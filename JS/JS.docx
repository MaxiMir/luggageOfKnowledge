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36CB" w:rsidRDefault="00C27BE5" w:rsidP="00C27BE5">
      <w:pPr>
        <w:jc w:val="center"/>
        <w:rPr>
          <w:rFonts w:asciiTheme="minorHAnsi" w:hAnsiTheme="minorHAnsi"/>
          <w:sz w:val="36"/>
          <w:szCs w:val="36"/>
        </w:rPr>
      </w:pPr>
      <w:r w:rsidRPr="00C93443">
        <w:rPr>
          <w:rFonts w:asciiTheme="minorHAnsi" w:hAnsiTheme="minorHAnsi"/>
          <w:sz w:val="36"/>
          <w:szCs w:val="36"/>
          <w:lang w:val="en-US"/>
        </w:rPr>
        <w:t>JS</w:t>
      </w:r>
    </w:p>
    <w:p w:rsidR="002E07F7" w:rsidRPr="002E07F7" w:rsidRDefault="002E07F7" w:rsidP="002E07F7">
      <w:pPr>
        <w:pStyle w:val="1"/>
        <w:rPr>
          <w:lang w:val="en-US"/>
        </w:rPr>
      </w:pPr>
      <w:r>
        <w:t xml:space="preserve">Из курса </w:t>
      </w:r>
      <w:r>
        <w:rPr>
          <w:lang w:val="en-US"/>
        </w:rPr>
        <w:t>HTML Academy</w:t>
      </w:r>
    </w:p>
    <w:p w:rsidR="00C27BE5" w:rsidRPr="002E07F7" w:rsidRDefault="00C27BE5" w:rsidP="002E07F7">
      <w:pPr>
        <w:pStyle w:val="aa"/>
      </w:pPr>
      <w:r w:rsidRPr="002E07F7">
        <w:t>JavaScript-DOM(Объектная модель документа или представление верстки ввиде дерева)-</w:t>
      </w:r>
      <w:r w:rsidR="002E07F7" w:rsidRPr="002E07F7">
        <w:t xml:space="preserve"> </w:t>
      </w:r>
      <w:r w:rsidRPr="002E07F7">
        <w:t>HTML  и CSS</w:t>
      </w:r>
      <w:r w:rsidR="009121F6" w:rsidRPr="002E07F7">
        <w:t>:</w:t>
      </w:r>
    </w:p>
    <w:p w:rsidR="00C27BE5" w:rsidRPr="00C93443" w:rsidRDefault="009121F6" w:rsidP="009121F6">
      <w:pPr>
        <w:jc w:val="center"/>
        <w:rPr>
          <w:rFonts w:asciiTheme="minorHAnsi" w:hAnsiTheme="minorHAnsi"/>
          <w:lang w:val="en-US"/>
        </w:rPr>
      </w:pPr>
      <w:r w:rsidRPr="00C93443">
        <w:rPr>
          <w:rFonts w:asciiTheme="minorHAnsi" w:hAnsiTheme="minorHAnsi"/>
          <w:noProof/>
        </w:rPr>
        <w:drawing>
          <wp:inline distT="0" distB="0" distL="0" distR="0" wp14:anchorId="7F5F944D" wp14:editId="10C94D5B">
            <wp:extent cx="4466492" cy="26373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64968" cy="2636400"/>
                    </a:xfrm>
                    <a:prstGeom prst="rect">
                      <a:avLst/>
                    </a:prstGeom>
                  </pic:spPr>
                </pic:pic>
              </a:graphicData>
            </a:graphic>
          </wp:inline>
        </w:drawing>
      </w:r>
    </w:p>
    <w:p w:rsidR="009121F6" w:rsidRPr="00C93443" w:rsidRDefault="009121F6" w:rsidP="009121F6">
      <w:pPr>
        <w:rPr>
          <w:rFonts w:asciiTheme="minorHAnsi" w:hAnsiTheme="minorHAnsi"/>
          <w:lang w:val="en-US"/>
        </w:rPr>
      </w:pPr>
    </w:p>
    <w:p w:rsidR="009121F6" w:rsidRPr="0002623F" w:rsidRDefault="009121F6" w:rsidP="008735FE">
      <w:pPr>
        <w:pStyle w:val="2"/>
      </w:pPr>
      <w:r w:rsidRPr="0002623F">
        <w:t>document</w:t>
      </w:r>
    </w:p>
    <w:p w:rsidR="00BE1093" w:rsidRDefault="009121F6" w:rsidP="00BE1093">
      <w:pPr>
        <w:rPr>
          <w:rFonts w:asciiTheme="minorHAnsi" w:hAnsiTheme="minorHAnsi"/>
        </w:rPr>
      </w:pPr>
      <w:r w:rsidRPr="00C93443">
        <w:rPr>
          <w:rFonts w:asciiTheme="minorHAnsi" w:hAnsiTheme="minorHAnsi"/>
        </w:rPr>
        <w:t>Глобальный объект; является корневым элементом</w:t>
      </w:r>
      <w:r w:rsidRPr="00C93443">
        <w:rPr>
          <w:rFonts w:asciiTheme="minorHAnsi" w:hAnsiTheme="minorHAnsi"/>
          <w:lang w:val="en-US"/>
        </w:rPr>
        <w:t xml:space="preserve"> </w:t>
      </w:r>
      <w:r w:rsidRPr="00C93443">
        <w:rPr>
          <w:rFonts w:asciiTheme="minorHAnsi" w:hAnsiTheme="minorHAnsi"/>
        </w:rPr>
        <w:t>DOM-дерева страницы.</w:t>
      </w:r>
    </w:p>
    <w:p w:rsidR="0002623F" w:rsidRDefault="0002623F" w:rsidP="00BE1093">
      <w:pPr>
        <w:rPr>
          <w:rFonts w:asciiTheme="minorHAnsi" w:hAnsiTheme="minorHAnsi"/>
          <w:lang w:val="en-US"/>
        </w:rPr>
      </w:pPr>
    </w:p>
    <w:p w:rsidR="00512BDB" w:rsidRDefault="00512BDB" w:rsidP="00512BDB">
      <w:pPr>
        <w:rPr>
          <w:rFonts w:asciiTheme="minorHAnsi" w:hAnsiTheme="minorHAnsi"/>
          <w:shd w:val="clear" w:color="auto" w:fill="FFC000"/>
          <w:lang w:val="en-US"/>
        </w:rPr>
      </w:pPr>
      <w:r w:rsidRPr="00703C47">
        <w:rPr>
          <w:rFonts w:asciiTheme="minorHAnsi" w:hAnsiTheme="minorHAnsi"/>
          <w:shd w:val="clear" w:color="auto" w:fill="FFC000"/>
        </w:rPr>
        <w:t xml:space="preserve">(!) Размещать скрипт в самый конец </w:t>
      </w:r>
      <w:r w:rsidRPr="00703C47">
        <w:rPr>
          <w:rFonts w:asciiTheme="minorHAnsi" w:hAnsiTheme="minorHAnsi"/>
          <w:shd w:val="clear" w:color="auto" w:fill="FFC000"/>
          <w:lang w:val="en-US"/>
        </w:rPr>
        <w:t xml:space="preserve">HTML </w:t>
      </w:r>
      <w:r w:rsidRPr="00703C47">
        <w:rPr>
          <w:rFonts w:asciiTheme="minorHAnsi" w:hAnsiTheme="minorHAnsi"/>
          <w:shd w:val="clear" w:color="auto" w:fill="FFC000"/>
        </w:rPr>
        <w:t>странички</w:t>
      </w:r>
    </w:p>
    <w:p w:rsidR="00512BDB" w:rsidRPr="00512BDB" w:rsidRDefault="00512BDB" w:rsidP="00512BDB">
      <w:pPr>
        <w:rPr>
          <w:rFonts w:asciiTheme="minorHAnsi" w:hAnsiTheme="minorHAnsi"/>
          <w:lang w:val="en-US"/>
        </w:rPr>
      </w:pPr>
    </w:p>
    <w:p w:rsidR="00512BDB" w:rsidRPr="00703C47" w:rsidRDefault="00512BDB" w:rsidP="00512BDB">
      <w:pPr>
        <w:pStyle w:val="af1"/>
        <w:rPr>
          <w:lang w:val="en-US"/>
        </w:rPr>
      </w:pPr>
      <w:r w:rsidRPr="00C93443">
        <w:t xml:space="preserve">event.preventDefault(); </w:t>
      </w:r>
      <w:r>
        <w:rPr>
          <w:lang w:val="en-US"/>
        </w:rPr>
        <w:t xml:space="preserve">// </w:t>
      </w:r>
      <w:r w:rsidRPr="00703C47">
        <w:rPr>
          <w:color w:val="C00000"/>
        </w:rPr>
        <w:t>preventDefault()</w:t>
      </w:r>
      <w:r>
        <w:rPr>
          <w:lang w:val="en-US"/>
        </w:rPr>
        <w:t xml:space="preserve"> </w:t>
      </w:r>
      <w:r w:rsidRPr="00C93443">
        <w:t xml:space="preserve">отменяет действие по умолчанию для </w:t>
      </w:r>
      <w:r>
        <w:rPr>
          <w:lang w:val="en-US"/>
        </w:rPr>
        <w:t>event</w:t>
      </w:r>
    </w:p>
    <w:p w:rsidR="00512BDB" w:rsidRPr="00512BDB" w:rsidRDefault="00512BDB" w:rsidP="00BE1093">
      <w:pPr>
        <w:rPr>
          <w:rFonts w:asciiTheme="minorHAnsi" w:hAnsiTheme="minorHAnsi"/>
          <w:lang w:val="en-US"/>
        </w:rPr>
      </w:pPr>
    </w:p>
    <w:p w:rsidR="009121F6" w:rsidRPr="00BE1093" w:rsidRDefault="009121F6" w:rsidP="008735FE">
      <w:pPr>
        <w:pStyle w:val="2"/>
      </w:pPr>
      <w:r w:rsidRPr="00BE1093">
        <w:t>querySelector</w:t>
      </w:r>
    </w:p>
    <w:p w:rsidR="00FB66DF" w:rsidRPr="00C93443" w:rsidRDefault="009C4881" w:rsidP="00FB66DF">
      <w:pPr>
        <w:rPr>
          <w:rFonts w:asciiTheme="minorHAnsi" w:hAnsiTheme="minorHAnsi"/>
        </w:rPr>
      </w:pPr>
      <w:r w:rsidRPr="00C93443">
        <w:rPr>
          <w:rFonts w:asciiTheme="minorHAnsi" w:hAnsiTheme="minorHAnsi"/>
          <w:noProof/>
        </w:rPr>
        <w:drawing>
          <wp:anchor distT="0" distB="0" distL="114300" distR="114300" simplePos="0" relativeHeight="251658240" behindDoc="0" locked="0" layoutInCell="1" allowOverlap="1" wp14:anchorId="4F8BCC9C" wp14:editId="41355623">
            <wp:simplePos x="0" y="0"/>
            <wp:positionH relativeFrom="column">
              <wp:posOffset>6073140</wp:posOffset>
            </wp:positionH>
            <wp:positionV relativeFrom="paragraph">
              <wp:posOffset>34290</wp:posOffset>
            </wp:positionV>
            <wp:extent cx="582930" cy="2089150"/>
            <wp:effectExtent l="0" t="0" r="7620" b="635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930" cy="2089150"/>
                    </a:xfrm>
                    <a:prstGeom prst="rect">
                      <a:avLst/>
                    </a:prstGeom>
                  </pic:spPr>
                </pic:pic>
              </a:graphicData>
            </a:graphic>
            <wp14:sizeRelH relativeFrom="page">
              <wp14:pctWidth>0</wp14:pctWidth>
            </wp14:sizeRelH>
            <wp14:sizeRelV relativeFrom="page">
              <wp14:pctHeight>0</wp14:pctHeight>
            </wp14:sizeRelV>
          </wp:anchor>
        </w:drawing>
      </w:r>
      <w:r w:rsidR="009121F6" w:rsidRPr="00C93443">
        <w:rPr>
          <w:rFonts w:asciiTheme="minorHAnsi" w:hAnsiTheme="minorHAnsi"/>
        </w:rPr>
        <w:t>Метод для поиска элементов</w:t>
      </w:r>
      <w:r w:rsidR="009121F6" w:rsidRPr="00C93443">
        <w:rPr>
          <w:rFonts w:asciiTheme="minorHAnsi" w:hAnsiTheme="minorHAnsi"/>
          <w:lang w:val="en-US"/>
        </w:rPr>
        <w:t xml:space="preserve"> </w:t>
      </w:r>
      <w:r w:rsidR="00FB66DF" w:rsidRPr="00C93443">
        <w:rPr>
          <w:rFonts w:asciiTheme="minorHAnsi" w:hAnsiTheme="minorHAnsi"/>
        </w:rPr>
        <w:t>на странице</w:t>
      </w:r>
      <w:r w:rsidR="009121F6" w:rsidRPr="00C93443">
        <w:rPr>
          <w:rFonts w:asciiTheme="minorHAnsi" w:hAnsiTheme="minorHAnsi"/>
        </w:rPr>
        <w:t>.</w:t>
      </w:r>
      <w:r w:rsidR="00FB66DF" w:rsidRPr="00C93443">
        <w:rPr>
          <w:rFonts w:asciiTheme="minorHAnsi" w:hAnsiTheme="minorHAnsi"/>
        </w:rPr>
        <w:t xml:space="preserve">  Возвращает элемент из DOM-дерева,</w:t>
      </w:r>
    </w:p>
    <w:p w:rsidR="009121F6" w:rsidRPr="00C93443" w:rsidRDefault="00FB66DF" w:rsidP="00FB66DF">
      <w:pPr>
        <w:rPr>
          <w:rFonts w:asciiTheme="minorHAnsi" w:hAnsiTheme="minorHAnsi"/>
          <w:lang w:val="en-US"/>
        </w:rPr>
      </w:pPr>
      <w:r w:rsidRPr="00C93443">
        <w:rPr>
          <w:rFonts w:asciiTheme="minorHAnsi" w:hAnsiTheme="minorHAnsi"/>
        </w:rPr>
        <w:t>соответствующий CSS-селектору.</w:t>
      </w:r>
    </w:p>
    <w:p w:rsidR="0084681F" w:rsidRPr="00C93443" w:rsidRDefault="0084681F" w:rsidP="0084681F">
      <w:pPr>
        <w:rPr>
          <w:rFonts w:asciiTheme="minorHAnsi" w:hAnsiTheme="minorHAnsi"/>
        </w:rPr>
      </w:pPr>
      <w:r w:rsidRPr="00C93443">
        <w:rPr>
          <w:rFonts w:asciiTheme="minorHAnsi" w:hAnsiTheme="minorHAnsi"/>
        </w:rPr>
        <w:t>Пример1:</w:t>
      </w:r>
    </w:p>
    <w:p w:rsidR="00FB66DF" w:rsidRPr="00C93443" w:rsidRDefault="00FB66DF" w:rsidP="002E07F7">
      <w:pPr>
        <w:pStyle w:val="af1"/>
        <w:rPr>
          <w:lang w:val="en-US"/>
        </w:rPr>
      </w:pPr>
      <w:r w:rsidRPr="00C93443">
        <w:t>document</w:t>
      </w:r>
      <w:r w:rsidR="00BC568F" w:rsidRPr="00C93443">
        <w:rPr>
          <w:vertAlign w:val="superscript"/>
        </w:rPr>
        <w:t>1</w:t>
      </w:r>
      <w:r w:rsidRPr="00C93443">
        <w:t>.querySelector</w:t>
      </w:r>
      <w:r w:rsidR="00BC568F" w:rsidRPr="00C93443">
        <w:rPr>
          <w:vertAlign w:val="superscript"/>
        </w:rPr>
        <w:t>2</w:t>
      </w:r>
      <w:r w:rsidRPr="00C93443">
        <w:t>(".user-block")</w:t>
      </w:r>
      <w:r w:rsidR="00BC568F" w:rsidRPr="00C93443">
        <w:rPr>
          <w:vertAlign w:val="superscript"/>
        </w:rPr>
        <w:t>3</w:t>
      </w:r>
      <w:r w:rsidRPr="00C93443">
        <w:t>;</w:t>
      </w:r>
      <w:r w:rsidR="00A11896" w:rsidRPr="00C93443">
        <w:t xml:space="preserve"> </w:t>
      </w:r>
    </w:p>
    <w:p w:rsidR="00FB66DF" w:rsidRPr="00C93443" w:rsidRDefault="00FB66DF" w:rsidP="006F435A">
      <w:pPr>
        <w:pStyle w:val="a6"/>
        <w:numPr>
          <w:ilvl w:val="0"/>
          <w:numId w:val="1"/>
        </w:numPr>
        <w:rPr>
          <w:rFonts w:asciiTheme="minorHAnsi" w:hAnsiTheme="minorHAnsi"/>
        </w:rPr>
      </w:pPr>
      <w:r w:rsidRPr="00C93443">
        <w:rPr>
          <w:rFonts w:asciiTheme="minorHAnsi" w:hAnsiTheme="minorHAnsi"/>
        </w:rPr>
        <w:t xml:space="preserve">Где будет искать (по всему </w:t>
      </w:r>
      <w:r w:rsidRPr="00C93443">
        <w:rPr>
          <w:rFonts w:asciiTheme="minorHAnsi" w:hAnsiTheme="minorHAnsi"/>
          <w:lang w:val="en-US"/>
        </w:rPr>
        <w:t>DOM-</w:t>
      </w:r>
      <w:r w:rsidRPr="00C93443">
        <w:rPr>
          <w:rFonts w:asciiTheme="minorHAnsi" w:hAnsiTheme="minorHAnsi"/>
        </w:rPr>
        <w:t>дереву).</w:t>
      </w:r>
      <w:r w:rsidR="00A11896" w:rsidRPr="00C93443">
        <w:rPr>
          <w:rFonts w:asciiTheme="minorHAnsi" w:hAnsiTheme="minorHAnsi"/>
        </w:rPr>
        <w:t xml:space="preserve"> Можно  указать др.верхнюю точку</w:t>
      </w:r>
    </w:p>
    <w:p w:rsidR="00FB66DF" w:rsidRPr="00C93443" w:rsidRDefault="00FB66DF" w:rsidP="006F435A">
      <w:pPr>
        <w:pStyle w:val="a6"/>
        <w:numPr>
          <w:ilvl w:val="0"/>
          <w:numId w:val="1"/>
        </w:numPr>
        <w:rPr>
          <w:rFonts w:asciiTheme="minorHAnsi" w:hAnsiTheme="minorHAnsi"/>
        </w:rPr>
      </w:pPr>
      <w:r w:rsidRPr="00C93443">
        <w:rPr>
          <w:rFonts w:asciiTheme="minorHAnsi" w:hAnsiTheme="minorHAnsi"/>
        </w:rPr>
        <w:t xml:space="preserve">Метод для поиска </w:t>
      </w:r>
      <w:r w:rsidR="00855A24" w:rsidRPr="00C93443">
        <w:rPr>
          <w:rFonts w:asciiTheme="minorHAnsi" w:hAnsiTheme="minorHAnsi"/>
        </w:rPr>
        <w:t>элемента</w:t>
      </w:r>
    </w:p>
    <w:p w:rsidR="00855A24" w:rsidRPr="00C93443" w:rsidRDefault="00855A24" w:rsidP="006F435A">
      <w:pPr>
        <w:pStyle w:val="a6"/>
        <w:numPr>
          <w:ilvl w:val="0"/>
          <w:numId w:val="1"/>
        </w:numPr>
        <w:rPr>
          <w:rFonts w:asciiTheme="minorHAnsi" w:hAnsiTheme="minorHAnsi"/>
        </w:rPr>
      </w:pPr>
      <w:r w:rsidRPr="00C93443">
        <w:rPr>
          <w:rFonts w:asciiTheme="minorHAnsi" w:hAnsiTheme="minorHAnsi"/>
        </w:rPr>
        <w:t>Передаём методу CSS-селектор, по которому будем искать.</w:t>
      </w:r>
    </w:p>
    <w:p w:rsidR="00BC568F" w:rsidRPr="00C93443" w:rsidRDefault="00BC568F" w:rsidP="00BC568F">
      <w:pPr>
        <w:rPr>
          <w:rFonts w:asciiTheme="minorHAnsi" w:hAnsiTheme="minorHAnsi"/>
        </w:rPr>
      </w:pPr>
      <w:r w:rsidRPr="00C93443">
        <w:rPr>
          <w:rFonts w:asciiTheme="minorHAnsi" w:hAnsiTheme="minorHAnsi"/>
        </w:rPr>
        <w:t>Находит  1-й найденный элемент в дереве.</w:t>
      </w:r>
    </w:p>
    <w:p w:rsidR="00230274" w:rsidRPr="00C93443" w:rsidRDefault="00230274" w:rsidP="00230274">
      <w:pPr>
        <w:rPr>
          <w:rFonts w:asciiTheme="minorHAnsi" w:hAnsiTheme="minorHAnsi"/>
        </w:rPr>
      </w:pPr>
      <w:r w:rsidRPr="00C93443">
        <w:rPr>
          <w:rFonts w:asciiTheme="minorHAnsi" w:hAnsiTheme="minorHAnsi"/>
        </w:rPr>
        <w:t>Пример</w:t>
      </w:r>
      <w:r w:rsidR="00FB5D39" w:rsidRPr="00C93443">
        <w:rPr>
          <w:rFonts w:asciiTheme="minorHAnsi" w:hAnsiTheme="minorHAnsi"/>
        </w:rPr>
        <w:t xml:space="preserve"> найти «ссылку вход»</w:t>
      </w:r>
      <w:r w:rsidRPr="00C93443">
        <w:rPr>
          <w:rFonts w:asciiTheme="minorHAnsi" w:hAnsiTheme="minorHAnsi"/>
        </w:rPr>
        <w:t>:</w:t>
      </w:r>
    </w:p>
    <w:p w:rsidR="00230274" w:rsidRPr="00C73072" w:rsidRDefault="00230274" w:rsidP="00703C47">
      <w:pPr>
        <w:pStyle w:val="af3"/>
        <w:rPr>
          <w:rStyle w:val="af0"/>
          <w:color w:val="000000" w:themeColor="text1"/>
        </w:rPr>
      </w:pPr>
      <w:r w:rsidRPr="00C73072">
        <w:rPr>
          <w:rStyle w:val="af0"/>
          <w:color w:val="000000" w:themeColor="text1"/>
        </w:rPr>
        <w:t>&lt;html&gt;</w:t>
      </w:r>
    </w:p>
    <w:p w:rsidR="00230274" w:rsidRPr="00C73072" w:rsidRDefault="00230274" w:rsidP="00703C47">
      <w:pPr>
        <w:pStyle w:val="af3"/>
        <w:rPr>
          <w:rStyle w:val="af0"/>
          <w:color w:val="000000" w:themeColor="text1"/>
        </w:rPr>
      </w:pPr>
      <w:r w:rsidRPr="00C73072">
        <w:rPr>
          <w:rStyle w:val="af0"/>
          <w:color w:val="000000" w:themeColor="text1"/>
        </w:rPr>
        <w:t>&lt;body&gt;</w:t>
      </w:r>
    </w:p>
    <w:p w:rsidR="00230274" w:rsidRPr="00C73072" w:rsidRDefault="00230274" w:rsidP="00703C47">
      <w:pPr>
        <w:pStyle w:val="af3"/>
        <w:rPr>
          <w:rStyle w:val="af0"/>
          <w:color w:val="000000" w:themeColor="text1"/>
        </w:rPr>
      </w:pPr>
      <w:r w:rsidRPr="00C73072">
        <w:rPr>
          <w:rStyle w:val="af0"/>
          <w:color w:val="000000" w:themeColor="text1"/>
        </w:rPr>
        <w:t>…</w:t>
      </w:r>
    </w:p>
    <w:p w:rsidR="00230274" w:rsidRPr="00C73072" w:rsidRDefault="00230274" w:rsidP="00703C47">
      <w:pPr>
        <w:pStyle w:val="af3"/>
        <w:rPr>
          <w:rStyle w:val="af0"/>
          <w:color w:val="000000" w:themeColor="text1"/>
        </w:rPr>
      </w:pPr>
      <w:r w:rsidRPr="00C73072">
        <w:rPr>
          <w:rStyle w:val="af0"/>
          <w:color w:val="000000" w:themeColor="text1"/>
        </w:rPr>
        <w:t>&lt;a class="login" href="#"&gt;Вход&lt;/a&gt;</w:t>
      </w:r>
    </w:p>
    <w:p w:rsidR="00230274" w:rsidRPr="00C73072" w:rsidRDefault="00230274" w:rsidP="00703C47">
      <w:pPr>
        <w:pStyle w:val="af3"/>
        <w:rPr>
          <w:rStyle w:val="af0"/>
          <w:color w:val="000000" w:themeColor="text1"/>
        </w:rPr>
      </w:pPr>
      <w:r w:rsidRPr="00C73072">
        <w:rPr>
          <w:rStyle w:val="af0"/>
          <w:color w:val="000000" w:themeColor="text1"/>
        </w:rPr>
        <w:t>…</w:t>
      </w:r>
    </w:p>
    <w:p w:rsidR="00230274" w:rsidRPr="00C93443" w:rsidRDefault="00230274" w:rsidP="00703C47">
      <w:pPr>
        <w:pStyle w:val="af1"/>
      </w:pPr>
      <w:r w:rsidRPr="00C93443">
        <w:t>&lt;script&gt;</w:t>
      </w:r>
    </w:p>
    <w:p w:rsidR="00230274" w:rsidRPr="00C93443" w:rsidRDefault="00FB5D39" w:rsidP="00703C47">
      <w:pPr>
        <w:pStyle w:val="af1"/>
        <w:rPr>
          <w:b/>
        </w:rPr>
      </w:pPr>
      <w:r w:rsidRPr="00C93443">
        <w:tab/>
      </w:r>
      <w:r w:rsidRPr="00C93443">
        <w:tab/>
      </w:r>
      <w:r w:rsidRPr="00C93443">
        <w:rPr>
          <w:b/>
        </w:rPr>
        <w:t>var link = document.querySelector(".login");</w:t>
      </w:r>
    </w:p>
    <w:p w:rsidR="001F16DE" w:rsidRPr="00C93443" w:rsidRDefault="001F16DE" w:rsidP="00703C47">
      <w:pPr>
        <w:pStyle w:val="af1"/>
        <w:rPr>
          <w:lang w:val="en-US"/>
        </w:rPr>
      </w:pPr>
      <w:r w:rsidRPr="00C93443">
        <w:tab/>
      </w:r>
      <w:r w:rsidRPr="00C93443">
        <w:tab/>
        <w:t>link.addEventListener("click", function(event) {</w:t>
      </w:r>
    </w:p>
    <w:p w:rsidR="001F16DE" w:rsidRPr="00C93443" w:rsidRDefault="001F16DE" w:rsidP="00703C47">
      <w:pPr>
        <w:pStyle w:val="af1"/>
        <w:rPr>
          <w:lang w:val="en-US"/>
        </w:rPr>
      </w:pPr>
      <w:r w:rsidRPr="00C93443">
        <w:rPr>
          <w:lang w:val="en-US"/>
        </w:rPr>
        <w:tab/>
      </w:r>
      <w:r w:rsidRPr="00C93443">
        <w:rPr>
          <w:lang w:val="en-US"/>
        </w:rPr>
        <w:tab/>
      </w:r>
      <w:r w:rsidRPr="00C93443">
        <w:t>event.preventDefault();</w:t>
      </w:r>
    </w:p>
    <w:p w:rsidR="001F16DE" w:rsidRPr="00C93443" w:rsidRDefault="001F16DE" w:rsidP="00703C47">
      <w:pPr>
        <w:pStyle w:val="af1"/>
      </w:pPr>
      <w:r w:rsidRPr="00C93443">
        <w:t>});</w:t>
      </w:r>
    </w:p>
    <w:p w:rsidR="00230274" w:rsidRPr="00C93443" w:rsidRDefault="00230274" w:rsidP="00703C47">
      <w:pPr>
        <w:pStyle w:val="af1"/>
      </w:pPr>
      <w:r w:rsidRPr="00C93443">
        <w:t>&lt;/script&gt;</w:t>
      </w:r>
    </w:p>
    <w:p w:rsidR="00C6635D" w:rsidRPr="00C93443" w:rsidRDefault="00C6635D" w:rsidP="00560349">
      <w:pPr>
        <w:rPr>
          <w:rFonts w:asciiTheme="minorHAnsi" w:hAnsiTheme="minorHAnsi"/>
          <w:lang w:val="en-US"/>
        </w:rPr>
      </w:pPr>
    </w:p>
    <w:p w:rsidR="00230274" w:rsidRPr="00703C47" w:rsidRDefault="00230274" w:rsidP="00703C47">
      <w:pPr>
        <w:pStyle w:val="af3"/>
      </w:pPr>
      <w:r w:rsidRPr="00703C47">
        <w:t>&lt;/body&gt;</w:t>
      </w:r>
    </w:p>
    <w:p w:rsidR="00A11896" w:rsidRPr="00703C47" w:rsidRDefault="00230274" w:rsidP="00703C47">
      <w:pPr>
        <w:pStyle w:val="af3"/>
      </w:pPr>
      <w:r w:rsidRPr="00703C47">
        <w:t>&lt;/html&gt;</w:t>
      </w:r>
    </w:p>
    <w:p w:rsidR="0084681F" w:rsidRPr="00703C47" w:rsidRDefault="0084681F" w:rsidP="00703C47">
      <w:pPr>
        <w:pStyle w:val="af3"/>
      </w:pPr>
      <w:r w:rsidRPr="00703C47">
        <w:t>Пример2(ищем модальное окно):</w:t>
      </w:r>
    </w:p>
    <w:p w:rsidR="0084681F" w:rsidRPr="00703C47" w:rsidRDefault="0084681F" w:rsidP="00703C47">
      <w:pPr>
        <w:pStyle w:val="af3"/>
      </w:pPr>
      <w:r w:rsidRPr="00703C47">
        <w:t>…</w:t>
      </w:r>
    </w:p>
    <w:p w:rsidR="0084681F" w:rsidRPr="00703C47" w:rsidRDefault="0084681F" w:rsidP="00703C47">
      <w:pPr>
        <w:pStyle w:val="af3"/>
      </w:pPr>
      <w:r w:rsidRPr="00703C47">
        <w:t>&lt;div class="modal-content"&gt;</w:t>
      </w:r>
    </w:p>
    <w:p w:rsidR="0084681F" w:rsidRPr="00703C47" w:rsidRDefault="0084681F" w:rsidP="00703C47">
      <w:pPr>
        <w:pStyle w:val="af3"/>
      </w:pPr>
      <w:r w:rsidRPr="00703C47">
        <w:t>…</w:t>
      </w:r>
    </w:p>
    <w:p w:rsidR="0084681F" w:rsidRPr="00703C47" w:rsidRDefault="0084681F" w:rsidP="00703C47">
      <w:pPr>
        <w:pStyle w:val="af3"/>
      </w:pPr>
      <w:r w:rsidRPr="00703C47">
        <w:t>&lt;/div&gt;</w:t>
      </w:r>
    </w:p>
    <w:p w:rsidR="0084681F" w:rsidRPr="00C93443" w:rsidRDefault="0084681F" w:rsidP="00703C47">
      <w:pPr>
        <w:pStyle w:val="af1"/>
      </w:pPr>
      <w:r w:rsidRPr="00C93443">
        <w:t>&lt;script&gt;</w:t>
      </w:r>
    </w:p>
    <w:p w:rsidR="0084681F" w:rsidRPr="00C93443" w:rsidRDefault="00703C47" w:rsidP="00703C47">
      <w:pPr>
        <w:pStyle w:val="af1"/>
      </w:pPr>
      <w:r>
        <w:rPr>
          <w:lang w:val="en-US"/>
        </w:rPr>
        <w:t xml:space="preserve">  </w:t>
      </w:r>
      <w:r w:rsidR="0084681F" w:rsidRPr="00C93443">
        <w:t>var popup = document.querySelector(".modal-content");</w:t>
      </w:r>
    </w:p>
    <w:p w:rsidR="0084681F" w:rsidRPr="00C93443" w:rsidRDefault="0084681F" w:rsidP="00703C47">
      <w:pPr>
        <w:pStyle w:val="af1"/>
      </w:pPr>
      <w:r w:rsidRPr="00C93443">
        <w:t>&lt;/script&gt;</w:t>
      </w:r>
    </w:p>
    <w:p w:rsidR="00A55C6B" w:rsidRPr="00C93443" w:rsidRDefault="00A55C6B" w:rsidP="00230274">
      <w:pPr>
        <w:rPr>
          <w:rFonts w:asciiTheme="minorHAnsi" w:hAnsiTheme="minorHAnsi"/>
        </w:rPr>
      </w:pPr>
    </w:p>
    <w:p w:rsidR="00BC568F" w:rsidRPr="00C93443" w:rsidRDefault="00BC568F" w:rsidP="00703C47">
      <w:pPr>
        <w:pStyle w:val="aa"/>
      </w:pPr>
      <w:r w:rsidRPr="00703C47">
        <w:rPr>
          <w:color w:val="C00000"/>
          <w:lang w:val="en-US"/>
        </w:rPr>
        <w:t>.</w:t>
      </w:r>
      <w:r w:rsidRPr="00703C47">
        <w:rPr>
          <w:color w:val="C00000"/>
        </w:rPr>
        <w:t>querySelectorAll</w:t>
      </w:r>
      <w:r w:rsidRPr="00703C47">
        <w:rPr>
          <w:color w:val="C00000"/>
          <w:vertAlign w:val="superscript"/>
          <w:lang w:val="en-US"/>
        </w:rPr>
        <w:t xml:space="preserve"> </w:t>
      </w:r>
      <w:r w:rsidR="00703C47">
        <w:rPr>
          <w:color w:val="C00000"/>
          <w:vertAlign w:val="superscript"/>
          <w:lang w:val="en-US"/>
        </w:rPr>
        <w:t xml:space="preserve"> </w:t>
      </w:r>
      <w:r w:rsidRPr="00C93443">
        <w:t>возвращает все элементы из DOM-дерева, соответствующие CSS-селектору.</w:t>
      </w:r>
    </w:p>
    <w:p w:rsidR="00A55C6B" w:rsidRPr="00C93443" w:rsidRDefault="00A55C6B" w:rsidP="00A55C6B">
      <w:pPr>
        <w:rPr>
          <w:rFonts w:asciiTheme="minorHAnsi" w:hAnsiTheme="minorHAnsi"/>
        </w:rPr>
      </w:pPr>
      <w:r w:rsidRPr="00C93443">
        <w:rPr>
          <w:rFonts w:asciiTheme="minorHAnsi" w:hAnsiTheme="minorHAnsi"/>
        </w:rPr>
        <w:t>Пример:</w:t>
      </w:r>
    </w:p>
    <w:p w:rsidR="00A55C6B" w:rsidRDefault="00A55C6B" w:rsidP="00703C47">
      <w:pPr>
        <w:pStyle w:val="af1"/>
      </w:pPr>
      <w:r w:rsidRPr="00C93443">
        <w:t>document.querySelectorAll("nav li");</w:t>
      </w:r>
    </w:p>
    <w:p w:rsidR="0002623F" w:rsidRDefault="0002623F" w:rsidP="00A55C6B">
      <w:pPr>
        <w:rPr>
          <w:rFonts w:asciiTheme="minorHAnsi" w:hAnsiTheme="minorHAnsi"/>
          <w:b/>
          <w:color w:val="E36C0A" w:themeColor="accent6" w:themeShade="BF"/>
          <w:lang w:val="en-US"/>
        </w:rPr>
      </w:pPr>
    </w:p>
    <w:p w:rsidR="00512BDB" w:rsidRPr="00512BDB" w:rsidRDefault="00512BDB" w:rsidP="00A55C6B">
      <w:pPr>
        <w:rPr>
          <w:rFonts w:asciiTheme="minorHAnsi" w:hAnsiTheme="minorHAnsi"/>
          <w:b/>
          <w:color w:val="E36C0A" w:themeColor="accent6" w:themeShade="BF"/>
          <w:lang w:val="en-US"/>
        </w:rPr>
      </w:pPr>
    </w:p>
    <w:p w:rsidR="00FB66DF" w:rsidRPr="00C93443" w:rsidRDefault="009C4881" w:rsidP="008735FE">
      <w:pPr>
        <w:pStyle w:val="2"/>
      </w:pPr>
      <w:r w:rsidRPr="00C93443">
        <w:lastRenderedPageBreak/>
        <w:t>addEventListener</w:t>
      </w:r>
    </w:p>
    <w:p w:rsidR="009121F6" w:rsidRPr="00C93443" w:rsidRDefault="00FB66DF" w:rsidP="00382868">
      <w:pPr>
        <w:rPr>
          <w:rFonts w:asciiTheme="minorHAnsi" w:hAnsiTheme="minorHAnsi"/>
        </w:rPr>
      </w:pPr>
      <w:r w:rsidRPr="00C93443">
        <w:rPr>
          <w:rFonts w:asciiTheme="minorHAnsi" w:hAnsiTheme="minorHAnsi"/>
        </w:rPr>
        <w:t>Метод для отлова диких событий.</w:t>
      </w:r>
      <w:r w:rsidR="00382868" w:rsidRPr="00C93443">
        <w:rPr>
          <w:rFonts w:asciiTheme="minorHAnsi" w:hAnsiTheme="minorHAnsi"/>
        </w:rPr>
        <w:t xml:space="preserve"> Отлавливает событие элемента и выполняет переданную функцию.</w:t>
      </w:r>
      <w:r w:rsidR="00124CB7" w:rsidRPr="00C93443">
        <w:rPr>
          <w:rFonts w:asciiTheme="minorHAnsi" w:hAnsiTheme="minorHAnsi"/>
          <w:noProof/>
        </w:rPr>
        <w:t xml:space="preserve"> </w:t>
      </w:r>
    </w:p>
    <w:p w:rsidR="00382868" w:rsidRPr="00C93443" w:rsidRDefault="00382868" w:rsidP="00382868">
      <w:pPr>
        <w:rPr>
          <w:rFonts w:asciiTheme="minorHAnsi" w:hAnsiTheme="minorHAnsi"/>
        </w:rPr>
      </w:pPr>
      <w:r w:rsidRPr="00C93443">
        <w:rPr>
          <w:rFonts w:asciiTheme="minorHAnsi" w:hAnsiTheme="minorHAnsi"/>
        </w:rPr>
        <w:t>Пример:</w:t>
      </w:r>
    </w:p>
    <w:p w:rsidR="00382868" w:rsidRPr="00C93443" w:rsidRDefault="0084681F" w:rsidP="00512BDB">
      <w:pPr>
        <w:pStyle w:val="af1"/>
      </w:pPr>
      <w:r w:rsidRPr="00C93443">
        <w:drawing>
          <wp:anchor distT="0" distB="0" distL="114300" distR="114300" simplePos="0" relativeHeight="251660288" behindDoc="0" locked="0" layoutInCell="1" allowOverlap="1" wp14:anchorId="363651E9" wp14:editId="5CF11F46">
            <wp:simplePos x="0" y="0"/>
            <wp:positionH relativeFrom="column">
              <wp:posOffset>6070600</wp:posOffset>
            </wp:positionH>
            <wp:positionV relativeFrom="paragraph">
              <wp:posOffset>-196215</wp:posOffset>
            </wp:positionV>
            <wp:extent cx="583565" cy="2113280"/>
            <wp:effectExtent l="0" t="0" r="6985" b="127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83565" cy="2113280"/>
                    </a:xfrm>
                    <a:prstGeom prst="rect">
                      <a:avLst/>
                    </a:prstGeom>
                  </pic:spPr>
                </pic:pic>
              </a:graphicData>
            </a:graphic>
            <wp14:sizeRelH relativeFrom="page">
              <wp14:pctWidth>0</wp14:pctWidth>
            </wp14:sizeRelH>
            <wp14:sizeRelV relativeFrom="page">
              <wp14:pctHeight>0</wp14:pctHeight>
            </wp14:sizeRelV>
          </wp:anchor>
        </w:drawing>
      </w:r>
      <w:r w:rsidR="00382868" w:rsidRPr="00C93443">
        <w:t>link</w:t>
      </w:r>
      <w:r w:rsidR="00382868" w:rsidRPr="00C93443">
        <w:rPr>
          <w:vertAlign w:val="superscript"/>
        </w:rPr>
        <w:t>1</w:t>
      </w:r>
      <w:r w:rsidR="00382868" w:rsidRPr="00C93443">
        <w:t>.addEventListener</w:t>
      </w:r>
      <w:r w:rsidR="00124CB7" w:rsidRPr="00C93443">
        <w:rPr>
          <w:vertAlign w:val="superscript"/>
        </w:rPr>
        <w:t>2</w:t>
      </w:r>
      <w:r w:rsidR="00382868" w:rsidRPr="00C93443">
        <w:t>("click"</w:t>
      </w:r>
      <w:r w:rsidR="00124CB7" w:rsidRPr="00C93443">
        <w:rPr>
          <w:vertAlign w:val="superscript"/>
        </w:rPr>
        <w:t>3</w:t>
      </w:r>
      <w:r w:rsidR="00382868" w:rsidRPr="00C93443">
        <w:t>, function(){}</w:t>
      </w:r>
      <w:r w:rsidR="00124CB7" w:rsidRPr="00C93443">
        <w:rPr>
          <w:vertAlign w:val="superscript"/>
        </w:rPr>
        <w:t>4</w:t>
      </w:r>
      <w:r w:rsidR="00382868" w:rsidRPr="00C93443">
        <w:t>);</w:t>
      </w:r>
    </w:p>
    <w:p w:rsidR="00382868" w:rsidRPr="00C93443" w:rsidRDefault="00382868" w:rsidP="00382868">
      <w:pPr>
        <w:rPr>
          <w:rFonts w:asciiTheme="minorHAnsi" w:hAnsiTheme="minorHAnsi"/>
        </w:rPr>
      </w:pPr>
      <w:r w:rsidRPr="00C93443">
        <w:rPr>
          <w:rFonts w:asciiTheme="minorHAnsi" w:hAnsiTheme="minorHAnsi"/>
        </w:rPr>
        <w:t>1. Элемент, у которого мы будем ловить событие.</w:t>
      </w:r>
    </w:p>
    <w:p w:rsidR="00382868" w:rsidRPr="00C93443" w:rsidRDefault="00382868" w:rsidP="00382868">
      <w:pPr>
        <w:rPr>
          <w:rFonts w:asciiTheme="minorHAnsi" w:hAnsiTheme="minorHAnsi"/>
        </w:rPr>
      </w:pPr>
      <w:r w:rsidRPr="00C93443">
        <w:rPr>
          <w:rFonts w:asciiTheme="minorHAnsi" w:hAnsiTheme="minorHAnsi"/>
        </w:rPr>
        <w:t>2. Метод для отлова событий.</w:t>
      </w:r>
    </w:p>
    <w:p w:rsidR="00382868" w:rsidRPr="00C93443" w:rsidRDefault="00382868" w:rsidP="00382868">
      <w:pPr>
        <w:rPr>
          <w:rFonts w:asciiTheme="minorHAnsi" w:hAnsiTheme="minorHAnsi"/>
        </w:rPr>
      </w:pPr>
      <w:r w:rsidRPr="00C93443">
        <w:rPr>
          <w:rFonts w:asciiTheme="minorHAnsi" w:hAnsiTheme="minorHAnsi"/>
        </w:rPr>
        <w:t>3. Определяем</w:t>
      </w:r>
      <w:r w:rsidR="00124CB7" w:rsidRPr="00C93443">
        <w:rPr>
          <w:rFonts w:asciiTheme="minorHAnsi" w:hAnsiTheme="minorHAnsi"/>
        </w:rPr>
        <w:t>, какое событие мы ловим («клик</w:t>
      </w:r>
      <w:r w:rsidRPr="00C93443">
        <w:rPr>
          <w:rFonts w:asciiTheme="minorHAnsi" w:hAnsiTheme="minorHAnsi"/>
        </w:rPr>
        <w:t>»).</w:t>
      </w:r>
    </w:p>
    <w:p w:rsidR="00382868" w:rsidRPr="00C93443" w:rsidRDefault="00382868" w:rsidP="00382868">
      <w:pPr>
        <w:rPr>
          <w:rFonts w:asciiTheme="minorHAnsi" w:hAnsiTheme="minorHAnsi"/>
        </w:rPr>
      </w:pPr>
      <w:r w:rsidRPr="00C93443">
        <w:rPr>
          <w:rFonts w:asciiTheme="minorHAnsi" w:hAnsiTheme="minorHAnsi"/>
        </w:rPr>
        <w:t>4. Функция, которая будет выполняться каждый раз,</w:t>
      </w:r>
    </w:p>
    <w:p w:rsidR="00382868" w:rsidRPr="00C93443" w:rsidRDefault="00382868" w:rsidP="00382868">
      <w:pPr>
        <w:rPr>
          <w:rFonts w:asciiTheme="minorHAnsi" w:hAnsiTheme="minorHAnsi"/>
        </w:rPr>
      </w:pPr>
      <w:r w:rsidRPr="00C93443">
        <w:rPr>
          <w:rFonts w:asciiTheme="minorHAnsi" w:hAnsiTheme="minorHAnsi"/>
        </w:rPr>
        <w:t>когда мы ловим событие «клик».</w:t>
      </w:r>
    </w:p>
    <w:p w:rsidR="003F3D9A" w:rsidRPr="00C93443" w:rsidRDefault="003F3D9A" w:rsidP="003F3D9A">
      <w:pPr>
        <w:rPr>
          <w:rFonts w:asciiTheme="minorHAnsi" w:hAnsiTheme="minorHAnsi"/>
        </w:rPr>
      </w:pPr>
      <w:r w:rsidRPr="00C93443">
        <w:rPr>
          <w:rFonts w:asciiTheme="minorHAnsi" w:hAnsiTheme="minorHAnsi"/>
        </w:rPr>
        <w:t>Примеры событий:</w:t>
      </w:r>
    </w:p>
    <w:p w:rsidR="003F3D9A" w:rsidRPr="00C93443" w:rsidRDefault="003F3D9A" w:rsidP="003F3D9A">
      <w:pPr>
        <w:ind w:firstLine="708"/>
        <w:rPr>
          <w:rFonts w:asciiTheme="minorHAnsi" w:hAnsiTheme="minorHAnsi"/>
        </w:rPr>
      </w:pPr>
      <w:r w:rsidRPr="00C93443">
        <w:rPr>
          <w:rFonts w:asciiTheme="minorHAnsi" w:hAnsiTheme="minorHAnsi"/>
        </w:rPr>
        <w:t>Mouse events</w:t>
      </w:r>
    </w:p>
    <w:p w:rsidR="003F3D9A" w:rsidRPr="00C93443" w:rsidRDefault="003F3D9A" w:rsidP="003F3D9A">
      <w:pPr>
        <w:rPr>
          <w:rFonts w:asciiTheme="minorHAnsi" w:hAnsiTheme="minorHAnsi"/>
        </w:rPr>
      </w:pPr>
      <w:r w:rsidRPr="00C93443">
        <w:rPr>
          <w:rFonts w:asciiTheme="minorHAnsi" w:hAnsiTheme="minorHAnsi"/>
        </w:rPr>
        <w:t>Click , dblclick, keydown-нажали, keypress-нажали клавишу и отпустили, keyup-отпустили, mouseover , mouseout</w:t>
      </w:r>
    </w:p>
    <w:p w:rsidR="003F3D9A" w:rsidRPr="00C93443" w:rsidRDefault="003F3D9A" w:rsidP="003F3D9A">
      <w:pPr>
        <w:ind w:firstLine="708"/>
        <w:rPr>
          <w:rFonts w:asciiTheme="minorHAnsi" w:hAnsiTheme="minorHAnsi"/>
        </w:rPr>
      </w:pPr>
      <w:r w:rsidRPr="00C93443">
        <w:rPr>
          <w:rFonts w:asciiTheme="minorHAnsi" w:hAnsiTheme="minorHAnsi"/>
        </w:rPr>
        <w:t>Focus events</w:t>
      </w:r>
    </w:p>
    <w:p w:rsidR="003F3D9A" w:rsidRPr="00C93443" w:rsidRDefault="003F3D9A" w:rsidP="003F3D9A">
      <w:pPr>
        <w:rPr>
          <w:rFonts w:asciiTheme="minorHAnsi" w:hAnsiTheme="minorHAnsi"/>
        </w:rPr>
      </w:pPr>
      <w:r w:rsidRPr="00C93443">
        <w:rPr>
          <w:rFonts w:asciiTheme="minorHAnsi" w:hAnsiTheme="minorHAnsi"/>
        </w:rPr>
        <w:t>blur, focus, focusin, focusout, change</w:t>
      </w:r>
    </w:p>
    <w:p w:rsidR="003F3D9A" w:rsidRPr="00C93443" w:rsidRDefault="003F3D9A" w:rsidP="003F3D9A">
      <w:pPr>
        <w:ind w:firstLine="708"/>
        <w:rPr>
          <w:rFonts w:asciiTheme="minorHAnsi" w:hAnsiTheme="minorHAnsi"/>
        </w:rPr>
      </w:pPr>
      <w:r w:rsidRPr="00C93443">
        <w:rPr>
          <w:rFonts w:asciiTheme="minorHAnsi" w:hAnsiTheme="minorHAnsi"/>
        </w:rPr>
        <w:t>Form events</w:t>
      </w:r>
    </w:p>
    <w:p w:rsidR="00124CB7" w:rsidRPr="00C93443" w:rsidRDefault="003F3D9A" w:rsidP="003F3D9A">
      <w:pPr>
        <w:rPr>
          <w:rFonts w:asciiTheme="minorHAnsi" w:hAnsiTheme="minorHAnsi"/>
        </w:rPr>
      </w:pPr>
      <w:r w:rsidRPr="00C93443">
        <w:rPr>
          <w:rFonts w:asciiTheme="minorHAnsi" w:hAnsiTheme="minorHAnsi"/>
        </w:rPr>
        <w:t>reset, submit</w:t>
      </w:r>
    </w:p>
    <w:p w:rsidR="0084681F" w:rsidRDefault="0084681F" w:rsidP="0084681F">
      <w:pPr>
        <w:rPr>
          <w:rFonts w:asciiTheme="minorHAnsi" w:hAnsiTheme="minorHAnsi"/>
        </w:rPr>
      </w:pPr>
      <w:r w:rsidRPr="00C93443">
        <w:rPr>
          <w:rFonts w:asciiTheme="minorHAnsi" w:hAnsiTheme="minorHAnsi"/>
        </w:rPr>
        <w:t xml:space="preserve">Другие: </w:t>
      </w:r>
      <w:hyperlink r:id="rId12" w:history="1">
        <w:r w:rsidR="0002623F" w:rsidRPr="000F1C5D">
          <w:rPr>
            <w:rStyle w:val="a9"/>
            <w:rFonts w:asciiTheme="minorHAnsi" w:hAnsiTheme="minorHAnsi"/>
          </w:rPr>
          <w:t>https://developer.mozilla.org/ru/docs/web/events</w:t>
        </w:r>
      </w:hyperlink>
    </w:p>
    <w:p w:rsidR="0002623F" w:rsidRPr="00C93443" w:rsidRDefault="0002623F" w:rsidP="0084681F">
      <w:pPr>
        <w:rPr>
          <w:rFonts w:asciiTheme="minorHAnsi" w:hAnsiTheme="minorHAnsi"/>
        </w:rPr>
      </w:pPr>
    </w:p>
    <w:p w:rsidR="00FB66DF" w:rsidRPr="00C93443" w:rsidRDefault="00FB66DF" w:rsidP="008735FE">
      <w:pPr>
        <w:pStyle w:val="2"/>
      </w:pPr>
      <w:r w:rsidRPr="00C93443">
        <w:t>classList</w:t>
      </w:r>
    </w:p>
    <w:p w:rsidR="00FB66DF" w:rsidRPr="00C93443" w:rsidRDefault="009C4881" w:rsidP="00FB66DF">
      <w:pPr>
        <w:rPr>
          <w:rFonts w:asciiTheme="minorHAnsi" w:hAnsiTheme="minorHAnsi"/>
        </w:rPr>
      </w:pPr>
      <w:r w:rsidRPr="00C93443">
        <w:rPr>
          <w:rFonts w:asciiTheme="minorHAnsi" w:hAnsiTheme="minorHAnsi"/>
          <w:noProof/>
        </w:rPr>
        <w:drawing>
          <wp:anchor distT="0" distB="0" distL="114300" distR="114300" simplePos="0" relativeHeight="251661312" behindDoc="0" locked="0" layoutInCell="1" allowOverlap="1" wp14:anchorId="2949B326" wp14:editId="0B6A6FCE">
            <wp:simplePos x="0" y="0"/>
            <wp:positionH relativeFrom="column">
              <wp:posOffset>6072505</wp:posOffset>
            </wp:positionH>
            <wp:positionV relativeFrom="paragraph">
              <wp:posOffset>29698</wp:posOffset>
            </wp:positionV>
            <wp:extent cx="590550" cy="2066290"/>
            <wp:effectExtent l="0" t="0" r="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0550" cy="2066290"/>
                    </a:xfrm>
                    <a:prstGeom prst="rect">
                      <a:avLst/>
                    </a:prstGeom>
                  </pic:spPr>
                </pic:pic>
              </a:graphicData>
            </a:graphic>
            <wp14:sizeRelH relativeFrom="page">
              <wp14:pctWidth>0</wp14:pctWidth>
            </wp14:sizeRelH>
            <wp14:sizeRelV relativeFrom="page">
              <wp14:pctHeight>0</wp14:pctHeight>
            </wp14:sizeRelV>
          </wp:anchor>
        </w:drawing>
      </w:r>
      <w:r w:rsidR="00FB66DF" w:rsidRPr="00C93443">
        <w:rPr>
          <w:rFonts w:asciiTheme="minorHAnsi" w:hAnsiTheme="minorHAnsi"/>
        </w:rPr>
        <w:t>Набор методов для управления классами</w:t>
      </w:r>
      <w:r w:rsidR="0084681F" w:rsidRPr="00C93443">
        <w:rPr>
          <w:rFonts w:asciiTheme="minorHAnsi" w:hAnsiTheme="minorHAnsi"/>
        </w:rPr>
        <w:t xml:space="preserve"> элемента</w:t>
      </w:r>
      <w:r w:rsidR="00FB66DF" w:rsidRPr="00C93443">
        <w:rPr>
          <w:rFonts w:asciiTheme="minorHAnsi" w:hAnsiTheme="minorHAnsi"/>
        </w:rPr>
        <w:t>.</w:t>
      </w:r>
    </w:p>
    <w:p w:rsidR="0084681F" w:rsidRPr="00C93443" w:rsidRDefault="0084681F" w:rsidP="0084681F">
      <w:pPr>
        <w:rPr>
          <w:rFonts w:asciiTheme="minorHAnsi" w:hAnsiTheme="minorHAnsi"/>
        </w:rPr>
      </w:pPr>
      <w:r w:rsidRPr="00C93443">
        <w:rPr>
          <w:rFonts w:asciiTheme="minorHAnsi" w:hAnsiTheme="minorHAnsi"/>
        </w:rPr>
        <w:t>Пример:</w:t>
      </w:r>
    </w:p>
    <w:p w:rsidR="0084681F" w:rsidRPr="00C93443" w:rsidRDefault="0084681F" w:rsidP="00512BDB">
      <w:pPr>
        <w:pStyle w:val="af1"/>
      </w:pPr>
      <w:r w:rsidRPr="00C93443">
        <w:t>element</w:t>
      </w:r>
      <w:r w:rsidRPr="00C93443">
        <w:rPr>
          <w:vertAlign w:val="superscript"/>
        </w:rPr>
        <w:t>1</w:t>
      </w:r>
      <w:r w:rsidRPr="00C93443">
        <w:t>.classList</w:t>
      </w:r>
      <w:r w:rsidR="00BE271A" w:rsidRPr="00C93443">
        <w:rPr>
          <w:vertAlign w:val="superscript"/>
        </w:rPr>
        <w:t>2</w:t>
      </w:r>
      <w:r w:rsidRPr="00C93443">
        <w:t>.add</w:t>
      </w:r>
      <w:r w:rsidR="00BE271A" w:rsidRPr="00C93443">
        <w:rPr>
          <w:vertAlign w:val="superscript"/>
        </w:rPr>
        <w:t>3</w:t>
      </w:r>
      <w:r w:rsidR="00BE271A" w:rsidRPr="00C93443">
        <w:t xml:space="preserve"> </w:t>
      </w:r>
      <w:r w:rsidRPr="00C93443">
        <w:t>("modal-content-show"</w:t>
      </w:r>
      <w:r w:rsidR="00BE271A" w:rsidRPr="00C93443">
        <w:rPr>
          <w:vertAlign w:val="superscript"/>
        </w:rPr>
        <w:t>4</w:t>
      </w:r>
      <w:r w:rsidRPr="00C93443">
        <w:t>);</w:t>
      </w:r>
    </w:p>
    <w:p w:rsidR="0084681F" w:rsidRPr="00C93443" w:rsidRDefault="0084681F" w:rsidP="0084681F">
      <w:pPr>
        <w:rPr>
          <w:rFonts w:asciiTheme="minorHAnsi" w:hAnsiTheme="minorHAnsi"/>
        </w:rPr>
      </w:pPr>
      <w:r w:rsidRPr="00C93443">
        <w:rPr>
          <w:rFonts w:asciiTheme="minorHAnsi" w:hAnsiTheme="minorHAnsi"/>
        </w:rPr>
        <w:t>1. Элемент, которому добавляем новый класс.</w:t>
      </w:r>
    </w:p>
    <w:p w:rsidR="0084681F" w:rsidRPr="00C93443" w:rsidRDefault="0084681F" w:rsidP="0084681F">
      <w:pPr>
        <w:rPr>
          <w:rFonts w:asciiTheme="minorHAnsi" w:hAnsiTheme="minorHAnsi"/>
        </w:rPr>
      </w:pPr>
      <w:r w:rsidRPr="00C93443">
        <w:rPr>
          <w:rFonts w:asciiTheme="minorHAnsi" w:hAnsiTheme="minorHAnsi"/>
        </w:rPr>
        <w:t>2. Свойство, содержащее в себе методы для работы</w:t>
      </w:r>
    </w:p>
    <w:p w:rsidR="0084681F" w:rsidRPr="00C93443" w:rsidRDefault="0084681F" w:rsidP="0084681F">
      <w:pPr>
        <w:rPr>
          <w:rFonts w:asciiTheme="minorHAnsi" w:hAnsiTheme="minorHAnsi"/>
        </w:rPr>
      </w:pPr>
      <w:r w:rsidRPr="00C93443">
        <w:rPr>
          <w:rFonts w:asciiTheme="minorHAnsi" w:hAnsiTheme="minorHAnsi"/>
        </w:rPr>
        <w:t>с классами.</w:t>
      </w:r>
    </w:p>
    <w:p w:rsidR="0084681F" w:rsidRPr="00C93443" w:rsidRDefault="0084681F" w:rsidP="0084681F">
      <w:pPr>
        <w:rPr>
          <w:rFonts w:asciiTheme="minorHAnsi" w:hAnsiTheme="minorHAnsi"/>
        </w:rPr>
      </w:pPr>
      <w:r w:rsidRPr="00C93443">
        <w:rPr>
          <w:rFonts w:asciiTheme="minorHAnsi" w:hAnsiTheme="minorHAnsi"/>
        </w:rPr>
        <w:t>3. Метод добавления класса.</w:t>
      </w:r>
    </w:p>
    <w:p w:rsidR="007F515C" w:rsidRPr="00C93443" w:rsidRDefault="007F515C" w:rsidP="006F435A">
      <w:pPr>
        <w:pStyle w:val="a6"/>
        <w:numPr>
          <w:ilvl w:val="0"/>
          <w:numId w:val="2"/>
        </w:numPr>
        <w:rPr>
          <w:rFonts w:asciiTheme="minorHAnsi" w:hAnsiTheme="minorHAnsi"/>
        </w:rPr>
      </w:pPr>
      <w:r w:rsidRPr="00C93443">
        <w:rPr>
          <w:rFonts w:asciiTheme="minorHAnsi" w:hAnsiTheme="minorHAnsi"/>
        </w:rPr>
        <w:t>element.classList.add(); Добавляет класс.</w:t>
      </w:r>
    </w:p>
    <w:p w:rsidR="007F515C" w:rsidRPr="00C93443" w:rsidRDefault="007F515C" w:rsidP="006F435A">
      <w:pPr>
        <w:pStyle w:val="a6"/>
        <w:numPr>
          <w:ilvl w:val="0"/>
          <w:numId w:val="2"/>
        </w:numPr>
        <w:rPr>
          <w:rFonts w:asciiTheme="minorHAnsi" w:hAnsiTheme="minorHAnsi"/>
        </w:rPr>
      </w:pPr>
      <w:r w:rsidRPr="00C93443">
        <w:rPr>
          <w:rFonts w:asciiTheme="minorHAnsi" w:hAnsiTheme="minorHAnsi"/>
        </w:rPr>
        <w:t>element.classList.remove(); Удаляет класс.</w:t>
      </w:r>
    </w:p>
    <w:p w:rsidR="007F515C" w:rsidRPr="00C93443" w:rsidRDefault="007F515C" w:rsidP="006F435A">
      <w:pPr>
        <w:pStyle w:val="a6"/>
        <w:numPr>
          <w:ilvl w:val="0"/>
          <w:numId w:val="2"/>
        </w:numPr>
        <w:rPr>
          <w:rFonts w:asciiTheme="minorHAnsi" w:hAnsiTheme="minorHAnsi"/>
        </w:rPr>
      </w:pPr>
      <w:r w:rsidRPr="00C93443">
        <w:rPr>
          <w:rFonts w:asciiTheme="minorHAnsi" w:hAnsiTheme="minorHAnsi"/>
        </w:rPr>
        <w:t>element.classList.toggle(); Переключает класс (если есть этот класс – удаляет,если нет - добавляет).</w:t>
      </w:r>
    </w:p>
    <w:p w:rsidR="007F515C" w:rsidRPr="00C93443" w:rsidRDefault="007F515C" w:rsidP="006F435A">
      <w:pPr>
        <w:pStyle w:val="a6"/>
        <w:numPr>
          <w:ilvl w:val="0"/>
          <w:numId w:val="2"/>
        </w:numPr>
        <w:rPr>
          <w:rFonts w:asciiTheme="minorHAnsi" w:hAnsiTheme="minorHAnsi"/>
        </w:rPr>
      </w:pPr>
      <w:r w:rsidRPr="00C93443">
        <w:rPr>
          <w:rFonts w:asciiTheme="minorHAnsi" w:hAnsiTheme="minorHAnsi"/>
        </w:rPr>
        <w:t>element.classList.contains(); Сообщает, есть ли класс у элемента.</w:t>
      </w:r>
    </w:p>
    <w:p w:rsidR="0084681F" w:rsidRPr="00C93443" w:rsidRDefault="0084681F" w:rsidP="0084681F">
      <w:pPr>
        <w:rPr>
          <w:rFonts w:asciiTheme="minorHAnsi" w:hAnsiTheme="minorHAnsi"/>
        </w:rPr>
      </w:pPr>
      <w:r w:rsidRPr="00C93443">
        <w:rPr>
          <w:rFonts w:asciiTheme="minorHAnsi" w:hAnsiTheme="minorHAnsi"/>
        </w:rPr>
        <w:t>4. Название класса, которое нужно добавить элементу.</w:t>
      </w:r>
    </w:p>
    <w:p w:rsidR="008F72B0" w:rsidRPr="00C93443" w:rsidRDefault="008F72B0" w:rsidP="008F72B0">
      <w:pPr>
        <w:rPr>
          <w:rFonts w:asciiTheme="minorHAnsi" w:hAnsiTheme="minorHAnsi"/>
        </w:rPr>
      </w:pPr>
      <w:r w:rsidRPr="00C93443">
        <w:rPr>
          <w:rFonts w:asciiTheme="minorHAnsi" w:hAnsiTheme="minorHAnsi"/>
        </w:rPr>
        <w:t>Пример:</w:t>
      </w:r>
    </w:p>
    <w:p w:rsidR="008F72B0" w:rsidRPr="00C93443" w:rsidRDefault="008F72B0" w:rsidP="00512BDB">
      <w:pPr>
        <w:pStyle w:val="af3"/>
      </w:pPr>
      <w:r w:rsidRPr="00C93443">
        <w:t>&lt;style&gt;</w:t>
      </w:r>
    </w:p>
    <w:p w:rsidR="008F72B0" w:rsidRPr="00C93443" w:rsidRDefault="00512BDB" w:rsidP="00512BDB">
      <w:pPr>
        <w:pStyle w:val="af3"/>
      </w:pPr>
      <w:r>
        <w:rPr>
          <w:lang w:val="en-US"/>
        </w:rPr>
        <w:t xml:space="preserve">  </w:t>
      </w:r>
      <w:r w:rsidR="008F72B0" w:rsidRPr="00C93443">
        <w:t>.modal-content {</w:t>
      </w:r>
    </w:p>
    <w:p w:rsidR="008F72B0" w:rsidRPr="00C93443" w:rsidRDefault="00512BDB" w:rsidP="00512BDB">
      <w:pPr>
        <w:pStyle w:val="af3"/>
      </w:pPr>
      <w:r>
        <w:rPr>
          <w:lang w:val="en-US"/>
        </w:rPr>
        <w:t xml:space="preserve">    </w:t>
      </w:r>
      <w:r w:rsidR="008F72B0" w:rsidRPr="00C93443">
        <w:t>display: none;</w:t>
      </w:r>
    </w:p>
    <w:p w:rsidR="008F72B0" w:rsidRPr="00C93443" w:rsidRDefault="00512BDB" w:rsidP="00512BDB">
      <w:pPr>
        <w:pStyle w:val="af3"/>
        <w:rPr>
          <w:rFonts w:cs="FiraMono-Bold"/>
          <w:b/>
          <w:bCs/>
        </w:rPr>
      </w:pPr>
      <w:r>
        <w:rPr>
          <w:rFonts w:cs="FiraMono-Bold"/>
          <w:b/>
          <w:bCs/>
          <w:lang w:val="en-US"/>
        </w:rPr>
        <w:t xml:space="preserve">   </w:t>
      </w:r>
      <w:r w:rsidR="008F72B0" w:rsidRPr="00C93443">
        <w:rPr>
          <w:rFonts w:cs="FiraMono-Bold"/>
          <w:b/>
          <w:bCs/>
        </w:rPr>
        <w:t>…</w:t>
      </w:r>
    </w:p>
    <w:p w:rsidR="008F72B0" w:rsidRPr="00C93443" w:rsidRDefault="00512BDB" w:rsidP="00512BDB">
      <w:pPr>
        <w:pStyle w:val="af3"/>
      </w:pPr>
      <w:r>
        <w:rPr>
          <w:lang w:val="en-US"/>
        </w:rPr>
        <w:t xml:space="preserve">   </w:t>
      </w:r>
      <w:r w:rsidR="008F72B0" w:rsidRPr="00C93443">
        <w:t>}</w:t>
      </w:r>
    </w:p>
    <w:p w:rsidR="008F72B0" w:rsidRPr="00C93443" w:rsidRDefault="00512BDB" w:rsidP="00512BDB">
      <w:pPr>
        <w:pStyle w:val="af3"/>
      </w:pPr>
      <w:r>
        <w:rPr>
          <w:lang w:val="en-US"/>
        </w:rPr>
        <w:t xml:space="preserve">  </w:t>
      </w:r>
      <w:r w:rsidR="008F72B0" w:rsidRPr="00C93443">
        <w:t>.modal-content-show {  /* Создаем новый класс */</w:t>
      </w:r>
    </w:p>
    <w:p w:rsidR="008F72B0" w:rsidRPr="00C93443" w:rsidRDefault="00512BDB" w:rsidP="00512BDB">
      <w:pPr>
        <w:pStyle w:val="af3"/>
      </w:pPr>
      <w:r>
        <w:rPr>
          <w:lang w:val="en-US"/>
        </w:rPr>
        <w:t xml:space="preserve">    </w:t>
      </w:r>
      <w:r w:rsidR="008F72B0" w:rsidRPr="00C93443">
        <w:t>display: block;</w:t>
      </w:r>
    </w:p>
    <w:p w:rsidR="008F72B0" w:rsidRPr="00C93443" w:rsidRDefault="00512BDB" w:rsidP="00512BDB">
      <w:pPr>
        <w:pStyle w:val="af3"/>
      </w:pPr>
      <w:r>
        <w:rPr>
          <w:lang w:val="en-US"/>
        </w:rPr>
        <w:t xml:space="preserve">  </w:t>
      </w:r>
      <w:r w:rsidR="008F72B0" w:rsidRPr="00C93443">
        <w:t>}</w:t>
      </w:r>
    </w:p>
    <w:p w:rsidR="008F72B0" w:rsidRPr="00C93443" w:rsidRDefault="008F72B0" w:rsidP="00512BDB">
      <w:pPr>
        <w:pStyle w:val="af3"/>
      </w:pPr>
      <w:r w:rsidRPr="00C93443">
        <w:t>&lt;/style&gt;</w:t>
      </w:r>
    </w:p>
    <w:p w:rsidR="008F72B0" w:rsidRPr="00C93443" w:rsidRDefault="008F72B0" w:rsidP="00512BDB">
      <w:pPr>
        <w:pStyle w:val="af1"/>
      </w:pPr>
      <w:r w:rsidRPr="00C93443">
        <w:t>&lt;script&gt;</w:t>
      </w:r>
    </w:p>
    <w:p w:rsidR="008F72B0" w:rsidRPr="00C93443" w:rsidRDefault="008F72B0" w:rsidP="00512BDB">
      <w:pPr>
        <w:pStyle w:val="af1"/>
      </w:pPr>
      <w:r w:rsidRPr="00C93443">
        <w:t>var popup = document.querySelector(".modal-content");</w:t>
      </w:r>
    </w:p>
    <w:p w:rsidR="008F72B0" w:rsidRPr="00C93443" w:rsidRDefault="008F72B0" w:rsidP="00512BDB">
      <w:pPr>
        <w:pStyle w:val="af1"/>
      </w:pPr>
      <w:r w:rsidRPr="00C93443">
        <w:t>popup.classList.add("(*)modal-content-show"); (*) здесь точка не нужна</w:t>
      </w:r>
    </w:p>
    <w:p w:rsidR="008F72B0" w:rsidRPr="00C93443" w:rsidRDefault="008F72B0" w:rsidP="00512BDB">
      <w:pPr>
        <w:pStyle w:val="af1"/>
      </w:pPr>
      <w:r w:rsidRPr="00C93443">
        <w:t>&lt;/script&gt;</w:t>
      </w:r>
    </w:p>
    <w:p w:rsidR="00BE271A" w:rsidRPr="00C93443" w:rsidRDefault="00BE271A" w:rsidP="00A55C6B">
      <w:pPr>
        <w:rPr>
          <w:rFonts w:asciiTheme="minorHAnsi" w:hAnsiTheme="minorHAnsi"/>
        </w:rPr>
      </w:pPr>
    </w:p>
    <w:p w:rsidR="00A11896" w:rsidRPr="00512BDB" w:rsidRDefault="00BE271A" w:rsidP="00A55C6B">
      <w:pPr>
        <w:rPr>
          <w:rFonts w:asciiTheme="minorHAnsi" w:hAnsiTheme="minorHAnsi"/>
          <w:color w:val="C00000"/>
        </w:rPr>
      </w:pPr>
      <w:r w:rsidRPr="00512BDB">
        <w:rPr>
          <w:rFonts w:asciiTheme="minorHAnsi" w:hAnsiTheme="minorHAnsi"/>
          <w:noProof/>
          <w:color w:val="C00000"/>
        </w:rPr>
        <w:drawing>
          <wp:anchor distT="0" distB="0" distL="114300" distR="114300" simplePos="0" relativeHeight="251659264" behindDoc="0" locked="0" layoutInCell="1" allowOverlap="1" wp14:anchorId="0D4FF1C1" wp14:editId="4EFA2A44">
            <wp:simplePos x="0" y="0"/>
            <wp:positionH relativeFrom="column">
              <wp:posOffset>6077585</wp:posOffset>
            </wp:positionH>
            <wp:positionV relativeFrom="paragraph">
              <wp:posOffset>107743</wp:posOffset>
            </wp:positionV>
            <wp:extent cx="579755" cy="2092325"/>
            <wp:effectExtent l="0" t="0" r="0" b="3175"/>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755" cy="2092325"/>
                    </a:xfrm>
                    <a:prstGeom prst="rect">
                      <a:avLst/>
                    </a:prstGeom>
                  </pic:spPr>
                </pic:pic>
              </a:graphicData>
            </a:graphic>
            <wp14:sizeRelH relativeFrom="page">
              <wp14:pctWidth>0</wp14:pctWidth>
            </wp14:sizeRelH>
            <wp14:sizeRelV relativeFrom="page">
              <wp14:pctHeight>0</wp14:pctHeight>
            </wp14:sizeRelV>
          </wp:anchor>
        </w:drawing>
      </w:r>
      <w:r w:rsidR="00A55C6B" w:rsidRPr="00512BDB">
        <w:rPr>
          <w:rFonts w:asciiTheme="minorHAnsi" w:hAnsiTheme="minorHAnsi"/>
          <w:color w:val="C00000"/>
        </w:rPr>
        <w:t>Сообщение в браузере</w:t>
      </w:r>
    </w:p>
    <w:p w:rsidR="00A55C6B" w:rsidRPr="00C93443" w:rsidRDefault="00A55C6B" w:rsidP="00A55C6B">
      <w:pPr>
        <w:rPr>
          <w:rFonts w:asciiTheme="minorHAnsi" w:hAnsiTheme="minorHAnsi"/>
          <w:color w:val="E36C0A" w:themeColor="accent6" w:themeShade="BF"/>
        </w:rPr>
      </w:pPr>
      <w:r w:rsidRPr="00C93443">
        <w:rPr>
          <w:rFonts w:asciiTheme="minorHAnsi" w:hAnsiTheme="minorHAnsi"/>
          <w:color w:val="E36C0A" w:themeColor="accent6" w:themeShade="BF"/>
        </w:rPr>
        <w:t>console.log("Сообщение в консоль браузера");</w:t>
      </w:r>
      <w:r w:rsidR="00382868" w:rsidRPr="00C93443">
        <w:rPr>
          <w:rFonts w:asciiTheme="minorHAnsi" w:hAnsiTheme="minorHAnsi"/>
          <w:noProof/>
        </w:rPr>
        <w:t xml:space="preserve"> </w:t>
      </w:r>
    </w:p>
    <w:p w:rsidR="00230274" w:rsidRPr="00C93443" w:rsidRDefault="00230274" w:rsidP="00FB66DF">
      <w:pPr>
        <w:rPr>
          <w:rFonts w:asciiTheme="minorHAnsi" w:hAnsiTheme="minorHAnsi"/>
        </w:rPr>
      </w:pPr>
    </w:p>
    <w:p w:rsidR="00382868" w:rsidRPr="00C93443" w:rsidRDefault="00382868" w:rsidP="00FB66DF">
      <w:pPr>
        <w:rPr>
          <w:rFonts w:asciiTheme="minorHAnsi" w:hAnsiTheme="minorHAnsi"/>
        </w:rPr>
      </w:pPr>
    </w:p>
    <w:p w:rsidR="00382868" w:rsidRPr="00C93443" w:rsidRDefault="00382868" w:rsidP="00FB66DF">
      <w:pPr>
        <w:rPr>
          <w:rFonts w:asciiTheme="minorHAnsi" w:hAnsiTheme="minorHAnsi"/>
        </w:rPr>
      </w:pPr>
    </w:p>
    <w:p w:rsidR="00382868" w:rsidRPr="00C93443" w:rsidRDefault="00382868" w:rsidP="00FB66DF">
      <w:pPr>
        <w:rPr>
          <w:rFonts w:asciiTheme="minorHAnsi" w:hAnsiTheme="minorHAnsi"/>
        </w:rPr>
      </w:pPr>
    </w:p>
    <w:p w:rsidR="00382868" w:rsidRPr="00C93443" w:rsidRDefault="00382868" w:rsidP="00FB66DF">
      <w:pPr>
        <w:rPr>
          <w:rFonts w:asciiTheme="minorHAnsi" w:hAnsiTheme="minorHAnsi"/>
        </w:rPr>
      </w:pPr>
    </w:p>
    <w:p w:rsidR="00382868" w:rsidRPr="00C93443" w:rsidRDefault="00382868" w:rsidP="00FB66DF">
      <w:pPr>
        <w:rPr>
          <w:rFonts w:asciiTheme="minorHAnsi" w:hAnsiTheme="minorHAnsi"/>
        </w:rPr>
      </w:pPr>
    </w:p>
    <w:p w:rsidR="00382868" w:rsidRPr="00C93443" w:rsidRDefault="00382868" w:rsidP="00FB66DF">
      <w:pPr>
        <w:rPr>
          <w:rFonts w:asciiTheme="minorHAnsi" w:hAnsiTheme="minorHAnsi"/>
        </w:rPr>
      </w:pPr>
    </w:p>
    <w:p w:rsidR="00382868" w:rsidRPr="00C93443" w:rsidRDefault="00382868" w:rsidP="00FB66DF">
      <w:pPr>
        <w:rPr>
          <w:rFonts w:asciiTheme="minorHAnsi" w:hAnsiTheme="minorHAnsi"/>
        </w:rPr>
      </w:pPr>
    </w:p>
    <w:p w:rsidR="00382868" w:rsidRPr="00C93443" w:rsidRDefault="00382868" w:rsidP="00FB66DF">
      <w:pPr>
        <w:rPr>
          <w:rFonts w:asciiTheme="minorHAnsi" w:hAnsiTheme="minorHAnsi"/>
        </w:rPr>
      </w:pPr>
    </w:p>
    <w:p w:rsidR="001F16DE" w:rsidRPr="00C93443" w:rsidRDefault="001F16DE" w:rsidP="00FB66DF">
      <w:pPr>
        <w:rPr>
          <w:rFonts w:asciiTheme="minorHAnsi" w:hAnsiTheme="minorHAnsi"/>
        </w:rPr>
      </w:pPr>
    </w:p>
    <w:p w:rsidR="001F16DE" w:rsidRPr="00C93443" w:rsidRDefault="001F16DE" w:rsidP="00FB66DF">
      <w:pPr>
        <w:rPr>
          <w:rFonts w:asciiTheme="minorHAnsi" w:hAnsiTheme="minorHAnsi"/>
        </w:rPr>
      </w:pPr>
    </w:p>
    <w:p w:rsidR="00382868" w:rsidRPr="00C93443" w:rsidRDefault="00382868" w:rsidP="00FB66DF">
      <w:pPr>
        <w:rPr>
          <w:rFonts w:asciiTheme="minorHAnsi" w:hAnsiTheme="minorHAnsi"/>
        </w:rPr>
      </w:pPr>
    </w:p>
    <w:p w:rsidR="009C4881" w:rsidRPr="00C93443" w:rsidRDefault="009C4881" w:rsidP="00FB66DF">
      <w:pPr>
        <w:rPr>
          <w:rFonts w:asciiTheme="minorHAnsi" w:hAnsiTheme="minorHAnsi"/>
        </w:rPr>
      </w:pPr>
    </w:p>
    <w:p w:rsidR="009C4881" w:rsidRPr="00C93443" w:rsidRDefault="009C4881" w:rsidP="00FB66DF">
      <w:pPr>
        <w:rPr>
          <w:rFonts w:asciiTheme="minorHAnsi" w:hAnsiTheme="minorHAnsi"/>
        </w:rPr>
      </w:pPr>
    </w:p>
    <w:p w:rsidR="008043B2" w:rsidRPr="00C93443" w:rsidRDefault="008043B2" w:rsidP="00FB66DF">
      <w:pPr>
        <w:rPr>
          <w:rFonts w:asciiTheme="minorHAnsi" w:hAnsiTheme="minorHAnsi"/>
        </w:rPr>
      </w:pPr>
    </w:p>
    <w:p w:rsidR="008043B2" w:rsidRPr="00C93443" w:rsidRDefault="008043B2" w:rsidP="00FB66DF">
      <w:pPr>
        <w:rPr>
          <w:rFonts w:asciiTheme="minorHAnsi" w:hAnsiTheme="minorHAnsi"/>
        </w:rPr>
      </w:pPr>
    </w:p>
    <w:p w:rsidR="008043B2" w:rsidRPr="00C93443" w:rsidRDefault="008043B2" w:rsidP="00FB66DF">
      <w:pPr>
        <w:rPr>
          <w:rFonts w:asciiTheme="minorHAnsi" w:hAnsiTheme="minorHAnsi"/>
          <w:lang w:val="en-US"/>
        </w:rPr>
      </w:pPr>
    </w:p>
    <w:p w:rsidR="008043B2" w:rsidRPr="00C93443" w:rsidRDefault="008043B2" w:rsidP="00FB66DF">
      <w:pPr>
        <w:rPr>
          <w:rFonts w:asciiTheme="minorHAnsi" w:hAnsiTheme="minorHAnsi"/>
        </w:rPr>
      </w:pPr>
    </w:p>
    <w:p w:rsidR="00230274" w:rsidRDefault="00230274" w:rsidP="00A11896">
      <w:pPr>
        <w:rPr>
          <w:rFonts w:asciiTheme="minorHAnsi" w:hAnsiTheme="minorHAnsi"/>
          <w:lang w:val="en-US"/>
        </w:rPr>
      </w:pPr>
    </w:p>
    <w:p w:rsidR="00512BDB" w:rsidRDefault="00512BDB" w:rsidP="00A11896">
      <w:pPr>
        <w:rPr>
          <w:rFonts w:asciiTheme="minorHAnsi" w:hAnsiTheme="minorHAnsi"/>
          <w:lang w:val="en-US"/>
        </w:rPr>
      </w:pPr>
    </w:p>
    <w:p w:rsidR="00512BDB" w:rsidRPr="00512BDB" w:rsidRDefault="00512BDB" w:rsidP="00A11896">
      <w:pPr>
        <w:rPr>
          <w:rFonts w:asciiTheme="minorHAnsi" w:hAnsiTheme="minorHAnsi"/>
          <w:lang w:val="en-US"/>
        </w:rPr>
      </w:pPr>
    </w:p>
    <w:p w:rsidR="00C6635D" w:rsidRPr="00C93443" w:rsidRDefault="00C6635D" w:rsidP="00A11896">
      <w:pPr>
        <w:rPr>
          <w:rFonts w:asciiTheme="minorHAnsi" w:hAnsiTheme="minorHAnsi"/>
        </w:rPr>
      </w:pPr>
    </w:p>
    <w:p w:rsidR="00C6635D" w:rsidRPr="00C93443" w:rsidRDefault="00C6635D" w:rsidP="00A11896">
      <w:pPr>
        <w:rPr>
          <w:rFonts w:asciiTheme="minorHAnsi" w:hAnsiTheme="minorHAnsi"/>
        </w:rPr>
      </w:pPr>
    </w:p>
    <w:p w:rsidR="009C4881" w:rsidRPr="00C93443" w:rsidRDefault="009C4881" w:rsidP="00B93B33">
      <w:pPr>
        <w:ind w:firstLine="708"/>
        <w:rPr>
          <w:rFonts w:asciiTheme="minorHAnsi" w:hAnsiTheme="minorHAnsi"/>
          <w:color w:val="FF0000"/>
        </w:rPr>
      </w:pPr>
      <w:r w:rsidRPr="00C93443">
        <w:rPr>
          <w:rFonts w:asciiTheme="minorHAnsi" w:hAnsiTheme="minorHAnsi"/>
          <w:color w:val="FF0000"/>
        </w:rPr>
        <w:lastRenderedPageBreak/>
        <w:t>Скрипт вместе:</w:t>
      </w:r>
    </w:p>
    <w:p w:rsidR="009C4881" w:rsidRPr="00C93443" w:rsidRDefault="009C4881" w:rsidP="006605BA">
      <w:pPr>
        <w:pStyle w:val="af1"/>
      </w:pPr>
      <w:r w:rsidRPr="00C93443">
        <w:t>&lt;script&gt;</w:t>
      </w:r>
    </w:p>
    <w:p w:rsidR="009C4881" w:rsidRPr="00C93443" w:rsidRDefault="009C4881" w:rsidP="006605BA">
      <w:pPr>
        <w:pStyle w:val="af1"/>
      </w:pPr>
    </w:p>
    <w:p w:rsidR="009C4881" w:rsidRPr="00C93443" w:rsidRDefault="00512BDB" w:rsidP="006605BA">
      <w:pPr>
        <w:pStyle w:val="af1"/>
      </w:pPr>
      <w:r>
        <w:rPr>
          <w:lang w:val="en-US"/>
        </w:rPr>
        <w:t xml:space="preserve">  </w:t>
      </w:r>
      <w:r w:rsidR="009C4881" w:rsidRPr="00C93443">
        <w:t>var link = document.querySelector(".login");</w:t>
      </w:r>
      <w:r w:rsidR="00FB5484" w:rsidRPr="00C93443">
        <w:t xml:space="preserve"> найти ссылку .login и сохранить в link</w:t>
      </w:r>
    </w:p>
    <w:p w:rsidR="009C4881" w:rsidRPr="00C93443" w:rsidRDefault="00512BDB" w:rsidP="006605BA">
      <w:pPr>
        <w:pStyle w:val="af1"/>
      </w:pPr>
      <w:r>
        <w:rPr>
          <w:lang w:val="en-US"/>
        </w:rPr>
        <w:t xml:space="preserve">  </w:t>
      </w:r>
      <w:r w:rsidR="009C4881" w:rsidRPr="00C93443">
        <w:t>var popup = document.querySelector(".modal-content");</w:t>
      </w:r>
      <w:r w:rsidR="00FB5484" w:rsidRPr="00C93443">
        <w:rPr>
          <w:lang w:val="en-US"/>
        </w:rPr>
        <w:t xml:space="preserve"> </w:t>
      </w:r>
      <w:r w:rsidR="00FB5484" w:rsidRPr="00C93443">
        <w:t>найти .modal-content и сохранить в popup</w:t>
      </w:r>
    </w:p>
    <w:p w:rsidR="009C4881" w:rsidRPr="00C93443" w:rsidRDefault="009C4881" w:rsidP="006605BA">
      <w:pPr>
        <w:pStyle w:val="af1"/>
      </w:pPr>
    </w:p>
    <w:p w:rsidR="009C4881" w:rsidRPr="00C93443" w:rsidRDefault="00512BDB" w:rsidP="006605BA">
      <w:pPr>
        <w:pStyle w:val="af1"/>
      </w:pPr>
      <w:r>
        <w:rPr>
          <w:lang w:val="en-US"/>
        </w:rPr>
        <w:t xml:space="preserve">  </w:t>
      </w:r>
      <w:r w:rsidR="009C4881" w:rsidRPr="00C93443">
        <w:t>link.addEventListener("click", function(event) {</w:t>
      </w:r>
      <w:r w:rsidR="00FB5484" w:rsidRPr="00C93443">
        <w:t xml:space="preserve"> на ссылке .login отслеживать все события «клика»</w:t>
      </w:r>
    </w:p>
    <w:p w:rsidR="009C4881" w:rsidRPr="00C93443" w:rsidRDefault="00512BDB" w:rsidP="006605BA">
      <w:pPr>
        <w:pStyle w:val="af1"/>
        <w:rPr>
          <w:lang w:val="en-US"/>
        </w:rPr>
      </w:pPr>
      <w:r>
        <w:rPr>
          <w:lang w:val="en-US"/>
        </w:rPr>
        <w:t xml:space="preserve">  </w:t>
      </w:r>
      <w:r w:rsidR="009C4881" w:rsidRPr="00C93443">
        <w:t>event.preventDefault();</w:t>
      </w:r>
      <w:r w:rsidR="00FB5484" w:rsidRPr="00C93443">
        <w:t xml:space="preserve"> при клике по ссылке отменяется значение по умолчанию(href)</w:t>
      </w:r>
    </w:p>
    <w:p w:rsidR="009C4881" w:rsidRPr="00C93443" w:rsidRDefault="00512BDB" w:rsidP="006605BA">
      <w:pPr>
        <w:pStyle w:val="af1"/>
      </w:pPr>
      <w:r>
        <w:rPr>
          <w:lang w:val="en-US"/>
        </w:rPr>
        <w:t xml:space="preserve">  </w:t>
      </w:r>
      <w:r w:rsidR="009C4881" w:rsidRPr="00C93443">
        <w:t>popup.classList.add("modal-content-show");</w:t>
      </w:r>
      <w:r w:rsidR="00FB5484" w:rsidRPr="00C93443">
        <w:rPr>
          <w:lang w:val="en-US"/>
        </w:rPr>
        <w:t xml:space="preserve"> </w:t>
      </w:r>
      <w:r w:rsidR="00FB5484" w:rsidRPr="00C93443">
        <w:t>добавить modal-content  класс modal-content-show</w:t>
      </w:r>
    </w:p>
    <w:p w:rsidR="009C4881" w:rsidRPr="00C93443" w:rsidRDefault="00512BDB" w:rsidP="006605BA">
      <w:pPr>
        <w:pStyle w:val="af1"/>
      </w:pPr>
      <w:r>
        <w:rPr>
          <w:lang w:val="en-US"/>
        </w:rPr>
        <w:t xml:space="preserve">  </w:t>
      </w:r>
      <w:r w:rsidR="009C4881" w:rsidRPr="00C93443">
        <w:t>});</w:t>
      </w:r>
    </w:p>
    <w:p w:rsidR="009C4881" w:rsidRPr="00C93443" w:rsidRDefault="009C4881" w:rsidP="006605BA">
      <w:pPr>
        <w:pStyle w:val="af1"/>
      </w:pPr>
      <w:r w:rsidRPr="00C93443">
        <w:t>&lt;/script&gt;</w:t>
      </w:r>
    </w:p>
    <w:p w:rsidR="008043B2" w:rsidRPr="00C93443" w:rsidRDefault="008043B2" w:rsidP="009C4881">
      <w:pPr>
        <w:rPr>
          <w:rFonts w:asciiTheme="minorHAnsi" w:hAnsiTheme="minorHAnsi"/>
          <w:color w:val="E36C0A" w:themeColor="accent6" w:themeShade="BF"/>
        </w:rPr>
      </w:pPr>
    </w:p>
    <w:p w:rsidR="007832CF" w:rsidRPr="00C93443" w:rsidRDefault="008043B2" w:rsidP="00B93B33">
      <w:pPr>
        <w:ind w:firstLine="708"/>
        <w:rPr>
          <w:rFonts w:asciiTheme="minorHAnsi" w:hAnsiTheme="minorHAnsi"/>
          <w:color w:val="FF0000"/>
        </w:rPr>
      </w:pPr>
      <w:r w:rsidRPr="00C93443">
        <w:rPr>
          <w:rFonts w:asciiTheme="minorHAnsi" w:hAnsiTheme="minorHAnsi"/>
          <w:color w:val="FF0000"/>
        </w:rPr>
        <w:t>Закрыть модальное окно:</w:t>
      </w:r>
    </w:p>
    <w:p w:rsidR="008043B2" w:rsidRPr="00C93443" w:rsidRDefault="008043B2" w:rsidP="00512BDB">
      <w:pPr>
        <w:pStyle w:val="af3"/>
      </w:pPr>
      <w:r w:rsidRPr="00C93443">
        <w:t>…</w:t>
      </w:r>
    </w:p>
    <w:p w:rsidR="008043B2" w:rsidRPr="00C93443" w:rsidRDefault="008043B2" w:rsidP="00512BDB">
      <w:pPr>
        <w:pStyle w:val="af3"/>
      </w:pPr>
      <w:r w:rsidRPr="00C93443">
        <w:t>&lt;div class="modal-content"&gt;</w:t>
      </w:r>
    </w:p>
    <w:p w:rsidR="008043B2" w:rsidRPr="00C93443" w:rsidRDefault="008043B2" w:rsidP="00512BDB">
      <w:pPr>
        <w:pStyle w:val="af3"/>
      </w:pPr>
      <w:r w:rsidRPr="00C93443">
        <w:t>&lt;button class="modal-content-close" type="button"&gt;Закрыть&lt;/button&gt;</w:t>
      </w:r>
    </w:p>
    <w:p w:rsidR="008043B2" w:rsidRPr="00C93443" w:rsidRDefault="008043B2" w:rsidP="00512BDB">
      <w:pPr>
        <w:pStyle w:val="af3"/>
      </w:pPr>
      <w:r w:rsidRPr="00C93443">
        <w:t>…</w:t>
      </w:r>
    </w:p>
    <w:p w:rsidR="008043B2" w:rsidRPr="00C93443" w:rsidRDefault="008043B2" w:rsidP="00512BDB">
      <w:pPr>
        <w:pStyle w:val="af3"/>
      </w:pPr>
      <w:r w:rsidRPr="00C93443">
        <w:t>&lt;/div&gt;</w:t>
      </w:r>
    </w:p>
    <w:p w:rsidR="008043B2" w:rsidRPr="00C93443" w:rsidRDefault="008043B2" w:rsidP="00512BDB">
      <w:pPr>
        <w:pStyle w:val="af1"/>
      </w:pPr>
    </w:p>
    <w:p w:rsidR="008043B2" w:rsidRPr="00512BDB" w:rsidRDefault="008043B2" w:rsidP="00512BDB">
      <w:pPr>
        <w:pStyle w:val="af1"/>
      </w:pPr>
      <w:r w:rsidRPr="00512BDB">
        <w:t>&lt;script&gt;</w:t>
      </w:r>
    </w:p>
    <w:p w:rsidR="008043B2" w:rsidRPr="00512BDB" w:rsidRDefault="008043B2" w:rsidP="00512BDB">
      <w:pPr>
        <w:pStyle w:val="af1"/>
      </w:pPr>
      <w:r w:rsidRPr="00512BDB">
        <w:t>…</w:t>
      </w:r>
    </w:p>
    <w:p w:rsidR="008043B2" w:rsidRPr="00512BDB" w:rsidRDefault="00512BDB" w:rsidP="00512BDB">
      <w:pPr>
        <w:pStyle w:val="af1"/>
      </w:pPr>
      <w:r w:rsidRPr="00512BDB">
        <w:t xml:space="preserve">  </w:t>
      </w:r>
      <w:r w:rsidR="008043B2" w:rsidRPr="00512BDB">
        <w:t>var close = document.querySelector(".modal-content-close");</w:t>
      </w:r>
      <w:r w:rsidR="00B93B33" w:rsidRPr="00512BDB">
        <w:t xml:space="preserve"> </w:t>
      </w:r>
      <w:r w:rsidR="00E82F3A" w:rsidRPr="00512BDB">
        <w:t xml:space="preserve"> </w:t>
      </w:r>
      <w:r w:rsidRPr="00512BDB">
        <w:t xml:space="preserve">// </w:t>
      </w:r>
      <w:r w:rsidR="00B93B33" w:rsidRPr="00512BDB">
        <w:t>кнопка закрыть</w:t>
      </w:r>
    </w:p>
    <w:p w:rsidR="008043B2" w:rsidRPr="00512BDB" w:rsidRDefault="008043B2" w:rsidP="00512BDB">
      <w:pPr>
        <w:pStyle w:val="af1"/>
      </w:pPr>
    </w:p>
    <w:p w:rsidR="008043B2" w:rsidRPr="00512BDB" w:rsidRDefault="00512BDB" w:rsidP="00512BDB">
      <w:pPr>
        <w:pStyle w:val="af1"/>
      </w:pPr>
      <w:r w:rsidRPr="00512BDB">
        <w:t xml:space="preserve">  </w:t>
      </w:r>
      <w:r w:rsidR="008043B2" w:rsidRPr="00512BDB">
        <w:t>close.addEventListener("click", function(event) {</w:t>
      </w:r>
    </w:p>
    <w:p w:rsidR="008043B2" w:rsidRPr="00512BDB" w:rsidRDefault="00512BDB" w:rsidP="00512BDB">
      <w:pPr>
        <w:pStyle w:val="af1"/>
      </w:pPr>
      <w:r w:rsidRPr="00512BDB">
        <w:t xml:space="preserve">  </w:t>
      </w:r>
      <w:r w:rsidR="008043B2" w:rsidRPr="00512BDB">
        <w:t>event.preventDefault();</w:t>
      </w:r>
      <w:r w:rsidR="00B93B33" w:rsidRPr="00512BDB">
        <w:t xml:space="preserve"> </w:t>
      </w:r>
      <w:r w:rsidRPr="00512BDB">
        <w:t xml:space="preserve">// </w:t>
      </w:r>
      <w:r w:rsidR="00B93B33" w:rsidRPr="00512BDB">
        <w:t>отменить действие по умолч.</w:t>
      </w:r>
    </w:p>
    <w:p w:rsidR="007A1CAF" w:rsidRPr="00512BDB" w:rsidRDefault="00512BDB" w:rsidP="00512BDB">
      <w:pPr>
        <w:pStyle w:val="af1"/>
      </w:pPr>
      <w:r w:rsidRPr="00512BDB">
        <w:t xml:space="preserve">  </w:t>
      </w:r>
      <w:r w:rsidR="008043B2" w:rsidRPr="00512BDB">
        <w:t>popup.classList.remove("modal-content-show");</w:t>
      </w:r>
      <w:r w:rsidR="007A1CAF" w:rsidRPr="00512BDB">
        <w:t xml:space="preserve">  </w:t>
      </w:r>
      <w:r w:rsidRPr="00512BDB">
        <w:t xml:space="preserve">// </w:t>
      </w:r>
      <w:r w:rsidR="007A1CAF" w:rsidRPr="00512BDB">
        <w:t>у popup удалить класс modal-content-show</w:t>
      </w:r>
    </w:p>
    <w:p w:rsidR="007832CF" w:rsidRPr="00512BDB" w:rsidRDefault="00512BDB" w:rsidP="00512BDB">
      <w:pPr>
        <w:pStyle w:val="af1"/>
      </w:pPr>
      <w:r w:rsidRPr="00512BDB">
        <w:t xml:space="preserve">  </w:t>
      </w:r>
      <w:r w:rsidR="008043B2" w:rsidRPr="00512BDB">
        <w:t>});</w:t>
      </w:r>
    </w:p>
    <w:p w:rsidR="008043B2" w:rsidRPr="00512BDB" w:rsidRDefault="008043B2" w:rsidP="00512BDB">
      <w:pPr>
        <w:pStyle w:val="af1"/>
      </w:pPr>
      <w:r w:rsidRPr="00512BDB">
        <w:t>&lt;/script&gt;</w:t>
      </w:r>
    </w:p>
    <w:p w:rsidR="00512BDB" w:rsidRPr="00512BDB" w:rsidRDefault="00512BDB" w:rsidP="00512BDB">
      <w:pPr>
        <w:rPr>
          <w:rFonts w:asciiTheme="minorHAnsi" w:hAnsiTheme="minorHAnsi"/>
          <w:szCs w:val="18"/>
          <w:lang w:val="en-US"/>
        </w:rPr>
      </w:pPr>
    </w:p>
    <w:p w:rsidR="00B93B33" w:rsidRPr="00512BDB" w:rsidRDefault="00B93B33" w:rsidP="00512BDB">
      <w:pPr>
        <w:pStyle w:val="af1"/>
        <w:shd w:val="clear" w:color="auto" w:fill="FFFFFF" w:themeFill="background1"/>
        <w:rPr>
          <w:rFonts w:asciiTheme="minorHAnsi" w:hAnsiTheme="minorHAnsi"/>
          <w:sz w:val="18"/>
          <w:szCs w:val="18"/>
        </w:rPr>
      </w:pPr>
      <w:r w:rsidRPr="00512BDB">
        <w:rPr>
          <w:rFonts w:asciiTheme="minorHAnsi" w:hAnsiTheme="minorHAnsi"/>
          <w:color w:val="FF0000"/>
          <w:sz w:val="18"/>
          <w:szCs w:val="18"/>
        </w:rPr>
        <w:tab/>
        <w:t>Промежуточный итог:</w:t>
      </w:r>
    </w:p>
    <w:p w:rsidR="00B93B33" w:rsidRPr="00512BDB" w:rsidRDefault="00B93B33" w:rsidP="00512BDB">
      <w:pPr>
        <w:pStyle w:val="af1"/>
      </w:pPr>
      <w:r w:rsidRPr="00512BDB">
        <w:t>&lt;script&gt;</w:t>
      </w:r>
    </w:p>
    <w:p w:rsidR="00B93B33" w:rsidRPr="00512BDB" w:rsidRDefault="00C6635D" w:rsidP="00512BDB">
      <w:pPr>
        <w:pStyle w:val="af1"/>
      </w:pPr>
      <w:r w:rsidRPr="00512BDB">
        <w:t xml:space="preserve">  </w:t>
      </w:r>
      <w:r w:rsidR="00B93B33" w:rsidRPr="00512BDB">
        <w:t>var link = document.querySelector(".login");</w:t>
      </w:r>
    </w:p>
    <w:p w:rsidR="00B93B33" w:rsidRPr="00512BDB" w:rsidRDefault="00C6635D" w:rsidP="00512BDB">
      <w:pPr>
        <w:pStyle w:val="af1"/>
      </w:pPr>
      <w:r w:rsidRPr="00512BDB">
        <w:t xml:space="preserve">  </w:t>
      </w:r>
      <w:r w:rsidR="00B93B33" w:rsidRPr="00512BDB">
        <w:t>var popup = document.querySelector(".modal-content");</w:t>
      </w:r>
    </w:p>
    <w:p w:rsidR="00B93B33" w:rsidRPr="00512BDB" w:rsidRDefault="00C6635D" w:rsidP="00512BDB">
      <w:pPr>
        <w:pStyle w:val="af1"/>
      </w:pPr>
      <w:r w:rsidRPr="00512BDB">
        <w:t xml:space="preserve">  </w:t>
      </w:r>
      <w:r w:rsidR="00B93B33" w:rsidRPr="00512BDB">
        <w:t>var close = document.querySelector(".modal-content-close");</w:t>
      </w:r>
    </w:p>
    <w:p w:rsidR="00C6635D" w:rsidRPr="00512BDB" w:rsidRDefault="00C6635D" w:rsidP="00512BDB">
      <w:pPr>
        <w:pStyle w:val="af1"/>
      </w:pPr>
    </w:p>
    <w:p w:rsidR="00B93B33" w:rsidRPr="00512BDB" w:rsidRDefault="00B93B33" w:rsidP="00512BDB">
      <w:pPr>
        <w:pStyle w:val="af1"/>
      </w:pPr>
      <w:r w:rsidRPr="00512BDB">
        <w:t>link.addEventListener("click", function(event) {</w:t>
      </w:r>
    </w:p>
    <w:p w:rsidR="00B93B33" w:rsidRPr="00512BDB" w:rsidRDefault="00C6635D" w:rsidP="00512BDB">
      <w:pPr>
        <w:pStyle w:val="af1"/>
      </w:pPr>
      <w:r w:rsidRPr="00512BDB">
        <w:t xml:space="preserve">  </w:t>
      </w:r>
      <w:r w:rsidR="00B93B33" w:rsidRPr="00512BDB">
        <w:t>event.preventDefault();</w:t>
      </w:r>
    </w:p>
    <w:p w:rsidR="00B93B33" w:rsidRPr="00512BDB" w:rsidRDefault="00C6635D" w:rsidP="00512BDB">
      <w:pPr>
        <w:pStyle w:val="af1"/>
      </w:pPr>
      <w:r w:rsidRPr="00512BDB">
        <w:t xml:space="preserve">  </w:t>
      </w:r>
      <w:r w:rsidR="00B93B33" w:rsidRPr="00512BDB">
        <w:t>popup.classList.add("modal-content-show");</w:t>
      </w:r>
    </w:p>
    <w:p w:rsidR="00B93B33" w:rsidRPr="00512BDB" w:rsidRDefault="00B93B33" w:rsidP="00512BDB">
      <w:pPr>
        <w:pStyle w:val="af1"/>
      </w:pPr>
      <w:r w:rsidRPr="00512BDB">
        <w:t>});</w:t>
      </w:r>
    </w:p>
    <w:p w:rsidR="00B93B33" w:rsidRPr="00512BDB" w:rsidRDefault="00B93B33" w:rsidP="00512BDB">
      <w:pPr>
        <w:pStyle w:val="af1"/>
      </w:pPr>
      <w:r w:rsidRPr="00512BDB">
        <w:t>close.addEventListener("click", function(event) {</w:t>
      </w:r>
    </w:p>
    <w:p w:rsidR="00B93B33" w:rsidRPr="00512BDB" w:rsidRDefault="00C6635D" w:rsidP="00512BDB">
      <w:pPr>
        <w:pStyle w:val="af1"/>
      </w:pPr>
      <w:r w:rsidRPr="00512BDB">
        <w:t xml:space="preserve">  </w:t>
      </w:r>
      <w:r w:rsidR="00B93B33" w:rsidRPr="00512BDB">
        <w:t>event.preventDefault();</w:t>
      </w:r>
    </w:p>
    <w:p w:rsidR="00B93B33" w:rsidRPr="00512BDB" w:rsidRDefault="00C6635D" w:rsidP="00512BDB">
      <w:pPr>
        <w:pStyle w:val="af1"/>
      </w:pPr>
      <w:r w:rsidRPr="00512BDB">
        <w:t xml:space="preserve">  </w:t>
      </w:r>
      <w:r w:rsidR="00B93B33" w:rsidRPr="00512BDB">
        <w:t>popup.classList.remove("modal-content-show");</w:t>
      </w:r>
    </w:p>
    <w:p w:rsidR="00B93B33" w:rsidRPr="00512BDB" w:rsidRDefault="00B93B33" w:rsidP="00512BDB">
      <w:pPr>
        <w:pStyle w:val="af1"/>
      </w:pPr>
      <w:r w:rsidRPr="00512BDB">
        <w:t>});</w:t>
      </w:r>
    </w:p>
    <w:p w:rsidR="00B93B33" w:rsidRPr="00512BDB" w:rsidRDefault="00B93B33" w:rsidP="00512BDB">
      <w:pPr>
        <w:pStyle w:val="af1"/>
      </w:pPr>
      <w:r w:rsidRPr="00512BDB">
        <w:t>&lt;/script&gt;</w:t>
      </w:r>
    </w:p>
    <w:p w:rsidR="00410284" w:rsidRPr="00C93443" w:rsidRDefault="00410284" w:rsidP="00B93B33">
      <w:pPr>
        <w:rPr>
          <w:rFonts w:asciiTheme="minorHAnsi" w:hAnsiTheme="minorHAnsi"/>
          <w:color w:val="E36C0A" w:themeColor="accent6" w:themeShade="BF"/>
          <w:lang w:val="en-US"/>
        </w:rPr>
      </w:pPr>
    </w:p>
    <w:p w:rsidR="00C6635D" w:rsidRPr="00C93443" w:rsidRDefault="00C6635D" w:rsidP="00C6635D">
      <w:pPr>
        <w:ind w:firstLine="708"/>
        <w:rPr>
          <w:rFonts w:asciiTheme="minorHAnsi" w:hAnsiTheme="minorHAnsi"/>
          <w:color w:val="FF0000"/>
        </w:rPr>
      </w:pPr>
      <w:r w:rsidRPr="00C93443">
        <w:rPr>
          <w:rFonts w:asciiTheme="minorHAnsi" w:hAnsiTheme="minorHAnsi"/>
          <w:color w:val="FF0000"/>
        </w:rPr>
        <w:t>Фокус на поле ввода</w:t>
      </w:r>
    </w:p>
    <w:p w:rsidR="00410284" w:rsidRPr="00B14180" w:rsidRDefault="00410284" w:rsidP="00410284">
      <w:pPr>
        <w:rPr>
          <w:rStyle w:val="af2"/>
        </w:rPr>
      </w:pPr>
      <w:r w:rsidRPr="00B14180">
        <w:rPr>
          <w:rStyle w:val="af2"/>
        </w:rPr>
        <w:t xml:space="preserve">var login = popup.querySelector(“[name=login]”);  </w:t>
      </w:r>
      <w:r w:rsidR="00B14180" w:rsidRPr="00B14180">
        <w:rPr>
          <w:rStyle w:val="af2"/>
        </w:rPr>
        <w:t>//</w:t>
      </w:r>
      <w:r w:rsidR="00B14180">
        <w:rPr>
          <w:rFonts w:asciiTheme="minorHAnsi" w:hAnsiTheme="minorHAnsi"/>
          <w:color w:val="E36C0A" w:themeColor="accent6" w:themeShade="BF"/>
          <w:lang w:val="en-US"/>
        </w:rPr>
        <w:t xml:space="preserve"> </w:t>
      </w:r>
      <w:r w:rsidRPr="00B14180">
        <w:rPr>
          <w:rStyle w:val="af2"/>
        </w:rPr>
        <w:t>внутри popup (div class=”modal-content) c атрибутом [name=login]</w:t>
      </w:r>
    </w:p>
    <w:p w:rsidR="00E82F3A" w:rsidRPr="00B14180" w:rsidRDefault="00E82F3A" w:rsidP="00B14180">
      <w:pPr>
        <w:pStyle w:val="af1"/>
      </w:pPr>
      <w:r w:rsidRPr="00B14180">
        <w:t xml:space="preserve">login.focus();  </w:t>
      </w:r>
      <w:r w:rsidR="00B14180" w:rsidRPr="00B14180">
        <w:t xml:space="preserve">// </w:t>
      </w:r>
      <w:r w:rsidRPr="00B14180">
        <w:t>вызвать функцию курсор попадает в поле Логин</w:t>
      </w:r>
    </w:p>
    <w:p w:rsidR="00E82F3A" w:rsidRPr="00C93443" w:rsidRDefault="00E82F3A" w:rsidP="00E82F3A">
      <w:pPr>
        <w:rPr>
          <w:rFonts w:asciiTheme="minorHAnsi" w:hAnsiTheme="minorHAnsi"/>
        </w:rPr>
      </w:pPr>
      <w:r w:rsidRPr="00C93443">
        <w:rPr>
          <w:rFonts w:asciiTheme="minorHAnsi" w:hAnsiTheme="minorHAnsi"/>
        </w:rPr>
        <w:t>Вставляем:</w:t>
      </w:r>
    </w:p>
    <w:p w:rsidR="00E82F3A" w:rsidRPr="00B14180" w:rsidRDefault="00E82F3A" w:rsidP="006605BA">
      <w:pPr>
        <w:pStyle w:val="af1"/>
      </w:pPr>
      <w:r w:rsidRPr="00B14180">
        <w:t>&lt;script&gt;</w:t>
      </w:r>
    </w:p>
    <w:p w:rsidR="00E82F3A" w:rsidRPr="00B14180" w:rsidRDefault="00E82F3A" w:rsidP="006605BA">
      <w:pPr>
        <w:pStyle w:val="af1"/>
      </w:pPr>
      <w:r w:rsidRPr="00B14180">
        <w:t xml:space="preserve">  var link = document.querySelector(".login");</w:t>
      </w:r>
    </w:p>
    <w:p w:rsidR="00E82F3A" w:rsidRPr="00B14180" w:rsidRDefault="00E82F3A" w:rsidP="006605BA">
      <w:pPr>
        <w:pStyle w:val="af1"/>
      </w:pPr>
      <w:r w:rsidRPr="00B14180">
        <w:t xml:space="preserve">  var popup = document.querySelector(".modal-content");</w:t>
      </w:r>
    </w:p>
    <w:p w:rsidR="00E82F3A" w:rsidRPr="00B14180" w:rsidRDefault="00E82F3A" w:rsidP="006605BA">
      <w:pPr>
        <w:pStyle w:val="af1"/>
      </w:pPr>
      <w:r w:rsidRPr="00B14180">
        <w:t xml:space="preserve">  var close = document.querySelector(".modal-content-close");</w:t>
      </w:r>
    </w:p>
    <w:p w:rsidR="00E82F3A" w:rsidRPr="00B14180" w:rsidRDefault="00E82F3A" w:rsidP="006605BA">
      <w:pPr>
        <w:pStyle w:val="af1"/>
        <w:rPr>
          <w:lang w:val="en-US"/>
        </w:rPr>
      </w:pPr>
      <w:r w:rsidRPr="00B14180">
        <w:t xml:space="preserve">  </w:t>
      </w:r>
      <w:r w:rsidRPr="00B14180">
        <w:rPr>
          <w:lang w:val="en-US"/>
        </w:rPr>
        <w:t xml:space="preserve">var login = popup.querySelector(“[name=login]”);  </w:t>
      </w:r>
    </w:p>
    <w:p w:rsidR="00E82F3A" w:rsidRPr="00B14180" w:rsidRDefault="00E82F3A" w:rsidP="006605BA">
      <w:pPr>
        <w:pStyle w:val="af1"/>
      </w:pPr>
    </w:p>
    <w:p w:rsidR="00E82F3A" w:rsidRPr="00B14180" w:rsidRDefault="00E82F3A" w:rsidP="006605BA">
      <w:pPr>
        <w:pStyle w:val="af1"/>
      </w:pPr>
      <w:r w:rsidRPr="00B14180">
        <w:t>link.addEventListener("click", function(event) {</w:t>
      </w:r>
    </w:p>
    <w:p w:rsidR="00E82F3A" w:rsidRPr="00B14180" w:rsidRDefault="00E82F3A" w:rsidP="006605BA">
      <w:pPr>
        <w:pStyle w:val="af1"/>
      </w:pPr>
      <w:r w:rsidRPr="00B14180">
        <w:t xml:space="preserve">  event.preventDefault();</w:t>
      </w:r>
    </w:p>
    <w:p w:rsidR="00E82F3A" w:rsidRPr="00B14180" w:rsidRDefault="00E82F3A" w:rsidP="006605BA">
      <w:pPr>
        <w:pStyle w:val="af1"/>
      </w:pPr>
      <w:r w:rsidRPr="00B14180">
        <w:t xml:space="preserve">  popup.classList.add("modal-content-show");</w:t>
      </w:r>
    </w:p>
    <w:p w:rsidR="00E82F3A" w:rsidRPr="00B14180" w:rsidRDefault="00E82F3A" w:rsidP="006605BA">
      <w:pPr>
        <w:pStyle w:val="af1"/>
      </w:pPr>
      <w:r w:rsidRPr="00B14180">
        <w:t xml:space="preserve">  </w:t>
      </w:r>
      <w:r w:rsidRPr="00B14180">
        <w:rPr>
          <w:lang w:val="en-US"/>
        </w:rPr>
        <w:t>login.focus();</w:t>
      </w:r>
    </w:p>
    <w:p w:rsidR="00E82F3A" w:rsidRPr="00B14180" w:rsidRDefault="00E82F3A" w:rsidP="006605BA">
      <w:pPr>
        <w:pStyle w:val="af1"/>
      </w:pPr>
      <w:r w:rsidRPr="00B14180">
        <w:t>});</w:t>
      </w:r>
    </w:p>
    <w:p w:rsidR="00E82F3A" w:rsidRPr="00B14180" w:rsidRDefault="00E82F3A" w:rsidP="006605BA">
      <w:pPr>
        <w:pStyle w:val="af1"/>
      </w:pPr>
      <w:r w:rsidRPr="00B14180">
        <w:t>close.addEventListener("click", function(event) {</w:t>
      </w:r>
    </w:p>
    <w:p w:rsidR="00E82F3A" w:rsidRPr="00B14180" w:rsidRDefault="00E82F3A" w:rsidP="006605BA">
      <w:pPr>
        <w:pStyle w:val="af1"/>
      </w:pPr>
      <w:r w:rsidRPr="00B14180">
        <w:t xml:space="preserve">  event.preventDefault();</w:t>
      </w:r>
    </w:p>
    <w:p w:rsidR="00E82F3A" w:rsidRPr="00B14180" w:rsidRDefault="00E82F3A" w:rsidP="006605BA">
      <w:pPr>
        <w:pStyle w:val="af1"/>
      </w:pPr>
      <w:r w:rsidRPr="00B14180">
        <w:t xml:space="preserve">  popup.classList.remove("modal-content-show");</w:t>
      </w:r>
    </w:p>
    <w:p w:rsidR="00E82F3A" w:rsidRPr="00B14180" w:rsidRDefault="00E82F3A" w:rsidP="006605BA">
      <w:pPr>
        <w:pStyle w:val="af1"/>
      </w:pPr>
      <w:r w:rsidRPr="00B14180">
        <w:t>});</w:t>
      </w:r>
    </w:p>
    <w:p w:rsidR="00E82F3A" w:rsidRPr="00B14180" w:rsidRDefault="00E82F3A" w:rsidP="006605BA">
      <w:pPr>
        <w:pStyle w:val="af1"/>
      </w:pPr>
      <w:r w:rsidRPr="00B14180">
        <w:t>&lt;/script&gt;</w:t>
      </w:r>
    </w:p>
    <w:p w:rsidR="009351F9" w:rsidRPr="00C93443" w:rsidRDefault="009351F9" w:rsidP="003A7DFB">
      <w:pPr>
        <w:rPr>
          <w:rFonts w:asciiTheme="minorHAnsi" w:hAnsiTheme="minorHAnsi"/>
          <w:lang w:val="en-US"/>
        </w:rPr>
      </w:pPr>
    </w:p>
    <w:p w:rsidR="00E82F3A" w:rsidRPr="00C93443" w:rsidRDefault="003A7DFB" w:rsidP="009351F9">
      <w:pPr>
        <w:ind w:firstLine="708"/>
        <w:rPr>
          <w:rFonts w:asciiTheme="minorHAnsi" w:hAnsiTheme="minorHAnsi"/>
          <w:color w:val="FF0000"/>
          <w:lang w:val="en-US"/>
        </w:rPr>
      </w:pPr>
      <w:r w:rsidRPr="00C93443">
        <w:rPr>
          <w:rFonts w:asciiTheme="minorHAnsi" w:hAnsiTheme="minorHAnsi"/>
          <w:color w:val="FF0000"/>
        </w:rPr>
        <w:t>Проверим форму (на заполненность форм)</w:t>
      </w:r>
    </w:p>
    <w:p w:rsidR="009351F9" w:rsidRPr="00C93443" w:rsidRDefault="009351F9" w:rsidP="00B14180">
      <w:pPr>
        <w:pStyle w:val="af1"/>
        <w:rPr>
          <w:lang w:val="en-US"/>
        </w:rPr>
      </w:pPr>
      <w:r w:rsidRPr="00C93443">
        <w:rPr>
          <w:lang w:val="en-US"/>
        </w:rPr>
        <w:t>&lt;script&gt;</w:t>
      </w:r>
    </w:p>
    <w:p w:rsidR="009351F9" w:rsidRPr="00C93443" w:rsidRDefault="009351F9" w:rsidP="00B14180">
      <w:pPr>
        <w:pStyle w:val="af1"/>
        <w:rPr>
          <w:lang w:val="en-US"/>
        </w:rPr>
      </w:pPr>
      <w:r w:rsidRPr="00C93443">
        <w:rPr>
          <w:lang w:val="en-US"/>
        </w:rPr>
        <w:t xml:space="preserve">  ...</w:t>
      </w:r>
    </w:p>
    <w:p w:rsidR="009351F9" w:rsidRPr="00C93443" w:rsidRDefault="009351F9" w:rsidP="00B14180">
      <w:pPr>
        <w:pStyle w:val="af1"/>
        <w:rPr>
          <w:lang w:val="en-US"/>
        </w:rPr>
      </w:pPr>
      <w:r w:rsidRPr="00C93443">
        <w:rPr>
          <w:lang w:val="en-US"/>
        </w:rPr>
        <w:t xml:space="preserve">  var popup = document.querySelector(“.modal-content”);</w:t>
      </w:r>
    </w:p>
    <w:p w:rsidR="003A7DFB" w:rsidRPr="00C93443" w:rsidRDefault="009351F9" w:rsidP="00B14180">
      <w:pPr>
        <w:pStyle w:val="af1"/>
        <w:rPr>
          <w:lang w:val="en-US"/>
        </w:rPr>
      </w:pPr>
      <w:r w:rsidRPr="00C93443">
        <w:rPr>
          <w:lang w:val="en-US"/>
        </w:rPr>
        <w:t xml:space="preserve">  </w:t>
      </w:r>
      <w:r w:rsidR="003A7DFB" w:rsidRPr="00C93443">
        <w:rPr>
          <w:lang w:val="en-US"/>
        </w:rPr>
        <w:t>var form</w:t>
      </w:r>
      <w:r w:rsidRPr="00C93443">
        <w:rPr>
          <w:lang w:val="en-US"/>
        </w:rPr>
        <w:t xml:space="preserve"> </w:t>
      </w:r>
      <w:r w:rsidR="003A7DFB" w:rsidRPr="00C93443">
        <w:rPr>
          <w:lang w:val="en-US"/>
        </w:rPr>
        <w:t>=</w:t>
      </w:r>
      <w:r w:rsidRPr="00C93443">
        <w:rPr>
          <w:lang w:val="en-US"/>
        </w:rPr>
        <w:t xml:space="preserve"> </w:t>
      </w:r>
      <w:r w:rsidR="003A7DFB" w:rsidRPr="00C93443">
        <w:rPr>
          <w:lang w:val="en-US"/>
        </w:rPr>
        <w:t>popup.</w:t>
      </w:r>
      <w:r w:rsidRPr="00C93443">
        <w:rPr>
          <w:lang w:val="en-US"/>
        </w:rPr>
        <w:t>querySelector(“form”);</w:t>
      </w:r>
    </w:p>
    <w:p w:rsidR="00C3276A" w:rsidRPr="00C93443" w:rsidRDefault="00C3276A" w:rsidP="00B14180">
      <w:pPr>
        <w:pStyle w:val="af1"/>
        <w:rPr>
          <w:lang w:val="en-US"/>
        </w:rPr>
      </w:pPr>
      <w:r w:rsidRPr="00C93443">
        <w:rPr>
          <w:lang w:val="en-US"/>
        </w:rPr>
        <w:t xml:space="preserve">  </w:t>
      </w:r>
    </w:p>
    <w:p w:rsidR="00C3276A" w:rsidRPr="00C93443" w:rsidRDefault="00C3276A" w:rsidP="00B14180">
      <w:pPr>
        <w:pStyle w:val="af1"/>
        <w:rPr>
          <w:lang w:val="en-US"/>
        </w:rPr>
      </w:pPr>
      <w:r w:rsidRPr="00C93443">
        <w:rPr>
          <w:lang w:val="en-US"/>
        </w:rPr>
        <w:t>form.addEvent</w:t>
      </w:r>
      <w:r w:rsidR="00530C7E" w:rsidRPr="00C93443">
        <w:rPr>
          <w:lang w:val="en-US"/>
        </w:rPr>
        <w:t>Listener(“submit” , function(event) {</w:t>
      </w:r>
    </w:p>
    <w:p w:rsidR="00530C7E" w:rsidRPr="00C93443" w:rsidRDefault="00530C7E" w:rsidP="00B14180">
      <w:pPr>
        <w:pStyle w:val="af1"/>
        <w:rPr>
          <w:lang w:val="en-US"/>
        </w:rPr>
      </w:pPr>
      <w:r w:rsidRPr="00C93443">
        <w:rPr>
          <w:lang w:val="en-US"/>
        </w:rPr>
        <w:t xml:space="preserve">  event.preventDefault();</w:t>
      </w:r>
    </w:p>
    <w:p w:rsidR="00530C7E" w:rsidRPr="00C93443" w:rsidRDefault="00530C7E" w:rsidP="00B14180">
      <w:pPr>
        <w:pStyle w:val="af1"/>
      </w:pPr>
      <w:r w:rsidRPr="00C93443">
        <w:rPr>
          <w:lang w:val="en-US"/>
        </w:rPr>
        <w:t xml:space="preserve">  console.log</w:t>
      </w:r>
      <w:r w:rsidRPr="00C93443">
        <w:t>(“Отправляем форму”);</w:t>
      </w:r>
      <w:r w:rsidR="00C45E12" w:rsidRPr="00C93443">
        <w:t xml:space="preserve"> </w:t>
      </w:r>
      <w:r w:rsidR="00B14180">
        <w:rPr>
          <w:lang w:val="en-US"/>
        </w:rPr>
        <w:t xml:space="preserve">// </w:t>
      </w:r>
      <w:r w:rsidR="00C45E12" w:rsidRPr="00B14180">
        <w:t>проверка</w:t>
      </w:r>
    </w:p>
    <w:p w:rsidR="00530C7E" w:rsidRPr="00C93443" w:rsidRDefault="00530C7E" w:rsidP="00B14180">
      <w:pPr>
        <w:pStyle w:val="af1"/>
        <w:rPr>
          <w:lang w:val="en-US"/>
        </w:rPr>
      </w:pPr>
      <w:r w:rsidRPr="00C93443">
        <w:rPr>
          <w:lang w:val="en-US"/>
        </w:rPr>
        <w:t>});</w:t>
      </w:r>
    </w:p>
    <w:p w:rsidR="00530C7E" w:rsidRPr="00C93443" w:rsidRDefault="00530C7E" w:rsidP="00B14180">
      <w:pPr>
        <w:pStyle w:val="af1"/>
        <w:rPr>
          <w:lang w:val="en-US"/>
        </w:rPr>
      </w:pPr>
    </w:p>
    <w:p w:rsidR="00E82F3A" w:rsidRPr="00C93443" w:rsidRDefault="009351F9" w:rsidP="00B14180">
      <w:pPr>
        <w:pStyle w:val="af1"/>
        <w:rPr>
          <w:lang w:val="en-US"/>
        </w:rPr>
      </w:pPr>
      <w:r w:rsidRPr="00B14180">
        <w:t>&lt;/script&gt;</w:t>
      </w:r>
      <w:r w:rsidR="00350E0E" w:rsidRPr="00C93443">
        <w:rPr>
          <w:color w:val="E36C0A" w:themeColor="accent6" w:themeShade="BF"/>
          <w:lang w:val="en-US"/>
        </w:rPr>
        <w:t xml:space="preserve"> </w:t>
      </w:r>
      <w:r w:rsidR="00350E0E" w:rsidRPr="00C93443">
        <w:t>Все работает теперь настраиваем:</w:t>
      </w:r>
    </w:p>
    <w:p w:rsidR="008043B2" w:rsidRPr="00C93443" w:rsidRDefault="008043B2" w:rsidP="003A7DFB">
      <w:pPr>
        <w:rPr>
          <w:rFonts w:asciiTheme="minorHAnsi" w:hAnsiTheme="minorHAnsi"/>
          <w:color w:val="FF0000"/>
        </w:rPr>
      </w:pPr>
    </w:p>
    <w:p w:rsidR="009C4881" w:rsidRDefault="006605BA" w:rsidP="00B14180">
      <w:pPr>
        <w:pStyle w:val="af1"/>
      </w:pPr>
      <w:r>
        <w:rPr>
          <w:lang w:val="en-US"/>
        </w:rPr>
        <w:t xml:space="preserve"> </w:t>
      </w:r>
      <w:r w:rsidR="00350E0E" w:rsidRPr="00C93443">
        <w:rPr>
          <w:lang w:val="en-US"/>
        </w:rPr>
        <w:t>&gt;</w:t>
      </w:r>
    </w:p>
    <w:p w:rsidR="0002623F" w:rsidRPr="0002623F" w:rsidRDefault="0002623F" w:rsidP="00350E0E">
      <w:pPr>
        <w:rPr>
          <w:rFonts w:asciiTheme="minorHAnsi" w:hAnsiTheme="minorHAnsi"/>
          <w:color w:val="E36C0A" w:themeColor="accent6" w:themeShade="BF"/>
        </w:rPr>
      </w:pPr>
    </w:p>
    <w:p w:rsidR="00CE35FD" w:rsidRPr="00C93443" w:rsidRDefault="00CE35FD" w:rsidP="008735FE">
      <w:pPr>
        <w:pStyle w:val="2"/>
      </w:pPr>
      <w:r w:rsidRPr="00C93443">
        <w:t>Условие</w:t>
      </w:r>
    </w:p>
    <w:p w:rsidR="00C45E12" w:rsidRPr="00C93443" w:rsidRDefault="00FB12D3" w:rsidP="006605BA">
      <w:pPr>
        <w:pStyle w:val="af1"/>
        <w:rPr>
          <w:lang w:val="en-US"/>
        </w:rPr>
      </w:pPr>
      <w:r w:rsidRPr="00C93443">
        <w:t>I</w:t>
      </w:r>
      <w:r w:rsidR="00C45E12" w:rsidRPr="00C93443">
        <w:rPr>
          <w:lang w:val="en-US"/>
        </w:rPr>
        <w:t>f</w:t>
      </w:r>
      <w:r w:rsidRPr="00C93443">
        <w:rPr>
          <w:vertAlign w:val="superscript"/>
          <w:lang w:val="en-US"/>
        </w:rPr>
        <w:t>1</w:t>
      </w:r>
      <w:r w:rsidR="00C45E12" w:rsidRPr="00C93443">
        <w:rPr>
          <w:lang w:val="en-US"/>
        </w:rPr>
        <w:t xml:space="preserve"> </w:t>
      </w:r>
      <w:r w:rsidRPr="00C93443">
        <w:rPr>
          <w:lang w:val="en-US"/>
        </w:rPr>
        <w:t xml:space="preserve"> </w:t>
      </w:r>
      <w:r w:rsidR="00C45E12" w:rsidRPr="00C93443">
        <w:rPr>
          <w:lang w:val="en-US"/>
        </w:rPr>
        <w:t>(!</w:t>
      </w:r>
      <w:r w:rsidRPr="00C93443">
        <w:rPr>
          <w:vertAlign w:val="superscript"/>
          <w:lang w:val="en-US"/>
        </w:rPr>
        <w:t>3</w:t>
      </w:r>
      <w:r w:rsidR="00C45E12" w:rsidRPr="00C93443">
        <w:rPr>
          <w:lang w:val="en-US"/>
        </w:rPr>
        <w:t>login.value)</w:t>
      </w:r>
      <w:r w:rsidRPr="00C93443">
        <w:rPr>
          <w:vertAlign w:val="superscript"/>
          <w:lang w:val="en-US"/>
        </w:rPr>
        <w:t>2</w:t>
      </w:r>
      <w:r w:rsidR="00C45E12" w:rsidRPr="00C93443">
        <w:t xml:space="preserve"> </w:t>
      </w:r>
      <w:r w:rsidRPr="00C93443">
        <w:rPr>
          <w:lang w:val="en-US"/>
        </w:rPr>
        <w:t xml:space="preserve"> </w:t>
      </w:r>
      <w:r w:rsidR="00C45E12" w:rsidRPr="00C93443">
        <w:rPr>
          <w:lang w:val="en-US"/>
        </w:rPr>
        <w:t xml:space="preserve">{ … } </w:t>
      </w:r>
      <w:r w:rsidR="00C45E12" w:rsidRPr="00C93443">
        <w:t>условие</w:t>
      </w:r>
    </w:p>
    <w:p w:rsidR="00FB12D3" w:rsidRPr="00C93443" w:rsidRDefault="00FB12D3" w:rsidP="00FB12D3">
      <w:pPr>
        <w:rPr>
          <w:rFonts w:asciiTheme="minorHAnsi" w:hAnsiTheme="minorHAnsi"/>
        </w:rPr>
      </w:pPr>
      <w:r w:rsidRPr="00C93443">
        <w:rPr>
          <w:rFonts w:asciiTheme="minorHAnsi" w:hAnsiTheme="minorHAnsi"/>
        </w:rPr>
        <w:t>1.Оператор условия</w:t>
      </w:r>
      <w:r w:rsidRPr="00C93443">
        <w:rPr>
          <w:rFonts w:asciiTheme="minorHAnsi" w:hAnsiTheme="minorHAnsi"/>
          <w:lang w:val="en-US"/>
        </w:rPr>
        <w:t>:</w:t>
      </w:r>
      <w:r w:rsidRPr="00C93443">
        <w:rPr>
          <w:rFonts w:asciiTheme="minorHAnsi" w:hAnsiTheme="minorHAnsi"/>
        </w:rPr>
        <w:t xml:space="preserve"> если условие в скобках верное, то запускается код в фигурных скобках.</w:t>
      </w:r>
    </w:p>
    <w:p w:rsidR="00FB12D3" w:rsidRPr="00C93443" w:rsidRDefault="00FB12D3" w:rsidP="00FB12D3">
      <w:pPr>
        <w:rPr>
          <w:rFonts w:asciiTheme="minorHAnsi" w:hAnsiTheme="minorHAnsi"/>
          <w:lang w:val="en-US"/>
        </w:rPr>
      </w:pPr>
      <w:r w:rsidRPr="00C93443">
        <w:rPr>
          <w:rFonts w:asciiTheme="minorHAnsi" w:hAnsiTheme="minorHAnsi"/>
        </w:rPr>
        <w:t xml:space="preserve">2. Проверяем существование значение поля </w:t>
      </w:r>
      <w:r w:rsidRPr="00C93443">
        <w:rPr>
          <w:rFonts w:asciiTheme="minorHAnsi" w:hAnsiTheme="minorHAnsi"/>
          <w:lang w:val="en-US"/>
        </w:rPr>
        <w:t>login.</w:t>
      </w:r>
    </w:p>
    <w:p w:rsidR="00FB12D3" w:rsidRPr="00C93443" w:rsidRDefault="00FB12D3" w:rsidP="00FB12D3">
      <w:pPr>
        <w:rPr>
          <w:rFonts w:asciiTheme="minorHAnsi" w:hAnsiTheme="minorHAnsi"/>
        </w:rPr>
      </w:pPr>
      <w:r w:rsidRPr="00C93443">
        <w:rPr>
          <w:rFonts w:asciiTheme="minorHAnsi" w:hAnsiTheme="minorHAnsi"/>
          <w:lang w:val="en-US"/>
        </w:rPr>
        <w:t xml:space="preserve">3. </w:t>
      </w:r>
      <w:r w:rsidRPr="00C93443">
        <w:rPr>
          <w:rFonts w:asciiTheme="minorHAnsi" w:hAnsiTheme="minorHAnsi"/>
        </w:rPr>
        <w:t>Знак ! переворачивает условие наоборот</w:t>
      </w:r>
      <w:r w:rsidRPr="00C93443">
        <w:rPr>
          <w:rFonts w:asciiTheme="minorHAnsi" w:hAnsiTheme="minorHAnsi"/>
          <w:lang w:val="en-US"/>
        </w:rPr>
        <w:t xml:space="preserve">: </w:t>
      </w:r>
      <w:r w:rsidRPr="00C93443">
        <w:rPr>
          <w:rFonts w:asciiTheme="minorHAnsi" w:hAnsiTheme="minorHAnsi"/>
        </w:rPr>
        <w:t xml:space="preserve">значение остуствует у поля </w:t>
      </w:r>
      <w:r w:rsidR="00CE35FD" w:rsidRPr="00C93443">
        <w:rPr>
          <w:rFonts w:asciiTheme="minorHAnsi" w:hAnsiTheme="minorHAnsi"/>
          <w:lang w:val="en-US"/>
        </w:rPr>
        <w:t>login.</w:t>
      </w:r>
    </w:p>
    <w:p w:rsidR="00CE35FD" w:rsidRPr="00C93443" w:rsidRDefault="00670CF1" w:rsidP="009D163F">
      <w:pPr>
        <w:rPr>
          <w:rFonts w:asciiTheme="minorHAnsi" w:hAnsiTheme="minorHAnsi"/>
        </w:rPr>
      </w:pPr>
      <w:r w:rsidRPr="00C93443">
        <w:rPr>
          <w:rFonts w:asciiTheme="minorHAnsi" w:hAnsiTheme="minorHAnsi"/>
          <w:color w:val="E36C0A" w:themeColor="accent6" w:themeShade="BF"/>
          <w:lang w:val="en-US"/>
        </w:rPr>
        <w:t>&amp;&amp;</w:t>
      </w:r>
      <w:r w:rsidRPr="00C93443">
        <w:rPr>
          <w:rFonts w:asciiTheme="minorHAnsi" w:hAnsiTheme="minorHAnsi"/>
          <w:lang w:val="en-US"/>
        </w:rPr>
        <w:t xml:space="preserve"> </w:t>
      </w:r>
      <w:r w:rsidRPr="00C93443">
        <w:rPr>
          <w:rFonts w:asciiTheme="minorHAnsi" w:hAnsiTheme="minorHAnsi"/>
        </w:rPr>
        <w:t>Эмперсент логическое «и»</w:t>
      </w:r>
    </w:p>
    <w:p w:rsidR="00670CF1" w:rsidRPr="00C93443" w:rsidRDefault="00670CF1" w:rsidP="009D163F">
      <w:pPr>
        <w:rPr>
          <w:rFonts w:asciiTheme="minorHAnsi" w:hAnsiTheme="minorHAnsi"/>
          <w:lang w:val="en-US"/>
        </w:rPr>
      </w:pPr>
      <w:r w:rsidRPr="00C93443">
        <w:rPr>
          <w:rFonts w:asciiTheme="minorHAnsi" w:hAnsiTheme="minorHAnsi"/>
          <w:color w:val="E36C0A" w:themeColor="accent6" w:themeShade="BF"/>
          <w:lang w:val="en-US"/>
        </w:rPr>
        <w:t>||</w:t>
      </w:r>
      <w:r w:rsidRPr="00C93443">
        <w:rPr>
          <w:rFonts w:asciiTheme="minorHAnsi" w:hAnsiTheme="minorHAnsi"/>
          <w:color w:val="595959" w:themeColor="text1" w:themeTint="A6"/>
          <w:lang w:val="en-US"/>
        </w:rPr>
        <w:t xml:space="preserve"> </w:t>
      </w:r>
      <w:r w:rsidRPr="00C93443">
        <w:rPr>
          <w:rFonts w:asciiTheme="minorHAnsi" w:hAnsiTheme="minorHAnsi"/>
        </w:rPr>
        <w:t xml:space="preserve">Логическое </w:t>
      </w:r>
      <w:r w:rsidRPr="00C93443">
        <w:rPr>
          <w:rFonts w:asciiTheme="minorHAnsi" w:hAnsiTheme="minorHAnsi"/>
          <w:lang w:val="en-US"/>
        </w:rPr>
        <w:t>“</w:t>
      </w:r>
      <w:r w:rsidRPr="00C93443">
        <w:rPr>
          <w:rFonts w:asciiTheme="minorHAnsi" w:hAnsiTheme="minorHAnsi"/>
        </w:rPr>
        <w:t>или</w:t>
      </w:r>
      <w:r w:rsidRPr="00C93443">
        <w:rPr>
          <w:rFonts w:asciiTheme="minorHAnsi" w:hAnsiTheme="minorHAnsi"/>
          <w:lang w:val="en-US"/>
        </w:rPr>
        <w:t>”</w:t>
      </w:r>
    </w:p>
    <w:p w:rsidR="00A62F45" w:rsidRPr="00C93443" w:rsidRDefault="00A62F45" w:rsidP="009D163F">
      <w:pPr>
        <w:rPr>
          <w:rFonts w:asciiTheme="minorHAnsi" w:hAnsiTheme="minorHAnsi"/>
          <w:color w:val="E36C0A" w:themeColor="accent6" w:themeShade="BF"/>
        </w:rPr>
      </w:pPr>
      <w:r w:rsidRPr="00C93443">
        <w:rPr>
          <w:rFonts w:asciiTheme="minorHAnsi" w:hAnsiTheme="minorHAnsi"/>
          <w:color w:val="E36C0A" w:themeColor="accent6" w:themeShade="BF"/>
          <w:lang w:val="en-US"/>
        </w:rPr>
        <w:t xml:space="preserve">else </w:t>
      </w:r>
      <w:r w:rsidRPr="00C93443">
        <w:rPr>
          <w:rFonts w:asciiTheme="minorHAnsi" w:hAnsiTheme="minorHAnsi"/>
        </w:rPr>
        <w:t>действие если if не выполняется</w:t>
      </w:r>
      <w:r w:rsidRPr="00C93443">
        <w:rPr>
          <w:rFonts w:asciiTheme="minorHAnsi" w:hAnsiTheme="minorHAnsi"/>
          <w:lang w:val="en-US"/>
        </w:rPr>
        <w:t xml:space="preserve"> (</w:t>
      </w:r>
      <w:r w:rsidRPr="00C93443">
        <w:rPr>
          <w:rFonts w:asciiTheme="minorHAnsi" w:hAnsiTheme="minorHAnsi"/>
        </w:rPr>
        <w:t>иначе)</w:t>
      </w:r>
    </w:p>
    <w:p w:rsidR="00670CF1" w:rsidRPr="00C93443" w:rsidRDefault="009D163F" w:rsidP="006605BA">
      <w:pPr>
        <w:pStyle w:val="af1"/>
        <w:rPr>
          <w:lang w:val="en-US"/>
        </w:rPr>
      </w:pPr>
      <w:r w:rsidRPr="00C93443">
        <w:rPr>
          <w:lang w:val="en-US"/>
        </w:rPr>
        <w:t xml:space="preserve"> </w:t>
      </w:r>
      <w:r w:rsidRPr="00C93443">
        <w:rPr>
          <w:lang w:val="en-US"/>
        </w:rPr>
        <w:tab/>
        <w:t>if (!login.value || !password.value) { … }</w:t>
      </w:r>
    </w:p>
    <w:p w:rsidR="009D163F" w:rsidRPr="00C93443" w:rsidRDefault="009D163F" w:rsidP="009D163F">
      <w:pPr>
        <w:rPr>
          <w:rFonts w:asciiTheme="minorHAnsi" w:hAnsiTheme="minorHAnsi"/>
        </w:rPr>
      </w:pPr>
      <w:r w:rsidRPr="00C93443">
        <w:rPr>
          <w:rFonts w:asciiTheme="minorHAnsi" w:hAnsiTheme="minorHAnsi"/>
          <w:lang w:val="en-US"/>
        </w:rPr>
        <w:t xml:space="preserve">1. </w:t>
      </w:r>
      <w:r w:rsidRPr="00C93443">
        <w:rPr>
          <w:rFonts w:asciiTheme="minorHAnsi" w:hAnsiTheme="minorHAnsi"/>
        </w:rPr>
        <w:t>Оператор условия: если условие в скобках верное,</w:t>
      </w:r>
    </w:p>
    <w:p w:rsidR="009D163F" w:rsidRPr="00C93443" w:rsidRDefault="009D163F" w:rsidP="009D163F">
      <w:pPr>
        <w:rPr>
          <w:rFonts w:asciiTheme="minorHAnsi" w:hAnsiTheme="minorHAnsi"/>
        </w:rPr>
      </w:pPr>
      <w:r w:rsidRPr="00C93443">
        <w:rPr>
          <w:rFonts w:asciiTheme="minorHAnsi" w:hAnsiTheme="minorHAnsi"/>
        </w:rPr>
        <w:t>то запускается код в фигурных скобках.</w:t>
      </w:r>
    </w:p>
    <w:p w:rsidR="009D163F" w:rsidRPr="00C93443" w:rsidRDefault="009D163F" w:rsidP="009D163F">
      <w:pPr>
        <w:rPr>
          <w:rFonts w:asciiTheme="minorHAnsi" w:hAnsiTheme="minorHAnsi"/>
          <w:lang w:val="en-US"/>
        </w:rPr>
      </w:pPr>
      <w:r w:rsidRPr="00C93443">
        <w:rPr>
          <w:rFonts w:asciiTheme="minorHAnsi" w:hAnsiTheme="minorHAnsi"/>
        </w:rPr>
        <w:t xml:space="preserve">2. Значение отсутствует у поля login </w:t>
      </w:r>
      <w:r w:rsidRPr="00C93443">
        <w:rPr>
          <w:rFonts w:asciiTheme="minorHAnsi" w:hAnsiTheme="minorHAnsi"/>
          <w:b/>
          <w:bCs/>
        </w:rPr>
        <w:t xml:space="preserve">или </w:t>
      </w:r>
      <w:r w:rsidRPr="00C93443">
        <w:rPr>
          <w:rFonts w:asciiTheme="minorHAnsi" w:hAnsiTheme="minorHAnsi"/>
        </w:rPr>
        <w:t>у поля</w:t>
      </w:r>
      <w:r w:rsidRPr="00C93443">
        <w:rPr>
          <w:rFonts w:asciiTheme="minorHAnsi" w:hAnsiTheme="minorHAnsi"/>
          <w:lang w:val="en-US"/>
        </w:rPr>
        <w:t xml:space="preserve"> </w:t>
      </w:r>
      <w:r w:rsidRPr="00C93443">
        <w:rPr>
          <w:rFonts w:asciiTheme="minorHAnsi" w:hAnsiTheme="minorHAnsi"/>
        </w:rPr>
        <w:t>password (или у обоих сразу).</w:t>
      </w:r>
    </w:p>
    <w:p w:rsidR="009D163F" w:rsidRPr="00C93443" w:rsidRDefault="0051748E" w:rsidP="0051748E">
      <w:pPr>
        <w:ind w:firstLine="708"/>
        <w:rPr>
          <w:rFonts w:asciiTheme="minorHAnsi" w:hAnsiTheme="minorHAnsi"/>
          <w:color w:val="FF0000"/>
          <w:lang w:val="en-US"/>
        </w:rPr>
      </w:pPr>
      <w:r w:rsidRPr="00C93443">
        <w:rPr>
          <w:rFonts w:asciiTheme="minorHAnsi" w:hAnsiTheme="minorHAnsi"/>
          <w:color w:val="FF0000"/>
        </w:rPr>
        <w:t>Промежуточный итог</w:t>
      </w:r>
      <w:r w:rsidRPr="00C93443">
        <w:rPr>
          <w:rFonts w:asciiTheme="minorHAnsi" w:hAnsiTheme="minorHAnsi"/>
          <w:color w:val="FF0000"/>
          <w:lang w:val="en-US"/>
        </w:rPr>
        <w:t xml:space="preserve"> #2</w:t>
      </w:r>
    </w:p>
    <w:p w:rsidR="0051748E" w:rsidRPr="00C93443" w:rsidRDefault="0051748E" w:rsidP="006605BA">
      <w:pPr>
        <w:pStyle w:val="af1"/>
      </w:pPr>
      <w:r w:rsidRPr="00C93443">
        <w:t>&lt;script&gt;</w:t>
      </w:r>
    </w:p>
    <w:p w:rsidR="0051748E" w:rsidRPr="00C93443" w:rsidRDefault="0051748E" w:rsidP="006605BA">
      <w:pPr>
        <w:pStyle w:val="af1"/>
      </w:pPr>
      <w:r w:rsidRPr="00C93443">
        <w:rPr>
          <w:lang w:val="en-US"/>
        </w:rPr>
        <w:t xml:space="preserve">  </w:t>
      </w:r>
      <w:r w:rsidRPr="00C93443">
        <w:t>var link = document.querySelector(".login");</w:t>
      </w:r>
    </w:p>
    <w:p w:rsidR="0051748E" w:rsidRPr="00C93443" w:rsidRDefault="0051748E" w:rsidP="006605BA">
      <w:pPr>
        <w:pStyle w:val="af1"/>
      </w:pPr>
      <w:r w:rsidRPr="00C93443">
        <w:rPr>
          <w:lang w:val="en-US"/>
        </w:rPr>
        <w:t xml:space="preserve">  </w:t>
      </w:r>
      <w:r w:rsidRPr="00C93443">
        <w:t>var popup = document.querySelector(".modal-content");</w:t>
      </w:r>
    </w:p>
    <w:p w:rsidR="0051748E" w:rsidRPr="00C93443" w:rsidRDefault="0051748E" w:rsidP="006605BA">
      <w:pPr>
        <w:pStyle w:val="af1"/>
      </w:pPr>
      <w:r w:rsidRPr="00C93443">
        <w:rPr>
          <w:lang w:val="en-US"/>
        </w:rPr>
        <w:t xml:space="preserve">  </w:t>
      </w:r>
      <w:r w:rsidRPr="00C93443">
        <w:t>var close = popup.querySelector(".modal-content-close");</w:t>
      </w:r>
    </w:p>
    <w:p w:rsidR="0051748E" w:rsidRPr="00C93443" w:rsidRDefault="0051748E" w:rsidP="006605BA">
      <w:pPr>
        <w:pStyle w:val="af1"/>
      </w:pPr>
      <w:r w:rsidRPr="00C93443">
        <w:rPr>
          <w:lang w:val="en-US"/>
        </w:rPr>
        <w:t xml:space="preserve">  </w:t>
      </w:r>
      <w:r w:rsidRPr="00C93443">
        <w:t>var form = popup.querySelector("form");</w:t>
      </w:r>
    </w:p>
    <w:p w:rsidR="0051748E" w:rsidRPr="00C93443" w:rsidRDefault="0051748E" w:rsidP="006605BA">
      <w:pPr>
        <w:pStyle w:val="af1"/>
      </w:pPr>
      <w:r w:rsidRPr="00C93443">
        <w:rPr>
          <w:lang w:val="en-US"/>
        </w:rPr>
        <w:t xml:space="preserve">  </w:t>
      </w:r>
      <w:r w:rsidRPr="00C93443">
        <w:t>var login = popup.querySelector("[name=login]");</w:t>
      </w:r>
    </w:p>
    <w:p w:rsidR="0051748E" w:rsidRPr="00C93443" w:rsidRDefault="0051748E" w:rsidP="006605BA">
      <w:pPr>
        <w:pStyle w:val="af1"/>
        <w:rPr>
          <w:lang w:val="en-US"/>
        </w:rPr>
      </w:pPr>
      <w:r w:rsidRPr="00C93443">
        <w:rPr>
          <w:lang w:val="en-US"/>
        </w:rPr>
        <w:t xml:space="preserve">  </w:t>
      </w:r>
      <w:r w:rsidRPr="00C93443">
        <w:t>var password = popup.querySelector("[name=password]");</w:t>
      </w:r>
    </w:p>
    <w:p w:rsidR="0051748E" w:rsidRPr="00C93443" w:rsidRDefault="0051748E" w:rsidP="006605BA">
      <w:pPr>
        <w:pStyle w:val="af1"/>
        <w:rPr>
          <w:lang w:val="en-US"/>
        </w:rPr>
      </w:pPr>
    </w:p>
    <w:p w:rsidR="0051748E" w:rsidRPr="00C93443" w:rsidRDefault="0051748E" w:rsidP="006605BA">
      <w:pPr>
        <w:pStyle w:val="af1"/>
      </w:pPr>
      <w:r w:rsidRPr="00C93443">
        <w:rPr>
          <w:lang w:val="en-US"/>
        </w:rPr>
        <w:t xml:space="preserve">  </w:t>
      </w:r>
      <w:r w:rsidRPr="00C93443">
        <w:t>link.addEventListener("click", function(event) {</w:t>
      </w:r>
    </w:p>
    <w:p w:rsidR="0051748E" w:rsidRPr="00C93443" w:rsidRDefault="0051748E" w:rsidP="006605BA">
      <w:pPr>
        <w:pStyle w:val="af1"/>
      </w:pPr>
      <w:r w:rsidRPr="00C93443">
        <w:rPr>
          <w:lang w:val="en-US"/>
        </w:rPr>
        <w:t xml:space="preserve">    </w:t>
      </w:r>
      <w:r w:rsidRPr="00C93443">
        <w:t>event.preventDefault();</w:t>
      </w:r>
    </w:p>
    <w:p w:rsidR="0051748E" w:rsidRPr="00C93443" w:rsidRDefault="0051748E" w:rsidP="006605BA">
      <w:pPr>
        <w:pStyle w:val="af1"/>
      </w:pPr>
      <w:r w:rsidRPr="00C93443">
        <w:rPr>
          <w:lang w:val="en-US"/>
        </w:rPr>
        <w:t xml:space="preserve">    </w:t>
      </w:r>
      <w:r w:rsidRPr="00C93443">
        <w:t>popup.classList.add("modal-content-show");</w:t>
      </w:r>
    </w:p>
    <w:p w:rsidR="0051748E" w:rsidRPr="00C93443" w:rsidRDefault="0051748E" w:rsidP="006605BA">
      <w:pPr>
        <w:pStyle w:val="af1"/>
      </w:pPr>
      <w:r w:rsidRPr="00C93443">
        <w:rPr>
          <w:lang w:val="en-US"/>
        </w:rPr>
        <w:t xml:space="preserve">    </w:t>
      </w:r>
      <w:r w:rsidRPr="00C93443">
        <w:t>login.focus();</w:t>
      </w:r>
    </w:p>
    <w:p w:rsidR="0051748E" w:rsidRPr="00C93443" w:rsidRDefault="0051748E" w:rsidP="006605BA">
      <w:pPr>
        <w:pStyle w:val="af1"/>
        <w:rPr>
          <w:lang w:val="en-US"/>
        </w:rPr>
      </w:pPr>
      <w:r w:rsidRPr="00C93443">
        <w:rPr>
          <w:lang w:val="en-US"/>
        </w:rPr>
        <w:t xml:space="preserve">  </w:t>
      </w:r>
      <w:r w:rsidRPr="00C93443">
        <w:t>});</w:t>
      </w:r>
    </w:p>
    <w:p w:rsidR="0051748E" w:rsidRPr="00C93443" w:rsidRDefault="0051748E" w:rsidP="006605BA">
      <w:pPr>
        <w:pStyle w:val="af1"/>
      </w:pPr>
      <w:r w:rsidRPr="00C93443">
        <w:rPr>
          <w:lang w:val="en-US"/>
        </w:rPr>
        <w:t xml:space="preserve">  </w:t>
      </w:r>
      <w:r w:rsidRPr="00C93443">
        <w:t>close.addEventListener("click", function(event) {</w:t>
      </w:r>
    </w:p>
    <w:p w:rsidR="0051748E" w:rsidRPr="00C93443" w:rsidRDefault="0051748E" w:rsidP="006605BA">
      <w:pPr>
        <w:pStyle w:val="af1"/>
      </w:pPr>
      <w:r w:rsidRPr="00C93443">
        <w:rPr>
          <w:lang w:val="en-US"/>
        </w:rPr>
        <w:t xml:space="preserve">    </w:t>
      </w:r>
      <w:r w:rsidRPr="00C93443">
        <w:t>event.preventDefault();</w:t>
      </w:r>
    </w:p>
    <w:p w:rsidR="0051748E" w:rsidRPr="00C93443" w:rsidRDefault="0051748E" w:rsidP="006605BA">
      <w:pPr>
        <w:pStyle w:val="af1"/>
      </w:pPr>
      <w:r w:rsidRPr="00C93443">
        <w:rPr>
          <w:lang w:val="en-US"/>
        </w:rPr>
        <w:t xml:space="preserve">    </w:t>
      </w:r>
      <w:r w:rsidRPr="00C93443">
        <w:t>popup.classList.remove("modal-content-show");</w:t>
      </w:r>
    </w:p>
    <w:p w:rsidR="0051748E" w:rsidRPr="00C93443" w:rsidRDefault="0051748E" w:rsidP="006605BA">
      <w:pPr>
        <w:pStyle w:val="af1"/>
      </w:pPr>
      <w:r w:rsidRPr="00C93443">
        <w:rPr>
          <w:lang w:val="en-US"/>
        </w:rPr>
        <w:t xml:space="preserve">  </w:t>
      </w:r>
      <w:r w:rsidRPr="00C93443">
        <w:t>});</w:t>
      </w:r>
    </w:p>
    <w:p w:rsidR="0051748E" w:rsidRPr="00C93443" w:rsidRDefault="0051748E" w:rsidP="006605BA">
      <w:pPr>
        <w:pStyle w:val="af1"/>
      </w:pPr>
      <w:r w:rsidRPr="00C93443">
        <w:t>form.addEventListener("submit", function(event) {</w:t>
      </w:r>
    </w:p>
    <w:p w:rsidR="0051748E" w:rsidRPr="00C93443" w:rsidRDefault="00A62F45" w:rsidP="006605BA">
      <w:pPr>
        <w:pStyle w:val="af1"/>
      </w:pPr>
      <w:r w:rsidRPr="00C93443">
        <w:rPr>
          <w:lang w:val="en-US"/>
        </w:rPr>
        <w:t xml:space="preserve">  </w:t>
      </w:r>
      <w:r w:rsidR="0051748E" w:rsidRPr="00C93443">
        <w:t>if (!login.value || !password.value) {</w:t>
      </w:r>
    </w:p>
    <w:p w:rsidR="0051748E" w:rsidRPr="00C93443" w:rsidRDefault="00A62F45" w:rsidP="006605BA">
      <w:pPr>
        <w:pStyle w:val="af1"/>
      </w:pPr>
      <w:r w:rsidRPr="00C93443">
        <w:rPr>
          <w:lang w:val="en-US"/>
        </w:rPr>
        <w:t xml:space="preserve">    </w:t>
      </w:r>
      <w:r w:rsidR="0051748E" w:rsidRPr="00C93443">
        <w:t>event.preventDefault();</w:t>
      </w:r>
    </w:p>
    <w:p w:rsidR="0051748E" w:rsidRPr="00C93443" w:rsidRDefault="00A62F45" w:rsidP="006605BA">
      <w:pPr>
        <w:pStyle w:val="af1"/>
      </w:pPr>
      <w:r w:rsidRPr="00C93443">
        <w:rPr>
          <w:lang w:val="en-US"/>
        </w:rPr>
        <w:t xml:space="preserve">    </w:t>
      </w:r>
      <w:r w:rsidR="0051748E" w:rsidRPr="00C93443">
        <w:t>console.log("Нужно ввести логин и пароль");</w:t>
      </w:r>
    </w:p>
    <w:p w:rsidR="0051748E" w:rsidRPr="00C93443" w:rsidRDefault="0051748E" w:rsidP="006605BA">
      <w:pPr>
        <w:pStyle w:val="af1"/>
      </w:pPr>
      <w:r w:rsidRPr="00C93443">
        <w:t>}</w:t>
      </w:r>
    </w:p>
    <w:p w:rsidR="0051748E" w:rsidRPr="00C93443" w:rsidRDefault="0051748E" w:rsidP="006605BA">
      <w:pPr>
        <w:pStyle w:val="af1"/>
      </w:pPr>
      <w:r w:rsidRPr="00C93443">
        <w:t>});</w:t>
      </w:r>
    </w:p>
    <w:p w:rsidR="0051748E" w:rsidRPr="00C93443" w:rsidRDefault="0051748E" w:rsidP="006605BA">
      <w:pPr>
        <w:pStyle w:val="af1"/>
        <w:rPr>
          <w:lang w:val="en-US"/>
        </w:rPr>
      </w:pPr>
      <w:r w:rsidRPr="00C93443">
        <w:t>&lt;/script&gt;</w:t>
      </w:r>
    </w:p>
    <w:p w:rsidR="00EE5654" w:rsidRPr="00C93443" w:rsidRDefault="00D8036C" w:rsidP="008735FE">
      <w:pPr>
        <w:pStyle w:val="2"/>
        <w:rPr>
          <w:lang w:val="en-US"/>
        </w:rPr>
      </w:pPr>
      <w:r w:rsidRPr="00C93443">
        <w:rPr>
          <w:lang w:val="en-US"/>
        </w:rPr>
        <w:t>localStorage</w:t>
      </w:r>
    </w:p>
    <w:p w:rsidR="00D8036C" w:rsidRPr="00C93443" w:rsidRDefault="00D8036C" w:rsidP="00D8036C">
      <w:pPr>
        <w:rPr>
          <w:rFonts w:asciiTheme="minorHAnsi" w:hAnsiTheme="minorHAnsi"/>
        </w:rPr>
      </w:pPr>
      <w:r w:rsidRPr="00C93443">
        <w:rPr>
          <w:rFonts w:asciiTheme="minorHAnsi" w:hAnsiTheme="minorHAnsi"/>
        </w:rPr>
        <w:t>Хранение данных в браузере (ключ=значение).</w:t>
      </w:r>
    </w:p>
    <w:p w:rsidR="00D8036C" w:rsidRPr="00C93443" w:rsidRDefault="00D8036C" w:rsidP="006605BA">
      <w:pPr>
        <w:pStyle w:val="af1"/>
      </w:pPr>
      <w:r w:rsidRPr="00C93443">
        <w:t>localStorage</w:t>
      </w:r>
      <w:r w:rsidRPr="00C93443">
        <w:rPr>
          <w:vertAlign w:val="superscript"/>
        </w:rPr>
        <w:t>1</w:t>
      </w:r>
      <w:r w:rsidRPr="00C93443">
        <w:t>.setItem</w:t>
      </w:r>
      <w:r w:rsidRPr="00C93443">
        <w:rPr>
          <w:vertAlign w:val="superscript"/>
        </w:rPr>
        <w:t>2</w:t>
      </w:r>
      <w:r w:rsidRPr="00C93443">
        <w:t>("name"</w:t>
      </w:r>
      <w:r w:rsidRPr="00C93443">
        <w:rPr>
          <w:vertAlign w:val="superscript"/>
        </w:rPr>
        <w:t>3</w:t>
      </w:r>
      <w:r w:rsidRPr="00C93443">
        <w:t>, "keks"</w:t>
      </w:r>
      <w:r w:rsidR="007F515C" w:rsidRPr="00C93443">
        <w:rPr>
          <w:vertAlign w:val="superscript"/>
        </w:rPr>
        <w:t>4</w:t>
      </w:r>
      <w:r w:rsidRPr="00C93443">
        <w:t>);</w:t>
      </w:r>
    </w:p>
    <w:p w:rsidR="00D8036C" w:rsidRPr="00C93443" w:rsidRDefault="00D8036C" w:rsidP="0051748E">
      <w:pPr>
        <w:rPr>
          <w:rFonts w:asciiTheme="minorHAnsi" w:hAnsiTheme="minorHAnsi"/>
          <w:color w:val="000000" w:themeColor="text1"/>
        </w:rPr>
      </w:pPr>
      <w:r w:rsidRPr="00C93443">
        <w:rPr>
          <w:rFonts w:asciiTheme="minorHAnsi" w:hAnsiTheme="minorHAnsi"/>
          <w:color w:val="000000" w:themeColor="text1"/>
        </w:rPr>
        <w:t>1.Глобальный объект для работы с хранилищем.</w:t>
      </w:r>
    </w:p>
    <w:p w:rsidR="00D8036C" w:rsidRPr="00C93443" w:rsidRDefault="00D8036C" w:rsidP="0051748E">
      <w:pPr>
        <w:rPr>
          <w:rFonts w:asciiTheme="minorHAnsi" w:hAnsiTheme="minorHAnsi"/>
          <w:color w:val="000000" w:themeColor="text1"/>
        </w:rPr>
      </w:pPr>
      <w:r w:rsidRPr="00C93443">
        <w:rPr>
          <w:rFonts w:asciiTheme="minorHAnsi" w:hAnsiTheme="minorHAnsi"/>
          <w:color w:val="000000" w:themeColor="text1"/>
        </w:rPr>
        <w:t>2. Метод создания новой записи в хранилище.</w:t>
      </w:r>
    </w:p>
    <w:p w:rsidR="007F515C" w:rsidRPr="00C93443" w:rsidRDefault="007F515C" w:rsidP="006F435A">
      <w:pPr>
        <w:pStyle w:val="a6"/>
        <w:numPr>
          <w:ilvl w:val="0"/>
          <w:numId w:val="3"/>
        </w:numPr>
        <w:rPr>
          <w:rFonts w:asciiTheme="minorHAnsi" w:hAnsiTheme="minorHAnsi"/>
          <w:color w:val="000000" w:themeColor="text1"/>
        </w:rPr>
      </w:pPr>
      <w:r w:rsidRPr="00C93443">
        <w:rPr>
          <w:rFonts w:asciiTheme="minorHAnsi" w:hAnsiTheme="minorHAnsi"/>
          <w:color w:val="000000" w:themeColor="text1"/>
          <w:lang w:val="en-US"/>
        </w:rPr>
        <w:t xml:space="preserve">getItem() </w:t>
      </w:r>
      <w:r w:rsidRPr="00C93443">
        <w:rPr>
          <w:rFonts w:asciiTheme="minorHAnsi" w:hAnsiTheme="minorHAnsi"/>
          <w:color w:val="000000" w:themeColor="text1"/>
        </w:rPr>
        <w:t>получает значение ключа их хранилища.</w:t>
      </w:r>
    </w:p>
    <w:p w:rsidR="007F515C" w:rsidRPr="00C93443" w:rsidRDefault="007F515C" w:rsidP="006F435A">
      <w:pPr>
        <w:pStyle w:val="a6"/>
        <w:numPr>
          <w:ilvl w:val="0"/>
          <w:numId w:val="3"/>
        </w:numPr>
        <w:rPr>
          <w:rFonts w:asciiTheme="minorHAnsi" w:hAnsiTheme="minorHAnsi"/>
          <w:color w:val="000000" w:themeColor="text1"/>
        </w:rPr>
      </w:pPr>
      <w:r w:rsidRPr="00C93443">
        <w:rPr>
          <w:rFonts w:asciiTheme="minorHAnsi" w:hAnsiTheme="minorHAnsi"/>
          <w:color w:val="000000" w:themeColor="text1"/>
          <w:lang w:val="en-US"/>
        </w:rPr>
        <w:t xml:space="preserve">setItem() </w:t>
      </w:r>
      <w:r w:rsidRPr="00C93443">
        <w:rPr>
          <w:rFonts w:asciiTheme="minorHAnsi" w:hAnsiTheme="minorHAnsi"/>
          <w:color w:val="000000" w:themeColor="text1"/>
        </w:rPr>
        <w:t>создает новую запись в хранилище.</w:t>
      </w:r>
    </w:p>
    <w:p w:rsidR="007F515C" w:rsidRPr="00C93443" w:rsidRDefault="007F515C" w:rsidP="006F435A">
      <w:pPr>
        <w:pStyle w:val="a6"/>
        <w:numPr>
          <w:ilvl w:val="0"/>
          <w:numId w:val="3"/>
        </w:numPr>
        <w:rPr>
          <w:rFonts w:asciiTheme="minorHAnsi" w:hAnsiTheme="minorHAnsi"/>
          <w:color w:val="000000" w:themeColor="text1"/>
        </w:rPr>
      </w:pPr>
      <w:r w:rsidRPr="00C93443">
        <w:rPr>
          <w:rFonts w:asciiTheme="minorHAnsi" w:hAnsiTheme="minorHAnsi"/>
          <w:color w:val="000000" w:themeColor="text1"/>
          <w:lang w:val="en-US"/>
        </w:rPr>
        <w:t xml:space="preserve">removeitem() </w:t>
      </w:r>
      <w:r w:rsidRPr="00C93443">
        <w:rPr>
          <w:rFonts w:asciiTheme="minorHAnsi" w:hAnsiTheme="minorHAnsi"/>
          <w:color w:val="000000" w:themeColor="text1"/>
        </w:rPr>
        <w:t>удаляет запись из хранилища.</w:t>
      </w:r>
    </w:p>
    <w:p w:rsidR="007F515C" w:rsidRPr="00C93443" w:rsidRDefault="007F515C" w:rsidP="006F435A">
      <w:pPr>
        <w:pStyle w:val="a6"/>
        <w:numPr>
          <w:ilvl w:val="0"/>
          <w:numId w:val="3"/>
        </w:numPr>
        <w:rPr>
          <w:rFonts w:asciiTheme="minorHAnsi" w:hAnsiTheme="minorHAnsi"/>
          <w:color w:val="000000" w:themeColor="text1"/>
        </w:rPr>
      </w:pPr>
      <w:r w:rsidRPr="00C93443">
        <w:rPr>
          <w:rFonts w:asciiTheme="minorHAnsi" w:hAnsiTheme="minorHAnsi"/>
          <w:color w:val="000000" w:themeColor="text1"/>
          <w:lang w:val="en-US"/>
        </w:rPr>
        <w:t>clear</w:t>
      </w:r>
      <w:r w:rsidRPr="00C93443">
        <w:rPr>
          <w:rFonts w:asciiTheme="minorHAnsi" w:hAnsiTheme="minorHAnsi"/>
          <w:color w:val="000000" w:themeColor="text1"/>
        </w:rPr>
        <w:t>()</w:t>
      </w:r>
      <w:r w:rsidRPr="00C93443">
        <w:rPr>
          <w:rFonts w:asciiTheme="minorHAnsi" w:hAnsiTheme="minorHAnsi"/>
          <w:color w:val="000000" w:themeColor="text1"/>
          <w:lang w:val="en-US"/>
        </w:rPr>
        <w:t xml:space="preserve"> </w:t>
      </w:r>
      <w:r w:rsidRPr="00C93443">
        <w:rPr>
          <w:rFonts w:asciiTheme="minorHAnsi" w:hAnsiTheme="minorHAnsi"/>
          <w:color w:val="000000" w:themeColor="text1"/>
        </w:rPr>
        <w:t>полностью очищает хранилище.</w:t>
      </w:r>
    </w:p>
    <w:p w:rsidR="00D8036C" w:rsidRPr="00C93443" w:rsidRDefault="007F515C" w:rsidP="0051748E">
      <w:pPr>
        <w:rPr>
          <w:rFonts w:asciiTheme="minorHAnsi" w:hAnsiTheme="minorHAnsi"/>
          <w:color w:val="000000" w:themeColor="text1"/>
        </w:rPr>
      </w:pPr>
      <w:r w:rsidRPr="00C93443">
        <w:rPr>
          <w:rFonts w:asciiTheme="minorHAnsi" w:hAnsiTheme="minorHAnsi"/>
          <w:color w:val="000000" w:themeColor="text1"/>
        </w:rPr>
        <w:t>3. Ключ записи.</w:t>
      </w:r>
    </w:p>
    <w:p w:rsidR="007F515C" w:rsidRPr="00C93443" w:rsidRDefault="007F515C" w:rsidP="0051748E">
      <w:pPr>
        <w:rPr>
          <w:rFonts w:asciiTheme="minorHAnsi" w:hAnsiTheme="minorHAnsi"/>
          <w:color w:val="000000" w:themeColor="text1"/>
        </w:rPr>
      </w:pPr>
      <w:r w:rsidRPr="00C93443">
        <w:rPr>
          <w:rFonts w:asciiTheme="minorHAnsi" w:hAnsiTheme="minorHAnsi"/>
          <w:color w:val="000000" w:themeColor="text1"/>
        </w:rPr>
        <w:t>4. Значение записи.</w:t>
      </w:r>
    </w:p>
    <w:p w:rsidR="009B7689" w:rsidRPr="00C93443" w:rsidRDefault="009B7689" w:rsidP="009B7689">
      <w:pPr>
        <w:ind w:firstLine="708"/>
        <w:rPr>
          <w:rFonts w:asciiTheme="minorHAnsi" w:hAnsiTheme="minorHAnsi"/>
          <w:color w:val="FF0000"/>
        </w:rPr>
      </w:pPr>
      <w:r w:rsidRPr="00C93443">
        <w:rPr>
          <w:rFonts w:asciiTheme="minorHAnsi" w:hAnsiTheme="minorHAnsi"/>
          <w:color w:val="FF0000"/>
        </w:rPr>
        <w:t>Запомним логин</w:t>
      </w:r>
    </w:p>
    <w:p w:rsidR="009B7689" w:rsidRPr="00C93443" w:rsidRDefault="00A62F45" w:rsidP="006605BA">
      <w:pPr>
        <w:pStyle w:val="af1"/>
        <w:rPr>
          <w:lang w:val="en-US"/>
        </w:rPr>
      </w:pPr>
      <w:r w:rsidRPr="00C93443">
        <w:rPr>
          <w:lang w:val="en-US"/>
        </w:rPr>
        <w:t>&lt;script&gt;</w:t>
      </w:r>
    </w:p>
    <w:p w:rsidR="00A62F45" w:rsidRPr="00C93443" w:rsidRDefault="00A62F45" w:rsidP="006605BA">
      <w:pPr>
        <w:pStyle w:val="af1"/>
        <w:rPr>
          <w:lang w:val="en-US"/>
        </w:rPr>
      </w:pPr>
      <w:r w:rsidRPr="00C93443">
        <w:rPr>
          <w:lang w:val="en-US"/>
        </w:rPr>
        <w:t xml:space="preserve">  …</w:t>
      </w:r>
    </w:p>
    <w:p w:rsidR="00A62F45" w:rsidRPr="00C93443" w:rsidRDefault="00A62F45" w:rsidP="006605BA">
      <w:pPr>
        <w:pStyle w:val="af1"/>
        <w:rPr>
          <w:lang w:val="en-US"/>
        </w:rPr>
      </w:pPr>
      <w:r w:rsidRPr="00C93443">
        <w:rPr>
          <w:lang w:val="en-US"/>
        </w:rPr>
        <w:t xml:space="preserve">  </w:t>
      </w:r>
    </w:p>
    <w:p w:rsidR="00A62F45" w:rsidRPr="00C93443" w:rsidRDefault="00A62F45" w:rsidP="006605BA">
      <w:pPr>
        <w:pStyle w:val="af1"/>
        <w:rPr>
          <w:color w:val="E36C0A" w:themeColor="accent6" w:themeShade="BF"/>
        </w:rPr>
      </w:pPr>
      <w:r w:rsidRPr="00C93443">
        <w:rPr>
          <w:color w:val="E36C0A" w:themeColor="accent6" w:themeShade="BF"/>
          <w:lang w:val="en-US"/>
        </w:rPr>
        <w:t xml:space="preserve">  </w:t>
      </w:r>
      <w:r w:rsidRPr="00C93443">
        <w:rPr>
          <w:color w:val="E36C0A" w:themeColor="accent6" w:themeShade="BF"/>
        </w:rPr>
        <w:t>form.addEventListener("submit", function(event) {</w:t>
      </w:r>
    </w:p>
    <w:p w:rsidR="00A62F45" w:rsidRPr="00C93443" w:rsidRDefault="00A62F45" w:rsidP="006605BA">
      <w:pPr>
        <w:pStyle w:val="af1"/>
        <w:rPr>
          <w:color w:val="E36C0A" w:themeColor="accent6" w:themeShade="BF"/>
        </w:rPr>
      </w:pPr>
      <w:r w:rsidRPr="00C93443">
        <w:rPr>
          <w:color w:val="E36C0A" w:themeColor="accent6" w:themeShade="BF"/>
          <w:lang w:val="en-US"/>
        </w:rPr>
        <w:t xml:space="preserve">    </w:t>
      </w:r>
      <w:r w:rsidRPr="00C93443">
        <w:rPr>
          <w:color w:val="E36C0A" w:themeColor="accent6" w:themeShade="BF"/>
        </w:rPr>
        <w:t>if (!login.value || !password.value) {</w:t>
      </w:r>
    </w:p>
    <w:p w:rsidR="00A62F45" w:rsidRPr="00C93443" w:rsidRDefault="00A62F45" w:rsidP="006605BA">
      <w:pPr>
        <w:pStyle w:val="af1"/>
        <w:rPr>
          <w:color w:val="E36C0A" w:themeColor="accent6" w:themeShade="BF"/>
        </w:rPr>
      </w:pPr>
      <w:r w:rsidRPr="00C93443">
        <w:rPr>
          <w:color w:val="E36C0A" w:themeColor="accent6" w:themeShade="BF"/>
          <w:lang w:val="en-US"/>
        </w:rPr>
        <w:t xml:space="preserve">      </w:t>
      </w:r>
      <w:r w:rsidRPr="00C93443">
        <w:rPr>
          <w:color w:val="E36C0A" w:themeColor="accent6" w:themeShade="BF"/>
        </w:rPr>
        <w:t>event.preventDefault();</w:t>
      </w:r>
    </w:p>
    <w:p w:rsidR="00A62F45" w:rsidRPr="00C93443" w:rsidRDefault="00A62F45" w:rsidP="006605BA">
      <w:pPr>
        <w:pStyle w:val="af1"/>
        <w:rPr>
          <w:color w:val="E36C0A" w:themeColor="accent6" w:themeShade="BF"/>
          <w:lang w:val="en-US"/>
        </w:rPr>
      </w:pPr>
      <w:r w:rsidRPr="00C93443">
        <w:rPr>
          <w:color w:val="E36C0A" w:themeColor="accent6" w:themeShade="BF"/>
          <w:lang w:val="en-US"/>
        </w:rPr>
        <w:t xml:space="preserve">      </w:t>
      </w:r>
      <w:r w:rsidRPr="00C93443">
        <w:rPr>
          <w:color w:val="E36C0A" w:themeColor="accent6" w:themeShade="BF"/>
        </w:rPr>
        <w:t>console.log("Нужно ввести логин и пароль");</w:t>
      </w:r>
    </w:p>
    <w:p w:rsidR="00A62F45" w:rsidRPr="00C93443" w:rsidRDefault="00A62F45" w:rsidP="006605BA">
      <w:pPr>
        <w:pStyle w:val="af1"/>
        <w:rPr>
          <w:color w:val="E36C0A" w:themeColor="accent6" w:themeShade="BF"/>
          <w:lang w:val="en-US"/>
        </w:rPr>
      </w:pPr>
      <w:r w:rsidRPr="00C93443">
        <w:rPr>
          <w:color w:val="E36C0A" w:themeColor="accent6" w:themeShade="BF"/>
          <w:lang w:val="en-US"/>
        </w:rPr>
        <w:t xml:space="preserve">  } else {</w:t>
      </w:r>
    </w:p>
    <w:p w:rsidR="00A62F45" w:rsidRPr="00C93443" w:rsidRDefault="00A62F45" w:rsidP="006605BA">
      <w:pPr>
        <w:pStyle w:val="af1"/>
        <w:rPr>
          <w:color w:val="E36C0A" w:themeColor="accent6" w:themeShade="BF"/>
          <w:lang w:val="en-US"/>
        </w:rPr>
      </w:pPr>
      <w:r w:rsidRPr="00C93443">
        <w:rPr>
          <w:color w:val="E36C0A" w:themeColor="accent6" w:themeShade="BF"/>
          <w:lang w:val="en-US"/>
        </w:rPr>
        <w:t xml:space="preserve">     </w:t>
      </w:r>
      <w:r w:rsidRPr="00C93443">
        <w:rPr>
          <w:b/>
          <w:bCs/>
          <w:color w:val="E36C0A" w:themeColor="accent6" w:themeShade="BF"/>
        </w:rPr>
        <w:t>localStorage.setItem("login", login.value);</w:t>
      </w:r>
    </w:p>
    <w:p w:rsidR="00A62F45" w:rsidRPr="00C93443" w:rsidRDefault="00A62F45" w:rsidP="006605BA">
      <w:pPr>
        <w:pStyle w:val="af1"/>
        <w:rPr>
          <w:color w:val="E36C0A" w:themeColor="accent6" w:themeShade="BF"/>
          <w:lang w:val="en-US"/>
        </w:rPr>
      </w:pPr>
      <w:r w:rsidRPr="00C93443">
        <w:rPr>
          <w:color w:val="E36C0A" w:themeColor="accent6" w:themeShade="BF"/>
          <w:lang w:val="en-US"/>
        </w:rPr>
        <w:t xml:space="preserve">  });</w:t>
      </w:r>
    </w:p>
    <w:p w:rsidR="00A62F45" w:rsidRPr="00C93443" w:rsidRDefault="00A62F45" w:rsidP="006605BA">
      <w:pPr>
        <w:pStyle w:val="af1"/>
        <w:rPr>
          <w:color w:val="E36C0A" w:themeColor="accent6" w:themeShade="BF"/>
          <w:lang w:val="en-US"/>
        </w:rPr>
      </w:pPr>
    </w:p>
    <w:p w:rsidR="00A62F45" w:rsidRPr="00C93443" w:rsidRDefault="00A62F45" w:rsidP="006605BA">
      <w:pPr>
        <w:pStyle w:val="af1"/>
        <w:rPr>
          <w:lang w:val="en-US"/>
        </w:rPr>
      </w:pPr>
      <w:r w:rsidRPr="00C93443">
        <w:rPr>
          <w:lang w:val="en-US"/>
        </w:rPr>
        <w:t>&lt;/script&gt;</w:t>
      </w:r>
    </w:p>
    <w:p w:rsidR="00670CF1" w:rsidRPr="00C93443" w:rsidRDefault="00670CF1" w:rsidP="00670CF1">
      <w:pPr>
        <w:rPr>
          <w:rFonts w:asciiTheme="minorHAnsi" w:hAnsiTheme="minorHAnsi"/>
          <w:color w:val="FF0000"/>
          <w:lang w:val="en-US"/>
        </w:rPr>
      </w:pPr>
    </w:p>
    <w:p w:rsidR="00943269" w:rsidRPr="00C93443" w:rsidRDefault="00943269" w:rsidP="006605BA">
      <w:pPr>
        <w:pStyle w:val="af1"/>
      </w:pPr>
      <w:r w:rsidRPr="00C93443">
        <w:t>&lt;script&gt;</w:t>
      </w:r>
    </w:p>
    <w:p w:rsidR="00943269" w:rsidRPr="00C93443" w:rsidRDefault="00943269" w:rsidP="006605BA">
      <w:pPr>
        <w:pStyle w:val="af1"/>
      </w:pPr>
      <w:r w:rsidRPr="00C93443">
        <w:rPr>
          <w:lang w:val="en-US"/>
        </w:rPr>
        <w:t xml:space="preserve">  </w:t>
      </w:r>
      <w:r w:rsidRPr="00C93443">
        <w:t>…</w:t>
      </w:r>
    </w:p>
    <w:p w:rsidR="00943269" w:rsidRPr="00C93443" w:rsidRDefault="00943269" w:rsidP="006605BA">
      <w:pPr>
        <w:pStyle w:val="af1"/>
      </w:pPr>
      <w:r w:rsidRPr="00C93443">
        <w:rPr>
          <w:lang w:val="en-US"/>
        </w:rPr>
        <w:t xml:space="preserve">  </w:t>
      </w:r>
      <w:r w:rsidRPr="00C93443">
        <w:t>var popup = document.querySelector(".modal-content");</w:t>
      </w:r>
    </w:p>
    <w:p w:rsidR="00943269" w:rsidRPr="00C93443" w:rsidRDefault="00943269" w:rsidP="006605BA">
      <w:pPr>
        <w:pStyle w:val="af1"/>
      </w:pPr>
      <w:r w:rsidRPr="00C93443">
        <w:rPr>
          <w:lang w:val="en-US"/>
        </w:rPr>
        <w:t xml:space="preserve">  </w:t>
      </w:r>
      <w:r w:rsidRPr="00C93443">
        <w:t>var form = popup.querySelector("form");</w:t>
      </w:r>
    </w:p>
    <w:p w:rsidR="00943269" w:rsidRPr="00C93443" w:rsidRDefault="00943269" w:rsidP="006605BA">
      <w:pPr>
        <w:pStyle w:val="af1"/>
      </w:pPr>
      <w:r w:rsidRPr="00C93443">
        <w:rPr>
          <w:lang w:val="en-US"/>
        </w:rPr>
        <w:t xml:space="preserve">  </w:t>
      </w:r>
      <w:r w:rsidRPr="00C93443">
        <w:t>var login = popup.querySelector("[name=login]");</w:t>
      </w:r>
    </w:p>
    <w:p w:rsidR="00943269" w:rsidRPr="00C93443" w:rsidRDefault="00943269" w:rsidP="006605BA">
      <w:pPr>
        <w:pStyle w:val="af1"/>
        <w:rPr>
          <w:lang w:val="en-US"/>
        </w:rPr>
      </w:pPr>
      <w:r w:rsidRPr="00C93443">
        <w:rPr>
          <w:lang w:val="en-US"/>
        </w:rPr>
        <w:t xml:space="preserve">  </w:t>
      </w:r>
      <w:r w:rsidRPr="00C93443">
        <w:t>var password = popup.querySelector("[name=password]");</w:t>
      </w:r>
    </w:p>
    <w:p w:rsidR="00943269" w:rsidRPr="00C93443" w:rsidRDefault="00943269" w:rsidP="006605BA">
      <w:pPr>
        <w:pStyle w:val="af1"/>
        <w:rPr>
          <w:b/>
          <w:bCs/>
          <w:color w:val="000000" w:themeColor="text1"/>
        </w:rPr>
      </w:pPr>
      <w:r w:rsidRPr="00C93443">
        <w:rPr>
          <w:b/>
          <w:bCs/>
          <w:lang w:val="en-US"/>
        </w:rPr>
        <w:t xml:space="preserve">  </w:t>
      </w:r>
      <w:r w:rsidRPr="00C93443">
        <w:rPr>
          <w:b/>
          <w:bCs/>
        </w:rPr>
        <w:t>var storage = localStorage.getItem("login");</w:t>
      </w:r>
      <w:r w:rsidRPr="00C93443">
        <w:rPr>
          <w:b/>
          <w:bCs/>
          <w:lang w:val="en-US"/>
        </w:rPr>
        <w:t xml:space="preserve"> </w:t>
      </w:r>
      <w:r w:rsidR="00092DFB" w:rsidRPr="00C93443">
        <w:t>в</w:t>
      </w:r>
      <w:r w:rsidR="00092DFB" w:rsidRPr="00C93443">
        <w:rPr>
          <w:b/>
          <w:bCs/>
          <w:color w:val="000000" w:themeColor="text1"/>
        </w:rPr>
        <w:t xml:space="preserve"> localStorage </w:t>
      </w:r>
      <w:r w:rsidR="00092DFB" w:rsidRPr="00C93443">
        <w:rPr>
          <w:b/>
          <w:bCs/>
          <w:color w:val="000000" w:themeColor="text1"/>
          <w:lang w:val="en-US"/>
        </w:rPr>
        <w:t>c</w:t>
      </w:r>
      <w:r w:rsidRPr="00C93443">
        <w:rPr>
          <w:b/>
          <w:bCs/>
          <w:color w:val="000000" w:themeColor="text1"/>
        </w:rPr>
        <w:t>охраем в</w:t>
      </w:r>
      <w:r w:rsidR="00092DFB" w:rsidRPr="00C93443">
        <w:rPr>
          <w:b/>
          <w:bCs/>
          <w:color w:val="000000" w:themeColor="text1"/>
          <w:lang w:val="en-US"/>
        </w:rPr>
        <w:t xml:space="preserve"> “</w:t>
      </w:r>
      <w:r w:rsidR="00092DFB" w:rsidRPr="00C93443">
        <w:rPr>
          <w:b/>
          <w:bCs/>
          <w:color w:val="000000" w:themeColor="text1"/>
        </w:rPr>
        <w:t>ключе</w:t>
      </w:r>
      <w:r w:rsidR="00092DFB" w:rsidRPr="00C93443">
        <w:rPr>
          <w:b/>
          <w:bCs/>
          <w:color w:val="000000" w:themeColor="text1"/>
          <w:lang w:val="en-US"/>
        </w:rPr>
        <w:t xml:space="preserve">” login </w:t>
      </w:r>
      <w:r w:rsidRPr="00C93443">
        <w:rPr>
          <w:b/>
          <w:bCs/>
          <w:color w:val="000000" w:themeColor="text1"/>
        </w:rPr>
        <w:t xml:space="preserve"> текущее</w:t>
      </w:r>
      <w:r w:rsidR="00092DFB" w:rsidRPr="00C93443">
        <w:rPr>
          <w:b/>
          <w:bCs/>
          <w:color w:val="000000" w:themeColor="text1"/>
        </w:rPr>
        <w:t xml:space="preserve"> значение, которое находится в поле </w:t>
      </w:r>
      <w:r w:rsidRPr="00C93443">
        <w:rPr>
          <w:b/>
          <w:bCs/>
          <w:color w:val="000000" w:themeColor="text1"/>
        </w:rPr>
        <w:t>логин</w:t>
      </w:r>
    </w:p>
    <w:p w:rsidR="00943269" w:rsidRPr="00C93443" w:rsidRDefault="00943269" w:rsidP="006605BA">
      <w:pPr>
        <w:pStyle w:val="af1"/>
      </w:pPr>
      <w:r w:rsidRPr="00C93443">
        <w:rPr>
          <w:lang w:val="en-US"/>
        </w:rPr>
        <w:t xml:space="preserve">  </w:t>
      </w:r>
      <w:r w:rsidRPr="00C93443">
        <w:t>link.addEventListener("click", function(event) {</w:t>
      </w:r>
    </w:p>
    <w:p w:rsidR="00943269" w:rsidRPr="00C93443" w:rsidRDefault="00943269" w:rsidP="006605BA">
      <w:pPr>
        <w:pStyle w:val="af1"/>
      </w:pPr>
      <w:r w:rsidRPr="00C93443">
        <w:rPr>
          <w:lang w:val="en-US"/>
        </w:rPr>
        <w:t xml:space="preserve">  </w:t>
      </w:r>
      <w:r w:rsidR="001D5E28" w:rsidRPr="00C93443">
        <w:rPr>
          <w:lang w:val="en-US"/>
        </w:rPr>
        <w:t xml:space="preserve">  </w:t>
      </w:r>
      <w:r w:rsidRPr="00C93443">
        <w:t>event.preventDefault();</w:t>
      </w:r>
    </w:p>
    <w:p w:rsidR="00943269" w:rsidRPr="00C93443" w:rsidRDefault="00943269" w:rsidP="006605BA">
      <w:pPr>
        <w:pStyle w:val="af1"/>
      </w:pPr>
      <w:r w:rsidRPr="00C93443">
        <w:rPr>
          <w:lang w:val="en-US"/>
        </w:rPr>
        <w:t xml:space="preserve">  </w:t>
      </w:r>
      <w:r w:rsidR="001D5E28" w:rsidRPr="00C93443">
        <w:rPr>
          <w:lang w:val="en-US"/>
        </w:rPr>
        <w:t xml:space="preserve">  </w:t>
      </w:r>
      <w:r w:rsidRPr="00C93443">
        <w:t>popup.classList.add("modal-content-show");</w:t>
      </w:r>
    </w:p>
    <w:p w:rsidR="001D5E28" w:rsidRPr="00C93443" w:rsidRDefault="00943269" w:rsidP="006605BA">
      <w:pPr>
        <w:pStyle w:val="af1"/>
      </w:pPr>
      <w:r w:rsidRPr="00C93443">
        <w:rPr>
          <w:lang w:val="en-US"/>
        </w:rPr>
        <w:t xml:space="preserve">  </w:t>
      </w:r>
      <w:r w:rsidR="001D5E28" w:rsidRPr="00C93443">
        <w:rPr>
          <w:lang w:val="en-US"/>
        </w:rPr>
        <w:t xml:space="preserve">  if (storage) { </w:t>
      </w:r>
      <w:r w:rsidR="001D5E28" w:rsidRPr="00C93443">
        <w:rPr>
          <w:color w:val="000000" w:themeColor="text1"/>
        </w:rPr>
        <w:t xml:space="preserve">если значение внутри переменной </w:t>
      </w:r>
      <w:r w:rsidR="001D5E28" w:rsidRPr="00C93443">
        <w:rPr>
          <w:color w:val="000000" w:themeColor="text1"/>
          <w:lang w:val="en-US"/>
        </w:rPr>
        <w:t>storage</w:t>
      </w:r>
      <w:r w:rsidR="001D5E28" w:rsidRPr="00C93443">
        <w:rPr>
          <w:color w:val="000000" w:themeColor="text1"/>
        </w:rPr>
        <w:t xml:space="preserve"> существует</w:t>
      </w:r>
    </w:p>
    <w:p w:rsidR="001D5E28" w:rsidRPr="00C93443" w:rsidRDefault="001D5E28" w:rsidP="006605BA">
      <w:pPr>
        <w:pStyle w:val="af1"/>
        <w:rPr>
          <w:color w:val="000000" w:themeColor="text1"/>
          <w:lang w:val="en-US"/>
        </w:rPr>
      </w:pPr>
      <w:r w:rsidRPr="00C93443">
        <w:rPr>
          <w:lang w:val="en-US"/>
        </w:rPr>
        <w:lastRenderedPageBreak/>
        <w:t xml:space="preserve">      login.value = storage;</w:t>
      </w:r>
      <w:r w:rsidRPr="00C93443">
        <w:t xml:space="preserve"> </w:t>
      </w:r>
      <w:r w:rsidRPr="00C93443">
        <w:rPr>
          <w:color w:val="000000" w:themeColor="text1"/>
        </w:rPr>
        <w:t xml:space="preserve">свойству </w:t>
      </w:r>
      <w:r w:rsidRPr="00C93443">
        <w:rPr>
          <w:color w:val="000000" w:themeColor="text1"/>
          <w:lang w:val="en-US"/>
        </w:rPr>
        <w:t xml:space="preserve">value </w:t>
      </w:r>
      <w:r w:rsidRPr="00C93443">
        <w:rPr>
          <w:color w:val="000000" w:themeColor="text1"/>
        </w:rPr>
        <w:t>переменной</w:t>
      </w:r>
      <w:r w:rsidRPr="00C93443">
        <w:rPr>
          <w:color w:val="000000" w:themeColor="text1"/>
          <w:lang w:val="en-US"/>
        </w:rPr>
        <w:t xml:space="preserve"> login</w:t>
      </w:r>
      <w:r w:rsidRPr="00C93443">
        <w:rPr>
          <w:color w:val="000000" w:themeColor="text1"/>
        </w:rPr>
        <w:t xml:space="preserve"> устанавливаем значение  переменной</w:t>
      </w:r>
      <w:r w:rsidRPr="00C93443">
        <w:rPr>
          <w:color w:val="000000" w:themeColor="text1"/>
          <w:lang w:val="en-US"/>
        </w:rPr>
        <w:t>,</w:t>
      </w:r>
      <w:r w:rsidR="006B746E" w:rsidRPr="00C93443">
        <w:rPr>
          <w:color w:val="000000" w:themeColor="text1"/>
        </w:rPr>
        <w:t>которая находится</w:t>
      </w:r>
      <w:r w:rsidRPr="00C93443">
        <w:rPr>
          <w:color w:val="000000" w:themeColor="text1"/>
        </w:rPr>
        <w:t xml:space="preserve"> в </w:t>
      </w:r>
      <w:r w:rsidRPr="00C93443">
        <w:rPr>
          <w:color w:val="000000" w:themeColor="text1"/>
          <w:lang w:val="en-US"/>
        </w:rPr>
        <w:t>storage</w:t>
      </w:r>
    </w:p>
    <w:p w:rsidR="006B746E" w:rsidRPr="00C93443" w:rsidRDefault="001D5E28" w:rsidP="006605BA">
      <w:pPr>
        <w:pStyle w:val="af1"/>
      </w:pPr>
      <w:r w:rsidRPr="00C93443">
        <w:rPr>
          <w:lang w:val="en-US"/>
        </w:rPr>
        <w:t xml:space="preserve">    </w:t>
      </w:r>
      <w:r w:rsidR="006B746E" w:rsidRPr="00C93443">
        <w:rPr>
          <w:lang w:val="en-US"/>
        </w:rPr>
        <w:t xml:space="preserve">  password.focus(); </w:t>
      </w:r>
      <w:r w:rsidR="006B746E" w:rsidRPr="00C93443">
        <w:rPr>
          <w:color w:val="000000" w:themeColor="text1"/>
        </w:rPr>
        <w:t>если в хранилище есть данные фокусировка на поле пароля.</w:t>
      </w:r>
    </w:p>
    <w:p w:rsidR="001D5E28" w:rsidRPr="00C93443" w:rsidRDefault="006B746E" w:rsidP="006605BA">
      <w:pPr>
        <w:pStyle w:val="af1"/>
      </w:pPr>
      <w:r w:rsidRPr="00C93443">
        <w:t xml:space="preserve">    </w:t>
      </w:r>
      <w:r w:rsidR="001D5E28" w:rsidRPr="00C93443">
        <w:rPr>
          <w:lang w:val="en-US"/>
        </w:rPr>
        <w:t>}</w:t>
      </w:r>
      <w:r w:rsidRPr="00C93443">
        <w:rPr>
          <w:lang w:val="en-US"/>
        </w:rPr>
        <w:t xml:space="preserve"> else {</w:t>
      </w:r>
      <w:r w:rsidRPr="00C93443">
        <w:t xml:space="preserve"> </w:t>
      </w:r>
      <w:r w:rsidRPr="00C93443">
        <w:rPr>
          <w:color w:val="000000" w:themeColor="text1"/>
        </w:rPr>
        <w:t>иначе</w:t>
      </w:r>
    </w:p>
    <w:p w:rsidR="006B746E" w:rsidRPr="00C93443" w:rsidRDefault="006B746E" w:rsidP="006605BA">
      <w:pPr>
        <w:pStyle w:val="af1"/>
      </w:pPr>
      <w:r w:rsidRPr="00C93443">
        <w:rPr>
          <w:lang w:val="en-US"/>
        </w:rPr>
        <w:t xml:space="preserve">      login.focus();</w:t>
      </w:r>
      <w:r w:rsidRPr="00C93443">
        <w:t xml:space="preserve"> </w:t>
      </w:r>
      <w:r w:rsidRPr="00C93443">
        <w:rPr>
          <w:color w:val="000000" w:themeColor="text1"/>
        </w:rPr>
        <w:t>мы ставим фокус на поле логин</w:t>
      </w:r>
    </w:p>
    <w:p w:rsidR="006B746E" w:rsidRPr="00C93443" w:rsidRDefault="006B746E" w:rsidP="006605BA">
      <w:pPr>
        <w:pStyle w:val="af1"/>
        <w:rPr>
          <w:lang w:val="en-US"/>
        </w:rPr>
      </w:pPr>
      <w:r w:rsidRPr="00C93443">
        <w:rPr>
          <w:lang w:val="en-US"/>
        </w:rPr>
        <w:t xml:space="preserve">    }</w:t>
      </w:r>
    </w:p>
    <w:p w:rsidR="00943269" w:rsidRPr="00C93443" w:rsidRDefault="001D5E28" w:rsidP="006605BA">
      <w:pPr>
        <w:pStyle w:val="af1"/>
      </w:pPr>
      <w:r w:rsidRPr="00C93443">
        <w:rPr>
          <w:lang w:val="en-US"/>
        </w:rPr>
        <w:t xml:space="preserve">  </w:t>
      </w:r>
      <w:r w:rsidR="00943269" w:rsidRPr="00C93443">
        <w:t>});</w:t>
      </w:r>
    </w:p>
    <w:p w:rsidR="00943269" w:rsidRPr="00C93443" w:rsidRDefault="00943269" w:rsidP="006605BA">
      <w:pPr>
        <w:pStyle w:val="af1"/>
      </w:pPr>
      <w:r w:rsidRPr="00C93443">
        <w:t>…</w:t>
      </w:r>
    </w:p>
    <w:p w:rsidR="00943269" w:rsidRDefault="00943269" w:rsidP="006605BA">
      <w:pPr>
        <w:pStyle w:val="af1"/>
      </w:pPr>
      <w:r w:rsidRPr="00C93443">
        <w:t>&lt;/script&gt;</w:t>
      </w:r>
    </w:p>
    <w:p w:rsidR="0002623F" w:rsidRPr="00C93443" w:rsidRDefault="0002623F" w:rsidP="00943269">
      <w:pPr>
        <w:rPr>
          <w:rFonts w:asciiTheme="minorHAnsi" w:hAnsiTheme="minorHAnsi"/>
          <w:color w:val="E36C0A" w:themeColor="accent6" w:themeShade="BF"/>
        </w:rPr>
      </w:pPr>
    </w:p>
    <w:p w:rsidR="00E373A8" w:rsidRPr="00C93443" w:rsidRDefault="00E373A8" w:rsidP="008735FE">
      <w:pPr>
        <w:pStyle w:val="2"/>
      </w:pPr>
      <w:r w:rsidRPr="00C93443">
        <w:t>window</w:t>
      </w:r>
    </w:p>
    <w:p w:rsidR="00E373A8" w:rsidRPr="00C93443" w:rsidRDefault="00E373A8" w:rsidP="00E373A8">
      <w:pPr>
        <w:rPr>
          <w:rFonts w:asciiTheme="minorHAnsi" w:hAnsiTheme="minorHAnsi"/>
        </w:rPr>
      </w:pPr>
      <w:r w:rsidRPr="00C93443">
        <w:rPr>
          <w:rFonts w:asciiTheme="minorHAnsi" w:hAnsiTheme="minorHAnsi"/>
        </w:rPr>
        <w:t>Глобальный объект; занимается окном, внутри которого находится DOM-дерево.</w:t>
      </w:r>
    </w:p>
    <w:p w:rsidR="00E373A8" w:rsidRPr="00C93443" w:rsidRDefault="00E373A8" w:rsidP="002E07F7">
      <w:pPr>
        <w:pStyle w:val="af1"/>
      </w:pPr>
      <w:r w:rsidRPr="00C93443">
        <w:t>&lt;script&gt;</w:t>
      </w:r>
    </w:p>
    <w:p w:rsidR="00E373A8" w:rsidRPr="00C93443" w:rsidRDefault="00E373A8" w:rsidP="002E07F7">
      <w:pPr>
        <w:pStyle w:val="af1"/>
      </w:pPr>
      <w:r w:rsidRPr="00C93443">
        <w:t xml:space="preserve">  …</w:t>
      </w:r>
    </w:p>
    <w:p w:rsidR="00E373A8" w:rsidRPr="00C93443" w:rsidRDefault="00E373A8" w:rsidP="002E07F7">
      <w:pPr>
        <w:pStyle w:val="af1"/>
      </w:pPr>
      <w:r w:rsidRPr="00C93443">
        <w:rPr>
          <w:b/>
          <w:bCs/>
        </w:rPr>
        <w:t xml:space="preserve">  window</w:t>
      </w:r>
      <w:r w:rsidRPr="00C93443">
        <w:t>.addEventListener(</w:t>
      </w:r>
      <w:r w:rsidRPr="00C93443">
        <w:rPr>
          <w:b/>
          <w:bCs/>
        </w:rPr>
        <w:t>"keydown"</w:t>
      </w:r>
      <w:r w:rsidRPr="00C93443">
        <w:t>, function(event) {</w:t>
      </w:r>
      <w:r w:rsidR="008763AD" w:rsidRPr="00C93443">
        <w:t xml:space="preserve">  </w:t>
      </w:r>
      <w:r w:rsidR="002E07F7">
        <w:rPr>
          <w:lang w:val="en-US"/>
        </w:rPr>
        <w:t xml:space="preserve">// </w:t>
      </w:r>
      <w:r w:rsidR="008763AD" w:rsidRPr="00C93443">
        <w:t>нажатие любой клавиши</w:t>
      </w:r>
    </w:p>
    <w:p w:rsidR="008763AD" w:rsidRPr="00C93443" w:rsidRDefault="008763AD" w:rsidP="002E07F7">
      <w:pPr>
        <w:pStyle w:val="af1"/>
        <w:rPr>
          <w:b/>
          <w:bCs/>
        </w:rPr>
      </w:pPr>
      <w:r w:rsidRPr="00C93443">
        <w:rPr>
          <w:b/>
          <w:bCs/>
        </w:rPr>
        <w:t xml:space="preserve">    if (event.keyCode</w:t>
      </w:r>
      <w:r w:rsidRPr="00C93443">
        <w:rPr>
          <w:b/>
          <w:bCs/>
          <w:lang w:val="en-US"/>
        </w:rPr>
        <w:t xml:space="preserve">  </w:t>
      </w:r>
      <w:r w:rsidRPr="00C93443">
        <w:rPr>
          <w:b/>
          <w:bCs/>
        </w:rPr>
        <w:t xml:space="preserve">=== </w:t>
      </w:r>
      <w:r w:rsidRPr="00C93443">
        <w:rPr>
          <w:b/>
          <w:bCs/>
          <w:lang w:val="en-US"/>
        </w:rPr>
        <w:t xml:space="preserve"> </w:t>
      </w:r>
      <w:r w:rsidRPr="00C93443">
        <w:rPr>
          <w:b/>
          <w:bCs/>
        </w:rPr>
        <w:t xml:space="preserve">27) { </w:t>
      </w:r>
      <w:r w:rsidR="002E07F7">
        <w:rPr>
          <w:b/>
          <w:bCs/>
          <w:lang w:val="en-US"/>
        </w:rPr>
        <w:t xml:space="preserve">// </w:t>
      </w:r>
      <w:r w:rsidRPr="0002623F">
        <w:rPr>
          <w:bCs/>
          <w:lang w:val="en-US"/>
        </w:rPr>
        <w:t xml:space="preserve">keyCode </w:t>
      </w:r>
      <w:r w:rsidRPr="0002623F">
        <w:rPr>
          <w:bCs/>
        </w:rPr>
        <w:t>индификатор клавиш, 27  индиф. номер клавиши</w:t>
      </w:r>
      <w:r w:rsidRPr="0002623F">
        <w:rPr>
          <w:bCs/>
          <w:lang w:val="en-US"/>
        </w:rPr>
        <w:t xml:space="preserve">, === </w:t>
      </w:r>
      <w:r w:rsidRPr="0002623F">
        <w:rPr>
          <w:bCs/>
        </w:rPr>
        <w:t>строгое сравнение</w:t>
      </w:r>
    </w:p>
    <w:p w:rsidR="00AC30F5" w:rsidRPr="00C93443" w:rsidRDefault="008763AD" w:rsidP="002E07F7">
      <w:pPr>
        <w:pStyle w:val="af1"/>
      </w:pPr>
      <w:r w:rsidRPr="00C93443">
        <w:t xml:space="preserve">    </w:t>
      </w:r>
      <w:r w:rsidR="00AC30F5" w:rsidRPr="00C93443">
        <w:t xml:space="preserve">  </w:t>
      </w:r>
      <w:r w:rsidR="00AC30F5" w:rsidRPr="00C93443">
        <w:rPr>
          <w:lang w:val="en-US"/>
        </w:rPr>
        <w:t xml:space="preserve">if (popup.classList.contains(“modal-content-show”)) </w:t>
      </w:r>
      <w:r w:rsidR="002E07F7">
        <w:rPr>
          <w:lang w:val="en-US"/>
        </w:rPr>
        <w:t xml:space="preserve">// </w:t>
      </w:r>
      <w:r w:rsidR="0014416F" w:rsidRPr="00C93443">
        <w:t xml:space="preserve">если есть у popup класс </w:t>
      </w:r>
      <w:r w:rsidR="00253709" w:rsidRPr="00C93443">
        <w:t>modal-content-show</w:t>
      </w:r>
    </w:p>
    <w:p w:rsidR="008763AD" w:rsidRPr="00C93443" w:rsidRDefault="00AC30F5" w:rsidP="002E07F7">
      <w:pPr>
        <w:pStyle w:val="af1"/>
      </w:pPr>
      <w:r w:rsidRPr="00C93443">
        <w:t xml:space="preserve">      </w:t>
      </w:r>
      <w:r w:rsidRPr="00C93443">
        <w:rPr>
          <w:lang w:val="en-US"/>
        </w:rPr>
        <w:t xml:space="preserve">  </w:t>
      </w:r>
      <w:r w:rsidR="008763AD" w:rsidRPr="00C93443">
        <w:rPr>
          <w:lang w:val="en-US"/>
        </w:rPr>
        <w:t>popup.classList.remove(“modal-content-show”);</w:t>
      </w:r>
      <w:r w:rsidR="0014416F" w:rsidRPr="00C93443">
        <w:t xml:space="preserve"> </w:t>
      </w:r>
      <w:r w:rsidR="002E07F7">
        <w:rPr>
          <w:lang w:val="en-US"/>
        </w:rPr>
        <w:t xml:space="preserve">// </w:t>
      </w:r>
      <w:r w:rsidR="0014416F" w:rsidRPr="00C93443">
        <w:t>удал</w:t>
      </w:r>
      <w:r w:rsidR="002E07F7">
        <w:t>я</w:t>
      </w:r>
      <w:r w:rsidR="0014416F" w:rsidRPr="00C93443">
        <w:t>ем его</w:t>
      </w:r>
    </w:p>
    <w:p w:rsidR="00AC30F5" w:rsidRPr="00C93443" w:rsidRDefault="008763AD" w:rsidP="002E07F7">
      <w:pPr>
        <w:pStyle w:val="af1"/>
        <w:rPr>
          <w:b/>
          <w:bCs/>
          <w:lang w:val="en-US"/>
        </w:rPr>
      </w:pPr>
      <w:r w:rsidRPr="00C93443">
        <w:rPr>
          <w:b/>
          <w:bCs/>
        </w:rPr>
        <w:t xml:space="preserve">    </w:t>
      </w:r>
      <w:r w:rsidR="00AC30F5" w:rsidRPr="00C93443">
        <w:rPr>
          <w:b/>
          <w:bCs/>
          <w:lang w:val="en-US"/>
        </w:rPr>
        <w:t xml:space="preserve">    } </w:t>
      </w:r>
    </w:p>
    <w:p w:rsidR="008763AD" w:rsidRPr="00C93443" w:rsidRDefault="00AC30F5" w:rsidP="002E07F7">
      <w:pPr>
        <w:pStyle w:val="af1"/>
      </w:pPr>
      <w:r w:rsidRPr="00C93443">
        <w:rPr>
          <w:b/>
          <w:bCs/>
          <w:lang w:val="en-US"/>
        </w:rPr>
        <w:t xml:space="preserve">      </w:t>
      </w:r>
      <w:r w:rsidR="008763AD" w:rsidRPr="00C93443">
        <w:rPr>
          <w:b/>
          <w:bCs/>
        </w:rPr>
        <w:t>}</w:t>
      </w:r>
    </w:p>
    <w:p w:rsidR="00E373A8" w:rsidRPr="00C93443" w:rsidRDefault="00E373A8" w:rsidP="002E07F7">
      <w:pPr>
        <w:pStyle w:val="af1"/>
      </w:pPr>
      <w:r w:rsidRPr="00C93443">
        <w:t xml:space="preserve">  …</w:t>
      </w:r>
    </w:p>
    <w:p w:rsidR="00E373A8" w:rsidRPr="00C93443" w:rsidRDefault="00E373A8" w:rsidP="002E07F7">
      <w:pPr>
        <w:pStyle w:val="af1"/>
      </w:pPr>
      <w:r w:rsidRPr="00C93443">
        <w:t xml:space="preserve">  });</w:t>
      </w:r>
    </w:p>
    <w:p w:rsidR="00FB12D3" w:rsidRPr="00C93443" w:rsidRDefault="00E373A8" w:rsidP="002E07F7">
      <w:pPr>
        <w:pStyle w:val="af1"/>
      </w:pPr>
      <w:r w:rsidRPr="00C93443">
        <w:t>&lt;/script&gt;</w:t>
      </w:r>
    </w:p>
    <w:p w:rsidR="008763AD" w:rsidRPr="00C93443" w:rsidRDefault="008763AD" w:rsidP="008763AD">
      <w:pPr>
        <w:rPr>
          <w:rFonts w:asciiTheme="minorHAnsi" w:hAnsiTheme="minorHAnsi"/>
        </w:rPr>
      </w:pPr>
      <w:r w:rsidRPr="00C93443">
        <w:rPr>
          <w:rFonts w:asciiTheme="minorHAnsi" w:hAnsiTheme="minorHAnsi"/>
        </w:rPr>
        <w:t>Клавиши: developer.mozilla.org/en-US/docs/Web/API/KeyboardEvent#Virtual_key_codes</w:t>
      </w:r>
    </w:p>
    <w:p w:rsidR="0014416F" w:rsidRPr="00C93443" w:rsidRDefault="0014416F" w:rsidP="008763AD">
      <w:pPr>
        <w:rPr>
          <w:rFonts w:asciiTheme="minorHAnsi" w:hAnsiTheme="minorHAnsi"/>
          <w:lang w:val="en-US"/>
        </w:rPr>
      </w:pPr>
      <w:r w:rsidRPr="00C93443">
        <w:rPr>
          <w:rFonts w:asciiTheme="minorHAnsi" w:hAnsiTheme="minorHAnsi"/>
          <w:lang w:val="en-US"/>
        </w:rPr>
        <w:t>keycod.es</w:t>
      </w:r>
    </w:p>
    <w:p w:rsidR="006605BA" w:rsidRDefault="006605BA" w:rsidP="008C2473">
      <w:pPr>
        <w:ind w:firstLine="708"/>
        <w:rPr>
          <w:rFonts w:asciiTheme="minorHAnsi" w:hAnsiTheme="minorHAnsi"/>
          <w:color w:val="FF0000"/>
          <w:lang w:val="en-US"/>
        </w:rPr>
      </w:pPr>
    </w:p>
    <w:p w:rsidR="0014416F" w:rsidRPr="00C93443" w:rsidRDefault="0014416F" w:rsidP="008C2473">
      <w:pPr>
        <w:ind w:firstLine="708"/>
        <w:rPr>
          <w:rFonts w:asciiTheme="minorHAnsi" w:hAnsiTheme="minorHAnsi"/>
          <w:color w:val="FF0000"/>
          <w:lang w:val="en-US"/>
        </w:rPr>
      </w:pPr>
      <w:r w:rsidRPr="00C93443">
        <w:rPr>
          <w:rFonts w:asciiTheme="minorHAnsi" w:hAnsiTheme="minorHAnsi"/>
          <w:color w:val="FF0000"/>
        </w:rPr>
        <w:t xml:space="preserve">Промежуточный итог </w:t>
      </w:r>
      <w:r w:rsidRPr="00C93443">
        <w:rPr>
          <w:rFonts w:asciiTheme="minorHAnsi" w:hAnsiTheme="minorHAnsi"/>
          <w:color w:val="FF0000"/>
          <w:lang w:val="en-US"/>
        </w:rPr>
        <w:t>#3</w:t>
      </w:r>
    </w:p>
    <w:p w:rsidR="0014416F" w:rsidRPr="00C93443" w:rsidRDefault="0014416F" w:rsidP="002E07F7">
      <w:pPr>
        <w:pStyle w:val="af1"/>
      </w:pPr>
      <w:r w:rsidRPr="00C93443">
        <w:t>&lt;script&gt;</w:t>
      </w:r>
    </w:p>
    <w:p w:rsidR="0014416F" w:rsidRPr="00C93443" w:rsidRDefault="0014416F" w:rsidP="002E07F7">
      <w:pPr>
        <w:pStyle w:val="af1"/>
      </w:pPr>
      <w:r w:rsidRPr="00C93443">
        <w:rPr>
          <w:lang w:val="en-US"/>
        </w:rPr>
        <w:t xml:space="preserve">  </w:t>
      </w:r>
      <w:r w:rsidRPr="00C93443">
        <w:t>var link = document.querySelector(".login");</w:t>
      </w:r>
    </w:p>
    <w:p w:rsidR="0014416F" w:rsidRPr="00C93443" w:rsidRDefault="0014416F" w:rsidP="002E07F7">
      <w:pPr>
        <w:pStyle w:val="af1"/>
      </w:pPr>
      <w:r w:rsidRPr="00C93443">
        <w:rPr>
          <w:lang w:val="en-US"/>
        </w:rPr>
        <w:t xml:space="preserve">  </w:t>
      </w:r>
      <w:r w:rsidRPr="00C93443">
        <w:t>var popup = document.querySelector(".modal-content");</w:t>
      </w:r>
    </w:p>
    <w:p w:rsidR="0014416F" w:rsidRPr="00C93443" w:rsidRDefault="0014416F" w:rsidP="002E07F7">
      <w:pPr>
        <w:pStyle w:val="af1"/>
      </w:pPr>
      <w:r w:rsidRPr="00C93443">
        <w:rPr>
          <w:lang w:val="en-US"/>
        </w:rPr>
        <w:t xml:space="preserve">  </w:t>
      </w:r>
      <w:r w:rsidRPr="00C93443">
        <w:t>var close = popup.querySelector(".modal-content-close");</w:t>
      </w:r>
    </w:p>
    <w:p w:rsidR="0014416F" w:rsidRPr="00C93443" w:rsidRDefault="0014416F" w:rsidP="002E07F7">
      <w:pPr>
        <w:pStyle w:val="af1"/>
      </w:pPr>
      <w:r w:rsidRPr="00C93443">
        <w:rPr>
          <w:lang w:val="en-US"/>
        </w:rPr>
        <w:t xml:space="preserve">  </w:t>
      </w:r>
      <w:r w:rsidRPr="00C93443">
        <w:t>var form = popup.querySelector("form");</w:t>
      </w:r>
    </w:p>
    <w:p w:rsidR="0014416F" w:rsidRPr="00C93443" w:rsidRDefault="0014416F" w:rsidP="002E07F7">
      <w:pPr>
        <w:pStyle w:val="af1"/>
      </w:pPr>
      <w:r w:rsidRPr="00C93443">
        <w:rPr>
          <w:lang w:val="en-US"/>
        </w:rPr>
        <w:t xml:space="preserve">  </w:t>
      </w:r>
      <w:r w:rsidRPr="00C93443">
        <w:t>var login = popup.querySelector("[name=login]");</w:t>
      </w:r>
    </w:p>
    <w:p w:rsidR="0014416F" w:rsidRPr="00C93443" w:rsidRDefault="0014416F" w:rsidP="002E07F7">
      <w:pPr>
        <w:pStyle w:val="af1"/>
      </w:pPr>
      <w:r w:rsidRPr="00C93443">
        <w:rPr>
          <w:lang w:val="en-US"/>
        </w:rPr>
        <w:t xml:space="preserve">  </w:t>
      </w:r>
      <w:r w:rsidRPr="00C93443">
        <w:t>var password = popup.querySelector("[name=password]");</w:t>
      </w:r>
    </w:p>
    <w:p w:rsidR="0014416F" w:rsidRPr="00C93443" w:rsidRDefault="0014416F" w:rsidP="002E07F7">
      <w:pPr>
        <w:pStyle w:val="af1"/>
        <w:rPr>
          <w:lang w:val="en-US"/>
        </w:rPr>
      </w:pPr>
      <w:r w:rsidRPr="00C93443">
        <w:rPr>
          <w:lang w:val="en-US"/>
        </w:rPr>
        <w:t xml:space="preserve">  </w:t>
      </w:r>
      <w:r w:rsidRPr="00C93443">
        <w:t>var storage = localStorage.getItem("login");</w:t>
      </w:r>
    </w:p>
    <w:p w:rsidR="0014416F" w:rsidRPr="00C93443" w:rsidRDefault="0014416F" w:rsidP="002E07F7">
      <w:pPr>
        <w:pStyle w:val="af1"/>
        <w:rPr>
          <w:lang w:val="en-US"/>
        </w:rPr>
      </w:pPr>
    </w:p>
    <w:p w:rsidR="0014416F" w:rsidRPr="00C93443" w:rsidRDefault="0014416F" w:rsidP="002E07F7">
      <w:pPr>
        <w:pStyle w:val="af1"/>
      </w:pPr>
      <w:r w:rsidRPr="00C93443">
        <w:rPr>
          <w:lang w:val="en-US"/>
        </w:rPr>
        <w:t xml:space="preserve">  </w:t>
      </w:r>
      <w:r w:rsidRPr="00C93443">
        <w:t>link.addEventListener("click", function(event) {</w:t>
      </w:r>
    </w:p>
    <w:p w:rsidR="0014416F" w:rsidRPr="00C93443" w:rsidRDefault="0014416F" w:rsidP="002E07F7">
      <w:pPr>
        <w:pStyle w:val="af1"/>
      </w:pPr>
      <w:r w:rsidRPr="00C93443">
        <w:rPr>
          <w:lang w:val="en-US"/>
        </w:rPr>
        <w:t xml:space="preserve">    </w:t>
      </w:r>
      <w:r w:rsidRPr="00C93443">
        <w:t>event.preventDefault();</w:t>
      </w:r>
    </w:p>
    <w:p w:rsidR="0014416F" w:rsidRPr="00C93443" w:rsidRDefault="0014416F" w:rsidP="002E07F7">
      <w:pPr>
        <w:pStyle w:val="af1"/>
      </w:pPr>
      <w:r w:rsidRPr="00C93443">
        <w:rPr>
          <w:lang w:val="en-US"/>
        </w:rPr>
        <w:t xml:space="preserve">    </w:t>
      </w:r>
      <w:r w:rsidRPr="00C93443">
        <w:t>popup.classList.add("modal-content-show");</w:t>
      </w:r>
    </w:p>
    <w:p w:rsidR="0014416F" w:rsidRPr="00C93443" w:rsidRDefault="0014416F" w:rsidP="002E07F7">
      <w:pPr>
        <w:pStyle w:val="af1"/>
      </w:pPr>
      <w:r w:rsidRPr="00C93443">
        <w:rPr>
          <w:lang w:val="en-US"/>
        </w:rPr>
        <w:t xml:space="preserve">    </w:t>
      </w:r>
      <w:r w:rsidRPr="00C93443">
        <w:t>if (storage) {</w:t>
      </w:r>
    </w:p>
    <w:p w:rsidR="0014416F" w:rsidRPr="00C93443" w:rsidRDefault="0014416F" w:rsidP="002E07F7">
      <w:pPr>
        <w:pStyle w:val="af1"/>
      </w:pPr>
      <w:r w:rsidRPr="00C93443">
        <w:rPr>
          <w:lang w:val="en-US"/>
        </w:rPr>
        <w:t xml:space="preserve">      </w:t>
      </w:r>
      <w:r w:rsidRPr="00C93443">
        <w:t>login.value = storage;</w:t>
      </w:r>
    </w:p>
    <w:p w:rsidR="0014416F" w:rsidRPr="00C93443" w:rsidRDefault="0014416F" w:rsidP="002E07F7">
      <w:pPr>
        <w:pStyle w:val="af1"/>
      </w:pPr>
      <w:r w:rsidRPr="00C93443">
        <w:rPr>
          <w:lang w:val="en-US"/>
        </w:rPr>
        <w:t xml:space="preserve">      </w:t>
      </w:r>
      <w:r w:rsidRPr="00C93443">
        <w:t>password.focus();</w:t>
      </w:r>
    </w:p>
    <w:p w:rsidR="0014416F" w:rsidRPr="00C93443" w:rsidRDefault="0014416F" w:rsidP="002E07F7">
      <w:pPr>
        <w:pStyle w:val="af1"/>
      </w:pPr>
      <w:r w:rsidRPr="00C93443">
        <w:rPr>
          <w:lang w:val="en-US"/>
        </w:rPr>
        <w:t xml:space="preserve">    </w:t>
      </w:r>
      <w:r w:rsidRPr="00C93443">
        <w:t>} else {</w:t>
      </w:r>
    </w:p>
    <w:p w:rsidR="0014416F" w:rsidRPr="00C93443" w:rsidRDefault="0014416F" w:rsidP="002E07F7">
      <w:pPr>
        <w:pStyle w:val="af1"/>
      </w:pPr>
      <w:r w:rsidRPr="00C93443">
        <w:rPr>
          <w:lang w:val="en-US"/>
        </w:rPr>
        <w:t xml:space="preserve">      </w:t>
      </w:r>
      <w:r w:rsidRPr="00C93443">
        <w:t>login.focus();</w:t>
      </w:r>
    </w:p>
    <w:p w:rsidR="0014416F" w:rsidRPr="00C93443" w:rsidRDefault="0014416F" w:rsidP="002E07F7">
      <w:pPr>
        <w:pStyle w:val="af1"/>
      </w:pPr>
      <w:r w:rsidRPr="00C93443">
        <w:rPr>
          <w:lang w:val="en-US"/>
        </w:rPr>
        <w:t xml:space="preserve">    </w:t>
      </w:r>
      <w:r w:rsidRPr="00C93443">
        <w:t>}</w:t>
      </w:r>
    </w:p>
    <w:p w:rsidR="0014416F" w:rsidRPr="00C93443" w:rsidRDefault="0014416F" w:rsidP="002E07F7">
      <w:pPr>
        <w:pStyle w:val="af1"/>
      </w:pPr>
      <w:r w:rsidRPr="00C93443">
        <w:rPr>
          <w:lang w:val="en-US"/>
        </w:rPr>
        <w:t xml:space="preserve">  </w:t>
      </w:r>
      <w:r w:rsidRPr="00C93443">
        <w:t>});</w:t>
      </w:r>
    </w:p>
    <w:p w:rsidR="0014416F" w:rsidRPr="00C93443" w:rsidRDefault="008C2473" w:rsidP="002E07F7">
      <w:pPr>
        <w:pStyle w:val="af1"/>
      </w:pPr>
      <w:r w:rsidRPr="00C93443">
        <w:rPr>
          <w:lang w:val="en-US"/>
        </w:rPr>
        <w:t xml:space="preserve">  </w:t>
      </w:r>
      <w:r w:rsidR="0014416F" w:rsidRPr="00C93443">
        <w:t>close.addEventListener("click", function(event) {</w:t>
      </w:r>
    </w:p>
    <w:p w:rsidR="0014416F" w:rsidRPr="00C93443" w:rsidRDefault="008C2473" w:rsidP="002E07F7">
      <w:pPr>
        <w:pStyle w:val="af1"/>
      </w:pPr>
      <w:r w:rsidRPr="00C93443">
        <w:rPr>
          <w:lang w:val="en-US"/>
        </w:rPr>
        <w:t xml:space="preserve">    </w:t>
      </w:r>
      <w:r w:rsidR="0014416F" w:rsidRPr="00C93443">
        <w:t>event.preventDefault();</w:t>
      </w:r>
    </w:p>
    <w:p w:rsidR="0014416F" w:rsidRPr="00C93443" w:rsidRDefault="008C2473" w:rsidP="002E07F7">
      <w:pPr>
        <w:pStyle w:val="af1"/>
      </w:pPr>
      <w:r w:rsidRPr="00C93443">
        <w:rPr>
          <w:lang w:val="en-US"/>
        </w:rPr>
        <w:t xml:space="preserve">    </w:t>
      </w:r>
      <w:r w:rsidR="0014416F" w:rsidRPr="00C93443">
        <w:t>popup.classList.remove("modal-content-show");</w:t>
      </w:r>
    </w:p>
    <w:p w:rsidR="0014416F" w:rsidRPr="00C93443" w:rsidRDefault="008C2473" w:rsidP="002E07F7">
      <w:pPr>
        <w:pStyle w:val="af1"/>
        <w:rPr>
          <w:lang w:val="en-US"/>
        </w:rPr>
      </w:pPr>
      <w:r w:rsidRPr="00C93443">
        <w:rPr>
          <w:lang w:val="en-US"/>
        </w:rPr>
        <w:t xml:space="preserve">   </w:t>
      </w:r>
      <w:r w:rsidR="0014416F" w:rsidRPr="00C93443">
        <w:t>});</w:t>
      </w:r>
    </w:p>
    <w:p w:rsidR="008C2473" w:rsidRPr="00C93443" w:rsidRDefault="008C2473" w:rsidP="002E07F7">
      <w:pPr>
        <w:pStyle w:val="af1"/>
        <w:rPr>
          <w:lang w:val="en-US"/>
        </w:rPr>
      </w:pPr>
    </w:p>
    <w:p w:rsidR="0014416F" w:rsidRPr="00C93443" w:rsidRDefault="008C2473" w:rsidP="002E07F7">
      <w:pPr>
        <w:pStyle w:val="af1"/>
      </w:pPr>
      <w:r w:rsidRPr="00C93443">
        <w:rPr>
          <w:lang w:val="en-US"/>
        </w:rPr>
        <w:t xml:space="preserve">  </w:t>
      </w:r>
      <w:r w:rsidR="0014416F" w:rsidRPr="00C93443">
        <w:t>form.addEventListener("submit", function(event) {</w:t>
      </w:r>
    </w:p>
    <w:p w:rsidR="0014416F" w:rsidRPr="00C93443" w:rsidRDefault="008C2473" w:rsidP="002E07F7">
      <w:pPr>
        <w:pStyle w:val="af1"/>
      </w:pPr>
      <w:r w:rsidRPr="00C93443">
        <w:rPr>
          <w:lang w:val="en-US"/>
        </w:rPr>
        <w:t xml:space="preserve">    </w:t>
      </w:r>
      <w:r w:rsidR="0014416F" w:rsidRPr="00C93443">
        <w:t>if (!login.value || !password.value) {</w:t>
      </w:r>
    </w:p>
    <w:p w:rsidR="0014416F" w:rsidRPr="00C93443" w:rsidRDefault="008C2473" w:rsidP="002E07F7">
      <w:pPr>
        <w:pStyle w:val="af1"/>
      </w:pPr>
      <w:r w:rsidRPr="00C93443">
        <w:rPr>
          <w:lang w:val="en-US"/>
        </w:rPr>
        <w:t xml:space="preserve">      </w:t>
      </w:r>
      <w:r w:rsidR="0014416F" w:rsidRPr="00C93443">
        <w:t>event.preventDefault();</w:t>
      </w:r>
    </w:p>
    <w:p w:rsidR="0014416F" w:rsidRPr="00C93443" w:rsidRDefault="008C2473" w:rsidP="002E07F7">
      <w:pPr>
        <w:pStyle w:val="af1"/>
      </w:pPr>
      <w:r w:rsidRPr="00C93443">
        <w:rPr>
          <w:lang w:val="en-US"/>
        </w:rPr>
        <w:t xml:space="preserve">      </w:t>
      </w:r>
      <w:r w:rsidR="0014416F" w:rsidRPr="00C93443">
        <w:t>console.log("Нужно ввести логин и пароль");</w:t>
      </w:r>
    </w:p>
    <w:p w:rsidR="0014416F" w:rsidRPr="00C93443" w:rsidRDefault="008C2473" w:rsidP="002E07F7">
      <w:pPr>
        <w:pStyle w:val="af1"/>
      </w:pPr>
      <w:r w:rsidRPr="00C93443">
        <w:rPr>
          <w:lang w:val="en-US"/>
        </w:rPr>
        <w:t xml:space="preserve">    </w:t>
      </w:r>
      <w:r w:rsidR="0014416F" w:rsidRPr="00C93443">
        <w:t>} else {</w:t>
      </w:r>
    </w:p>
    <w:p w:rsidR="0014416F" w:rsidRPr="00C93443" w:rsidRDefault="008C2473" w:rsidP="002E07F7">
      <w:pPr>
        <w:pStyle w:val="af1"/>
      </w:pPr>
      <w:r w:rsidRPr="00C93443">
        <w:rPr>
          <w:lang w:val="en-US"/>
        </w:rPr>
        <w:t xml:space="preserve">      </w:t>
      </w:r>
      <w:r w:rsidR="0014416F" w:rsidRPr="00C93443">
        <w:t>localStorage.setItem("login", login.value);</w:t>
      </w:r>
    </w:p>
    <w:p w:rsidR="0014416F" w:rsidRPr="00C93443" w:rsidRDefault="008C2473" w:rsidP="002E07F7">
      <w:pPr>
        <w:pStyle w:val="af1"/>
      </w:pPr>
      <w:r w:rsidRPr="00C93443">
        <w:rPr>
          <w:lang w:val="en-US"/>
        </w:rPr>
        <w:t xml:space="preserve">    </w:t>
      </w:r>
      <w:r w:rsidR="0014416F" w:rsidRPr="00C93443">
        <w:t>}</w:t>
      </w:r>
    </w:p>
    <w:p w:rsidR="0014416F" w:rsidRPr="00C93443" w:rsidRDefault="008C2473" w:rsidP="002E07F7">
      <w:pPr>
        <w:pStyle w:val="af1"/>
        <w:rPr>
          <w:lang w:val="en-US"/>
        </w:rPr>
      </w:pPr>
      <w:r w:rsidRPr="00C93443">
        <w:rPr>
          <w:lang w:val="en-US"/>
        </w:rPr>
        <w:t xml:space="preserve">  </w:t>
      </w:r>
      <w:r w:rsidR="0014416F" w:rsidRPr="00C93443">
        <w:t>});</w:t>
      </w:r>
    </w:p>
    <w:p w:rsidR="008C2473" w:rsidRPr="00C93443" w:rsidRDefault="008C2473" w:rsidP="002E07F7">
      <w:pPr>
        <w:pStyle w:val="af1"/>
        <w:rPr>
          <w:lang w:val="en-US"/>
        </w:rPr>
      </w:pPr>
    </w:p>
    <w:p w:rsidR="0014416F" w:rsidRPr="00C93443" w:rsidRDefault="008C2473" w:rsidP="002E07F7">
      <w:pPr>
        <w:pStyle w:val="af1"/>
      </w:pPr>
      <w:r w:rsidRPr="00C93443">
        <w:rPr>
          <w:lang w:val="en-US"/>
        </w:rPr>
        <w:t xml:space="preserve">  </w:t>
      </w:r>
      <w:r w:rsidR="0014416F" w:rsidRPr="00C93443">
        <w:t>window.addEventListener("keydown", function(event) {</w:t>
      </w:r>
    </w:p>
    <w:p w:rsidR="0014416F" w:rsidRPr="00C93443" w:rsidRDefault="008C2473" w:rsidP="002E07F7">
      <w:pPr>
        <w:pStyle w:val="af1"/>
      </w:pPr>
      <w:r w:rsidRPr="00C93443">
        <w:rPr>
          <w:lang w:val="en-US"/>
        </w:rPr>
        <w:t xml:space="preserve">    </w:t>
      </w:r>
      <w:r w:rsidR="0014416F" w:rsidRPr="00C93443">
        <w:t>if (event.keyCode === 27) {</w:t>
      </w:r>
    </w:p>
    <w:p w:rsidR="0014416F" w:rsidRPr="00C93443" w:rsidRDefault="008C2473" w:rsidP="002E07F7">
      <w:pPr>
        <w:pStyle w:val="af1"/>
      </w:pPr>
      <w:r w:rsidRPr="00C93443">
        <w:rPr>
          <w:lang w:val="en-US"/>
        </w:rPr>
        <w:t xml:space="preserve">      </w:t>
      </w:r>
      <w:r w:rsidR="0014416F" w:rsidRPr="00C93443">
        <w:t>if (popup.classList.contains("modal-content-show")) {</w:t>
      </w:r>
    </w:p>
    <w:p w:rsidR="0014416F" w:rsidRPr="00C93443" w:rsidRDefault="008C2473" w:rsidP="002E07F7">
      <w:pPr>
        <w:pStyle w:val="af1"/>
      </w:pPr>
      <w:r w:rsidRPr="00C93443">
        <w:rPr>
          <w:lang w:val="en-US"/>
        </w:rPr>
        <w:t xml:space="preserve">        </w:t>
      </w:r>
      <w:r w:rsidR="0014416F" w:rsidRPr="00C93443">
        <w:t>popup.classList.remove("modal-content-show");</w:t>
      </w:r>
    </w:p>
    <w:p w:rsidR="0014416F" w:rsidRPr="00C93443" w:rsidRDefault="008C2473" w:rsidP="002E07F7">
      <w:pPr>
        <w:pStyle w:val="af1"/>
      </w:pPr>
      <w:r w:rsidRPr="00C93443">
        <w:rPr>
          <w:lang w:val="en-US"/>
        </w:rPr>
        <w:t xml:space="preserve">      </w:t>
      </w:r>
      <w:r w:rsidR="0014416F" w:rsidRPr="00C93443">
        <w:t>}</w:t>
      </w:r>
    </w:p>
    <w:p w:rsidR="0014416F" w:rsidRPr="00C93443" w:rsidRDefault="008C2473" w:rsidP="002E07F7">
      <w:pPr>
        <w:pStyle w:val="af1"/>
      </w:pPr>
      <w:r w:rsidRPr="00C93443">
        <w:rPr>
          <w:lang w:val="en-US"/>
        </w:rPr>
        <w:t xml:space="preserve">    </w:t>
      </w:r>
      <w:r w:rsidR="0014416F" w:rsidRPr="00C93443">
        <w:t>}</w:t>
      </w:r>
    </w:p>
    <w:p w:rsidR="0014416F" w:rsidRPr="00C93443" w:rsidRDefault="008C2473" w:rsidP="002E07F7">
      <w:pPr>
        <w:pStyle w:val="af1"/>
      </w:pPr>
      <w:r w:rsidRPr="00C93443">
        <w:rPr>
          <w:lang w:val="en-US"/>
        </w:rPr>
        <w:t xml:space="preserve">  </w:t>
      </w:r>
      <w:r w:rsidR="0014416F" w:rsidRPr="00C93443">
        <w:t>});</w:t>
      </w:r>
    </w:p>
    <w:p w:rsidR="0014416F" w:rsidRDefault="0014416F" w:rsidP="002E07F7">
      <w:pPr>
        <w:pStyle w:val="af1"/>
      </w:pPr>
      <w:r w:rsidRPr="00C93443">
        <w:t>&lt;/script&gt;</w:t>
      </w:r>
    </w:p>
    <w:p w:rsidR="0002623F" w:rsidRDefault="0002623F" w:rsidP="0014416F">
      <w:pPr>
        <w:rPr>
          <w:rFonts w:asciiTheme="minorHAnsi" w:hAnsiTheme="minorHAnsi"/>
          <w:color w:val="000000" w:themeColor="text1"/>
          <w:lang w:val="en-US"/>
        </w:rPr>
      </w:pPr>
    </w:p>
    <w:p w:rsidR="006605BA" w:rsidRDefault="006605BA" w:rsidP="0014416F">
      <w:pPr>
        <w:rPr>
          <w:rFonts w:asciiTheme="minorHAnsi" w:hAnsiTheme="minorHAnsi"/>
          <w:color w:val="000000" w:themeColor="text1"/>
          <w:lang w:val="en-US"/>
        </w:rPr>
      </w:pPr>
    </w:p>
    <w:p w:rsidR="006605BA" w:rsidRDefault="006605BA" w:rsidP="0014416F">
      <w:pPr>
        <w:rPr>
          <w:rFonts w:asciiTheme="minorHAnsi" w:hAnsiTheme="minorHAnsi"/>
          <w:color w:val="000000" w:themeColor="text1"/>
          <w:lang w:val="en-US"/>
        </w:rPr>
      </w:pPr>
    </w:p>
    <w:p w:rsidR="006605BA" w:rsidRDefault="006605BA" w:rsidP="0014416F">
      <w:pPr>
        <w:rPr>
          <w:rFonts w:asciiTheme="minorHAnsi" w:hAnsiTheme="minorHAnsi"/>
          <w:color w:val="000000" w:themeColor="text1"/>
          <w:lang w:val="en-US"/>
        </w:rPr>
      </w:pPr>
    </w:p>
    <w:p w:rsidR="006605BA" w:rsidRDefault="006605BA" w:rsidP="0014416F">
      <w:pPr>
        <w:rPr>
          <w:rFonts w:asciiTheme="minorHAnsi" w:hAnsiTheme="minorHAnsi"/>
          <w:color w:val="000000" w:themeColor="text1"/>
          <w:lang w:val="en-US"/>
        </w:rPr>
      </w:pPr>
    </w:p>
    <w:p w:rsidR="006605BA" w:rsidRDefault="006605BA" w:rsidP="0014416F">
      <w:pPr>
        <w:rPr>
          <w:rFonts w:asciiTheme="minorHAnsi" w:hAnsiTheme="minorHAnsi"/>
          <w:color w:val="000000" w:themeColor="text1"/>
          <w:lang w:val="en-US"/>
        </w:rPr>
      </w:pPr>
    </w:p>
    <w:p w:rsidR="006605BA" w:rsidRDefault="006605BA" w:rsidP="0014416F">
      <w:pPr>
        <w:rPr>
          <w:rFonts w:asciiTheme="minorHAnsi" w:hAnsiTheme="minorHAnsi"/>
          <w:color w:val="000000" w:themeColor="text1"/>
          <w:lang w:val="en-US"/>
        </w:rPr>
      </w:pPr>
    </w:p>
    <w:p w:rsidR="006605BA" w:rsidRDefault="006605BA" w:rsidP="0014416F">
      <w:pPr>
        <w:rPr>
          <w:rFonts w:asciiTheme="minorHAnsi" w:hAnsiTheme="minorHAnsi"/>
          <w:color w:val="000000" w:themeColor="text1"/>
          <w:lang w:val="en-US"/>
        </w:rPr>
      </w:pPr>
    </w:p>
    <w:p w:rsidR="006605BA" w:rsidRPr="00C93443" w:rsidRDefault="006605BA" w:rsidP="0014416F">
      <w:pPr>
        <w:rPr>
          <w:rFonts w:asciiTheme="minorHAnsi" w:hAnsiTheme="minorHAnsi"/>
          <w:color w:val="000000" w:themeColor="text1"/>
          <w:lang w:val="en-US"/>
        </w:rPr>
      </w:pPr>
    </w:p>
    <w:p w:rsidR="008C2473" w:rsidRPr="00C93443" w:rsidRDefault="008C2473" w:rsidP="008735FE">
      <w:pPr>
        <w:pStyle w:val="2"/>
      </w:pPr>
      <w:r w:rsidRPr="00C93443">
        <w:lastRenderedPageBreak/>
        <w:t>Анимация</w:t>
      </w:r>
    </w:p>
    <w:p w:rsidR="008C2473" w:rsidRPr="00C93443" w:rsidRDefault="005925AB" w:rsidP="008C2473">
      <w:pPr>
        <w:rPr>
          <w:rFonts w:asciiTheme="minorHAnsi" w:hAnsiTheme="minorHAnsi"/>
        </w:rPr>
      </w:pPr>
      <w:r w:rsidRPr="0002623F">
        <w:rPr>
          <w:rFonts w:asciiTheme="minorHAnsi" w:hAnsiTheme="minorHAnsi"/>
          <w:noProof/>
        </w:rPr>
        <w:drawing>
          <wp:anchor distT="0" distB="0" distL="114300" distR="114300" simplePos="0" relativeHeight="251662336" behindDoc="0" locked="0" layoutInCell="1" allowOverlap="1" wp14:anchorId="6E345289" wp14:editId="684F37D2">
            <wp:simplePos x="0" y="0"/>
            <wp:positionH relativeFrom="column">
              <wp:posOffset>6042959</wp:posOffset>
            </wp:positionH>
            <wp:positionV relativeFrom="paragraph">
              <wp:posOffset>108585</wp:posOffset>
            </wp:positionV>
            <wp:extent cx="617171" cy="2116015"/>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7171" cy="2116015"/>
                    </a:xfrm>
                    <a:prstGeom prst="rect">
                      <a:avLst/>
                    </a:prstGeom>
                  </pic:spPr>
                </pic:pic>
              </a:graphicData>
            </a:graphic>
            <wp14:sizeRelH relativeFrom="page">
              <wp14:pctWidth>0</wp14:pctWidth>
            </wp14:sizeRelH>
            <wp14:sizeRelV relativeFrom="page">
              <wp14:pctHeight>0</wp14:pctHeight>
            </wp14:sizeRelV>
          </wp:anchor>
        </w:drawing>
      </w:r>
      <w:r w:rsidR="008C2473" w:rsidRPr="0002623F">
        <w:rPr>
          <w:rFonts w:asciiTheme="minorHAnsi" w:hAnsiTheme="minorHAnsi"/>
        </w:rPr>
        <w:t>Плавно спустим форму</w:t>
      </w:r>
    </w:p>
    <w:p w:rsidR="008C2473" w:rsidRPr="00C93443" w:rsidRDefault="008C2473" w:rsidP="002E07F7">
      <w:pPr>
        <w:pStyle w:val="af1"/>
      </w:pPr>
      <w:r w:rsidRPr="00C93443">
        <w:t>&lt;style&gt;</w:t>
      </w:r>
    </w:p>
    <w:p w:rsidR="008C2473" w:rsidRPr="00C93443" w:rsidRDefault="008C2473" w:rsidP="002E07F7">
      <w:pPr>
        <w:pStyle w:val="af1"/>
      </w:pPr>
      <w:r w:rsidRPr="00C93443">
        <w:t xml:space="preserve">  …</w:t>
      </w:r>
    </w:p>
    <w:p w:rsidR="008C2473" w:rsidRPr="00C93443" w:rsidRDefault="008C2473" w:rsidP="002E07F7">
      <w:pPr>
        <w:pStyle w:val="af1"/>
      </w:pPr>
      <w:r w:rsidRPr="00C93443">
        <w:t xml:space="preserve">  </w:t>
      </w:r>
      <w:r w:rsidRPr="00C93443">
        <w:rPr>
          <w:b/>
          <w:bCs/>
        </w:rPr>
        <w:t xml:space="preserve">@keyframes bounce </w:t>
      </w:r>
      <w:r w:rsidRPr="00C93443">
        <w:t>{</w:t>
      </w:r>
    </w:p>
    <w:p w:rsidR="008C2473" w:rsidRPr="00C93443" w:rsidRDefault="008C2473" w:rsidP="002E07F7">
      <w:pPr>
        <w:pStyle w:val="af1"/>
      </w:pPr>
      <w:r w:rsidRPr="00C93443">
        <w:t xml:space="preserve">    0% { transform: translateY(-2000px); }</w:t>
      </w:r>
    </w:p>
    <w:p w:rsidR="008C2473" w:rsidRPr="00C93443" w:rsidRDefault="008C2473" w:rsidP="002E07F7">
      <w:pPr>
        <w:pStyle w:val="af1"/>
      </w:pPr>
      <w:r w:rsidRPr="00C93443">
        <w:t xml:space="preserve">    70% { transform: translateY(30px); }</w:t>
      </w:r>
    </w:p>
    <w:p w:rsidR="008C2473" w:rsidRPr="00C93443" w:rsidRDefault="008C2473" w:rsidP="002E07F7">
      <w:pPr>
        <w:pStyle w:val="af1"/>
      </w:pPr>
      <w:r w:rsidRPr="00C93443">
        <w:t xml:space="preserve">    90% { transform: translateY(-10px); }</w:t>
      </w:r>
    </w:p>
    <w:p w:rsidR="008C2473" w:rsidRPr="00C93443" w:rsidRDefault="008C2473" w:rsidP="002E07F7">
      <w:pPr>
        <w:pStyle w:val="af1"/>
      </w:pPr>
      <w:r w:rsidRPr="00C93443">
        <w:t xml:space="preserve">    100% { transform: translateY(0); }</w:t>
      </w:r>
    </w:p>
    <w:p w:rsidR="008C2473" w:rsidRPr="00C93443" w:rsidRDefault="008C2473" w:rsidP="002E07F7">
      <w:pPr>
        <w:pStyle w:val="af1"/>
      </w:pPr>
      <w:r w:rsidRPr="00C93443">
        <w:t xml:space="preserve">  }</w:t>
      </w:r>
    </w:p>
    <w:p w:rsidR="008C2473" w:rsidRPr="00C93443" w:rsidRDefault="008C2473" w:rsidP="002E07F7">
      <w:pPr>
        <w:pStyle w:val="af1"/>
      </w:pPr>
    </w:p>
    <w:p w:rsidR="008C2473" w:rsidRPr="00C93443" w:rsidRDefault="008C2473" w:rsidP="002E07F7">
      <w:pPr>
        <w:pStyle w:val="af1"/>
      </w:pPr>
      <w:r w:rsidRPr="00C93443">
        <w:t xml:space="preserve">  .modal-content-show {</w:t>
      </w:r>
    </w:p>
    <w:p w:rsidR="008C2473" w:rsidRPr="00C93443" w:rsidRDefault="008C2473" w:rsidP="002E07F7">
      <w:pPr>
        <w:pStyle w:val="af1"/>
      </w:pPr>
      <w:r w:rsidRPr="00C93443">
        <w:t xml:space="preserve">    display: block;</w:t>
      </w:r>
    </w:p>
    <w:p w:rsidR="008C2473" w:rsidRPr="00C93443" w:rsidRDefault="008C2473" w:rsidP="002E07F7">
      <w:pPr>
        <w:pStyle w:val="af1"/>
        <w:rPr>
          <w:b/>
          <w:bCs/>
        </w:rPr>
      </w:pPr>
      <w:r w:rsidRPr="00C93443">
        <w:t xml:space="preserve">    </w:t>
      </w:r>
      <w:r w:rsidRPr="00C93443">
        <w:rPr>
          <w:b/>
          <w:bCs/>
        </w:rPr>
        <w:t>animation: bounce 0.6s;</w:t>
      </w:r>
    </w:p>
    <w:p w:rsidR="008C2473" w:rsidRPr="00C93443" w:rsidRDefault="008C2473" w:rsidP="002E07F7">
      <w:pPr>
        <w:pStyle w:val="af1"/>
      </w:pPr>
      <w:r w:rsidRPr="00C93443">
        <w:t xml:space="preserve">  }</w:t>
      </w:r>
    </w:p>
    <w:p w:rsidR="008C2473" w:rsidRPr="00C93443" w:rsidRDefault="008C2473" w:rsidP="002E07F7">
      <w:pPr>
        <w:pStyle w:val="af1"/>
      </w:pPr>
      <w:r w:rsidRPr="00C93443">
        <w:t>&lt;/style&gt;</w:t>
      </w:r>
    </w:p>
    <w:p w:rsidR="005925AB" w:rsidRPr="00C93443" w:rsidRDefault="005925AB" w:rsidP="005925AB">
      <w:pPr>
        <w:shd w:val="clear" w:color="auto" w:fill="D9D9D9" w:themeFill="background1" w:themeFillShade="D9"/>
        <w:rPr>
          <w:rFonts w:asciiTheme="minorHAnsi" w:hAnsiTheme="minorHAnsi"/>
        </w:rPr>
      </w:pPr>
    </w:p>
    <w:p w:rsidR="005925AB" w:rsidRPr="00C93443" w:rsidRDefault="005925AB" w:rsidP="005925AB">
      <w:pPr>
        <w:shd w:val="clear" w:color="auto" w:fill="FFFFFF" w:themeFill="background1"/>
        <w:rPr>
          <w:rFonts w:asciiTheme="minorHAnsi" w:hAnsiTheme="minorHAnsi"/>
        </w:rPr>
      </w:pPr>
    </w:p>
    <w:p w:rsidR="005925AB" w:rsidRDefault="005925AB" w:rsidP="005925AB">
      <w:pPr>
        <w:shd w:val="clear" w:color="auto" w:fill="FFFFFF" w:themeFill="background1"/>
        <w:rPr>
          <w:rFonts w:asciiTheme="minorHAnsi" w:hAnsiTheme="minorHAnsi"/>
          <w:color w:val="FF0000"/>
        </w:rPr>
      </w:pPr>
    </w:p>
    <w:p w:rsidR="002E07F7" w:rsidRDefault="002E07F7" w:rsidP="005925AB">
      <w:pPr>
        <w:shd w:val="clear" w:color="auto" w:fill="FFFFFF" w:themeFill="background1"/>
        <w:rPr>
          <w:rFonts w:asciiTheme="minorHAnsi" w:hAnsiTheme="minorHAnsi"/>
          <w:color w:val="FF0000"/>
        </w:rPr>
      </w:pPr>
    </w:p>
    <w:p w:rsidR="002E07F7" w:rsidRPr="00C93443" w:rsidRDefault="002E07F7" w:rsidP="005925AB">
      <w:pPr>
        <w:shd w:val="clear" w:color="auto" w:fill="FFFFFF" w:themeFill="background1"/>
        <w:rPr>
          <w:rFonts w:asciiTheme="minorHAnsi" w:hAnsiTheme="minorHAnsi"/>
          <w:color w:val="FF0000"/>
        </w:rPr>
      </w:pPr>
    </w:p>
    <w:p w:rsidR="005925AB" w:rsidRPr="00C93443" w:rsidRDefault="005925AB" w:rsidP="005925AB">
      <w:pPr>
        <w:shd w:val="clear" w:color="auto" w:fill="FFFFFF" w:themeFill="background1"/>
        <w:rPr>
          <w:rFonts w:asciiTheme="minorHAnsi" w:hAnsiTheme="minorHAnsi"/>
          <w:color w:val="FF0000"/>
        </w:rPr>
      </w:pPr>
    </w:p>
    <w:p w:rsidR="005925AB" w:rsidRPr="00C93443" w:rsidRDefault="005925AB" w:rsidP="005925AB">
      <w:pPr>
        <w:shd w:val="clear" w:color="auto" w:fill="FFFFFF" w:themeFill="background1"/>
        <w:rPr>
          <w:rFonts w:asciiTheme="minorHAnsi" w:hAnsiTheme="minorHAnsi"/>
          <w:color w:val="FF0000"/>
        </w:rPr>
      </w:pPr>
      <w:r w:rsidRPr="00C93443">
        <w:rPr>
          <w:rFonts w:asciiTheme="minorHAnsi" w:hAnsiTheme="minorHAnsi"/>
          <w:noProof/>
        </w:rPr>
        <w:drawing>
          <wp:anchor distT="0" distB="0" distL="114300" distR="114300" simplePos="0" relativeHeight="251663360" behindDoc="0" locked="0" layoutInCell="1" allowOverlap="1" wp14:anchorId="421D5C6A" wp14:editId="7B6F2246">
            <wp:simplePos x="0" y="0"/>
            <wp:positionH relativeFrom="column">
              <wp:posOffset>6009701</wp:posOffset>
            </wp:positionH>
            <wp:positionV relativeFrom="paragraph">
              <wp:posOffset>132026</wp:posOffset>
            </wp:positionV>
            <wp:extent cx="625981" cy="2204069"/>
            <wp:effectExtent l="0" t="0" r="3175" b="635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27442" cy="2209214"/>
                    </a:xfrm>
                    <a:prstGeom prst="rect">
                      <a:avLst/>
                    </a:prstGeom>
                  </pic:spPr>
                </pic:pic>
              </a:graphicData>
            </a:graphic>
            <wp14:sizeRelH relativeFrom="page">
              <wp14:pctWidth>0</wp14:pctWidth>
            </wp14:sizeRelH>
            <wp14:sizeRelV relativeFrom="page">
              <wp14:pctHeight>0</wp14:pctHeight>
            </wp14:sizeRelV>
          </wp:anchor>
        </w:drawing>
      </w:r>
      <w:r w:rsidRPr="00C93443">
        <w:rPr>
          <w:rFonts w:asciiTheme="minorHAnsi" w:hAnsiTheme="minorHAnsi"/>
          <w:color w:val="FF0000"/>
        </w:rPr>
        <w:t>Потрясём форму</w:t>
      </w:r>
    </w:p>
    <w:p w:rsidR="005925AB" w:rsidRPr="00C93443" w:rsidRDefault="005925AB" w:rsidP="005925AB">
      <w:pPr>
        <w:shd w:val="clear" w:color="auto" w:fill="D9D9D9" w:themeFill="background1" w:themeFillShade="D9"/>
        <w:rPr>
          <w:rFonts w:asciiTheme="minorHAnsi" w:hAnsiTheme="minorHAnsi"/>
        </w:rPr>
      </w:pPr>
      <w:r w:rsidRPr="00C93443">
        <w:rPr>
          <w:rFonts w:asciiTheme="minorHAnsi" w:hAnsiTheme="minorHAnsi"/>
        </w:rPr>
        <w:t>&lt;style&gt;</w:t>
      </w:r>
    </w:p>
    <w:p w:rsidR="005925AB" w:rsidRPr="00C93443" w:rsidRDefault="005925AB" w:rsidP="005925AB">
      <w:pPr>
        <w:shd w:val="clear" w:color="auto" w:fill="D9D9D9" w:themeFill="background1" w:themeFillShade="D9"/>
        <w:rPr>
          <w:rFonts w:asciiTheme="minorHAnsi" w:hAnsiTheme="minorHAnsi"/>
        </w:rPr>
      </w:pPr>
      <w:r w:rsidRPr="00C93443">
        <w:rPr>
          <w:rFonts w:asciiTheme="minorHAnsi" w:hAnsiTheme="minorHAnsi"/>
        </w:rPr>
        <w:t xml:space="preserve">  …</w:t>
      </w:r>
    </w:p>
    <w:p w:rsidR="005925AB" w:rsidRPr="00C93443" w:rsidRDefault="005925AB" w:rsidP="005925AB">
      <w:pPr>
        <w:shd w:val="clear" w:color="auto" w:fill="D9D9D9" w:themeFill="background1" w:themeFillShade="D9"/>
        <w:rPr>
          <w:rFonts w:asciiTheme="minorHAnsi" w:hAnsiTheme="minorHAnsi"/>
        </w:rPr>
      </w:pPr>
      <w:r w:rsidRPr="00C93443">
        <w:rPr>
          <w:rFonts w:asciiTheme="minorHAnsi" w:hAnsiTheme="minorHAnsi"/>
          <w:b/>
          <w:bCs/>
        </w:rPr>
        <w:t xml:space="preserve">  @keyframes shake </w:t>
      </w:r>
      <w:r w:rsidRPr="00C93443">
        <w:rPr>
          <w:rFonts w:asciiTheme="minorHAnsi" w:hAnsiTheme="minorHAnsi"/>
        </w:rPr>
        <w:t>{</w:t>
      </w:r>
    </w:p>
    <w:p w:rsidR="005925AB" w:rsidRPr="00C93443" w:rsidRDefault="005925AB" w:rsidP="005925AB">
      <w:pPr>
        <w:shd w:val="clear" w:color="auto" w:fill="D9D9D9" w:themeFill="background1" w:themeFillShade="D9"/>
        <w:rPr>
          <w:rFonts w:asciiTheme="minorHAnsi" w:hAnsiTheme="minorHAnsi"/>
        </w:rPr>
      </w:pPr>
      <w:r w:rsidRPr="00C93443">
        <w:rPr>
          <w:rFonts w:asciiTheme="minorHAnsi" w:hAnsiTheme="minorHAnsi"/>
        </w:rPr>
        <w:t xml:space="preserve">    0%, 100% { transform: translateX(0); }</w:t>
      </w:r>
    </w:p>
    <w:p w:rsidR="005925AB" w:rsidRPr="00C93443" w:rsidRDefault="005925AB" w:rsidP="005925AB">
      <w:pPr>
        <w:shd w:val="clear" w:color="auto" w:fill="D9D9D9" w:themeFill="background1" w:themeFillShade="D9"/>
        <w:rPr>
          <w:rFonts w:asciiTheme="minorHAnsi" w:hAnsiTheme="minorHAnsi"/>
        </w:rPr>
      </w:pPr>
      <w:r w:rsidRPr="00C93443">
        <w:rPr>
          <w:rFonts w:asciiTheme="minorHAnsi" w:hAnsiTheme="minorHAnsi"/>
        </w:rPr>
        <w:t xml:space="preserve">    10%, 30%, 50%, 70%, 90% { transform: translateX(-10px); }</w:t>
      </w:r>
    </w:p>
    <w:p w:rsidR="005925AB" w:rsidRPr="00C93443" w:rsidRDefault="005925AB" w:rsidP="005925AB">
      <w:pPr>
        <w:shd w:val="clear" w:color="auto" w:fill="D9D9D9" w:themeFill="background1" w:themeFillShade="D9"/>
        <w:rPr>
          <w:rFonts w:asciiTheme="minorHAnsi" w:hAnsiTheme="minorHAnsi"/>
        </w:rPr>
      </w:pPr>
      <w:r w:rsidRPr="00C93443">
        <w:rPr>
          <w:rFonts w:asciiTheme="minorHAnsi" w:hAnsiTheme="minorHAnsi"/>
        </w:rPr>
        <w:t xml:space="preserve">    20%, 40%, 60%, 80% { transform: translateX(10px); }</w:t>
      </w:r>
    </w:p>
    <w:p w:rsidR="005925AB" w:rsidRPr="00C93443" w:rsidRDefault="005925AB" w:rsidP="005925AB">
      <w:pPr>
        <w:shd w:val="clear" w:color="auto" w:fill="D9D9D9" w:themeFill="background1" w:themeFillShade="D9"/>
        <w:rPr>
          <w:rFonts w:asciiTheme="minorHAnsi" w:hAnsiTheme="minorHAnsi"/>
        </w:rPr>
      </w:pPr>
      <w:r w:rsidRPr="00C93443">
        <w:rPr>
          <w:rFonts w:asciiTheme="minorHAnsi" w:hAnsiTheme="minorHAnsi"/>
        </w:rPr>
        <w:t xml:space="preserve">  }</w:t>
      </w:r>
    </w:p>
    <w:p w:rsidR="005925AB" w:rsidRPr="00C93443" w:rsidRDefault="005925AB" w:rsidP="005925AB">
      <w:pPr>
        <w:shd w:val="clear" w:color="auto" w:fill="D9D9D9" w:themeFill="background1" w:themeFillShade="D9"/>
        <w:rPr>
          <w:rFonts w:asciiTheme="minorHAnsi" w:hAnsiTheme="minorHAnsi"/>
          <w:b/>
          <w:bCs/>
        </w:rPr>
      </w:pPr>
      <w:r w:rsidRPr="00C93443">
        <w:rPr>
          <w:rFonts w:asciiTheme="minorHAnsi" w:hAnsiTheme="minorHAnsi"/>
          <w:b/>
          <w:bCs/>
        </w:rPr>
        <w:t xml:space="preserve">  .modal-error {</w:t>
      </w:r>
    </w:p>
    <w:p w:rsidR="005925AB" w:rsidRPr="00C93443" w:rsidRDefault="005925AB" w:rsidP="005925AB">
      <w:pPr>
        <w:shd w:val="clear" w:color="auto" w:fill="D9D9D9" w:themeFill="background1" w:themeFillShade="D9"/>
        <w:rPr>
          <w:rFonts w:asciiTheme="minorHAnsi" w:hAnsiTheme="minorHAnsi"/>
          <w:b/>
          <w:bCs/>
        </w:rPr>
      </w:pPr>
      <w:r w:rsidRPr="00C93443">
        <w:rPr>
          <w:rFonts w:asciiTheme="minorHAnsi" w:hAnsiTheme="minorHAnsi"/>
        </w:rPr>
        <w:t xml:space="preserve">    </w:t>
      </w:r>
      <w:r w:rsidRPr="00C93443">
        <w:rPr>
          <w:rFonts w:asciiTheme="minorHAnsi" w:hAnsiTheme="minorHAnsi"/>
          <w:b/>
          <w:bCs/>
        </w:rPr>
        <w:t>animation: shake 0.6s;</w:t>
      </w:r>
    </w:p>
    <w:p w:rsidR="005925AB" w:rsidRPr="00C93443" w:rsidRDefault="005925AB" w:rsidP="005925AB">
      <w:pPr>
        <w:shd w:val="clear" w:color="auto" w:fill="D9D9D9" w:themeFill="background1" w:themeFillShade="D9"/>
        <w:rPr>
          <w:rFonts w:asciiTheme="minorHAnsi" w:hAnsiTheme="minorHAnsi"/>
          <w:b/>
          <w:bCs/>
        </w:rPr>
      </w:pPr>
      <w:r w:rsidRPr="00C93443">
        <w:rPr>
          <w:rFonts w:asciiTheme="minorHAnsi" w:hAnsiTheme="minorHAnsi"/>
          <w:b/>
          <w:bCs/>
        </w:rPr>
        <w:t xml:space="preserve">  }</w:t>
      </w:r>
    </w:p>
    <w:p w:rsidR="005925AB" w:rsidRPr="00C93443" w:rsidRDefault="005925AB" w:rsidP="005925AB">
      <w:pPr>
        <w:shd w:val="clear" w:color="auto" w:fill="D9D9D9" w:themeFill="background1" w:themeFillShade="D9"/>
        <w:rPr>
          <w:rFonts w:asciiTheme="minorHAnsi" w:hAnsiTheme="minorHAnsi"/>
        </w:rPr>
      </w:pPr>
      <w:r w:rsidRPr="00C93443">
        <w:rPr>
          <w:rFonts w:asciiTheme="minorHAnsi" w:hAnsiTheme="minorHAnsi"/>
        </w:rPr>
        <w:t>&lt;/style&gt;</w:t>
      </w:r>
    </w:p>
    <w:p w:rsidR="00F51F44" w:rsidRPr="00C93443" w:rsidRDefault="00F51F44" w:rsidP="006605BA">
      <w:pPr>
        <w:pStyle w:val="af1"/>
        <w:rPr>
          <w:lang w:val="en-US"/>
        </w:rPr>
      </w:pPr>
      <w:r w:rsidRPr="00C93443">
        <w:rPr>
          <w:lang w:val="en-US"/>
        </w:rPr>
        <w:t>form.addEventListener(“submit” , function(event) {</w:t>
      </w:r>
    </w:p>
    <w:p w:rsidR="00F51F44" w:rsidRPr="00C93443" w:rsidRDefault="00F51F44" w:rsidP="006605BA">
      <w:pPr>
        <w:pStyle w:val="af1"/>
      </w:pPr>
      <w:r w:rsidRPr="00C93443">
        <w:rPr>
          <w:lang w:val="en-US"/>
        </w:rPr>
        <w:t xml:space="preserve">  </w:t>
      </w:r>
      <w:r w:rsidRPr="00C93443">
        <w:t xml:space="preserve"> </w:t>
      </w:r>
      <w:r w:rsidRPr="00C93443">
        <w:rPr>
          <w:lang w:val="en-US"/>
        </w:rPr>
        <w:t>if (!login.value || !password.value) {</w:t>
      </w:r>
    </w:p>
    <w:p w:rsidR="00F51F44" w:rsidRPr="00C93443" w:rsidRDefault="00F51F44" w:rsidP="006605BA">
      <w:pPr>
        <w:pStyle w:val="af1"/>
      </w:pPr>
      <w:r w:rsidRPr="00C93443">
        <w:t xml:space="preserve">  </w:t>
      </w:r>
      <w:r w:rsidRPr="00C93443">
        <w:rPr>
          <w:lang w:val="en-US"/>
        </w:rPr>
        <w:t xml:space="preserve"> </w:t>
      </w:r>
      <w:r w:rsidRPr="00C93443">
        <w:t xml:space="preserve">  </w:t>
      </w:r>
      <w:r w:rsidRPr="00C93443">
        <w:rPr>
          <w:lang w:val="en-US"/>
        </w:rPr>
        <w:t xml:space="preserve">event.preventDefault(); </w:t>
      </w:r>
      <w:r w:rsidRPr="00C93443">
        <w:t xml:space="preserve"> </w:t>
      </w:r>
    </w:p>
    <w:p w:rsidR="00F51F44" w:rsidRPr="00C93443" w:rsidRDefault="00F51F44" w:rsidP="006605BA">
      <w:pPr>
        <w:pStyle w:val="af1"/>
      </w:pPr>
      <w:r w:rsidRPr="00C93443">
        <w:t xml:space="preserve">    </w:t>
      </w:r>
      <w:r w:rsidRPr="00C93443">
        <w:rPr>
          <w:lang w:val="en-US"/>
        </w:rPr>
        <w:t xml:space="preserve"> popup.classList.add(“modal-error”);</w:t>
      </w:r>
      <w:r w:rsidR="000F14A5" w:rsidRPr="00C93443">
        <w:rPr>
          <w:lang w:val="en-US"/>
        </w:rPr>
        <w:t xml:space="preserve"> </w:t>
      </w:r>
      <w:r w:rsidR="000F14A5" w:rsidRPr="00C93443">
        <w:t xml:space="preserve">Не забыть удалить этот класс при нажатии </w:t>
      </w:r>
      <w:r w:rsidR="000F14A5" w:rsidRPr="00C93443">
        <w:rPr>
          <w:lang w:val="en-US"/>
        </w:rPr>
        <w:t>Esc</w:t>
      </w:r>
      <w:r w:rsidR="000F14A5" w:rsidRPr="00C93443">
        <w:t xml:space="preserve"> и т.п.</w:t>
      </w:r>
    </w:p>
    <w:p w:rsidR="00F51F44" w:rsidRPr="00C93443" w:rsidRDefault="00F51F44" w:rsidP="006605BA">
      <w:pPr>
        <w:pStyle w:val="af1"/>
        <w:rPr>
          <w:lang w:val="en-US"/>
        </w:rPr>
      </w:pPr>
      <w:r w:rsidRPr="00C93443">
        <w:rPr>
          <w:lang w:val="en-US"/>
        </w:rPr>
        <w:t xml:space="preserve">   } else {</w:t>
      </w:r>
    </w:p>
    <w:p w:rsidR="00F51F44" w:rsidRPr="00C93443" w:rsidRDefault="00F51F44" w:rsidP="006605BA">
      <w:pPr>
        <w:pStyle w:val="af1"/>
        <w:rPr>
          <w:lang w:val="en-US"/>
        </w:rPr>
      </w:pPr>
      <w:r w:rsidRPr="00C93443">
        <w:rPr>
          <w:lang w:val="en-US"/>
        </w:rPr>
        <w:t xml:space="preserve">     localStorage.setItem(“login”, login.value);</w:t>
      </w:r>
    </w:p>
    <w:p w:rsidR="00F51F44" w:rsidRPr="00C93443" w:rsidRDefault="00F51F44" w:rsidP="006605BA">
      <w:pPr>
        <w:pStyle w:val="af1"/>
        <w:rPr>
          <w:lang w:val="en-US"/>
        </w:rPr>
      </w:pPr>
      <w:r w:rsidRPr="00C93443">
        <w:rPr>
          <w:lang w:val="en-US"/>
        </w:rPr>
        <w:t xml:space="preserve">     }</w:t>
      </w:r>
    </w:p>
    <w:p w:rsidR="00F51F44" w:rsidRPr="00C93443" w:rsidRDefault="00F51F44" w:rsidP="006605BA">
      <w:pPr>
        <w:pStyle w:val="af1"/>
      </w:pPr>
      <w:r w:rsidRPr="00C93443">
        <w:rPr>
          <w:lang w:val="en-US"/>
        </w:rPr>
        <w:t xml:space="preserve">   }</w:t>
      </w:r>
      <w:r w:rsidR="000F14A5" w:rsidRPr="00C93443">
        <w:rPr>
          <w:lang w:val="en-US"/>
        </w:rPr>
        <w:t>);</w:t>
      </w:r>
      <w:r w:rsidRPr="00C93443">
        <w:rPr>
          <w:lang w:val="en-US"/>
        </w:rPr>
        <w:t xml:space="preserve"> </w:t>
      </w:r>
    </w:p>
    <w:p w:rsidR="006605BA" w:rsidRDefault="006605BA" w:rsidP="00F51F44">
      <w:pPr>
        <w:rPr>
          <w:rFonts w:asciiTheme="minorHAnsi" w:hAnsiTheme="minorHAnsi"/>
          <w:color w:val="FF0000"/>
          <w:lang w:val="en-US"/>
        </w:rPr>
      </w:pPr>
    </w:p>
    <w:p w:rsidR="000F14A5" w:rsidRPr="00C93443" w:rsidRDefault="000F14A5" w:rsidP="00F51F44">
      <w:pPr>
        <w:rPr>
          <w:rFonts w:asciiTheme="minorHAnsi" w:hAnsiTheme="minorHAnsi"/>
          <w:color w:val="FF0000"/>
        </w:rPr>
      </w:pPr>
      <w:r w:rsidRPr="00C93443">
        <w:rPr>
          <w:rFonts w:asciiTheme="minorHAnsi" w:hAnsiTheme="minorHAnsi"/>
          <w:color w:val="FF0000"/>
        </w:rPr>
        <w:t>Готовый вариант:</w:t>
      </w:r>
    </w:p>
    <w:p w:rsidR="000F14A5" w:rsidRPr="00C93443" w:rsidRDefault="000F14A5" w:rsidP="002E07F7">
      <w:pPr>
        <w:pStyle w:val="af1"/>
      </w:pPr>
      <w:r w:rsidRPr="00C93443">
        <w:t>&lt;script&gt;</w:t>
      </w:r>
    </w:p>
    <w:p w:rsidR="000F14A5" w:rsidRPr="00C93443" w:rsidRDefault="000F14A5" w:rsidP="002E07F7">
      <w:pPr>
        <w:pStyle w:val="af1"/>
      </w:pPr>
      <w:r w:rsidRPr="00C93443">
        <w:t xml:space="preserve">  var link = document.querySelector(".login");</w:t>
      </w:r>
    </w:p>
    <w:p w:rsidR="000F14A5" w:rsidRPr="00C93443" w:rsidRDefault="000F14A5" w:rsidP="002E07F7">
      <w:pPr>
        <w:pStyle w:val="af1"/>
      </w:pPr>
      <w:r w:rsidRPr="00C93443">
        <w:t xml:space="preserve">  var popup = document.querySelector(".modal-content");</w:t>
      </w:r>
    </w:p>
    <w:p w:rsidR="000F14A5" w:rsidRPr="00C93443" w:rsidRDefault="000F14A5" w:rsidP="002E07F7">
      <w:pPr>
        <w:pStyle w:val="af1"/>
      </w:pPr>
      <w:r w:rsidRPr="00C93443">
        <w:t xml:space="preserve">  var close = popup.querySelector(".modal-content-close");</w:t>
      </w:r>
    </w:p>
    <w:p w:rsidR="000F14A5" w:rsidRPr="00C93443" w:rsidRDefault="000F14A5" w:rsidP="002E07F7">
      <w:pPr>
        <w:pStyle w:val="af1"/>
      </w:pPr>
      <w:r w:rsidRPr="00C93443">
        <w:t xml:space="preserve">  var form = popup.querySelector("form");</w:t>
      </w:r>
    </w:p>
    <w:p w:rsidR="000F14A5" w:rsidRPr="00C93443" w:rsidRDefault="000F14A5" w:rsidP="002E07F7">
      <w:pPr>
        <w:pStyle w:val="af1"/>
      </w:pPr>
      <w:r w:rsidRPr="00C93443">
        <w:t xml:space="preserve">  var login = popup.querySelector("[name=login]");</w:t>
      </w:r>
    </w:p>
    <w:p w:rsidR="000F14A5" w:rsidRPr="00C93443" w:rsidRDefault="000F14A5" w:rsidP="002E07F7">
      <w:pPr>
        <w:pStyle w:val="af1"/>
      </w:pPr>
      <w:r w:rsidRPr="00C93443">
        <w:t xml:space="preserve">  var password = popup.querySelector("[name=password]");</w:t>
      </w:r>
    </w:p>
    <w:p w:rsidR="000F14A5" w:rsidRPr="00C93443" w:rsidRDefault="000F14A5" w:rsidP="002E07F7">
      <w:pPr>
        <w:pStyle w:val="af1"/>
      </w:pPr>
      <w:r w:rsidRPr="00C93443">
        <w:t xml:space="preserve">  var storage = localStorage.getItem("login");</w:t>
      </w:r>
    </w:p>
    <w:p w:rsidR="000F14A5" w:rsidRPr="00C93443" w:rsidRDefault="000F14A5" w:rsidP="002E07F7">
      <w:pPr>
        <w:pStyle w:val="af1"/>
      </w:pPr>
    </w:p>
    <w:p w:rsidR="000F14A5" w:rsidRPr="00C93443" w:rsidRDefault="000F14A5" w:rsidP="002E07F7">
      <w:pPr>
        <w:pStyle w:val="af1"/>
      </w:pPr>
      <w:r w:rsidRPr="00C93443">
        <w:t xml:space="preserve">  link.addEventListener("click", function(event) {</w:t>
      </w:r>
    </w:p>
    <w:p w:rsidR="000F14A5" w:rsidRPr="00C93443" w:rsidRDefault="000F14A5" w:rsidP="002E07F7">
      <w:pPr>
        <w:pStyle w:val="af1"/>
      </w:pPr>
      <w:r w:rsidRPr="00C93443">
        <w:t xml:space="preserve">    event.preventDefault();</w:t>
      </w:r>
    </w:p>
    <w:p w:rsidR="000F14A5" w:rsidRPr="00C93443" w:rsidRDefault="000F14A5" w:rsidP="002E07F7">
      <w:pPr>
        <w:pStyle w:val="af1"/>
      </w:pPr>
      <w:r w:rsidRPr="00C93443">
        <w:t xml:space="preserve">    popup.classList.add("modal-content-show");</w:t>
      </w:r>
    </w:p>
    <w:p w:rsidR="000F14A5" w:rsidRPr="00C93443" w:rsidRDefault="000F14A5" w:rsidP="002E07F7">
      <w:pPr>
        <w:pStyle w:val="af1"/>
      </w:pPr>
      <w:r w:rsidRPr="00C93443">
        <w:t xml:space="preserve">    if (storage) {</w:t>
      </w:r>
    </w:p>
    <w:p w:rsidR="000F14A5" w:rsidRPr="00C93443" w:rsidRDefault="000F14A5" w:rsidP="002E07F7">
      <w:pPr>
        <w:pStyle w:val="af1"/>
      </w:pPr>
      <w:r w:rsidRPr="00C93443">
        <w:t xml:space="preserve">      login.value = storage;</w:t>
      </w:r>
    </w:p>
    <w:p w:rsidR="000F14A5" w:rsidRPr="00C93443" w:rsidRDefault="000F14A5" w:rsidP="002E07F7">
      <w:pPr>
        <w:pStyle w:val="af1"/>
      </w:pPr>
      <w:r w:rsidRPr="00C93443">
        <w:t xml:space="preserve">      password.focus();</w:t>
      </w:r>
    </w:p>
    <w:p w:rsidR="000F14A5" w:rsidRPr="00C93443" w:rsidRDefault="000F14A5" w:rsidP="002E07F7">
      <w:pPr>
        <w:pStyle w:val="af1"/>
      </w:pPr>
      <w:r w:rsidRPr="00C93443">
        <w:t xml:space="preserve">    } else {</w:t>
      </w:r>
    </w:p>
    <w:p w:rsidR="000F14A5" w:rsidRPr="00C93443" w:rsidRDefault="000F14A5" w:rsidP="002E07F7">
      <w:pPr>
        <w:pStyle w:val="af1"/>
      </w:pPr>
      <w:r w:rsidRPr="00C93443">
        <w:t xml:space="preserve">      login.focus();</w:t>
      </w:r>
    </w:p>
    <w:p w:rsidR="000F14A5" w:rsidRPr="00C93443" w:rsidRDefault="000F14A5" w:rsidP="002E07F7">
      <w:pPr>
        <w:pStyle w:val="af1"/>
      </w:pPr>
      <w:r w:rsidRPr="00C93443">
        <w:t xml:space="preserve">    }</w:t>
      </w:r>
    </w:p>
    <w:p w:rsidR="000F14A5" w:rsidRPr="00C93443" w:rsidRDefault="000F14A5" w:rsidP="002E07F7">
      <w:pPr>
        <w:pStyle w:val="af1"/>
      </w:pPr>
      <w:r w:rsidRPr="00C93443">
        <w:t xml:space="preserve">    });</w:t>
      </w:r>
    </w:p>
    <w:p w:rsidR="00A47935" w:rsidRPr="00C93443" w:rsidRDefault="00A47935" w:rsidP="002E07F7">
      <w:pPr>
        <w:pStyle w:val="af1"/>
      </w:pPr>
    </w:p>
    <w:p w:rsidR="000F14A5" w:rsidRPr="00C93443" w:rsidRDefault="00A47935" w:rsidP="002E07F7">
      <w:pPr>
        <w:pStyle w:val="af1"/>
      </w:pPr>
      <w:r w:rsidRPr="00C93443">
        <w:t xml:space="preserve">  </w:t>
      </w:r>
      <w:r w:rsidR="000F14A5" w:rsidRPr="00C93443">
        <w:t>close.addEventListener("click", function(event) {</w:t>
      </w:r>
    </w:p>
    <w:p w:rsidR="000F14A5" w:rsidRPr="00C93443" w:rsidRDefault="00A47935" w:rsidP="002E07F7">
      <w:pPr>
        <w:pStyle w:val="af1"/>
      </w:pPr>
      <w:r w:rsidRPr="00C93443">
        <w:t xml:space="preserve">    </w:t>
      </w:r>
      <w:r w:rsidR="000F14A5" w:rsidRPr="00C93443">
        <w:t>event.preventDefault();</w:t>
      </w:r>
    </w:p>
    <w:p w:rsidR="000F14A5" w:rsidRPr="00C93443" w:rsidRDefault="00A47935" w:rsidP="002E07F7">
      <w:pPr>
        <w:pStyle w:val="af1"/>
      </w:pPr>
      <w:r w:rsidRPr="00C93443">
        <w:t xml:space="preserve">    </w:t>
      </w:r>
      <w:r w:rsidR="000F14A5" w:rsidRPr="00C93443">
        <w:t>popup.classList.remove("modal-content-show");</w:t>
      </w:r>
    </w:p>
    <w:p w:rsidR="000F14A5" w:rsidRPr="00C93443" w:rsidRDefault="00A47935" w:rsidP="002E07F7">
      <w:pPr>
        <w:pStyle w:val="af1"/>
      </w:pPr>
      <w:r w:rsidRPr="00C93443">
        <w:t xml:space="preserve">    </w:t>
      </w:r>
      <w:r w:rsidR="000F14A5" w:rsidRPr="00C93443">
        <w:t>popup.classList.remove("modal-error");</w:t>
      </w:r>
    </w:p>
    <w:p w:rsidR="000F14A5" w:rsidRPr="00C93443" w:rsidRDefault="00A47935" w:rsidP="002E07F7">
      <w:pPr>
        <w:pStyle w:val="af1"/>
      </w:pPr>
      <w:r w:rsidRPr="00C93443">
        <w:t xml:space="preserve">  </w:t>
      </w:r>
      <w:r w:rsidR="000F14A5" w:rsidRPr="00C93443">
        <w:t>});</w:t>
      </w:r>
    </w:p>
    <w:p w:rsidR="00A47935" w:rsidRPr="00C93443" w:rsidRDefault="00A47935" w:rsidP="002E07F7">
      <w:pPr>
        <w:pStyle w:val="af1"/>
      </w:pPr>
    </w:p>
    <w:p w:rsidR="000F14A5" w:rsidRPr="00C93443" w:rsidRDefault="00A47935" w:rsidP="002E07F7">
      <w:pPr>
        <w:pStyle w:val="af1"/>
      </w:pPr>
      <w:r w:rsidRPr="00C93443">
        <w:t xml:space="preserve">  </w:t>
      </w:r>
      <w:r w:rsidR="000F14A5" w:rsidRPr="00C93443">
        <w:t>form.addEventListener("submit", function(event) {</w:t>
      </w:r>
    </w:p>
    <w:p w:rsidR="000F14A5" w:rsidRPr="00C93443" w:rsidRDefault="00A47935" w:rsidP="002E07F7">
      <w:pPr>
        <w:pStyle w:val="af1"/>
      </w:pPr>
      <w:r w:rsidRPr="00C93443">
        <w:t xml:space="preserve">    </w:t>
      </w:r>
      <w:r w:rsidR="000F14A5" w:rsidRPr="00C93443">
        <w:t>if (!login.value || !password.value) {</w:t>
      </w:r>
    </w:p>
    <w:p w:rsidR="000F14A5" w:rsidRPr="00C93443" w:rsidRDefault="00A47935" w:rsidP="002E07F7">
      <w:pPr>
        <w:pStyle w:val="af1"/>
      </w:pPr>
      <w:r w:rsidRPr="00C93443">
        <w:t xml:space="preserve">      </w:t>
      </w:r>
      <w:r w:rsidR="000F14A5" w:rsidRPr="00C93443">
        <w:t>event.preventDefault();</w:t>
      </w:r>
    </w:p>
    <w:p w:rsidR="000F14A5" w:rsidRPr="00C93443" w:rsidRDefault="00A47935" w:rsidP="002E07F7">
      <w:pPr>
        <w:pStyle w:val="af1"/>
      </w:pPr>
      <w:r w:rsidRPr="00C93443">
        <w:t xml:space="preserve">      </w:t>
      </w:r>
      <w:r w:rsidR="000F14A5" w:rsidRPr="00C93443">
        <w:t>popup.classList.add("modal-error");</w:t>
      </w:r>
    </w:p>
    <w:p w:rsidR="000F14A5" w:rsidRPr="00C93443" w:rsidRDefault="00A47935" w:rsidP="002E07F7">
      <w:pPr>
        <w:pStyle w:val="af1"/>
      </w:pPr>
      <w:r w:rsidRPr="00C93443">
        <w:t xml:space="preserve">    </w:t>
      </w:r>
      <w:r w:rsidR="000F14A5" w:rsidRPr="00C93443">
        <w:t>} else {</w:t>
      </w:r>
    </w:p>
    <w:p w:rsidR="000F14A5" w:rsidRPr="00C93443" w:rsidRDefault="00A47935" w:rsidP="002E07F7">
      <w:pPr>
        <w:pStyle w:val="af1"/>
      </w:pPr>
      <w:r w:rsidRPr="00C93443">
        <w:t xml:space="preserve">      </w:t>
      </w:r>
      <w:r w:rsidR="000F14A5" w:rsidRPr="00C93443">
        <w:t>localStorage.setItem("login", login.value);</w:t>
      </w:r>
    </w:p>
    <w:p w:rsidR="000F14A5" w:rsidRPr="00C93443" w:rsidRDefault="00A47935" w:rsidP="002E07F7">
      <w:pPr>
        <w:pStyle w:val="af1"/>
      </w:pPr>
      <w:r w:rsidRPr="00C93443">
        <w:t xml:space="preserve">    </w:t>
      </w:r>
      <w:r w:rsidR="000F14A5" w:rsidRPr="00C93443">
        <w:t>}</w:t>
      </w:r>
    </w:p>
    <w:p w:rsidR="000F14A5" w:rsidRPr="00C93443" w:rsidRDefault="00A47935" w:rsidP="002E07F7">
      <w:pPr>
        <w:pStyle w:val="af1"/>
      </w:pPr>
      <w:r w:rsidRPr="00C93443">
        <w:t xml:space="preserve">  </w:t>
      </w:r>
      <w:r w:rsidR="000F14A5" w:rsidRPr="00C93443">
        <w:t>});</w:t>
      </w:r>
    </w:p>
    <w:p w:rsidR="00A47935" w:rsidRPr="00C93443" w:rsidRDefault="00A47935" w:rsidP="002E07F7">
      <w:pPr>
        <w:pStyle w:val="af1"/>
      </w:pPr>
    </w:p>
    <w:p w:rsidR="000F14A5" w:rsidRPr="00C93443" w:rsidRDefault="00A47935" w:rsidP="002E07F7">
      <w:pPr>
        <w:pStyle w:val="af1"/>
      </w:pPr>
      <w:r w:rsidRPr="00C93443">
        <w:t xml:space="preserve">  </w:t>
      </w:r>
      <w:r w:rsidR="000F14A5" w:rsidRPr="00C93443">
        <w:t>window.addEventListener("keydown", function(event) {</w:t>
      </w:r>
    </w:p>
    <w:p w:rsidR="000F14A5" w:rsidRPr="00C93443" w:rsidRDefault="00A47935" w:rsidP="002E07F7">
      <w:pPr>
        <w:pStyle w:val="af1"/>
      </w:pPr>
      <w:r w:rsidRPr="00C93443">
        <w:t xml:space="preserve">    </w:t>
      </w:r>
      <w:r w:rsidR="000F14A5" w:rsidRPr="00C93443">
        <w:t>if (event.keyCode === 27) {</w:t>
      </w:r>
    </w:p>
    <w:p w:rsidR="000F14A5" w:rsidRPr="00C93443" w:rsidRDefault="00A47935" w:rsidP="002E07F7">
      <w:pPr>
        <w:pStyle w:val="af1"/>
      </w:pPr>
      <w:r w:rsidRPr="00C93443">
        <w:t xml:space="preserve">    </w:t>
      </w:r>
      <w:r w:rsidR="000F14A5" w:rsidRPr="00C93443">
        <w:t>if (popup.classList.contains("modal-content-show")) {</w:t>
      </w:r>
    </w:p>
    <w:p w:rsidR="000F14A5" w:rsidRPr="00C93443" w:rsidRDefault="00A47935" w:rsidP="002E07F7">
      <w:pPr>
        <w:pStyle w:val="af1"/>
      </w:pPr>
      <w:r w:rsidRPr="00C93443">
        <w:t xml:space="preserve">    </w:t>
      </w:r>
      <w:r w:rsidR="000F14A5" w:rsidRPr="00C93443">
        <w:t>popup.classList.remove("modal-content-show");</w:t>
      </w:r>
    </w:p>
    <w:p w:rsidR="000F14A5" w:rsidRPr="00C93443" w:rsidRDefault="00A47935" w:rsidP="002E07F7">
      <w:pPr>
        <w:pStyle w:val="af1"/>
      </w:pPr>
      <w:r w:rsidRPr="00C93443">
        <w:t xml:space="preserve">    </w:t>
      </w:r>
      <w:r w:rsidR="000F14A5" w:rsidRPr="00C93443">
        <w:t>popup.classList.remove("modal-error");</w:t>
      </w:r>
    </w:p>
    <w:p w:rsidR="000F14A5" w:rsidRPr="00C93443" w:rsidRDefault="00A47935" w:rsidP="002E07F7">
      <w:pPr>
        <w:pStyle w:val="af1"/>
      </w:pPr>
      <w:r w:rsidRPr="00C93443">
        <w:t xml:space="preserve">    </w:t>
      </w:r>
      <w:r w:rsidR="000F14A5" w:rsidRPr="00C93443">
        <w:t>}</w:t>
      </w:r>
    </w:p>
    <w:p w:rsidR="000F14A5" w:rsidRPr="00C93443" w:rsidRDefault="00A47935" w:rsidP="002E07F7">
      <w:pPr>
        <w:pStyle w:val="af1"/>
      </w:pPr>
      <w:r w:rsidRPr="00C93443">
        <w:t xml:space="preserve">    </w:t>
      </w:r>
      <w:r w:rsidR="000F14A5" w:rsidRPr="00C93443">
        <w:t>}</w:t>
      </w:r>
    </w:p>
    <w:p w:rsidR="000F14A5" w:rsidRPr="00C93443" w:rsidRDefault="00A47935" w:rsidP="002E07F7">
      <w:pPr>
        <w:pStyle w:val="af1"/>
      </w:pPr>
      <w:r w:rsidRPr="00C93443">
        <w:t xml:space="preserve">  </w:t>
      </w:r>
      <w:r w:rsidR="000F14A5" w:rsidRPr="00C93443">
        <w:t>});</w:t>
      </w:r>
    </w:p>
    <w:p w:rsidR="00A47935" w:rsidRPr="00C93443" w:rsidRDefault="00A47935" w:rsidP="002E07F7">
      <w:pPr>
        <w:pStyle w:val="af1"/>
      </w:pPr>
    </w:p>
    <w:p w:rsidR="000F14A5" w:rsidRPr="00C93443" w:rsidRDefault="000F14A5" w:rsidP="002E07F7">
      <w:pPr>
        <w:pStyle w:val="af1"/>
      </w:pPr>
      <w:r w:rsidRPr="00C93443">
        <w:t>&lt;/script&gt;</w:t>
      </w:r>
    </w:p>
    <w:p w:rsidR="00612D42" w:rsidRDefault="00612D42"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Default="006605BA" w:rsidP="000F14A5">
      <w:pPr>
        <w:rPr>
          <w:rFonts w:asciiTheme="minorHAnsi" w:hAnsiTheme="minorHAnsi"/>
          <w:color w:val="000000" w:themeColor="text1"/>
          <w:lang w:val="en-US"/>
        </w:rPr>
      </w:pPr>
    </w:p>
    <w:p w:rsidR="006605BA" w:rsidRPr="006605BA" w:rsidRDefault="006605BA" w:rsidP="000F14A5">
      <w:pPr>
        <w:rPr>
          <w:rFonts w:asciiTheme="minorHAnsi" w:hAnsiTheme="minorHAnsi"/>
          <w:color w:val="000000" w:themeColor="text1"/>
          <w:lang w:val="en-US"/>
        </w:rPr>
      </w:pPr>
    </w:p>
    <w:p w:rsidR="00612D42" w:rsidRPr="00C93443" w:rsidRDefault="00612D42" w:rsidP="000F14A5">
      <w:pPr>
        <w:rPr>
          <w:rFonts w:asciiTheme="minorHAnsi" w:hAnsiTheme="minorHAnsi"/>
          <w:color w:val="000000" w:themeColor="text1"/>
        </w:rPr>
      </w:pPr>
    </w:p>
    <w:p w:rsidR="00612D42" w:rsidRDefault="00612D42" w:rsidP="000F14A5">
      <w:pPr>
        <w:rPr>
          <w:rFonts w:asciiTheme="minorHAnsi" w:hAnsiTheme="minorHAnsi"/>
          <w:color w:val="000000" w:themeColor="text1"/>
        </w:rPr>
      </w:pPr>
    </w:p>
    <w:p w:rsidR="0002623F" w:rsidRPr="00C93443" w:rsidRDefault="0002623F" w:rsidP="000F14A5">
      <w:pPr>
        <w:rPr>
          <w:rFonts w:asciiTheme="minorHAnsi" w:hAnsiTheme="minorHAnsi"/>
          <w:color w:val="000000" w:themeColor="text1"/>
        </w:rPr>
      </w:pPr>
    </w:p>
    <w:p w:rsidR="00612D42" w:rsidRDefault="005C4DC2" w:rsidP="003D2704">
      <w:pPr>
        <w:pStyle w:val="aa"/>
      </w:pPr>
      <w:r w:rsidRPr="0002623F">
        <w:rPr>
          <w:rStyle w:val="10"/>
        </w:rPr>
        <w:lastRenderedPageBreak/>
        <w:t>JavaScript</w:t>
      </w:r>
      <w:r w:rsidRPr="00C93443">
        <w:t xml:space="preserve"> —язык программирования сценариев </w:t>
      </w:r>
      <w:r w:rsidRPr="00C93443">
        <w:rPr>
          <w:i/>
          <w:iCs/>
        </w:rPr>
        <w:t xml:space="preserve">(script) </w:t>
      </w:r>
      <w:r w:rsidRPr="00C93443">
        <w:t>со слабой типизацией и динамическим приведением типов.</w:t>
      </w:r>
    </w:p>
    <w:p w:rsidR="003D2704" w:rsidRDefault="003D2704" w:rsidP="003D2704">
      <w:pPr>
        <w:pStyle w:val="aa"/>
      </w:pPr>
      <w:r w:rsidRPr="003D2704">
        <w:t>// однопоточный язык, использующий очередь функций обратного вызова. &lt;Движок v8 от Google, он так же используется, например, в браузере Chrome и в Node.js.&gt;</w:t>
      </w:r>
    </w:p>
    <w:p w:rsidR="00224EA1" w:rsidRDefault="00224EA1" w:rsidP="003D2704">
      <w:pPr>
        <w:pStyle w:val="aa"/>
        <w:rPr>
          <w:lang w:val="en-US"/>
        </w:rPr>
      </w:pPr>
      <w:r w:rsidRPr="00224EA1">
        <w:drawing>
          <wp:inline distT="0" distB="0" distL="0" distR="0" wp14:anchorId="5BB81CEF" wp14:editId="413AD8C3">
            <wp:extent cx="1911600" cy="1432800"/>
            <wp:effectExtent l="0" t="0" r="0" b="0"/>
            <wp:docPr id="27" name="Рисунок 27" descr="https://habrastorage.org/getpro/habr/post_images/32d/97b/231/32d97b231bde5ae266cb7aef68f3f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32d/97b/231/32d97b231bde5ae266cb7aef68f3f86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1600" cy="1432800"/>
                    </a:xfrm>
                    <a:prstGeom prst="rect">
                      <a:avLst/>
                    </a:prstGeom>
                    <a:noFill/>
                    <a:ln>
                      <a:noFill/>
                    </a:ln>
                  </pic:spPr>
                </pic:pic>
              </a:graphicData>
            </a:graphic>
          </wp:inline>
        </w:drawing>
      </w:r>
    </w:p>
    <w:p w:rsidR="002F1D27" w:rsidRDefault="002F1D27" w:rsidP="003D2704">
      <w:pPr>
        <w:pStyle w:val="aa"/>
        <w:rPr>
          <w:lang w:val="en-US"/>
        </w:rPr>
      </w:pPr>
    </w:p>
    <w:p w:rsidR="003E746F" w:rsidRPr="003E746F" w:rsidRDefault="003E746F" w:rsidP="003E746F">
      <w:pPr>
        <w:pStyle w:val="aa"/>
        <w:rPr>
          <w:b/>
        </w:rPr>
      </w:pPr>
      <w:r w:rsidRPr="003E746F">
        <w:rPr>
          <w:b/>
        </w:rPr>
        <w:t>Динамическая и статическая типизация</w:t>
      </w:r>
    </w:p>
    <w:p w:rsidR="002F1D27" w:rsidRDefault="002F1D27" w:rsidP="002F1D27">
      <w:pPr>
        <w:pStyle w:val="aa"/>
      </w:pPr>
      <w:r>
        <w:t xml:space="preserve">Код конвертируется в другую форму, которую компьютер может запустить. Этот процесс называется компиляцией, а период времени, за который этот процесс происходит — </w:t>
      </w:r>
      <w:r>
        <w:rPr>
          <w:rStyle w:val="ab"/>
        </w:rPr>
        <w:t>стадией компиляции</w:t>
      </w:r>
      <w:r>
        <w:t xml:space="preserve"> (compile time).</w:t>
      </w:r>
    </w:p>
    <w:p w:rsidR="002F1D27" w:rsidRDefault="002F1D27" w:rsidP="002F1D27">
      <w:pPr>
        <w:pStyle w:val="aa"/>
      </w:pPr>
      <w:r>
        <w:t xml:space="preserve">После того, как компиляция закончена, запускается программа и период, пока она запущена, называется </w:t>
      </w:r>
      <w:r>
        <w:rPr>
          <w:rStyle w:val="ab"/>
        </w:rPr>
        <w:t>стадией исполнения</w:t>
      </w:r>
      <w:r>
        <w:t xml:space="preserve"> (run time).</w:t>
      </w:r>
    </w:p>
    <w:p w:rsidR="002F1D27" w:rsidRDefault="002F1D27" w:rsidP="002F1D27">
      <w:pPr>
        <w:pStyle w:val="aa"/>
      </w:pPr>
      <w:r>
        <w:rPr>
          <w:rStyle w:val="ab"/>
        </w:rPr>
        <w:t>Статически типизированные</w:t>
      </w:r>
      <w:r>
        <w:t xml:space="preserve"> языки проверяют типы и ищут ошибки типизации на стадии компиляции.</w:t>
      </w:r>
    </w:p>
    <w:p w:rsidR="002F1D27" w:rsidRDefault="002F1D27" w:rsidP="002F1D27">
      <w:pPr>
        <w:pStyle w:val="aa"/>
      </w:pPr>
      <w:r>
        <w:rPr>
          <w:rStyle w:val="ab"/>
        </w:rPr>
        <w:t>Динамически типизированные</w:t>
      </w:r>
      <w:r>
        <w:t xml:space="preserve"> языки проверяют типы и ищут ошибки типизации на стадии исполнения.</w:t>
      </w:r>
    </w:p>
    <w:p w:rsidR="002F1D27" w:rsidRDefault="002F1D27" w:rsidP="002F1D27">
      <w:pPr>
        <w:pStyle w:val="aa"/>
        <w:rPr>
          <w:lang w:val="en-US"/>
        </w:rPr>
      </w:pPr>
      <w:r>
        <w:t>Иными словами: статическое типизирование значит проверку типов перед запуском программы; динамическое — проверку типов, пока программа запущена.</w:t>
      </w:r>
    </w:p>
    <w:p w:rsidR="002F1D27" w:rsidRPr="002F1D27" w:rsidRDefault="002F1D27" w:rsidP="002F1D27">
      <w:pPr>
        <w:pStyle w:val="aa"/>
        <w:rPr>
          <w:lang w:val="en-US"/>
        </w:rPr>
      </w:pPr>
    </w:p>
    <w:p w:rsidR="002F1D27" w:rsidRPr="002F1D27" w:rsidRDefault="002F1D27" w:rsidP="002F1D27">
      <w:pPr>
        <w:pStyle w:val="aa"/>
        <w:rPr>
          <w:b/>
        </w:rPr>
      </w:pPr>
      <w:r w:rsidRPr="002F1D27">
        <w:rPr>
          <w:b/>
        </w:rPr>
        <w:t>Слабая и сильная типизация</w:t>
      </w:r>
    </w:p>
    <w:p w:rsidR="002F1D27" w:rsidRDefault="002F1D27" w:rsidP="002F1D27">
      <w:pPr>
        <w:pStyle w:val="aa"/>
      </w:pPr>
      <w:r>
        <w:t>JavaScript часто конвертирует типы автоматически:</w:t>
      </w:r>
    </w:p>
    <w:p w:rsidR="002F1D27" w:rsidRPr="002F1D27" w:rsidRDefault="002F1D27" w:rsidP="002F1D27">
      <w:pPr>
        <w:pStyle w:val="af1"/>
        <w:rPr>
          <w:rStyle w:val="HTML"/>
          <w:rFonts w:ascii="Consolas" w:eastAsiaTheme="minorEastAsia" w:hAnsi="Consolas" w:cstheme="minorBidi"/>
          <w:sz w:val="16"/>
          <w:szCs w:val="22"/>
        </w:rPr>
      </w:pPr>
      <w:r w:rsidRPr="002F1D27">
        <w:rPr>
          <w:rStyle w:val="hljs-number"/>
        </w:rPr>
        <w:t>4</w:t>
      </w:r>
      <w:r w:rsidRPr="002F1D27">
        <w:rPr>
          <w:rStyle w:val="HTML"/>
          <w:rFonts w:ascii="Consolas" w:eastAsiaTheme="minorEastAsia" w:hAnsi="Consolas" w:cstheme="minorBidi"/>
          <w:sz w:val="16"/>
          <w:szCs w:val="22"/>
        </w:rPr>
        <w:t xml:space="preserve"> + </w:t>
      </w:r>
      <w:r w:rsidRPr="002F1D27">
        <w:rPr>
          <w:rStyle w:val="hljs-string"/>
        </w:rPr>
        <w:t>'7'</w:t>
      </w:r>
      <w:r w:rsidRPr="002F1D27">
        <w:rPr>
          <w:rStyle w:val="HTML"/>
          <w:rFonts w:ascii="Consolas" w:eastAsiaTheme="minorEastAsia" w:hAnsi="Consolas" w:cstheme="minorBidi"/>
          <w:sz w:val="16"/>
          <w:szCs w:val="22"/>
        </w:rPr>
        <w:t xml:space="preserve">;      </w:t>
      </w:r>
      <w:r w:rsidRPr="002F1D27">
        <w:rPr>
          <w:rStyle w:val="hljs-regexp"/>
        </w:rPr>
        <w:t>//</w:t>
      </w:r>
      <w:r w:rsidRPr="002F1D27">
        <w:rPr>
          <w:rStyle w:val="HTML"/>
          <w:rFonts w:ascii="Consolas" w:eastAsiaTheme="minorEastAsia" w:hAnsi="Consolas" w:cstheme="minorBidi"/>
          <w:sz w:val="16"/>
          <w:szCs w:val="22"/>
        </w:rPr>
        <w:t xml:space="preserve"> </w:t>
      </w:r>
      <w:r w:rsidRPr="002F1D27">
        <w:rPr>
          <w:rStyle w:val="hljs-string"/>
        </w:rPr>
        <w:t>'47'</w:t>
      </w:r>
    </w:p>
    <w:p w:rsidR="002F1D27" w:rsidRPr="002F1D27" w:rsidRDefault="002F1D27" w:rsidP="002F1D27">
      <w:pPr>
        <w:pStyle w:val="af1"/>
        <w:rPr>
          <w:rStyle w:val="HTML"/>
          <w:rFonts w:ascii="Consolas" w:eastAsiaTheme="minorEastAsia" w:hAnsi="Consolas" w:cstheme="minorBidi"/>
          <w:sz w:val="16"/>
          <w:szCs w:val="22"/>
        </w:rPr>
      </w:pPr>
      <w:r w:rsidRPr="002F1D27">
        <w:rPr>
          <w:rStyle w:val="hljs-number"/>
        </w:rPr>
        <w:t>4</w:t>
      </w:r>
      <w:r w:rsidRPr="002F1D27">
        <w:rPr>
          <w:rStyle w:val="HTML"/>
          <w:rFonts w:ascii="Consolas" w:eastAsiaTheme="minorEastAsia" w:hAnsi="Consolas" w:cstheme="minorBidi"/>
          <w:sz w:val="16"/>
          <w:szCs w:val="22"/>
        </w:rPr>
        <w:t xml:space="preserve"> * </w:t>
      </w:r>
      <w:r w:rsidRPr="002F1D27">
        <w:rPr>
          <w:rStyle w:val="hljs-string"/>
        </w:rPr>
        <w:t>'7'</w:t>
      </w:r>
      <w:r w:rsidRPr="002F1D27">
        <w:rPr>
          <w:rStyle w:val="HTML"/>
          <w:rFonts w:ascii="Consolas" w:eastAsiaTheme="minorEastAsia" w:hAnsi="Consolas" w:cstheme="minorBidi"/>
          <w:sz w:val="16"/>
          <w:szCs w:val="22"/>
        </w:rPr>
        <w:t xml:space="preserve">;      </w:t>
      </w:r>
      <w:r w:rsidRPr="002F1D27">
        <w:rPr>
          <w:rStyle w:val="hljs-regexp"/>
        </w:rPr>
        <w:t>//</w:t>
      </w:r>
      <w:r w:rsidRPr="002F1D27">
        <w:rPr>
          <w:rStyle w:val="HTML"/>
          <w:rFonts w:ascii="Consolas" w:eastAsiaTheme="minorEastAsia" w:hAnsi="Consolas" w:cstheme="minorBidi"/>
          <w:sz w:val="16"/>
          <w:szCs w:val="22"/>
        </w:rPr>
        <w:t xml:space="preserve"> </w:t>
      </w:r>
      <w:r w:rsidRPr="002F1D27">
        <w:rPr>
          <w:rStyle w:val="hljs-number"/>
        </w:rPr>
        <w:t>28</w:t>
      </w:r>
    </w:p>
    <w:p w:rsidR="002F1D27" w:rsidRPr="002F1D27" w:rsidRDefault="002F1D27" w:rsidP="002F1D27">
      <w:pPr>
        <w:pStyle w:val="af1"/>
        <w:rPr>
          <w:rStyle w:val="HTML"/>
          <w:rFonts w:ascii="Consolas" w:eastAsiaTheme="minorEastAsia" w:hAnsi="Consolas" w:cstheme="minorBidi"/>
          <w:sz w:val="16"/>
          <w:szCs w:val="22"/>
        </w:rPr>
      </w:pPr>
      <w:r w:rsidRPr="002F1D27">
        <w:rPr>
          <w:rStyle w:val="hljs-number"/>
        </w:rPr>
        <w:t>2</w:t>
      </w:r>
      <w:r w:rsidRPr="002F1D27">
        <w:rPr>
          <w:rStyle w:val="HTML"/>
          <w:rFonts w:ascii="Consolas" w:eastAsiaTheme="minorEastAsia" w:hAnsi="Consolas" w:cstheme="minorBidi"/>
          <w:sz w:val="16"/>
          <w:szCs w:val="22"/>
        </w:rPr>
        <w:t xml:space="preserve"> + </w:t>
      </w:r>
      <w:r w:rsidRPr="002F1D27">
        <w:rPr>
          <w:rStyle w:val="hljs-literal"/>
        </w:rPr>
        <w:t>true</w:t>
      </w:r>
      <w:r w:rsidRPr="002F1D27">
        <w:rPr>
          <w:rStyle w:val="HTML"/>
          <w:rFonts w:ascii="Consolas" w:eastAsiaTheme="minorEastAsia" w:hAnsi="Consolas" w:cstheme="minorBidi"/>
          <w:sz w:val="16"/>
          <w:szCs w:val="22"/>
        </w:rPr>
        <w:t xml:space="preserve">;     </w:t>
      </w:r>
      <w:r w:rsidRPr="002F1D27">
        <w:rPr>
          <w:rStyle w:val="hljs-regexp"/>
        </w:rPr>
        <w:t>//</w:t>
      </w:r>
      <w:r w:rsidRPr="002F1D27">
        <w:rPr>
          <w:rStyle w:val="HTML"/>
          <w:rFonts w:ascii="Consolas" w:eastAsiaTheme="minorEastAsia" w:hAnsi="Consolas" w:cstheme="minorBidi"/>
          <w:sz w:val="16"/>
          <w:szCs w:val="22"/>
        </w:rPr>
        <w:t xml:space="preserve"> </w:t>
      </w:r>
      <w:r w:rsidRPr="002F1D27">
        <w:rPr>
          <w:rStyle w:val="hljs-number"/>
        </w:rPr>
        <w:t>3</w:t>
      </w:r>
    </w:p>
    <w:p w:rsidR="002F1D27" w:rsidRPr="002F1D27" w:rsidRDefault="002F1D27" w:rsidP="002F1D27">
      <w:pPr>
        <w:pStyle w:val="af1"/>
        <w:rPr>
          <w:rStyle w:val="HTML"/>
          <w:rFonts w:ascii="Consolas" w:eastAsiaTheme="minorEastAsia" w:hAnsi="Consolas" w:cstheme="minorBidi"/>
          <w:sz w:val="16"/>
          <w:szCs w:val="22"/>
        </w:rPr>
      </w:pPr>
      <w:r w:rsidRPr="002F1D27">
        <w:rPr>
          <w:rStyle w:val="hljs-literal"/>
        </w:rPr>
        <w:t>false</w:t>
      </w:r>
      <w:r w:rsidRPr="002F1D27">
        <w:rPr>
          <w:rStyle w:val="HTML"/>
          <w:rFonts w:ascii="Consolas" w:eastAsiaTheme="minorEastAsia" w:hAnsi="Consolas" w:cstheme="minorBidi"/>
          <w:sz w:val="16"/>
          <w:szCs w:val="22"/>
        </w:rPr>
        <w:t xml:space="preserve"> - </w:t>
      </w:r>
      <w:r w:rsidRPr="002F1D27">
        <w:rPr>
          <w:rStyle w:val="hljs-number"/>
        </w:rPr>
        <w:t>3</w:t>
      </w:r>
      <w:r w:rsidRPr="002F1D27">
        <w:rPr>
          <w:rStyle w:val="HTML"/>
          <w:rFonts w:ascii="Consolas" w:eastAsiaTheme="minorEastAsia" w:hAnsi="Consolas" w:cstheme="minorBidi"/>
          <w:sz w:val="16"/>
          <w:szCs w:val="22"/>
        </w:rPr>
        <w:t xml:space="preserve">;    </w:t>
      </w:r>
      <w:r w:rsidRPr="002F1D27">
        <w:rPr>
          <w:rStyle w:val="hljs-regexp"/>
        </w:rPr>
        <w:t>//</w:t>
      </w:r>
      <w:r w:rsidRPr="002F1D27">
        <w:rPr>
          <w:rStyle w:val="HTML"/>
          <w:rFonts w:ascii="Consolas" w:eastAsiaTheme="minorEastAsia" w:hAnsi="Consolas" w:cstheme="minorBidi"/>
          <w:sz w:val="16"/>
          <w:szCs w:val="22"/>
        </w:rPr>
        <w:t xml:space="preserve"> -</w:t>
      </w:r>
      <w:r w:rsidRPr="002F1D27">
        <w:rPr>
          <w:rStyle w:val="hljs-number"/>
        </w:rPr>
        <w:t>3</w:t>
      </w:r>
    </w:p>
    <w:p w:rsidR="002F1D27" w:rsidRDefault="002F1D27" w:rsidP="002F1D27">
      <w:pPr>
        <w:pStyle w:val="aa"/>
        <w:rPr>
          <w:lang w:val="en-US"/>
        </w:rPr>
      </w:pPr>
    </w:p>
    <w:p w:rsidR="002F1D27" w:rsidRDefault="002F1D27" w:rsidP="002F1D27">
      <w:pPr>
        <w:pStyle w:val="aa"/>
      </w:pPr>
      <w:r>
        <w:t>JavaScript — это язык со слабой типизацией. У него есть представление о типах, но он расслаблено к ним относится и может оперировать значениями, можно сказать, произвольно. Чем сильнее система типизации, тем строже правила.</w:t>
      </w:r>
    </w:p>
    <w:p w:rsidR="002F1D27" w:rsidRPr="002F1D27" w:rsidRDefault="002F1D27" w:rsidP="003D2704">
      <w:pPr>
        <w:pStyle w:val="aa"/>
        <w:rPr>
          <w:lang w:val="en-US"/>
        </w:rPr>
      </w:pPr>
    </w:p>
    <w:p w:rsidR="000C567E" w:rsidRPr="000C567E" w:rsidRDefault="000C567E" w:rsidP="000C567E">
      <w:pPr>
        <w:pStyle w:val="aa"/>
      </w:pPr>
      <w:r w:rsidRPr="000C567E">
        <w:rPr>
          <w:i/>
          <w:iCs/>
        </w:rPr>
        <w:t>Упрощённое представление движка V8</w:t>
      </w:r>
      <w:r w:rsidRPr="000C567E">
        <w:br/>
        <w:t>На нашей схеме движок представлен состоящим из двух основных компонентов:</w:t>
      </w:r>
    </w:p>
    <w:p w:rsidR="000C567E" w:rsidRPr="000C567E" w:rsidRDefault="000C567E" w:rsidP="002D318D">
      <w:pPr>
        <w:pStyle w:val="aa"/>
        <w:numPr>
          <w:ilvl w:val="0"/>
          <w:numId w:val="115"/>
        </w:numPr>
      </w:pPr>
      <w:r w:rsidRPr="000C567E">
        <w:t>Куча (Memory Heap) — то место, где происходит выделение памяти.</w:t>
      </w:r>
    </w:p>
    <w:p w:rsidR="000C567E" w:rsidRDefault="000C567E" w:rsidP="00AF1E0F">
      <w:pPr>
        <w:pStyle w:val="aa"/>
        <w:numPr>
          <w:ilvl w:val="0"/>
          <w:numId w:val="115"/>
        </w:numPr>
      </w:pPr>
      <w:r w:rsidRPr="000C567E">
        <w:t>Стек вызовов (Call Stack) — то место, куда в процессе выполнения кода попадают так называемые стековые кадры.</w:t>
      </w:r>
    </w:p>
    <w:p w:rsidR="007A46DA" w:rsidRDefault="007A46DA" w:rsidP="000C567E">
      <w:pPr>
        <w:pStyle w:val="aa"/>
        <w:rPr>
          <w:b/>
          <w:lang w:val="en-US"/>
        </w:rPr>
      </w:pPr>
    </w:p>
    <w:p w:rsidR="000C567E" w:rsidRPr="000C567E" w:rsidRDefault="000C567E" w:rsidP="000C567E">
      <w:pPr>
        <w:pStyle w:val="aa"/>
        <w:rPr>
          <w:b/>
        </w:rPr>
      </w:pPr>
      <w:r w:rsidRPr="000C567E">
        <w:rPr>
          <w:b/>
        </w:rPr>
        <w:t>Механизмы времени выполнения</w:t>
      </w:r>
    </w:p>
    <w:p w:rsidR="000C567E" w:rsidRDefault="000C567E" w:rsidP="000C567E">
      <w:pPr>
        <w:pStyle w:val="aa"/>
      </w:pPr>
      <w:r>
        <w:t xml:space="preserve">  Если говорить о применении JavaScript в браузере, то здесь существуют </w:t>
      </w:r>
      <w:r w:rsidRPr="00AE4DFF">
        <w:rPr>
          <w:rStyle w:val="a5"/>
        </w:rPr>
        <w:t>API</w:t>
      </w:r>
      <w:r w:rsidR="00AE4DFF">
        <w:t xml:space="preserve"> </w:t>
      </w:r>
      <w:r w:rsidR="00AE4DFF" w:rsidRPr="00AE4DFF">
        <w:t>&lt; (Application Programming Interface) — это интерфейс программирования, интерфейс создания приложений. Если говорить более понятным языком, то API — это готовый код для упрощения жизни программисту. API создавался для того, чтобы программист реально мог облегчить задачу написания того или иного приложения благодаря использованию готового кода (например, функций). Всем известный jQuery, написанный на JavaScript является тоже своего рода API. Если рассматривать конкретно данный пример, то jQuery позволяет намного облегчить написание кода. То что обычными средствами JavaScript можно было сделать за 30 строк, через jQuery пишется через 5-6. Если рассматривать API в общем, то можно найти очень много сервисов, представляющих решения для разработки. Самый известный на сегодняшний день — это сервис code.google.com, предоставляющий около полусотни разнообразных API! Это и интерфейс для создания Android-приложений, и различные API для работы с AJAX, и различные API приложений, которые можно легко подстроить под свой лад.&gt;</w:t>
      </w:r>
      <w:r>
        <w:t>, например, что-то вроде функции setTimeout, которые использует практически каждый JS-разработчик. Однако, эти API предоставляет не движок.</w:t>
      </w:r>
    </w:p>
    <w:p w:rsidR="000C567E" w:rsidRDefault="000C567E" w:rsidP="000C567E">
      <w:pPr>
        <w:pStyle w:val="aa"/>
      </w:pPr>
    </w:p>
    <w:p w:rsidR="000C567E" w:rsidRDefault="000C567E" w:rsidP="000C567E">
      <w:pPr>
        <w:pStyle w:val="aa"/>
      </w:pPr>
      <w:r>
        <w:t>Откуда же они берутся? Оказывается, что реальность выглядит немного сложнее, чем может показаться на первый взгляд.</w:t>
      </w:r>
    </w:p>
    <w:p w:rsidR="000C567E" w:rsidRDefault="000C567E" w:rsidP="000C567E">
      <w:pPr>
        <w:pStyle w:val="aa"/>
      </w:pPr>
      <w:r w:rsidRPr="000C567E">
        <w:drawing>
          <wp:inline distT="0" distB="0" distL="0" distR="0" wp14:anchorId="4C35B80E" wp14:editId="43E2C6CE">
            <wp:extent cx="2674800" cy="2005200"/>
            <wp:effectExtent l="0" t="0" r="0" b="0"/>
            <wp:docPr id="30" name="Рисунок 30" descr="https://habrastorage.org/getpro/habr/post_images/348/445/2b2/3484452b25768962e2ed1920b026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getpro/habr/post_images/348/445/2b2/3484452b25768962e2ed1920b026655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4800" cy="2005200"/>
                    </a:xfrm>
                    <a:prstGeom prst="rect">
                      <a:avLst/>
                    </a:prstGeom>
                    <a:noFill/>
                    <a:ln>
                      <a:noFill/>
                    </a:ln>
                  </pic:spPr>
                </pic:pic>
              </a:graphicData>
            </a:graphic>
          </wp:inline>
        </w:drawing>
      </w:r>
    </w:p>
    <w:p w:rsidR="000C567E" w:rsidRPr="00AE4DFF" w:rsidRDefault="000C567E" w:rsidP="000C567E">
      <w:pPr>
        <w:pStyle w:val="aa"/>
        <w:rPr>
          <w:i/>
        </w:rPr>
      </w:pPr>
      <w:r w:rsidRPr="00AE4DFF">
        <w:rPr>
          <w:i/>
        </w:rPr>
        <w:t>Движок, цикл событий, очередь функций обратного вызова и API, предоставляемые браузером</w:t>
      </w:r>
    </w:p>
    <w:p w:rsidR="000C567E" w:rsidRDefault="000C567E" w:rsidP="000C567E">
      <w:pPr>
        <w:pStyle w:val="aa"/>
      </w:pPr>
    </w:p>
    <w:p w:rsidR="000C567E" w:rsidRDefault="000C567E" w:rsidP="000C567E">
      <w:pPr>
        <w:pStyle w:val="aa"/>
        <w:rPr>
          <w:lang w:val="en-US"/>
        </w:rPr>
      </w:pPr>
      <w:r>
        <w:t xml:space="preserve">Итак, помимо движка у нас есть ещё очень много всего. Скажем — так называемые Web API, которые предоставляет нам браузер — </w:t>
      </w:r>
      <w:r>
        <w:lastRenderedPageBreak/>
        <w:t>средства для работы с DOM, инструменты для выполнения AJAX-запросов, нечто вроде функции setTimeout, и многое другое.</w:t>
      </w:r>
    </w:p>
    <w:p w:rsidR="00AE4DFF" w:rsidRDefault="00AE4DFF" w:rsidP="000C567E">
      <w:pPr>
        <w:pStyle w:val="aa"/>
        <w:rPr>
          <w:lang w:val="en-US"/>
        </w:rPr>
      </w:pPr>
    </w:p>
    <w:p w:rsidR="00AE4DFF" w:rsidRPr="007A46DA" w:rsidRDefault="00AE4DFF" w:rsidP="00AE4DFF">
      <w:pPr>
        <w:pStyle w:val="aa"/>
        <w:rPr>
          <w:b/>
        </w:rPr>
      </w:pPr>
      <w:r w:rsidRPr="007A46DA">
        <w:rPr>
          <w:b/>
        </w:rPr>
        <w:t>Стек вызовов</w:t>
      </w:r>
    </w:p>
    <w:p w:rsidR="007A46DA" w:rsidRDefault="00AE4DFF" w:rsidP="007A46DA">
      <w:pPr>
        <w:pStyle w:val="aa"/>
        <w:rPr>
          <w:lang w:val="en-US"/>
        </w:rPr>
      </w:pPr>
      <w:r w:rsidRPr="00AE4DFF">
        <w:t>JavaScript — однопоточный язык программирования. Это означает, что у него один стек вызовов. Таким образом, в некий момент времени он может выполнять лишь какую-то одну задачу.</w:t>
      </w:r>
      <w:r w:rsidRPr="00AE4DFF">
        <w:br/>
      </w:r>
      <w:r w:rsidRPr="00AE4DFF">
        <w:br/>
      </w:r>
      <w:r w:rsidRPr="007D54B9">
        <w:rPr>
          <w:rStyle w:val="a5"/>
        </w:rPr>
        <w:t xml:space="preserve">Стек вызовов </w:t>
      </w:r>
      <w:r w:rsidRPr="00AE4DFF">
        <w:t>— это структура данных, которая, говоря упрощённо, записывает сведения о месте в программе, где мы находимся. Если мы переходим в функцию, мы помещаем запись о ней в верхнюю часть стека. Когда мы из функции возвращаемся, мы вытаскиваем из стека самый верхний элемент и оказываемся там, откуда вызывали эту функцию. Это — всё, что умеет стек.</w:t>
      </w:r>
      <w:r w:rsidRPr="00AE4DFF">
        <w:br/>
      </w:r>
      <w:r w:rsidRPr="00AE4DFF">
        <w:br/>
        <w:t>Рассмотрим пример. Взгляните на следующий код:</w:t>
      </w:r>
      <w:r w:rsidRPr="00AE4DFF">
        <w:br/>
      </w:r>
    </w:p>
    <w:p w:rsidR="00AE4DFF" w:rsidRPr="00AE4DFF" w:rsidRDefault="00AE4DFF" w:rsidP="007A46DA">
      <w:pPr>
        <w:pStyle w:val="af1"/>
      </w:pPr>
      <w:r w:rsidRPr="00AE4DFF">
        <w:br/>
      </w:r>
      <w:r w:rsidRPr="007A46DA">
        <w:rPr>
          <w:rStyle w:val="af2"/>
        </w:rPr>
        <w:t xml:space="preserve">function </w:t>
      </w:r>
      <w:r w:rsidRPr="007D54B9">
        <w:rPr>
          <w:rStyle w:val="af2"/>
          <w:color w:val="E36C0A" w:themeColor="accent6" w:themeShade="BF"/>
        </w:rPr>
        <w:t>multiply</w:t>
      </w:r>
      <w:r w:rsidRPr="007A46DA">
        <w:rPr>
          <w:rStyle w:val="af2"/>
        </w:rPr>
        <w:t>(x, y) {</w:t>
      </w:r>
    </w:p>
    <w:p w:rsidR="00AE4DFF" w:rsidRPr="00AE4DFF" w:rsidRDefault="00AE4DFF" w:rsidP="007A46DA">
      <w:pPr>
        <w:pStyle w:val="af1"/>
      </w:pPr>
      <w:r w:rsidRPr="00AE4DFF">
        <w:t xml:space="preserve">    return x * y;</w:t>
      </w:r>
    </w:p>
    <w:p w:rsidR="00AE4DFF" w:rsidRDefault="00AE4DFF" w:rsidP="007A46DA">
      <w:pPr>
        <w:pStyle w:val="af1"/>
        <w:rPr>
          <w:lang w:val="en-US"/>
        </w:rPr>
      </w:pPr>
      <w:r w:rsidRPr="00AE4DFF">
        <w:t>}</w:t>
      </w:r>
    </w:p>
    <w:p w:rsidR="00CF1A39" w:rsidRPr="00CF1A39" w:rsidRDefault="00CF1A39" w:rsidP="00CF1A39">
      <w:pPr>
        <w:pStyle w:val="af1"/>
        <w:rPr>
          <w:lang w:val="en-US"/>
        </w:rPr>
      </w:pPr>
    </w:p>
    <w:p w:rsidR="00AE4DFF" w:rsidRPr="00AE4DFF" w:rsidRDefault="00AE4DFF" w:rsidP="007A46DA">
      <w:pPr>
        <w:pStyle w:val="af1"/>
      </w:pPr>
      <w:r w:rsidRPr="00AE4DFF">
        <w:t xml:space="preserve">function </w:t>
      </w:r>
      <w:r w:rsidRPr="007D54B9">
        <w:rPr>
          <w:color w:val="7030A0"/>
        </w:rPr>
        <w:t>printSquare</w:t>
      </w:r>
      <w:r w:rsidRPr="00AE4DFF">
        <w:t>(x) {</w:t>
      </w:r>
    </w:p>
    <w:p w:rsidR="00AE4DFF" w:rsidRPr="00AE4DFF" w:rsidRDefault="00AE4DFF" w:rsidP="007A46DA">
      <w:pPr>
        <w:pStyle w:val="af1"/>
      </w:pPr>
      <w:r w:rsidRPr="00AE4DFF">
        <w:t xml:space="preserve">    var s = </w:t>
      </w:r>
      <w:r w:rsidRPr="007D54B9">
        <w:rPr>
          <w:color w:val="E36C0A" w:themeColor="accent6" w:themeShade="BF"/>
        </w:rPr>
        <w:t>multiply</w:t>
      </w:r>
      <w:r w:rsidRPr="00AE4DFF">
        <w:t>(x, x);</w:t>
      </w:r>
    </w:p>
    <w:p w:rsidR="00AE4DFF" w:rsidRPr="00AE4DFF" w:rsidRDefault="00AE4DFF" w:rsidP="007A46DA">
      <w:pPr>
        <w:pStyle w:val="af1"/>
      </w:pPr>
      <w:r w:rsidRPr="00AE4DFF">
        <w:t xml:space="preserve">    console.log(s);</w:t>
      </w:r>
    </w:p>
    <w:p w:rsidR="00AE4DFF" w:rsidRPr="00CF1A39" w:rsidRDefault="00AE4DFF" w:rsidP="007A46DA">
      <w:pPr>
        <w:pStyle w:val="af1"/>
        <w:rPr>
          <w:lang w:val="en-US"/>
        </w:rPr>
      </w:pPr>
      <w:r w:rsidRPr="00AE4DFF">
        <w:t>}</w:t>
      </w:r>
    </w:p>
    <w:p w:rsidR="00AE4DFF" w:rsidRPr="00AE4DFF" w:rsidRDefault="00AE4DFF" w:rsidP="007A46DA">
      <w:pPr>
        <w:pStyle w:val="af1"/>
      </w:pPr>
      <w:r w:rsidRPr="007D54B9">
        <w:rPr>
          <w:color w:val="7030A0"/>
        </w:rPr>
        <w:t>printSquare</w:t>
      </w:r>
      <w:r w:rsidRPr="00AE4DFF">
        <w:t>(5);</w:t>
      </w:r>
    </w:p>
    <w:p w:rsidR="00AE4DFF" w:rsidRDefault="00AE4DFF" w:rsidP="00AE4DFF">
      <w:pPr>
        <w:pStyle w:val="aa"/>
        <w:rPr>
          <w:lang w:val="en-US"/>
        </w:rPr>
      </w:pPr>
      <w:r w:rsidRPr="00AE4DFF">
        <w:br/>
        <w:t>Когда движок только начинает выполнять этот код, стек вызовов пуст. После этого происходит следующее:</w:t>
      </w:r>
    </w:p>
    <w:p w:rsidR="007A46DA" w:rsidRPr="007A46DA" w:rsidRDefault="007A46DA" w:rsidP="00AE4DFF">
      <w:pPr>
        <w:pStyle w:val="aa"/>
        <w:rPr>
          <w:lang w:val="en-US"/>
        </w:rPr>
      </w:pPr>
      <w:r w:rsidRPr="007A46DA">
        <w:drawing>
          <wp:inline distT="0" distB="0" distL="0" distR="0" wp14:anchorId="6DF19EE1" wp14:editId="696919F8">
            <wp:extent cx="3046729" cy="1908000"/>
            <wp:effectExtent l="0" t="0" r="1905" b="0"/>
            <wp:docPr id="32" name="Рисунок 32" descr="https://habrastorage.org/getpro/habr/post_images/19c/a4b/bad/19ca4bbadd85f5c38bcfa0a87a79bc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getpro/habr/post_images/19c/a4b/bad/19ca4bbadd85f5c38bcfa0a87a79bc75.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25" b="15961"/>
                    <a:stretch/>
                  </pic:blipFill>
                  <pic:spPr bwMode="auto">
                    <a:xfrm>
                      <a:off x="0" y="0"/>
                      <a:ext cx="3072500" cy="1924139"/>
                    </a:xfrm>
                    <a:prstGeom prst="rect">
                      <a:avLst/>
                    </a:prstGeom>
                    <a:noFill/>
                    <a:ln>
                      <a:noFill/>
                    </a:ln>
                    <a:extLst>
                      <a:ext uri="{53640926-AAD7-44D8-BBD7-CCE9431645EC}">
                        <a14:shadowObscured xmlns:a14="http://schemas.microsoft.com/office/drawing/2010/main"/>
                      </a:ext>
                    </a:extLst>
                  </pic:spPr>
                </pic:pic>
              </a:graphicData>
            </a:graphic>
          </wp:inline>
        </w:drawing>
      </w:r>
    </w:p>
    <w:p w:rsidR="000C567E" w:rsidRDefault="00CF1A39" w:rsidP="00CF1A39">
      <w:pPr>
        <w:pStyle w:val="aa"/>
        <w:rPr>
          <w:i/>
          <w:lang w:val="en-US"/>
        </w:rPr>
      </w:pPr>
      <w:r w:rsidRPr="00CF1A39">
        <w:rPr>
          <w:i/>
        </w:rPr>
        <w:t>Стек вызовов в ходе выполнения программы</w:t>
      </w:r>
    </w:p>
    <w:p w:rsidR="00CF1A39" w:rsidRPr="00CF1A39" w:rsidRDefault="00CF1A39" w:rsidP="00CF1A39">
      <w:pPr>
        <w:pStyle w:val="aa"/>
      </w:pPr>
      <w:r w:rsidRPr="00CF1A39">
        <w:t>Каждая запись в стеке вызовов называется </w:t>
      </w:r>
      <w:r w:rsidRPr="00CF1A39">
        <w:rPr>
          <w:b/>
          <w:bCs/>
        </w:rPr>
        <w:t>стековым кадром</w:t>
      </w:r>
      <w:r w:rsidRPr="00CF1A39">
        <w:t>.</w:t>
      </w:r>
      <w:r w:rsidRPr="00CF1A39">
        <w:br/>
      </w:r>
      <w:r w:rsidRPr="00CF1A39">
        <w:br/>
        <w:t>На механизме анализа стековых кадров основана информация о стеке вызовов, трассировка стека, выдаваемая при возникновении исключения. Трассировка стека представляет собой состояние стека в момент исключения. Взгляните на следующий код:</w:t>
      </w:r>
      <w:r w:rsidRPr="00CF1A39">
        <w:br/>
      </w:r>
    </w:p>
    <w:p w:rsidR="00CF1A39" w:rsidRPr="00CF1A39" w:rsidRDefault="00CF1A39" w:rsidP="00B8172D">
      <w:pPr>
        <w:pStyle w:val="af1"/>
      </w:pPr>
      <w:r w:rsidRPr="00CF1A39">
        <w:t xml:space="preserve">function </w:t>
      </w:r>
      <w:r w:rsidRPr="00B8172D">
        <w:rPr>
          <w:color w:val="00B050"/>
        </w:rPr>
        <w:t>foo</w:t>
      </w:r>
      <w:r w:rsidRPr="00CF1A39">
        <w:t>() {</w:t>
      </w:r>
    </w:p>
    <w:p w:rsidR="00CF1A39" w:rsidRPr="00CF1A39" w:rsidRDefault="00CF1A39" w:rsidP="00B8172D">
      <w:pPr>
        <w:pStyle w:val="af1"/>
      </w:pPr>
      <w:r w:rsidRPr="00CF1A39">
        <w:t xml:space="preserve">    throw new Error('SessionStack will help you resolve crashes :)');</w:t>
      </w:r>
    </w:p>
    <w:p w:rsidR="00CF1A39" w:rsidRPr="00CF1A39" w:rsidRDefault="00CF1A39" w:rsidP="00B8172D">
      <w:pPr>
        <w:pStyle w:val="af1"/>
      </w:pPr>
      <w:r w:rsidRPr="00CF1A39">
        <w:t>}</w:t>
      </w:r>
    </w:p>
    <w:p w:rsidR="00CF1A39" w:rsidRPr="00CF1A39" w:rsidRDefault="00CF1A39" w:rsidP="00B8172D">
      <w:pPr>
        <w:pStyle w:val="af1"/>
      </w:pPr>
      <w:r w:rsidRPr="00CF1A39">
        <w:t xml:space="preserve">function </w:t>
      </w:r>
      <w:r w:rsidRPr="00B8172D">
        <w:rPr>
          <w:color w:val="984806" w:themeColor="accent6" w:themeShade="80"/>
        </w:rPr>
        <w:t>bar</w:t>
      </w:r>
      <w:r w:rsidRPr="00CF1A39">
        <w:t>() {</w:t>
      </w:r>
    </w:p>
    <w:p w:rsidR="00CF1A39" w:rsidRPr="00CF1A39" w:rsidRDefault="00CF1A39" w:rsidP="00B8172D">
      <w:pPr>
        <w:pStyle w:val="af1"/>
      </w:pPr>
      <w:r w:rsidRPr="00CF1A39">
        <w:t xml:space="preserve">    </w:t>
      </w:r>
      <w:r w:rsidRPr="00B8172D">
        <w:rPr>
          <w:color w:val="00B050"/>
        </w:rPr>
        <w:t>foo</w:t>
      </w:r>
      <w:r w:rsidRPr="00CF1A39">
        <w:t>();</w:t>
      </w:r>
    </w:p>
    <w:p w:rsidR="00CF1A39" w:rsidRPr="00CF1A39" w:rsidRDefault="00CF1A39" w:rsidP="00B8172D">
      <w:pPr>
        <w:pStyle w:val="af1"/>
      </w:pPr>
      <w:r w:rsidRPr="00CF1A39">
        <w:t>}</w:t>
      </w:r>
    </w:p>
    <w:p w:rsidR="00CF1A39" w:rsidRPr="00CF1A39" w:rsidRDefault="00CF1A39" w:rsidP="00B8172D">
      <w:pPr>
        <w:pStyle w:val="af1"/>
      </w:pPr>
      <w:r w:rsidRPr="00CF1A39">
        <w:t xml:space="preserve">function </w:t>
      </w:r>
      <w:r w:rsidRPr="00B8172D">
        <w:rPr>
          <w:color w:val="7030A0"/>
        </w:rPr>
        <w:t>start</w:t>
      </w:r>
      <w:r w:rsidRPr="00CF1A39">
        <w:t>() {</w:t>
      </w:r>
    </w:p>
    <w:p w:rsidR="00CF1A39" w:rsidRPr="00CF1A39" w:rsidRDefault="00CF1A39" w:rsidP="00B8172D">
      <w:pPr>
        <w:pStyle w:val="af1"/>
      </w:pPr>
      <w:r w:rsidRPr="00CF1A39">
        <w:t xml:space="preserve">    </w:t>
      </w:r>
      <w:r w:rsidRPr="00B8172D">
        <w:rPr>
          <w:color w:val="984806" w:themeColor="accent6" w:themeShade="80"/>
        </w:rPr>
        <w:t>bar</w:t>
      </w:r>
      <w:r w:rsidRPr="00CF1A39">
        <w:t>();</w:t>
      </w:r>
    </w:p>
    <w:p w:rsidR="00CF1A39" w:rsidRPr="00CF1A39" w:rsidRDefault="00CF1A39" w:rsidP="00B8172D">
      <w:pPr>
        <w:pStyle w:val="af1"/>
      </w:pPr>
      <w:r w:rsidRPr="00CF1A39">
        <w:t>}</w:t>
      </w:r>
    </w:p>
    <w:p w:rsidR="00CF1A39" w:rsidRPr="00CF1A39" w:rsidRDefault="00CF1A39" w:rsidP="00B8172D">
      <w:pPr>
        <w:pStyle w:val="af1"/>
      </w:pPr>
      <w:r w:rsidRPr="00B8172D">
        <w:rPr>
          <w:color w:val="7030A0"/>
        </w:rPr>
        <w:t>start</w:t>
      </w:r>
      <w:r w:rsidRPr="00CF1A39">
        <w:t>();</w:t>
      </w:r>
    </w:p>
    <w:p w:rsidR="00CF1A39" w:rsidRPr="00CF1A39" w:rsidRDefault="00CF1A39" w:rsidP="00CF1A39">
      <w:pPr>
        <w:pStyle w:val="aa"/>
      </w:pPr>
      <w:r w:rsidRPr="00CF1A39">
        <w:br/>
        <w:t>Если выполнить это в Chrome (предполагается, что код находится в файле foo.js), мы увидим следующие сведения о стеке:</w:t>
      </w:r>
    </w:p>
    <w:p w:rsidR="00CF1A39" w:rsidRDefault="00B8172D" w:rsidP="003D2704">
      <w:pPr>
        <w:pStyle w:val="aa"/>
        <w:rPr>
          <w:lang w:val="en-US"/>
        </w:rPr>
      </w:pPr>
      <w:r w:rsidRPr="00B8172D">
        <w:drawing>
          <wp:inline distT="0" distB="0" distL="0" distR="0" wp14:anchorId="00161F3B" wp14:editId="6BB8CFA1">
            <wp:extent cx="2898000" cy="417600"/>
            <wp:effectExtent l="0" t="0" r="0" b="1905"/>
            <wp:docPr id="33" name="Рисунок 33" descr="https://habrastorage.org/getpro/habr/post_images/ab6/77c/bf5/ab677cbf53bdb98ffbb5c017883a6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getpro/habr/post_images/ab6/77c/bf5/ab677cbf53bdb98ffbb5c017883a692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98000" cy="417600"/>
                    </a:xfrm>
                    <a:prstGeom prst="rect">
                      <a:avLst/>
                    </a:prstGeom>
                    <a:noFill/>
                    <a:ln>
                      <a:noFill/>
                    </a:ln>
                  </pic:spPr>
                </pic:pic>
              </a:graphicData>
            </a:graphic>
          </wp:inline>
        </w:drawing>
      </w:r>
    </w:p>
    <w:p w:rsidR="00B8172D" w:rsidRDefault="00B8172D" w:rsidP="003D2704">
      <w:pPr>
        <w:pStyle w:val="aa"/>
        <w:rPr>
          <w:i/>
          <w:iCs/>
          <w:lang w:val="en-US"/>
        </w:rPr>
      </w:pPr>
      <w:r w:rsidRPr="00B8172D">
        <w:rPr>
          <w:i/>
          <w:iCs/>
        </w:rPr>
        <w:t>Трассировка стека после возникновения ошибки</w:t>
      </w:r>
    </w:p>
    <w:p w:rsidR="00B8172D" w:rsidRDefault="00B8172D" w:rsidP="003D2704">
      <w:pPr>
        <w:pStyle w:val="aa"/>
        <w:rPr>
          <w:i/>
          <w:iCs/>
          <w:lang w:val="en-US"/>
        </w:rPr>
      </w:pPr>
    </w:p>
    <w:p w:rsidR="00B8172D" w:rsidRPr="00B8172D" w:rsidRDefault="00B8172D" w:rsidP="00B8172D">
      <w:pPr>
        <w:pStyle w:val="aa"/>
      </w:pPr>
      <w:r w:rsidRPr="00B8172D">
        <w:t>Если будет достигнут максимальный размер стека, возникнет так называемое переполнение стека. Произойти такое может довольно просто, например, при необдуманном использовании рекурсии. Взгляните на этот фрагмент кода:</w:t>
      </w:r>
      <w:r w:rsidRPr="00B8172D">
        <w:br/>
      </w:r>
    </w:p>
    <w:p w:rsidR="00B8172D" w:rsidRPr="00B8172D" w:rsidRDefault="00B8172D" w:rsidP="00B8172D">
      <w:pPr>
        <w:pStyle w:val="af1"/>
        <w:rPr>
          <w:i/>
          <w:iCs/>
        </w:rPr>
      </w:pPr>
      <w:r w:rsidRPr="00B8172D">
        <w:t xml:space="preserve">function foo() </w:t>
      </w:r>
      <w:r w:rsidRPr="00B8172D">
        <w:rPr>
          <w:i/>
          <w:iCs/>
        </w:rPr>
        <w:t>{</w:t>
      </w:r>
    </w:p>
    <w:p w:rsidR="00B8172D" w:rsidRPr="00B8172D" w:rsidRDefault="00B8172D" w:rsidP="00B8172D">
      <w:pPr>
        <w:pStyle w:val="af1"/>
        <w:rPr>
          <w:i/>
          <w:iCs/>
        </w:rPr>
      </w:pPr>
      <w:r w:rsidRPr="00B8172D">
        <w:rPr>
          <w:i/>
          <w:iCs/>
        </w:rPr>
        <w:t xml:space="preserve">    foo();</w:t>
      </w:r>
    </w:p>
    <w:p w:rsidR="00B8172D" w:rsidRPr="00B8172D" w:rsidRDefault="00B8172D" w:rsidP="00B8172D">
      <w:pPr>
        <w:pStyle w:val="af1"/>
      </w:pPr>
      <w:r w:rsidRPr="00B8172D">
        <w:rPr>
          <w:i/>
          <w:iCs/>
        </w:rPr>
        <w:t>}</w:t>
      </w:r>
    </w:p>
    <w:p w:rsidR="00B8172D" w:rsidRPr="00B8172D" w:rsidRDefault="00B8172D" w:rsidP="00B8172D">
      <w:pPr>
        <w:pStyle w:val="af1"/>
      </w:pPr>
      <w:r w:rsidRPr="00B8172D">
        <w:t>foo();</w:t>
      </w:r>
    </w:p>
    <w:p w:rsidR="00B8172D" w:rsidRDefault="00B8172D" w:rsidP="003D2704">
      <w:pPr>
        <w:pStyle w:val="aa"/>
        <w:rPr>
          <w:lang w:val="en-US"/>
        </w:rPr>
      </w:pPr>
    </w:p>
    <w:p w:rsidR="00B8172D" w:rsidRDefault="00B8172D" w:rsidP="003D2704">
      <w:pPr>
        <w:pStyle w:val="aa"/>
        <w:rPr>
          <w:lang w:val="en-US"/>
        </w:rPr>
      </w:pPr>
      <w:r w:rsidRPr="00B8172D">
        <w:t>Когда движок приступает к выполнению этого кода, всё начинается с вызова функции foo. Это — рекурсивная функция, которая не содержит условия прекращения рекурсии. Она бесконтрольно вызывает сама себя. В результате на каждом шаге выполнения в стек вызовов снова и снова добавляется информация об одной и той же функции. Выглядит это примерно так:</w:t>
      </w:r>
    </w:p>
    <w:p w:rsidR="00B8172D" w:rsidRDefault="00B8172D" w:rsidP="003D2704">
      <w:pPr>
        <w:pStyle w:val="aa"/>
        <w:rPr>
          <w:lang w:val="en-US"/>
        </w:rPr>
      </w:pPr>
      <w:r w:rsidRPr="00B8172D">
        <w:lastRenderedPageBreak/>
        <w:drawing>
          <wp:inline distT="0" distB="0" distL="0" distR="0" wp14:anchorId="2C025258" wp14:editId="701DCF02">
            <wp:extent cx="2674800" cy="2005200"/>
            <wp:effectExtent l="0" t="0" r="0" b="0"/>
            <wp:docPr id="35" name="Рисунок 35" descr="https://habrastorage.org/getpro/habr/post_images/24d/31f/f43/24d31ff435926a3e94a4b1a169a69d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getpro/habr/post_images/24d/31f/f43/24d31ff435926a3e94a4b1a169a69d4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4800" cy="2005200"/>
                    </a:xfrm>
                    <a:prstGeom prst="rect">
                      <a:avLst/>
                    </a:prstGeom>
                    <a:noFill/>
                    <a:ln>
                      <a:noFill/>
                    </a:ln>
                  </pic:spPr>
                </pic:pic>
              </a:graphicData>
            </a:graphic>
          </wp:inline>
        </w:drawing>
      </w:r>
    </w:p>
    <w:p w:rsidR="00B8172D" w:rsidRDefault="00B8172D" w:rsidP="003D2704">
      <w:pPr>
        <w:pStyle w:val="aa"/>
        <w:rPr>
          <w:lang w:val="en-US"/>
        </w:rPr>
      </w:pPr>
      <w:r w:rsidRPr="00B8172D">
        <w:rPr>
          <w:i/>
          <w:iCs/>
        </w:rPr>
        <w:t>Переполнение стека</w:t>
      </w:r>
      <w:r w:rsidRPr="00B8172D">
        <w:br/>
      </w:r>
      <w:r w:rsidRPr="00B8172D">
        <w:br/>
        <w:t>В определённый момент, однако, объём данных о вызовах функции превысит размер стека вызовов и браузер решит вмешаться, выдав ошибку:</w:t>
      </w:r>
    </w:p>
    <w:p w:rsidR="00B8172D" w:rsidRDefault="00B8172D" w:rsidP="003D2704">
      <w:pPr>
        <w:pStyle w:val="aa"/>
        <w:rPr>
          <w:lang w:val="en-US"/>
        </w:rPr>
      </w:pPr>
      <w:r w:rsidRPr="00B8172D">
        <w:drawing>
          <wp:inline distT="0" distB="0" distL="0" distR="0" wp14:anchorId="429B8626" wp14:editId="6376348C">
            <wp:extent cx="2577600" cy="140400"/>
            <wp:effectExtent l="0" t="0" r="0" b="0"/>
            <wp:docPr id="36" name="Рисунок 36" descr="https://habrastorage.org/getpro/habr/post_images/7b3/3b2/5c8/7b33b25c8e41536d214bf5a8cc37a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abrastorage.org/getpro/habr/post_images/7b3/3b2/5c8/7b33b25c8e41536d214bf5a8cc37a1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7600" cy="140400"/>
                    </a:xfrm>
                    <a:prstGeom prst="rect">
                      <a:avLst/>
                    </a:prstGeom>
                    <a:noFill/>
                    <a:ln>
                      <a:noFill/>
                    </a:ln>
                  </pic:spPr>
                </pic:pic>
              </a:graphicData>
            </a:graphic>
          </wp:inline>
        </w:drawing>
      </w:r>
    </w:p>
    <w:p w:rsidR="00B8172D" w:rsidRDefault="00B8172D" w:rsidP="003D2704">
      <w:pPr>
        <w:pStyle w:val="aa"/>
        <w:rPr>
          <w:lang w:val="en-US"/>
        </w:rPr>
      </w:pPr>
      <w:r w:rsidRPr="00B8172D">
        <w:t>Модель выполнения кода в однопоточном режиме облегчает жизнь разработчика. Ему не нужно принимать во внимание сложные схемы взаимодействия программных механизмов, вроде возможности взаимной блокировки потоков, которые возникают в многопоточных окружениях.</w:t>
      </w:r>
      <w:r w:rsidRPr="00B8172D">
        <w:br/>
      </w:r>
      <w:r w:rsidRPr="00B8172D">
        <w:br/>
        <w:t>Однако, и у исполнения кода в однопоточном режиме тоже есть определённые ограничения. Учитывая то, что у JavaScript имеется один стек вызовов, поговорим о том, что происходит, когда программа «тормозит».</w:t>
      </w:r>
    </w:p>
    <w:p w:rsidR="0068012D" w:rsidRDefault="0068012D" w:rsidP="003D2704">
      <w:pPr>
        <w:pStyle w:val="aa"/>
        <w:rPr>
          <w:lang w:val="en-US"/>
        </w:rPr>
      </w:pPr>
    </w:p>
    <w:p w:rsidR="0068012D" w:rsidRPr="0068012D" w:rsidRDefault="0068012D" w:rsidP="0068012D">
      <w:pPr>
        <w:pStyle w:val="aa"/>
        <w:rPr>
          <w:b/>
        </w:rPr>
      </w:pPr>
      <w:r w:rsidRPr="0068012D">
        <w:rPr>
          <w:b/>
        </w:rPr>
        <w:t>Параллельное выполнение кода и цикл событий</w:t>
      </w:r>
    </w:p>
    <w:p w:rsidR="0068012D" w:rsidRPr="0068012D" w:rsidRDefault="0068012D" w:rsidP="0068012D">
      <w:pPr>
        <w:pStyle w:val="aa"/>
      </w:pPr>
      <w:r w:rsidRPr="0068012D">
        <w:br/>
        <w:t>Что происходит, когда в стеке вызовов имеется функция, на выполнение которой нужно очень много времени? Например, представьте, что вам надо выполнить какое-то сложно преобразование изображения с помощью JavaScript в браузере.</w:t>
      </w:r>
      <w:r w:rsidRPr="0068012D">
        <w:br/>
      </w:r>
      <w:r w:rsidRPr="0068012D">
        <w:br/>
        <w:t>«А в чём тут проблема?», — спросите вы. Проблема заключается в том, что до тех пор, пока в стеке вызовов имеется выполняющаяся функция, браузер не может выполнять другие задачи — он оказывается заблокированным. Это означает, что браузер не может выводить ничего на экран, не может выполнять другой код. Он просто останавливается. Подобные эффекты, например, несовместимы с интерактивными интерфейсами.</w:t>
      </w:r>
      <w:r w:rsidRPr="0068012D">
        <w:br/>
      </w:r>
      <w:r w:rsidRPr="0068012D">
        <w:br/>
        <w:t>Однако, это — не единственная проблема. Если браузер начинает заниматься обработкой тяжёлых задач, он может на достаточно долгое время перестать реагировать на какие-либо воздействия. Большинство браузеров в подобной ситуации выдают ошибку, спрашивая пользователя о том, хочет ли он завершить выполнение сценария и закрыть страницу.</w:t>
      </w:r>
      <w:r w:rsidRPr="0068012D">
        <w:br/>
      </w:r>
    </w:p>
    <w:p w:rsidR="0068012D" w:rsidRPr="0068012D" w:rsidRDefault="0068012D" w:rsidP="0068012D">
      <w:pPr>
        <w:pStyle w:val="aa"/>
      </w:pPr>
      <w:r w:rsidRPr="0068012D">
        <w:drawing>
          <wp:inline distT="0" distB="0" distL="0" distR="0" wp14:anchorId="48CAC968" wp14:editId="269D7FDD">
            <wp:extent cx="2199600" cy="1371600"/>
            <wp:effectExtent l="0" t="0" r="0" b="0"/>
            <wp:docPr id="37" name="Рисунок 37" descr="https://habrastorage.org/getpro/habr/post_images/2d2/fdc/34f/2d2fdc34f532be79890e1a94db9be3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abrastorage.org/getpro/habr/post_images/2d2/fdc/34f/2d2fdc34f532be79890e1a94db9be3f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9600" cy="1371600"/>
                    </a:xfrm>
                    <a:prstGeom prst="rect">
                      <a:avLst/>
                    </a:prstGeom>
                    <a:noFill/>
                    <a:ln>
                      <a:noFill/>
                    </a:ln>
                  </pic:spPr>
                </pic:pic>
              </a:graphicData>
            </a:graphic>
          </wp:inline>
        </w:drawing>
      </w:r>
    </w:p>
    <w:p w:rsidR="0068012D" w:rsidRPr="0068012D" w:rsidRDefault="0068012D" w:rsidP="0068012D">
      <w:pPr>
        <w:pStyle w:val="aa"/>
      </w:pPr>
      <w:r w:rsidRPr="0068012D">
        <w:br/>
      </w:r>
      <w:r w:rsidRPr="0068012D">
        <w:rPr>
          <w:i/>
          <w:iCs/>
        </w:rPr>
        <w:t>Браузер предлагает завершить выполнение страницы</w:t>
      </w:r>
      <w:r w:rsidRPr="0068012D">
        <w:br/>
      </w:r>
      <w:r w:rsidRPr="0068012D">
        <w:br/>
        <w:t>Пользователям подобные вещи точно не понравятся.</w:t>
      </w:r>
      <w:r w:rsidRPr="0068012D">
        <w:br/>
      </w:r>
      <w:r w:rsidRPr="0068012D">
        <w:br/>
        <w:t>Итак, как же выполнять тяжёлые вычисления, не блокируя пользовательский интерфейс и не подвешивая браузер? Решение этой проблемы заключается в использовании асинхронных функций обратного вызова</w:t>
      </w:r>
    </w:p>
    <w:p w:rsidR="0068012D" w:rsidRDefault="0068012D" w:rsidP="0068012D">
      <w:pPr>
        <w:pStyle w:val="aa"/>
        <w:rPr>
          <w:b/>
          <w:lang w:val="en-US"/>
        </w:rPr>
      </w:pPr>
    </w:p>
    <w:p w:rsidR="00B12285" w:rsidRPr="00B12285" w:rsidRDefault="00B12285" w:rsidP="00B12285">
      <w:pPr>
        <w:pStyle w:val="aa"/>
        <w:rPr>
          <w:b/>
        </w:rPr>
      </w:pPr>
      <w:r w:rsidRPr="00B12285">
        <w:rPr>
          <w:b/>
        </w:rPr>
        <w:t>О JS-движках</w:t>
      </w:r>
    </w:p>
    <w:p w:rsidR="00B12285" w:rsidRPr="00B12285" w:rsidRDefault="00B12285" w:rsidP="00B12285">
      <w:pPr>
        <w:pStyle w:val="aa"/>
        <w:rPr>
          <w:lang w:val="en-US"/>
        </w:rPr>
      </w:pPr>
      <w:r w:rsidRPr="00B12285">
        <w:br/>
        <w:t>JavaScript-движок — это программа, или, другими словами, интерпретатор, выполняющий код, написанный на JavaScript. Движок может быть реализован с использованием различных подходов: в виде обычного интерпретатора, в виде динамического компилятора (или JIT-компилятора), который, перед выполнением программы, преобразует исходный код на JS в байт-код некоего формата.</w:t>
      </w:r>
      <w:r w:rsidRPr="00B12285">
        <w:br/>
      </w:r>
      <w:r w:rsidRPr="00B12285">
        <w:br/>
        <w:t>Вот список популярных реализаций JavaScript-движков.</w:t>
      </w:r>
    </w:p>
    <w:p w:rsidR="00B12285" w:rsidRPr="00B12285" w:rsidRDefault="00204C9A" w:rsidP="00AF1E0F">
      <w:pPr>
        <w:pStyle w:val="aa"/>
        <w:numPr>
          <w:ilvl w:val="0"/>
          <w:numId w:val="116"/>
        </w:numPr>
      </w:pPr>
      <w:hyperlink r:id="rId24" w:history="1">
        <w:r w:rsidR="00B12285" w:rsidRPr="00B12285">
          <w:rPr>
            <w:rStyle w:val="a9"/>
          </w:rPr>
          <w:t>V8</w:t>
        </w:r>
      </w:hyperlink>
      <w:r w:rsidR="00B12285" w:rsidRPr="00B12285">
        <w:t> — движок с открытым исходным кодом, написан на C++, его разработкой занимается Google.</w:t>
      </w:r>
    </w:p>
    <w:p w:rsidR="00B12285" w:rsidRPr="00B12285" w:rsidRDefault="00204C9A" w:rsidP="00AF1E0F">
      <w:pPr>
        <w:pStyle w:val="aa"/>
        <w:numPr>
          <w:ilvl w:val="0"/>
          <w:numId w:val="116"/>
        </w:numPr>
      </w:pPr>
      <w:hyperlink r:id="rId25" w:history="1">
        <w:r w:rsidR="00B12285" w:rsidRPr="00B12285">
          <w:rPr>
            <w:rStyle w:val="a9"/>
          </w:rPr>
          <w:t>Rhino</w:t>
        </w:r>
      </w:hyperlink>
      <w:r w:rsidR="00B12285" w:rsidRPr="00B12285">
        <w:t> — этот движок с открытым кодом поддерживает Mozilla Foundation, он полностью написан на Java.</w:t>
      </w:r>
    </w:p>
    <w:p w:rsidR="00B12285" w:rsidRPr="00B12285" w:rsidRDefault="00204C9A" w:rsidP="00AF1E0F">
      <w:pPr>
        <w:pStyle w:val="aa"/>
        <w:numPr>
          <w:ilvl w:val="0"/>
          <w:numId w:val="116"/>
        </w:numPr>
      </w:pPr>
      <w:hyperlink r:id="rId26" w:history="1">
        <w:r w:rsidR="00B12285" w:rsidRPr="00B12285">
          <w:rPr>
            <w:rStyle w:val="a9"/>
          </w:rPr>
          <w:t>SpiderMonkey</w:t>
        </w:r>
      </w:hyperlink>
      <w:r w:rsidR="00B12285" w:rsidRPr="00B12285">
        <w:t> — это самый первый из появившихся JS-движков, который в прошлом применялся в браузере Netscape Navigator, а сегодня — в Firefox.</w:t>
      </w:r>
    </w:p>
    <w:p w:rsidR="00B12285" w:rsidRPr="00B12285" w:rsidRDefault="00204C9A" w:rsidP="00AF1E0F">
      <w:pPr>
        <w:pStyle w:val="aa"/>
        <w:numPr>
          <w:ilvl w:val="0"/>
          <w:numId w:val="116"/>
        </w:numPr>
      </w:pPr>
      <w:hyperlink r:id="rId27" w:history="1">
        <w:r w:rsidR="00B12285" w:rsidRPr="00B12285">
          <w:rPr>
            <w:rStyle w:val="a9"/>
          </w:rPr>
          <w:t>JavaScriptCore</w:t>
        </w:r>
      </w:hyperlink>
      <w:r w:rsidR="00B12285" w:rsidRPr="00B12285">
        <w:t> — ещё один движок с открытым кодом, известный как Nitro и разрабатываемый Apple для браузера Safari.</w:t>
      </w:r>
    </w:p>
    <w:p w:rsidR="00B12285" w:rsidRPr="00B12285" w:rsidRDefault="00204C9A" w:rsidP="00AF1E0F">
      <w:pPr>
        <w:pStyle w:val="aa"/>
        <w:numPr>
          <w:ilvl w:val="0"/>
          <w:numId w:val="116"/>
        </w:numPr>
      </w:pPr>
      <w:hyperlink r:id="rId28" w:history="1">
        <w:r w:rsidR="00B12285" w:rsidRPr="00B12285">
          <w:rPr>
            <w:rStyle w:val="a9"/>
          </w:rPr>
          <w:t>KJS</w:t>
        </w:r>
      </w:hyperlink>
      <w:r w:rsidR="00B12285" w:rsidRPr="00B12285">
        <w:t> — JS-движок KDE, который разработал Гарри Портен для браузера Konqueror, входящего в проект KDE.</w:t>
      </w:r>
    </w:p>
    <w:p w:rsidR="00B12285" w:rsidRPr="00B12285" w:rsidRDefault="00204C9A" w:rsidP="00AF1E0F">
      <w:pPr>
        <w:pStyle w:val="aa"/>
        <w:numPr>
          <w:ilvl w:val="0"/>
          <w:numId w:val="116"/>
        </w:numPr>
      </w:pPr>
      <w:hyperlink r:id="rId29" w:history="1">
        <w:r w:rsidR="00B12285" w:rsidRPr="00B12285">
          <w:rPr>
            <w:rStyle w:val="a9"/>
          </w:rPr>
          <w:t>Chakra (JScript9)</w:t>
        </w:r>
      </w:hyperlink>
      <w:r w:rsidR="00B12285" w:rsidRPr="00B12285">
        <w:t> — движок для Internet Explorer.</w:t>
      </w:r>
    </w:p>
    <w:p w:rsidR="00B12285" w:rsidRPr="00B12285" w:rsidRDefault="00204C9A" w:rsidP="00AF1E0F">
      <w:pPr>
        <w:pStyle w:val="aa"/>
        <w:numPr>
          <w:ilvl w:val="0"/>
          <w:numId w:val="116"/>
        </w:numPr>
      </w:pPr>
      <w:hyperlink r:id="rId30" w:history="1">
        <w:r w:rsidR="00B12285" w:rsidRPr="00B12285">
          <w:rPr>
            <w:rStyle w:val="a9"/>
          </w:rPr>
          <w:t>Chakra (JavaScript)</w:t>
        </w:r>
      </w:hyperlink>
      <w:r w:rsidR="00B12285" w:rsidRPr="00B12285">
        <w:t> — движок для Microsoft Edge.</w:t>
      </w:r>
    </w:p>
    <w:p w:rsidR="00B12285" w:rsidRPr="00B12285" w:rsidRDefault="00204C9A" w:rsidP="00AF1E0F">
      <w:pPr>
        <w:pStyle w:val="aa"/>
        <w:numPr>
          <w:ilvl w:val="0"/>
          <w:numId w:val="116"/>
        </w:numPr>
      </w:pPr>
      <w:hyperlink r:id="rId31" w:history="1">
        <w:r w:rsidR="00B12285" w:rsidRPr="00B12285">
          <w:rPr>
            <w:rStyle w:val="a9"/>
          </w:rPr>
          <w:t>Nashorn</w:t>
        </w:r>
      </w:hyperlink>
      <w:r w:rsidR="00B12285" w:rsidRPr="00B12285">
        <w:t> — движок с открытым кодом, являющийся частью OpenJDK, которым занимается Oracle.</w:t>
      </w:r>
    </w:p>
    <w:p w:rsidR="00B12285" w:rsidRPr="00B12285" w:rsidRDefault="00204C9A" w:rsidP="00AF1E0F">
      <w:pPr>
        <w:pStyle w:val="aa"/>
        <w:numPr>
          <w:ilvl w:val="0"/>
          <w:numId w:val="116"/>
        </w:numPr>
      </w:pPr>
      <w:hyperlink r:id="rId32" w:history="1">
        <w:r w:rsidR="00B12285" w:rsidRPr="00B12285">
          <w:rPr>
            <w:rStyle w:val="a9"/>
          </w:rPr>
          <w:t>JerryScript</w:t>
        </w:r>
      </w:hyperlink>
      <w:r w:rsidR="00B12285" w:rsidRPr="00B12285">
        <w:t> — легковесный движок для интернета вещей.</w:t>
      </w:r>
    </w:p>
    <w:p w:rsidR="0068012D" w:rsidRDefault="00B12285" w:rsidP="00B12285">
      <w:pPr>
        <w:pStyle w:val="aa"/>
        <w:rPr>
          <w:lang w:val="en-US"/>
        </w:rPr>
      </w:pPr>
      <w:r w:rsidRPr="00B12285">
        <w:br/>
        <w:t>В этом материале мы остановимся на особенностях V8.</w:t>
      </w:r>
    </w:p>
    <w:p w:rsidR="00BF4D7A" w:rsidRDefault="00BF4D7A" w:rsidP="00B12285">
      <w:pPr>
        <w:pStyle w:val="aa"/>
        <w:rPr>
          <w:lang w:val="en-US"/>
        </w:rPr>
      </w:pPr>
    </w:p>
    <w:p w:rsidR="00BF4D7A" w:rsidRPr="00BF4D7A" w:rsidRDefault="00BF4D7A" w:rsidP="00BF4D7A">
      <w:pPr>
        <w:pStyle w:val="aa"/>
        <w:rPr>
          <w:b/>
        </w:rPr>
      </w:pPr>
      <w:r w:rsidRPr="00BF4D7A">
        <w:rPr>
          <w:b/>
        </w:rPr>
        <w:t>Почему был создан движок V8?</w:t>
      </w:r>
    </w:p>
    <w:p w:rsidR="00BF4D7A" w:rsidRDefault="00BF4D7A" w:rsidP="00BF4D7A">
      <w:pPr>
        <w:pStyle w:val="aa"/>
        <w:rPr>
          <w:lang w:val="en-US"/>
        </w:rPr>
      </w:pPr>
      <w:r w:rsidRPr="00BF4D7A">
        <w:br/>
        <w:t>Движок с открытым кодом V8 был создан компанией Google, он написан на C++. Движок используется в браузере Google Chrome. Кроме того, что отличает V8 от других движков, он применяется в популярной серверной среде Node.js.</w:t>
      </w:r>
    </w:p>
    <w:p w:rsidR="00BF4D7A" w:rsidRDefault="00BF4D7A" w:rsidP="00BF4D7A">
      <w:pPr>
        <w:pStyle w:val="aa"/>
        <w:rPr>
          <w:lang w:val="en-US"/>
        </w:rPr>
      </w:pPr>
    </w:p>
    <w:p w:rsidR="00BF4D7A" w:rsidRDefault="00BF4D7A" w:rsidP="00BF4D7A">
      <w:pPr>
        <w:pStyle w:val="aa"/>
        <w:rPr>
          <w:lang w:val="en-US"/>
        </w:rPr>
      </w:pPr>
      <w:r w:rsidRPr="00BF4D7A">
        <w:t>При проектировании V8 разработчики задались целью улучшить производительность JavaScript в браузерах. Для того, чтобы добиться высокой скорости выполнения программ, V8 транслирует JS-код в более эффективный машинный код, не используя интерпретатор. Движок компилирует JavaScript-код в машинные инструкции в ходе исполнения программы, реализуя механизм динамической компиляции, как и многие современные JavaScript-движки, например, SpiderMonkey и Rhino (Mozilla). Основное различие заключается в том, что V8 не использует при исполнении JS-программ байт-код или любой промежуточный код.</w:t>
      </w:r>
    </w:p>
    <w:p w:rsidR="00BF4D7A" w:rsidRDefault="00BF4D7A" w:rsidP="00BF4D7A">
      <w:pPr>
        <w:pStyle w:val="aa"/>
        <w:rPr>
          <w:lang w:val="en-US"/>
        </w:rPr>
      </w:pPr>
    </w:p>
    <w:p w:rsidR="00D01727" w:rsidRPr="00D01727" w:rsidRDefault="00D01727" w:rsidP="00D01727">
      <w:pPr>
        <w:pStyle w:val="aa"/>
        <w:rPr>
          <w:b/>
        </w:rPr>
      </w:pPr>
      <w:r w:rsidRPr="00D01727">
        <w:rPr>
          <w:b/>
        </w:rPr>
        <w:t>О двух компиляторах, которые использовались в V8</w:t>
      </w:r>
    </w:p>
    <w:p w:rsidR="00D01727" w:rsidRPr="00D01727" w:rsidRDefault="00D01727" w:rsidP="00D01727">
      <w:pPr>
        <w:pStyle w:val="aa"/>
        <w:rPr>
          <w:lang w:val="en-US"/>
        </w:rPr>
      </w:pPr>
      <w:r w:rsidRPr="00D01727">
        <w:br/>
        <w:t>Внутреннее устройство V8 изменилось с выходом версии 5.9, которая появилась совсем недавно. До этого же он использовал два компилятора:</w:t>
      </w:r>
    </w:p>
    <w:p w:rsidR="00D01727" w:rsidRPr="00D01727" w:rsidRDefault="00D01727" w:rsidP="00AF1E0F">
      <w:pPr>
        <w:pStyle w:val="aa"/>
        <w:numPr>
          <w:ilvl w:val="0"/>
          <w:numId w:val="117"/>
        </w:numPr>
      </w:pPr>
      <w:r w:rsidRPr="00D01727">
        <w:t>full-codegen — простой и очень быстрый компилятор, который выдаёт сравнительно медленный машинный код.</w:t>
      </w:r>
    </w:p>
    <w:p w:rsidR="00D01727" w:rsidRPr="00D01727" w:rsidRDefault="00D01727" w:rsidP="00AF1E0F">
      <w:pPr>
        <w:pStyle w:val="aa"/>
        <w:numPr>
          <w:ilvl w:val="0"/>
          <w:numId w:val="117"/>
        </w:numPr>
      </w:pPr>
      <w:r w:rsidRPr="00D01727">
        <w:t>Crankshaft — более сложный оптимизирующий JIT-компилятор, который генерирует хорошо оптимизированный код.</w:t>
      </w:r>
    </w:p>
    <w:p w:rsidR="00D01727" w:rsidRPr="00D01727" w:rsidRDefault="00D01727" w:rsidP="00D01727">
      <w:pPr>
        <w:pStyle w:val="aa"/>
        <w:rPr>
          <w:lang w:val="en-US"/>
        </w:rPr>
      </w:pPr>
      <w:r w:rsidRPr="00D01727">
        <w:br/>
        <w:t>Внутри движка используются несколько потоков:</w:t>
      </w:r>
    </w:p>
    <w:p w:rsidR="00D01727" w:rsidRPr="00D01727" w:rsidRDefault="00D01727" w:rsidP="00AF1E0F">
      <w:pPr>
        <w:pStyle w:val="aa"/>
        <w:numPr>
          <w:ilvl w:val="0"/>
          <w:numId w:val="118"/>
        </w:numPr>
      </w:pPr>
      <w:r w:rsidRPr="00D01727">
        <w:t>Главный поток, который занимается тем, что от него можно ожидать: читает исходный JS-код, компилирует его и выполняет.</w:t>
      </w:r>
    </w:p>
    <w:p w:rsidR="00D01727" w:rsidRPr="00D01727" w:rsidRDefault="00D01727" w:rsidP="00AF1E0F">
      <w:pPr>
        <w:pStyle w:val="aa"/>
        <w:numPr>
          <w:ilvl w:val="0"/>
          <w:numId w:val="118"/>
        </w:numPr>
      </w:pPr>
      <w:r w:rsidRPr="00D01727">
        <w:t>Поток компиляции, который занимается оптимизацией кода в то время, когда выполняется главный поток.</w:t>
      </w:r>
    </w:p>
    <w:p w:rsidR="00D01727" w:rsidRPr="00D01727" w:rsidRDefault="00D01727" w:rsidP="00AF1E0F">
      <w:pPr>
        <w:pStyle w:val="aa"/>
        <w:numPr>
          <w:ilvl w:val="0"/>
          <w:numId w:val="118"/>
        </w:numPr>
      </w:pPr>
      <w:r w:rsidRPr="00D01727">
        <w:t>Поток профилировщика, который сообщает системе о том, в каких методах программа тратит больше всего времени, как результат, Crankshaft может эти методы оптимизировать.</w:t>
      </w:r>
    </w:p>
    <w:p w:rsidR="00D01727" w:rsidRPr="00D01727" w:rsidRDefault="00D01727" w:rsidP="00AF1E0F">
      <w:pPr>
        <w:pStyle w:val="aa"/>
        <w:numPr>
          <w:ilvl w:val="0"/>
          <w:numId w:val="118"/>
        </w:numPr>
      </w:pPr>
      <w:r w:rsidRPr="00D01727">
        <w:t>Несколько потоков, которые поддерживают механизм сборки мусора.</w:t>
      </w:r>
    </w:p>
    <w:p w:rsidR="00D01727" w:rsidRDefault="00D01727" w:rsidP="00D01727">
      <w:pPr>
        <w:pStyle w:val="aa"/>
        <w:rPr>
          <w:lang w:val="en-US"/>
        </w:rPr>
      </w:pPr>
      <w:r w:rsidRPr="00D01727">
        <w:br/>
        <w:t>При первом исполнении JS-кода V8 задействует компилятор full-codegen, который напрямую, без каких-либо дополнительных трансформаций, транслирует разобранный им JavaScript-код в машинный код. Это позволяет очень быстро приступить к выполнению машинного кода. Обратите внимание на то, что V8 не использует промежуточное представление программы в виде байт-кода, таким образом, устраняя необходимость в интерпретаторе.</w:t>
      </w:r>
      <w:r w:rsidRPr="00D01727">
        <w:br/>
      </w:r>
      <w:r w:rsidRPr="00D01727">
        <w:br/>
        <w:t>После того, как код какое-то время поработает, поток профилировщика соберёт достаточно данных для того, чтобы система могла понять, какие методы нужно оптимизировать.</w:t>
      </w:r>
      <w:r w:rsidRPr="00D01727">
        <w:br/>
      </w:r>
      <w:r w:rsidRPr="00D01727">
        <w:br/>
        <w:t>Далее, в другом потоке, начинается оптимизация с помощью Crankshaft. Он преобразует абстрактное синтаксическое дерево JavaScript в высокоуровневое представление, использующее модель единственного статического присваивания (static single-assignment, SSA). Это представление называется Hydrogen. Затем Crankshaft пытается оптимизировать граф потока управления Hydrogen. Большинство оптимизаций выполняется на этом уровне.</w:t>
      </w:r>
    </w:p>
    <w:p w:rsidR="00D01727" w:rsidRDefault="00D01727" w:rsidP="00D01727">
      <w:pPr>
        <w:pStyle w:val="aa"/>
        <w:rPr>
          <w:lang w:val="en-US"/>
        </w:rPr>
      </w:pPr>
    </w:p>
    <w:p w:rsidR="00D01727" w:rsidRPr="006C4844" w:rsidRDefault="00D01727" w:rsidP="00D01727">
      <w:pPr>
        <w:pStyle w:val="aa"/>
        <w:rPr>
          <w:b/>
        </w:rPr>
      </w:pPr>
      <w:r w:rsidRPr="006C4844">
        <w:rPr>
          <w:b/>
        </w:rPr>
        <w:t>Встраивание кода</w:t>
      </w:r>
    </w:p>
    <w:p w:rsidR="00D01727" w:rsidRPr="00D01727" w:rsidRDefault="00D01727" w:rsidP="00D01727">
      <w:pPr>
        <w:pStyle w:val="aa"/>
      </w:pPr>
      <w:r w:rsidRPr="00D01727">
        <w:br/>
        <w:t>Первая оптимизация программы заключается в заблаговременном встраивании в места вызовов как можно большего объёма кода. Встраивание кода — это процесс замены команды вызова функции (строки, где вызывается функция) на её тело. Этот простой шаг позволяет сделать следующие оптимизации более результативными.</w:t>
      </w:r>
      <w:r w:rsidRPr="00D01727">
        <w:br/>
      </w:r>
    </w:p>
    <w:p w:rsidR="00D01727" w:rsidRDefault="00D01727" w:rsidP="00D01727">
      <w:pPr>
        <w:pStyle w:val="aa"/>
        <w:rPr>
          <w:lang w:val="en-US"/>
        </w:rPr>
      </w:pPr>
      <w:r w:rsidRPr="00D01727">
        <w:lastRenderedPageBreak/>
        <w:drawing>
          <wp:inline distT="0" distB="0" distL="0" distR="0" wp14:anchorId="033EF60A" wp14:editId="21718C51">
            <wp:extent cx="2440800" cy="2268000"/>
            <wp:effectExtent l="0" t="0" r="0" b="0"/>
            <wp:docPr id="38" name="Рисунок 38" descr="https://habrastorage.org/getpro/habr/post_images/05d/a01/726/05da01726cdd03f6d9336bd1d1e49c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abrastorage.org/getpro/habr/post_images/05d/a01/726/05da01726cdd03f6d9336bd1d1e49c2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0800" cy="2268000"/>
                    </a:xfrm>
                    <a:prstGeom prst="rect">
                      <a:avLst/>
                    </a:prstGeom>
                    <a:noFill/>
                    <a:ln>
                      <a:noFill/>
                    </a:ln>
                  </pic:spPr>
                </pic:pic>
              </a:graphicData>
            </a:graphic>
          </wp:inline>
        </w:drawing>
      </w:r>
    </w:p>
    <w:p w:rsidR="00F724D3" w:rsidRDefault="00F724D3" w:rsidP="00D01727">
      <w:pPr>
        <w:pStyle w:val="aa"/>
        <w:rPr>
          <w:i/>
          <w:iCs/>
          <w:lang w:val="en-US"/>
        </w:rPr>
      </w:pPr>
      <w:r w:rsidRPr="00D01727">
        <w:rPr>
          <w:i/>
          <w:iCs/>
        </w:rPr>
        <w:t>Вызов функции заменяется на её тело</w:t>
      </w:r>
    </w:p>
    <w:p w:rsidR="00F724D3" w:rsidRPr="00F724D3" w:rsidRDefault="00F724D3" w:rsidP="00D01727">
      <w:pPr>
        <w:pStyle w:val="aa"/>
        <w:rPr>
          <w:lang w:val="en-US"/>
        </w:rPr>
      </w:pPr>
    </w:p>
    <w:p w:rsidR="006C4844" w:rsidRPr="006C4844" w:rsidRDefault="00204C9A" w:rsidP="00D01727">
      <w:pPr>
        <w:pStyle w:val="aa"/>
        <w:rPr>
          <w:lang w:val="en-US"/>
        </w:rPr>
      </w:pPr>
      <w:hyperlink r:id="rId34" w:history="1">
        <w:r w:rsidR="00632B87" w:rsidRPr="00422099">
          <w:rPr>
            <w:rStyle w:val="a9"/>
            <w:lang w:val="en-US"/>
          </w:rPr>
          <w:t>https://habrahabr.ru/company/ruvds/blog/337460/</w:t>
        </w:r>
      </w:hyperlink>
      <w:r w:rsidR="00632B87">
        <w:rPr>
          <w:lang w:val="en-US"/>
        </w:rPr>
        <w:t xml:space="preserve"> </w:t>
      </w:r>
    </w:p>
    <w:p w:rsidR="00F724D3" w:rsidRDefault="00D01727" w:rsidP="00F724D3">
      <w:pPr>
        <w:pStyle w:val="aa"/>
        <w:rPr>
          <w:rFonts w:eastAsia="Times New Roman"/>
          <w:b/>
          <w:lang w:val="en-US"/>
        </w:rPr>
      </w:pPr>
      <w:r w:rsidRPr="00D01727">
        <w:br/>
      </w:r>
      <w:r w:rsidR="00F724D3" w:rsidRPr="00F724D3">
        <w:rPr>
          <w:rFonts w:eastAsia="Times New Roman"/>
          <w:b/>
        </w:rPr>
        <w:t>4 типа ошибок:</w:t>
      </w:r>
    </w:p>
    <w:p w:rsidR="00F724D3" w:rsidRPr="00F724D3" w:rsidRDefault="00F724D3" w:rsidP="00F724D3">
      <w:pPr>
        <w:pStyle w:val="aa"/>
        <w:rPr>
          <w:rFonts w:eastAsia="Times New Roman"/>
          <w:b/>
          <w:lang w:val="en-US"/>
        </w:rPr>
      </w:pPr>
    </w:p>
    <w:p w:rsidR="00F724D3" w:rsidRPr="00F724D3" w:rsidRDefault="00F724D3" w:rsidP="00F724D3">
      <w:pPr>
        <w:pStyle w:val="aa"/>
        <w:rPr>
          <w:rFonts w:eastAsia="Times New Roman"/>
        </w:rPr>
      </w:pPr>
      <w:r w:rsidRPr="00F724D3">
        <w:rPr>
          <w:rFonts w:eastAsia="Times New Roman"/>
          <w:b/>
          <w:bCs/>
        </w:rPr>
        <w:t>Syntax error</w:t>
      </w:r>
      <w:r w:rsidRPr="00F724D3">
        <w:rPr>
          <w:rFonts w:eastAsia="Times New Roman"/>
        </w:rPr>
        <w:t>. Неверное использование языка. Часто лишние или недостающие скобки или кавычки. </w:t>
      </w:r>
      <w:r w:rsidRPr="00F724D3">
        <w:rPr>
          <w:rFonts w:eastAsia="Times New Roman"/>
          <w:b/>
          <w:bCs/>
        </w:rPr>
        <w:t>Что делать?</w:t>
      </w:r>
      <w:r w:rsidRPr="00F724D3">
        <w:rPr>
          <w:rFonts w:eastAsia="Times New Roman"/>
        </w:rPr>
        <w:t> Заменить, удалить или добавить символы. Часто проблема в скобках или кавычках: открытые скобки должны быть закрыты, открытые кавычки должны быть закрыты.</w:t>
      </w:r>
    </w:p>
    <w:p w:rsidR="00F724D3" w:rsidRPr="00F724D3" w:rsidRDefault="00F724D3" w:rsidP="00F724D3">
      <w:pPr>
        <w:pStyle w:val="aa"/>
        <w:rPr>
          <w:rFonts w:eastAsia="Times New Roman"/>
        </w:rPr>
      </w:pPr>
      <w:r w:rsidRPr="00F724D3">
        <w:rPr>
          <w:rFonts w:eastAsia="Times New Roman"/>
          <w:b/>
          <w:bCs/>
        </w:rPr>
        <w:t>Reference error</w:t>
      </w:r>
      <w:r w:rsidRPr="00F724D3">
        <w:rPr>
          <w:rFonts w:eastAsia="Times New Roman"/>
        </w:rPr>
        <w:t>. Использование несуществующего названия. </w:t>
      </w:r>
      <w:r w:rsidRPr="00F724D3">
        <w:rPr>
          <w:rFonts w:eastAsia="Times New Roman"/>
          <w:b/>
          <w:bCs/>
        </w:rPr>
        <w:t>Что делать?</w:t>
      </w:r>
      <w:r w:rsidRPr="00F724D3">
        <w:rPr>
          <w:rFonts w:eastAsia="Times New Roman"/>
        </w:rPr>
        <w:t> Проверить, существует ли то, на что вы ссылаетесь. Возможно вы использовали ошибочное название или забыли его создать.</w:t>
      </w:r>
    </w:p>
    <w:p w:rsidR="00F724D3" w:rsidRPr="00F724D3" w:rsidRDefault="00F724D3" w:rsidP="00F724D3">
      <w:pPr>
        <w:pStyle w:val="aa"/>
        <w:rPr>
          <w:rFonts w:eastAsia="Times New Roman"/>
        </w:rPr>
      </w:pPr>
      <w:r w:rsidRPr="00F724D3">
        <w:rPr>
          <w:rFonts w:eastAsia="Times New Roman"/>
          <w:b/>
          <w:bCs/>
        </w:rPr>
        <w:t>Type error</w:t>
      </w:r>
      <w:r w:rsidRPr="00F724D3">
        <w:rPr>
          <w:rFonts w:eastAsia="Times New Roman"/>
        </w:rPr>
        <w:t>. Использование неверного типа, например попытка вызвать константу числа, как функцию. </w:t>
      </w:r>
      <w:r w:rsidRPr="00F724D3">
        <w:rPr>
          <w:rFonts w:eastAsia="Times New Roman"/>
          <w:b/>
          <w:bCs/>
        </w:rPr>
        <w:t>Что делать?</w:t>
      </w:r>
      <w:r w:rsidRPr="00F724D3">
        <w:rPr>
          <w:rFonts w:eastAsia="Times New Roman"/>
        </w:rPr>
        <w:t> Убедиться, что всё используется верно. Часто проблема в простой путанице: вы создали численную константу и функциональную константу, а потом пытаетесь вызвать число. Вероятно вы собирались вызвать функцию.</w:t>
      </w:r>
    </w:p>
    <w:p w:rsidR="00F724D3" w:rsidRPr="00F724D3" w:rsidRDefault="00F724D3" w:rsidP="00F724D3">
      <w:pPr>
        <w:pStyle w:val="aa"/>
        <w:rPr>
          <w:rFonts w:eastAsia="Times New Roman"/>
        </w:rPr>
      </w:pPr>
      <w:r w:rsidRPr="00F724D3">
        <w:rPr>
          <w:rFonts w:eastAsia="Times New Roman"/>
          <w:b/>
          <w:bCs/>
        </w:rPr>
        <w:t>Logic error</w:t>
      </w:r>
      <w:r w:rsidRPr="00F724D3">
        <w:rPr>
          <w:rFonts w:eastAsia="Times New Roman"/>
        </w:rPr>
        <w:t>. (Логическая ошибка) Ваш код выполняет не то, что требуется, но программа запускается и не выдаёт ошибок трёх перечисленных выше типов. Сломана логика. </w:t>
      </w:r>
      <w:r w:rsidRPr="00F724D3">
        <w:rPr>
          <w:rFonts w:eastAsia="Times New Roman"/>
          <w:b/>
          <w:bCs/>
        </w:rPr>
        <w:t>Что делать?</w:t>
      </w:r>
      <w:r w:rsidRPr="00F724D3">
        <w:rPr>
          <w:rFonts w:eastAsia="Times New Roman"/>
        </w:rPr>
        <w:t> Проверить свой код, убедиться, что он выполняет то, что должен.</w:t>
      </w:r>
    </w:p>
    <w:p w:rsidR="00F724D3" w:rsidRPr="00F724D3" w:rsidRDefault="00F724D3" w:rsidP="00D01727">
      <w:pPr>
        <w:pStyle w:val="aa"/>
        <w:rPr>
          <w:lang w:val="en-US"/>
        </w:rPr>
      </w:pPr>
    </w:p>
    <w:p w:rsidR="00AA0D5D" w:rsidRDefault="00AA0D5D" w:rsidP="005925AB">
      <w:pPr>
        <w:shd w:val="clear" w:color="auto" w:fill="FFFFFF" w:themeFill="background1"/>
        <w:rPr>
          <w:rFonts w:asciiTheme="minorHAnsi" w:hAnsiTheme="minorHAnsi"/>
        </w:rPr>
      </w:pPr>
      <w:r w:rsidRPr="00C93443">
        <w:rPr>
          <w:rFonts w:asciiTheme="minorHAnsi" w:hAnsiTheme="minorHAnsi"/>
          <w:noProof/>
        </w:rPr>
        <w:drawing>
          <wp:inline distT="0" distB="0" distL="0" distR="0" wp14:anchorId="1C20B920" wp14:editId="2E6AC5DC">
            <wp:extent cx="3240000" cy="22572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40000" cy="2257200"/>
                    </a:xfrm>
                    <a:prstGeom prst="rect">
                      <a:avLst/>
                    </a:prstGeom>
                  </pic:spPr>
                </pic:pic>
              </a:graphicData>
            </a:graphic>
          </wp:inline>
        </w:drawing>
      </w:r>
      <w:r w:rsidRPr="00C93443">
        <w:rPr>
          <w:rFonts w:asciiTheme="minorHAnsi" w:hAnsiTheme="minorHAnsi"/>
          <w:noProof/>
        </w:rPr>
        <w:drawing>
          <wp:inline distT="0" distB="0" distL="0" distR="0" wp14:anchorId="51355C77" wp14:editId="07292F61">
            <wp:extent cx="3236400" cy="2235600"/>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36400" cy="2235600"/>
                    </a:xfrm>
                    <a:prstGeom prst="rect">
                      <a:avLst/>
                    </a:prstGeom>
                  </pic:spPr>
                </pic:pic>
              </a:graphicData>
            </a:graphic>
          </wp:inline>
        </w:drawing>
      </w:r>
    </w:p>
    <w:p w:rsidR="00962D49" w:rsidRPr="00C93443" w:rsidRDefault="00962D49" w:rsidP="005925AB">
      <w:pPr>
        <w:shd w:val="clear" w:color="auto" w:fill="FFFFFF" w:themeFill="background1"/>
        <w:rPr>
          <w:rFonts w:asciiTheme="minorHAnsi" w:hAnsiTheme="minorHAnsi"/>
        </w:rPr>
      </w:pPr>
    </w:p>
    <w:p w:rsidR="00AA0D5D" w:rsidRPr="00BE1093" w:rsidRDefault="00AA0D5D" w:rsidP="002472A8">
      <w:pPr>
        <w:pStyle w:val="1"/>
      </w:pPr>
      <w:r w:rsidRPr="00BE1093">
        <w:t>Типы данных</w:t>
      </w:r>
    </w:p>
    <w:p w:rsidR="00AA0D5D" w:rsidRPr="002472A8" w:rsidRDefault="00AA0D5D" w:rsidP="002472A8">
      <w:r w:rsidRPr="002472A8">
        <w:t>Примивные:</w:t>
      </w:r>
    </w:p>
    <w:p w:rsidR="00AD1498" w:rsidRDefault="00AA0D5D" w:rsidP="008735FE">
      <w:pPr>
        <w:pStyle w:val="2"/>
      </w:pPr>
      <w:r w:rsidRPr="0002623F">
        <w:t>Числа (number)</w:t>
      </w:r>
    </w:p>
    <w:p w:rsidR="00A340F4" w:rsidRPr="00A340F4" w:rsidRDefault="00A340F4" w:rsidP="00A340F4">
      <w:pPr>
        <w:pStyle w:val="aa"/>
      </w:pPr>
      <w:r w:rsidRPr="00A340F4">
        <w:t xml:space="preserve">Все числа в JavaScript, как целые так и дробные, имеют тип Number и хранятся в 64-битном формате </w:t>
      </w:r>
      <w:hyperlink r:id="rId37" w:history="1">
        <w:r w:rsidRPr="00A340F4">
          <w:rPr>
            <w:rStyle w:val="a9"/>
          </w:rPr>
          <w:t>IEEE-754</w:t>
        </w:r>
      </w:hyperlink>
      <w:r w:rsidRPr="00A340F4">
        <w:t>, также известном как «double precision».</w:t>
      </w:r>
    </w:p>
    <w:p w:rsidR="00AD1498" w:rsidRPr="00C93443" w:rsidRDefault="00AD1498" w:rsidP="00AD1498">
      <w:pPr>
        <w:shd w:val="clear" w:color="auto" w:fill="FFFFFF" w:themeFill="background1"/>
        <w:rPr>
          <w:rFonts w:asciiTheme="minorHAnsi" w:hAnsiTheme="minorHAnsi"/>
        </w:rPr>
      </w:pPr>
      <w:r w:rsidRPr="00C93443">
        <w:rPr>
          <w:rFonts w:asciiTheme="minorHAnsi" w:hAnsiTheme="minorHAnsi"/>
          <w:noProof/>
        </w:rPr>
        <w:drawing>
          <wp:inline distT="0" distB="0" distL="0" distR="0" wp14:anchorId="520B502A" wp14:editId="170F3061">
            <wp:extent cx="2930400" cy="853200"/>
            <wp:effectExtent l="0" t="0" r="381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30400" cy="853200"/>
                    </a:xfrm>
                    <a:prstGeom prst="rect">
                      <a:avLst/>
                    </a:prstGeom>
                  </pic:spPr>
                </pic:pic>
              </a:graphicData>
            </a:graphic>
          </wp:inline>
        </w:drawing>
      </w:r>
    </w:p>
    <w:p w:rsidR="000A372A" w:rsidRPr="00C93443" w:rsidRDefault="000A372A" w:rsidP="00AD1498">
      <w:pPr>
        <w:shd w:val="clear" w:color="auto" w:fill="FFFFFF" w:themeFill="background1"/>
        <w:rPr>
          <w:rFonts w:asciiTheme="minorHAnsi" w:hAnsiTheme="minorHAnsi"/>
        </w:rPr>
      </w:pPr>
      <w:r w:rsidRPr="00C93443">
        <w:rPr>
          <w:rFonts w:asciiTheme="minorHAnsi" w:hAnsiTheme="minorHAnsi"/>
          <w:shd w:val="clear" w:color="auto" w:fill="D6E3BC" w:themeFill="accent3" w:themeFillTint="66"/>
        </w:rPr>
        <w:t>Целые</w:t>
      </w:r>
      <w:r w:rsidRPr="00C93443">
        <w:rPr>
          <w:rFonts w:asciiTheme="minorHAnsi" w:hAnsiTheme="minorHAnsi"/>
          <w:shd w:val="clear" w:color="auto" w:fill="D6E3BC" w:themeFill="accent3" w:themeFillTint="66"/>
          <w:lang w:val="en-US"/>
        </w:rPr>
        <w:t xml:space="preserve"> </w:t>
      </w:r>
      <w:r w:rsidRPr="00C93443">
        <w:rPr>
          <w:rFonts w:asciiTheme="minorHAnsi" w:hAnsiTheme="minorHAnsi"/>
          <w:shd w:val="clear" w:color="auto" w:fill="D6E3BC" w:themeFill="accent3" w:themeFillTint="66"/>
        </w:rPr>
        <w:t>числа</w:t>
      </w:r>
      <w:r w:rsidRPr="00C93443">
        <w:rPr>
          <w:rFonts w:asciiTheme="minorHAnsi" w:hAnsiTheme="minorHAnsi"/>
          <w:shd w:val="clear" w:color="auto" w:fill="D6E3BC" w:themeFill="accent3" w:themeFillTint="66"/>
          <w:lang w:val="en-US"/>
        </w:rPr>
        <w:t xml:space="preserve"> (integer numbers)</w:t>
      </w:r>
      <w:r w:rsidRPr="00C93443">
        <w:rPr>
          <w:rFonts w:asciiTheme="minorHAnsi" w:hAnsiTheme="minorHAnsi"/>
          <w:shd w:val="clear" w:color="auto" w:fill="D6E3BC" w:themeFill="accent3" w:themeFillTint="66"/>
        </w:rPr>
        <w:t>:</w:t>
      </w:r>
    </w:p>
    <w:p w:rsidR="008C59DB" w:rsidRPr="00C93443" w:rsidRDefault="008C59DB" w:rsidP="00AD1498">
      <w:pPr>
        <w:shd w:val="clear" w:color="auto" w:fill="FFFFFF" w:themeFill="background1"/>
        <w:rPr>
          <w:rFonts w:asciiTheme="minorHAnsi" w:hAnsiTheme="minorHAnsi"/>
          <w:lang w:val="en-US"/>
        </w:rPr>
      </w:pPr>
    </w:p>
    <w:p w:rsidR="00AA0D5D" w:rsidRPr="00C93443" w:rsidRDefault="008C59DB" w:rsidP="005925AB">
      <w:pPr>
        <w:shd w:val="clear" w:color="auto" w:fill="FFFFFF" w:themeFill="background1"/>
        <w:rPr>
          <w:rFonts w:asciiTheme="minorHAnsi" w:hAnsiTheme="minorHAnsi"/>
          <w:lang w:val="en-US"/>
        </w:rPr>
      </w:pPr>
      <w:r w:rsidRPr="00C93443">
        <w:rPr>
          <w:rFonts w:asciiTheme="minorHAnsi" w:hAnsiTheme="minorHAnsi"/>
          <w:noProof/>
        </w:rPr>
        <w:lastRenderedPageBreak/>
        <w:drawing>
          <wp:anchor distT="0" distB="0" distL="114300" distR="114300" simplePos="0" relativeHeight="251664384" behindDoc="0" locked="0" layoutInCell="1" allowOverlap="1" wp14:anchorId="3CBFB9E7" wp14:editId="224BA365">
            <wp:simplePos x="0" y="0"/>
            <wp:positionH relativeFrom="column">
              <wp:posOffset>3135727</wp:posOffset>
            </wp:positionH>
            <wp:positionV relativeFrom="paragraph">
              <wp:posOffset>-512</wp:posOffset>
            </wp:positionV>
            <wp:extent cx="1983105" cy="737870"/>
            <wp:effectExtent l="0" t="0" r="0" b="508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83105" cy="737870"/>
                    </a:xfrm>
                    <a:prstGeom prst="rect">
                      <a:avLst/>
                    </a:prstGeom>
                  </pic:spPr>
                </pic:pic>
              </a:graphicData>
            </a:graphic>
            <wp14:sizeRelH relativeFrom="page">
              <wp14:pctWidth>0</wp14:pctWidth>
            </wp14:sizeRelH>
            <wp14:sizeRelV relativeFrom="page">
              <wp14:pctHeight>0</wp14:pctHeight>
            </wp14:sizeRelV>
          </wp:anchor>
        </w:drawing>
      </w:r>
      <w:r w:rsidRPr="00C93443">
        <w:rPr>
          <w:rFonts w:asciiTheme="minorHAnsi" w:hAnsiTheme="minorHAnsi"/>
          <w:noProof/>
        </w:rPr>
        <w:drawing>
          <wp:inline distT="0" distB="0" distL="0" distR="0" wp14:anchorId="4AC81050" wp14:editId="7826B6DC">
            <wp:extent cx="2566800" cy="110880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66800" cy="1108800"/>
                    </a:xfrm>
                    <a:prstGeom prst="rect">
                      <a:avLst/>
                    </a:prstGeom>
                  </pic:spPr>
                </pic:pic>
              </a:graphicData>
            </a:graphic>
          </wp:inline>
        </w:drawing>
      </w:r>
    </w:p>
    <w:p w:rsidR="004F553A" w:rsidRPr="00C93443" w:rsidRDefault="000A372A" w:rsidP="005925AB">
      <w:pPr>
        <w:shd w:val="clear" w:color="auto" w:fill="FFFFFF" w:themeFill="background1"/>
        <w:rPr>
          <w:rFonts w:asciiTheme="minorHAnsi" w:hAnsiTheme="minorHAnsi"/>
        </w:rPr>
      </w:pPr>
      <w:r w:rsidRPr="00C93443">
        <w:rPr>
          <w:rFonts w:asciiTheme="minorHAnsi" w:hAnsiTheme="minorHAnsi"/>
          <w:shd w:val="clear" w:color="auto" w:fill="D6E3BC" w:themeFill="accent3" w:themeFillTint="66"/>
        </w:rPr>
        <w:t>Дробные числа (</w:t>
      </w:r>
      <w:r w:rsidRPr="00C93443">
        <w:rPr>
          <w:rFonts w:asciiTheme="minorHAnsi" w:hAnsiTheme="minorHAnsi"/>
          <w:shd w:val="clear" w:color="auto" w:fill="D6E3BC" w:themeFill="accent3" w:themeFillTint="66"/>
          <w:lang w:val="en-US"/>
        </w:rPr>
        <w:t>floating point numbers</w:t>
      </w:r>
      <w:r w:rsidRPr="00C93443">
        <w:rPr>
          <w:rFonts w:asciiTheme="minorHAnsi" w:hAnsiTheme="minorHAnsi"/>
          <w:shd w:val="clear" w:color="auto" w:fill="D6E3BC" w:themeFill="accent3" w:themeFillTint="66"/>
        </w:rPr>
        <w:t>):</w:t>
      </w:r>
    </w:p>
    <w:p w:rsidR="000A372A" w:rsidRPr="00A340F4" w:rsidRDefault="008C59DB" w:rsidP="005925AB">
      <w:pPr>
        <w:shd w:val="clear" w:color="auto" w:fill="FFFFFF" w:themeFill="background1"/>
        <w:rPr>
          <w:rFonts w:asciiTheme="minorHAnsi" w:hAnsiTheme="minorHAnsi"/>
        </w:rPr>
      </w:pPr>
      <w:r w:rsidRPr="00C93443">
        <w:rPr>
          <w:rFonts w:asciiTheme="minorHAnsi" w:hAnsiTheme="minorHAnsi"/>
          <w:noProof/>
        </w:rPr>
        <w:drawing>
          <wp:inline distT="0" distB="0" distL="0" distR="0" wp14:anchorId="0042020C" wp14:editId="7F553E07">
            <wp:extent cx="2797200" cy="14760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97200" cy="1476000"/>
                    </a:xfrm>
                    <a:prstGeom prst="rect">
                      <a:avLst/>
                    </a:prstGeom>
                  </pic:spPr>
                </pic:pic>
              </a:graphicData>
            </a:graphic>
          </wp:inline>
        </w:drawing>
      </w:r>
    </w:p>
    <w:p w:rsidR="00E757CE" w:rsidRPr="00C93443" w:rsidRDefault="000A372A" w:rsidP="005925AB">
      <w:pPr>
        <w:shd w:val="clear" w:color="auto" w:fill="FFFFFF" w:themeFill="background1"/>
        <w:rPr>
          <w:rFonts w:asciiTheme="minorHAnsi" w:hAnsiTheme="minorHAnsi"/>
        </w:rPr>
      </w:pPr>
      <w:r w:rsidRPr="00C93443">
        <w:rPr>
          <w:rFonts w:asciiTheme="minorHAnsi" w:hAnsiTheme="minorHAnsi"/>
          <w:shd w:val="clear" w:color="auto" w:fill="D6E3BC" w:themeFill="accent3" w:themeFillTint="66"/>
        </w:rPr>
        <w:t>Бесконечность</w:t>
      </w:r>
      <w:r w:rsidRPr="00C93443">
        <w:rPr>
          <w:rFonts w:asciiTheme="minorHAnsi" w:hAnsiTheme="minorHAnsi"/>
          <w:shd w:val="clear" w:color="auto" w:fill="D6E3BC" w:themeFill="accent3" w:themeFillTint="66"/>
          <w:lang w:val="en-US"/>
        </w:rPr>
        <w:t xml:space="preserve"> </w:t>
      </w:r>
      <w:r w:rsidRPr="00C93443">
        <w:rPr>
          <w:rFonts w:asciiTheme="minorHAnsi" w:hAnsiTheme="minorHAnsi"/>
          <w:shd w:val="clear" w:color="auto" w:fill="D6E3BC" w:themeFill="accent3" w:themeFillTint="66"/>
        </w:rPr>
        <w:t>(</w:t>
      </w:r>
      <w:r w:rsidRPr="00C93443">
        <w:rPr>
          <w:rFonts w:asciiTheme="minorHAnsi" w:hAnsiTheme="minorHAnsi"/>
          <w:shd w:val="clear" w:color="auto" w:fill="D6E3BC" w:themeFill="accent3" w:themeFillTint="66"/>
          <w:lang w:val="en-US"/>
        </w:rPr>
        <w:t xml:space="preserve">Infinity </w:t>
      </w:r>
      <w:r w:rsidRPr="00C93443">
        <w:rPr>
          <w:rFonts w:asciiTheme="minorHAnsi" w:hAnsiTheme="minorHAnsi"/>
          <w:shd w:val="clear" w:color="auto" w:fill="D6E3BC" w:themeFill="accent3" w:themeFillTint="66"/>
        </w:rPr>
        <w:t>):</w:t>
      </w:r>
    </w:p>
    <w:p w:rsidR="00E757CE" w:rsidRDefault="00E757CE" w:rsidP="005925AB">
      <w:pPr>
        <w:shd w:val="clear" w:color="auto" w:fill="FFFFFF" w:themeFill="background1"/>
        <w:rPr>
          <w:rFonts w:asciiTheme="minorHAnsi" w:hAnsiTheme="minorHAnsi"/>
          <w:noProof/>
        </w:rPr>
      </w:pPr>
      <w:r w:rsidRPr="00C93443">
        <w:rPr>
          <w:rFonts w:asciiTheme="minorHAnsi" w:hAnsiTheme="minorHAnsi"/>
          <w:noProof/>
        </w:rPr>
        <w:drawing>
          <wp:inline distT="0" distB="0" distL="0" distR="0" wp14:anchorId="0439912D" wp14:editId="2F832C29">
            <wp:extent cx="1695600" cy="4428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695600" cy="442800"/>
                    </a:xfrm>
                    <a:prstGeom prst="rect">
                      <a:avLst/>
                    </a:prstGeom>
                  </pic:spPr>
                </pic:pic>
              </a:graphicData>
            </a:graphic>
          </wp:inline>
        </w:drawing>
      </w:r>
    </w:p>
    <w:p w:rsidR="00A340F4" w:rsidRPr="00A340F4" w:rsidRDefault="00A340F4" w:rsidP="002D6F78">
      <w:pPr>
        <w:pStyle w:val="aa"/>
      </w:pPr>
      <w:r w:rsidRPr="00A340F4">
        <w:t>Infinity – особенное численное значение, которое ведет себя в точности как математическая бесконечность ∞.</w:t>
      </w:r>
    </w:p>
    <w:p w:rsidR="00A340F4" w:rsidRPr="002D6F78" w:rsidRDefault="002D6F78" w:rsidP="002D6F78">
      <w:pPr>
        <w:shd w:val="clear" w:color="auto" w:fill="FFFFFF" w:themeFill="background1"/>
        <w:rPr>
          <w:rFonts w:asciiTheme="minorHAnsi" w:hAnsiTheme="minorHAnsi"/>
          <w:noProof/>
        </w:rPr>
      </w:pPr>
      <w:r w:rsidRPr="002D6F78">
        <w:rPr>
          <w:rFonts w:asciiTheme="minorHAnsi" w:hAnsiTheme="minorHAnsi"/>
          <w:noProof/>
          <w:lang w:val="en-US"/>
        </w:rPr>
        <w:t xml:space="preserve"> </w:t>
      </w:r>
      <w:r>
        <w:rPr>
          <w:rFonts w:asciiTheme="minorHAnsi" w:hAnsiTheme="minorHAnsi"/>
          <w:noProof/>
        </w:rPr>
        <w:t xml:space="preserve">- </w:t>
      </w:r>
      <w:r w:rsidR="00A340F4" w:rsidRPr="002D6F78">
        <w:rPr>
          <w:rFonts w:asciiTheme="minorHAnsi" w:hAnsiTheme="minorHAnsi"/>
          <w:noProof/>
        </w:rPr>
        <w:t>Infinity больше любого числа.</w:t>
      </w:r>
    </w:p>
    <w:p w:rsidR="00A340F4" w:rsidRPr="002D6F78" w:rsidRDefault="002D6F78" w:rsidP="002D6F78">
      <w:pPr>
        <w:shd w:val="clear" w:color="auto" w:fill="FFFFFF" w:themeFill="background1"/>
        <w:rPr>
          <w:rFonts w:asciiTheme="minorHAnsi" w:hAnsiTheme="minorHAnsi"/>
          <w:noProof/>
        </w:rPr>
      </w:pPr>
      <w:r>
        <w:rPr>
          <w:rFonts w:asciiTheme="minorHAnsi" w:hAnsiTheme="minorHAnsi"/>
          <w:noProof/>
          <w:lang w:val="en-US"/>
        </w:rPr>
        <w:t xml:space="preserve"> </w:t>
      </w:r>
      <w:r>
        <w:rPr>
          <w:rFonts w:asciiTheme="minorHAnsi" w:hAnsiTheme="minorHAnsi"/>
          <w:noProof/>
        </w:rPr>
        <w:t xml:space="preserve">- </w:t>
      </w:r>
      <w:r w:rsidR="00A340F4" w:rsidRPr="002D6F78">
        <w:rPr>
          <w:rFonts w:asciiTheme="minorHAnsi" w:hAnsiTheme="minorHAnsi"/>
          <w:noProof/>
        </w:rPr>
        <w:t>Добавление к бесконечности не меняет её.</w:t>
      </w:r>
    </w:p>
    <w:p w:rsidR="00A340F4" w:rsidRPr="00657C84" w:rsidRDefault="00A340F4" w:rsidP="00657C84">
      <w:pPr>
        <w:pStyle w:val="af1"/>
        <w:rPr>
          <w:rStyle w:val="af0"/>
          <w:b w:val="0"/>
          <w:color w:val="auto"/>
        </w:rPr>
      </w:pPr>
      <w:r w:rsidRPr="00657C84">
        <w:rPr>
          <w:rStyle w:val="af0"/>
          <w:b w:val="0"/>
          <w:color w:val="auto"/>
        </w:rPr>
        <w:t>alert( Infinity &gt; 1234567890 ); // true</w:t>
      </w:r>
    </w:p>
    <w:p w:rsidR="00A340F4" w:rsidRPr="00657C84" w:rsidRDefault="00A340F4" w:rsidP="00657C84">
      <w:pPr>
        <w:pStyle w:val="af1"/>
        <w:rPr>
          <w:rStyle w:val="af0"/>
          <w:b w:val="0"/>
          <w:color w:val="auto"/>
        </w:rPr>
      </w:pPr>
      <w:r w:rsidRPr="00657C84">
        <w:rPr>
          <w:rStyle w:val="af0"/>
          <w:b w:val="0"/>
          <w:color w:val="auto"/>
        </w:rPr>
        <w:t>alert( Infinity + 5 == Infinity ); // true</w:t>
      </w:r>
    </w:p>
    <w:p w:rsidR="00A340F4" w:rsidRPr="00A340F4" w:rsidRDefault="00A340F4" w:rsidP="002D6F78">
      <w:pPr>
        <w:pStyle w:val="aa"/>
      </w:pPr>
      <w:r w:rsidRPr="00A340F4">
        <w:t>Бесконечность можно присвоить и в явном виде: var x = Infinity.</w:t>
      </w:r>
    </w:p>
    <w:p w:rsidR="00A340F4" w:rsidRPr="00A340F4" w:rsidRDefault="00A340F4" w:rsidP="00A340F4">
      <w:pPr>
        <w:shd w:val="clear" w:color="auto" w:fill="FFFFFF" w:themeFill="background1"/>
        <w:rPr>
          <w:rFonts w:asciiTheme="minorHAnsi" w:hAnsiTheme="minorHAnsi"/>
          <w:noProof/>
        </w:rPr>
      </w:pPr>
      <w:r w:rsidRPr="00A340F4">
        <w:rPr>
          <w:rFonts w:asciiTheme="minorHAnsi" w:hAnsiTheme="minorHAnsi"/>
          <w:noProof/>
        </w:rPr>
        <w:t>Бывает и минус бесконечность -Infinity:</w:t>
      </w:r>
    </w:p>
    <w:p w:rsidR="00A340F4" w:rsidRPr="00657C84" w:rsidRDefault="00A340F4" w:rsidP="00657C84">
      <w:pPr>
        <w:pStyle w:val="af1"/>
        <w:rPr>
          <w:rStyle w:val="af0"/>
          <w:b w:val="0"/>
          <w:color w:val="auto"/>
        </w:rPr>
      </w:pPr>
      <w:r w:rsidRPr="00657C84">
        <w:rPr>
          <w:rStyle w:val="af0"/>
          <w:b w:val="0"/>
          <w:color w:val="auto"/>
        </w:rPr>
        <w:t>alert( -1 / 0 ); // -Infinity</w:t>
      </w:r>
    </w:p>
    <w:p w:rsidR="00A340F4" w:rsidRPr="00A340F4" w:rsidRDefault="00A340F4" w:rsidP="00A340F4">
      <w:pPr>
        <w:shd w:val="clear" w:color="auto" w:fill="FFFFFF" w:themeFill="background1"/>
        <w:rPr>
          <w:rFonts w:asciiTheme="minorHAnsi" w:hAnsiTheme="minorHAnsi"/>
          <w:noProof/>
        </w:rPr>
      </w:pPr>
      <w:r w:rsidRPr="00A340F4">
        <w:rPr>
          <w:rFonts w:asciiTheme="minorHAnsi" w:hAnsiTheme="minorHAnsi"/>
          <w:noProof/>
        </w:rPr>
        <w:t>Бесконечность можно получить также, если сделать ну очень большое число, для которого количество разрядов в двоичном представлении не помещается в соответствующую часть стандартного 64-битного формата, например:</w:t>
      </w:r>
    </w:p>
    <w:p w:rsidR="00A340F4" w:rsidRPr="00657C84" w:rsidRDefault="00A340F4" w:rsidP="00657C84">
      <w:pPr>
        <w:pStyle w:val="af1"/>
        <w:rPr>
          <w:rStyle w:val="af0"/>
          <w:b w:val="0"/>
          <w:color w:val="auto"/>
        </w:rPr>
      </w:pPr>
      <w:r w:rsidRPr="00657C84">
        <w:rPr>
          <w:rStyle w:val="af0"/>
          <w:b w:val="0"/>
          <w:color w:val="auto"/>
        </w:rPr>
        <w:t>alert( 1e500 ); // Infinity</w:t>
      </w:r>
    </w:p>
    <w:p w:rsidR="00A340F4" w:rsidRDefault="00A340F4" w:rsidP="005925AB">
      <w:pPr>
        <w:shd w:val="clear" w:color="auto" w:fill="FFFFFF" w:themeFill="background1"/>
        <w:rPr>
          <w:rFonts w:asciiTheme="minorHAnsi" w:hAnsiTheme="minorHAnsi"/>
          <w:noProof/>
          <w:lang w:val="en-US"/>
        </w:rPr>
      </w:pPr>
    </w:p>
    <w:p w:rsidR="00657C84" w:rsidRDefault="00657C84" w:rsidP="005925AB">
      <w:pPr>
        <w:shd w:val="clear" w:color="auto" w:fill="FFFFFF" w:themeFill="background1"/>
        <w:rPr>
          <w:rFonts w:asciiTheme="minorHAnsi" w:hAnsiTheme="minorHAnsi"/>
          <w:noProof/>
          <w:lang w:val="en-US"/>
        </w:rPr>
      </w:pPr>
    </w:p>
    <w:p w:rsidR="00657C84" w:rsidRPr="00657C84" w:rsidRDefault="00657C84" w:rsidP="005925AB">
      <w:pPr>
        <w:shd w:val="clear" w:color="auto" w:fill="FFFFFF" w:themeFill="background1"/>
        <w:rPr>
          <w:rFonts w:asciiTheme="minorHAnsi" w:hAnsiTheme="minorHAnsi"/>
          <w:noProof/>
          <w:lang w:val="en-US"/>
        </w:rPr>
      </w:pPr>
    </w:p>
    <w:p w:rsidR="000A372A" w:rsidRPr="00C93443" w:rsidRDefault="000A372A" w:rsidP="005925AB">
      <w:pPr>
        <w:shd w:val="clear" w:color="auto" w:fill="FFFFFF" w:themeFill="background1"/>
        <w:rPr>
          <w:rFonts w:asciiTheme="minorHAnsi" w:hAnsiTheme="minorHAnsi"/>
          <w:noProof/>
        </w:rPr>
      </w:pPr>
      <w:r w:rsidRPr="00C93443">
        <w:rPr>
          <w:rFonts w:asciiTheme="minorHAnsi" w:hAnsiTheme="minorHAnsi"/>
          <w:noProof/>
          <w:shd w:val="clear" w:color="auto" w:fill="D6E3BC" w:themeFill="accent3" w:themeFillTint="66"/>
        </w:rPr>
        <w:t>Ошибка вычислений (</w:t>
      </w:r>
      <w:r w:rsidRPr="00C93443">
        <w:rPr>
          <w:rFonts w:asciiTheme="minorHAnsi" w:hAnsiTheme="minorHAnsi"/>
          <w:noProof/>
          <w:shd w:val="clear" w:color="auto" w:fill="D6E3BC" w:themeFill="accent3" w:themeFillTint="66"/>
          <w:lang w:val="en-US"/>
        </w:rPr>
        <w:t>Nan)</w:t>
      </w:r>
      <w:r w:rsidRPr="00C93443">
        <w:rPr>
          <w:rFonts w:asciiTheme="minorHAnsi" w:hAnsiTheme="minorHAnsi"/>
          <w:noProof/>
          <w:shd w:val="clear" w:color="auto" w:fill="D6E3BC" w:themeFill="accent3" w:themeFillTint="66"/>
        </w:rPr>
        <w:t>:</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Если математическая операция не может быть совершена, то возвращается специальное значение NaN (Not-A-Number).</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Например, деление 0/0 в математическом смысле неопределено, поэтому его результат NaN:</w:t>
      </w:r>
    </w:p>
    <w:p w:rsidR="00A340F4" w:rsidRPr="002D6F78" w:rsidRDefault="00A340F4" w:rsidP="002D6F78">
      <w:pPr>
        <w:pStyle w:val="af1"/>
        <w:rPr>
          <w:rStyle w:val="af0"/>
          <w:b w:val="0"/>
          <w:color w:val="auto"/>
        </w:rPr>
      </w:pPr>
      <w:r w:rsidRPr="002D6F78">
        <w:rPr>
          <w:rStyle w:val="af0"/>
          <w:b w:val="0"/>
          <w:color w:val="auto"/>
        </w:rPr>
        <w:t>alert( 0 / 0 ); // NaN</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Значение NaN используется для обозначения математической ошибки и обладает следующими свойствами:</w:t>
      </w:r>
    </w:p>
    <w:p w:rsidR="00A340F4" w:rsidRPr="00A340F4" w:rsidRDefault="00C558A4" w:rsidP="00C558A4">
      <w:pPr>
        <w:shd w:val="clear" w:color="auto" w:fill="FFFFFF" w:themeFill="background1"/>
        <w:rPr>
          <w:rFonts w:asciiTheme="minorHAnsi" w:hAnsiTheme="minorHAnsi"/>
        </w:rPr>
      </w:pPr>
      <w:r>
        <w:rPr>
          <w:rFonts w:asciiTheme="minorHAnsi" w:hAnsiTheme="minorHAnsi"/>
          <w:lang w:val="en-US"/>
        </w:rPr>
        <w:t xml:space="preserve">  </w:t>
      </w:r>
      <w:r w:rsidR="00A340F4" w:rsidRPr="00A340F4">
        <w:rPr>
          <w:rFonts w:asciiTheme="minorHAnsi" w:hAnsiTheme="minorHAnsi"/>
        </w:rPr>
        <w:t xml:space="preserve">Значение NaN – единственное в своем роде, которое </w:t>
      </w:r>
      <w:r w:rsidR="00A340F4" w:rsidRPr="00A340F4">
        <w:rPr>
          <w:rFonts w:asciiTheme="minorHAnsi" w:hAnsiTheme="minorHAnsi"/>
          <w:i/>
          <w:iCs/>
        </w:rPr>
        <w:t xml:space="preserve">не равно ничему, включая </w:t>
      </w:r>
      <w:r w:rsidR="00A340F4" w:rsidRPr="004A72B1">
        <w:rPr>
          <w:rStyle w:val="af0"/>
        </w:rPr>
        <w:t>себя</w:t>
      </w:r>
      <w:r w:rsidR="00A340F4" w:rsidRPr="00A340F4">
        <w:rPr>
          <w:rFonts w:asciiTheme="minorHAnsi" w:hAnsiTheme="minorHAnsi"/>
        </w:rPr>
        <w:t>.</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Следующий код ничего не выведет:</w:t>
      </w:r>
    </w:p>
    <w:p w:rsidR="00A340F4" w:rsidRPr="00657C84" w:rsidRDefault="00A340F4" w:rsidP="00657C84">
      <w:pPr>
        <w:pStyle w:val="af1"/>
        <w:rPr>
          <w:rStyle w:val="af0"/>
          <w:b w:val="0"/>
          <w:color w:val="auto"/>
        </w:rPr>
      </w:pPr>
      <w:r w:rsidRPr="00657C84">
        <w:rPr>
          <w:rStyle w:val="af0"/>
          <w:b w:val="0"/>
          <w:color w:val="auto"/>
        </w:rPr>
        <w:t>if (NaN == NaN) alert( "==" ); // Ни один вызов</w:t>
      </w:r>
    </w:p>
    <w:p w:rsidR="00A340F4" w:rsidRPr="00657C84" w:rsidRDefault="00A340F4" w:rsidP="00657C84">
      <w:pPr>
        <w:pStyle w:val="af1"/>
        <w:rPr>
          <w:rStyle w:val="af0"/>
          <w:b w:val="0"/>
          <w:color w:val="auto"/>
        </w:rPr>
      </w:pPr>
      <w:r w:rsidRPr="00657C84">
        <w:rPr>
          <w:rStyle w:val="af0"/>
          <w:b w:val="0"/>
          <w:color w:val="auto"/>
        </w:rPr>
        <w:t>if (NaN === NaN) alert( "===" ); // не сработает</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Значение NaN можно проверить специальной функцией isNaN(n), которая преобразует аргумент к числу и возвращает true, если получилось NaN, и false – для любого другого значения.</w:t>
      </w:r>
    </w:p>
    <w:p w:rsidR="00A340F4" w:rsidRPr="00657C84" w:rsidRDefault="00A340F4" w:rsidP="00657C84">
      <w:pPr>
        <w:pStyle w:val="af1"/>
        <w:rPr>
          <w:rStyle w:val="af0"/>
          <w:b w:val="0"/>
          <w:color w:val="auto"/>
        </w:rPr>
      </w:pPr>
      <w:r w:rsidRPr="00657C84">
        <w:rPr>
          <w:rStyle w:val="af0"/>
          <w:b w:val="0"/>
          <w:color w:val="auto"/>
        </w:rPr>
        <w:t>var n = 0 / 0;</w:t>
      </w:r>
    </w:p>
    <w:p w:rsidR="00A340F4" w:rsidRPr="00657C84" w:rsidRDefault="00A340F4" w:rsidP="00657C84">
      <w:pPr>
        <w:pStyle w:val="af1"/>
        <w:rPr>
          <w:rStyle w:val="af0"/>
          <w:b w:val="0"/>
          <w:color w:val="auto"/>
        </w:rPr>
      </w:pPr>
    </w:p>
    <w:p w:rsidR="00A340F4" w:rsidRPr="00657C84" w:rsidRDefault="00A340F4" w:rsidP="00657C84">
      <w:pPr>
        <w:pStyle w:val="af1"/>
        <w:rPr>
          <w:rStyle w:val="af0"/>
          <w:b w:val="0"/>
          <w:color w:val="auto"/>
        </w:rPr>
      </w:pPr>
      <w:r w:rsidRPr="00657C84">
        <w:rPr>
          <w:rStyle w:val="af0"/>
          <w:b w:val="0"/>
          <w:color w:val="auto"/>
        </w:rPr>
        <w:t xml:space="preserve">alert( </w:t>
      </w:r>
      <w:r w:rsidRPr="004A72B1">
        <w:rPr>
          <w:rStyle w:val="af0"/>
        </w:rPr>
        <w:t>isNaN</w:t>
      </w:r>
      <w:r w:rsidRPr="00657C84">
        <w:rPr>
          <w:rStyle w:val="af0"/>
          <w:b w:val="0"/>
          <w:color w:val="auto"/>
        </w:rPr>
        <w:t>(n) ); // true</w:t>
      </w:r>
    </w:p>
    <w:p w:rsidR="00A340F4" w:rsidRPr="00657C84" w:rsidRDefault="00A340F4" w:rsidP="00657C84">
      <w:pPr>
        <w:pStyle w:val="af1"/>
        <w:rPr>
          <w:rStyle w:val="af0"/>
          <w:b w:val="0"/>
          <w:color w:val="auto"/>
        </w:rPr>
      </w:pPr>
      <w:r w:rsidRPr="00657C84">
        <w:rPr>
          <w:rStyle w:val="af0"/>
          <w:b w:val="0"/>
          <w:color w:val="auto"/>
        </w:rPr>
        <w:t>alert( isNaN("12") ); // false, строка преобразовалась к обычному числу 12</w:t>
      </w:r>
    </w:p>
    <w:p w:rsidR="00A340F4" w:rsidRPr="00657C84" w:rsidRDefault="00A340F4" w:rsidP="00657C84">
      <w:pPr>
        <w:pStyle w:val="aa"/>
        <w:rPr>
          <w:rStyle w:val="af0"/>
          <w:b w:val="0"/>
          <w:color w:val="auto"/>
        </w:rPr>
      </w:pPr>
      <w:r w:rsidRPr="00657C84">
        <w:rPr>
          <w:rStyle w:val="af0"/>
          <w:b w:val="0"/>
          <w:color w:val="auto"/>
        </w:rPr>
        <w:t>Значение NaN «прилипчиво». Любая операция с NaN возвращает NaN.</w:t>
      </w:r>
    </w:p>
    <w:p w:rsidR="00A340F4" w:rsidRPr="00657C84" w:rsidRDefault="00A340F4" w:rsidP="00657C84">
      <w:pPr>
        <w:pStyle w:val="af1"/>
        <w:rPr>
          <w:rStyle w:val="af0"/>
          <w:b w:val="0"/>
          <w:color w:val="auto"/>
        </w:rPr>
      </w:pPr>
      <w:r w:rsidRPr="00657C84">
        <w:rPr>
          <w:rStyle w:val="af0"/>
          <w:b w:val="0"/>
          <w:color w:val="auto"/>
        </w:rPr>
        <w:t>alert( NaN + 1 ); // NaN</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Если аргумент isNaN – не число, то он автоматически преобразуется к числу.</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Забавный способ проверки на NaN</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Отсюда вытекает забавный способ проверки значения на NaN: можно проверить значение на равенство самому себе, если не равно – то NaN:</w:t>
      </w:r>
    </w:p>
    <w:p w:rsidR="00A340F4" w:rsidRPr="00657C84" w:rsidRDefault="00A340F4" w:rsidP="00657C84">
      <w:pPr>
        <w:pStyle w:val="af1"/>
        <w:rPr>
          <w:rStyle w:val="af0"/>
          <w:b w:val="0"/>
          <w:color w:val="auto"/>
        </w:rPr>
      </w:pPr>
      <w:r w:rsidRPr="00657C84">
        <w:rPr>
          <w:rStyle w:val="af0"/>
          <w:b w:val="0"/>
          <w:color w:val="auto"/>
        </w:rPr>
        <w:t>var n = 0 / 0;</w:t>
      </w:r>
    </w:p>
    <w:p w:rsidR="00A340F4" w:rsidRPr="00657C84" w:rsidRDefault="00A340F4" w:rsidP="00657C84">
      <w:pPr>
        <w:pStyle w:val="af1"/>
        <w:rPr>
          <w:rStyle w:val="af0"/>
          <w:b w:val="0"/>
          <w:color w:val="auto"/>
        </w:rPr>
      </w:pPr>
    </w:p>
    <w:p w:rsidR="00A340F4" w:rsidRPr="00657C84" w:rsidRDefault="00A340F4" w:rsidP="00657C84">
      <w:pPr>
        <w:pStyle w:val="af1"/>
        <w:rPr>
          <w:rStyle w:val="af0"/>
          <w:b w:val="0"/>
          <w:color w:val="auto"/>
        </w:rPr>
      </w:pPr>
      <w:r w:rsidRPr="00657C84">
        <w:rPr>
          <w:rStyle w:val="af0"/>
          <w:b w:val="0"/>
          <w:color w:val="auto"/>
        </w:rPr>
        <w:t>if (n !== n) alert( 'n = NaN!' );</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Это работает, но для наглядности лучше использовать isNaN(n).</w:t>
      </w:r>
    </w:p>
    <w:p w:rsidR="00A340F4" w:rsidRPr="00151CAF" w:rsidRDefault="00A340F4" w:rsidP="00151CAF">
      <w:pPr>
        <w:pStyle w:val="3"/>
      </w:pPr>
      <w:bookmarkStart w:id="0" w:name="способы-записи"/>
      <w:r w:rsidRPr="00151CAF">
        <w:t>Способы записи</w:t>
      </w:r>
      <w:bookmarkEnd w:id="0"/>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В JavaScript можно записывать числа не только в десятичной, но и в шестнадцатеричной (начинается с 0x) системе счисления:</w:t>
      </w:r>
    </w:p>
    <w:p w:rsidR="00A340F4" w:rsidRPr="00554C97" w:rsidRDefault="00A340F4" w:rsidP="00554C97">
      <w:pPr>
        <w:pStyle w:val="af1"/>
        <w:rPr>
          <w:rStyle w:val="af0"/>
          <w:b w:val="0"/>
          <w:color w:val="auto"/>
        </w:rPr>
      </w:pPr>
      <w:r w:rsidRPr="00554C97">
        <w:rPr>
          <w:rStyle w:val="af0"/>
          <w:b w:val="0"/>
          <w:color w:val="auto"/>
        </w:rPr>
        <w:t>alert( 0xFF ); // 255 в шестнадцатиричной системе</w:t>
      </w:r>
    </w:p>
    <w:p w:rsidR="00A340F4" w:rsidRPr="00C558A4" w:rsidRDefault="00A340F4" w:rsidP="00C558A4">
      <w:pPr>
        <w:pStyle w:val="aa"/>
        <w:rPr>
          <w:rStyle w:val="af0"/>
          <w:b w:val="0"/>
          <w:color w:val="auto"/>
        </w:rPr>
      </w:pPr>
      <w:r w:rsidRPr="00C558A4">
        <w:t xml:space="preserve">Также доступна запись в «научном формате» (ещё говорят «запись с плавающей точкой»), который выглядит как </w:t>
      </w:r>
      <w:r w:rsidRPr="00C558A4">
        <w:rPr>
          <w:rStyle w:val="af0"/>
          <w:b w:val="0"/>
          <w:color w:val="auto"/>
        </w:rPr>
        <w:t>&lt;число&gt;e&lt;количество нулей&gt;.</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Например, 1e3 – это 1 с 3 нулями, то есть 1000.</w:t>
      </w:r>
    </w:p>
    <w:p w:rsidR="00A340F4" w:rsidRPr="00554C97" w:rsidRDefault="00A340F4" w:rsidP="00554C97">
      <w:pPr>
        <w:pStyle w:val="af1"/>
        <w:rPr>
          <w:rStyle w:val="af0"/>
          <w:b w:val="0"/>
          <w:color w:val="auto"/>
        </w:rPr>
      </w:pPr>
      <w:r w:rsidRPr="00554C97">
        <w:rPr>
          <w:rStyle w:val="af0"/>
          <w:b w:val="0"/>
          <w:color w:val="auto"/>
        </w:rPr>
        <w:t>// еще пример научной формы: 3 с 5 нулями</w:t>
      </w:r>
    </w:p>
    <w:p w:rsidR="00A340F4" w:rsidRPr="00554C97" w:rsidRDefault="00A340F4" w:rsidP="00554C97">
      <w:pPr>
        <w:pStyle w:val="af1"/>
        <w:rPr>
          <w:rStyle w:val="af0"/>
          <w:b w:val="0"/>
          <w:color w:val="auto"/>
        </w:rPr>
      </w:pPr>
      <w:r w:rsidRPr="00554C97">
        <w:rPr>
          <w:rStyle w:val="af0"/>
          <w:b w:val="0"/>
          <w:color w:val="auto"/>
        </w:rPr>
        <w:t>alert( 3e5 ); // 300000</w:t>
      </w:r>
    </w:p>
    <w:p w:rsidR="00A340F4" w:rsidRPr="00A340F4" w:rsidRDefault="00A340F4" w:rsidP="00A340F4">
      <w:pPr>
        <w:shd w:val="clear" w:color="auto" w:fill="FFFFFF" w:themeFill="background1"/>
        <w:rPr>
          <w:rFonts w:asciiTheme="minorHAnsi" w:hAnsiTheme="minorHAnsi"/>
        </w:rPr>
      </w:pPr>
      <w:r w:rsidRPr="00A340F4">
        <w:rPr>
          <w:rFonts w:asciiTheme="minorHAnsi" w:hAnsiTheme="minorHAnsi"/>
        </w:rPr>
        <w:t>Если количество нулей отрицательно, то число сдвигается вправо за десятичную точку, так что получается десятичная дробь:</w:t>
      </w:r>
    </w:p>
    <w:p w:rsidR="00A340F4" w:rsidRPr="00554C97" w:rsidRDefault="00A340F4" w:rsidP="00554C97">
      <w:pPr>
        <w:pStyle w:val="af1"/>
        <w:rPr>
          <w:rStyle w:val="af0"/>
          <w:b w:val="0"/>
          <w:color w:val="auto"/>
        </w:rPr>
      </w:pPr>
      <w:r w:rsidRPr="00554C97">
        <w:rPr>
          <w:rStyle w:val="af0"/>
          <w:b w:val="0"/>
          <w:color w:val="auto"/>
        </w:rPr>
        <w:lastRenderedPageBreak/>
        <w:t>// здесь 3 сдвинуто 5 раз вправо, за десятичную точку.</w:t>
      </w:r>
    </w:p>
    <w:p w:rsidR="00A340F4" w:rsidRPr="00554C97" w:rsidRDefault="00A340F4" w:rsidP="00554C97">
      <w:pPr>
        <w:pStyle w:val="af1"/>
        <w:rPr>
          <w:rStyle w:val="af0"/>
          <w:b w:val="0"/>
          <w:color w:val="auto"/>
        </w:rPr>
      </w:pPr>
      <w:r w:rsidRPr="00554C97">
        <w:rPr>
          <w:rStyle w:val="af0"/>
          <w:b w:val="0"/>
          <w:color w:val="auto"/>
        </w:rPr>
        <w:t>alert( 3e-5 ); // 0.00003  &lt;-- 5 нулей, включая начальный ноль</w:t>
      </w:r>
    </w:p>
    <w:p w:rsidR="002005B1" w:rsidRPr="002005B1" w:rsidRDefault="002005B1" w:rsidP="00151CAF">
      <w:pPr>
        <w:pStyle w:val="3"/>
        <w:rPr>
          <w:noProof/>
        </w:rPr>
      </w:pPr>
      <w:bookmarkStart w:id="1" w:name="isfinite-n"/>
      <w:r w:rsidRPr="002005B1">
        <w:t>isFinite(n)</w:t>
      </w:r>
      <w:bookmarkEnd w:id="1"/>
    </w:p>
    <w:p w:rsidR="002005B1" w:rsidRPr="002005B1" w:rsidRDefault="002005B1" w:rsidP="002005B1">
      <w:pPr>
        <w:pStyle w:val="aa"/>
      </w:pPr>
      <w:r w:rsidRPr="002005B1">
        <w:t>Итак, в JavaScript есть обычные числа и три специальных числовых значения: NaN, Infinity и -Infinity.</w:t>
      </w:r>
    </w:p>
    <w:p w:rsidR="002005B1" w:rsidRPr="002005B1" w:rsidRDefault="002005B1" w:rsidP="002005B1">
      <w:pPr>
        <w:pStyle w:val="aa"/>
      </w:pPr>
      <w:r w:rsidRPr="002005B1">
        <w:t>Тот факт, что они, хоть и особые, но числа, демонстрируется работой оператора +:</w:t>
      </w:r>
    </w:p>
    <w:p w:rsidR="002005B1" w:rsidRPr="00554C97" w:rsidRDefault="002005B1" w:rsidP="00554C97">
      <w:pPr>
        <w:pStyle w:val="af1"/>
        <w:rPr>
          <w:rStyle w:val="af0"/>
          <w:b w:val="0"/>
          <w:color w:val="auto"/>
        </w:rPr>
      </w:pPr>
      <w:r w:rsidRPr="00554C97">
        <w:rPr>
          <w:rStyle w:val="af0"/>
          <w:b w:val="0"/>
          <w:color w:val="auto"/>
        </w:rPr>
        <w:t>var value = prompt("Введите Infinity", 'Infinity');</w:t>
      </w:r>
    </w:p>
    <w:p w:rsidR="002005B1" w:rsidRPr="00554C97" w:rsidRDefault="002005B1" w:rsidP="00554C97">
      <w:pPr>
        <w:pStyle w:val="af1"/>
        <w:rPr>
          <w:rStyle w:val="af0"/>
          <w:b w:val="0"/>
          <w:color w:val="auto"/>
        </w:rPr>
      </w:pPr>
    </w:p>
    <w:p w:rsidR="002005B1" w:rsidRPr="00554C97" w:rsidRDefault="002005B1" w:rsidP="00554C97">
      <w:pPr>
        <w:pStyle w:val="af1"/>
        <w:rPr>
          <w:rStyle w:val="af0"/>
          <w:b w:val="0"/>
          <w:color w:val="auto"/>
        </w:rPr>
      </w:pPr>
      <w:r w:rsidRPr="00554C97">
        <w:rPr>
          <w:rStyle w:val="af0"/>
          <w:b w:val="0"/>
          <w:color w:val="auto"/>
        </w:rPr>
        <w:t>var number = +value;</w:t>
      </w:r>
    </w:p>
    <w:p w:rsidR="002005B1" w:rsidRPr="00554C97" w:rsidRDefault="002005B1" w:rsidP="00554C97">
      <w:pPr>
        <w:pStyle w:val="af1"/>
        <w:rPr>
          <w:rStyle w:val="af0"/>
          <w:b w:val="0"/>
          <w:color w:val="auto"/>
        </w:rPr>
      </w:pPr>
    </w:p>
    <w:p w:rsidR="002005B1" w:rsidRPr="00554C97" w:rsidRDefault="002005B1" w:rsidP="00554C97">
      <w:pPr>
        <w:pStyle w:val="af1"/>
        <w:rPr>
          <w:rStyle w:val="af0"/>
          <w:b w:val="0"/>
          <w:color w:val="auto"/>
        </w:rPr>
      </w:pPr>
      <w:r w:rsidRPr="00554C97">
        <w:rPr>
          <w:rStyle w:val="af0"/>
          <w:b w:val="0"/>
          <w:color w:val="auto"/>
        </w:rPr>
        <w:t>alert( number ); // Infinity, плюс преобразовал строку "Infinity" к такому "числу"</w:t>
      </w:r>
    </w:p>
    <w:p w:rsidR="002005B1" w:rsidRDefault="002005B1" w:rsidP="002005B1">
      <w:pPr>
        <w:pStyle w:val="aa"/>
        <w:rPr>
          <w:lang w:val="en-US"/>
        </w:rPr>
      </w:pPr>
      <w:r w:rsidRPr="002005B1">
        <w:t xml:space="preserve">Обычно если мы хотим от посетителя получить число, то Infinity или NaN нам не подходят. Для того чтобы отличить «обычные» числа от таких специальных значений, существует функция </w:t>
      </w:r>
      <w:r w:rsidRPr="004A72B1">
        <w:rPr>
          <w:rStyle w:val="af0"/>
        </w:rPr>
        <w:t>isFinite</w:t>
      </w:r>
      <w:r w:rsidRPr="002005B1">
        <w:t>.</w:t>
      </w:r>
    </w:p>
    <w:p w:rsidR="00554C97" w:rsidRPr="00554C97" w:rsidRDefault="00554C97" w:rsidP="002005B1">
      <w:pPr>
        <w:pStyle w:val="aa"/>
        <w:rPr>
          <w:lang w:val="en-US"/>
        </w:rPr>
      </w:pPr>
    </w:p>
    <w:p w:rsidR="002005B1" w:rsidRPr="002005B1" w:rsidRDefault="002005B1" w:rsidP="002005B1">
      <w:pPr>
        <w:pStyle w:val="aa"/>
      </w:pPr>
      <w:r w:rsidRPr="002005B1">
        <w:rPr>
          <w:b/>
          <w:bCs/>
        </w:rPr>
        <w:t>Функция isFinite(n) преобразует аргумент к числу и возвращает true, если это не NaN/Infinity/-Infinity:</w:t>
      </w:r>
    </w:p>
    <w:p w:rsidR="002005B1" w:rsidRPr="00554C97" w:rsidRDefault="002005B1" w:rsidP="00554C97">
      <w:pPr>
        <w:pStyle w:val="af1"/>
        <w:rPr>
          <w:rStyle w:val="af0"/>
          <w:b w:val="0"/>
          <w:color w:val="auto"/>
        </w:rPr>
      </w:pPr>
      <w:r w:rsidRPr="00554C97">
        <w:rPr>
          <w:rStyle w:val="af0"/>
          <w:b w:val="0"/>
          <w:color w:val="auto"/>
        </w:rPr>
        <w:t>alert( isFinite(1) ); // true</w:t>
      </w:r>
    </w:p>
    <w:p w:rsidR="002005B1" w:rsidRPr="00554C97" w:rsidRDefault="002005B1" w:rsidP="00554C97">
      <w:pPr>
        <w:pStyle w:val="af1"/>
        <w:rPr>
          <w:rStyle w:val="af0"/>
          <w:b w:val="0"/>
          <w:color w:val="auto"/>
        </w:rPr>
      </w:pPr>
      <w:r w:rsidRPr="00554C97">
        <w:rPr>
          <w:rStyle w:val="af0"/>
          <w:b w:val="0"/>
          <w:color w:val="auto"/>
        </w:rPr>
        <w:t>alert( isFinite(Infinity) ); // false</w:t>
      </w:r>
    </w:p>
    <w:p w:rsidR="002005B1" w:rsidRPr="00554C97" w:rsidRDefault="002005B1" w:rsidP="00554C97">
      <w:pPr>
        <w:pStyle w:val="af1"/>
        <w:rPr>
          <w:rStyle w:val="af0"/>
          <w:b w:val="0"/>
          <w:color w:val="auto"/>
        </w:rPr>
      </w:pPr>
      <w:r w:rsidRPr="00554C97">
        <w:rPr>
          <w:rStyle w:val="af0"/>
          <w:b w:val="0"/>
          <w:color w:val="auto"/>
        </w:rPr>
        <w:t>alert( isFinite(NaN) ); // false</w:t>
      </w:r>
    </w:p>
    <w:p w:rsidR="00A340F4" w:rsidRDefault="00A340F4" w:rsidP="00A340F4">
      <w:pPr>
        <w:pStyle w:val="aa"/>
      </w:pPr>
    </w:p>
    <w:p w:rsidR="00151CAF" w:rsidRPr="00151CAF" w:rsidRDefault="00151CAF" w:rsidP="00151CAF">
      <w:pPr>
        <w:pStyle w:val="3"/>
        <w:rPr>
          <w:noProof/>
        </w:rPr>
      </w:pPr>
      <w:bookmarkStart w:id="2" w:name="преобразование-к-числу"/>
      <w:r w:rsidRPr="00151CAF">
        <w:t>Преобразование к числу</w:t>
      </w:r>
      <w:bookmarkEnd w:id="2"/>
    </w:p>
    <w:p w:rsidR="00151CAF" w:rsidRPr="000337D4" w:rsidRDefault="00151CAF" w:rsidP="000337D4">
      <w:pPr>
        <w:pStyle w:val="aa"/>
      </w:pPr>
      <w:r w:rsidRPr="000337D4">
        <w:t>Большинство арифметических операций и математических функций преобразуют значение в число автоматически.</w:t>
      </w:r>
    </w:p>
    <w:p w:rsidR="00151CAF" w:rsidRPr="000337D4" w:rsidRDefault="00151CAF" w:rsidP="000337D4">
      <w:pPr>
        <w:pStyle w:val="aa"/>
      </w:pPr>
      <w:r w:rsidRPr="000337D4">
        <w:t>Для того чтобы сделать это явно, обычно перед значением ставят унарный плюс '+':</w:t>
      </w:r>
    </w:p>
    <w:p w:rsidR="00151CAF" w:rsidRPr="00554C97" w:rsidRDefault="00151CAF" w:rsidP="00554C97">
      <w:pPr>
        <w:pStyle w:val="af1"/>
        <w:rPr>
          <w:rStyle w:val="af0"/>
          <w:b w:val="0"/>
          <w:color w:val="auto"/>
        </w:rPr>
      </w:pPr>
      <w:r w:rsidRPr="00554C97">
        <w:rPr>
          <w:rStyle w:val="af0"/>
          <w:b w:val="0"/>
          <w:color w:val="auto"/>
        </w:rPr>
        <w:t>var s = "12.34";</w:t>
      </w:r>
    </w:p>
    <w:p w:rsidR="00151CAF" w:rsidRPr="00554C97" w:rsidRDefault="00151CAF" w:rsidP="00554C97">
      <w:pPr>
        <w:pStyle w:val="af1"/>
        <w:rPr>
          <w:rStyle w:val="af0"/>
          <w:b w:val="0"/>
          <w:color w:val="auto"/>
        </w:rPr>
      </w:pPr>
      <w:r w:rsidRPr="00554C97">
        <w:rPr>
          <w:rStyle w:val="af0"/>
          <w:b w:val="0"/>
          <w:color w:val="auto"/>
        </w:rPr>
        <w:t xml:space="preserve">alert( </w:t>
      </w:r>
      <w:r w:rsidRPr="004A72B1">
        <w:rPr>
          <w:rStyle w:val="af0"/>
        </w:rPr>
        <w:t>+</w:t>
      </w:r>
      <w:r w:rsidRPr="00554C97">
        <w:rPr>
          <w:rStyle w:val="af0"/>
          <w:b w:val="0"/>
          <w:color w:val="auto"/>
        </w:rPr>
        <w:t>s ); // 12.34</w:t>
      </w:r>
    </w:p>
    <w:p w:rsidR="00151CAF" w:rsidRPr="000337D4" w:rsidRDefault="00151CAF" w:rsidP="000337D4">
      <w:pPr>
        <w:pStyle w:val="aa"/>
      </w:pPr>
      <w:r w:rsidRPr="000337D4">
        <w:t>При этом, если строка не является в точности числом, то результат будет NaN:</w:t>
      </w:r>
    </w:p>
    <w:p w:rsidR="00151CAF" w:rsidRPr="004A72B1" w:rsidRDefault="00151CAF" w:rsidP="00615594">
      <w:pPr>
        <w:pStyle w:val="af1"/>
        <w:rPr>
          <w:rStyle w:val="af0"/>
          <w:b w:val="0"/>
          <w:color w:val="auto"/>
          <w:lang w:val="en-US"/>
        </w:rPr>
      </w:pPr>
      <w:r w:rsidRPr="00615594">
        <w:rPr>
          <w:rStyle w:val="af0"/>
          <w:b w:val="0"/>
          <w:color w:val="auto"/>
        </w:rPr>
        <w:t>alert( +"12test" ); // NaN</w:t>
      </w:r>
      <w:r w:rsidR="004A72B1">
        <w:rPr>
          <w:rStyle w:val="af0"/>
          <w:b w:val="0"/>
          <w:color w:val="auto"/>
          <w:lang w:val="en-US"/>
        </w:rPr>
        <w:t xml:space="preserve"> </w:t>
      </w:r>
      <w:r w:rsidR="004A72B1">
        <w:rPr>
          <w:rStyle w:val="af0"/>
          <w:b w:val="0"/>
          <w:color w:val="auto"/>
        </w:rPr>
        <w:t xml:space="preserve">тоже самое будет при </w:t>
      </w:r>
      <w:r w:rsidR="004A72B1" w:rsidRPr="00615594">
        <w:rPr>
          <w:rStyle w:val="af0"/>
          <w:b w:val="0"/>
          <w:color w:val="auto"/>
        </w:rPr>
        <w:t>+"12</w:t>
      </w:r>
      <w:r w:rsidR="004A72B1">
        <w:rPr>
          <w:rStyle w:val="af0"/>
          <w:b w:val="0"/>
          <w:color w:val="auto"/>
          <w:lang w:val="en-US"/>
        </w:rPr>
        <w:t xml:space="preserve"> </w:t>
      </w:r>
      <w:r w:rsidR="004A72B1" w:rsidRPr="00615594">
        <w:rPr>
          <w:rStyle w:val="af0"/>
          <w:b w:val="0"/>
          <w:color w:val="auto"/>
        </w:rPr>
        <w:t>test"</w:t>
      </w:r>
    </w:p>
    <w:p w:rsidR="00151CAF" w:rsidRPr="00151CAF" w:rsidRDefault="00151CAF" w:rsidP="00151CAF">
      <w:pPr>
        <w:pStyle w:val="aa"/>
      </w:pPr>
      <w:r w:rsidRPr="00151CAF">
        <w:t>Единственное исключение – пробельные символы в начале и в конце строки, которые игнорируются:</w:t>
      </w:r>
    </w:p>
    <w:p w:rsidR="00151CAF" w:rsidRPr="00615594" w:rsidRDefault="00151CAF" w:rsidP="00615594">
      <w:pPr>
        <w:pStyle w:val="af1"/>
        <w:rPr>
          <w:rStyle w:val="af0"/>
          <w:b w:val="0"/>
          <w:color w:val="auto"/>
        </w:rPr>
      </w:pPr>
      <w:r w:rsidRPr="00615594">
        <w:rPr>
          <w:rStyle w:val="af0"/>
          <w:b w:val="0"/>
          <w:color w:val="auto"/>
        </w:rPr>
        <w:t>alert( +"  -12" ); // -12</w:t>
      </w:r>
    </w:p>
    <w:p w:rsidR="00151CAF" w:rsidRPr="00615594" w:rsidRDefault="00151CAF" w:rsidP="00615594">
      <w:pPr>
        <w:pStyle w:val="af1"/>
        <w:rPr>
          <w:rStyle w:val="af0"/>
          <w:b w:val="0"/>
          <w:color w:val="auto"/>
        </w:rPr>
      </w:pPr>
      <w:r w:rsidRPr="00615594">
        <w:rPr>
          <w:rStyle w:val="af0"/>
          <w:b w:val="0"/>
          <w:color w:val="auto"/>
        </w:rPr>
        <w:t>alert( +" \n34  \n" ); // 34, перевод строки \n является пробельным символом</w:t>
      </w:r>
    </w:p>
    <w:p w:rsidR="00151CAF" w:rsidRPr="00615594" w:rsidRDefault="00151CAF" w:rsidP="00615594">
      <w:pPr>
        <w:pStyle w:val="af1"/>
        <w:rPr>
          <w:rStyle w:val="af0"/>
          <w:b w:val="0"/>
          <w:color w:val="auto"/>
        </w:rPr>
      </w:pPr>
      <w:r w:rsidRPr="00615594">
        <w:rPr>
          <w:rStyle w:val="af0"/>
          <w:b w:val="0"/>
          <w:color w:val="auto"/>
        </w:rPr>
        <w:t>alert( +"" ); // 0, пустая строка становится нулем</w:t>
      </w:r>
    </w:p>
    <w:p w:rsidR="00151CAF" w:rsidRPr="00615594" w:rsidRDefault="00151CAF" w:rsidP="00615594">
      <w:pPr>
        <w:pStyle w:val="af1"/>
        <w:rPr>
          <w:rStyle w:val="af0"/>
          <w:b w:val="0"/>
          <w:color w:val="auto"/>
        </w:rPr>
      </w:pPr>
      <w:r w:rsidRPr="00615594">
        <w:rPr>
          <w:rStyle w:val="af0"/>
          <w:b w:val="0"/>
          <w:color w:val="auto"/>
        </w:rPr>
        <w:t>alert( +"1 2" ); // NaN, пробел посередине числа - ошибка</w:t>
      </w:r>
    </w:p>
    <w:p w:rsidR="00151CAF" w:rsidRPr="00151CAF" w:rsidRDefault="00151CAF" w:rsidP="00151CAF">
      <w:pPr>
        <w:pStyle w:val="aa"/>
      </w:pPr>
      <w:r w:rsidRPr="00151CAF">
        <w:t>Аналогичным образом происходит преобразование и в других математических операторах и функциях:</w:t>
      </w:r>
    </w:p>
    <w:p w:rsidR="00151CAF" w:rsidRDefault="00151CAF" w:rsidP="00FE17EE">
      <w:pPr>
        <w:pStyle w:val="aa"/>
        <w:shd w:val="clear" w:color="auto" w:fill="D9D9D9" w:themeFill="background1" w:themeFillShade="D9"/>
      </w:pPr>
      <w:r w:rsidRPr="00151CAF">
        <w:t>alert( '12.34' / "-2" ); // -6.17</w:t>
      </w:r>
    </w:p>
    <w:p w:rsidR="00FE17EE" w:rsidRPr="00FE17EE" w:rsidRDefault="00FE17EE" w:rsidP="00FE17EE">
      <w:pPr>
        <w:pStyle w:val="3"/>
        <w:rPr>
          <w:noProof/>
        </w:rPr>
      </w:pPr>
      <w:bookmarkStart w:id="3" w:name="мягкое-преобразование-parseint-и-parsefl"/>
      <w:r w:rsidRPr="00FE17EE">
        <w:t>Мягкое преобразование: parseInt и parseFloat</w:t>
      </w:r>
      <w:bookmarkEnd w:id="3"/>
    </w:p>
    <w:p w:rsidR="00FE17EE" w:rsidRPr="000337D4" w:rsidRDefault="00FE17EE" w:rsidP="00FE17EE">
      <w:pPr>
        <w:pStyle w:val="aa"/>
      </w:pPr>
      <w:r w:rsidRPr="00FE17EE">
        <w:t xml:space="preserve">В мире HTML/CSS многие значения не являются в точности </w:t>
      </w:r>
      <w:r w:rsidRPr="000337D4">
        <w:t>числами. Например метрики CSS: 10pt или -12px.</w:t>
      </w:r>
    </w:p>
    <w:p w:rsidR="00FE17EE" w:rsidRPr="00FE17EE" w:rsidRDefault="00FE17EE" w:rsidP="00FE17EE">
      <w:pPr>
        <w:pStyle w:val="aa"/>
      </w:pPr>
      <w:r w:rsidRPr="00FE17EE">
        <w:t>Оператор '+' для таких значений возвратит NaN:</w:t>
      </w:r>
    </w:p>
    <w:p w:rsidR="00FE17EE" w:rsidRPr="00615594" w:rsidRDefault="00FE17EE" w:rsidP="00615594">
      <w:pPr>
        <w:pStyle w:val="af1"/>
        <w:rPr>
          <w:rStyle w:val="af0"/>
          <w:b w:val="0"/>
          <w:color w:val="auto"/>
        </w:rPr>
      </w:pPr>
      <w:r w:rsidRPr="00615594">
        <w:rPr>
          <w:rStyle w:val="af0"/>
          <w:b w:val="0"/>
          <w:color w:val="auto"/>
        </w:rPr>
        <w:t>alert(+"12px") // NaN</w:t>
      </w:r>
    </w:p>
    <w:p w:rsidR="00FE17EE" w:rsidRPr="00FE17EE" w:rsidRDefault="00FE17EE" w:rsidP="00FE17EE">
      <w:pPr>
        <w:pStyle w:val="aa"/>
      </w:pPr>
      <w:r w:rsidRPr="00FE17EE">
        <w:t xml:space="preserve">Для удобного чтения таких значений существует функция </w:t>
      </w:r>
      <w:r w:rsidRPr="00A27F2D">
        <w:rPr>
          <w:rStyle w:val="af0"/>
        </w:rPr>
        <w:t>parseInt</w:t>
      </w:r>
      <w:r w:rsidRPr="00FE17EE">
        <w:t>:</w:t>
      </w:r>
    </w:p>
    <w:p w:rsidR="00FE17EE" w:rsidRPr="00D415B7" w:rsidRDefault="00FE17EE" w:rsidP="00D415B7">
      <w:pPr>
        <w:pStyle w:val="af1"/>
        <w:rPr>
          <w:rStyle w:val="af0"/>
          <w:b w:val="0"/>
          <w:color w:val="auto"/>
        </w:rPr>
      </w:pPr>
      <w:r w:rsidRPr="00D415B7">
        <w:rPr>
          <w:rStyle w:val="af0"/>
          <w:b w:val="0"/>
          <w:color w:val="auto"/>
        </w:rPr>
        <w:t>alert( parseInt('12px') ); // 12</w:t>
      </w:r>
    </w:p>
    <w:p w:rsidR="00FE17EE" w:rsidRPr="00FE17EE" w:rsidRDefault="00FE17EE" w:rsidP="00FE17EE">
      <w:pPr>
        <w:pStyle w:val="aa"/>
      </w:pPr>
      <w:r w:rsidRPr="00FE17EE">
        <w:rPr>
          <w:b/>
          <w:bCs/>
        </w:rPr>
        <w:t>Функция parseInt и ее аналог parseFloat преобразуют строку символ за символом, пока это возможно.</w:t>
      </w:r>
    </w:p>
    <w:p w:rsidR="00FE17EE" w:rsidRPr="00FE17EE" w:rsidRDefault="00FE17EE" w:rsidP="00FE17EE">
      <w:pPr>
        <w:pStyle w:val="aa"/>
      </w:pPr>
      <w:r w:rsidRPr="00FE17EE">
        <w:t xml:space="preserve">При возникновении ошибки возвращается число, которое получилось. Функция parseInt читает из строки целое число, а </w:t>
      </w:r>
      <w:r w:rsidRPr="00A27F2D">
        <w:rPr>
          <w:rStyle w:val="af0"/>
        </w:rPr>
        <w:t>parseFloat</w:t>
      </w:r>
      <w:r w:rsidRPr="00FE17EE">
        <w:t xml:space="preserve"> – дробное.</w:t>
      </w:r>
    </w:p>
    <w:p w:rsidR="00FE17EE" w:rsidRPr="00D415B7" w:rsidRDefault="00FE17EE" w:rsidP="00D415B7">
      <w:pPr>
        <w:pStyle w:val="af1"/>
        <w:rPr>
          <w:rStyle w:val="af0"/>
          <w:b w:val="0"/>
          <w:color w:val="auto"/>
        </w:rPr>
      </w:pPr>
      <w:r w:rsidRPr="00D415B7">
        <w:rPr>
          <w:rStyle w:val="af0"/>
          <w:b w:val="0"/>
          <w:color w:val="auto"/>
        </w:rPr>
        <w:t>alert( parseInt('</w:t>
      </w:r>
      <w:r w:rsidR="00090A36">
        <w:rPr>
          <w:rStyle w:val="af0"/>
          <w:b w:val="0"/>
          <w:color w:val="auto"/>
        </w:rPr>
        <w:t xml:space="preserve"> </w:t>
      </w:r>
      <w:r w:rsidRPr="00D415B7">
        <w:rPr>
          <w:rStyle w:val="af0"/>
          <w:b w:val="0"/>
          <w:color w:val="auto"/>
        </w:rPr>
        <w:t>12px') ) // 12, ошибка на символе 'p'</w:t>
      </w:r>
    </w:p>
    <w:p w:rsidR="00FE17EE" w:rsidRPr="00D415B7" w:rsidRDefault="00FE17EE" w:rsidP="00D415B7">
      <w:pPr>
        <w:pStyle w:val="af1"/>
        <w:rPr>
          <w:rStyle w:val="af0"/>
          <w:b w:val="0"/>
          <w:color w:val="auto"/>
        </w:rPr>
      </w:pPr>
      <w:r w:rsidRPr="00D415B7">
        <w:rPr>
          <w:rStyle w:val="af0"/>
          <w:b w:val="0"/>
          <w:color w:val="auto"/>
        </w:rPr>
        <w:t>alert( parseFloat('12.3.4') ) // 12.3, ошибка на второй точке</w:t>
      </w:r>
    </w:p>
    <w:p w:rsidR="00FE17EE" w:rsidRPr="00FE17EE" w:rsidRDefault="00FE17EE" w:rsidP="00FE17EE">
      <w:pPr>
        <w:pStyle w:val="aa"/>
      </w:pPr>
      <w:r w:rsidRPr="00FE17EE">
        <w:t>Конечно, существуют ситуации, когда parseInt/parseFloat возвращают NaN. Это происходит при ошибке на первом же символе:</w:t>
      </w:r>
    </w:p>
    <w:p w:rsidR="00FE17EE" w:rsidRPr="00D415B7" w:rsidRDefault="00FE17EE" w:rsidP="00D415B7">
      <w:pPr>
        <w:pStyle w:val="af1"/>
        <w:rPr>
          <w:rStyle w:val="af0"/>
          <w:b w:val="0"/>
          <w:color w:val="auto"/>
        </w:rPr>
      </w:pPr>
      <w:r w:rsidRPr="00D415B7">
        <w:rPr>
          <w:rStyle w:val="af0"/>
          <w:b w:val="0"/>
          <w:color w:val="auto"/>
        </w:rPr>
        <w:t>alert( parseInt('a123') ); // NaN</w:t>
      </w:r>
    </w:p>
    <w:p w:rsidR="00FE17EE" w:rsidRPr="00FE17EE" w:rsidRDefault="00FE17EE" w:rsidP="00FE17EE">
      <w:pPr>
        <w:pStyle w:val="aa"/>
      </w:pPr>
      <w:r w:rsidRPr="00FE17EE">
        <w:t>Функция parseInt также позволяет указать систему счисления, то есть считывать числа, заданные в шестнадцатиричной и других системах счисления:</w:t>
      </w:r>
    </w:p>
    <w:p w:rsidR="00090A36" w:rsidRDefault="00090A36" w:rsidP="00090A36">
      <w:pPr>
        <w:pStyle w:val="af1"/>
        <w:rPr>
          <w:rStyle w:val="af0"/>
          <w:b w:val="0"/>
          <w:color w:val="auto"/>
        </w:rPr>
      </w:pPr>
      <w:r w:rsidRPr="00090A36">
        <w:t xml:space="preserve">parseInt("ff"); </w:t>
      </w:r>
      <w:r>
        <w:tab/>
      </w:r>
      <w:r>
        <w:tab/>
      </w:r>
      <w:r w:rsidRPr="00090A36">
        <w:t>//NaN</w:t>
      </w:r>
    </w:p>
    <w:p w:rsidR="00FE17EE" w:rsidRDefault="00FE17EE" w:rsidP="00D415B7">
      <w:pPr>
        <w:pStyle w:val="af1"/>
        <w:rPr>
          <w:rStyle w:val="af0"/>
          <w:b w:val="0"/>
          <w:color w:val="auto"/>
        </w:rPr>
      </w:pPr>
      <w:r w:rsidRPr="00D415B7">
        <w:rPr>
          <w:rStyle w:val="af0"/>
          <w:b w:val="0"/>
          <w:color w:val="auto"/>
        </w:rPr>
        <w:t xml:space="preserve">parseInt('FF', 16); </w:t>
      </w:r>
      <w:r w:rsidR="00090A36">
        <w:rPr>
          <w:rStyle w:val="af0"/>
          <w:b w:val="0"/>
          <w:color w:val="auto"/>
        </w:rPr>
        <w:tab/>
      </w:r>
      <w:r w:rsidRPr="00D415B7">
        <w:rPr>
          <w:rStyle w:val="af0"/>
          <w:b w:val="0"/>
          <w:color w:val="auto"/>
        </w:rPr>
        <w:t>// 255</w:t>
      </w:r>
    </w:p>
    <w:p w:rsidR="00090A36" w:rsidRPr="00090A36" w:rsidRDefault="00090A36" w:rsidP="00090A36">
      <w:pPr>
        <w:pStyle w:val="af1"/>
      </w:pPr>
      <w:r w:rsidRPr="00090A36">
        <w:t xml:space="preserve">parseInt(“0x10”); </w:t>
      </w:r>
      <w:r>
        <w:tab/>
      </w:r>
      <w:r w:rsidRPr="00090A36">
        <w:t>// 16</w:t>
      </w:r>
    </w:p>
    <w:p w:rsidR="00090A36" w:rsidRDefault="00090A36" w:rsidP="00090A36">
      <w:pPr>
        <w:pStyle w:val="af1"/>
      </w:pPr>
      <w:r w:rsidRPr="00090A36">
        <w:t xml:space="preserve">parseInt(“0x10”,”10”); </w:t>
      </w:r>
      <w:r>
        <w:tab/>
      </w:r>
      <w:r w:rsidRPr="00090A36">
        <w:t>// 0</w:t>
      </w:r>
    </w:p>
    <w:p w:rsidR="00090A36" w:rsidRDefault="00090A36" w:rsidP="007B4D87">
      <w:pPr>
        <w:pStyle w:val="3"/>
      </w:pPr>
      <w:r>
        <w:t>Эк</w:t>
      </w:r>
      <w:r w:rsidR="007B4D87">
        <w:t xml:space="preserve">споненциальное преобразование </w:t>
      </w:r>
    </w:p>
    <w:p w:rsidR="007B4D87" w:rsidRPr="007B4D87" w:rsidRDefault="007B4D87" w:rsidP="007B4D87">
      <w:pPr>
        <w:pStyle w:val="af1"/>
      </w:pPr>
      <w:r w:rsidRPr="007B4D87">
        <w:t>var x = 123456789; // undefined</w:t>
      </w:r>
    </w:p>
    <w:p w:rsidR="007B4D87" w:rsidRPr="007B4D87" w:rsidRDefault="007B4D87" w:rsidP="007B4D87">
      <w:pPr>
        <w:pStyle w:val="af1"/>
      </w:pPr>
      <w:r w:rsidRPr="007B4D87">
        <w:t>x.toExponential(); //'1.23456789e+8'</w:t>
      </w:r>
    </w:p>
    <w:p w:rsidR="007B4D87" w:rsidRPr="007B4D87" w:rsidRDefault="007B4D87" w:rsidP="007B4D87">
      <w:pPr>
        <w:pStyle w:val="af1"/>
      </w:pPr>
      <w:r w:rsidRPr="007B4D87">
        <w:t>x.toExponential(1); //'1.2e+8'</w:t>
      </w:r>
    </w:p>
    <w:p w:rsidR="007B4D87" w:rsidRPr="007B4D87" w:rsidRDefault="007B4D87" w:rsidP="007B4D87">
      <w:pPr>
        <w:pStyle w:val="af1"/>
      </w:pPr>
      <w:r w:rsidRPr="007B4D87">
        <w:t>x.toExponential(2); //'1.23e+8'</w:t>
      </w:r>
    </w:p>
    <w:p w:rsidR="007B4D87" w:rsidRPr="007B4D87" w:rsidRDefault="007B4D87" w:rsidP="007B4D87">
      <w:pPr>
        <w:pStyle w:val="af1"/>
      </w:pPr>
      <w:r w:rsidRPr="007B4D87">
        <w:t>x.toExponential(3); //'1.235e+8'</w:t>
      </w:r>
    </w:p>
    <w:p w:rsidR="007B4D87" w:rsidRPr="007B4D87" w:rsidRDefault="007B4D87" w:rsidP="007B4D87"/>
    <w:p w:rsidR="00867BF8" w:rsidRPr="00867BF8" w:rsidRDefault="00867BF8" w:rsidP="00867BF8">
      <w:pPr>
        <w:pStyle w:val="3"/>
        <w:rPr>
          <w:noProof/>
        </w:rPr>
      </w:pPr>
      <w:bookmarkStart w:id="4" w:name="проверка-на-число"/>
      <w:r w:rsidRPr="00867BF8">
        <w:t>Проверка на число</w:t>
      </w:r>
      <w:bookmarkEnd w:id="4"/>
    </w:p>
    <w:p w:rsidR="00867BF8" w:rsidRPr="00867BF8" w:rsidRDefault="00867BF8" w:rsidP="00867BF8">
      <w:pPr>
        <w:pStyle w:val="aa"/>
      </w:pPr>
      <w:r w:rsidRPr="00867BF8">
        <w:t>Для проверки строки на число можно использовать функцию isNaN(str).</w:t>
      </w:r>
    </w:p>
    <w:p w:rsidR="00867BF8" w:rsidRPr="00867BF8" w:rsidRDefault="00867BF8" w:rsidP="00867BF8">
      <w:pPr>
        <w:pStyle w:val="aa"/>
      </w:pPr>
      <w:r w:rsidRPr="00867BF8">
        <w:t>Она преобразует строку в число аналогично +, а затем вернёт true, если это NaN, то есть если преобразование не удалось:</w:t>
      </w:r>
    </w:p>
    <w:p w:rsidR="00867BF8" w:rsidRPr="00867BF8" w:rsidRDefault="00867BF8" w:rsidP="00930BF9">
      <w:pPr>
        <w:pStyle w:val="af1"/>
      </w:pPr>
      <w:r w:rsidRPr="00867BF8">
        <w:t>var x = prompt("Введите значение", "-11.5");</w:t>
      </w:r>
    </w:p>
    <w:p w:rsidR="00867BF8" w:rsidRPr="00867BF8" w:rsidRDefault="00867BF8" w:rsidP="00930BF9">
      <w:pPr>
        <w:pStyle w:val="af1"/>
      </w:pPr>
    </w:p>
    <w:p w:rsidR="00867BF8" w:rsidRPr="00867BF8" w:rsidRDefault="00867BF8" w:rsidP="00930BF9">
      <w:pPr>
        <w:pStyle w:val="af1"/>
      </w:pPr>
      <w:r w:rsidRPr="00867BF8">
        <w:t>if (isNaN(x)) {</w:t>
      </w:r>
    </w:p>
    <w:p w:rsidR="00867BF8" w:rsidRPr="00867BF8" w:rsidRDefault="00867BF8" w:rsidP="00930BF9">
      <w:pPr>
        <w:pStyle w:val="af1"/>
      </w:pPr>
      <w:r w:rsidRPr="00867BF8">
        <w:t xml:space="preserve">  alert( "Строка преобразовалась в NaN. Не число" );</w:t>
      </w:r>
    </w:p>
    <w:p w:rsidR="00867BF8" w:rsidRPr="00867BF8" w:rsidRDefault="00867BF8" w:rsidP="00930BF9">
      <w:pPr>
        <w:pStyle w:val="af1"/>
      </w:pPr>
      <w:r w:rsidRPr="00867BF8">
        <w:t>} else {</w:t>
      </w:r>
    </w:p>
    <w:p w:rsidR="00867BF8" w:rsidRPr="00867BF8" w:rsidRDefault="00867BF8" w:rsidP="00930BF9">
      <w:pPr>
        <w:pStyle w:val="af1"/>
      </w:pPr>
      <w:r w:rsidRPr="00867BF8">
        <w:t xml:space="preserve">  alert( "Число" );</w:t>
      </w:r>
    </w:p>
    <w:p w:rsidR="00867BF8" w:rsidRPr="00867BF8" w:rsidRDefault="00867BF8" w:rsidP="00930BF9">
      <w:pPr>
        <w:pStyle w:val="af1"/>
      </w:pPr>
      <w:r w:rsidRPr="00867BF8">
        <w:t>}</w:t>
      </w:r>
    </w:p>
    <w:p w:rsidR="00867BF8" w:rsidRPr="00867BF8" w:rsidRDefault="00867BF8" w:rsidP="00867BF8">
      <w:pPr>
        <w:pStyle w:val="aa"/>
      </w:pPr>
      <w:r w:rsidRPr="00867BF8">
        <w:t>Однако, у такой проверки есть две особенности:</w:t>
      </w:r>
    </w:p>
    <w:p w:rsidR="00867BF8" w:rsidRPr="00867BF8" w:rsidRDefault="00867BF8" w:rsidP="00086F55">
      <w:pPr>
        <w:pStyle w:val="aa"/>
        <w:numPr>
          <w:ilvl w:val="0"/>
          <w:numId w:val="37"/>
        </w:numPr>
      </w:pPr>
      <w:r w:rsidRPr="00867BF8">
        <w:t>Пустая строка и строка из пробельных символов преобразуются к 0, поэтому считаются числами.</w:t>
      </w:r>
    </w:p>
    <w:p w:rsidR="00867BF8" w:rsidRPr="00867BF8" w:rsidRDefault="00867BF8" w:rsidP="00086F55">
      <w:pPr>
        <w:pStyle w:val="aa"/>
        <w:numPr>
          <w:ilvl w:val="0"/>
          <w:numId w:val="37"/>
        </w:numPr>
      </w:pPr>
      <w:r w:rsidRPr="00867BF8">
        <w:t xml:space="preserve">Если применить такую проверку не к строке, то могут быть сюрпризы, в частности isNaN посчитает числами значения false, </w:t>
      </w:r>
      <w:r w:rsidRPr="00867BF8">
        <w:lastRenderedPageBreak/>
        <w:t>true, null, так как они хотя и не числа, но преобразуются к ним.</w:t>
      </w:r>
    </w:p>
    <w:p w:rsidR="00867BF8" w:rsidRPr="00867BF8" w:rsidRDefault="00867BF8" w:rsidP="00930BF9">
      <w:pPr>
        <w:pStyle w:val="af1"/>
      </w:pPr>
      <w:r w:rsidRPr="00867BF8">
        <w:t>alert( isNaN(null) ); //  false - не NaN, т.е. "число"</w:t>
      </w:r>
    </w:p>
    <w:p w:rsidR="00867BF8" w:rsidRPr="00867BF8" w:rsidRDefault="00867BF8" w:rsidP="00930BF9">
      <w:pPr>
        <w:pStyle w:val="af1"/>
      </w:pPr>
      <w:r w:rsidRPr="00867BF8">
        <w:t>alert( isNaN("\n  \n") ); //  false - не NaN, т.е. "число"</w:t>
      </w:r>
    </w:p>
    <w:p w:rsidR="00867BF8" w:rsidRPr="00867BF8" w:rsidRDefault="00867BF8" w:rsidP="00867BF8">
      <w:pPr>
        <w:pStyle w:val="aa"/>
      </w:pPr>
      <w:r w:rsidRPr="00867BF8">
        <w:t>Если такое поведение допустимо, то isNaN – приемлемый вариант.</w:t>
      </w:r>
    </w:p>
    <w:p w:rsidR="00867BF8" w:rsidRPr="00867BF8" w:rsidRDefault="00867BF8" w:rsidP="00867BF8">
      <w:pPr>
        <w:pStyle w:val="aa"/>
      </w:pPr>
      <w:r w:rsidRPr="00867BF8">
        <w:t xml:space="preserve">Если же нужна действительно точная проверка на число, которая не считает числом строку из пробелов, логические и специальные значения, а также отсекает Infinity – используйте следующую функцию </w:t>
      </w:r>
      <w:r w:rsidRPr="00C80797">
        <w:rPr>
          <w:rStyle w:val="af0"/>
        </w:rPr>
        <w:t>isNumeric</w:t>
      </w:r>
      <w:r w:rsidRPr="00867BF8">
        <w:t>:</w:t>
      </w:r>
    </w:p>
    <w:p w:rsidR="00867BF8" w:rsidRPr="00867BF8" w:rsidRDefault="00867BF8" w:rsidP="00930BF9">
      <w:pPr>
        <w:pStyle w:val="af1"/>
      </w:pPr>
      <w:r w:rsidRPr="00867BF8">
        <w:t>function isNumeric(n) {</w:t>
      </w:r>
    </w:p>
    <w:p w:rsidR="00867BF8" w:rsidRPr="00867BF8" w:rsidRDefault="00867BF8" w:rsidP="00930BF9">
      <w:pPr>
        <w:pStyle w:val="af1"/>
      </w:pPr>
      <w:r w:rsidRPr="00867BF8">
        <w:t xml:space="preserve">  return !isNaN(parseFloat(n)) &amp;&amp; isFinite(n);</w:t>
      </w:r>
    </w:p>
    <w:p w:rsidR="00867BF8" w:rsidRPr="00867BF8" w:rsidRDefault="00867BF8" w:rsidP="00930BF9">
      <w:pPr>
        <w:pStyle w:val="af1"/>
      </w:pPr>
      <w:r w:rsidRPr="00867BF8">
        <w:t>}</w:t>
      </w:r>
    </w:p>
    <w:p w:rsidR="00867BF8" w:rsidRPr="00867BF8" w:rsidRDefault="00867BF8" w:rsidP="00867BF8">
      <w:pPr>
        <w:pStyle w:val="aa"/>
      </w:pPr>
      <w:r w:rsidRPr="00867BF8">
        <w:t>Разберёмся, как она работает. Начнём справа.</w:t>
      </w:r>
    </w:p>
    <w:p w:rsidR="00867BF8" w:rsidRPr="00867BF8" w:rsidRDefault="00867BF8" w:rsidP="00086F55">
      <w:pPr>
        <w:pStyle w:val="aa"/>
        <w:numPr>
          <w:ilvl w:val="0"/>
          <w:numId w:val="38"/>
        </w:numPr>
      </w:pPr>
      <w:r w:rsidRPr="00867BF8">
        <w:t>Функция isFinite(n) преобразует аргумент к числу и возвращает true, если это не Infinity/-Infinity/NaN.</w:t>
      </w:r>
    </w:p>
    <w:p w:rsidR="00867BF8" w:rsidRPr="00867BF8" w:rsidRDefault="00867BF8" w:rsidP="00867BF8">
      <w:pPr>
        <w:pStyle w:val="aa"/>
      </w:pPr>
      <w:r w:rsidRPr="00867BF8">
        <w:t>Таким образом, правая часть отсеет заведомо не-числа, но оставит такие значения как true/false/null и пустую строку '', так как они корректно преобразуются в числа.</w:t>
      </w:r>
    </w:p>
    <w:p w:rsidR="00867BF8" w:rsidRPr="00867BF8" w:rsidRDefault="00867BF8" w:rsidP="00086F55">
      <w:pPr>
        <w:pStyle w:val="aa"/>
        <w:numPr>
          <w:ilvl w:val="0"/>
          <w:numId w:val="38"/>
        </w:numPr>
      </w:pPr>
      <w:r w:rsidRPr="00867BF8">
        <w:t>Для их проверки нужна левая часть. Вызов parseFloat(true/false/null/'') вернёт NaN для этих значений.</w:t>
      </w:r>
    </w:p>
    <w:p w:rsidR="00867BF8" w:rsidRPr="00867BF8" w:rsidRDefault="00867BF8" w:rsidP="00867BF8">
      <w:pPr>
        <w:pStyle w:val="aa"/>
      </w:pPr>
      <w:r w:rsidRPr="00867BF8">
        <w:t>Так устроена функция parseFloat: она преобразует аргумент к строке, то есть true/false/null становятся "true"/"false"/"null", а затем считывает из неё число, при этом пустая строка даёт NaN.</w:t>
      </w:r>
    </w:p>
    <w:p w:rsidR="00867BF8" w:rsidRPr="00867BF8" w:rsidRDefault="00867BF8" w:rsidP="00867BF8">
      <w:pPr>
        <w:pStyle w:val="aa"/>
      </w:pPr>
      <w:r w:rsidRPr="00867BF8">
        <w:t>В результате отсеивается всё, кроме строк-чисел и обычных чисел.</w:t>
      </w:r>
    </w:p>
    <w:p w:rsidR="00930BF9" w:rsidRPr="00930BF9" w:rsidRDefault="00930BF9" w:rsidP="00930BF9">
      <w:pPr>
        <w:pStyle w:val="3"/>
        <w:rPr>
          <w:noProof/>
        </w:rPr>
      </w:pPr>
      <w:bookmarkStart w:id="5" w:name="tostring-система-счисления"/>
      <w:r w:rsidRPr="00930BF9">
        <w:t>toString(система счисления)</w:t>
      </w:r>
      <w:bookmarkEnd w:id="5"/>
    </w:p>
    <w:p w:rsidR="00930BF9" w:rsidRPr="00930BF9" w:rsidRDefault="00930BF9" w:rsidP="00930BF9">
      <w:pPr>
        <w:pStyle w:val="aa"/>
      </w:pPr>
      <w:r w:rsidRPr="00930BF9">
        <w:t>Как показано выше, числа можно записывать не только в 10-ричной, но и в 16-ричной системе. Но бывает и противоположная задача: получить 16-ричное представление числа. Для этого используется метод toString(основание системы), например:</w:t>
      </w:r>
    </w:p>
    <w:p w:rsidR="00930BF9" w:rsidRPr="00930BF9" w:rsidRDefault="00930BF9" w:rsidP="00265157">
      <w:pPr>
        <w:pStyle w:val="af1"/>
      </w:pPr>
      <w:r w:rsidRPr="00930BF9">
        <w:t>var n = 255;</w:t>
      </w:r>
    </w:p>
    <w:p w:rsidR="00930BF9" w:rsidRPr="00930BF9" w:rsidRDefault="00930BF9" w:rsidP="00265157">
      <w:pPr>
        <w:pStyle w:val="af1"/>
      </w:pPr>
    </w:p>
    <w:p w:rsidR="00930BF9" w:rsidRPr="00930BF9" w:rsidRDefault="00930BF9" w:rsidP="00265157">
      <w:pPr>
        <w:pStyle w:val="af1"/>
      </w:pPr>
      <w:r w:rsidRPr="00930BF9">
        <w:t>alert( n.toString(16) ); // ff</w:t>
      </w:r>
    </w:p>
    <w:p w:rsidR="00930BF9" w:rsidRPr="00930BF9" w:rsidRDefault="00930BF9" w:rsidP="00930BF9">
      <w:pPr>
        <w:pStyle w:val="aa"/>
      </w:pPr>
      <w:r w:rsidRPr="00930BF9">
        <w:t>В частности, это используют для работы с цветовыми значениями в браузере, вида #AABBCC.</w:t>
      </w:r>
    </w:p>
    <w:p w:rsidR="00930BF9" w:rsidRPr="00930BF9" w:rsidRDefault="00930BF9" w:rsidP="00930BF9">
      <w:pPr>
        <w:pStyle w:val="aa"/>
      </w:pPr>
      <w:r w:rsidRPr="00930BF9">
        <w:t>Основание может быть любым от 2 до 36.</w:t>
      </w:r>
    </w:p>
    <w:p w:rsidR="00930BF9" w:rsidRPr="00930BF9" w:rsidRDefault="00930BF9" w:rsidP="00086F55">
      <w:pPr>
        <w:pStyle w:val="aa"/>
        <w:numPr>
          <w:ilvl w:val="0"/>
          <w:numId w:val="39"/>
        </w:numPr>
      </w:pPr>
      <w:r w:rsidRPr="00930BF9">
        <w:t>Основание 2 бывает полезно для отладки побитовых операций:</w:t>
      </w:r>
    </w:p>
    <w:p w:rsidR="00930BF9" w:rsidRDefault="00930BF9" w:rsidP="00265157">
      <w:pPr>
        <w:pStyle w:val="af1"/>
        <w:rPr>
          <w:lang w:val="en-US"/>
        </w:rPr>
      </w:pPr>
      <w:r w:rsidRPr="00930BF9">
        <w:t>var n = 4;</w:t>
      </w:r>
    </w:p>
    <w:p w:rsidR="007B4D87" w:rsidRPr="007B4D87" w:rsidRDefault="007B4D87" w:rsidP="007B4D87">
      <w:pPr>
        <w:pStyle w:val="af1"/>
        <w:rPr>
          <w:lang w:val="en-US"/>
        </w:rPr>
      </w:pPr>
      <w:r>
        <w:t>n.toString(</w:t>
      </w:r>
      <w:r w:rsidRPr="00930BF9">
        <w:t>)</w:t>
      </w:r>
      <w:r>
        <w:rPr>
          <w:lang w:val="en-US"/>
        </w:rPr>
        <w:t xml:space="preserve">; </w:t>
      </w:r>
      <w:r>
        <w:rPr>
          <w:lang w:val="en-US"/>
        </w:rPr>
        <w:tab/>
        <w:t xml:space="preserve">// </w:t>
      </w:r>
      <w:r w:rsidRPr="007B4D87">
        <w:t>'</w:t>
      </w:r>
      <w:r>
        <w:rPr>
          <w:lang w:val="en-US"/>
        </w:rPr>
        <w:t>4</w:t>
      </w:r>
      <w:r w:rsidRPr="007B4D87">
        <w:t>'</w:t>
      </w:r>
    </w:p>
    <w:p w:rsidR="00930BF9" w:rsidRPr="00930BF9" w:rsidRDefault="00930BF9" w:rsidP="00265157">
      <w:pPr>
        <w:pStyle w:val="af1"/>
      </w:pPr>
      <w:r w:rsidRPr="00930BF9">
        <w:t>n.toString(2)</w:t>
      </w:r>
      <w:r w:rsidR="007B4D87">
        <w:rPr>
          <w:lang w:val="en-US"/>
        </w:rPr>
        <w:t>;</w:t>
      </w:r>
      <w:r w:rsidRPr="00930BF9">
        <w:t xml:space="preserve"> </w:t>
      </w:r>
      <w:r w:rsidR="007B4D87">
        <w:rPr>
          <w:lang w:val="en-US"/>
        </w:rPr>
        <w:tab/>
      </w:r>
      <w:r w:rsidRPr="00930BF9">
        <w:t>// 100</w:t>
      </w:r>
    </w:p>
    <w:p w:rsidR="00930BF9" w:rsidRPr="00930BF9" w:rsidRDefault="00930BF9" w:rsidP="00265157">
      <w:pPr>
        <w:pStyle w:val="aa"/>
      </w:pPr>
      <w:r w:rsidRPr="00930BF9">
        <w:t>Основание 36 (по количеству букв в английском алфавите – 26, вместе с цифрами, которых 10) используется для того, чтобы «кодировать» число в виде буквенно-цифровой строки. В этой системе счисления сначала используются цифры, а затем буквы от a до z:</w:t>
      </w:r>
    </w:p>
    <w:p w:rsidR="00930BF9" w:rsidRPr="00930BF9" w:rsidRDefault="00930BF9" w:rsidP="00265157">
      <w:pPr>
        <w:pStyle w:val="af1"/>
      </w:pPr>
      <w:r w:rsidRPr="00930BF9">
        <w:t>var n = 1234567890;</w:t>
      </w:r>
    </w:p>
    <w:p w:rsidR="00930BF9" w:rsidRPr="00930BF9" w:rsidRDefault="00930BF9" w:rsidP="00265157">
      <w:pPr>
        <w:pStyle w:val="af1"/>
      </w:pPr>
      <w:r w:rsidRPr="00930BF9">
        <w:t>alert( n.toString(36) ); // kf12oi</w:t>
      </w:r>
    </w:p>
    <w:p w:rsidR="00FE17EE" w:rsidRDefault="00930BF9" w:rsidP="00930BF9">
      <w:pPr>
        <w:pStyle w:val="aa"/>
        <w:rPr>
          <w:lang w:val="en-US"/>
        </w:rPr>
      </w:pPr>
      <w:r w:rsidRPr="00930BF9">
        <w:t>При помощи такого кодирования можно «укоротить» длинный цифровой идентификатор, например чтобы выдать его в качестве URL</w:t>
      </w:r>
    </w:p>
    <w:p w:rsidR="007B4D87" w:rsidRDefault="007B4D87" w:rsidP="00930BF9">
      <w:pPr>
        <w:pStyle w:val="aa"/>
        <w:rPr>
          <w:lang w:val="en-US"/>
        </w:rPr>
      </w:pPr>
    </w:p>
    <w:p w:rsidR="007B4D87" w:rsidRPr="007B4D87" w:rsidRDefault="007B4D87" w:rsidP="007B4D87">
      <w:pPr>
        <w:pStyle w:val="aa"/>
      </w:pPr>
      <w:r w:rsidRPr="007B4D87">
        <w:t>JavaScript берет целую часть числа и конвертирует</w:t>
      </w:r>
      <w:r w:rsidR="00776346">
        <w:rPr>
          <w:lang w:val="en-US"/>
        </w:rPr>
        <w:t xml:space="preserve"> </w:t>
      </w:r>
      <w:r w:rsidRPr="007B4D87">
        <w:t>в необходимое количество битов, например:</w:t>
      </w:r>
    </w:p>
    <w:p w:rsidR="007B4D87" w:rsidRPr="007B4D87" w:rsidRDefault="007B4D87" w:rsidP="007B4D87">
      <w:pPr>
        <w:pStyle w:val="aa"/>
      </w:pPr>
      <w:r w:rsidRPr="007B4D87">
        <w:t>0 – два бита (знак + 0)</w:t>
      </w:r>
    </w:p>
    <w:p w:rsidR="007B4D87" w:rsidRPr="007B4D87" w:rsidRDefault="007B4D87" w:rsidP="007B4D87">
      <w:pPr>
        <w:pStyle w:val="aa"/>
      </w:pPr>
      <w:r w:rsidRPr="007B4D87">
        <w:t>1 – два бита</w:t>
      </w:r>
    </w:p>
    <w:p w:rsidR="007B4D87" w:rsidRPr="007B4D87" w:rsidRDefault="007B4D87" w:rsidP="007B4D87">
      <w:pPr>
        <w:pStyle w:val="aa"/>
      </w:pPr>
      <w:r w:rsidRPr="007B4D87">
        <w:t>2 – три бита</w:t>
      </w:r>
    </w:p>
    <w:p w:rsidR="00265157" w:rsidRPr="00265157" w:rsidRDefault="00265157" w:rsidP="00265157">
      <w:pPr>
        <w:pStyle w:val="3"/>
        <w:rPr>
          <w:noProof/>
        </w:rPr>
      </w:pPr>
      <w:r w:rsidRPr="00265157">
        <w:t>Округление</w:t>
      </w:r>
    </w:p>
    <w:p w:rsidR="00265157" w:rsidRPr="00265157" w:rsidRDefault="00265157" w:rsidP="00265157">
      <w:pPr>
        <w:pStyle w:val="aa"/>
      </w:pPr>
      <w:r w:rsidRPr="00265157">
        <w:t>Одна из самых частых операций с числом – округление. В JavaScript существуют целых 3 функции для этого.</w:t>
      </w:r>
    </w:p>
    <w:p w:rsidR="00A901AE" w:rsidRDefault="00A901AE" w:rsidP="00265157">
      <w:pPr>
        <w:pStyle w:val="aa"/>
        <w:rPr>
          <w:b/>
          <w:lang w:val="en-US"/>
        </w:rPr>
      </w:pPr>
    </w:p>
    <w:p w:rsidR="00265157" w:rsidRPr="00325EDF" w:rsidRDefault="00265157" w:rsidP="00265157">
      <w:pPr>
        <w:pStyle w:val="aa"/>
        <w:rPr>
          <w:rStyle w:val="af0"/>
        </w:rPr>
      </w:pPr>
      <w:r w:rsidRPr="00325EDF">
        <w:rPr>
          <w:rStyle w:val="af0"/>
        </w:rPr>
        <w:t>Math.floor</w:t>
      </w:r>
    </w:p>
    <w:p w:rsidR="00265157" w:rsidRPr="00265157" w:rsidRDefault="007E543B" w:rsidP="007E543B">
      <w:pPr>
        <w:pStyle w:val="aa"/>
      </w:pPr>
      <w:r>
        <w:t xml:space="preserve">  </w:t>
      </w:r>
      <w:r w:rsidR="00265157" w:rsidRPr="00265157">
        <w:t>Округляет вниз</w:t>
      </w:r>
    </w:p>
    <w:p w:rsidR="00A901AE" w:rsidRDefault="00A901AE" w:rsidP="007E543B">
      <w:pPr>
        <w:pStyle w:val="aa"/>
        <w:rPr>
          <w:b/>
          <w:lang w:val="en-US"/>
        </w:rPr>
      </w:pPr>
    </w:p>
    <w:p w:rsidR="007E543B" w:rsidRPr="00325EDF" w:rsidRDefault="00265157" w:rsidP="007E543B">
      <w:pPr>
        <w:pStyle w:val="aa"/>
        <w:rPr>
          <w:rStyle w:val="af0"/>
        </w:rPr>
      </w:pPr>
      <w:r w:rsidRPr="00325EDF">
        <w:rPr>
          <w:rStyle w:val="af0"/>
        </w:rPr>
        <w:t>Math.ceil</w:t>
      </w:r>
    </w:p>
    <w:p w:rsidR="00265157" w:rsidRPr="007E543B" w:rsidRDefault="007E543B" w:rsidP="007E543B">
      <w:pPr>
        <w:pStyle w:val="aa"/>
        <w:rPr>
          <w:b/>
        </w:rPr>
      </w:pPr>
      <w:r>
        <w:rPr>
          <w:b/>
        </w:rPr>
        <w:t xml:space="preserve">  </w:t>
      </w:r>
      <w:r w:rsidR="00265157" w:rsidRPr="00265157">
        <w:t>Округляет вверх</w:t>
      </w:r>
    </w:p>
    <w:p w:rsidR="00A901AE" w:rsidRDefault="00A901AE" w:rsidP="007E543B">
      <w:pPr>
        <w:pStyle w:val="aa"/>
        <w:rPr>
          <w:b/>
          <w:lang w:val="en-US"/>
        </w:rPr>
      </w:pPr>
    </w:p>
    <w:p w:rsidR="007E543B" w:rsidRPr="00325EDF" w:rsidRDefault="00265157" w:rsidP="007E543B">
      <w:pPr>
        <w:pStyle w:val="aa"/>
        <w:rPr>
          <w:rStyle w:val="af0"/>
        </w:rPr>
      </w:pPr>
      <w:r w:rsidRPr="00325EDF">
        <w:rPr>
          <w:rStyle w:val="af0"/>
        </w:rPr>
        <w:t>Math.round</w:t>
      </w:r>
    </w:p>
    <w:p w:rsidR="00265157" w:rsidRDefault="007E543B" w:rsidP="007E543B">
      <w:pPr>
        <w:pStyle w:val="aa"/>
        <w:rPr>
          <w:lang w:val="en-US"/>
        </w:rPr>
      </w:pPr>
      <w:r>
        <w:rPr>
          <w:b/>
        </w:rPr>
        <w:t xml:space="preserve">  </w:t>
      </w:r>
      <w:r w:rsidR="00265157" w:rsidRPr="00265157">
        <w:t>Округляет до ближайшего целого</w:t>
      </w:r>
    </w:p>
    <w:p w:rsidR="00A901AE" w:rsidRDefault="00A901AE" w:rsidP="007E543B">
      <w:pPr>
        <w:pStyle w:val="aa"/>
        <w:rPr>
          <w:lang w:val="en-US"/>
        </w:rPr>
      </w:pPr>
    </w:p>
    <w:p w:rsidR="00A901AE" w:rsidRPr="00A901AE" w:rsidRDefault="00A901AE" w:rsidP="007E543B">
      <w:pPr>
        <w:pStyle w:val="aa"/>
        <w:rPr>
          <w:b/>
          <w:lang w:val="en-US"/>
        </w:rPr>
      </w:pPr>
    </w:p>
    <w:p w:rsidR="00265157" w:rsidRPr="00325EDF" w:rsidRDefault="00265157" w:rsidP="007E543B">
      <w:pPr>
        <w:pStyle w:val="af1"/>
      </w:pPr>
      <w:r w:rsidRPr="00265157">
        <w:t>alert( Math.floor(3.1) );  // 3</w:t>
      </w:r>
      <w:r w:rsidR="00325EDF">
        <w:rPr>
          <w:lang w:val="en-US"/>
        </w:rPr>
        <w:t xml:space="preserve"> </w:t>
      </w:r>
      <w:r w:rsidR="00325EDF">
        <w:t>если 3.5 -</w:t>
      </w:r>
      <w:r w:rsidR="00325EDF">
        <w:rPr>
          <w:lang w:val="en-US"/>
        </w:rPr>
        <w:t>&gt;</w:t>
      </w:r>
      <w:r w:rsidR="00325EDF">
        <w:t xml:space="preserve"> 3</w:t>
      </w:r>
    </w:p>
    <w:p w:rsidR="00265157" w:rsidRPr="00265157" w:rsidRDefault="00265157" w:rsidP="007E543B">
      <w:pPr>
        <w:pStyle w:val="af1"/>
      </w:pPr>
      <w:r w:rsidRPr="00265157">
        <w:t>alert( Math.ceil(3.1) );   // 4</w:t>
      </w:r>
      <w:r w:rsidR="00325EDF">
        <w:t xml:space="preserve"> если 3.5 -</w:t>
      </w:r>
      <w:r w:rsidR="00325EDF">
        <w:rPr>
          <w:lang w:val="en-US"/>
        </w:rPr>
        <w:t>&gt;</w:t>
      </w:r>
      <w:r w:rsidR="00325EDF">
        <w:t xml:space="preserve"> 4</w:t>
      </w:r>
    </w:p>
    <w:p w:rsidR="00265157" w:rsidRPr="00265157" w:rsidRDefault="00265157" w:rsidP="007E543B">
      <w:pPr>
        <w:pStyle w:val="af1"/>
      </w:pPr>
      <w:r w:rsidRPr="00265157">
        <w:t>alert( Math.round(3.1) );  // 3</w:t>
      </w:r>
      <w:r w:rsidR="00325EDF">
        <w:t xml:space="preserve"> если 3.5 -</w:t>
      </w:r>
      <w:r w:rsidR="00325EDF">
        <w:rPr>
          <w:lang w:val="en-US"/>
        </w:rPr>
        <w:t>&gt;</w:t>
      </w:r>
      <w:r w:rsidR="00325EDF">
        <w:t xml:space="preserve"> 4</w:t>
      </w:r>
    </w:p>
    <w:p w:rsidR="007E543B" w:rsidRDefault="007E543B" w:rsidP="00265157">
      <w:pPr>
        <w:pStyle w:val="aa"/>
      </w:pPr>
    </w:p>
    <w:p w:rsidR="00265157" w:rsidRPr="007E543B" w:rsidRDefault="00265157" w:rsidP="00265157">
      <w:pPr>
        <w:pStyle w:val="aa"/>
        <w:rPr>
          <w:b/>
        </w:rPr>
      </w:pPr>
      <w:r w:rsidRPr="007E543B">
        <w:rPr>
          <w:b/>
        </w:rPr>
        <w:t>Округление битовыми операторами</w:t>
      </w:r>
    </w:p>
    <w:p w:rsidR="00265157" w:rsidRPr="00265157" w:rsidRDefault="00265157" w:rsidP="00265157">
      <w:pPr>
        <w:pStyle w:val="aa"/>
      </w:pPr>
      <w:r w:rsidRPr="00265157">
        <w:t>Битовые операторы делают любое число 32-битным целым, обрезая десятичную часть.</w:t>
      </w:r>
    </w:p>
    <w:p w:rsidR="00265157" w:rsidRPr="00265157" w:rsidRDefault="00265157" w:rsidP="00265157">
      <w:pPr>
        <w:pStyle w:val="aa"/>
      </w:pPr>
      <w:r w:rsidRPr="00265157">
        <w:t>В результате побитовая операция, которая не изменяет число, например, двойное битовое НЕ – округляет его:</w:t>
      </w:r>
    </w:p>
    <w:p w:rsidR="00265157" w:rsidRPr="00265157" w:rsidRDefault="00265157" w:rsidP="007E543B">
      <w:pPr>
        <w:pStyle w:val="af1"/>
      </w:pPr>
      <w:r w:rsidRPr="00265157">
        <w:t>alert( ~~12.3 ); // 12</w:t>
      </w:r>
    </w:p>
    <w:p w:rsidR="00265157" w:rsidRPr="00265157" w:rsidRDefault="00265157" w:rsidP="00265157">
      <w:pPr>
        <w:pStyle w:val="aa"/>
      </w:pPr>
      <w:r w:rsidRPr="00265157">
        <w:t>Любая побитовая операция такого рода подойдет, например XOR (исключающее ИЛИ, "^") с нулем:</w:t>
      </w:r>
    </w:p>
    <w:p w:rsidR="00265157" w:rsidRPr="00265157" w:rsidRDefault="00265157" w:rsidP="007E543B">
      <w:pPr>
        <w:pStyle w:val="af1"/>
      </w:pPr>
      <w:r w:rsidRPr="00265157">
        <w:t>alert( 12.3 ^ 0 ); // 12</w:t>
      </w:r>
    </w:p>
    <w:p w:rsidR="00265157" w:rsidRPr="00265157" w:rsidRDefault="00265157" w:rsidP="007E543B">
      <w:pPr>
        <w:pStyle w:val="af1"/>
      </w:pPr>
      <w:r w:rsidRPr="00265157">
        <w:t>alert( 1.2 + 1.3 ^ 0 ); // 2, приоритет ^ меньше, чем +</w:t>
      </w:r>
    </w:p>
    <w:p w:rsidR="00265157" w:rsidRPr="00265157" w:rsidRDefault="00265157" w:rsidP="00265157">
      <w:pPr>
        <w:pStyle w:val="aa"/>
      </w:pPr>
      <w:r w:rsidRPr="00265157">
        <w:t>Это удобно в первую очередь тем, что легко читается и не заставляет ставить дополнительные скобки как Math.floor(...):</w:t>
      </w:r>
    </w:p>
    <w:p w:rsidR="00265157" w:rsidRPr="00265157" w:rsidRDefault="00265157" w:rsidP="007E543B">
      <w:pPr>
        <w:pStyle w:val="af1"/>
      </w:pPr>
      <w:r w:rsidRPr="00265157">
        <w:t>var x = a * b / c ^ 0; // читается как "a * b / c и округлить"</w:t>
      </w:r>
    </w:p>
    <w:p w:rsidR="007E543B" w:rsidRPr="007E543B" w:rsidRDefault="007E543B" w:rsidP="007E543B">
      <w:pPr>
        <w:pStyle w:val="3"/>
        <w:rPr>
          <w:noProof/>
        </w:rPr>
      </w:pPr>
      <w:bookmarkStart w:id="6" w:name="округление-до-заданной-точности"/>
      <w:r w:rsidRPr="007E543B">
        <w:t>Округление до заданной точности</w:t>
      </w:r>
      <w:bookmarkEnd w:id="6"/>
    </w:p>
    <w:p w:rsidR="007E543B" w:rsidRPr="007E543B" w:rsidRDefault="007E543B" w:rsidP="007E543B">
      <w:pPr>
        <w:pStyle w:val="aa"/>
      </w:pPr>
      <w:r w:rsidRPr="007E543B">
        <w:t>Для округления до нужной цифры после запятой можно умножить и поделить на 10 с нужным количеством нулей. Например, округлим 3.456 до 2-го знака после запятой:</w:t>
      </w:r>
    </w:p>
    <w:p w:rsidR="007E543B" w:rsidRPr="007E543B" w:rsidRDefault="007E543B" w:rsidP="007E543B">
      <w:pPr>
        <w:pStyle w:val="af1"/>
      </w:pPr>
      <w:r w:rsidRPr="007E543B">
        <w:t>var n = 3.456;</w:t>
      </w:r>
    </w:p>
    <w:p w:rsidR="007E543B" w:rsidRPr="007E543B" w:rsidRDefault="007E543B" w:rsidP="007E543B">
      <w:pPr>
        <w:pStyle w:val="af1"/>
      </w:pPr>
      <w:r w:rsidRPr="007E543B">
        <w:lastRenderedPageBreak/>
        <w:t xml:space="preserve">alert( </w:t>
      </w:r>
      <w:r w:rsidRPr="002839A4">
        <w:rPr>
          <w:rStyle w:val="af0"/>
        </w:rPr>
        <w:t>Math.round</w:t>
      </w:r>
      <w:r w:rsidRPr="007E543B">
        <w:t>(n * 100) / 100 ); // 3.456 -&gt; 345.6 -&gt; 346 -&gt; 3.46</w:t>
      </w:r>
    </w:p>
    <w:p w:rsidR="00265157" w:rsidRDefault="007E543B" w:rsidP="007E543B">
      <w:pPr>
        <w:pStyle w:val="aa"/>
      </w:pPr>
      <w:r w:rsidRPr="007E543B">
        <w:t>Таким образом можно округлять число и вверх и вниз.</w:t>
      </w:r>
    </w:p>
    <w:p w:rsidR="007E543B" w:rsidRPr="007E543B" w:rsidRDefault="007E543B" w:rsidP="007E543B">
      <w:pPr>
        <w:pStyle w:val="3"/>
        <w:rPr>
          <w:noProof/>
        </w:rPr>
      </w:pPr>
      <w:bookmarkStart w:id="7" w:name="num-tofixed-precision"/>
      <w:r w:rsidRPr="007E543B">
        <w:t>num.toFixed(precision)</w:t>
      </w:r>
      <w:bookmarkEnd w:id="7"/>
    </w:p>
    <w:p w:rsidR="007E543B" w:rsidRPr="007E543B" w:rsidRDefault="007E543B" w:rsidP="007E543B">
      <w:pPr>
        <w:pStyle w:val="aa"/>
      </w:pPr>
      <w:r w:rsidRPr="007E543B">
        <w:t xml:space="preserve">Существует также специальный метод </w:t>
      </w:r>
      <w:r w:rsidRPr="002839A4">
        <w:rPr>
          <w:rStyle w:val="af0"/>
        </w:rPr>
        <w:t>num.toFixed(precision)</w:t>
      </w:r>
      <w:r w:rsidRPr="007E543B">
        <w:t xml:space="preserve">, который округляет число num до точности precision и возвращает результат </w:t>
      </w:r>
      <w:r w:rsidRPr="007E543B">
        <w:rPr>
          <w:i/>
          <w:iCs/>
        </w:rPr>
        <w:t>в виде строки</w:t>
      </w:r>
      <w:r w:rsidRPr="007E543B">
        <w:t>:</w:t>
      </w:r>
    </w:p>
    <w:p w:rsidR="007E543B" w:rsidRPr="007E543B" w:rsidRDefault="007E543B" w:rsidP="007E543B">
      <w:pPr>
        <w:pStyle w:val="af1"/>
      </w:pPr>
      <w:r w:rsidRPr="007E543B">
        <w:t>var n = 12.34;</w:t>
      </w:r>
    </w:p>
    <w:p w:rsidR="007E543B" w:rsidRPr="00A901AE" w:rsidRDefault="007E543B" w:rsidP="007E543B">
      <w:pPr>
        <w:pStyle w:val="af1"/>
      </w:pPr>
      <w:r w:rsidRPr="00A901AE">
        <w:t xml:space="preserve">alert( n.toFixed(1) ); // </w:t>
      </w:r>
      <w:r w:rsidRPr="00A901AE">
        <w:rPr>
          <w:color w:val="0070C0"/>
        </w:rPr>
        <w:t>"</w:t>
      </w:r>
      <w:r w:rsidRPr="00A901AE">
        <w:t>12.3</w:t>
      </w:r>
      <w:r w:rsidRPr="00A901AE">
        <w:rPr>
          <w:color w:val="0070C0"/>
        </w:rPr>
        <w:t>"</w:t>
      </w:r>
    </w:p>
    <w:p w:rsidR="007E543B" w:rsidRPr="007E543B" w:rsidRDefault="007E543B" w:rsidP="007E543B">
      <w:pPr>
        <w:pStyle w:val="aa"/>
      </w:pPr>
      <w:r w:rsidRPr="007E543B">
        <w:t>Округление идёт до ближайшего значения, аналогично Math.round:</w:t>
      </w:r>
    </w:p>
    <w:p w:rsidR="007E543B" w:rsidRPr="007E543B" w:rsidRDefault="007E543B" w:rsidP="007E543B">
      <w:pPr>
        <w:pStyle w:val="af1"/>
      </w:pPr>
      <w:r w:rsidRPr="007E543B">
        <w:t>var n = 12.36;</w:t>
      </w:r>
    </w:p>
    <w:p w:rsidR="007E543B" w:rsidRPr="007E543B" w:rsidRDefault="007E543B" w:rsidP="007E543B">
      <w:pPr>
        <w:pStyle w:val="af1"/>
      </w:pPr>
      <w:r w:rsidRPr="007E543B">
        <w:t xml:space="preserve">alert( n.toFixed(1) ); // </w:t>
      </w:r>
      <w:r w:rsidRPr="00A901AE">
        <w:rPr>
          <w:color w:val="0070C0"/>
        </w:rPr>
        <w:t>"</w:t>
      </w:r>
      <w:r w:rsidRPr="007E543B">
        <w:t>12.4</w:t>
      </w:r>
      <w:r w:rsidRPr="00A901AE">
        <w:rPr>
          <w:color w:val="0070C0"/>
        </w:rPr>
        <w:t>"</w:t>
      </w:r>
    </w:p>
    <w:p w:rsidR="007E543B" w:rsidRPr="007E543B" w:rsidRDefault="007E543B" w:rsidP="007E543B">
      <w:pPr>
        <w:pStyle w:val="aa"/>
      </w:pPr>
      <w:r w:rsidRPr="007E543B">
        <w:t>Итоговая строка, при необходимости, дополняется нулями до нужной точности:</w:t>
      </w:r>
    </w:p>
    <w:p w:rsidR="007E543B" w:rsidRPr="007E543B" w:rsidRDefault="007E543B" w:rsidP="007E543B">
      <w:pPr>
        <w:pStyle w:val="af1"/>
      </w:pPr>
      <w:r w:rsidRPr="007E543B">
        <w:t>var n = 12.34;</w:t>
      </w:r>
    </w:p>
    <w:p w:rsidR="007E543B" w:rsidRPr="007E543B" w:rsidRDefault="007E543B" w:rsidP="007E543B">
      <w:pPr>
        <w:pStyle w:val="af1"/>
      </w:pPr>
      <w:r w:rsidRPr="007E543B">
        <w:t xml:space="preserve">alert( n.toFixed(5) ); // </w:t>
      </w:r>
      <w:r w:rsidRPr="00A901AE">
        <w:rPr>
          <w:b/>
          <w:color w:val="0070C0"/>
        </w:rPr>
        <w:t>"</w:t>
      </w:r>
      <w:r w:rsidRPr="007E543B">
        <w:t>12.34000</w:t>
      </w:r>
      <w:r w:rsidRPr="00A901AE">
        <w:rPr>
          <w:b/>
          <w:color w:val="0070C0"/>
        </w:rPr>
        <w:t>"</w:t>
      </w:r>
      <w:r w:rsidRPr="007E543B">
        <w:t>, добавлены нули до 5 знаков после запятой</w:t>
      </w:r>
    </w:p>
    <w:p w:rsidR="007E543B" w:rsidRPr="007E543B" w:rsidRDefault="007E543B" w:rsidP="007E543B">
      <w:pPr>
        <w:pStyle w:val="aa"/>
      </w:pPr>
      <w:r w:rsidRPr="007E543B">
        <w:t>Если нам нужно именно число, то мы можем получить его, применив '+' к результату n.toFixed(..):</w:t>
      </w:r>
    </w:p>
    <w:p w:rsidR="007E543B" w:rsidRPr="007E543B" w:rsidRDefault="007E543B" w:rsidP="007E543B">
      <w:pPr>
        <w:pStyle w:val="af1"/>
      </w:pPr>
      <w:r w:rsidRPr="007E543B">
        <w:t>var n = 12.34;</w:t>
      </w:r>
    </w:p>
    <w:p w:rsidR="007E543B" w:rsidRPr="007E543B" w:rsidRDefault="007E543B" w:rsidP="007E543B">
      <w:pPr>
        <w:pStyle w:val="af1"/>
      </w:pPr>
      <w:r w:rsidRPr="007E543B">
        <w:t xml:space="preserve">alert( </w:t>
      </w:r>
      <w:r w:rsidRPr="00A901AE">
        <w:rPr>
          <w:b/>
          <w:color w:val="0070C0"/>
        </w:rPr>
        <w:t>+</w:t>
      </w:r>
      <w:r w:rsidRPr="007E543B">
        <w:t>n.toFixed(5) ); // 12.34</w:t>
      </w:r>
    </w:p>
    <w:p w:rsidR="007E543B" w:rsidRPr="007E543B" w:rsidRDefault="007E543B" w:rsidP="007E543B">
      <w:pPr>
        <w:pStyle w:val="aa"/>
      </w:pPr>
      <w:r w:rsidRPr="007E543B">
        <w:t>Метод toFixed не эквивалентен Math.round!</w:t>
      </w:r>
    </w:p>
    <w:p w:rsidR="007E543B" w:rsidRPr="007E543B" w:rsidRDefault="007E543B" w:rsidP="007E543B">
      <w:pPr>
        <w:pStyle w:val="aa"/>
      </w:pPr>
      <w:r w:rsidRPr="007E543B">
        <w:t>Например, произведём округление до одного знака после запятой с использованием двух способов: toFixed и Math.round с умножением и делением:</w:t>
      </w:r>
    </w:p>
    <w:p w:rsidR="007E543B" w:rsidRPr="007E543B" w:rsidRDefault="007E543B" w:rsidP="002F29B7">
      <w:pPr>
        <w:pStyle w:val="af1"/>
      </w:pPr>
      <w:r w:rsidRPr="007E543B">
        <w:t>var price = 6.35;</w:t>
      </w:r>
    </w:p>
    <w:p w:rsidR="007E543B" w:rsidRPr="007E543B" w:rsidRDefault="007E543B" w:rsidP="002F29B7">
      <w:pPr>
        <w:pStyle w:val="af1"/>
      </w:pPr>
    </w:p>
    <w:p w:rsidR="007E543B" w:rsidRPr="007E543B" w:rsidRDefault="007E543B" w:rsidP="002F29B7">
      <w:pPr>
        <w:pStyle w:val="af1"/>
      </w:pPr>
      <w:r w:rsidRPr="007E543B">
        <w:t>alert( price.toFixed(1) ); // 6.3</w:t>
      </w:r>
    </w:p>
    <w:p w:rsidR="007E543B" w:rsidRPr="007E543B" w:rsidRDefault="007E543B" w:rsidP="002F29B7">
      <w:pPr>
        <w:pStyle w:val="af1"/>
      </w:pPr>
      <w:r w:rsidRPr="007E543B">
        <w:t>alert( Math.round(price * 10) / 10 ); // 6.4</w:t>
      </w:r>
    </w:p>
    <w:p w:rsidR="007E543B" w:rsidRDefault="007E543B" w:rsidP="007E543B">
      <w:pPr>
        <w:pStyle w:val="aa"/>
      </w:pPr>
      <w:r w:rsidRPr="007E543B">
        <w:t xml:space="preserve">Как видно результат разный! Вариант округления через Math.round получился более корректным, так как по общепринятым правилам 5 округляется вверх. А toFixed может округлить его как вверх, так и вниз. </w:t>
      </w:r>
    </w:p>
    <w:p w:rsidR="002F29B7" w:rsidRPr="002F29B7" w:rsidRDefault="002F29B7" w:rsidP="002F29B7">
      <w:pPr>
        <w:pStyle w:val="3"/>
        <w:rPr>
          <w:noProof/>
        </w:rPr>
      </w:pPr>
      <w:bookmarkStart w:id="8" w:name="неточные-вычисления"/>
      <w:r w:rsidRPr="002F29B7">
        <w:t>Неточные вычисления</w:t>
      </w:r>
      <w:bookmarkEnd w:id="8"/>
    </w:p>
    <w:p w:rsidR="002F29B7" w:rsidRPr="002F29B7" w:rsidRDefault="002F29B7" w:rsidP="002F29B7">
      <w:pPr>
        <w:pStyle w:val="aa"/>
      </w:pPr>
      <w:r w:rsidRPr="002F29B7">
        <w:t>Запустите этот пример:</w:t>
      </w:r>
    </w:p>
    <w:p w:rsidR="002F29B7" w:rsidRPr="002F29B7" w:rsidRDefault="002F29B7" w:rsidP="002F29B7">
      <w:pPr>
        <w:pStyle w:val="af1"/>
      </w:pPr>
      <w:r w:rsidRPr="002F29B7">
        <w:t>alert( 0.1 + 0.2 == 0.3 );</w:t>
      </w:r>
    </w:p>
    <w:p w:rsidR="002F29B7" w:rsidRPr="002F29B7" w:rsidRDefault="002F29B7" w:rsidP="002F29B7">
      <w:pPr>
        <w:pStyle w:val="aa"/>
      </w:pPr>
      <w:r w:rsidRPr="002F29B7">
        <w:t>Запустили? Если нет – все же сделайте это.</w:t>
      </w:r>
    </w:p>
    <w:p w:rsidR="002F29B7" w:rsidRPr="002F29B7" w:rsidRDefault="002F29B7" w:rsidP="002F29B7">
      <w:pPr>
        <w:pStyle w:val="aa"/>
      </w:pPr>
      <w:r w:rsidRPr="002F29B7">
        <w:t>Ок, вы запустили его. Он вывел false. Результат несколько странный, не так ли? Возможно, ошибка в браузере? Поменяйте браузер, запустите еще раз.</w:t>
      </w:r>
    </w:p>
    <w:p w:rsidR="002F29B7" w:rsidRPr="002F29B7" w:rsidRDefault="002F29B7" w:rsidP="002F29B7">
      <w:pPr>
        <w:pStyle w:val="aa"/>
      </w:pPr>
      <w:r w:rsidRPr="002F29B7">
        <w:t>Хорошо, теперь мы можем быть уверены: 0.1 + 0.2 это не 0.3. Но тогда что же это?</w:t>
      </w:r>
    </w:p>
    <w:p w:rsidR="002F29B7" w:rsidRPr="002F29B7" w:rsidRDefault="002F29B7" w:rsidP="002F29B7">
      <w:pPr>
        <w:pStyle w:val="af1"/>
      </w:pPr>
      <w:r w:rsidRPr="002F29B7">
        <w:t>alert( 0.1 + 0.2 ); // 0.30000000000000004</w:t>
      </w:r>
    </w:p>
    <w:p w:rsidR="002F29B7" w:rsidRPr="002F29B7" w:rsidRDefault="002F29B7" w:rsidP="002F29B7">
      <w:pPr>
        <w:pStyle w:val="aa"/>
      </w:pPr>
      <w:r w:rsidRPr="002F29B7">
        <w:t>Как видите, произошла небольшая вычислительная ошибка, результат сложения 0.1 + 0.2 немного больше, чем 0.3.</w:t>
      </w:r>
    </w:p>
    <w:p w:rsidR="002F29B7" w:rsidRPr="002F29B7" w:rsidRDefault="002F29B7" w:rsidP="002F29B7">
      <w:pPr>
        <w:pStyle w:val="af1"/>
      </w:pPr>
      <w:r w:rsidRPr="002F29B7">
        <w:t>alert( 0.1 + 0.2 &gt; 0.3 ); // true</w:t>
      </w:r>
    </w:p>
    <w:p w:rsidR="002F29B7" w:rsidRPr="002F29B7" w:rsidRDefault="002F29B7" w:rsidP="002F29B7">
      <w:pPr>
        <w:pStyle w:val="aa"/>
      </w:pPr>
      <w:r w:rsidRPr="002F29B7">
        <w:t>Всё дело в том, что в стандарте IEEE 754 на число выделяется ровно 8 байт(=64 бита), не больше и не меньше.</w:t>
      </w:r>
    </w:p>
    <w:p w:rsidR="002F29B7" w:rsidRPr="002F29B7" w:rsidRDefault="002F29B7" w:rsidP="002F29B7">
      <w:pPr>
        <w:pStyle w:val="aa"/>
      </w:pPr>
      <w:r w:rsidRPr="002F29B7">
        <w:t>Число 0.1 (одна десятая) записывается просто в десятичном формате. Но в двоичной системе счисления это бесконечная дробь, так как единица на десять в двоичной системе так просто не делится. Также бесконечной дробью является 0.2 (=2/10).</w:t>
      </w:r>
    </w:p>
    <w:p w:rsidR="002F29B7" w:rsidRPr="002F29B7" w:rsidRDefault="002F29B7" w:rsidP="002F29B7">
      <w:pPr>
        <w:pStyle w:val="aa"/>
      </w:pPr>
      <w:r w:rsidRPr="002F29B7">
        <w:t>Двоичное значение бесконечных дробей хранится только до определенного знака, поэтому возникает неточность. Её даже можно увидеть:</w:t>
      </w:r>
    </w:p>
    <w:p w:rsidR="002F29B7" w:rsidRPr="002F29B7" w:rsidRDefault="002F29B7" w:rsidP="002F29B7">
      <w:pPr>
        <w:pStyle w:val="af1"/>
      </w:pPr>
      <w:r w:rsidRPr="002F29B7">
        <w:t>alert( 0.1.toFixed(20) ); // 0.10000000000000000555</w:t>
      </w:r>
    </w:p>
    <w:p w:rsidR="002F29B7" w:rsidRPr="002F29B7" w:rsidRDefault="002F29B7" w:rsidP="002F29B7">
      <w:pPr>
        <w:pStyle w:val="aa"/>
      </w:pPr>
      <w:r w:rsidRPr="002F29B7">
        <w:t>Когда мы складываем 0.1 и 0.2, то две неточности складываются, получаем незначительную, но всё же ошибку в вычислениях.</w:t>
      </w:r>
    </w:p>
    <w:p w:rsidR="002F29B7" w:rsidRPr="002F29B7" w:rsidRDefault="002F29B7" w:rsidP="002F29B7">
      <w:pPr>
        <w:pStyle w:val="aa"/>
      </w:pPr>
      <w:r w:rsidRPr="002F29B7">
        <w:t>Конечно, это не означает, что точные вычисления для таких чисел невозможны. Они возможны. И даже необходимы.</w:t>
      </w:r>
    </w:p>
    <w:p w:rsidR="002F29B7" w:rsidRPr="002F29B7" w:rsidRDefault="002F29B7" w:rsidP="002F29B7">
      <w:pPr>
        <w:pStyle w:val="aa"/>
      </w:pPr>
      <w:r w:rsidRPr="002F29B7">
        <w:t>Например, есть два способа сложить 0.1 и 0.2:</w:t>
      </w:r>
    </w:p>
    <w:p w:rsidR="002F29B7" w:rsidRPr="002F29B7" w:rsidRDefault="002F29B7" w:rsidP="00086F55">
      <w:pPr>
        <w:pStyle w:val="aa"/>
        <w:numPr>
          <w:ilvl w:val="0"/>
          <w:numId w:val="40"/>
        </w:numPr>
      </w:pPr>
      <w:r w:rsidRPr="002F29B7">
        <w:t>Сделать их целыми, сложить, а потом поделить:</w:t>
      </w:r>
    </w:p>
    <w:p w:rsidR="002F29B7" w:rsidRPr="002F29B7" w:rsidRDefault="002F29B7" w:rsidP="00C33B20">
      <w:pPr>
        <w:pStyle w:val="af1"/>
      </w:pPr>
      <w:r w:rsidRPr="002F29B7">
        <w:t>alert( (0.1 * 10 + 0.2 * 10) / 10 ); // 0.3</w:t>
      </w:r>
    </w:p>
    <w:p w:rsidR="002F29B7" w:rsidRPr="002F29B7" w:rsidRDefault="002F29B7" w:rsidP="002F29B7">
      <w:pPr>
        <w:pStyle w:val="aa"/>
      </w:pPr>
      <w:r w:rsidRPr="002F29B7">
        <w:t>  Это работает, так как числа 0.1*10 = 1 и 0.2*10 = 2 могут быть точно представлены в двоичной системе.</w:t>
      </w:r>
    </w:p>
    <w:p w:rsidR="002F29B7" w:rsidRPr="002F29B7" w:rsidRDefault="002F29B7" w:rsidP="002F29B7">
      <w:pPr>
        <w:pStyle w:val="aa"/>
      </w:pPr>
      <w:r w:rsidRPr="002F29B7">
        <w:t>  Сложить, а затем округлить до разумного знака после запятой. Округления до 10-го знака обычно бывает достаточно, чтобы отсечь ошибку вычислений:</w:t>
      </w:r>
    </w:p>
    <w:p w:rsidR="002F29B7" w:rsidRPr="002F29B7" w:rsidRDefault="002F29B7" w:rsidP="00C33B20">
      <w:pPr>
        <w:pStyle w:val="af1"/>
      </w:pPr>
      <w:r w:rsidRPr="002F29B7">
        <w:t>var result = 0.1 + 0.2;</w:t>
      </w:r>
    </w:p>
    <w:p w:rsidR="002F29B7" w:rsidRPr="002F29B7" w:rsidRDefault="002F29B7" w:rsidP="00C33B20">
      <w:pPr>
        <w:pStyle w:val="af1"/>
      </w:pPr>
      <w:r w:rsidRPr="002F29B7">
        <w:t>alert( +result.toFixed(10) ); // 0.3</w:t>
      </w:r>
    </w:p>
    <w:p w:rsidR="002F29B7" w:rsidRPr="002F29B7" w:rsidRDefault="002F29B7" w:rsidP="002F29B7">
      <w:pPr>
        <w:pStyle w:val="aa"/>
      </w:pPr>
      <w:r w:rsidRPr="002F29B7">
        <w:t>Забавный пример</w:t>
      </w:r>
    </w:p>
    <w:p w:rsidR="002F29B7" w:rsidRPr="002F29B7" w:rsidRDefault="002F29B7" w:rsidP="002F29B7">
      <w:pPr>
        <w:pStyle w:val="aa"/>
      </w:pPr>
      <w:r w:rsidRPr="002F29B7">
        <w:t>Привет! Я – число, растущее само по себе!</w:t>
      </w:r>
    </w:p>
    <w:p w:rsidR="002F29B7" w:rsidRPr="002F29B7" w:rsidRDefault="002F29B7" w:rsidP="00C33B20">
      <w:pPr>
        <w:pStyle w:val="af1"/>
      </w:pPr>
      <w:r w:rsidRPr="002F29B7">
        <w:t>alert( 9999999999999999 ); // выведет 10000000000000000</w:t>
      </w:r>
    </w:p>
    <w:p w:rsidR="002F29B7" w:rsidRPr="002F29B7" w:rsidRDefault="002F29B7" w:rsidP="002F29B7">
      <w:pPr>
        <w:pStyle w:val="aa"/>
      </w:pPr>
      <w:r w:rsidRPr="002F29B7">
        <w:t>Причина та же – потеря точности.</w:t>
      </w:r>
    </w:p>
    <w:p w:rsidR="002F29B7" w:rsidRPr="002F29B7" w:rsidRDefault="002F29B7" w:rsidP="002F29B7">
      <w:pPr>
        <w:pStyle w:val="aa"/>
      </w:pPr>
      <w:r w:rsidRPr="002F29B7">
        <w:t>Из 64 бит, отведённых на число, сами цифры числа занимают до 52 бит, остальные 11 бит хранят позицию десятичной точки и один бит – знак. Так что если 52 бит не хватает на цифры, то при записи пропадут младшие разряды.</w:t>
      </w:r>
    </w:p>
    <w:p w:rsidR="002F29B7" w:rsidRDefault="002F29B7" w:rsidP="002F29B7">
      <w:pPr>
        <w:pStyle w:val="aa"/>
      </w:pPr>
      <w:r w:rsidRPr="002F29B7">
        <w:t>Интерпретатор не выдаст ошибку, но в результате получится «не совсем то число», что мы и видим в примере выше. Как говорится: «как смог, так записал».</w:t>
      </w:r>
    </w:p>
    <w:p w:rsidR="00542F0B" w:rsidRPr="00542F0B" w:rsidRDefault="00542F0B" w:rsidP="002F29B7">
      <w:pPr>
        <w:pStyle w:val="aa"/>
        <w:rPr>
          <w:b/>
        </w:rPr>
      </w:pPr>
      <w:r w:rsidRPr="00542F0B">
        <w:rPr>
          <w:b/>
        </w:rPr>
        <w:t xml:space="preserve"> Т.о. когда код компилируется или интерпретируется,  «0,1» уже округляется до ближайшего номера в этом формате, что приводит к небольшой ошибке округления даже до того, как произойдет расчет.</w:t>
      </w:r>
    </w:p>
    <w:p w:rsidR="00542F0B" w:rsidRPr="002F29B7" w:rsidRDefault="00542F0B" w:rsidP="002F29B7">
      <w:pPr>
        <w:pStyle w:val="aa"/>
      </w:pPr>
    </w:p>
    <w:p w:rsidR="002F29B7" w:rsidRDefault="002F29B7" w:rsidP="002F29B7">
      <w:pPr>
        <w:pStyle w:val="aa"/>
      </w:pPr>
      <w:r w:rsidRPr="002F29B7">
        <w:t>Ради справедливости заметим, что в точности то же самое происходит в любом другом языке, где используется формат IEEE 754, включая Java, C, PHP, Ruby, Perl.</w:t>
      </w:r>
    </w:p>
    <w:p w:rsidR="00B87314" w:rsidRDefault="00B87314" w:rsidP="002F29B7">
      <w:pPr>
        <w:pStyle w:val="aa"/>
      </w:pPr>
    </w:p>
    <w:p w:rsidR="00542F0B" w:rsidRPr="003F1700" w:rsidRDefault="00542F0B" w:rsidP="002F29B7">
      <w:pPr>
        <w:pStyle w:val="aa"/>
      </w:pPr>
      <w:r>
        <w:t xml:space="preserve">Конвертер </w:t>
      </w:r>
      <w:r w:rsidR="003F1700">
        <w:t>Числа с плавающей точкой =</w:t>
      </w:r>
      <w:r w:rsidR="003F1700">
        <w:rPr>
          <w:lang w:val="en-US"/>
        </w:rPr>
        <w:t xml:space="preserve">&gt; </w:t>
      </w:r>
      <w:r w:rsidR="003F1700">
        <w:t xml:space="preserve">двоичный код </w:t>
      </w:r>
      <w:r w:rsidR="003F1700" w:rsidRPr="003F1700">
        <w:rPr>
          <w:color w:val="0070C0"/>
        </w:rPr>
        <w:t>https://www.h-schmidt.net/FloatConverter/IEEE754.html</w:t>
      </w:r>
    </w:p>
    <w:p w:rsidR="003D2704" w:rsidRPr="003D2704" w:rsidRDefault="003D2704" w:rsidP="00B87314">
      <w:bookmarkStart w:id="9" w:name="другие-математические-методы"/>
      <w:r>
        <w:t>Прочитать:</w:t>
      </w:r>
      <w:r w:rsidRPr="003D2704">
        <w:t xml:space="preserve"> </w:t>
      </w:r>
      <w:r>
        <w:t xml:space="preserve"> </w:t>
      </w:r>
      <w:r w:rsidRPr="003D2704">
        <w:t>http://docs.oracle.com/cd/E19957-01/806-3568/ncg_goldberg.html</w:t>
      </w:r>
    </w:p>
    <w:p w:rsidR="003D2704" w:rsidRDefault="003D2704" w:rsidP="00B87314">
      <w:pPr>
        <w:rPr>
          <w:lang w:val="en-US"/>
        </w:rPr>
      </w:pPr>
    </w:p>
    <w:p w:rsidR="00B87314" w:rsidRPr="00B87314" w:rsidRDefault="00B87314" w:rsidP="00B87314">
      <w:pPr>
        <w:rPr>
          <w:noProof/>
        </w:rPr>
      </w:pPr>
      <w:r w:rsidRPr="00B87314">
        <w:t>Другие математические методы</w:t>
      </w:r>
      <w:bookmarkEnd w:id="9"/>
    </w:p>
    <w:p w:rsidR="00B87314" w:rsidRPr="00B87314" w:rsidRDefault="00B87314" w:rsidP="00B87314">
      <w:pPr>
        <w:pStyle w:val="aa"/>
      </w:pPr>
      <w:r w:rsidRPr="00B87314">
        <w:t>JavaScript предоставляет базовые тригонометрические и некоторые другие функции для работы с числами.</w:t>
      </w:r>
    </w:p>
    <w:p w:rsidR="00B87314" w:rsidRPr="00B87314" w:rsidRDefault="00B87314" w:rsidP="00B87314">
      <w:pPr>
        <w:pStyle w:val="3"/>
        <w:rPr>
          <w:noProof/>
        </w:rPr>
      </w:pPr>
      <w:bookmarkStart w:id="10" w:name="тригонометрия"/>
      <w:r w:rsidRPr="00B87314">
        <w:lastRenderedPageBreak/>
        <w:t>Тригонометрия</w:t>
      </w:r>
      <w:bookmarkEnd w:id="10"/>
    </w:p>
    <w:p w:rsidR="00B87314" w:rsidRPr="00B87314" w:rsidRDefault="00B87314" w:rsidP="00B87314">
      <w:pPr>
        <w:pStyle w:val="aa"/>
      </w:pPr>
      <w:r w:rsidRPr="00B87314">
        <w:t>Встроенные функции для тригонометрических вычислений:</w:t>
      </w:r>
    </w:p>
    <w:p w:rsidR="00B87314" w:rsidRPr="00B87314" w:rsidRDefault="00B87314" w:rsidP="006559EE">
      <w:pPr>
        <w:pStyle w:val="af1"/>
      </w:pPr>
      <w:r w:rsidRPr="00B87314">
        <w:t>Math.acos(x)</w:t>
      </w:r>
    </w:p>
    <w:p w:rsidR="00B87314" w:rsidRPr="00B87314" w:rsidRDefault="00B87314" w:rsidP="00B87314">
      <w:pPr>
        <w:pStyle w:val="aa"/>
      </w:pPr>
      <w:r w:rsidRPr="00B87314">
        <w:t>Возвращает арккосинус x (в радианах)</w:t>
      </w:r>
    </w:p>
    <w:p w:rsidR="00B87314" w:rsidRPr="00B87314" w:rsidRDefault="00B87314" w:rsidP="006559EE">
      <w:pPr>
        <w:pStyle w:val="af1"/>
      </w:pPr>
      <w:r w:rsidRPr="00B87314">
        <w:t>Math.asin(x)</w:t>
      </w:r>
    </w:p>
    <w:p w:rsidR="00B87314" w:rsidRPr="00B87314" w:rsidRDefault="00B87314" w:rsidP="00B87314">
      <w:pPr>
        <w:pStyle w:val="aa"/>
      </w:pPr>
      <w:r w:rsidRPr="00B87314">
        <w:t>Возвращает арксинус x (в радианах)</w:t>
      </w:r>
    </w:p>
    <w:p w:rsidR="00B87314" w:rsidRPr="00B87314" w:rsidRDefault="00B87314" w:rsidP="006559EE">
      <w:pPr>
        <w:pStyle w:val="af1"/>
      </w:pPr>
      <w:r w:rsidRPr="00B87314">
        <w:t>Math.atan(x)</w:t>
      </w:r>
    </w:p>
    <w:p w:rsidR="00B87314" w:rsidRPr="00B87314" w:rsidRDefault="00B87314" w:rsidP="00B87314">
      <w:pPr>
        <w:pStyle w:val="aa"/>
      </w:pPr>
      <w:r w:rsidRPr="00B87314">
        <w:t>Возвращает арктангенс x (в радианах)</w:t>
      </w:r>
    </w:p>
    <w:p w:rsidR="00B87314" w:rsidRPr="00B87314" w:rsidRDefault="00B87314" w:rsidP="006559EE">
      <w:pPr>
        <w:pStyle w:val="af1"/>
      </w:pPr>
      <w:r w:rsidRPr="00B87314">
        <w:t>Math.atan2(y, x)</w:t>
      </w:r>
    </w:p>
    <w:p w:rsidR="00B87314" w:rsidRPr="00B87314" w:rsidRDefault="00B87314" w:rsidP="00B87314">
      <w:pPr>
        <w:pStyle w:val="aa"/>
      </w:pPr>
      <w:r w:rsidRPr="00B87314">
        <w:t xml:space="preserve">Возвращает угол до точки (y, x). Описание функции: </w:t>
      </w:r>
      <w:hyperlink r:id="rId43" w:history="1">
        <w:r w:rsidRPr="00B87314">
          <w:rPr>
            <w:rStyle w:val="a9"/>
          </w:rPr>
          <w:t>Atan2</w:t>
        </w:r>
      </w:hyperlink>
      <w:r w:rsidRPr="00B87314">
        <w:t>.</w:t>
      </w:r>
    </w:p>
    <w:p w:rsidR="00B87314" w:rsidRPr="00B87314" w:rsidRDefault="00B87314" w:rsidP="006559EE">
      <w:pPr>
        <w:pStyle w:val="af1"/>
      </w:pPr>
      <w:r w:rsidRPr="00B87314">
        <w:t>Math.sin(x)</w:t>
      </w:r>
    </w:p>
    <w:p w:rsidR="00B87314" w:rsidRPr="00B87314" w:rsidRDefault="00B87314" w:rsidP="00B87314">
      <w:pPr>
        <w:pStyle w:val="aa"/>
      </w:pPr>
      <w:r w:rsidRPr="00B87314">
        <w:t>Вычисляет синус x</w:t>
      </w:r>
    </w:p>
    <w:p w:rsidR="00B87314" w:rsidRPr="00B87314" w:rsidRDefault="00B87314" w:rsidP="006559EE">
      <w:pPr>
        <w:pStyle w:val="af1"/>
      </w:pPr>
      <w:r w:rsidRPr="00B87314">
        <w:t>Math.cos(x)</w:t>
      </w:r>
    </w:p>
    <w:p w:rsidR="00B87314" w:rsidRPr="00B87314" w:rsidRDefault="00B87314" w:rsidP="00B87314">
      <w:pPr>
        <w:pStyle w:val="aa"/>
      </w:pPr>
      <w:r w:rsidRPr="00B87314">
        <w:t>Вычисляет косинус x</w:t>
      </w:r>
    </w:p>
    <w:p w:rsidR="00B87314" w:rsidRPr="00B87314" w:rsidRDefault="00B87314" w:rsidP="006559EE">
      <w:pPr>
        <w:pStyle w:val="af1"/>
      </w:pPr>
      <w:r w:rsidRPr="00B87314">
        <w:t>Math.tan(x)</w:t>
      </w:r>
    </w:p>
    <w:p w:rsidR="00B87314" w:rsidRDefault="00B87314" w:rsidP="00B87314">
      <w:pPr>
        <w:pStyle w:val="aa"/>
      </w:pPr>
      <w:r w:rsidRPr="00B87314">
        <w:t>Возвращает тангенс x</w:t>
      </w:r>
    </w:p>
    <w:p w:rsidR="00470542" w:rsidRDefault="00470542" w:rsidP="00B87314">
      <w:pPr>
        <w:pStyle w:val="aa"/>
      </w:pPr>
    </w:p>
    <w:p w:rsidR="00470542" w:rsidRDefault="00470542" w:rsidP="00B87314">
      <w:pPr>
        <w:pStyle w:val="aa"/>
      </w:pPr>
      <w:r>
        <w:t>Т</w:t>
      </w:r>
      <w:r w:rsidRPr="00470542">
        <w:t>ригонометрические функции в JavaScript принимают аргументы только в радианах!</w:t>
      </w:r>
    </w:p>
    <w:p w:rsidR="00470542" w:rsidRDefault="00470542" w:rsidP="00470542">
      <w:pPr>
        <w:pStyle w:val="af1"/>
      </w:pPr>
      <w:r>
        <w:t>function testMath(a) {</w:t>
      </w:r>
    </w:p>
    <w:p w:rsidR="00470542" w:rsidRDefault="00470542" w:rsidP="00470542">
      <w:pPr>
        <w:pStyle w:val="af1"/>
      </w:pPr>
      <w:r>
        <w:t xml:space="preserve">    var rad</w:t>
      </w:r>
      <w:r>
        <w:rPr>
          <w:lang w:val="en-US"/>
        </w:rPr>
        <w:t>ian</w:t>
      </w:r>
      <w:r>
        <w:t xml:space="preserve"> = a * Math.PI / 180;</w:t>
      </w:r>
    </w:p>
    <w:p w:rsidR="00470542" w:rsidRDefault="00470542" w:rsidP="00470542">
      <w:pPr>
        <w:pStyle w:val="af1"/>
      </w:pPr>
      <w:r>
        <w:t xml:space="preserve">    return Math.sin( rad</w:t>
      </w:r>
      <w:r>
        <w:rPr>
          <w:lang w:val="en-US"/>
        </w:rPr>
        <w:t>ian</w:t>
      </w:r>
      <w:r>
        <w:t xml:space="preserve"> );</w:t>
      </w:r>
    </w:p>
    <w:p w:rsidR="00470542" w:rsidRPr="00B87314" w:rsidRDefault="00470542" w:rsidP="00470542">
      <w:pPr>
        <w:pStyle w:val="af1"/>
      </w:pPr>
      <w:r>
        <w:t>}</w:t>
      </w:r>
    </w:p>
    <w:p w:rsidR="00B87314" w:rsidRPr="00B87314" w:rsidRDefault="00B87314" w:rsidP="006559EE">
      <w:pPr>
        <w:pStyle w:val="3"/>
        <w:rPr>
          <w:noProof/>
        </w:rPr>
      </w:pPr>
      <w:bookmarkStart w:id="11" w:name="функции-общего-назначения"/>
      <w:r w:rsidRPr="006559EE">
        <w:t>Функции общего назначения</w:t>
      </w:r>
      <w:bookmarkEnd w:id="11"/>
    </w:p>
    <w:p w:rsidR="00B87314" w:rsidRPr="00B87314" w:rsidRDefault="00B87314" w:rsidP="00B87314">
      <w:pPr>
        <w:pStyle w:val="aa"/>
      </w:pPr>
      <w:r w:rsidRPr="00B87314">
        <w:t>Разные полезные функции:</w:t>
      </w:r>
    </w:p>
    <w:p w:rsidR="00B87314" w:rsidRPr="00B87314" w:rsidRDefault="00B87314" w:rsidP="0025533A">
      <w:pPr>
        <w:pStyle w:val="af1"/>
      </w:pPr>
      <w:r w:rsidRPr="00B87314">
        <w:t>Math.sqrt(x)</w:t>
      </w:r>
      <w:r w:rsidR="0025533A">
        <w:rPr>
          <w:lang w:val="en-US"/>
        </w:rPr>
        <w:t xml:space="preserve"> </w:t>
      </w:r>
      <w:r w:rsidR="0025533A">
        <w:rPr>
          <w:lang w:val="en-US"/>
        </w:rPr>
        <w:tab/>
      </w:r>
      <w:r w:rsidR="0025533A">
        <w:rPr>
          <w:lang w:val="en-US"/>
        </w:rPr>
        <w:tab/>
        <w:t xml:space="preserve">// </w:t>
      </w:r>
      <w:r w:rsidRPr="00B87314">
        <w:t>Возвращает квадратный корень из x.</w:t>
      </w:r>
    </w:p>
    <w:p w:rsidR="00B87314" w:rsidRPr="00B87314" w:rsidRDefault="00B87314" w:rsidP="0025533A">
      <w:pPr>
        <w:pStyle w:val="af1"/>
      </w:pPr>
      <w:r w:rsidRPr="00B87314">
        <w:t>Math.log(x)</w:t>
      </w:r>
      <w:r w:rsidR="0025533A">
        <w:rPr>
          <w:lang w:val="en-US"/>
        </w:rPr>
        <w:t xml:space="preserve"> </w:t>
      </w:r>
      <w:r w:rsidR="0025533A">
        <w:rPr>
          <w:lang w:val="en-US"/>
        </w:rPr>
        <w:tab/>
      </w:r>
      <w:r w:rsidR="0025533A">
        <w:rPr>
          <w:lang w:val="en-US"/>
        </w:rPr>
        <w:tab/>
        <w:t xml:space="preserve">// </w:t>
      </w:r>
      <w:r w:rsidRPr="00B87314">
        <w:t>Возвращает натуральный (по основанию e) логарифм x.</w:t>
      </w:r>
    </w:p>
    <w:p w:rsidR="00B87314" w:rsidRPr="00E648AA" w:rsidRDefault="00B87314" w:rsidP="0025533A">
      <w:pPr>
        <w:pStyle w:val="af1"/>
        <w:rPr>
          <w:rStyle w:val="af0"/>
        </w:rPr>
      </w:pPr>
      <w:r w:rsidRPr="00B87314">
        <w:t>Math.pow(x, exp)</w:t>
      </w:r>
      <w:r w:rsidR="0025533A">
        <w:rPr>
          <w:lang w:val="en-US"/>
        </w:rPr>
        <w:t xml:space="preserve"> </w:t>
      </w:r>
      <w:r w:rsidR="0025533A">
        <w:rPr>
          <w:lang w:val="en-US"/>
        </w:rPr>
        <w:tab/>
        <w:t xml:space="preserve">// </w:t>
      </w:r>
      <w:r w:rsidRPr="00B87314">
        <w:t>Возводит число в степень, возвращает x</w:t>
      </w:r>
      <w:r w:rsidRPr="00B87314">
        <w:rPr>
          <w:vertAlign w:val="superscript"/>
        </w:rPr>
        <w:t>exp</w:t>
      </w:r>
      <w:r w:rsidRPr="00B87314">
        <w:t>, например Math.pow(2,3) = 8. Работает в том числе с дробными и отрицательными степенями, например: Math.pow(4, -1/2) = 0.5.</w:t>
      </w:r>
      <w:r w:rsidR="00E648AA">
        <w:t xml:space="preserve"> </w:t>
      </w:r>
      <w:r w:rsidR="00E648AA" w:rsidRPr="00E648AA">
        <w:rPr>
          <w:rStyle w:val="af0"/>
        </w:rPr>
        <w:t>Или 2 ** 3 = 8</w:t>
      </w:r>
    </w:p>
    <w:p w:rsidR="00B87314" w:rsidRPr="00E94037" w:rsidRDefault="00B87314" w:rsidP="0025533A">
      <w:pPr>
        <w:pStyle w:val="af1"/>
      </w:pPr>
      <w:r w:rsidRPr="00B87314">
        <w:t>Math.abs(x)</w:t>
      </w:r>
      <w:r w:rsidR="0025533A">
        <w:rPr>
          <w:lang w:val="en-US"/>
        </w:rPr>
        <w:tab/>
      </w:r>
      <w:r w:rsidR="0025533A">
        <w:rPr>
          <w:lang w:val="en-US"/>
        </w:rPr>
        <w:tab/>
        <w:t xml:space="preserve">// </w:t>
      </w:r>
      <w:r w:rsidRPr="00B87314">
        <w:t>Возвращает абсолютное значение числа</w:t>
      </w:r>
      <w:r w:rsidR="00E94037">
        <w:rPr>
          <w:lang w:val="en-US"/>
        </w:rPr>
        <w:t xml:space="preserve"> (</w:t>
      </w:r>
      <w:r w:rsidR="00E94037">
        <w:t xml:space="preserve"> модуль )</w:t>
      </w:r>
    </w:p>
    <w:p w:rsidR="00B87314" w:rsidRPr="00B87314" w:rsidRDefault="00B87314" w:rsidP="0025533A">
      <w:pPr>
        <w:pStyle w:val="af1"/>
      </w:pPr>
      <w:r w:rsidRPr="00B87314">
        <w:t>Math.exp(x)</w:t>
      </w:r>
      <w:r w:rsidR="0025533A">
        <w:rPr>
          <w:lang w:val="en-US"/>
        </w:rPr>
        <w:tab/>
      </w:r>
      <w:r w:rsidR="0025533A">
        <w:rPr>
          <w:lang w:val="en-US"/>
        </w:rPr>
        <w:tab/>
        <w:t xml:space="preserve">// </w:t>
      </w:r>
      <w:r w:rsidRPr="00B87314">
        <w:t>Возвращает e</w:t>
      </w:r>
      <w:r w:rsidRPr="00B87314">
        <w:rPr>
          <w:vertAlign w:val="superscript"/>
        </w:rPr>
        <w:t>x</w:t>
      </w:r>
      <w:r w:rsidRPr="00B87314">
        <w:t>, где e – основание натуральных логарифмов.</w:t>
      </w:r>
    </w:p>
    <w:p w:rsidR="00B87314" w:rsidRPr="00B87314" w:rsidRDefault="00B87314" w:rsidP="0025533A">
      <w:pPr>
        <w:pStyle w:val="af1"/>
      </w:pPr>
      <w:r w:rsidRPr="00B87314">
        <w:t>Math.max(a, b, c...)</w:t>
      </w:r>
      <w:r w:rsidR="0025533A" w:rsidRPr="0025533A">
        <w:rPr>
          <w:lang w:val="en-US"/>
        </w:rPr>
        <w:t xml:space="preserve"> </w:t>
      </w:r>
      <w:r w:rsidR="0025533A">
        <w:rPr>
          <w:lang w:val="en-US"/>
        </w:rPr>
        <w:t xml:space="preserve">   // </w:t>
      </w:r>
      <w:r w:rsidRPr="00B87314">
        <w:t>Возвращает наибольший из списка аргументов</w:t>
      </w:r>
    </w:p>
    <w:p w:rsidR="00B87314" w:rsidRPr="00B87314" w:rsidRDefault="00B87314" w:rsidP="0025533A">
      <w:pPr>
        <w:pStyle w:val="af1"/>
      </w:pPr>
      <w:r w:rsidRPr="00B87314">
        <w:t>Math.min(a, b, c...)</w:t>
      </w:r>
      <w:r w:rsidR="0025533A" w:rsidRPr="0025533A">
        <w:rPr>
          <w:lang w:val="en-US"/>
        </w:rPr>
        <w:t xml:space="preserve"> </w:t>
      </w:r>
      <w:r w:rsidR="0025533A">
        <w:rPr>
          <w:lang w:val="en-US"/>
        </w:rPr>
        <w:tab/>
        <w:t xml:space="preserve">// </w:t>
      </w:r>
      <w:r w:rsidRPr="00B87314">
        <w:t>Возвращает наименьший из списка аргументов</w:t>
      </w:r>
    </w:p>
    <w:p w:rsidR="00B87314" w:rsidRDefault="00B87314" w:rsidP="0025533A">
      <w:pPr>
        <w:pStyle w:val="af1"/>
        <w:rPr>
          <w:lang w:val="en-US"/>
        </w:rPr>
      </w:pPr>
      <w:r w:rsidRPr="00B87314">
        <w:t>Math.random()</w:t>
      </w:r>
      <w:r w:rsidR="0025533A">
        <w:rPr>
          <w:lang w:val="en-US"/>
        </w:rPr>
        <w:tab/>
      </w:r>
      <w:r w:rsidR="0025533A">
        <w:rPr>
          <w:lang w:val="en-US"/>
        </w:rPr>
        <w:tab/>
        <w:t xml:space="preserve">// </w:t>
      </w:r>
      <w:r w:rsidRPr="00B87314">
        <w:t xml:space="preserve">Возвращает псевдослучайное число в интервале </w:t>
      </w:r>
      <w:r w:rsidRPr="00CA4F09">
        <w:rPr>
          <w:rStyle w:val="af0"/>
        </w:rPr>
        <w:t>[0,1)</w:t>
      </w:r>
      <w:r w:rsidRPr="00B87314">
        <w:t xml:space="preserve"> – то есть между 0 (включительно) и 1 (не включая). Генератор случайных чисел инициализуется текущим временем.</w:t>
      </w:r>
    </w:p>
    <w:p w:rsidR="00803ACD" w:rsidRDefault="00803ACD" w:rsidP="006559EE">
      <w:pPr>
        <w:pStyle w:val="3"/>
      </w:pPr>
      <w:bookmarkStart w:id="12" w:name="форматирование"/>
      <w:r>
        <w:t>Константы</w:t>
      </w:r>
    </w:p>
    <w:p w:rsidR="00803ACD" w:rsidRPr="00803ACD" w:rsidRDefault="00803ACD" w:rsidP="00803ACD">
      <w:pPr>
        <w:pStyle w:val="af1"/>
      </w:pPr>
      <w:r w:rsidRPr="00803ACD">
        <w:rPr>
          <w:b/>
          <w:bCs/>
        </w:rPr>
        <w:t>Math.E</w:t>
      </w:r>
      <w:r w:rsidRPr="00803ACD">
        <w:t> - число е, основание натурального логарифма, константа Эйлера (Непера), приблизительно 2.718...</w:t>
      </w:r>
      <w:r w:rsidRPr="00803ACD">
        <w:br/>
      </w:r>
      <w:r w:rsidRPr="00803ACD">
        <w:rPr>
          <w:b/>
          <w:bCs/>
        </w:rPr>
        <w:t>Math.PI</w:t>
      </w:r>
      <w:r w:rsidRPr="00803ACD">
        <w:t> - число Пи, приблизительно равно, как известно, 3.1415926...</w:t>
      </w:r>
      <w:r w:rsidRPr="00803ACD">
        <w:br/>
      </w:r>
      <w:r w:rsidRPr="00803ACD">
        <w:rPr>
          <w:b/>
          <w:bCs/>
        </w:rPr>
        <w:t>Math.SQRT2</w:t>
      </w:r>
      <w:r w:rsidRPr="00803ACD">
        <w:t> -квадратный корень из 2, приблизительное значение 1.414</w:t>
      </w:r>
      <w:r w:rsidRPr="00803ACD">
        <w:br/>
      </w:r>
      <w:r w:rsidRPr="00803ACD">
        <w:rPr>
          <w:b/>
          <w:bCs/>
        </w:rPr>
        <w:t>Math.SQRT1_2</w:t>
      </w:r>
      <w:r w:rsidRPr="00803ACD">
        <w:t> -квадратный корень из 1/2, приблизительное значение 0.707</w:t>
      </w:r>
      <w:r w:rsidRPr="00803ACD">
        <w:br/>
      </w:r>
      <w:r w:rsidRPr="00803ACD">
        <w:rPr>
          <w:b/>
          <w:bCs/>
        </w:rPr>
        <w:t>Math.LN2</w:t>
      </w:r>
      <w:r w:rsidRPr="00803ACD">
        <w:t> - натуральный логарифм 2, приблизительное значение 0.693</w:t>
      </w:r>
      <w:r w:rsidRPr="00803ACD">
        <w:br/>
      </w:r>
      <w:r w:rsidRPr="00803ACD">
        <w:rPr>
          <w:b/>
          <w:bCs/>
        </w:rPr>
        <w:t>Math.LN10</w:t>
      </w:r>
      <w:r w:rsidRPr="00803ACD">
        <w:t> - натуральный логарифм 10, приблизительное значение 2.302</w:t>
      </w:r>
      <w:r w:rsidRPr="00803ACD">
        <w:br/>
      </w:r>
      <w:r w:rsidRPr="00803ACD">
        <w:rPr>
          <w:b/>
          <w:bCs/>
        </w:rPr>
        <w:t>Math.LOG2E</w:t>
      </w:r>
      <w:r w:rsidRPr="00803ACD">
        <w:t> - логарифм Е по основанию 2, приблизительное значение 1.442</w:t>
      </w:r>
      <w:r w:rsidRPr="00803ACD">
        <w:br/>
      </w:r>
      <w:r w:rsidRPr="00803ACD">
        <w:rPr>
          <w:b/>
          <w:bCs/>
        </w:rPr>
        <w:t>Math.LOG10E</w:t>
      </w:r>
      <w:r w:rsidRPr="00803ACD">
        <w:t> -  логарифм Е по основанию 10, приблизительное значение 0.434</w:t>
      </w:r>
    </w:p>
    <w:p w:rsidR="00803ACD" w:rsidRPr="00803ACD" w:rsidRDefault="00803ACD" w:rsidP="00803ACD">
      <w:pPr>
        <w:pStyle w:val="aa"/>
      </w:pPr>
      <w:r w:rsidRPr="00803ACD">
        <w:t>В качестве примера рассмотрим функцию, которая получает радиус окружности и возвращает ее длину:</w:t>
      </w:r>
    </w:p>
    <w:p w:rsidR="00803ACD" w:rsidRPr="00803ACD" w:rsidRDefault="00803ACD" w:rsidP="00803ACD">
      <w:pPr>
        <w:pStyle w:val="af1"/>
      </w:pPr>
      <w:r w:rsidRPr="00803ACD">
        <w:t>function circumference(radius) {</w:t>
      </w:r>
      <w:r w:rsidRPr="00803ACD">
        <w:br/>
        <w:t>  return radius * Math.PI * 2;</w:t>
      </w:r>
      <w:r w:rsidRPr="00803ACD">
        <w:br/>
        <w:t>}</w:t>
      </w:r>
    </w:p>
    <w:p w:rsidR="00803ACD" w:rsidRDefault="00803ACD" w:rsidP="00803ACD">
      <w:pPr>
        <w:pStyle w:val="aa"/>
      </w:pPr>
    </w:p>
    <w:p w:rsidR="00C06599" w:rsidRPr="00C06599" w:rsidRDefault="00C06599" w:rsidP="00C06599">
      <w:pPr>
        <w:pStyle w:val="aa"/>
      </w:pPr>
      <w:r w:rsidRPr="00C06599">
        <w:t>Новейшая версия JavaScript на момент написания этих строк (обычно называемая "ES6") включает в себя новый способ объявления </w:t>
      </w:r>
      <w:r w:rsidRPr="00C06599">
        <w:rPr>
          <w:i/>
          <w:iCs/>
        </w:rPr>
        <w:t>констант</w:t>
      </w:r>
      <w:r w:rsidRPr="00C06599">
        <w:t>, используя const вместо var:</w:t>
      </w:r>
    </w:p>
    <w:p w:rsidR="00C06599" w:rsidRPr="00C06599" w:rsidRDefault="00C06599" w:rsidP="00C06599">
      <w:pPr>
        <w:pStyle w:val="af1"/>
      </w:pPr>
      <w:r w:rsidRPr="00C06599">
        <w:t>// согласно ES6:</w:t>
      </w:r>
    </w:p>
    <w:p w:rsidR="00C06599" w:rsidRPr="00C06599" w:rsidRDefault="00C06599" w:rsidP="00C06599">
      <w:pPr>
        <w:pStyle w:val="af1"/>
      </w:pPr>
      <w:r w:rsidRPr="00C06599">
        <w:rPr>
          <w:rStyle w:val="af0"/>
        </w:rPr>
        <w:t>const</w:t>
      </w:r>
      <w:r w:rsidRPr="00C06599">
        <w:t xml:space="preserve"> </w:t>
      </w:r>
      <w:r w:rsidRPr="00C06599">
        <w:rPr>
          <w:color w:val="0070C0"/>
        </w:rPr>
        <w:t>TAX_RATE</w:t>
      </w:r>
      <w:r w:rsidRPr="00C06599">
        <w:t xml:space="preserve"> = 0.08;</w:t>
      </w:r>
    </w:p>
    <w:p w:rsidR="00C06599" w:rsidRDefault="00C06599" w:rsidP="00C06599">
      <w:pPr>
        <w:pStyle w:val="af1"/>
      </w:pPr>
      <w:r w:rsidRPr="00C06599">
        <w:t>// ..</w:t>
      </w:r>
    </w:p>
    <w:p w:rsidR="00C06599" w:rsidRPr="00C06599" w:rsidRDefault="00C06599" w:rsidP="00C06599">
      <w:pPr>
        <w:pStyle w:val="aa"/>
      </w:pPr>
      <w:r w:rsidRPr="00C06599">
        <w:t>Если вы попытаетесь присвоить любое значение в TAX_RATE после её объявления, ваша программа отвергнет это изменение (а в строгом (strict) режиме, прервется с ошибкой</w:t>
      </w:r>
      <w:r>
        <w:t>.</w:t>
      </w:r>
    </w:p>
    <w:p w:rsidR="006559EE" w:rsidRPr="006559EE" w:rsidRDefault="006559EE" w:rsidP="006559EE">
      <w:pPr>
        <w:pStyle w:val="3"/>
        <w:rPr>
          <w:noProof/>
        </w:rPr>
      </w:pPr>
      <w:r w:rsidRPr="006559EE">
        <w:t>Форматирование</w:t>
      </w:r>
      <w:bookmarkEnd w:id="12"/>
    </w:p>
    <w:p w:rsidR="006559EE" w:rsidRPr="006559EE" w:rsidRDefault="006559EE" w:rsidP="006559EE">
      <w:pPr>
        <w:pStyle w:val="aa"/>
      </w:pPr>
      <w:r w:rsidRPr="006559EE">
        <w:t xml:space="preserve">Для красивого вывода чисел в стандарте </w:t>
      </w:r>
      <w:hyperlink r:id="rId44" w:history="1">
        <w:r w:rsidRPr="006559EE">
          <w:rPr>
            <w:rStyle w:val="a9"/>
          </w:rPr>
          <w:t>ECMA 402</w:t>
        </w:r>
      </w:hyperlink>
      <w:r w:rsidRPr="006559EE">
        <w:t xml:space="preserve"> есть метод </w:t>
      </w:r>
      <w:r w:rsidRPr="0001526E">
        <w:rPr>
          <w:rStyle w:val="af0"/>
        </w:rPr>
        <w:t>toLocaleString()</w:t>
      </w:r>
      <w:r w:rsidRPr="006559EE">
        <w:t>:</w:t>
      </w:r>
    </w:p>
    <w:p w:rsidR="006559EE" w:rsidRPr="006559EE" w:rsidRDefault="006559EE" w:rsidP="006559EE">
      <w:pPr>
        <w:pStyle w:val="af1"/>
      </w:pPr>
      <w:r w:rsidRPr="006559EE">
        <w:t>var number = 123456789;</w:t>
      </w:r>
    </w:p>
    <w:p w:rsidR="006559EE" w:rsidRPr="006559EE" w:rsidRDefault="006559EE" w:rsidP="006559EE">
      <w:pPr>
        <w:pStyle w:val="af1"/>
      </w:pPr>
    </w:p>
    <w:p w:rsidR="006559EE" w:rsidRPr="006559EE" w:rsidRDefault="006559EE" w:rsidP="006559EE">
      <w:pPr>
        <w:pStyle w:val="af1"/>
      </w:pPr>
      <w:r w:rsidRPr="006559EE">
        <w:t>alert( number.toLocaleString() ); // 123 456 789</w:t>
      </w:r>
    </w:p>
    <w:p w:rsidR="002F29B7" w:rsidRDefault="006559EE" w:rsidP="006559EE">
      <w:pPr>
        <w:pStyle w:val="aa"/>
      </w:pPr>
      <w:r w:rsidRPr="006559EE">
        <w:t xml:space="preserve">Его поддерживают все современные браузеры, кроме IE10- (для которых нужно подключить библиотеку </w:t>
      </w:r>
      <w:hyperlink r:id="rId45" w:history="1">
        <w:r w:rsidRPr="006559EE">
          <w:rPr>
            <w:rStyle w:val="a9"/>
          </w:rPr>
          <w:t>Intl.JS</w:t>
        </w:r>
      </w:hyperlink>
      <w:r w:rsidRPr="006559EE">
        <w:t xml:space="preserve">). Он также умеет форматировать валюту и проценты. Более подробно про устройство этого метода можно будет узнать в статье </w:t>
      </w:r>
      <w:hyperlink r:id="rId46" w:history="1">
        <w:r w:rsidRPr="006559EE">
          <w:rPr>
            <w:rStyle w:val="a9"/>
          </w:rPr>
          <w:t>Intl: интернационализация в JavaScript</w:t>
        </w:r>
      </w:hyperlink>
      <w:r w:rsidRPr="006559EE">
        <w:t>, когда это вам понадобится.</w:t>
      </w:r>
    </w:p>
    <w:p w:rsidR="006559EE" w:rsidRDefault="006559EE" w:rsidP="006559EE">
      <w:pPr>
        <w:pStyle w:val="aa"/>
      </w:pPr>
    </w:p>
    <w:p w:rsidR="006559EE" w:rsidRPr="006559EE" w:rsidRDefault="006559EE" w:rsidP="006559EE">
      <w:pPr>
        <w:pStyle w:val="aa"/>
        <w:rPr>
          <w:b/>
          <w:bCs/>
        </w:rPr>
      </w:pPr>
      <w:r w:rsidRPr="006559EE">
        <w:rPr>
          <w:b/>
          <w:bCs/>
        </w:rPr>
        <w:t>Итого</w:t>
      </w:r>
    </w:p>
    <w:p w:rsidR="006559EE" w:rsidRPr="006559EE" w:rsidRDefault="00A81F07" w:rsidP="00A81F07">
      <w:pPr>
        <w:pStyle w:val="aa"/>
      </w:pPr>
      <w:r>
        <w:rPr>
          <w:lang w:val="en-US"/>
        </w:rPr>
        <w:t xml:space="preserve">  </w:t>
      </w:r>
      <w:r w:rsidR="006559EE" w:rsidRPr="006559EE">
        <w:t>Числа могут быть записаны в десятеричной, шестнадцатиричной системах, а также «научным» способом.</w:t>
      </w:r>
    </w:p>
    <w:p w:rsidR="006559EE" w:rsidRPr="006559EE" w:rsidRDefault="006559EE" w:rsidP="00A81F07">
      <w:pPr>
        <w:pStyle w:val="aa"/>
      </w:pPr>
      <w:r w:rsidRPr="006559EE">
        <w:t>В JavaScript существует числовое значение бесконечность Infinity.</w:t>
      </w:r>
    </w:p>
    <w:p w:rsidR="006559EE" w:rsidRPr="006559EE" w:rsidRDefault="00A81F07" w:rsidP="00A81F07">
      <w:pPr>
        <w:pStyle w:val="aa"/>
      </w:pPr>
      <w:r>
        <w:rPr>
          <w:lang w:val="en-US"/>
        </w:rPr>
        <w:t xml:space="preserve">  </w:t>
      </w:r>
      <w:r w:rsidR="006559EE" w:rsidRPr="006559EE">
        <w:t>Ошибка вычислений дает NaN.</w:t>
      </w:r>
    </w:p>
    <w:p w:rsidR="006559EE" w:rsidRPr="006559EE" w:rsidRDefault="006559EE" w:rsidP="00A81F07">
      <w:pPr>
        <w:pStyle w:val="aa"/>
      </w:pPr>
      <w:r w:rsidRPr="006559EE">
        <w:t>Арифметические и математические функции преобразуют строку в точности в число, игнорируя начальные и конечные пробелы.</w:t>
      </w:r>
    </w:p>
    <w:p w:rsidR="006559EE" w:rsidRPr="006559EE" w:rsidRDefault="00A81F07" w:rsidP="00A81F07">
      <w:pPr>
        <w:pStyle w:val="aa"/>
      </w:pPr>
      <w:r>
        <w:rPr>
          <w:lang w:val="en-US"/>
        </w:rPr>
        <w:t xml:space="preserve">  </w:t>
      </w:r>
      <w:r w:rsidR="006559EE" w:rsidRPr="006559EE">
        <w:t>Функции parseInt/parseFloat делают числа из строк, которые начинаются с числа.</w:t>
      </w:r>
    </w:p>
    <w:p w:rsidR="006559EE" w:rsidRPr="006559EE" w:rsidRDefault="006559EE" w:rsidP="00A81F07">
      <w:pPr>
        <w:pStyle w:val="aa"/>
      </w:pPr>
      <w:r w:rsidRPr="006559EE">
        <w:t>Есть четыре способа округления: Math.floor, Math.round, Math.ceil и битовый оператор. Для округления до нужного знака используйте +n.toFixed(p) или трюк с умножением и делением на 10</w:t>
      </w:r>
      <w:r w:rsidRPr="006559EE">
        <w:rPr>
          <w:vertAlign w:val="superscript"/>
        </w:rPr>
        <w:t>p</w:t>
      </w:r>
      <w:r w:rsidRPr="006559EE">
        <w:t>.</w:t>
      </w:r>
    </w:p>
    <w:p w:rsidR="006559EE" w:rsidRPr="006559EE" w:rsidRDefault="00A81F07" w:rsidP="00A81F07">
      <w:pPr>
        <w:pStyle w:val="aa"/>
      </w:pPr>
      <w:r>
        <w:rPr>
          <w:lang w:val="en-US"/>
        </w:rPr>
        <w:lastRenderedPageBreak/>
        <w:t xml:space="preserve">  </w:t>
      </w:r>
      <w:r w:rsidR="006559EE" w:rsidRPr="006559EE">
        <w:t>Дробные числа дают ошибку вычислений. При необходимости ее можно отсечь округлением до нужного знака.</w:t>
      </w:r>
    </w:p>
    <w:p w:rsidR="006559EE" w:rsidRPr="006559EE" w:rsidRDefault="00A81F07" w:rsidP="00A81F07">
      <w:pPr>
        <w:pStyle w:val="aa"/>
      </w:pPr>
      <w:r>
        <w:rPr>
          <w:lang w:val="en-US"/>
        </w:rPr>
        <w:t xml:space="preserve">  </w:t>
      </w:r>
      <w:r w:rsidR="006559EE" w:rsidRPr="006559EE">
        <w:t>Случайные числа от 0 до 1 генерируются с помощью Math.random(), остальные – преобразованием из них.</w:t>
      </w:r>
    </w:p>
    <w:p w:rsidR="006559EE" w:rsidRPr="006559EE" w:rsidRDefault="006559EE" w:rsidP="006559EE">
      <w:pPr>
        <w:pStyle w:val="aa"/>
      </w:pPr>
      <w:r w:rsidRPr="006559EE">
        <w:t xml:space="preserve">Существуют и другие математические функции. Вы можете ознакомиться с ними в справочнике в разделах </w:t>
      </w:r>
      <w:hyperlink r:id="rId47" w:history="1">
        <w:r w:rsidRPr="006559EE">
          <w:rPr>
            <w:rStyle w:val="a9"/>
          </w:rPr>
          <w:t>Number</w:t>
        </w:r>
      </w:hyperlink>
      <w:r w:rsidRPr="006559EE">
        <w:t xml:space="preserve"> и </w:t>
      </w:r>
      <w:hyperlink r:id="rId48" w:history="1">
        <w:r w:rsidRPr="006559EE">
          <w:rPr>
            <w:rStyle w:val="a9"/>
          </w:rPr>
          <w:t>Math</w:t>
        </w:r>
      </w:hyperlink>
      <w:r w:rsidRPr="006559EE">
        <w:t>.</w:t>
      </w:r>
    </w:p>
    <w:p w:rsidR="000563F5" w:rsidRPr="000563F5" w:rsidRDefault="000563F5" w:rsidP="000563F5">
      <w:pPr>
        <w:pStyle w:val="3"/>
      </w:pPr>
      <w:r>
        <w:t>Задачи</w:t>
      </w:r>
    </w:p>
    <w:p w:rsidR="006559EE" w:rsidRPr="006559EE" w:rsidRDefault="000563F5" w:rsidP="006559EE">
      <w:pPr>
        <w:pStyle w:val="aa"/>
        <w:rPr>
          <w:b/>
        </w:rPr>
      </w:pPr>
      <w:r>
        <w:rPr>
          <w:b/>
        </w:rPr>
        <w:t xml:space="preserve">  </w:t>
      </w:r>
      <w:r w:rsidR="006559EE" w:rsidRPr="006559EE">
        <w:rPr>
          <w:b/>
        </w:rPr>
        <w:t>Создайте страницу, которая предлагает ввести два числа и выводит их сумму.</w:t>
      </w:r>
    </w:p>
    <w:p w:rsidR="006559EE" w:rsidRPr="006559EE" w:rsidRDefault="006559EE" w:rsidP="004C7F4D">
      <w:pPr>
        <w:pStyle w:val="af1"/>
      </w:pPr>
      <w:r w:rsidRPr="006559EE">
        <w:t xml:space="preserve">var a = </w:t>
      </w:r>
      <w:r w:rsidRPr="0001526E">
        <w:rPr>
          <w:rStyle w:val="af0"/>
        </w:rPr>
        <w:t>+</w:t>
      </w:r>
      <w:r w:rsidRPr="006559EE">
        <w:t>prompt("Введите первое число", "");</w:t>
      </w:r>
    </w:p>
    <w:p w:rsidR="006559EE" w:rsidRPr="006559EE" w:rsidRDefault="006559EE" w:rsidP="004C7F4D">
      <w:pPr>
        <w:pStyle w:val="af1"/>
      </w:pPr>
      <w:r w:rsidRPr="006559EE">
        <w:t xml:space="preserve">var b = </w:t>
      </w:r>
      <w:r w:rsidRPr="0001526E">
        <w:rPr>
          <w:rStyle w:val="af0"/>
        </w:rPr>
        <w:t>+</w:t>
      </w:r>
      <w:r w:rsidRPr="006559EE">
        <w:t>prompt("Введите второе число", "");</w:t>
      </w:r>
    </w:p>
    <w:p w:rsidR="006559EE" w:rsidRPr="006559EE" w:rsidRDefault="006559EE" w:rsidP="004C7F4D">
      <w:pPr>
        <w:pStyle w:val="af1"/>
      </w:pPr>
    </w:p>
    <w:p w:rsidR="006559EE" w:rsidRPr="006559EE" w:rsidRDefault="006559EE" w:rsidP="004C7F4D">
      <w:pPr>
        <w:pStyle w:val="af1"/>
      </w:pPr>
      <w:r w:rsidRPr="006559EE">
        <w:t>alert( a + b );</w:t>
      </w:r>
    </w:p>
    <w:p w:rsidR="006559EE" w:rsidRDefault="006559EE" w:rsidP="006559EE">
      <w:pPr>
        <w:pStyle w:val="aa"/>
      </w:pPr>
      <w:r w:rsidRPr="006559EE">
        <w:t xml:space="preserve">Обратите внимание на оператор </w:t>
      </w:r>
      <w:r w:rsidRPr="0001526E">
        <w:rPr>
          <w:rStyle w:val="af0"/>
        </w:rPr>
        <w:t>+</w:t>
      </w:r>
      <w:r w:rsidRPr="006559EE">
        <w:t xml:space="preserve"> перед prompt, он сразу приводит вводимое значение к числу. Если бы его не было, то a и b были бы строками и складывались бы как строки, то есть "1" + "2" = "12".</w:t>
      </w:r>
    </w:p>
    <w:p w:rsidR="004C7F4D" w:rsidRDefault="004C7F4D" w:rsidP="006559EE">
      <w:pPr>
        <w:pStyle w:val="aa"/>
      </w:pPr>
    </w:p>
    <w:p w:rsidR="004C7F4D" w:rsidRPr="004C7F4D" w:rsidRDefault="000563F5" w:rsidP="004C7F4D">
      <w:pPr>
        <w:pStyle w:val="aa"/>
        <w:rPr>
          <w:b/>
          <w:bCs/>
        </w:rPr>
      </w:pPr>
      <w:bookmarkStart w:id="13" w:name="почему-6-35-tofixed-1-6-3"/>
      <w:r>
        <w:rPr>
          <w:b/>
          <w:bCs/>
        </w:rPr>
        <w:t xml:space="preserve">  </w:t>
      </w:r>
      <w:r w:rsidR="004C7F4D" w:rsidRPr="004C7F4D">
        <w:rPr>
          <w:b/>
          <w:bCs/>
        </w:rPr>
        <w:t>Почему 6.35.toFixed(1) == 6.3?</w:t>
      </w:r>
      <w:bookmarkEnd w:id="13"/>
    </w:p>
    <w:p w:rsidR="004C7F4D" w:rsidRPr="004C7F4D" w:rsidRDefault="004C7F4D" w:rsidP="004C7F4D">
      <w:pPr>
        <w:pStyle w:val="aa"/>
      </w:pPr>
      <w:r w:rsidRPr="004C7F4D">
        <w:t>В математике принято, что 5 округляется вверх, например:</w:t>
      </w:r>
    </w:p>
    <w:p w:rsidR="004C7F4D" w:rsidRPr="004C7F4D" w:rsidRDefault="004C7F4D" w:rsidP="004C7F4D">
      <w:pPr>
        <w:pStyle w:val="af1"/>
      </w:pPr>
      <w:r w:rsidRPr="004C7F4D">
        <w:t>alert( 1.5.toFixed(0) ); // 2</w:t>
      </w:r>
    </w:p>
    <w:p w:rsidR="004C7F4D" w:rsidRPr="004C7F4D" w:rsidRDefault="004C7F4D" w:rsidP="004C7F4D">
      <w:pPr>
        <w:pStyle w:val="af1"/>
      </w:pPr>
      <w:r w:rsidRPr="004C7F4D">
        <w:t>alert( 1.35.toFixed(1) ); // 1.4</w:t>
      </w:r>
    </w:p>
    <w:p w:rsidR="004C7F4D" w:rsidRPr="004C7F4D" w:rsidRDefault="004C7F4D" w:rsidP="004C7F4D">
      <w:pPr>
        <w:pStyle w:val="aa"/>
      </w:pPr>
      <w:r w:rsidRPr="004C7F4D">
        <w:t>Но почему в примере ниже 6.35 округляется до 6.3?</w:t>
      </w:r>
    </w:p>
    <w:p w:rsidR="004C7F4D" w:rsidRPr="004C7F4D" w:rsidRDefault="004C7F4D" w:rsidP="004C7F4D">
      <w:pPr>
        <w:pStyle w:val="af1"/>
      </w:pPr>
      <w:r w:rsidRPr="004C7F4D">
        <w:t>alert( 6.35.toFixed(1) ); // 6.3</w:t>
      </w:r>
    </w:p>
    <w:p w:rsidR="004C7F4D" w:rsidRDefault="004C7F4D" w:rsidP="006559EE">
      <w:pPr>
        <w:pStyle w:val="aa"/>
      </w:pPr>
    </w:p>
    <w:p w:rsidR="004C7F4D" w:rsidRPr="004C7F4D" w:rsidRDefault="004C7F4D" w:rsidP="004C7F4D">
      <w:pPr>
        <w:pStyle w:val="aa"/>
      </w:pPr>
      <w:r w:rsidRPr="004C7F4D">
        <w:t>Во внутреннем двоичном представлении 6.35 является бесконечной двоичной дробью. Хранится она с потерей точности… А впрочем, посмотрим сами:</w:t>
      </w:r>
    </w:p>
    <w:p w:rsidR="004C7F4D" w:rsidRPr="004C7F4D" w:rsidRDefault="004C7F4D" w:rsidP="004C7F4D">
      <w:pPr>
        <w:pStyle w:val="af1"/>
      </w:pPr>
      <w:r w:rsidRPr="004C7F4D">
        <w:t>alert( 6.35.toFixed(20) ); // 6.34999999999999964473</w:t>
      </w:r>
    </w:p>
    <w:p w:rsidR="004C7F4D" w:rsidRDefault="004C7F4D" w:rsidP="004C7F4D">
      <w:pPr>
        <w:pStyle w:val="aa"/>
      </w:pPr>
      <w:r w:rsidRPr="004C7F4D">
        <w:t>Интерпретатор видит число как 6.34..., поэтому и округляет вниз.</w:t>
      </w:r>
    </w:p>
    <w:p w:rsidR="004C7F4D" w:rsidRDefault="004C7F4D" w:rsidP="004C7F4D">
      <w:pPr>
        <w:pStyle w:val="aa"/>
      </w:pPr>
    </w:p>
    <w:p w:rsidR="004C7F4D" w:rsidRPr="004C7F4D" w:rsidRDefault="000563F5" w:rsidP="004C7F4D">
      <w:pPr>
        <w:pStyle w:val="aa"/>
        <w:rPr>
          <w:b/>
          <w:bCs/>
        </w:rPr>
      </w:pPr>
      <w:bookmarkStart w:id="14" w:name="сложение-цен"/>
      <w:r>
        <w:rPr>
          <w:b/>
          <w:bCs/>
        </w:rPr>
        <w:t xml:space="preserve">  </w:t>
      </w:r>
      <w:r w:rsidR="004C7F4D" w:rsidRPr="004C7F4D">
        <w:rPr>
          <w:b/>
          <w:bCs/>
        </w:rPr>
        <w:t>Сложение цен</w:t>
      </w:r>
      <w:bookmarkEnd w:id="14"/>
    </w:p>
    <w:p w:rsidR="004C7F4D" w:rsidRPr="004C7F4D" w:rsidRDefault="004C7F4D" w:rsidP="004C7F4D">
      <w:pPr>
        <w:pStyle w:val="aa"/>
      </w:pPr>
      <w:r w:rsidRPr="004C7F4D">
        <w:t>Представьте себе электронный магазин. Цены даны с точностью до копейки(цента, евроцента и т.п.).</w:t>
      </w:r>
    </w:p>
    <w:p w:rsidR="004C7F4D" w:rsidRPr="004C7F4D" w:rsidRDefault="004C7F4D" w:rsidP="004C7F4D">
      <w:pPr>
        <w:pStyle w:val="aa"/>
      </w:pPr>
      <w:r w:rsidRPr="004C7F4D">
        <w:t>Вы пишете интерфейс для него. Основная работа происходит на сервере, но и на клиенте все должно быть хорошо. Сложение цен на купленные товары и умножение их на количество является обычной операцией.</w:t>
      </w:r>
    </w:p>
    <w:p w:rsidR="004C7F4D" w:rsidRPr="004C7F4D" w:rsidRDefault="004C7F4D" w:rsidP="004C7F4D">
      <w:pPr>
        <w:pStyle w:val="aa"/>
      </w:pPr>
      <w:r w:rsidRPr="004C7F4D">
        <w:t>Получится глупо, если при заказе двух товаров с ценами 0.10$ и 0.20$ человек получит общую стоимость 0.30000000000000004$:</w:t>
      </w:r>
    </w:p>
    <w:p w:rsidR="004C7F4D" w:rsidRPr="004C7F4D" w:rsidRDefault="004C7F4D" w:rsidP="003D38A7">
      <w:pPr>
        <w:pStyle w:val="af1"/>
      </w:pPr>
      <w:r w:rsidRPr="004C7F4D">
        <w:t>alert( 0.1 + 0.2 + '$' );</w:t>
      </w:r>
    </w:p>
    <w:p w:rsidR="004C7F4D" w:rsidRDefault="003D38A7" w:rsidP="004C7F4D">
      <w:pPr>
        <w:pStyle w:val="aa"/>
      </w:pPr>
      <w:r w:rsidRPr="003D38A7">
        <w:t>Что можно сделать, чтобы избежать проблем с ошибками округления?</w:t>
      </w:r>
    </w:p>
    <w:p w:rsidR="006F7253" w:rsidRDefault="006F7253" w:rsidP="004C7F4D">
      <w:pPr>
        <w:pStyle w:val="aa"/>
      </w:pPr>
    </w:p>
    <w:p w:rsidR="006F7253" w:rsidRPr="006F7253" w:rsidRDefault="006F7253" w:rsidP="006F7253">
      <w:pPr>
        <w:pStyle w:val="aa"/>
      </w:pPr>
      <w:r w:rsidRPr="006F7253">
        <w:t>Можно хранить сами цены в «копейках» (центах и т.п.). Тогда они всегда будут целые и проблема исчезнет. Но при показе и при обмене данными нужно будет это учитывать и не забывать делить на 100.</w:t>
      </w:r>
    </w:p>
    <w:p w:rsidR="006F7253" w:rsidRPr="006F7253" w:rsidRDefault="006F7253" w:rsidP="006F7253">
      <w:pPr>
        <w:pStyle w:val="aa"/>
      </w:pPr>
      <w:r w:rsidRPr="006F7253">
        <w:t>При операциях, когда необходимо получить окончательный результат – округлять до 2-го знака после запятой. Все, что дальше – ошибка округления:</w:t>
      </w:r>
    </w:p>
    <w:p w:rsidR="006F7253" w:rsidRPr="006F7253" w:rsidRDefault="006F7253" w:rsidP="006F7253">
      <w:pPr>
        <w:pStyle w:val="af1"/>
      </w:pPr>
      <w:r w:rsidRPr="006F7253">
        <w:t>var price1 = 0.1, price2 = 0.2;</w:t>
      </w:r>
    </w:p>
    <w:p w:rsidR="006F7253" w:rsidRPr="006F7253" w:rsidRDefault="006F7253" w:rsidP="006F7253">
      <w:pPr>
        <w:pStyle w:val="af1"/>
      </w:pPr>
      <w:r w:rsidRPr="006F7253">
        <w:t xml:space="preserve">alert( </w:t>
      </w:r>
      <w:r w:rsidRPr="00656DE8">
        <w:rPr>
          <w:rStyle w:val="af0"/>
        </w:rPr>
        <w:t>+</w:t>
      </w:r>
      <w:r w:rsidRPr="006F7253">
        <w:t>(price1 + price2).toFixed(2) );</w:t>
      </w:r>
    </w:p>
    <w:p w:rsidR="006F7253" w:rsidRDefault="006F7253" w:rsidP="004C7F4D">
      <w:pPr>
        <w:pStyle w:val="aa"/>
      </w:pPr>
    </w:p>
    <w:p w:rsidR="009F3A99" w:rsidRPr="009F3A99" w:rsidRDefault="009F3A99" w:rsidP="009F3A99">
      <w:pPr>
        <w:pStyle w:val="aa"/>
        <w:rPr>
          <w:b/>
        </w:rPr>
      </w:pPr>
      <w:r w:rsidRPr="009F3A99">
        <w:rPr>
          <w:b/>
        </w:rPr>
        <w:t>Этот цикл – бесконечный. Почему?</w:t>
      </w:r>
    </w:p>
    <w:p w:rsidR="009F3A99" w:rsidRPr="009F3A99" w:rsidRDefault="009F3A99" w:rsidP="009F3A99">
      <w:pPr>
        <w:pStyle w:val="af1"/>
      </w:pPr>
      <w:r w:rsidRPr="009F3A99">
        <w:t>var i = 0;</w:t>
      </w:r>
    </w:p>
    <w:p w:rsidR="009F3A99" w:rsidRPr="009F3A99" w:rsidRDefault="009F3A99" w:rsidP="009F3A99">
      <w:pPr>
        <w:pStyle w:val="af1"/>
      </w:pPr>
      <w:r w:rsidRPr="009F3A99">
        <w:t>while (i != 10) {</w:t>
      </w:r>
    </w:p>
    <w:p w:rsidR="009F3A99" w:rsidRPr="009F3A99" w:rsidRDefault="009F3A99" w:rsidP="009F3A99">
      <w:pPr>
        <w:pStyle w:val="af1"/>
      </w:pPr>
      <w:r w:rsidRPr="009F3A99">
        <w:t xml:space="preserve">  i += 0.2;</w:t>
      </w:r>
    </w:p>
    <w:p w:rsidR="009F3A99" w:rsidRPr="009F3A99" w:rsidRDefault="009F3A99" w:rsidP="009F3A99">
      <w:pPr>
        <w:pStyle w:val="af1"/>
      </w:pPr>
      <w:r w:rsidRPr="009F3A99">
        <w:t>}</w:t>
      </w:r>
    </w:p>
    <w:p w:rsidR="009F3A99" w:rsidRPr="009F3A99" w:rsidRDefault="009F3A99" w:rsidP="009F3A99">
      <w:pPr>
        <w:pStyle w:val="aa"/>
      </w:pPr>
      <w:r w:rsidRPr="009F3A99">
        <w:t>Потому что i никогда не станет равным 10.</w:t>
      </w:r>
    </w:p>
    <w:p w:rsidR="009F3A99" w:rsidRPr="009F3A99" w:rsidRDefault="009F3A99" w:rsidP="009F3A99">
      <w:pPr>
        <w:pStyle w:val="aa"/>
      </w:pPr>
      <w:r w:rsidRPr="009F3A99">
        <w:t xml:space="preserve">Запустите, чтобы увидеть </w:t>
      </w:r>
      <w:r w:rsidRPr="009F3A99">
        <w:rPr>
          <w:i/>
          <w:iCs/>
        </w:rPr>
        <w:t>реальные</w:t>
      </w:r>
      <w:r w:rsidRPr="009F3A99">
        <w:t xml:space="preserve"> значения i:</w:t>
      </w:r>
    </w:p>
    <w:p w:rsidR="009F3A99" w:rsidRPr="009F3A99" w:rsidRDefault="009F3A99" w:rsidP="009F3A99">
      <w:pPr>
        <w:pStyle w:val="af1"/>
      </w:pPr>
      <w:r w:rsidRPr="009F3A99">
        <w:t>var i = 0;</w:t>
      </w:r>
    </w:p>
    <w:p w:rsidR="009F3A99" w:rsidRPr="009F3A99" w:rsidRDefault="009F3A99" w:rsidP="009F3A99">
      <w:pPr>
        <w:pStyle w:val="af1"/>
      </w:pPr>
      <w:r w:rsidRPr="009F3A99">
        <w:t>while (i &lt; 11) {</w:t>
      </w:r>
    </w:p>
    <w:p w:rsidR="009F3A99" w:rsidRPr="009F3A99" w:rsidRDefault="009F3A99" w:rsidP="009F3A99">
      <w:pPr>
        <w:pStyle w:val="af1"/>
      </w:pPr>
      <w:r w:rsidRPr="009F3A99">
        <w:t xml:space="preserve">  i += 0.2;</w:t>
      </w:r>
    </w:p>
    <w:p w:rsidR="009F3A99" w:rsidRPr="009F3A99" w:rsidRDefault="009F3A99" w:rsidP="009F3A99">
      <w:pPr>
        <w:pStyle w:val="af1"/>
      </w:pPr>
      <w:r w:rsidRPr="009F3A99">
        <w:t xml:space="preserve">  if (i &gt; 9.8 &amp;&amp; i &lt; 10.2) alert( i );</w:t>
      </w:r>
    </w:p>
    <w:p w:rsidR="009F3A99" w:rsidRPr="000563F5" w:rsidRDefault="009F3A99" w:rsidP="009F3A99">
      <w:pPr>
        <w:pStyle w:val="af1"/>
      </w:pPr>
      <w:r w:rsidRPr="009F3A99">
        <w:t>}</w:t>
      </w:r>
      <w:r w:rsidR="000563F5">
        <w:t xml:space="preserve"> </w:t>
      </w:r>
      <w:r w:rsidR="000563F5">
        <w:rPr>
          <w:lang w:val="en-US"/>
        </w:rPr>
        <w:t xml:space="preserve">// </w:t>
      </w:r>
      <w:r w:rsidR="000563F5" w:rsidRPr="000563F5">
        <w:rPr>
          <w:lang w:val="en-US"/>
        </w:rPr>
        <w:t>9.999999999999996</w:t>
      </w:r>
      <w:r w:rsidR="000563F5">
        <w:rPr>
          <w:lang w:val="en-US"/>
        </w:rPr>
        <w:t xml:space="preserve"> </w:t>
      </w:r>
      <w:r w:rsidR="000563F5">
        <w:t xml:space="preserve">и </w:t>
      </w:r>
      <w:r w:rsidR="000563F5" w:rsidRPr="000563F5">
        <w:t>10.199999999999996</w:t>
      </w:r>
    </w:p>
    <w:p w:rsidR="009F3A99" w:rsidRDefault="009F3A99" w:rsidP="009F3A99">
      <w:pPr>
        <w:pStyle w:val="aa"/>
      </w:pPr>
      <w:r w:rsidRPr="009F3A99">
        <w:t>Ни одно из них в точности не равно 10.</w:t>
      </w:r>
    </w:p>
    <w:p w:rsidR="009F3A99" w:rsidRDefault="009F3A99" w:rsidP="009F3A99">
      <w:pPr>
        <w:pStyle w:val="aa"/>
      </w:pPr>
    </w:p>
    <w:p w:rsidR="009F3A99" w:rsidRPr="009F3A99" w:rsidRDefault="009F3A99" w:rsidP="009F3A99">
      <w:pPr>
        <w:pStyle w:val="aa"/>
        <w:rPr>
          <w:b/>
          <w:bCs/>
        </w:rPr>
      </w:pPr>
      <w:bookmarkStart w:id="15" w:name="как-получить-дробную-часть-числа"/>
      <w:r w:rsidRPr="009F3A99">
        <w:rPr>
          <w:b/>
          <w:bCs/>
        </w:rPr>
        <w:t>Как получить дробную часть числа?</w:t>
      </w:r>
      <w:bookmarkEnd w:id="15"/>
    </w:p>
    <w:p w:rsidR="009F3A99" w:rsidRPr="009F3A99" w:rsidRDefault="009F3A99" w:rsidP="009F3A99">
      <w:pPr>
        <w:pStyle w:val="aa"/>
      </w:pPr>
      <w:r w:rsidRPr="009F3A99">
        <w:t>Напишите функцию getDecimal(num), которая возвращает десятичную часть числа:</w:t>
      </w:r>
    </w:p>
    <w:p w:rsidR="009F3A99" w:rsidRPr="009F3A99" w:rsidRDefault="009F3A99" w:rsidP="009F3A99">
      <w:pPr>
        <w:pStyle w:val="af1"/>
      </w:pPr>
      <w:r w:rsidRPr="009F3A99">
        <w:t>alert( getDecimal(12.345) ); // 0.345</w:t>
      </w:r>
    </w:p>
    <w:p w:rsidR="009F3A99" w:rsidRPr="009F3A99" w:rsidRDefault="009F3A99" w:rsidP="009F3A99">
      <w:pPr>
        <w:pStyle w:val="af1"/>
      </w:pPr>
      <w:r w:rsidRPr="009F3A99">
        <w:t>alert( getDecimal(1.2) ); // 0.2</w:t>
      </w:r>
    </w:p>
    <w:p w:rsidR="009F3A99" w:rsidRPr="009F3A99" w:rsidRDefault="009F3A99" w:rsidP="009F3A99">
      <w:pPr>
        <w:pStyle w:val="af1"/>
      </w:pPr>
      <w:r w:rsidRPr="009F3A99">
        <w:t>alert( getDecimal(-1.2) ); // 0.2</w:t>
      </w:r>
    </w:p>
    <w:p w:rsidR="009F3A99" w:rsidRDefault="009F3A99" w:rsidP="009F3A99">
      <w:pPr>
        <w:pStyle w:val="aa"/>
      </w:pPr>
      <w:r w:rsidRPr="009F3A99">
        <w:t>P.S. Постарайтесь не использовать toFixed</w:t>
      </w:r>
    </w:p>
    <w:p w:rsidR="00310EAC" w:rsidRDefault="00310EAC" w:rsidP="009F3A99">
      <w:pPr>
        <w:pStyle w:val="aa"/>
      </w:pPr>
    </w:p>
    <w:p w:rsidR="00310EAC" w:rsidRPr="00310EAC" w:rsidRDefault="00310EAC" w:rsidP="00310EAC">
      <w:pPr>
        <w:pStyle w:val="af1"/>
      </w:pPr>
      <w:r w:rsidRPr="00310EAC">
        <w:t>function getDecimal(num) {</w:t>
      </w:r>
    </w:p>
    <w:p w:rsidR="00310EAC" w:rsidRPr="00310EAC" w:rsidRDefault="00310EAC" w:rsidP="00310EAC">
      <w:pPr>
        <w:pStyle w:val="af1"/>
      </w:pPr>
      <w:r w:rsidRPr="00310EAC">
        <w:t xml:space="preserve">  return num - Math.floor(num);</w:t>
      </w:r>
    </w:p>
    <w:p w:rsidR="00310EAC" w:rsidRPr="00310EAC" w:rsidRDefault="00310EAC" w:rsidP="00310EAC">
      <w:pPr>
        <w:pStyle w:val="af1"/>
      </w:pPr>
      <w:r w:rsidRPr="00310EAC">
        <w:t>}</w:t>
      </w:r>
    </w:p>
    <w:p w:rsidR="00310EAC" w:rsidRPr="00310EAC" w:rsidRDefault="00310EAC" w:rsidP="00310EAC">
      <w:pPr>
        <w:pStyle w:val="af1"/>
      </w:pPr>
    </w:p>
    <w:p w:rsidR="00310EAC" w:rsidRPr="00310EAC" w:rsidRDefault="00310EAC" w:rsidP="00310EAC">
      <w:pPr>
        <w:pStyle w:val="af1"/>
      </w:pPr>
      <w:r w:rsidRPr="00310EAC">
        <w:t>alert( getDecimal(12.5) ); // 0.5</w:t>
      </w:r>
    </w:p>
    <w:p w:rsidR="00310EAC" w:rsidRPr="00310EAC" w:rsidRDefault="00310EAC" w:rsidP="00310EAC">
      <w:pPr>
        <w:pStyle w:val="af1"/>
      </w:pPr>
      <w:r w:rsidRPr="00310EAC">
        <w:t>alert( getDecimal(-1.2) ); // 0.8, неверно!</w:t>
      </w:r>
    </w:p>
    <w:p w:rsidR="00310EAC" w:rsidRPr="00310EAC" w:rsidRDefault="00310EAC" w:rsidP="00310EAC">
      <w:pPr>
        <w:pStyle w:val="aa"/>
      </w:pPr>
      <w:r w:rsidRPr="00310EAC">
        <w:t>Как видно из примера выше, для отрицательных чисел она не работает.</w:t>
      </w:r>
    </w:p>
    <w:p w:rsidR="00310EAC" w:rsidRPr="00310EAC" w:rsidRDefault="00310EAC" w:rsidP="00310EAC">
      <w:pPr>
        <w:pStyle w:val="aa"/>
      </w:pPr>
      <w:r w:rsidRPr="00310EAC">
        <w:t>Это потому, что округление Math.floor происходит всегда к ближайшему меньшему целому, то есть Math.floor(-1.2) = -2, а нам бы хотелось убрать целую часть, т.е. получить -1.</w:t>
      </w:r>
    </w:p>
    <w:p w:rsidR="00310EAC" w:rsidRPr="00310EAC" w:rsidRDefault="00310EAC" w:rsidP="00310EAC">
      <w:pPr>
        <w:pStyle w:val="aa"/>
      </w:pPr>
      <w:r w:rsidRPr="00310EAC">
        <w:t>Можно попытаться решить проблему так:</w:t>
      </w:r>
    </w:p>
    <w:p w:rsidR="00310EAC" w:rsidRPr="00310EAC" w:rsidRDefault="00310EAC" w:rsidP="00310EAC">
      <w:pPr>
        <w:pStyle w:val="af1"/>
      </w:pPr>
      <w:r w:rsidRPr="00310EAC">
        <w:t>function getDecimal(num) {</w:t>
      </w:r>
    </w:p>
    <w:p w:rsidR="00310EAC" w:rsidRPr="00310EAC" w:rsidRDefault="00310EAC" w:rsidP="00310EAC">
      <w:pPr>
        <w:pStyle w:val="af1"/>
      </w:pPr>
      <w:r w:rsidRPr="00310EAC">
        <w:t xml:space="preserve">  return num &gt; 0 ? num - Math.floor(num) : Math.ceil(num) - num;</w:t>
      </w:r>
    </w:p>
    <w:p w:rsidR="00310EAC" w:rsidRPr="00310EAC" w:rsidRDefault="00310EAC" w:rsidP="00310EAC">
      <w:pPr>
        <w:pStyle w:val="af1"/>
      </w:pPr>
      <w:r w:rsidRPr="00310EAC">
        <w:t>}</w:t>
      </w:r>
    </w:p>
    <w:p w:rsidR="00310EAC" w:rsidRPr="00310EAC" w:rsidRDefault="00310EAC" w:rsidP="00310EAC">
      <w:pPr>
        <w:pStyle w:val="af1"/>
      </w:pPr>
    </w:p>
    <w:p w:rsidR="00310EAC" w:rsidRPr="00310EAC" w:rsidRDefault="00310EAC" w:rsidP="00310EAC">
      <w:pPr>
        <w:pStyle w:val="af1"/>
      </w:pPr>
      <w:r w:rsidRPr="00310EAC">
        <w:lastRenderedPageBreak/>
        <w:t>alert( getDecimal(12.5) ); // 0.5</w:t>
      </w:r>
    </w:p>
    <w:p w:rsidR="00310EAC" w:rsidRPr="00310EAC" w:rsidRDefault="00310EAC" w:rsidP="00310EAC">
      <w:pPr>
        <w:pStyle w:val="af1"/>
      </w:pPr>
      <w:r w:rsidRPr="00310EAC">
        <w:t>alert( getDecimal(-1.2) ); // 0.19999999999999996, неверно!</w:t>
      </w:r>
    </w:p>
    <w:p w:rsidR="00310EAC" w:rsidRPr="00310EAC" w:rsidRDefault="00310EAC" w:rsidP="00310EAC">
      <w:pPr>
        <w:pStyle w:val="af1"/>
      </w:pPr>
      <w:r w:rsidRPr="00310EAC">
        <w:t>alert( getDecimal(1.2) ); // 0.19999999999999996</w:t>
      </w:r>
    </w:p>
    <w:p w:rsidR="00310EAC" w:rsidRPr="00310EAC" w:rsidRDefault="00310EAC" w:rsidP="00310EAC">
      <w:pPr>
        <w:pStyle w:val="aa"/>
      </w:pPr>
      <w:r w:rsidRPr="00310EAC">
        <w:t>Проблема с отрицательными числами решена, но результат, увы, не совсем тот.</w:t>
      </w:r>
    </w:p>
    <w:p w:rsidR="00310EAC" w:rsidRPr="00310EAC" w:rsidRDefault="00310EAC" w:rsidP="00310EAC">
      <w:pPr>
        <w:pStyle w:val="aa"/>
      </w:pPr>
      <w:r w:rsidRPr="00310EAC">
        <w:t>Внутреннее неточное представление чисел приводит к ошибке в вычислениях, которая проявляется при работе и с положительными и с отрицательными числами.</w:t>
      </w:r>
    </w:p>
    <w:p w:rsidR="00310EAC" w:rsidRPr="00310EAC" w:rsidRDefault="00310EAC" w:rsidP="00310EAC">
      <w:pPr>
        <w:pStyle w:val="aa"/>
      </w:pPr>
      <w:r w:rsidRPr="00310EAC">
        <w:t>Давайте попробуем ещё вариант – получим остаток при делении на 1. При таком делении от любого числа в остатке окажется именно дробная часть:</w:t>
      </w:r>
    </w:p>
    <w:p w:rsidR="00310EAC" w:rsidRPr="00310EAC" w:rsidRDefault="00310EAC" w:rsidP="00310EAC">
      <w:pPr>
        <w:pStyle w:val="af1"/>
      </w:pPr>
      <w:r w:rsidRPr="00310EAC">
        <w:t>function getDecimal(num) {</w:t>
      </w:r>
    </w:p>
    <w:p w:rsidR="00310EAC" w:rsidRPr="00310EAC" w:rsidRDefault="00310EAC" w:rsidP="00310EAC">
      <w:pPr>
        <w:pStyle w:val="af1"/>
      </w:pPr>
      <w:r w:rsidRPr="00310EAC">
        <w:t xml:space="preserve">  return num &gt; 0 ? (num % 1) : (-num % 1);</w:t>
      </w:r>
    </w:p>
    <w:p w:rsidR="00310EAC" w:rsidRPr="00310EAC" w:rsidRDefault="00310EAC" w:rsidP="00310EAC">
      <w:pPr>
        <w:pStyle w:val="af1"/>
      </w:pPr>
      <w:r w:rsidRPr="00310EAC">
        <w:t>}</w:t>
      </w:r>
    </w:p>
    <w:p w:rsidR="00310EAC" w:rsidRPr="00310EAC" w:rsidRDefault="00310EAC" w:rsidP="00310EAC">
      <w:pPr>
        <w:pStyle w:val="af1"/>
      </w:pPr>
    </w:p>
    <w:p w:rsidR="00310EAC" w:rsidRPr="00310EAC" w:rsidRDefault="00310EAC" w:rsidP="00310EAC">
      <w:pPr>
        <w:pStyle w:val="af1"/>
      </w:pPr>
      <w:r w:rsidRPr="00310EAC">
        <w:t>alert( getDecimal(12.5) ); // 0.5</w:t>
      </w:r>
    </w:p>
    <w:p w:rsidR="00310EAC" w:rsidRPr="00310EAC" w:rsidRDefault="00310EAC" w:rsidP="00310EAC">
      <w:pPr>
        <w:pStyle w:val="af1"/>
      </w:pPr>
      <w:r w:rsidRPr="00310EAC">
        <w:t>alert( getDecimal(1.2) ); // 0.19999999999999996, неверно!</w:t>
      </w:r>
    </w:p>
    <w:p w:rsidR="00310EAC" w:rsidRPr="00310EAC" w:rsidRDefault="00310EAC" w:rsidP="00310EAC">
      <w:pPr>
        <w:pStyle w:val="aa"/>
      </w:pPr>
      <w:r w:rsidRPr="00310EAC">
        <w:t>В общем-то, работает, функция стала короче, но, увы, ошибка сохранилась.</w:t>
      </w:r>
    </w:p>
    <w:p w:rsidR="00310EAC" w:rsidRPr="00310EAC" w:rsidRDefault="00310EAC" w:rsidP="00310EAC">
      <w:pPr>
        <w:pStyle w:val="aa"/>
      </w:pPr>
      <w:r w:rsidRPr="00310EAC">
        <w:t>Что делать?</w:t>
      </w:r>
    </w:p>
    <w:p w:rsidR="00310EAC" w:rsidRPr="00310EAC" w:rsidRDefault="00310EAC" w:rsidP="00310EAC">
      <w:pPr>
        <w:pStyle w:val="aa"/>
      </w:pPr>
      <w:r w:rsidRPr="00310EAC">
        <w:t>Увы, операции с десятичными дробями подразумевают некоторую потерю точности.</w:t>
      </w:r>
    </w:p>
    <w:p w:rsidR="00310EAC" w:rsidRPr="00310EAC" w:rsidRDefault="00310EAC" w:rsidP="00310EAC">
      <w:pPr>
        <w:pStyle w:val="aa"/>
      </w:pPr>
      <w:r w:rsidRPr="00310EAC">
        <w:t>Зависит от ситуации.</w:t>
      </w:r>
    </w:p>
    <w:p w:rsidR="00310EAC" w:rsidRPr="00310EAC" w:rsidRDefault="00310EAC" w:rsidP="00086F55">
      <w:pPr>
        <w:pStyle w:val="aa"/>
        <w:numPr>
          <w:ilvl w:val="0"/>
          <w:numId w:val="41"/>
        </w:numPr>
      </w:pPr>
      <w:r w:rsidRPr="00310EAC">
        <w:t>Если внешний вид числа неважен и ошибка в вычислениях допустима – она ведь очень мала, то можно оставить как есть.</w:t>
      </w:r>
    </w:p>
    <w:p w:rsidR="00310EAC" w:rsidRPr="00310EAC" w:rsidRDefault="00310EAC" w:rsidP="00086F55">
      <w:pPr>
        <w:pStyle w:val="aa"/>
        <w:numPr>
          <w:ilvl w:val="0"/>
          <w:numId w:val="41"/>
        </w:numPr>
      </w:pPr>
      <w:r w:rsidRPr="00310EAC">
        <w:t>Перейти на промежуточные целочисленные вычисления там, где это возможно.</w:t>
      </w:r>
    </w:p>
    <w:p w:rsidR="00310EAC" w:rsidRPr="00656DE8" w:rsidRDefault="00310EAC" w:rsidP="00086F55">
      <w:pPr>
        <w:pStyle w:val="aa"/>
        <w:numPr>
          <w:ilvl w:val="0"/>
          <w:numId w:val="41"/>
        </w:numPr>
      </w:pPr>
      <w:r w:rsidRPr="00310EAC">
        <w:t>Если мы знаем, что десятичная часть жёстко ограничена, к примеру, может содержать не более 2 знаков то можно округлить число, то есть вернуть +num.toFixed(2).</w:t>
      </w:r>
    </w:p>
    <w:p w:rsidR="00656DE8" w:rsidRPr="00310EAC" w:rsidRDefault="00656DE8" w:rsidP="00086F55">
      <w:pPr>
        <w:pStyle w:val="aa"/>
        <w:numPr>
          <w:ilvl w:val="0"/>
          <w:numId w:val="41"/>
        </w:numPr>
      </w:pPr>
    </w:p>
    <w:p w:rsidR="00310EAC" w:rsidRPr="00310EAC" w:rsidRDefault="00310EAC" w:rsidP="00310EAC">
      <w:pPr>
        <w:pStyle w:val="aa"/>
      </w:pPr>
      <w:r w:rsidRPr="00310EAC">
        <w:t>Если эти варианты не подходят, то можно работать с числом как со строкой:</w:t>
      </w:r>
    </w:p>
    <w:p w:rsidR="00310EAC" w:rsidRPr="00310EAC" w:rsidRDefault="00310EAC" w:rsidP="00310EAC">
      <w:pPr>
        <w:pStyle w:val="af1"/>
      </w:pPr>
      <w:r w:rsidRPr="00310EAC">
        <w:t>function getDecimal(</w:t>
      </w:r>
      <w:r w:rsidRPr="00656DE8">
        <w:rPr>
          <w:color w:val="7030A0"/>
        </w:rPr>
        <w:t>num</w:t>
      </w:r>
      <w:r w:rsidRPr="00310EAC">
        <w:t>) {</w:t>
      </w:r>
    </w:p>
    <w:p w:rsidR="00310EAC" w:rsidRPr="006137B3" w:rsidRDefault="00310EAC" w:rsidP="00310EAC">
      <w:pPr>
        <w:pStyle w:val="af1"/>
      </w:pPr>
      <w:r w:rsidRPr="00310EAC">
        <w:t xml:space="preserve">  var </w:t>
      </w:r>
      <w:r w:rsidRPr="00656DE8">
        <w:rPr>
          <w:color w:val="E36C0A" w:themeColor="accent6" w:themeShade="BF"/>
        </w:rPr>
        <w:t xml:space="preserve">str </w:t>
      </w:r>
      <w:r w:rsidRPr="00310EAC">
        <w:t xml:space="preserve">= "" + </w:t>
      </w:r>
      <w:r w:rsidRPr="00656DE8">
        <w:rPr>
          <w:color w:val="7030A0"/>
        </w:rPr>
        <w:t>num</w:t>
      </w:r>
      <w:r w:rsidRPr="00310EAC">
        <w:t>;</w:t>
      </w:r>
      <w:r w:rsidR="006137B3">
        <w:t xml:space="preserve"> </w:t>
      </w:r>
      <w:r w:rsidR="00845820">
        <w:tab/>
      </w:r>
      <w:r w:rsidR="00845820">
        <w:tab/>
      </w:r>
      <w:r w:rsidR="00845820">
        <w:tab/>
      </w:r>
      <w:r w:rsidR="006137B3">
        <w:rPr>
          <w:lang w:val="en-US"/>
        </w:rPr>
        <w:t>//</w:t>
      </w:r>
      <w:r w:rsidR="003A1ED4">
        <w:t xml:space="preserve"> преобразуем в строку</w:t>
      </w:r>
      <w:r w:rsidR="006137B3">
        <w:rPr>
          <w:lang w:val="en-US"/>
        </w:rPr>
        <w:t xml:space="preserve"> </w:t>
      </w:r>
    </w:p>
    <w:p w:rsidR="00310EAC" w:rsidRPr="00061DE8" w:rsidRDefault="00310EAC" w:rsidP="00310EAC">
      <w:pPr>
        <w:pStyle w:val="af1"/>
        <w:rPr>
          <w:lang w:val="en-US"/>
        </w:rPr>
      </w:pPr>
      <w:r w:rsidRPr="00310EAC">
        <w:t xml:space="preserve">  var </w:t>
      </w:r>
      <w:r w:rsidRPr="00656DE8">
        <w:rPr>
          <w:color w:val="0070C0"/>
        </w:rPr>
        <w:t xml:space="preserve">zeroPos </w:t>
      </w:r>
      <w:r w:rsidRPr="00310EAC">
        <w:t xml:space="preserve">= </w:t>
      </w:r>
      <w:r w:rsidRPr="00656DE8">
        <w:rPr>
          <w:color w:val="E36C0A" w:themeColor="accent6" w:themeShade="BF"/>
        </w:rPr>
        <w:t>str</w:t>
      </w:r>
      <w:r w:rsidRPr="00310EAC">
        <w:t>.</w:t>
      </w:r>
      <w:r w:rsidRPr="00656DE8">
        <w:rPr>
          <w:rStyle w:val="af0"/>
        </w:rPr>
        <w:t>indexOf</w:t>
      </w:r>
      <w:r w:rsidRPr="00310EAC">
        <w:t>(".");</w:t>
      </w:r>
      <w:r w:rsidR="00845820">
        <w:t xml:space="preserve"> </w:t>
      </w:r>
      <w:r w:rsidR="00845820">
        <w:tab/>
      </w:r>
      <w:r w:rsidR="00845820">
        <w:rPr>
          <w:lang w:val="en-US"/>
        </w:rPr>
        <w:t xml:space="preserve">// </w:t>
      </w:r>
      <w:r w:rsidR="00061DE8">
        <w:t xml:space="preserve">возвращает индекс </w:t>
      </w:r>
      <w:r w:rsidR="00061DE8">
        <w:rPr>
          <w:lang w:val="en-US"/>
        </w:rPr>
        <w:t>“</w:t>
      </w:r>
      <w:r w:rsidR="00061DE8">
        <w:t>.</w:t>
      </w:r>
      <w:r w:rsidR="00061DE8">
        <w:rPr>
          <w:lang w:val="en-US"/>
        </w:rPr>
        <w:t>”</w:t>
      </w:r>
    </w:p>
    <w:p w:rsidR="00310EAC" w:rsidRPr="00061DE8" w:rsidRDefault="00310EAC" w:rsidP="00310EAC">
      <w:pPr>
        <w:pStyle w:val="af1"/>
      </w:pPr>
      <w:r w:rsidRPr="00310EAC">
        <w:t xml:space="preserve">  if (</w:t>
      </w:r>
      <w:r w:rsidRPr="00656DE8">
        <w:rPr>
          <w:color w:val="0070C0"/>
        </w:rPr>
        <w:t xml:space="preserve">zeroPos </w:t>
      </w:r>
      <w:r w:rsidRPr="00310EAC">
        <w:t xml:space="preserve">== -1) return </w:t>
      </w:r>
      <w:r w:rsidR="00395042" w:rsidRPr="00656DE8">
        <w:rPr>
          <w:color w:val="7030A0"/>
          <w:lang w:val="en-US"/>
        </w:rPr>
        <w:t>num</w:t>
      </w:r>
      <w:r w:rsidRPr="00310EAC">
        <w:t>;</w:t>
      </w:r>
      <w:r w:rsidR="00061DE8">
        <w:tab/>
      </w:r>
      <w:r w:rsidR="00061DE8">
        <w:tab/>
      </w:r>
      <w:r w:rsidR="00061DE8">
        <w:rPr>
          <w:lang w:val="en-US"/>
        </w:rPr>
        <w:t xml:space="preserve">// </w:t>
      </w:r>
      <w:r w:rsidR="00061DE8">
        <w:t>число целое</w:t>
      </w:r>
    </w:p>
    <w:p w:rsidR="00310EAC" w:rsidRPr="00AF5B67" w:rsidRDefault="00310EAC" w:rsidP="00310EAC">
      <w:pPr>
        <w:pStyle w:val="af1"/>
      </w:pPr>
      <w:r w:rsidRPr="00310EAC">
        <w:t xml:space="preserve">  str = </w:t>
      </w:r>
      <w:r w:rsidRPr="00656DE8">
        <w:rPr>
          <w:color w:val="E36C0A" w:themeColor="accent6" w:themeShade="BF"/>
        </w:rPr>
        <w:t>str</w:t>
      </w:r>
      <w:r w:rsidRPr="00310EAC">
        <w:t>.</w:t>
      </w:r>
      <w:r w:rsidRPr="00656DE8">
        <w:rPr>
          <w:rStyle w:val="af0"/>
        </w:rPr>
        <w:t>slice</w:t>
      </w:r>
      <w:r w:rsidRPr="00310EAC">
        <w:t>(</w:t>
      </w:r>
      <w:r w:rsidRPr="00656DE8">
        <w:rPr>
          <w:color w:val="0070C0"/>
        </w:rPr>
        <w:t>zeroPos</w:t>
      </w:r>
      <w:r w:rsidRPr="00310EAC">
        <w:t>);</w:t>
      </w:r>
      <w:r w:rsidR="00061DE8">
        <w:tab/>
      </w:r>
      <w:r w:rsidR="00061DE8">
        <w:tab/>
      </w:r>
      <w:r w:rsidR="00061DE8">
        <w:rPr>
          <w:lang w:val="en-US"/>
        </w:rPr>
        <w:t xml:space="preserve">// </w:t>
      </w:r>
      <w:r w:rsidR="00061DE8">
        <w:t xml:space="preserve">обрезаем </w:t>
      </w:r>
      <w:r w:rsidR="00AF5B67">
        <w:t>строку</w:t>
      </w:r>
      <w:r w:rsidR="00061DE8">
        <w:t xml:space="preserve"> </w:t>
      </w:r>
      <w:r w:rsidR="00AF5B67">
        <w:t>после</w:t>
      </w:r>
      <w:r w:rsidR="00061DE8">
        <w:t xml:space="preserve"> </w:t>
      </w:r>
      <w:r w:rsidR="00061DE8">
        <w:rPr>
          <w:lang w:val="en-US"/>
        </w:rPr>
        <w:t>“</w:t>
      </w:r>
      <w:r w:rsidR="00061DE8">
        <w:t>.</w:t>
      </w:r>
      <w:r w:rsidR="00061DE8">
        <w:rPr>
          <w:lang w:val="en-US"/>
        </w:rPr>
        <w:t>”</w:t>
      </w:r>
      <w:r w:rsidR="00AF5B67">
        <w:t xml:space="preserve"> до конца </w:t>
      </w:r>
    </w:p>
    <w:p w:rsidR="00310EAC" w:rsidRPr="00310EAC" w:rsidRDefault="00310EAC" w:rsidP="00310EAC">
      <w:pPr>
        <w:pStyle w:val="af1"/>
      </w:pPr>
      <w:r w:rsidRPr="00310EAC">
        <w:t xml:space="preserve">  return +</w:t>
      </w:r>
      <w:r w:rsidRPr="00656DE8">
        <w:rPr>
          <w:color w:val="E36C0A" w:themeColor="accent6" w:themeShade="BF"/>
        </w:rPr>
        <w:t>str</w:t>
      </w:r>
      <w:r w:rsidRPr="00310EAC">
        <w:t>;</w:t>
      </w:r>
    </w:p>
    <w:p w:rsidR="00310EAC" w:rsidRPr="00310EAC" w:rsidRDefault="00310EAC" w:rsidP="00310EAC">
      <w:pPr>
        <w:pStyle w:val="af1"/>
      </w:pPr>
      <w:r w:rsidRPr="00310EAC">
        <w:t>}</w:t>
      </w:r>
    </w:p>
    <w:p w:rsidR="00310EAC" w:rsidRPr="00310EAC" w:rsidRDefault="00310EAC" w:rsidP="00310EAC">
      <w:pPr>
        <w:pStyle w:val="af1"/>
      </w:pPr>
    </w:p>
    <w:p w:rsidR="00310EAC" w:rsidRPr="00310EAC" w:rsidRDefault="00310EAC" w:rsidP="00310EAC">
      <w:pPr>
        <w:pStyle w:val="af1"/>
      </w:pPr>
      <w:r w:rsidRPr="00310EAC">
        <w:t>alert( getDecimal(12.5) ); // 0.5</w:t>
      </w:r>
    </w:p>
    <w:p w:rsidR="00310EAC" w:rsidRPr="00310EAC" w:rsidRDefault="00310EAC" w:rsidP="00310EAC">
      <w:pPr>
        <w:pStyle w:val="af1"/>
      </w:pPr>
      <w:r w:rsidRPr="00310EAC">
        <w:t>alert( getDecimal(1.2) ); // 0.2</w:t>
      </w:r>
    </w:p>
    <w:p w:rsidR="00310EAC" w:rsidRDefault="00310EAC" w:rsidP="009F3A99">
      <w:pPr>
        <w:pStyle w:val="aa"/>
      </w:pPr>
    </w:p>
    <w:p w:rsidR="001A3E93" w:rsidRPr="001A3E93" w:rsidRDefault="001A3E93" w:rsidP="001A3E93">
      <w:pPr>
        <w:pStyle w:val="aa"/>
        <w:rPr>
          <w:b/>
        </w:rPr>
      </w:pPr>
      <w:bookmarkStart w:id="16" w:name="формула-бине"/>
      <w:r w:rsidRPr="001A3E93">
        <w:rPr>
          <w:b/>
        </w:rPr>
        <w:t>Формула Бине</w:t>
      </w:r>
      <w:bookmarkEnd w:id="16"/>
    </w:p>
    <w:p w:rsidR="001A3E93" w:rsidRPr="001A3E93" w:rsidRDefault="001A3E93" w:rsidP="001A3E93">
      <w:pPr>
        <w:pStyle w:val="aa"/>
      </w:pPr>
      <w:r w:rsidRPr="001A3E93">
        <w:t xml:space="preserve">Последовательность </w:t>
      </w:r>
      <w:hyperlink r:id="rId49" w:history="1">
        <w:r w:rsidRPr="001A3E93">
          <w:rPr>
            <w:rStyle w:val="a9"/>
          </w:rPr>
          <w:t>чисел Фибоначчи</w:t>
        </w:r>
      </w:hyperlink>
      <w:r w:rsidRPr="001A3E93">
        <w:t xml:space="preserve"> имеет формулу F</w:t>
      </w:r>
      <w:r w:rsidRPr="001A3E93">
        <w:rPr>
          <w:vertAlign w:val="subscript"/>
        </w:rPr>
        <w:t>n</w:t>
      </w:r>
      <w:r w:rsidRPr="001A3E93">
        <w:t xml:space="preserve"> = F</w:t>
      </w:r>
      <w:r w:rsidRPr="001A3E93">
        <w:rPr>
          <w:vertAlign w:val="subscript"/>
        </w:rPr>
        <w:t>n-1</w:t>
      </w:r>
      <w:r w:rsidRPr="001A3E93">
        <w:t xml:space="preserve"> + F</w:t>
      </w:r>
      <w:r w:rsidRPr="001A3E93">
        <w:rPr>
          <w:vertAlign w:val="subscript"/>
        </w:rPr>
        <w:t>n-2</w:t>
      </w:r>
      <w:r w:rsidRPr="001A3E93">
        <w:t>. То есть, следующее число получается как сумма двух предыдущих.</w:t>
      </w:r>
    </w:p>
    <w:p w:rsidR="001A3E93" w:rsidRPr="001A3E93" w:rsidRDefault="001A3E93" w:rsidP="001A3E93">
      <w:pPr>
        <w:pStyle w:val="aa"/>
      </w:pPr>
      <w:r w:rsidRPr="001A3E93">
        <w:t>Первые два числа равны 1, затем 2(1+1), затем 3(1+2), 5(2+3) и так далее: 1, 1, 2, 3, 5, 8, 13, 21....</w:t>
      </w:r>
    </w:p>
    <w:p w:rsidR="001A3E93" w:rsidRPr="001A3E93" w:rsidRDefault="001A3E93" w:rsidP="001A3E93">
      <w:pPr>
        <w:pStyle w:val="aa"/>
      </w:pPr>
      <w:r w:rsidRPr="001A3E93">
        <w:t xml:space="preserve">Код для их вычисления (из задачи </w:t>
      </w:r>
      <w:hyperlink r:id="rId50" w:history="1">
        <w:r w:rsidRPr="001A3E93">
          <w:rPr>
            <w:rStyle w:val="a9"/>
          </w:rPr>
          <w:t>Числа Фибоначчи</w:t>
        </w:r>
      </w:hyperlink>
      <w:r w:rsidRPr="001A3E93">
        <w:t>):</w:t>
      </w:r>
    </w:p>
    <w:p w:rsidR="001A3E93" w:rsidRPr="001A3E93" w:rsidRDefault="001A3E93" w:rsidP="001A3E93">
      <w:pPr>
        <w:pStyle w:val="af1"/>
      </w:pPr>
      <w:r w:rsidRPr="001A3E93">
        <w:t>function fib(n) {</w:t>
      </w:r>
    </w:p>
    <w:p w:rsidR="001A3E93" w:rsidRPr="001A3E93" w:rsidRDefault="001A3E93" w:rsidP="001A3E93">
      <w:pPr>
        <w:pStyle w:val="af1"/>
      </w:pPr>
      <w:r w:rsidRPr="001A3E93">
        <w:t xml:space="preserve">  var a = 1,</w:t>
      </w:r>
    </w:p>
    <w:p w:rsidR="001A3E93" w:rsidRPr="001A3E93" w:rsidRDefault="001A3E93" w:rsidP="001A3E93">
      <w:pPr>
        <w:pStyle w:val="af1"/>
      </w:pPr>
      <w:r w:rsidRPr="001A3E93">
        <w:t xml:space="preserve">    b = 0,</w:t>
      </w:r>
    </w:p>
    <w:p w:rsidR="001A3E93" w:rsidRPr="001A3E93" w:rsidRDefault="001A3E93" w:rsidP="001A3E93">
      <w:pPr>
        <w:pStyle w:val="af1"/>
      </w:pPr>
      <w:r w:rsidRPr="001A3E93">
        <w:t xml:space="preserve">    x;</w:t>
      </w:r>
    </w:p>
    <w:p w:rsidR="001A3E93" w:rsidRPr="001A3E93" w:rsidRDefault="001A3E93" w:rsidP="001A3E93">
      <w:pPr>
        <w:pStyle w:val="af1"/>
      </w:pPr>
      <w:r w:rsidRPr="001A3E93">
        <w:t xml:space="preserve">  for (i = 0; i &lt; n; i++) {</w:t>
      </w:r>
    </w:p>
    <w:p w:rsidR="001A3E93" w:rsidRPr="001A3E93" w:rsidRDefault="001A3E93" w:rsidP="001A3E93">
      <w:pPr>
        <w:pStyle w:val="af1"/>
      </w:pPr>
      <w:r w:rsidRPr="001A3E93">
        <w:t xml:space="preserve">    x = a + b;</w:t>
      </w:r>
    </w:p>
    <w:p w:rsidR="001A3E93" w:rsidRPr="001A3E93" w:rsidRDefault="001A3E93" w:rsidP="001A3E93">
      <w:pPr>
        <w:pStyle w:val="af1"/>
      </w:pPr>
      <w:r w:rsidRPr="001A3E93">
        <w:t xml:space="preserve">    a = b</w:t>
      </w:r>
    </w:p>
    <w:p w:rsidR="001A3E93" w:rsidRPr="001A3E93" w:rsidRDefault="001A3E93" w:rsidP="001A3E93">
      <w:pPr>
        <w:pStyle w:val="af1"/>
      </w:pPr>
      <w:r w:rsidRPr="001A3E93">
        <w:t xml:space="preserve">    b = x;</w:t>
      </w:r>
    </w:p>
    <w:p w:rsidR="001A3E93" w:rsidRPr="001A3E93" w:rsidRDefault="001A3E93" w:rsidP="001A3E93">
      <w:pPr>
        <w:pStyle w:val="af1"/>
      </w:pPr>
      <w:r w:rsidRPr="001A3E93">
        <w:t xml:space="preserve">  }</w:t>
      </w:r>
    </w:p>
    <w:p w:rsidR="001A3E93" w:rsidRPr="001A3E93" w:rsidRDefault="001A3E93" w:rsidP="001A3E93">
      <w:pPr>
        <w:pStyle w:val="af1"/>
      </w:pPr>
      <w:r w:rsidRPr="001A3E93">
        <w:t xml:space="preserve">  return b;</w:t>
      </w:r>
    </w:p>
    <w:p w:rsidR="001A3E93" w:rsidRPr="001A3E93" w:rsidRDefault="001A3E93" w:rsidP="001A3E93">
      <w:pPr>
        <w:pStyle w:val="af1"/>
      </w:pPr>
      <w:r w:rsidRPr="001A3E93">
        <w:t>}</w:t>
      </w:r>
    </w:p>
    <w:p w:rsidR="001A3E93" w:rsidRPr="001A3E93" w:rsidRDefault="001A3E93" w:rsidP="001A3E93">
      <w:pPr>
        <w:pStyle w:val="aa"/>
      </w:pPr>
      <w:r w:rsidRPr="001A3E93">
        <w:t xml:space="preserve">Существует </w:t>
      </w:r>
      <w:hyperlink r:id="rId51" w:anchor=".D0.A4.D0.BE.D1.80.D0.BC.D1.83.D0.BB.D0.B0_.D0.91.D0.B8.D0.BD.D0.B5" w:history="1">
        <w:r w:rsidRPr="001A3E93">
          <w:rPr>
            <w:rStyle w:val="a9"/>
          </w:rPr>
          <w:t>формула Бине</w:t>
        </w:r>
      </w:hyperlink>
      <w:r w:rsidRPr="001A3E93">
        <w:t>, согласно которой F</w:t>
      </w:r>
      <w:r w:rsidRPr="001A3E93">
        <w:rPr>
          <w:vertAlign w:val="subscript"/>
        </w:rPr>
        <w:t>n</w:t>
      </w:r>
      <w:r w:rsidRPr="001A3E93">
        <w:t xml:space="preserve"> равно ближайшему целому для ϕ</w:t>
      </w:r>
      <w:r w:rsidRPr="001A3E93">
        <w:rPr>
          <w:vertAlign w:val="superscript"/>
        </w:rPr>
        <w:t>n</w:t>
      </w:r>
      <w:r w:rsidRPr="001A3E93">
        <w:t>/√5, где ϕ=(1+√5)/2 – золотое сечение.</w:t>
      </w:r>
    </w:p>
    <w:p w:rsidR="001A3E93" w:rsidRPr="001A3E93" w:rsidRDefault="001A3E93" w:rsidP="001A3E93">
      <w:pPr>
        <w:pStyle w:val="aa"/>
      </w:pPr>
      <w:r w:rsidRPr="001A3E93">
        <w:t>Напишите функцию fibBinet(n), которая будет вычислять F</w:t>
      </w:r>
      <w:r w:rsidRPr="001A3E93">
        <w:rPr>
          <w:vertAlign w:val="subscript"/>
        </w:rPr>
        <w:t>n</w:t>
      </w:r>
      <w:r w:rsidRPr="001A3E93">
        <w:t>, используя эту формулу. Проверьте её для значения F</w:t>
      </w:r>
      <w:r w:rsidRPr="001A3E93">
        <w:rPr>
          <w:vertAlign w:val="subscript"/>
        </w:rPr>
        <w:t>77</w:t>
      </w:r>
      <w:r w:rsidRPr="001A3E93">
        <w:t xml:space="preserve"> (должно получиться fibBinet(77) = 5527939700884757).</w:t>
      </w:r>
    </w:p>
    <w:p w:rsidR="001A3E93" w:rsidRPr="001A3E93" w:rsidRDefault="001A3E93" w:rsidP="001A3E93">
      <w:pPr>
        <w:pStyle w:val="aa"/>
      </w:pPr>
      <w:r w:rsidRPr="001A3E93">
        <w:rPr>
          <w:b/>
          <w:bCs/>
        </w:rPr>
        <w:t>Одинаковы ли результаты, полученные при помощи кода fib(n) выше и по формуле Бине? Если нет, то почему и какой из них верный?</w:t>
      </w:r>
    </w:p>
    <w:p w:rsidR="001A3E93" w:rsidRPr="001A3E93" w:rsidRDefault="001A3E93" w:rsidP="001A3E93">
      <w:pPr>
        <w:pStyle w:val="aa"/>
      </w:pPr>
    </w:p>
    <w:p w:rsidR="001A3E93" w:rsidRPr="001A3E93" w:rsidRDefault="001A3E93" w:rsidP="001A3E93">
      <w:pPr>
        <w:pStyle w:val="af1"/>
      </w:pPr>
      <w:r w:rsidRPr="001A3E93">
        <w:t>function fibBinet(n) {</w:t>
      </w:r>
    </w:p>
    <w:p w:rsidR="001A3E93" w:rsidRPr="001A3E93" w:rsidRDefault="001A3E93" w:rsidP="001A3E93">
      <w:pPr>
        <w:pStyle w:val="af1"/>
      </w:pPr>
      <w:r w:rsidRPr="001A3E93">
        <w:t xml:space="preserve">  var phi = (1 + Math.sqrt(5)) / 2;</w:t>
      </w:r>
    </w:p>
    <w:p w:rsidR="001A3E93" w:rsidRPr="001A3E93" w:rsidRDefault="001A3E93" w:rsidP="001A3E93">
      <w:pPr>
        <w:pStyle w:val="af1"/>
      </w:pPr>
      <w:r w:rsidRPr="001A3E93">
        <w:t xml:space="preserve">  // используем Math.round для округления до ближайшего целого</w:t>
      </w:r>
    </w:p>
    <w:p w:rsidR="001A3E93" w:rsidRPr="001A3E93" w:rsidRDefault="001A3E93" w:rsidP="001A3E93">
      <w:pPr>
        <w:pStyle w:val="af1"/>
      </w:pPr>
      <w:r w:rsidRPr="001A3E93">
        <w:t xml:space="preserve">  return Math.round(Math.pow(phi, n) / Math.sqrt(5));</w:t>
      </w:r>
    </w:p>
    <w:p w:rsidR="001A3E93" w:rsidRPr="001A3E93" w:rsidRDefault="001A3E93" w:rsidP="001A3E93">
      <w:pPr>
        <w:pStyle w:val="af1"/>
      </w:pPr>
      <w:r w:rsidRPr="001A3E93">
        <w:t>}</w:t>
      </w:r>
    </w:p>
    <w:p w:rsidR="001A3E93" w:rsidRPr="001A3E93" w:rsidRDefault="001A3E93" w:rsidP="001A3E93">
      <w:pPr>
        <w:pStyle w:val="af1"/>
      </w:pPr>
    </w:p>
    <w:p w:rsidR="001A3E93" w:rsidRPr="001A3E93" w:rsidRDefault="001A3E93" w:rsidP="001A3E93">
      <w:pPr>
        <w:pStyle w:val="af1"/>
      </w:pPr>
      <w:r w:rsidRPr="001A3E93">
        <w:t>function fib(n) {</w:t>
      </w:r>
    </w:p>
    <w:p w:rsidR="001A3E93" w:rsidRPr="001A3E93" w:rsidRDefault="001A3E93" w:rsidP="001A3E93">
      <w:pPr>
        <w:pStyle w:val="af1"/>
      </w:pPr>
      <w:r w:rsidRPr="001A3E93">
        <w:t xml:space="preserve">  var a = 1,</w:t>
      </w:r>
    </w:p>
    <w:p w:rsidR="001A3E93" w:rsidRPr="001A3E93" w:rsidRDefault="001A3E93" w:rsidP="001A3E93">
      <w:pPr>
        <w:pStyle w:val="af1"/>
      </w:pPr>
      <w:r w:rsidRPr="001A3E93">
        <w:t xml:space="preserve">    b = 0,</w:t>
      </w:r>
    </w:p>
    <w:p w:rsidR="001A3E93" w:rsidRPr="001A3E93" w:rsidRDefault="001A3E93" w:rsidP="001A3E93">
      <w:pPr>
        <w:pStyle w:val="af1"/>
      </w:pPr>
      <w:r w:rsidRPr="001A3E93">
        <w:t xml:space="preserve">    x;</w:t>
      </w:r>
    </w:p>
    <w:p w:rsidR="001A3E93" w:rsidRPr="001A3E93" w:rsidRDefault="001A3E93" w:rsidP="001A3E93">
      <w:pPr>
        <w:pStyle w:val="af1"/>
      </w:pPr>
      <w:r w:rsidRPr="001A3E93">
        <w:t xml:space="preserve">  for (i = 0; i &lt; n; i++) {</w:t>
      </w:r>
    </w:p>
    <w:p w:rsidR="001A3E93" w:rsidRPr="001A3E93" w:rsidRDefault="001A3E93" w:rsidP="001A3E93">
      <w:pPr>
        <w:pStyle w:val="af1"/>
      </w:pPr>
      <w:r w:rsidRPr="001A3E93">
        <w:t xml:space="preserve">    x = a + b;</w:t>
      </w:r>
    </w:p>
    <w:p w:rsidR="001A3E93" w:rsidRPr="001A3E93" w:rsidRDefault="001A3E93" w:rsidP="001A3E93">
      <w:pPr>
        <w:pStyle w:val="af1"/>
      </w:pPr>
      <w:r w:rsidRPr="001A3E93">
        <w:t xml:space="preserve">    a = b</w:t>
      </w:r>
    </w:p>
    <w:p w:rsidR="001A3E93" w:rsidRPr="001A3E93" w:rsidRDefault="001A3E93" w:rsidP="001A3E93">
      <w:pPr>
        <w:pStyle w:val="af1"/>
      </w:pPr>
      <w:r w:rsidRPr="001A3E93">
        <w:t xml:space="preserve">    b = x;</w:t>
      </w:r>
    </w:p>
    <w:p w:rsidR="001A3E93" w:rsidRPr="001A3E93" w:rsidRDefault="001A3E93" w:rsidP="001A3E93">
      <w:pPr>
        <w:pStyle w:val="af1"/>
      </w:pPr>
      <w:r w:rsidRPr="001A3E93">
        <w:t xml:space="preserve">  }</w:t>
      </w:r>
    </w:p>
    <w:p w:rsidR="001A3E93" w:rsidRPr="001A3E93" w:rsidRDefault="001A3E93" w:rsidP="001A3E93">
      <w:pPr>
        <w:pStyle w:val="af1"/>
      </w:pPr>
      <w:r w:rsidRPr="001A3E93">
        <w:t xml:space="preserve">  return b;</w:t>
      </w:r>
    </w:p>
    <w:p w:rsidR="001A3E93" w:rsidRPr="001A3E93" w:rsidRDefault="001A3E93" w:rsidP="001A3E93">
      <w:pPr>
        <w:pStyle w:val="af1"/>
      </w:pPr>
      <w:r w:rsidRPr="001A3E93">
        <w:t>}</w:t>
      </w:r>
    </w:p>
    <w:p w:rsidR="001A3E93" w:rsidRPr="001A3E93" w:rsidRDefault="001A3E93" w:rsidP="001A3E93">
      <w:pPr>
        <w:pStyle w:val="af1"/>
      </w:pPr>
    </w:p>
    <w:p w:rsidR="001A3E93" w:rsidRPr="001A3E93" w:rsidRDefault="001A3E93" w:rsidP="001A3E93">
      <w:pPr>
        <w:pStyle w:val="af1"/>
      </w:pPr>
      <w:r w:rsidRPr="001A3E93">
        <w:t>alert( fibBinet(2) ); // 1, равно fib(2)</w:t>
      </w:r>
    </w:p>
    <w:p w:rsidR="001A3E93" w:rsidRPr="001A3E93" w:rsidRDefault="001A3E93" w:rsidP="001A3E93">
      <w:pPr>
        <w:pStyle w:val="af1"/>
      </w:pPr>
      <w:r w:rsidRPr="001A3E93">
        <w:t>alert( fibBinet(8) ); // 21, равно fib(8)</w:t>
      </w:r>
    </w:p>
    <w:p w:rsidR="001A3E93" w:rsidRPr="001A3E93" w:rsidRDefault="001A3E93" w:rsidP="001A3E93">
      <w:pPr>
        <w:pStyle w:val="af1"/>
      </w:pPr>
      <w:r w:rsidRPr="001A3E93">
        <w:t>alert( fibBinet(77) ); // 5527939700884755</w:t>
      </w:r>
    </w:p>
    <w:p w:rsidR="001A3E93" w:rsidRPr="001A3E93" w:rsidRDefault="001A3E93" w:rsidP="001A3E93">
      <w:pPr>
        <w:pStyle w:val="af1"/>
      </w:pPr>
      <w:r w:rsidRPr="001A3E93">
        <w:lastRenderedPageBreak/>
        <w:t>alert( fib(77) ); // 5527939700884757, не совпадает!</w:t>
      </w:r>
    </w:p>
    <w:p w:rsidR="001A3E93" w:rsidRPr="001A3E93" w:rsidRDefault="001A3E93" w:rsidP="001A3E93">
      <w:pPr>
        <w:pStyle w:val="aa"/>
      </w:pPr>
      <w:r w:rsidRPr="001A3E93">
        <w:rPr>
          <w:b/>
          <w:bCs/>
        </w:rPr>
        <w:t>Результат вычисления F</w:t>
      </w:r>
      <w:r w:rsidRPr="001A3E93">
        <w:rPr>
          <w:b/>
          <w:bCs/>
          <w:vertAlign w:val="subscript"/>
        </w:rPr>
        <w:t>77</w:t>
      </w:r>
      <w:r w:rsidRPr="001A3E93">
        <w:rPr>
          <w:b/>
          <w:bCs/>
        </w:rPr>
        <w:t xml:space="preserve"> получился неверным!</w:t>
      </w:r>
    </w:p>
    <w:p w:rsidR="001A3E93" w:rsidRPr="001A3E93" w:rsidRDefault="001A3E93" w:rsidP="001A3E93">
      <w:pPr>
        <w:pStyle w:val="aa"/>
      </w:pPr>
      <w:r w:rsidRPr="001A3E93">
        <w:t>Причина – в ошибках округления, ведь √5 – бесконечная дробь.</w:t>
      </w:r>
    </w:p>
    <w:p w:rsidR="001A3E93" w:rsidRPr="001A3E93" w:rsidRDefault="001A3E93" w:rsidP="001A3E93">
      <w:pPr>
        <w:pStyle w:val="aa"/>
      </w:pPr>
      <w:r w:rsidRPr="001A3E93">
        <w:t>Ошибки округления при вычислениях множатся и, в итоге, дают расхождение.</w:t>
      </w:r>
    </w:p>
    <w:p w:rsidR="001A3E93" w:rsidRDefault="001A3E93" w:rsidP="001A3E93">
      <w:pPr>
        <w:pStyle w:val="aa"/>
        <w:rPr>
          <w:b/>
          <w:bCs/>
        </w:rPr>
      </w:pPr>
      <w:bookmarkStart w:id="17" w:name="случайное-из-интервала-0-max"/>
    </w:p>
    <w:p w:rsidR="001A3E93" w:rsidRPr="001A3E93" w:rsidRDefault="001A3E93" w:rsidP="001A3E93">
      <w:pPr>
        <w:pStyle w:val="aa"/>
        <w:rPr>
          <w:b/>
          <w:bCs/>
        </w:rPr>
      </w:pPr>
      <w:r w:rsidRPr="001A3E93">
        <w:rPr>
          <w:b/>
          <w:bCs/>
        </w:rPr>
        <w:t>Случайное из интервала (0, max)</w:t>
      </w:r>
      <w:bookmarkEnd w:id="17"/>
    </w:p>
    <w:p w:rsidR="001A3E93" w:rsidRDefault="001A3E93" w:rsidP="001A3E93">
      <w:pPr>
        <w:pStyle w:val="aa"/>
        <w:rPr>
          <w:lang w:val="en-US"/>
        </w:rPr>
      </w:pPr>
      <w:r w:rsidRPr="001A3E93">
        <w:t>Напишите код для генерации случайного значения в диапазоне от 0 до max, не включая max.</w:t>
      </w:r>
    </w:p>
    <w:p w:rsidR="006F42A7" w:rsidRPr="006F42A7" w:rsidRDefault="006F42A7" w:rsidP="001A3E93">
      <w:pPr>
        <w:pStyle w:val="aa"/>
        <w:rPr>
          <w:lang w:val="en-US"/>
        </w:rPr>
      </w:pPr>
    </w:p>
    <w:p w:rsidR="001A3E93" w:rsidRPr="001A3E93" w:rsidRDefault="001A3E93" w:rsidP="001A3E93">
      <w:pPr>
        <w:pStyle w:val="aa"/>
      </w:pPr>
      <w:r w:rsidRPr="001A3E93">
        <w:t>Сгенерируем значение в диапазоне 0..1 и умножим на max:</w:t>
      </w:r>
    </w:p>
    <w:p w:rsidR="001A3E93" w:rsidRPr="001A3E93" w:rsidRDefault="001A3E93" w:rsidP="00701547">
      <w:pPr>
        <w:pStyle w:val="af1"/>
      </w:pPr>
      <w:r w:rsidRPr="001A3E93">
        <w:t>var max = 10;</w:t>
      </w:r>
    </w:p>
    <w:p w:rsidR="001A3E93" w:rsidRPr="001A3E93" w:rsidRDefault="001A3E93" w:rsidP="00701547">
      <w:pPr>
        <w:pStyle w:val="af1"/>
      </w:pPr>
    </w:p>
    <w:p w:rsidR="001A3E93" w:rsidRPr="001A3E93" w:rsidRDefault="001A3E93" w:rsidP="00701547">
      <w:pPr>
        <w:pStyle w:val="af1"/>
      </w:pPr>
      <w:r w:rsidRPr="001A3E93">
        <w:t>alert( Math.random() * max );</w:t>
      </w:r>
    </w:p>
    <w:p w:rsidR="001A3E93" w:rsidRDefault="001A3E93" w:rsidP="009F3A99">
      <w:pPr>
        <w:pStyle w:val="aa"/>
      </w:pPr>
    </w:p>
    <w:p w:rsidR="00701547" w:rsidRPr="00701547" w:rsidRDefault="00701547" w:rsidP="00701547">
      <w:pPr>
        <w:pStyle w:val="aa"/>
        <w:rPr>
          <w:b/>
          <w:bCs/>
        </w:rPr>
      </w:pPr>
      <w:bookmarkStart w:id="18" w:name="случайное-из-интервала-min-max"/>
      <w:r w:rsidRPr="00701547">
        <w:rPr>
          <w:b/>
          <w:bCs/>
        </w:rPr>
        <w:t>Случайное из интервала (min, max)</w:t>
      </w:r>
      <w:bookmarkEnd w:id="18"/>
    </w:p>
    <w:p w:rsidR="00701547" w:rsidRDefault="00701547" w:rsidP="00701547">
      <w:pPr>
        <w:pStyle w:val="aa"/>
        <w:rPr>
          <w:lang w:val="en-US"/>
        </w:rPr>
      </w:pPr>
      <w:r w:rsidRPr="00701547">
        <w:t>Напишите код для генерации случайного числа от min до max, не включая max.</w:t>
      </w:r>
    </w:p>
    <w:p w:rsidR="006F42A7" w:rsidRPr="006F42A7" w:rsidRDefault="006F42A7" w:rsidP="00701547">
      <w:pPr>
        <w:pStyle w:val="aa"/>
        <w:rPr>
          <w:lang w:val="en-US"/>
        </w:rPr>
      </w:pPr>
    </w:p>
    <w:p w:rsidR="00701547" w:rsidRPr="00701547" w:rsidRDefault="00701547" w:rsidP="00701547">
      <w:pPr>
        <w:pStyle w:val="aa"/>
      </w:pPr>
      <w:r w:rsidRPr="00701547">
        <w:t>Сгенерируем значение из интервала 0..max-min, а затем сдвинем на min:</w:t>
      </w:r>
    </w:p>
    <w:p w:rsidR="00701547" w:rsidRPr="00701547" w:rsidRDefault="00701547" w:rsidP="00701547">
      <w:pPr>
        <w:pStyle w:val="af1"/>
      </w:pPr>
      <w:r w:rsidRPr="00701547">
        <w:t>var min = 5,</w:t>
      </w:r>
    </w:p>
    <w:p w:rsidR="00701547" w:rsidRPr="00701547" w:rsidRDefault="00701547" w:rsidP="00701547">
      <w:pPr>
        <w:pStyle w:val="af1"/>
      </w:pPr>
      <w:r w:rsidRPr="00701547">
        <w:t xml:space="preserve">  max = 10;</w:t>
      </w:r>
    </w:p>
    <w:p w:rsidR="00701547" w:rsidRPr="00701547" w:rsidRDefault="00701547" w:rsidP="00701547">
      <w:pPr>
        <w:pStyle w:val="af1"/>
      </w:pPr>
    </w:p>
    <w:p w:rsidR="00701547" w:rsidRPr="00701547" w:rsidRDefault="00701547" w:rsidP="00701547">
      <w:pPr>
        <w:pStyle w:val="af1"/>
      </w:pPr>
      <w:r w:rsidRPr="00701547">
        <w:t>alert( min + Math.random() * (max - min) );</w:t>
      </w:r>
    </w:p>
    <w:p w:rsidR="00701547" w:rsidRDefault="00701547" w:rsidP="009F3A99">
      <w:pPr>
        <w:pStyle w:val="aa"/>
      </w:pPr>
    </w:p>
    <w:p w:rsidR="00701547" w:rsidRPr="00701547" w:rsidRDefault="00701547" w:rsidP="00701547">
      <w:pPr>
        <w:pStyle w:val="aa"/>
        <w:rPr>
          <w:b/>
          <w:bCs/>
        </w:rPr>
      </w:pPr>
      <w:bookmarkStart w:id="19" w:name="случайное-целое-от-min-до-max"/>
      <w:r w:rsidRPr="00701547">
        <w:rPr>
          <w:b/>
          <w:bCs/>
        </w:rPr>
        <w:t>Случайное целое от min до max</w:t>
      </w:r>
      <w:bookmarkEnd w:id="19"/>
    </w:p>
    <w:p w:rsidR="00701547" w:rsidRPr="00701547" w:rsidRDefault="00701547" w:rsidP="00701547">
      <w:pPr>
        <w:pStyle w:val="aa"/>
      </w:pPr>
      <w:r w:rsidRPr="00701547">
        <w:t xml:space="preserve">Напишите функцию randomInteger(min, max) для генерации случайного </w:t>
      </w:r>
      <w:r w:rsidRPr="00701547">
        <w:rPr>
          <w:b/>
          <w:bCs/>
        </w:rPr>
        <w:t>целого</w:t>
      </w:r>
      <w:r w:rsidRPr="00701547">
        <w:t xml:space="preserve"> числа между min и max, включая min,max как возможные значения.</w:t>
      </w:r>
    </w:p>
    <w:p w:rsidR="00701547" w:rsidRPr="00701547" w:rsidRDefault="00701547" w:rsidP="00701547">
      <w:pPr>
        <w:pStyle w:val="aa"/>
      </w:pPr>
      <w:r w:rsidRPr="00701547">
        <w:t>Любое число из интервала min..max должно иметь одинаковую вероятность.</w:t>
      </w:r>
    </w:p>
    <w:p w:rsidR="00701547" w:rsidRPr="00701547" w:rsidRDefault="00701547" w:rsidP="00701547">
      <w:pPr>
        <w:pStyle w:val="aa"/>
        <w:rPr>
          <w:b/>
          <w:bCs/>
        </w:rPr>
      </w:pPr>
      <w:r w:rsidRPr="00701547">
        <w:rPr>
          <w:b/>
          <w:bCs/>
        </w:rPr>
        <w:t>Очевидное неверное решение (round)</w:t>
      </w:r>
    </w:p>
    <w:p w:rsidR="00701547" w:rsidRPr="00701547" w:rsidRDefault="00701547" w:rsidP="00701547">
      <w:pPr>
        <w:pStyle w:val="aa"/>
      </w:pPr>
      <w:r w:rsidRPr="00701547">
        <w:t>Самый простой, но неверный способ – это сгенерировать значение в интервале min..max и округлить его Math.round, вот так:</w:t>
      </w:r>
    </w:p>
    <w:p w:rsidR="00701547" w:rsidRPr="00701547" w:rsidRDefault="00701547" w:rsidP="00701547">
      <w:pPr>
        <w:pStyle w:val="af1"/>
      </w:pPr>
      <w:r w:rsidRPr="00701547">
        <w:t>function randomInteger(min, max) {</w:t>
      </w:r>
    </w:p>
    <w:p w:rsidR="00701547" w:rsidRPr="00701547" w:rsidRDefault="00701547" w:rsidP="00701547">
      <w:pPr>
        <w:pStyle w:val="af1"/>
      </w:pPr>
      <w:r w:rsidRPr="00701547">
        <w:t xml:space="preserve">  var rand = min + Math.random() * (max - min)</w:t>
      </w:r>
    </w:p>
    <w:p w:rsidR="00701547" w:rsidRPr="00701547" w:rsidRDefault="00701547" w:rsidP="00701547">
      <w:pPr>
        <w:pStyle w:val="af1"/>
      </w:pPr>
      <w:r w:rsidRPr="00701547">
        <w:t xml:space="preserve">  rand = Math.round(rand);</w:t>
      </w:r>
    </w:p>
    <w:p w:rsidR="00701547" w:rsidRPr="00701547" w:rsidRDefault="00701547" w:rsidP="00701547">
      <w:pPr>
        <w:pStyle w:val="af1"/>
      </w:pPr>
      <w:r w:rsidRPr="00701547">
        <w:t xml:space="preserve">  return rand;</w:t>
      </w:r>
    </w:p>
    <w:p w:rsidR="00701547" w:rsidRPr="00701547" w:rsidRDefault="00701547" w:rsidP="00701547">
      <w:pPr>
        <w:pStyle w:val="af1"/>
      </w:pPr>
      <w:r w:rsidRPr="00701547">
        <w:t>}</w:t>
      </w:r>
    </w:p>
    <w:p w:rsidR="00701547" w:rsidRPr="00701547" w:rsidRDefault="00701547" w:rsidP="00701547">
      <w:pPr>
        <w:pStyle w:val="af1"/>
      </w:pPr>
    </w:p>
    <w:p w:rsidR="00701547" w:rsidRPr="00701547" w:rsidRDefault="00701547" w:rsidP="00701547">
      <w:pPr>
        <w:pStyle w:val="af1"/>
      </w:pPr>
      <w:r w:rsidRPr="00701547">
        <w:t>alert( randomInteger(1, 3) );</w:t>
      </w:r>
    </w:p>
    <w:p w:rsidR="00701547" w:rsidRPr="00701547" w:rsidRDefault="00701547" w:rsidP="00701547">
      <w:pPr>
        <w:pStyle w:val="aa"/>
      </w:pPr>
      <w:r w:rsidRPr="00701547">
        <w:t>Эта функция работает. Но при этом она некорректна: вероятность получить крайние значения min и max будет в два раза меньше, чем любые другие.</w:t>
      </w:r>
    </w:p>
    <w:p w:rsidR="00701547" w:rsidRPr="00701547" w:rsidRDefault="00701547" w:rsidP="00701547">
      <w:pPr>
        <w:pStyle w:val="aa"/>
      </w:pPr>
      <w:r w:rsidRPr="00701547">
        <w:t>При многократном запуске этого кода вы легко заметите, что 2 выпадает чаще всех.</w:t>
      </w:r>
    </w:p>
    <w:p w:rsidR="00701547" w:rsidRPr="00701547" w:rsidRDefault="00701547" w:rsidP="00701547">
      <w:pPr>
        <w:pStyle w:val="aa"/>
      </w:pPr>
      <w:r w:rsidRPr="00701547">
        <w:t>Это происходит из-за того, что Math.round() получает разнообразные случайные числа из интервала от 1 до 3, но при округлении до ближайшего целого получится, что:</w:t>
      </w:r>
    </w:p>
    <w:p w:rsidR="00701547" w:rsidRPr="00701547" w:rsidRDefault="00701547" w:rsidP="00701547">
      <w:pPr>
        <w:pStyle w:val="aa"/>
      </w:pPr>
      <w:r w:rsidRPr="00701547">
        <w:t>значения из диапазона 1   ... 1.49999..  станут 1</w:t>
      </w:r>
    </w:p>
    <w:p w:rsidR="00701547" w:rsidRPr="00701547" w:rsidRDefault="00701547" w:rsidP="00701547">
      <w:pPr>
        <w:pStyle w:val="aa"/>
      </w:pPr>
      <w:r w:rsidRPr="00701547">
        <w:t>значения из диапазона 1.5 ... 2.49999..  станут 2</w:t>
      </w:r>
    </w:p>
    <w:p w:rsidR="00701547" w:rsidRPr="00701547" w:rsidRDefault="00701547" w:rsidP="00701547">
      <w:pPr>
        <w:pStyle w:val="aa"/>
      </w:pPr>
      <w:r w:rsidRPr="00701547">
        <w:t>значения из диапазона 2.5 ... 2.99999..  станут 3</w:t>
      </w:r>
    </w:p>
    <w:p w:rsidR="00701547" w:rsidRPr="00701547" w:rsidRDefault="00701547" w:rsidP="00701547">
      <w:pPr>
        <w:pStyle w:val="aa"/>
      </w:pPr>
      <w:r w:rsidRPr="00701547">
        <w:t>Отсюда явно видно, что в 1 (как и 3) попадает диапазон значений в два раза меньший, чем в 2. Из-за этого такой перекос.</w:t>
      </w:r>
    </w:p>
    <w:p w:rsidR="00D5130B" w:rsidRDefault="00D5130B" w:rsidP="00701547">
      <w:pPr>
        <w:pStyle w:val="aa"/>
        <w:rPr>
          <w:b/>
          <w:bCs/>
          <w:lang w:val="en-US"/>
        </w:rPr>
      </w:pPr>
    </w:p>
    <w:p w:rsidR="00701547" w:rsidRPr="00701547" w:rsidRDefault="00701547" w:rsidP="00701547">
      <w:pPr>
        <w:pStyle w:val="aa"/>
        <w:rPr>
          <w:b/>
          <w:bCs/>
        </w:rPr>
      </w:pPr>
      <w:r w:rsidRPr="00701547">
        <w:rPr>
          <w:b/>
          <w:bCs/>
        </w:rPr>
        <w:t>Верное решение с round</w:t>
      </w:r>
    </w:p>
    <w:p w:rsidR="00701547" w:rsidRPr="00701547" w:rsidRDefault="00701547" w:rsidP="00701547">
      <w:pPr>
        <w:pStyle w:val="aa"/>
      </w:pPr>
      <w:r w:rsidRPr="00701547">
        <w:t>Правильный способ: Math.round(случайное от min-0.5 до max+0.5)</w:t>
      </w:r>
    </w:p>
    <w:p w:rsidR="00701547" w:rsidRPr="00701547" w:rsidRDefault="00701547" w:rsidP="00701547">
      <w:pPr>
        <w:pStyle w:val="af1"/>
      </w:pPr>
      <w:r w:rsidRPr="00701547">
        <w:t>function randomInteger(min, max) {</w:t>
      </w:r>
    </w:p>
    <w:p w:rsidR="00701547" w:rsidRPr="00701547" w:rsidRDefault="00701547" w:rsidP="00701547">
      <w:pPr>
        <w:pStyle w:val="af1"/>
      </w:pPr>
      <w:r w:rsidRPr="00701547">
        <w:t xml:space="preserve">    var rand = min - 0.5 + Math.random() * (max - min + 1)</w:t>
      </w:r>
    </w:p>
    <w:p w:rsidR="00701547" w:rsidRPr="00701547" w:rsidRDefault="00701547" w:rsidP="00701547">
      <w:pPr>
        <w:pStyle w:val="af1"/>
      </w:pPr>
      <w:r w:rsidRPr="00701547">
        <w:t xml:space="preserve">    rand = Math.round(rand);</w:t>
      </w:r>
    </w:p>
    <w:p w:rsidR="00701547" w:rsidRPr="00701547" w:rsidRDefault="00701547" w:rsidP="00701547">
      <w:pPr>
        <w:pStyle w:val="af1"/>
      </w:pPr>
      <w:r w:rsidRPr="00701547">
        <w:t xml:space="preserve">    return rand;</w:t>
      </w:r>
    </w:p>
    <w:p w:rsidR="00701547" w:rsidRPr="00701547" w:rsidRDefault="00701547" w:rsidP="00701547">
      <w:pPr>
        <w:pStyle w:val="af1"/>
      </w:pPr>
      <w:r w:rsidRPr="00701547">
        <w:t xml:space="preserve">  }</w:t>
      </w:r>
    </w:p>
    <w:p w:rsidR="00701547" w:rsidRPr="00701547" w:rsidRDefault="00701547" w:rsidP="00701547">
      <w:pPr>
        <w:pStyle w:val="af1"/>
      </w:pPr>
    </w:p>
    <w:p w:rsidR="00701547" w:rsidRPr="00701547" w:rsidRDefault="00701547" w:rsidP="00701547">
      <w:pPr>
        <w:pStyle w:val="af1"/>
      </w:pPr>
      <w:r w:rsidRPr="00701547">
        <w:t>alert( randomInteger(5, 10) );</w:t>
      </w:r>
    </w:p>
    <w:p w:rsidR="00701547" w:rsidRPr="00701547" w:rsidRDefault="00701547" w:rsidP="00701547">
      <w:pPr>
        <w:pStyle w:val="aa"/>
      </w:pPr>
      <w:r w:rsidRPr="00701547">
        <w:t>В этом случае диапазон будет тот же (max-min+1), но учтена механика округления round.</w:t>
      </w:r>
    </w:p>
    <w:p w:rsidR="00F2715D" w:rsidRDefault="00F2715D" w:rsidP="00701547">
      <w:pPr>
        <w:pStyle w:val="aa"/>
        <w:rPr>
          <w:b/>
          <w:bCs/>
        </w:rPr>
      </w:pPr>
    </w:p>
    <w:p w:rsidR="00701547" w:rsidRPr="00701547" w:rsidRDefault="00701547" w:rsidP="00701547">
      <w:pPr>
        <w:pStyle w:val="aa"/>
        <w:rPr>
          <w:b/>
          <w:bCs/>
        </w:rPr>
      </w:pPr>
      <w:r w:rsidRPr="00701547">
        <w:rPr>
          <w:b/>
          <w:bCs/>
        </w:rPr>
        <w:t>Решение с floor</w:t>
      </w:r>
    </w:p>
    <w:p w:rsidR="00701547" w:rsidRPr="00701547" w:rsidRDefault="00701547" w:rsidP="00701547">
      <w:pPr>
        <w:pStyle w:val="aa"/>
      </w:pPr>
      <w:r w:rsidRPr="00701547">
        <w:t>Альтернативный путь – применить округление Math.floor() к случайному числу от min до max+1.</w:t>
      </w:r>
    </w:p>
    <w:p w:rsidR="00701547" w:rsidRPr="00701547" w:rsidRDefault="00701547" w:rsidP="00701547">
      <w:pPr>
        <w:pStyle w:val="aa"/>
      </w:pPr>
      <w:r w:rsidRPr="00701547">
        <w:t>Например, для генерации целого числа от 1 до 3, создадим вспомогательное случайное значение от 1 до 4 (не включая 4).</w:t>
      </w:r>
    </w:p>
    <w:p w:rsidR="00701547" w:rsidRPr="00701547" w:rsidRDefault="00701547" w:rsidP="00701547">
      <w:pPr>
        <w:pStyle w:val="aa"/>
      </w:pPr>
      <w:r w:rsidRPr="00701547">
        <w:t>Тогда Math.floor() округлит их так:</w:t>
      </w:r>
    </w:p>
    <w:p w:rsidR="00701547" w:rsidRPr="00701547" w:rsidRDefault="00701547" w:rsidP="00701547">
      <w:pPr>
        <w:pStyle w:val="aa"/>
      </w:pPr>
      <w:r w:rsidRPr="00701547">
        <w:t>1 ... 1.999+ станет 1</w:t>
      </w:r>
    </w:p>
    <w:p w:rsidR="00701547" w:rsidRPr="00701547" w:rsidRDefault="00701547" w:rsidP="00701547">
      <w:pPr>
        <w:pStyle w:val="aa"/>
      </w:pPr>
      <w:r w:rsidRPr="00701547">
        <w:t>2 ... 2.999+ станет 2</w:t>
      </w:r>
    </w:p>
    <w:p w:rsidR="00701547" w:rsidRPr="00701547" w:rsidRDefault="00701547" w:rsidP="00701547">
      <w:pPr>
        <w:pStyle w:val="aa"/>
      </w:pPr>
      <w:r w:rsidRPr="00701547">
        <w:t>3 ... 3.999+ станет 3</w:t>
      </w:r>
    </w:p>
    <w:p w:rsidR="00701547" w:rsidRPr="00701547" w:rsidRDefault="00701547" w:rsidP="00701547">
      <w:pPr>
        <w:pStyle w:val="aa"/>
      </w:pPr>
      <w:r w:rsidRPr="00701547">
        <w:t>Все диапазоны одинаковы. Итак, код:</w:t>
      </w:r>
    </w:p>
    <w:p w:rsidR="00701547" w:rsidRPr="00701547" w:rsidRDefault="00701547" w:rsidP="00701547">
      <w:pPr>
        <w:pStyle w:val="af1"/>
      </w:pPr>
      <w:r w:rsidRPr="00701547">
        <w:t>function randomInteger(min, max) {</w:t>
      </w:r>
    </w:p>
    <w:p w:rsidR="00701547" w:rsidRPr="00701547" w:rsidRDefault="00701547" w:rsidP="00701547">
      <w:pPr>
        <w:pStyle w:val="af1"/>
      </w:pPr>
      <w:r w:rsidRPr="00701547">
        <w:t xml:space="preserve">    var rand = min + Math.random() * (max + 1 - min);</w:t>
      </w:r>
    </w:p>
    <w:p w:rsidR="00701547" w:rsidRPr="00701547" w:rsidRDefault="00701547" w:rsidP="00701547">
      <w:pPr>
        <w:pStyle w:val="af1"/>
      </w:pPr>
      <w:r w:rsidRPr="00701547">
        <w:t xml:space="preserve">    rand = Math.floor(rand);</w:t>
      </w:r>
    </w:p>
    <w:p w:rsidR="00701547" w:rsidRPr="00701547" w:rsidRDefault="00701547" w:rsidP="00701547">
      <w:pPr>
        <w:pStyle w:val="af1"/>
      </w:pPr>
      <w:r w:rsidRPr="00701547">
        <w:t xml:space="preserve">    return rand;</w:t>
      </w:r>
    </w:p>
    <w:p w:rsidR="00701547" w:rsidRPr="00701547" w:rsidRDefault="00701547" w:rsidP="00701547">
      <w:pPr>
        <w:pStyle w:val="af1"/>
      </w:pPr>
      <w:r w:rsidRPr="00701547">
        <w:t xml:space="preserve">  }</w:t>
      </w:r>
    </w:p>
    <w:p w:rsidR="00701547" w:rsidRPr="00701547" w:rsidRDefault="00701547" w:rsidP="00701547">
      <w:pPr>
        <w:pStyle w:val="af1"/>
      </w:pPr>
    </w:p>
    <w:p w:rsidR="00701547" w:rsidRDefault="00701547" w:rsidP="00701547">
      <w:pPr>
        <w:pStyle w:val="af1"/>
        <w:rPr>
          <w:lang w:val="en-US"/>
        </w:rPr>
      </w:pPr>
      <w:r w:rsidRPr="00701547">
        <w:t>lert( randomInteger(5, 10) );</w:t>
      </w:r>
    </w:p>
    <w:p w:rsidR="004757AA" w:rsidRDefault="004757AA" w:rsidP="004757AA">
      <w:pPr>
        <w:rPr>
          <w:lang w:val="en-US"/>
        </w:rPr>
      </w:pPr>
    </w:p>
    <w:p w:rsidR="004757AA" w:rsidRDefault="004757AA" w:rsidP="004757AA">
      <w:r>
        <w:t>Напишите функцию для проверки на отрицательные числа:</w:t>
      </w:r>
    </w:p>
    <w:p w:rsidR="004757AA" w:rsidRPr="004757AA" w:rsidRDefault="004757AA" w:rsidP="004757AA">
      <w:pPr>
        <w:pStyle w:val="af1"/>
        <w:rPr>
          <w:rFonts w:eastAsia="Times New Roman"/>
        </w:rPr>
      </w:pPr>
      <w:r w:rsidRPr="004757AA">
        <w:rPr>
          <w:rFonts w:eastAsia="Times New Roman"/>
        </w:rPr>
        <w:t>const isNegative = (num) =&gt; {</w:t>
      </w:r>
    </w:p>
    <w:p w:rsidR="004757AA" w:rsidRPr="004757AA" w:rsidRDefault="004757AA" w:rsidP="004757AA">
      <w:pPr>
        <w:pStyle w:val="af1"/>
        <w:rPr>
          <w:rFonts w:eastAsia="Times New Roman"/>
        </w:rPr>
      </w:pPr>
      <w:r w:rsidRPr="004757AA">
        <w:rPr>
          <w:rFonts w:eastAsia="Times New Roman"/>
        </w:rPr>
        <w:lastRenderedPageBreak/>
        <w:t xml:space="preserve">  const res = num &lt; 0;</w:t>
      </w:r>
    </w:p>
    <w:p w:rsidR="004757AA" w:rsidRPr="004757AA" w:rsidRDefault="004757AA" w:rsidP="004757AA">
      <w:pPr>
        <w:pStyle w:val="af1"/>
        <w:rPr>
          <w:rFonts w:eastAsia="Times New Roman"/>
        </w:rPr>
      </w:pPr>
      <w:r w:rsidRPr="004757AA">
        <w:rPr>
          <w:rFonts w:eastAsia="Times New Roman"/>
        </w:rPr>
        <w:t xml:space="preserve">  return res;</w:t>
      </w:r>
    </w:p>
    <w:p w:rsidR="004757AA" w:rsidRPr="004757AA" w:rsidRDefault="004757AA" w:rsidP="004757AA">
      <w:pPr>
        <w:pStyle w:val="af1"/>
        <w:rPr>
          <w:rFonts w:eastAsia="Times New Roman"/>
        </w:rPr>
      </w:pPr>
      <w:r w:rsidRPr="004757AA">
        <w:rPr>
          <w:rFonts w:eastAsia="Times New Roman"/>
        </w:rPr>
        <w:t>};</w:t>
      </w:r>
    </w:p>
    <w:p w:rsidR="004757AA" w:rsidRDefault="004757AA" w:rsidP="004757AA">
      <w:pPr>
        <w:pStyle w:val="aa"/>
        <w:rPr>
          <w:rFonts w:eastAsia="Times New Roman"/>
        </w:rPr>
      </w:pPr>
    </w:p>
    <w:p w:rsidR="004757AA" w:rsidRPr="004757AA" w:rsidRDefault="004757AA" w:rsidP="004757AA">
      <w:pPr>
        <w:pStyle w:val="aa"/>
        <w:rPr>
          <w:rFonts w:eastAsia="Times New Roman"/>
        </w:rPr>
      </w:pPr>
      <w:r>
        <w:rPr>
          <w:rFonts w:eastAsia="Times New Roman"/>
        </w:rPr>
        <w:t>Или:</w:t>
      </w:r>
    </w:p>
    <w:p w:rsidR="004757AA" w:rsidRPr="004757AA" w:rsidRDefault="004757AA" w:rsidP="004757AA">
      <w:pPr>
        <w:pStyle w:val="af1"/>
        <w:rPr>
          <w:rFonts w:eastAsia="Times New Roman"/>
        </w:rPr>
      </w:pPr>
      <w:r w:rsidRPr="004757AA">
        <w:rPr>
          <w:rFonts w:eastAsia="Times New Roman"/>
        </w:rPr>
        <w:t>const isNegative = num =&gt; num &lt; 0;</w:t>
      </w:r>
    </w:p>
    <w:p w:rsidR="004757AA" w:rsidRPr="004757AA" w:rsidRDefault="004757AA" w:rsidP="004757AA"/>
    <w:p w:rsidR="005B6475" w:rsidRPr="00C93443" w:rsidRDefault="000A372A" w:rsidP="008735FE">
      <w:pPr>
        <w:pStyle w:val="2"/>
      </w:pPr>
      <w:r w:rsidRPr="00BE1093">
        <w:t>Строка</w:t>
      </w:r>
      <w:r w:rsidR="005B6475" w:rsidRPr="00BE1093">
        <w:t xml:space="preserve"> (string)</w:t>
      </w:r>
    </w:p>
    <w:p w:rsidR="005B6475" w:rsidRDefault="005B6475" w:rsidP="005B6475">
      <w:pPr>
        <w:shd w:val="clear" w:color="auto" w:fill="FFFFFF" w:themeFill="background1"/>
        <w:rPr>
          <w:rFonts w:asciiTheme="minorHAnsi" w:hAnsiTheme="minorHAnsi"/>
          <w:lang w:val="en-US"/>
        </w:rPr>
      </w:pPr>
      <w:r w:rsidRPr="00C93443">
        <w:rPr>
          <w:rFonts w:asciiTheme="minorHAnsi" w:hAnsiTheme="minorHAnsi"/>
          <w:noProof/>
        </w:rPr>
        <w:drawing>
          <wp:inline distT="0" distB="0" distL="0" distR="0" wp14:anchorId="5641FF4E" wp14:editId="3CEC2815">
            <wp:extent cx="2872800" cy="1008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72800" cy="100800"/>
                    </a:xfrm>
                    <a:prstGeom prst="rect">
                      <a:avLst/>
                    </a:prstGeom>
                  </pic:spPr>
                </pic:pic>
              </a:graphicData>
            </a:graphic>
          </wp:inline>
        </w:drawing>
      </w:r>
      <w:r w:rsidRPr="00C93443">
        <w:rPr>
          <w:rFonts w:asciiTheme="minorHAnsi" w:hAnsiTheme="minorHAnsi"/>
          <w:noProof/>
        </w:rPr>
        <w:drawing>
          <wp:inline distT="0" distB="0" distL="0" distR="0" wp14:anchorId="4ACA71D0" wp14:editId="537D1DA4">
            <wp:extent cx="2844000" cy="972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44000" cy="97200"/>
                    </a:xfrm>
                    <a:prstGeom prst="rect">
                      <a:avLst/>
                    </a:prstGeom>
                  </pic:spPr>
                </pic:pic>
              </a:graphicData>
            </a:graphic>
          </wp:inline>
        </w:drawing>
      </w:r>
      <w:r w:rsidRPr="00C93443">
        <w:rPr>
          <w:rFonts w:asciiTheme="minorHAnsi" w:hAnsiTheme="minorHAnsi"/>
          <w:noProof/>
        </w:rPr>
        <w:drawing>
          <wp:inline distT="0" distB="0" distL="0" distR="0" wp14:anchorId="01E6F7B2" wp14:editId="14B91659">
            <wp:extent cx="2890800" cy="1044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90800" cy="104400"/>
                    </a:xfrm>
                    <a:prstGeom prst="rect">
                      <a:avLst/>
                    </a:prstGeom>
                  </pic:spPr>
                </pic:pic>
              </a:graphicData>
            </a:graphic>
          </wp:inline>
        </w:drawing>
      </w:r>
    </w:p>
    <w:p w:rsidR="00612EA6" w:rsidRPr="00612EA6" w:rsidRDefault="00612EA6" w:rsidP="00612EA6">
      <w:pPr>
        <w:shd w:val="clear" w:color="auto" w:fill="FFFFFF" w:themeFill="background1"/>
        <w:rPr>
          <w:rFonts w:asciiTheme="minorHAnsi" w:hAnsiTheme="minorHAnsi"/>
          <w:b/>
          <w:bCs/>
        </w:rPr>
      </w:pPr>
      <w:r w:rsidRPr="00612EA6">
        <w:rPr>
          <w:rFonts w:asciiTheme="minorHAnsi" w:hAnsiTheme="minorHAnsi"/>
          <w:b/>
          <w:bCs/>
        </w:rPr>
        <w:t>Строки</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 JavaScript любые текстовые данные являются строками. Не существует отдельного типа «символ», который есть в ряде других языков.</w:t>
      </w:r>
    </w:p>
    <w:p w:rsid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Внутренним форматом строк, вне зависимости от кодировки страницы, является </w:t>
      </w:r>
      <w:hyperlink r:id="rId55" w:history="1">
        <w:r w:rsidRPr="00612EA6">
          <w:rPr>
            <w:rStyle w:val="a9"/>
            <w:rFonts w:asciiTheme="minorHAnsi" w:hAnsiTheme="minorHAnsi"/>
          </w:rPr>
          <w:t>Юникод (Unicode)</w:t>
        </w:r>
      </w:hyperlink>
      <w:r w:rsidRPr="00612EA6">
        <w:rPr>
          <w:rFonts w:asciiTheme="minorHAnsi" w:hAnsiTheme="minorHAnsi"/>
        </w:rPr>
        <w:t>.</w:t>
      </w:r>
    </w:p>
    <w:p w:rsidR="00612EA6" w:rsidRPr="00612EA6" w:rsidRDefault="00612EA6" w:rsidP="00612EA6">
      <w:pPr>
        <w:pStyle w:val="3"/>
      </w:pPr>
      <w:bookmarkStart w:id="20" w:name="создание-строк"/>
      <w:r w:rsidRPr="00612EA6">
        <w:t>Создание строк</w:t>
      </w:r>
      <w:bookmarkEnd w:id="20"/>
    </w:p>
    <w:p w:rsidR="003B4B70" w:rsidRDefault="00F75C35" w:rsidP="000B2783">
      <w:pPr>
        <w:pStyle w:val="aa"/>
        <w:rPr>
          <w:lang w:val="en-US"/>
        </w:rPr>
      </w:pPr>
      <w:r w:rsidRPr="00F75C35">
        <w:t>Создание объекта String м</w:t>
      </w:r>
      <w:r w:rsidR="003B4B70">
        <w:t>ожно выполнить тремя способами:</w:t>
      </w:r>
    </w:p>
    <w:p w:rsidR="00F75C35" w:rsidRPr="003B4B70" w:rsidRDefault="003B4B70" w:rsidP="003B4B70">
      <w:pPr>
        <w:pStyle w:val="af1"/>
        <w:rPr>
          <w:rStyle w:val="af2"/>
        </w:rPr>
      </w:pPr>
      <w:r>
        <w:rPr>
          <w:rStyle w:val="af2"/>
          <w:lang w:val="en-US"/>
        </w:rPr>
        <w:t xml:space="preserve">var </w:t>
      </w:r>
      <w:r w:rsidR="00F75C35" w:rsidRPr="003B4B70">
        <w:rPr>
          <w:rStyle w:val="af2"/>
        </w:rPr>
        <w:t>myString = 'my string' </w:t>
      </w:r>
      <w:r>
        <w:rPr>
          <w:rStyle w:val="af2"/>
        </w:rPr>
        <w:t xml:space="preserve">или </w:t>
      </w:r>
      <w:r w:rsidRPr="003B4B70">
        <w:t>“</w:t>
      </w:r>
      <w:r>
        <w:rPr>
          <w:rStyle w:val="af2"/>
          <w:lang w:val="en-US"/>
        </w:rPr>
        <w:t xml:space="preserve">my string” </w:t>
      </w:r>
      <w:r>
        <w:rPr>
          <w:rStyle w:val="af2"/>
          <w:lang w:val="en-US"/>
        </w:rPr>
        <w:tab/>
      </w:r>
      <w:r w:rsidR="00F75C35" w:rsidRPr="003B4B70">
        <w:rPr>
          <w:rStyle w:val="af2"/>
        </w:rPr>
        <w:t>//создание с помощью строкового литерала</w:t>
      </w:r>
    </w:p>
    <w:p w:rsidR="00F75C35" w:rsidRPr="00F75C35" w:rsidRDefault="003B4B70" w:rsidP="00F75C35">
      <w:pPr>
        <w:pStyle w:val="af1"/>
      </w:pPr>
      <w:r>
        <w:rPr>
          <w:lang w:val="en-US"/>
        </w:rPr>
        <w:t xml:space="preserve">var </w:t>
      </w:r>
      <w:r w:rsidR="00F75C35" w:rsidRPr="00F75C35">
        <w:t>myString = new String(object)  </w:t>
      </w:r>
      <w:r>
        <w:rPr>
          <w:lang w:val="en-US"/>
        </w:rPr>
        <w:tab/>
      </w:r>
      <w:r>
        <w:rPr>
          <w:lang w:val="en-US"/>
        </w:rPr>
        <w:tab/>
      </w:r>
      <w:r w:rsidR="00F75C35" w:rsidRPr="00F75C35">
        <w:t>//создание объекта, сейчас такой синтаксис не используют  </w:t>
      </w:r>
    </w:p>
    <w:p w:rsidR="00F75C35" w:rsidRPr="00F75C35" w:rsidRDefault="003B4B70" w:rsidP="00F75C35">
      <w:pPr>
        <w:pStyle w:val="af1"/>
      </w:pPr>
      <w:r>
        <w:rPr>
          <w:lang w:val="en-US"/>
        </w:rPr>
        <w:t xml:space="preserve">var </w:t>
      </w:r>
      <w:r w:rsidR="00F75C35" w:rsidRPr="00F75C35">
        <w:t>myString = String(object)  </w:t>
      </w:r>
    </w:p>
    <w:p w:rsidR="00F75C35" w:rsidRPr="00F75C35" w:rsidRDefault="00F75C35" w:rsidP="00F75C35">
      <w:pPr>
        <w:shd w:val="clear" w:color="auto" w:fill="FFFFFF" w:themeFill="background1"/>
        <w:rPr>
          <w:rFonts w:asciiTheme="minorHAnsi" w:hAnsiTheme="minorHAnsi"/>
        </w:rPr>
      </w:pPr>
    </w:p>
    <w:p w:rsidR="00F75C35" w:rsidRPr="00F75C35" w:rsidRDefault="00F75C35" w:rsidP="00F75C35">
      <w:pPr>
        <w:shd w:val="clear" w:color="auto" w:fill="FFFFFF" w:themeFill="background1"/>
        <w:rPr>
          <w:rFonts w:asciiTheme="minorHAnsi" w:hAnsiTheme="minorHAnsi"/>
        </w:rPr>
      </w:pPr>
      <w:r w:rsidRPr="00F75C35">
        <w:rPr>
          <w:rFonts w:asciiTheme="minorHAnsi" w:hAnsiTheme="minorHAnsi"/>
        </w:rPr>
        <w:t>Как правило такие объекты создают неявно, строковым литералом: </w:t>
      </w:r>
      <w:r w:rsidRPr="00F75C35">
        <w:rPr>
          <w:rFonts w:asciiTheme="minorHAnsi" w:hAnsiTheme="minorHAnsi"/>
          <w:i/>
          <w:iCs/>
        </w:rPr>
        <w:t>var myString = 'Some text;'</w:t>
      </w:r>
      <w:r w:rsidRPr="00F75C35">
        <w:rPr>
          <w:rFonts w:asciiTheme="minorHAnsi" w:hAnsiTheme="minorHAnsi"/>
          <w:i/>
          <w:iCs/>
        </w:rPr>
        <w:br/>
        <w:t>(строковым литералом называют любую последовательность символов, заключенную в любые кавычки)</w:t>
      </w:r>
    </w:p>
    <w:p w:rsidR="00F75C35" w:rsidRPr="00F75C35" w:rsidRDefault="00F75C35" w:rsidP="00F75C35">
      <w:pPr>
        <w:shd w:val="clear" w:color="auto" w:fill="FFFFFF" w:themeFill="background1"/>
        <w:rPr>
          <w:rFonts w:asciiTheme="minorHAnsi" w:hAnsiTheme="minorHAnsi"/>
        </w:rPr>
      </w:pPr>
      <w:r w:rsidRPr="00F75C35">
        <w:rPr>
          <w:rFonts w:asciiTheme="minorHAnsi" w:hAnsiTheme="minorHAnsi"/>
        </w:rPr>
        <w:t>В строковом литерале вы можете использовать любые символы а также </w:t>
      </w:r>
      <w:r w:rsidRPr="00F75C35">
        <w:rPr>
          <w:rFonts w:asciiTheme="minorHAnsi" w:hAnsiTheme="minorHAnsi"/>
          <w:i/>
          <w:iCs/>
        </w:rPr>
        <w:t>escape-последовательности</w:t>
      </w:r>
      <w:r w:rsidRPr="00F75C35">
        <w:rPr>
          <w:rFonts w:asciiTheme="minorHAnsi" w:hAnsiTheme="minorHAnsi"/>
        </w:rPr>
        <w:t>, если необходимо указать символ, который, например, нельзя набрать на клавиатуре. Выглядит это следующим образом:  </w:t>
      </w:r>
      <w:r w:rsidRPr="000B2783">
        <w:rPr>
          <w:rStyle w:val="af2"/>
        </w:rPr>
        <w:t>var myString = '\u1234';</w:t>
      </w:r>
      <w:r w:rsidR="000B2783">
        <w:rPr>
          <w:rStyle w:val="af2"/>
          <w:lang w:val="en-US"/>
        </w:rPr>
        <w:t xml:space="preserve"> </w:t>
      </w:r>
      <w:r w:rsidRPr="00F75C35">
        <w:rPr>
          <w:rFonts w:asciiTheme="minorHAnsi" w:hAnsiTheme="minorHAnsi"/>
        </w:rPr>
        <w:t>где 1234 - номер знака в таблице юникода.</w:t>
      </w:r>
    </w:p>
    <w:p w:rsidR="00F75C35" w:rsidRDefault="00F75C35" w:rsidP="00F75C35">
      <w:pPr>
        <w:shd w:val="clear" w:color="auto" w:fill="FFFFFF" w:themeFill="background1"/>
        <w:rPr>
          <w:rFonts w:asciiTheme="minorHAnsi" w:hAnsiTheme="minorHAnsi"/>
        </w:rPr>
      </w:pPr>
      <w:r w:rsidRPr="00F75C35">
        <w:rPr>
          <w:rFonts w:asciiTheme="minorHAnsi" w:hAnsiTheme="minorHAnsi"/>
        </w:rPr>
        <w:br/>
      </w:r>
      <w:r w:rsidRPr="00F75C35">
        <w:rPr>
          <w:rFonts w:asciiTheme="minorHAnsi" w:hAnsiTheme="minorHAnsi"/>
          <w:b/>
          <w:bCs/>
        </w:rPr>
        <w:t>Важный момент!</w:t>
      </w:r>
      <w:r w:rsidRPr="00F75C35">
        <w:rPr>
          <w:rFonts w:asciiTheme="minorHAnsi" w:hAnsiTheme="minorHAnsi"/>
        </w:rPr>
        <w:t> При создании объекта с помощью литерала (текста в кавычках) вы получаете тип объекта "string", а при создании с помощью ключевого слова "new" вы получите тип "Object", этому объекту можно будет сразу напрямую назначать дополнительные свойства и методы.</w:t>
      </w:r>
    </w:p>
    <w:p w:rsidR="00612EA6" w:rsidRPr="00612EA6" w:rsidRDefault="00612EA6" w:rsidP="00612EA6">
      <w:pPr>
        <w:pStyle w:val="3"/>
      </w:pPr>
      <w:bookmarkStart w:id="21" w:name="специальные-символы"/>
      <w:r w:rsidRPr="00612EA6">
        <w:t>Специальные символы</w:t>
      </w:r>
      <w:bookmarkEnd w:id="21"/>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Строки могут содержать специальные символы. Самый часто используемый из таких символов – это «перевод строки».</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Он обозначается как </w:t>
      </w:r>
      <w:r w:rsidRPr="00177D85">
        <w:rPr>
          <w:rStyle w:val="af0"/>
        </w:rPr>
        <w:t>\n</w:t>
      </w:r>
      <w:r w:rsidRPr="00612EA6">
        <w:rPr>
          <w:rFonts w:asciiTheme="minorHAnsi" w:hAnsiTheme="minorHAnsi"/>
        </w:rPr>
        <w:t>, например:</w:t>
      </w:r>
    </w:p>
    <w:p w:rsidR="00612EA6" w:rsidRPr="00612EA6" w:rsidRDefault="00612EA6" w:rsidP="00612EA6">
      <w:pPr>
        <w:pStyle w:val="af1"/>
      </w:pPr>
      <w:r w:rsidRPr="00612EA6">
        <w:t>alert( 'Привет\nМир' ); // выведет "Мир" на новой строке</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Есть и более редкие символы, вот их список: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7"/>
        <w:gridCol w:w="9879"/>
      </w:tblGrid>
      <w:tr w:rsidR="00612EA6" w:rsidRPr="00612EA6" w:rsidTr="00612EA6">
        <w:trPr>
          <w:tblHeader/>
          <w:tblCellSpacing w:w="15" w:type="dxa"/>
        </w:trPr>
        <w:tc>
          <w:tcPr>
            <w:tcW w:w="0" w:type="auto"/>
            <w:gridSpan w:val="2"/>
            <w:tcBorders>
              <w:top w:val="nil"/>
              <w:left w:val="nil"/>
              <w:bottom w:val="nil"/>
              <w:right w:val="nil"/>
            </w:tcBorders>
            <w:vAlign w:val="center"/>
            <w:hideMark/>
          </w:tcPr>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Специальные символы</w:t>
            </w:r>
          </w:p>
        </w:tc>
      </w:tr>
      <w:tr w:rsidR="00612EA6" w:rsidRPr="00612EA6" w:rsidTr="00612EA6">
        <w:trPr>
          <w:tblHeader/>
          <w:tblCellSpacing w:w="15" w:type="dxa"/>
        </w:trPr>
        <w:tc>
          <w:tcPr>
            <w:tcW w:w="0" w:type="auto"/>
            <w:vAlign w:val="center"/>
            <w:hideMark/>
          </w:tcPr>
          <w:p w:rsidR="00612EA6" w:rsidRPr="00612EA6" w:rsidRDefault="00612EA6" w:rsidP="00612EA6">
            <w:pPr>
              <w:shd w:val="clear" w:color="auto" w:fill="FFFFFF" w:themeFill="background1"/>
              <w:rPr>
                <w:rFonts w:asciiTheme="minorHAnsi" w:hAnsiTheme="minorHAnsi"/>
                <w:b/>
                <w:bCs/>
              </w:rPr>
            </w:pPr>
            <w:r w:rsidRPr="00612EA6">
              <w:rPr>
                <w:rFonts w:asciiTheme="minorHAnsi" w:hAnsiTheme="minorHAnsi"/>
                <w:b/>
                <w:bCs/>
              </w:rPr>
              <w:t>Символ</w:t>
            </w:r>
          </w:p>
        </w:tc>
        <w:tc>
          <w:tcPr>
            <w:tcW w:w="0" w:type="auto"/>
            <w:vAlign w:val="center"/>
            <w:hideMark/>
          </w:tcPr>
          <w:p w:rsidR="00612EA6" w:rsidRPr="00612EA6" w:rsidRDefault="00612EA6" w:rsidP="00612EA6">
            <w:pPr>
              <w:shd w:val="clear" w:color="auto" w:fill="FFFFFF" w:themeFill="background1"/>
              <w:rPr>
                <w:rFonts w:asciiTheme="minorHAnsi" w:hAnsiTheme="minorHAnsi"/>
                <w:b/>
                <w:bCs/>
              </w:rPr>
            </w:pPr>
            <w:r w:rsidRPr="00612EA6">
              <w:rPr>
                <w:rFonts w:asciiTheme="minorHAnsi" w:hAnsiTheme="minorHAnsi"/>
                <w:b/>
                <w:bCs/>
              </w:rPr>
              <w:t>Описание</w:t>
            </w:r>
          </w:p>
        </w:tc>
      </w:tr>
      <w:tr w:rsidR="00612EA6" w:rsidRPr="00612EA6" w:rsidTr="00612EA6">
        <w:trPr>
          <w:tblCellSpacing w:w="15" w:type="dxa"/>
        </w:trPr>
        <w:tc>
          <w:tcPr>
            <w:tcW w:w="0" w:type="auto"/>
            <w:vAlign w:val="center"/>
            <w:hideMark/>
          </w:tcPr>
          <w:p w:rsidR="00612EA6" w:rsidRPr="00612EA6" w:rsidRDefault="00612EA6" w:rsidP="00F641B9">
            <w:pPr>
              <w:pStyle w:val="af1"/>
            </w:pPr>
            <w:r w:rsidRPr="00612EA6">
              <w:t>\b</w:t>
            </w:r>
          </w:p>
        </w:tc>
        <w:tc>
          <w:tcPr>
            <w:tcW w:w="0" w:type="auto"/>
            <w:vAlign w:val="center"/>
            <w:hideMark/>
          </w:tcPr>
          <w:p w:rsidR="00612EA6" w:rsidRPr="00612EA6" w:rsidRDefault="00612EA6" w:rsidP="00F641B9">
            <w:pPr>
              <w:pStyle w:val="af1"/>
            </w:pPr>
            <w:r w:rsidRPr="00612EA6">
              <w:t>Backspace</w:t>
            </w:r>
          </w:p>
        </w:tc>
      </w:tr>
      <w:tr w:rsidR="00612EA6" w:rsidRPr="00612EA6" w:rsidTr="00612EA6">
        <w:trPr>
          <w:tblCellSpacing w:w="15" w:type="dxa"/>
        </w:trPr>
        <w:tc>
          <w:tcPr>
            <w:tcW w:w="0" w:type="auto"/>
            <w:vAlign w:val="center"/>
            <w:hideMark/>
          </w:tcPr>
          <w:p w:rsidR="00612EA6" w:rsidRPr="00612EA6" w:rsidRDefault="00612EA6" w:rsidP="00F641B9">
            <w:pPr>
              <w:pStyle w:val="af1"/>
            </w:pPr>
            <w:r w:rsidRPr="00612EA6">
              <w:t>\f</w:t>
            </w:r>
          </w:p>
        </w:tc>
        <w:tc>
          <w:tcPr>
            <w:tcW w:w="0" w:type="auto"/>
            <w:vAlign w:val="center"/>
            <w:hideMark/>
          </w:tcPr>
          <w:p w:rsidR="00612EA6" w:rsidRPr="00612EA6" w:rsidRDefault="00612EA6" w:rsidP="00F641B9">
            <w:pPr>
              <w:pStyle w:val="af1"/>
            </w:pPr>
            <w:r w:rsidRPr="00612EA6">
              <w:t>Form feed</w:t>
            </w:r>
          </w:p>
        </w:tc>
      </w:tr>
      <w:tr w:rsidR="00612EA6" w:rsidRPr="00612EA6" w:rsidTr="00612EA6">
        <w:trPr>
          <w:tblCellSpacing w:w="15" w:type="dxa"/>
        </w:trPr>
        <w:tc>
          <w:tcPr>
            <w:tcW w:w="0" w:type="auto"/>
            <w:vAlign w:val="center"/>
            <w:hideMark/>
          </w:tcPr>
          <w:p w:rsidR="00612EA6" w:rsidRPr="00612EA6" w:rsidRDefault="00612EA6" w:rsidP="00F641B9">
            <w:pPr>
              <w:pStyle w:val="af1"/>
            </w:pPr>
            <w:r w:rsidRPr="00612EA6">
              <w:t>\n</w:t>
            </w:r>
          </w:p>
        </w:tc>
        <w:tc>
          <w:tcPr>
            <w:tcW w:w="0" w:type="auto"/>
            <w:vAlign w:val="center"/>
            <w:hideMark/>
          </w:tcPr>
          <w:p w:rsidR="00612EA6" w:rsidRPr="00612EA6" w:rsidRDefault="00612EA6" w:rsidP="00F641B9">
            <w:pPr>
              <w:pStyle w:val="af1"/>
            </w:pPr>
            <w:r w:rsidRPr="00612EA6">
              <w:t>New line</w:t>
            </w:r>
          </w:p>
        </w:tc>
      </w:tr>
      <w:tr w:rsidR="00612EA6" w:rsidRPr="00612EA6" w:rsidTr="00612EA6">
        <w:trPr>
          <w:tblCellSpacing w:w="15" w:type="dxa"/>
        </w:trPr>
        <w:tc>
          <w:tcPr>
            <w:tcW w:w="0" w:type="auto"/>
            <w:vAlign w:val="center"/>
            <w:hideMark/>
          </w:tcPr>
          <w:p w:rsidR="00612EA6" w:rsidRPr="00612EA6" w:rsidRDefault="00612EA6" w:rsidP="00F641B9">
            <w:pPr>
              <w:pStyle w:val="af1"/>
            </w:pPr>
            <w:r w:rsidRPr="00612EA6">
              <w:t>\r</w:t>
            </w:r>
          </w:p>
        </w:tc>
        <w:tc>
          <w:tcPr>
            <w:tcW w:w="0" w:type="auto"/>
            <w:vAlign w:val="center"/>
            <w:hideMark/>
          </w:tcPr>
          <w:p w:rsidR="00612EA6" w:rsidRPr="00612EA6" w:rsidRDefault="00612EA6" w:rsidP="00F641B9">
            <w:pPr>
              <w:pStyle w:val="af1"/>
            </w:pPr>
            <w:r w:rsidRPr="00612EA6">
              <w:t>Carriage return</w:t>
            </w:r>
          </w:p>
        </w:tc>
      </w:tr>
      <w:tr w:rsidR="00612EA6" w:rsidRPr="00612EA6" w:rsidTr="00612EA6">
        <w:trPr>
          <w:tblCellSpacing w:w="15" w:type="dxa"/>
        </w:trPr>
        <w:tc>
          <w:tcPr>
            <w:tcW w:w="0" w:type="auto"/>
            <w:vAlign w:val="center"/>
            <w:hideMark/>
          </w:tcPr>
          <w:p w:rsidR="00612EA6" w:rsidRPr="00612EA6" w:rsidRDefault="00612EA6" w:rsidP="00F641B9">
            <w:pPr>
              <w:pStyle w:val="af1"/>
            </w:pPr>
            <w:r w:rsidRPr="00612EA6">
              <w:t>\t</w:t>
            </w:r>
          </w:p>
        </w:tc>
        <w:tc>
          <w:tcPr>
            <w:tcW w:w="0" w:type="auto"/>
            <w:vAlign w:val="center"/>
            <w:hideMark/>
          </w:tcPr>
          <w:p w:rsidR="00612EA6" w:rsidRPr="00612EA6" w:rsidRDefault="00612EA6" w:rsidP="00F641B9">
            <w:pPr>
              <w:pStyle w:val="af1"/>
            </w:pPr>
            <w:r w:rsidRPr="00612EA6">
              <w:t>Tab</w:t>
            </w:r>
          </w:p>
        </w:tc>
      </w:tr>
      <w:tr w:rsidR="00612EA6" w:rsidRPr="00612EA6" w:rsidTr="00612EA6">
        <w:trPr>
          <w:tblCellSpacing w:w="15" w:type="dxa"/>
        </w:trPr>
        <w:tc>
          <w:tcPr>
            <w:tcW w:w="0" w:type="auto"/>
            <w:vAlign w:val="center"/>
            <w:hideMark/>
          </w:tcPr>
          <w:p w:rsidR="00612EA6" w:rsidRPr="00612EA6" w:rsidRDefault="00612EA6" w:rsidP="00F641B9">
            <w:pPr>
              <w:pStyle w:val="af1"/>
            </w:pPr>
            <w:r w:rsidRPr="00612EA6">
              <w:t>\uNNNN</w:t>
            </w:r>
          </w:p>
        </w:tc>
        <w:tc>
          <w:tcPr>
            <w:tcW w:w="0" w:type="auto"/>
            <w:vAlign w:val="center"/>
            <w:hideMark/>
          </w:tcPr>
          <w:p w:rsidR="00612EA6" w:rsidRPr="00612EA6" w:rsidRDefault="00612EA6" w:rsidP="00F641B9">
            <w:pPr>
              <w:pStyle w:val="af1"/>
            </w:pPr>
            <w:r w:rsidRPr="00612EA6">
              <w:t xml:space="preserve">Символ в кодировке Юникод с шестнадцатеричным кодом `NNNN`. Например, `\u00A9` -- юникодное представление символа копирайт © </w:t>
            </w:r>
          </w:p>
        </w:tc>
      </w:tr>
    </w:tbl>
    <w:p w:rsidR="00612EA6" w:rsidRPr="00612EA6" w:rsidRDefault="00612EA6" w:rsidP="00F641B9">
      <w:pPr>
        <w:pStyle w:val="3"/>
      </w:pPr>
      <w:bookmarkStart w:id="22" w:name="экранирование-специальных-символов"/>
      <w:r w:rsidRPr="00F641B9">
        <w:t>Экранирование специальных символов</w:t>
      </w:r>
      <w:bookmarkEnd w:id="22"/>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Если строка в одинарных кавычках, то внутренние одинарные кавычки внутри должны быть </w:t>
      </w:r>
      <w:r w:rsidRPr="00612EA6">
        <w:rPr>
          <w:rFonts w:asciiTheme="minorHAnsi" w:hAnsiTheme="minorHAnsi"/>
          <w:i/>
          <w:iCs/>
        </w:rPr>
        <w:t>экранированы</w:t>
      </w:r>
      <w:r w:rsidRPr="00612EA6">
        <w:rPr>
          <w:rFonts w:asciiTheme="minorHAnsi" w:hAnsiTheme="minorHAnsi"/>
        </w:rPr>
        <w:t>, то есть снабжены обратным слешем \', вот так:</w:t>
      </w:r>
    </w:p>
    <w:p w:rsidR="00612EA6" w:rsidRPr="00612EA6" w:rsidRDefault="00612EA6" w:rsidP="00F641B9">
      <w:pPr>
        <w:pStyle w:val="af1"/>
      </w:pPr>
      <w:r w:rsidRPr="00612EA6">
        <w:t>var str = 'I</w:t>
      </w:r>
      <w:r w:rsidRPr="006042AC">
        <w:rPr>
          <w:rStyle w:val="af0"/>
        </w:rPr>
        <w:t>\'</w:t>
      </w:r>
      <w:r w:rsidRPr="00612EA6">
        <w:t>m a JavaScript programmer';</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 двойных кавычках – экранируются внутренние двойные:</w:t>
      </w:r>
    </w:p>
    <w:p w:rsidR="00612EA6" w:rsidRPr="00612EA6" w:rsidRDefault="00612EA6" w:rsidP="00F641B9">
      <w:pPr>
        <w:pStyle w:val="af1"/>
      </w:pPr>
      <w:r w:rsidRPr="00612EA6">
        <w:t xml:space="preserve">var str = "I'm a JavaScript </w:t>
      </w:r>
      <w:r w:rsidRPr="006042AC">
        <w:rPr>
          <w:rStyle w:val="af0"/>
        </w:rPr>
        <w:t>\"</w:t>
      </w:r>
      <w:r w:rsidRPr="00612EA6">
        <w:t>programmer</w:t>
      </w:r>
      <w:r w:rsidRPr="006042AC">
        <w:rPr>
          <w:rStyle w:val="af0"/>
        </w:rPr>
        <w:t>\"</w:t>
      </w:r>
      <w:r w:rsidRPr="00612EA6">
        <w:t xml:space="preserve"> ";</w:t>
      </w:r>
    </w:p>
    <w:p w:rsidR="00612EA6" w:rsidRPr="00612EA6" w:rsidRDefault="00612EA6" w:rsidP="00F641B9">
      <w:pPr>
        <w:pStyle w:val="af1"/>
      </w:pPr>
      <w:r w:rsidRPr="00612EA6">
        <w:t>alert( str ); // I'm a JavaScript "programmer"</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Экранирование служит исключительно для правильного восприятия строки JavaScript. В памяти строка будет содержать сам символ без '\'. Вы можете увидеть это, запустив пример выше.</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Сам символ обратного слэша '\' является служебным, поэтому всегда экранируется, т.е пишется как \\:</w:t>
      </w:r>
    </w:p>
    <w:p w:rsidR="00612EA6" w:rsidRPr="00612EA6" w:rsidRDefault="00612EA6" w:rsidP="00F641B9">
      <w:pPr>
        <w:pStyle w:val="af1"/>
      </w:pPr>
      <w:r w:rsidRPr="00612EA6">
        <w:t>var str = ' символ \\ ';</w:t>
      </w:r>
    </w:p>
    <w:p w:rsidR="00612EA6" w:rsidRPr="00612EA6" w:rsidRDefault="00612EA6" w:rsidP="00F641B9">
      <w:pPr>
        <w:pStyle w:val="af1"/>
      </w:pPr>
    </w:p>
    <w:p w:rsidR="00612EA6" w:rsidRPr="00612EA6" w:rsidRDefault="00612EA6" w:rsidP="00F641B9">
      <w:pPr>
        <w:pStyle w:val="af1"/>
      </w:pPr>
      <w:r w:rsidRPr="00612EA6">
        <w:t>alert( str ); // символ \</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Заэкранировать можно любой символ. Если он не специальный, то ничего не произойдёт:</w:t>
      </w:r>
    </w:p>
    <w:p w:rsidR="00612EA6" w:rsidRPr="00612EA6" w:rsidRDefault="00612EA6" w:rsidP="00F641B9">
      <w:pPr>
        <w:pStyle w:val="af1"/>
      </w:pPr>
      <w:r w:rsidRPr="00612EA6">
        <w:t>alert( "\a" ); // a</w:t>
      </w:r>
    </w:p>
    <w:p w:rsidR="00612EA6" w:rsidRPr="00612EA6" w:rsidRDefault="00612EA6" w:rsidP="00F641B9">
      <w:pPr>
        <w:pStyle w:val="af1"/>
      </w:pPr>
      <w:r w:rsidRPr="00612EA6">
        <w:t>// идентично alert(  "a"  );</w:t>
      </w:r>
    </w:p>
    <w:p w:rsidR="00612EA6" w:rsidRPr="00612EA6" w:rsidRDefault="00612EA6" w:rsidP="00F641B9">
      <w:pPr>
        <w:pStyle w:val="3"/>
      </w:pPr>
      <w:bookmarkStart w:id="23" w:name="методы-и-свойства"/>
      <w:r w:rsidRPr="00F641B9">
        <w:t>Методы и свойства</w:t>
      </w:r>
      <w:bookmarkEnd w:id="23"/>
    </w:p>
    <w:p w:rsidR="00925E06" w:rsidRDefault="00612EA6" w:rsidP="00612EA6">
      <w:pPr>
        <w:shd w:val="clear" w:color="auto" w:fill="FFFFFF" w:themeFill="background1"/>
        <w:rPr>
          <w:rFonts w:asciiTheme="minorHAnsi" w:hAnsiTheme="minorHAnsi"/>
          <w:lang w:val="en-US"/>
        </w:rPr>
      </w:pPr>
      <w:r w:rsidRPr="00612EA6">
        <w:rPr>
          <w:rFonts w:asciiTheme="minorHAnsi" w:hAnsiTheme="minorHAnsi"/>
        </w:rPr>
        <w:t xml:space="preserve">Здесь мы рассмотрим методы и свойства строк, </w:t>
      </w:r>
      <w:bookmarkStart w:id="24" w:name="длина-length"/>
    </w:p>
    <w:p w:rsidR="00612EA6" w:rsidRPr="00612EA6" w:rsidRDefault="00612EA6" w:rsidP="00925E06">
      <w:pPr>
        <w:pStyle w:val="3"/>
      </w:pPr>
      <w:r w:rsidRPr="00925E06">
        <w:t>Длина length</w:t>
      </w:r>
      <w:bookmarkEnd w:id="24"/>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Одно из самых частых действий со строкой – это получение ее длины:</w:t>
      </w:r>
    </w:p>
    <w:p w:rsidR="00612EA6" w:rsidRPr="00612EA6" w:rsidRDefault="00612EA6" w:rsidP="00925E06">
      <w:pPr>
        <w:pStyle w:val="af1"/>
      </w:pPr>
      <w:r w:rsidRPr="00612EA6">
        <w:t>var str = "My\n"; // 3 символа. Третий - перевод строки</w:t>
      </w:r>
    </w:p>
    <w:p w:rsidR="00612EA6" w:rsidRPr="00612EA6" w:rsidRDefault="00612EA6" w:rsidP="00925E06">
      <w:pPr>
        <w:pStyle w:val="af1"/>
      </w:pPr>
    </w:p>
    <w:p w:rsidR="00612EA6" w:rsidRDefault="00612EA6" w:rsidP="00925E06">
      <w:pPr>
        <w:pStyle w:val="af1"/>
      </w:pPr>
      <w:r w:rsidRPr="00612EA6">
        <w:t>alert( str.length ); // 3</w:t>
      </w:r>
    </w:p>
    <w:p w:rsidR="00F71705" w:rsidRPr="00F75C35" w:rsidRDefault="00F71705" w:rsidP="00F71705">
      <w:pPr>
        <w:shd w:val="clear" w:color="auto" w:fill="FFFFFF" w:themeFill="background1"/>
        <w:rPr>
          <w:rFonts w:asciiTheme="minorHAnsi" w:hAnsiTheme="minorHAnsi"/>
        </w:rPr>
      </w:pPr>
      <w:r w:rsidRPr="00F75C35">
        <w:rPr>
          <w:rFonts w:asciiTheme="minorHAnsi" w:hAnsiTheme="minorHAnsi"/>
        </w:rPr>
        <w:t>Значение длины пустой строки, естественно, будет равно 0.</w:t>
      </w:r>
    </w:p>
    <w:p w:rsidR="00612EA6" w:rsidRPr="00612EA6" w:rsidRDefault="00612EA6" w:rsidP="00925E06">
      <w:pPr>
        <w:pStyle w:val="3"/>
      </w:pPr>
      <w:bookmarkStart w:id="25" w:name="доступ-к-символам"/>
      <w:r w:rsidRPr="00925E06">
        <w:lastRenderedPageBreak/>
        <w:t>Доступ к символам</w:t>
      </w:r>
      <w:bookmarkEnd w:id="25"/>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Чтобы получить символ, используйте вызов </w:t>
      </w:r>
      <w:r w:rsidRPr="000224CB">
        <w:rPr>
          <w:rFonts w:asciiTheme="minorHAnsi" w:hAnsiTheme="minorHAnsi"/>
          <w:b/>
          <w:color w:val="C00000"/>
        </w:rPr>
        <w:t>charAt(позиция)</w:t>
      </w:r>
      <w:r w:rsidRPr="00612EA6">
        <w:rPr>
          <w:rFonts w:asciiTheme="minorHAnsi" w:hAnsiTheme="minorHAnsi"/>
        </w:rPr>
        <w:t>. Первый символ имеет позицию 0:</w:t>
      </w:r>
    </w:p>
    <w:p w:rsidR="00612EA6" w:rsidRPr="00612EA6" w:rsidRDefault="00612EA6" w:rsidP="00925E06">
      <w:pPr>
        <w:pStyle w:val="af1"/>
      </w:pPr>
      <w:r w:rsidRPr="00612EA6">
        <w:t>var str = "jQuery";</w:t>
      </w:r>
    </w:p>
    <w:p w:rsidR="00612EA6" w:rsidRPr="00612EA6" w:rsidRDefault="00612EA6" w:rsidP="00925E06">
      <w:pPr>
        <w:pStyle w:val="af1"/>
      </w:pPr>
      <w:r w:rsidRPr="00612EA6">
        <w:t>alert( str.charAt(0) ); // "j"</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В JavaScript </w:t>
      </w:r>
      <w:r w:rsidRPr="00612EA6">
        <w:rPr>
          <w:rFonts w:asciiTheme="minorHAnsi" w:hAnsiTheme="minorHAnsi"/>
          <w:b/>
          <w:bCs/>
        </w:rPr>
        <w:t>нет отдельного типа «символ»</w:t>
      </w:r>
      <w:r w:rsidRPr="00612EA6">
        <w:rPr>
          <w:rFonts w:asciiTheme="minorHAnsi" w:hAnsiTheme="minorHAnsi"/>
        </w:rPr>
        <w:t>, так что charAt возвращает строку, состоящую из выбранного символа.</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Также для доступа к символу можно использовать квадратные скобки:</w:t>
      </w:r>
    </w:p>
    <w:p w:rsidR="00612EA6" w:rsidRPr="00612EA6" w:rsidRDefault="00612EA6" w:rsidP="00925E06">
      <w:pPr>
        <w:pStyle w:val="af1"/>
      </w:pPr>
      <w:r w:rsidRPr="00612EA6">
        <w:t>var str = "Я - современный браузер!";</w:t>
      </w:r>
    </w:p>
    <w:p w:rsidR="00612EA6" w:rsidRPr="00612EA6" w:rsidRDefault="00612EA6" w:rsidP="00925E06">
      <w:pPr>
        <w:pStyle w:val="af1"/>
      </w:pPr>
      <w:r w:rsidRPr="00612EA6">
        <w:t>alert( str</w:t>
      </w:r>
      <w:r w:rsidRPr="006042AC">
        <w:rPr>
          <w:rStyle w:val="af0"/>
        </w:rPr>
        <w:t>[0]</w:t>
      </w:r>
      <w:r w:rsidRPr="00612EA6">
        <w:t xml:space="preserve"> ); // "Я"</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Разница между этим способом и charAt заключается в том, что если символа нет – charAt выдает пустую строку, а скобки – undefined:</w:t>
      </w:r>
    </w:p>
    <w:p w:rsidR="00612EA6" w:rsidRPr="00612EA6" w:rsidRDefault="00612EA6" w:rsidP="00925E06">
      <w:pPr>
        <w:pStyle w:val="af1"/>
      </w:pPr>
      <w:r w:rsidRPr="00612EA6">
        <w:t>alert( "".charAt(0) ); // пустая строка</w:t>
      </w:r>
    </w:p>
    <w:p w:rsidR="00612EA6" w:rsidRPr="00612EA6" w:rsidRDefault="00612EA6" w:rsidP="00925E06">
      <w:pPr>
        <w:pStyle w:val="af1"/>
      </w:pPr>
      <w:r w:rsidRPr="00612EA6">
        <w:t>alert( "" [0] ); // undefined</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Вообще же метод charAt существует по историческим причинам, ведь квадратные скобки – проще и короче.</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Вызов метода – всегда со скобками</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Обратите внимание, str.length – это </w:t>
      </w:r>
      <w:r w:rsidRPr="00612EA6">
        <w:rPr>
          <w:rFonts w:asciiTheme="minorHAnsi" w:hAnsiTheme="minorHAnsi"/>
          <w:i/>
          <w:iCs/>
        </w:rPr>
        <w:t>свойство</w:t>
      </w:r>
      <w:r w:rsidRPr="00612EA6">
        <w:rPr>
          <w:rFonts w:asciiTheme="minorHAnsi" w:hAnsiTheme="minorHAnsi"/>
        </w:rPr>
        <w:t xml:space="preserve"> строки, а str.charAt(pos) – </w:t>
      </w:r>
      <w:r w:rsidRPr="00612EA6">
        <w:rPr>
          <w:rFonts w:asciiTheme="minorHAnsi" w:hAnsiTheme="minorHAnsi"/>
          <w:i/>
          <w:iCs/>
        </w:rPr>
        <w:t>метод</w:t>
      </w:r>
      <w:r w:rsidRPr="00612EA6">
        <w:rPr>
          <w:rFonts w:asciiTheme="minorHAnsi" w:hAnsiTheme="minorHAnsi"/>
        </w:rPr>
        <w:t>, т.е. функция.</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Обращение к методу всегда идет со скобками, а к свойству – без скобок.</w:t>
      </w:r>
    </w:p>
    <w:p w:rsidR="00612EA6" w:rsidRPr="00612EA6" w:rsidRDefault="00612EA6" w:rsidP="00925E06">
      <w:pPr>
        <w:pStyle w:val="3"/>
      </w:pPr>
      <w:bookmarkStart w:id="26" w:name="изменения-строк"/>
      <w:r w:rsidRPr="00925E06">
        <w:t>Изменения строк</w:t>
      </w:r>
      <w:bookmarkEnd w:id="26"/>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Содержимое строки в JavaScript нельзя изменять. Нельзя взять символ посередине и заменить его. Как только строка создана – она такая навсегда.</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Можно лишь создать целиком новую строку и присвоить в переменную вместо старой, например:</w:t>
      </w:r>
    </w:p>
    <w:p w:rsidR="00612EA6" w:rsidRPr="00612EA6" w:rsidRDefault="00612EA6" w:rsidP="00925E06">
      <w:pPr>
        <w:pStyle w:val="af1"/>
      </w:pPr>
      <w:r w:rsidRPr="00612EA6">
        <w:t>var str = "строка";</w:t>
      </w:r>
    </w:p>
    <w:p w:rsidR="00612EA6" w:rsidRPr="00612EA6" w:rsidRDefault="00612EA6" w:rsidP="00925E06">
      <w:pPr>
        <w:pStyle w:val="af1"/>
      </w:pPr>
    </w:p>
    <w:p w:rsidR="00612EA6" w:rsidRPr="00612EA6" w:rsidRDefault="00612EA6" w:rsidP="00925E06">
      <w:pPr>
        <w:pStyle w:val="af1"/>
      </w:pPr>
      <w:r w:rsidRPr="00612EA6">
        <w:t>str = str[3] + str[4] + str[5];</w:t>
      </w:r>
    </w:p>
    <w:p w:rsidR="00612EA6" w:rsidRPr="00612EA6" w:rsidRDefault="00612EA6" w:rsidP="00925E06">
      <w:pPr>
        <w:pStyle w:val="af1"/>
      </w:pPr>
    </w:p>
    <w:p w:rsidR="00612EA6" w:rsidRPr="00612EA6" w:rsidRDefault="00612EA6" w:rsidP="00925E06">
      <w:pPr>
        <w:pStyle w:val="af1"/>
      </w:pPr>
      <w:r w:rsidRPr="00612EA6">
        <w:t>alert( str ); // ока</w:t>
      </w:r>
    </w:p>
    <w:p w:rsidR="00612EA6" w:rsidRPr="00612EA6" w:rsidRDefault="00612EA6" w:rsidP="00391794">
      <w:pPr>
        <w:pStyle w:val="3"/>
      </w:pPr>
      <w:bookmarkStart w:id="27" w:name="смена-регистра"/>
      <w:r w:rsidRPr="00391794">
        <w:t>Смена регистра</w:t>
      </w:r>
      <w:bookmarkEnd w:id="27"/>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Методы </w:t>
      </w:r>
      <w:r w:rsidRPr="000224CB">
        <w:rPr>
          <w:rFonts w:asciiTheme="minorHAnsi" w:hAnsiTheme="minorHAnsi"/>
          <w:b/>
          <w:color w:val="C00000"/>
        </w:rPr>
        <w:t>toLowerCase()</w:t>
      </w:r>
      <w:r w:rsidRPr="000224CB">
        <w:rPr>
          <w:rFonts w:asciiTheme="minorHAnsi" w:hAnsiTheme="minorHAnsi"/>
          <w:color w:val="C00000"/>
        </w:rPr>
        <w:t xml:space="preserve"> </w:t>
      </w:r>
      <w:r w:rsidRPr="00612EA6">
        <w:rPr>
          <w:rFonts w:asciiTheme="minorHAnsi" w:hAnsiTheme="minorHAnsi"/>
        </w:rPr>
        <w:t xml:space="preserve">и </w:t>
      </w:r>
      <w:r w:rsidRPr="000224CB">
        <w:rPr>
          <w:rFonts w:asciiTheme="minorHAnsi" w:hAnsiTheme="minorHAnsi"/>
          <w:b/>
          <w:color w:val="C00000"/>
        </w:rPr>
        <w:t>toUpperCase()</w:t>
      </w:r>
      <w:r w:rsidRPr="00612EA6">
        <w:rPr>
          <w:rFonts w:asciiTheme="minorHAnsi" w:hAnsiTheme="minorHAnsi"/>
        </w:rPr>
        <w:t xml:space="preserve"> меняют регистр строки на нижний/верхний:</w:t>
      </w:r>
    </w:p>
    <w:p w:rsidR="00612EA6" w:rsidRPr="00612EA6" w:rsidRDefault="00612EA6" w:rsidP="00391794">
      <w:pPr>
        <w:pStyle w:val="af1"/>
      </w:pPr>
      <w:r w:rsidRPr="00612EA6">
        <w:t>alert( "Интерфейс".toUpperCase() ); // ИНТЕРФЕЙС</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Пример ниже получает первый символ и приводит его к нижнему регистру:</w:t>
      </w:r>
    </w:p>
    <w:p w:rsidR="00612EA6" w:rsidRPr="00F85950" w:rsidRDefault="00612EA6" w:rsidP="00F85950">
      <w:pPr>
        <w:pStyle w:val="af1"/>
      </w:pPr>
      <w:r w:rsidRPr="00F85950">
        <w:t>alert( "Интерфейс" [0].toLowerCase() ); // 'и'</w:t>
      </w:r>
    </w:p>
    <w:p w:rsidR="00612EA6" w:rsidRDefault="00612EA6" w:rsidP="00391794">
      <w:pPr>
        <w:pStyle w:val="3"/>
        <w:rPr>
          <w:lang w:val="en-US"/>
        </w:rPr>
      </w:pPr>
      <w:bookmarkStart w:id="28" w:name="поиск-подстроки"/>
      <w:r w:rsidRPr="00391794">
        <w:t>Поиск подстроки</w:t>
      </w:r>
      <w:bookmarkEnd w:id="28"/>
    </w:p>
    <w:p w:rsidR="008B2D0D" w:rsidRPr="008B2D0D" w:rsidRDefault="008B2D0D" w:rsidP="008B2D0D">
      <w:pPr>
        <w:pStyle w:val="aa"/>
      </w:pPr>
      <w:r w:rsidRPr="00593121">
        <w:rPr>
          <w:b/>
          <w:bCs/>
          <w:color w:val="C00000"/>
        </w:rPr>
        <w:t>indexOf</w:t>
      </w:r>
      <w:r w:rsidRPr="008B2D0D">
        <w:t xml:space="preserve">(searchValue[, fromIndex]) - ищет подстроку searchValue начиная с позиции fromIndex </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Он возвращает позицию, на которой находится подстрока или -1, если ничего не найдено. Например:</w:t>
      </w:r>
    </w:p>
    <w:p w:rsidR="00612EA6" w:rsidRPr="00612EA6" w:rsidRDefault="00612EA6" w:rsidP="00391794">
      <w:pPr>
        <w:pStyle w:val="af1"/>
      </w:pPr>
      <w:r w:rsidRPr="00612EA6">
        <w:t>var str = "Widget with id";</w:t>
      </w:r>
    </w:p>
    <w:p w:rsidR="00612EA6" w:rsidRPr="00612EA6" w:rsidRDefault="00612EA6" w:rsidP="00391794">
      <w:pPr>
        <w:pStyle w:val="af1"/>
      </w:pPr>
    </w:p>
    <w:p w:rsidR="00612EA6" w:rsidRPr="00612EA6" w:rsidRDefault="00612EA6" w:rsidP="00391794">
      <w:pPr>
        <w:pStyle w:val="af1"/>
      </w:pPr>
      <w:r w:rsidRPr="00612EA6">
        <w:t>alert( str.indexOf("Widget") ); // 0, т.к. "Widget" найден прямо в начале str</w:t>
      </w:r>
    </w:p>
    <w:p w:rsidR="00612EA6" w:rsidRPr="009A1F45" w:rsidRDefault="00612EA6" w:rsidP="00391794">
      <w:pPr>
        <w:pStyle w:val="af1"/>
        <w:rPr>
          <w:lang w:val="en-US"/>
        </w:rPr>
      </w:pPr>
      <w:r w:rsidRPr="00612EA6">
        <w:t>alert( str.indexOf("id") ); // 1, т.к. "id" найден, начиная с позиции 1</w:t>
      </w:r>
      <w:r w:rsidR="009A1F45">
        <w:rPr>
          <w:lang w:val="en-US"/>
        </w:rPr>
        <w:t xml:space="preserve"> (W</w:t>
      </w:r>
      <w:r w:rsidR="009A1F45" w:rsidRPr="009A1F45">
        <w:rPr>
          <w:color w:val="0070C0"/>
          <w:lang w:val="en-US"/>
        </w:rPr>
        <w:t>id</w:t>
      </w:r>
      <w:r w:rsidR="009A1F45">
        <w:rPr>
          <w:lang w:val="en-US"/>
        </w:rPr>
        <w:t>get)</w:t>
      </w:r>
    </w:p>
    <w:p w:rsidR="00612EA6" w:rsidRPr="00612EA6" w:rsidRDefault="00612EA6" w:rsidP="00391794">
      <w:pPr>
        <w:pStyle w:val="af1"/>
      </w:pPr>
      <w:r w:rsidRPr="00612EA6">
        <w:t>alert( str.indexOf("</w:t>
      </w:r>
      <w:r w:rsidRPr="009A1F45">
        <w:rPr>
          <w:color w:val="0070C0"/>
        </w:rPr>
        <w:t>w</w:t>
      </w:r>
      <w:r w:rsidRPr="00612EA6">
        <w:t>idget") ); // -1, не найдено, так как поиск учитывает регистр</w:t>
      </w:r>
    </w:p>
    <w:p w:rsidR="003629F2" w:rsidRDefault="003629F2" w:rsidP="00612EA6">
      <w:pPr>
        <w:shd w:val="clear" w:color="auto" w:fill="FFFFFF" w:themeFill="background1"/>
        <w:rPr>
          <w:rFonts w:asciiTheme="minorHAnsi" w:hAnsiTheme="minorHAnsi"/>
        </w:rPr>
      </w:pPr>
    </w:p>
    <w:p w:rsidR="003629F2" w:rsidRPr="008B2D0D" w:rsidRDefault="003629F2" w:rsidP="003629F2">
      <w:pPr>
        <w:pStyle w:val="aa"/>
      </w:pPr>
      <w:r w:rsidRPr="008B2D0D">
        <w:t xml:space="preserve">Для начала разберем работу с методом </w:t>
      </w:r>
      <w:r w:rsidRPr="008B2D0D">
        <w:rPr>
          <w:b/>
          <w:bCs/>
        </w:rPr>
        <w:t>indexOf</w:t>
      </w:r>
      <w:r w:rsidRPr="008B2D0D">
        <w:t xml:space="preserve">(searchValue[, fromIndex]) </w:t>
      </w:r>
    </w:p>
    <w:p w:rsidR="003629F2" w:rsidRPr="008B2D0D" w:rsidRDefault="003629F2" w:rsidP="003629F2">
      <w:pPr>
        <w:pStyle w:val="af1"/>
      </w:pPr>
      <w:r w:rsidRPr="008B2D0D">
        <w:rPr>
          <w:b/>
          <w:bCs/>
        </w:rPr>
        <w:t>var</w:t>
      </w:r>
      <w:r w:rsidRPr="008B2D0D">
        <w:t xml:space="preserve"> myString = "Это </w:t>
      </w:r>
      <w:r w:rsidRPr="00F85950">
        <w:rPr>
          <w:rStyle w:val="af4"/>
        </w:rPr>
        <w:t>про</w:t>
      </w:r>
      <w:r w:rsidRPr="008B2D0D">
        <w:t>сто проверочная строка!";</w:t>
      </w:r>
      <w:r w:rsidRPr="008B2D0D">
        <w:br/>
      </w:r>
      <w:r w:rsidRPr="000224CB">
        <w:t>console.log</w:t>
      </w:r>
      <w:r w:rsidRPr="008B2D0D">
        <w:t>(myString.</w:t>
      </w:r>
      <w:r w:rsidRPr="008B2D0D">
        <w:rPr>
          <w:b/>
          <w:bCs/>
        </w:rPr>
        <w:t>indexOf</w:t>
      </w:r>
      <w:r w:rsidRPr="008B2D0D">
        <w:t>("</w:t>
      </w:r>
      <w:r w:rsidRPr="00F85950">
        <w:rPr>
          <w:rStyle w:val="af4"/>
        </w:rPr>
        <w:t>про</w:t>
      </w:r>
      <w:r w:rsidRPr="008B2D0D">
        <w:t>", 0));</w:t>
      </w:r>
    </w:p>
    <w:p w:rsidR="003629F2" w:rsidRPr="008B2D0D" w:rsidRDefault="003629F2" w:rsidP="003629F2">
      <w:pPr>
        <w:pStyle w:val="aa"/>
      </w:pPr>
      <w:r w:rsidRPr="008B2D0D">
        <w:t>В данном случае в консоль будет выведен номер позиции с которой начинается первая найденная подстрока  "</w:t>
      </w:r>
      <w:r w:rsidRPr="00F85950">
        <w:rPr>
          <w:rStyle w:val="af4"/>
        </w:rPr>
        <w:t>про</w:t>
      </w:r>
      <w:r w:rsidRPr="008B2D0D">
        <w:t xml:space="preserve">" - </w:t>
      </w:r>
      <w:r w:rsidRPr="008B2D0D">
        <w:rPr>
          <w:b/>
          <w:bCs/>
        </w:rPr>
        <w:t>4</w:t>
      </w:r>
      <w:r w:rsidRPr="008B2D0D">
        <w:t>.</w:t>
      </w:r>
      <w:r w:rsidRPr="008B2D0D">
        <w:br/>
        <w:t xml:space="preserve">"Это </w:t>
      </w:r>
      <w:r w:rsidRPr="00F85950">
        <w:rPr>
          <w:rStyle w:val="af4"/>
        </w:rPr>
        <w:t>про</w:t>
      </w:r>
      <w:r w:rsidRPr="008B2D0D">
        <w:t xml:space="preserve">сто проверочная строка!"; </w:t>
      </w:r>
    </w:p>
    <w:p w:rsidR="003629F2" w:rsidRPr="008B2D0D" w:rsidRDefault="003629F2" w:rsidP="003629F2">
      <w:pPr>
        <w:pStyle w:val="aa"/>
      </w:pPr>
      <w:r w:rsidRPr="008B2D0D">
        <w:t>Однако, если мы укажем методу искать подстроку не с самого начала, а, например, с 5-й позиции:</w:t>
      </w:r>
    </w:p>
    <w:p w:rsidR="003629F2" w:rsidRPr="000224CB" w:rsidRDefault="003629F2" w:rsidP="000224CB">
      <w:pPr>
        <w:pStyle w:val="af1"/>
      </w:pPr>
      <w:r w:rsidRPr="000224CB">
        <w:t>console.log(myString.indexOf("про", 5));</w:t>
      </w:r>
    </w:p>
    <w:p w:rsidR="003629F2" w:rsidRDefault="003629F2" w:rsidP="000224CB">
      <w:pPr>
        <w:pStyle w:val="aa"/>
      </w:pPr>
      <w:r w:rsidRPr="008B2D0D">
        <w:t>То тогда результат будет "</w:t>
      </w:r>
      <w:r w:rsidRPr="000224CB">
        <w:t>11</w:t>
      </w:r>
      <w:r w:rsidRPr="008B2D0D">
        <w:t>" - позиция, с которой начинается второе вхождение подстроки "про".</w:t>
      </w:r>
      <w:r w:rsidRPr="008B2D0D">
        <w:br/>
      </w:r>
    </w:p>
    <w:p w:rsidR="00612EA6" w:rsidRDefault="00612EA6" w:rsidP="00593121">
      <w:pPr>
        <w:pStyle w:val="aa"/>
        <w:rPr>
          <w:lang w:val="en-US"/>
        </w:rPr>
      </w:pPr>
      <w:r w:rsidRPr="00612EA6">
        <w:t xml:space="preserve">Также существует аналогичный метод </w:t>
      </w:r>
      <w:r w:rsidRPr="00593121">
        <w:rPr>
          <w:b/>
          <w:color w:val="C00000"/>
        </w:rPr>
        <w:t>lastIndexOf</w:t>
      </w:r>
      <w:r w:rsidRPr="00612EA6">
        <w:t>, который ищет не с начала, а с конца строки.</w:t>
      </w:r>
    </w:p>
    <w:p w:rsidR="003629F2" w:rsidRDefault="003629F2" w:rsidP="00593121">
      <w:pPr>
        <w:pStyle w:val="aa"/>
      </w:pPr>
      <w:r w:rsidRPr="008B2D0D">
        <w:rPr>
          <w:b/>
          <w:bCs/>
        </w:rPr>
        <w:t>lastIndexOf</w:t>
      </w:r>
      <w:r w:rsidRPr="008B2D0D">
        <w:t>(searchValue[, fromIndex]) - ищет последнюю подстроку  searchValue начиная с позиции fromIndex</w:t>
      </w:r>
    </w:p>
    <w:p w:rsidR="003629F2" w:rsidRPr="008B2D0D" w:rsidRDefault="003629F2" w:rsidP="00593121">
      <w:pPr>
        <w:pStyle w:val="aa"/>
      </w:pPr>
      <w:r w:rsidRPr="008B2D0D">
        <w:t xml:space="preserve">Метод  </w:t>
      </w:r>
      <w:r w:rsidRPr="008B2D0D">
        <w:rPr>
          <w:b/>
          <w:bCs/>
        </w:rPr>
        <w:t>lastIndexOf</w:t>
      </w:r>
      <w:r w:rsidRPr="008B2D0D">
        <w:t xml:space="preserve">(searchValue[, </w:t>
      </w:r>
      <w:r w:rsidRPr="008B2D0D">
        <w:rPr>
          <w:b/>
          <w:bCs/>
        </w:rPr>
        <w:t>fromIndex</w:t>
      </w:r>
      <w:r w:rsidRPr="008B2D0D">
        <w:t xml:space="preserve">]) действует аналогично, но возвращает номер, с которого начинается последнее вхождение искомой подстроки. </w:t>
      </w:r>
      <w:r w:rsidRPr="008B2D0D">
        <w:rPr>
          <w:b/>
          <w:bCs/>
        </w:rPr>
        <w:t>fromIndex</w:t>
      </w:r>
      <w:r w:rsidRPr="008B2D0D">
        <w:t xml:space="preserve"> обозначает место, с которого нужно начинать поиск по направлению к началу строки, его значение по-умолчанию - длина строки. В примере:</w:t>
      </w:r>
    </w:p>
    <w:p w:rsidR="003629F2" w:rsidRPr="008B2D0D" w:rsidRDefault="003629F2" w:rsidP="003629F2">
      <w:pPr>
        <w:pStyle w:val="af1"/>
      </w:pPr>
      <w:r w:rsidRPr="008B2D0D">
        <w:rPr>
          <w:b/>
          <w:bCs/>
        </w:rPr>
        <w:t>var</w:t>
      </w:r>
      <w:r w:rsidRPr="008B2D0D">
        <w:t xml:space="preserve"> myString = "Это просто проверочная строка!";</w:t>
      </w:r>
      <w:r w:rsidRPr="008B2D0D">
        <w:br/>
      </w:r>
      <w:r w:rsidRPr="008B2D0D">
        <w:rPr>
          <w:b/>
          <w:bCs/>
        </w:rPr>
        <w:t>console.log</w:t>
      </w:r>
      <w:r w:rsidRPr="008B2D0D">
        <w:t>(myString.</w:t>
      </w:r>
      <w:r w:rsidRPr="008B2D0D">
        <w:rPr>
          <w:b/>
          <w:bCs/>
        </w:rPr>
        <w:t>lastIndexOf</w:t>
      </w:r>
      <w:r w:rsidRPr="008B2D0D">
        <w:t>("про"));</w:t>
      </w:r>
    </w:p>
    <w:p w:rsidR="003629F2" w:rsidRPr="008B2D0D" w:rsidRDefault="003629F2" w:rsidP="003629F2">
      <w:pPr>
        <w:pStyle w:val="aa"/>
      </w:pPr>
      <w:r w:rsidRPr="008B2D0D">
        <w:t>в консоль будет выведена цифра 11 - начало последнего вхождения подстроки "про".</w:t>
      </w:r>
    </w:p>
    <w:p w:rsidR="003629F2" w:rsidRPr="003629F2" w:rsidRDefault="003629F2" w:rsidP="00612EA6">
      <w:pPr>
        <w:shd w:val="clear" w:color="auto" w:fill="FFFFFF" w:themeFill="background1"/>
        <w:rPr>
          <w:rFonts w:asciiTheme="minorHAnsi" w:hAnsiTheme="minorHAnsi"/>
          <w:lang w:val="en-US"/>
        </w:rPr>
      </w:pPr>
    </w:p>
    <w:p w:rsidR="003629F2" w:rsidRDefault="003629F2" w:rsidP="00612EA6">
      <w:pPr>
        <w:shd w:val="clear" w:color="auto" w:fill="FFFFFF" w:themeFill="background1"/>
        <w:rPr>
          <w:rFonts w:asciiTheme="minorHAnsi" w:hAnsiTheme="minorHAnsi"/>
          <w:noProof/>
        </w:rPr>
      </w:pPr>
      <w:r w:rsidRPr="00593121">
        <w:rPr>
          <w:rFonts w:asciiTheme="minorHAnsi" w:hAnsiTheme="minorHAnsi"/>
          <w:b/>
          <w:bCs/>
          <w:noProof/>
          <w:color w:val="C00000"/>
        </w:rPr>
        <w:t>search</w:t>
      </w:r>
      <w:r w:rsidRPr="008B2D0D">
        <w:rPr>
          <w:rFonts w:asciiTheme="minorHAnsi" w:hAnsiTheme="minorHAnsi"/>
          <w:noProof/>
        </w:rPr>
        <w:t>(regExp) - проверяет - есть ли совпадение с аргументом, результат true или false</w:t>
      </w:r>
      <w:r w:rsidRPr="008B2D0D">
        <w:rPr>
          <w:rFonts w:asciiTheme="minorHAnsi" w:hAnsiTheme="minorHAnsi"/>
          <w:noProof/>
        </w:rPr>
        <w:br/>
      </w:r>
      <w:r w:rsidRPr="00593121">
        <w:rPr>
          <w:rFonts w:asciiTheme="minorHAnsi" w:hAnsiTheme="minorHAnsi"/>
          <w:b/>
          <w:bCs/>
          <w:noProof/>
          <w:color w:val="C00000"/>
        </w:rPr>
        <w:t>match</w:t>
      </w:r>
      <w:r w:rsidRPr="008B2D0D">
        <w:rPr>
          <w:rFonts w:asciiTheme="minorHAnsi" w:hAnsiTheme="minorHAnsi"/>
          <w:noProof/>
        </w:rPr>
        <w:t xml:space="preserve">(regExp) - выдает массив всех </w:t>
      </w:r>
      <w:r>
        <w:rPr>
          <w:rFonts w:asciiTheme="minorHAnsi" w:hAnsiTheme="minorHAnsi"/>
          <w:noProof/>
        </w:rPr>
        <w:t xml:space="preserve">на </w:t>
      </w:r>
      <w:r w:rsidRPr="008B2D0D">
        <w:rPr>
          <w:rFonts w:asciiTheme="minorHAnsi" w:hAnsiTheme="minorHAnsi"/>
          <w:noProof/>
        </w:rPr>
        <w:t>совпадение с аргументом</w:t>
      </w:r>
    </w:p>
    <w:p w:rsidR="006B48FB" w:rsidRDefault="006B48FB" w:rsidP="006B48FB">
      <w:pPr>
        <w:shd w:val="clear" w:color="auto" w:fill="FFFFFF" w:themeFill="background1"/>
        <w:rPr>
          <w:rFonts w:asciiTheme="minorHAnsi" w:hAnsiTheme="minorHAnsi"/>
          <w:b/>
          <w:bCs/>
          <w:noProof/>
        </w:rPr>
      </w:pPr>
    </w:p>
    <w:p w:rsidR="006B48FB" w:rsidRPr="006B48FB" w:rsidRDefault="006B48FB" w:rsidP="006B48FB">
      <w:pPr>
        <w:shd w:val="clear" w:color="auto" w:fill="FFFFFF" w:themeFill="background1"/>
        <w:rPr>
          <w:rFonts w:asciiTheme="minorHAnsi" w:hAnsiTheme="minorHAnsi"/>
          <w:noProof/>
        </w:rPr>
      </w:pPr>
      <w:r w:rsidRPr="006B48FB">
        <w:rPr>
          <w:rFonts w:asciiTheme="minorHAnsi" w:hAnsiTheme="minorHAnsi"/>
          <w:b/>
          <w:bCs/>
          <w:noProof/>
        </w:rPr>
        <w:t>Преобразование типов</w:t>
      </w:r>
    </w:p>
    <w:p w:rsidR="006B48FB" w:rsidRDefault="006B48FB" w:rsidP="00612EA6">
      <w:pPr>
        <w:shd w:val="clear" w:color="auto" w:fill="FFFFFF" w:themeFill="background1"/>
        <w:rPr>
          <w:rFonts w:asciiTheme="minorHAnsi" w:hAnsiTheme="minorHAnsi"/>
          <w:noProof/>
          <w:lang w:val="en-US"/>
        </w:rPr>
      </w:pPr>
      <w:r w:rsidRPr="000224CB">
        <w:rPr>
          <w:rFonts w:asciiTheme="minorHAnsi" w:hAnsiTheme="minorHAnsi"/>
          <w:b/>
          <w:bCs/>
          <w:noProof/>
          <w:color w:val="C00000"/>
        </w:rPr>
        <w:t>toString</w:t>
      </w:r>
      <w:r w:rsidRPr="000224CB">
        <w:rPr>
          <w:rFonts w:asciiTheme="minorHAnsi" w:hAnsiTheme="minorHAnsi"/>
          <w:noProof/>
          <w:color w:val="C00000"/>
        </w:rPr>
        <w:t xml:space="preserve">() </w:t>
      </w:r>
      <w:r w:rsidRPr="006B48FB">
        <w:rPr>
          <w:rFonts w:asciiTheme="minorHAnsi" w:hAnsiTheme="minorHAnsi"/>
          <w:noProof/>
        </w:rPr>
        <w:t xml:space="preserve">- возвращает элементарную строку вместо объекта String </w:t>
      </w:r>
      <w:r w:rsidRPr="006B48FB">
        <w:rPr>
          <w:rFonts w:asciiTheme="minorHAnsi" w:hAnsiTheme="minorHAnsi"/>
          <w:noProof/>
        </w:rPr>
        <w:br/>
      </w:r>
      <w:r w:rsidRPr="000224CB">
        <w:rPr>
          <w:rFonts w:asciiTheme="minorHAnsi" w:hAnsiTheme="minorHAnsi"/>
          <w:b/>
          <w:bCs/>
          <w:noProof/>
          <w:color w:val="C00000"/>
        </w:rPr>
        <w:t>valueOf</w:t>
      </w:r>
      <w:r w:rsidRPr="000224CB">
        <w:rPr>
          <w:rFonts w:asciiTheme="minorHAnsi" w:hAnsiTheme="minorHAnsi"/>
          <w:noProof/>
          <w:color w:val="C00000"/>
        </w:rPr>
        <w:t xml:space="preserve">() </w:t>
      </w:r>
      <w:r w:rsidRPr="006B48FB">
        <w:rPr>
          <w:rFonts w:asciiTheme="minorHAnsi" w:hAnsiTheme="minorHAnsi"/>
          <w:noProof/>
        </w:rPr>
        <w:t xml:space="preserve">- возвращает элементарную строку вместо объекта String, эквивалентно toString() </w:t>
      </w:r>
      <w:r w:rsidRPr="006B48FB">
        <w:rPr>
          <w:rFonts w:asciiTheme="minorHAnsi" w:hAnsiTheme="minorHAnsi"/>
          <w:noProof/>
        </w:rPr>
        <w:br/>
        <w:t>В результате выполнения приведенного ниже кода в консоль будет выведено элементарное значение.</w:t>
      </w:r>
    </w:p>
    <w:p w:rsidR="006B48FB" w:rsidRDefault="006B48FB" w:rsidP="006B48FB">
      <w:pPr>
        <w:pStyle w:val="af1"/>
      </w:pPr>
      <w:r w:rsidRPr="006B48FB">
        <w:t xml:space="preserve">myString = new </w:t>
      </w:r>
      <w:r w:rsidRPr="006B48FB">
        <w:rPr>
          <w:bCs/>
        </w:rPr>
        <w:t>String</w:t>
      </w:r>
      <w:r w:rsidRPr="006B48FB">
        <w:t>("Hello world");</w:t>
      </w:r>
      <w:r w:rsidRPr="006B48FB">
        <w:br/>
        <w:t>console.log(myString.</w:t>
      </w:r>
      <w:r w:rsidRPr="006B48FB">
        <w:rPr>
          <w:bCs/>
        </w:rPr>
        <w:t>valueOf</w:t>
      </w:r>
      <w:r w:rsidRPr="006B48FB">
        <w:t>());</w:t>
      </w:r>
    </w:p>
    <w:p w:rsidR="006B48FB" w:rsidRPr="006B48FB" w:rsidRDefault="006B48FB" w:rsidP="006B48FB"/>
    <w:p w:rsidR="006B48FB" w:rsidRPr="006B48FB" w:rsidRDefault="006B48FB" w:rsidP="006B48FB">
      <w:pPr>
        <w:pStyle w:val="aa"/>
      </w:pPr>
      <w:r w:rsidRPr="006B48FB">
        <w:t>На заметку:</w:t>
      </w:r>
    </w:p>
    <w:p w:rsidR="00612EA6" w:rsidRPr="00120AD0" w:rsidRDefault="00612EA6" w:rsidP="00612EA6">
      <w:pPr>
        <w:shd w:val="clear" w:color="auto" w:fill="FFFFFF" w:themeFill="background1"/>
        <w:rPr>
          <w:rFonts w:asciiTheme="minorHAnsi" w:hAnsiTheme="minorHAnsi"/>
          <w:b/>
        </w:rPr>
      </w:pPr>
      <w:r w:rsidRPr="00120AD0">
        <w:rPr>
          <w:rFonts w:asciiTheme="minorHAnsi" w:hAnsiTheme="minorHAnsi"/>
          <w:b/>
        </w:rPr>
        <w:t>Для красивого вызова indexOf применяется побитовый оператор НЕ '~'.</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Дело в том, что вызов ~n эквивалентен выражению -(n+1), например:</w:t>
      </w:r>
    </w:p>
    <w:p w:rsidR="00612EA6" w:rsidRPr="00612EA6" w:rsidRDefault="00612EA6" w:rsidP="00120AD0">
      <w:pPr>
        <w:pStyle w:val="af1"/>
      </w:pPr>
      <w:r w:rsidRPr="00612EA6">
        <w:t>alert( ~2 ); // -(2+1) = -3</w:t>
      </w:r>
    </w:p>
    <w:p w:rsidR="00612EA6" w:rsidRPr="00612EA6" w:rsidRDefault="00612EA6" w:rsidP="00120AD0">
      <w:pPr>
        <w:pStyle w:val="af1"/>
      </w:pPr>
      <w:r w:rsidRPr="00612EA6">
        <w:t>alert( ~1 ); // -(1+1) = -2</w:t>
      </w:r>
    </w:p>
    <w:p w:rsidR="00612EA6" w:rsidRPr="00612EA6" w:rsidRDefault="00612EA6" w:rsidP="00120AD0">
      <w:pPr>
        <w:pStyle w:val="af1"/>
      </w:pPr>
      <w:r w:rsidRPr="00612EA6">
        <w:lastRenderedPageBreak/>
        <w:t>alert( ~0 ); // -(0+1) = -1</w:t>
      </w:r>
    </w:p>
    <w:p w:rsidR="00612EA6" w:rsidRPr="00612EA6" w:rsidRDefault="00612EA6" w:rsidP="00120AD0">
      <w:pPr>
        <w:pStyle w:val="af1"/>
      </w:pPr>
      <w:r w:rsidRPr="00612EA6">
        <w:t>alert( ~-1 ); // -(-1+1) = 0</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Как видно, ~n – ноль только в случае, когда n == -1.</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То есть, проверка </w:t>
      </w:r>
      <w:r w:rsidRPr="000B2504">
        <w:rPr>
          <w:rFonts w:asciiTheme="minorHAnsi" w:hAnsiTheme="minorHAnsi"/>
          <w:color w:val="C00000"/>
        </w:rPr>
        <w:t>if ( ~str.indexOf(...) )</w:t>
      </w:r>
      <w:r w:rsidRPr="00612EA6">
        <w:rPr>
          <w:rFonts w:asciiTheme="minorHAnsi" w:hAnsiTheme="minorHAnsi"/>
        </w:rPr>
        <w:t xml:space="preserve"> означает, что результат indexOf отличен от -1, т.е. совпадение есть.</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Вот так:</w:t>
      </w:r>
    </w:p>
    <w:p w:rsidR="00612EA6" w:rsidRPr="00612EA6" w:rsidRDefault="00612EA6" w:rsidP="00120AD0">
      <w:pPr>
        <w:pStyle w:val="af1"/>
      </w:pPr>
      <w:r w:rsidRPr="00612EA6">
        <w:t>var str = "Widget";</w:t>
      </w:r>
    </w:p>
    <w:p w:rsidR="00612EA6" w:rsidRPr="00612EA6" w:rsidRDefault="00612EA6" w:rsidP="00120AD0">
      <w:pPr>
        <w:pStyle w:val="af1"/>
      </w:pPr>
    </w:p>
    <w:p w:rsidR="00612EA6" w:rsidRPr="00612EA6" w:rsidRDefault="00612EA6" w:rsidP="00120AD0">
      <w:pPr>
        <w:pStyle w:val="af1"/>
      </w:pPr>
      <w:r w:rsidRPr="00612EA6">
        <w:t>if (~str.indexOf("</w:t>
      </w:r>
      <w:r w:rsidR="00530F3E">
        <w:rPr>
          <w:lang w:val="en-US"/>
        </w:rPr>
        <w:t>hello user</w:t>
      </w:r>
      <w:r w:rsidRPr="00612EA6">
        <w:t>get")) {</w:t>
      </w:r>
    </w:p>
    <w:p w:rsidR="00612EA6" w:rsidRPr="00612EA6" w:rsidRDefault="00612EA6" w:rsidP="00120AD0">
      <w:pPr>
        <w:pStyle w:val="af1"/>
      </w:pPr>
      <w:r w:rsidRPr="00612EA6">
        <w:t xml:space="preserve">  alert( 'совпадение есть!' );</w:t>
      </w:r>
    </w:p>
    <w:p w:rsidR="00612EA6" w:rsidRPr="00612EA6" w:rsidRDefault="00612EA6" w:rsidP="00120AD0">
      <w:pPr>
        <w:pStyle w:val="af1"/>
      </w:pPr>
      <w:r w:rsidRPr="00612EA6">
        <w:t>}</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Вообще, использовать возможности языка неочевидным образом не рекомендуется, поскольку ухудшает читаемость кода.</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Однако, в данном случае, все в порядке. Просто запомните: '~' читается как «не минус один», а "if ~str.indexOf" читается как "если найдено".</w:t>
      </w:r>
    </w:p>
    <w:p w:rsidR="00612EA6" w:rsidRPr="00612EA6" w:rsidRDefault="00612EA6" w:rsidP="00612EA6">
      <w:pPr>
        <w:shd w:val="clear" w:color="auto" w:fill="FFFFFF" w:themeFill="background1"/>
        <w:rPr>
          <w:rFonts w:asciiTheme="minorHAnsi" w:hAnsiTheme="minorHAnsi"/>
          <w:b/>
          <w:bCs/>
        </w:rPr>
      </w:pPr>
      <w:bookmarkStart w:id="29" w:name="поиск-всех-вхождений"/>
      <w:r w:rsidRPr="00967A15">
        <w:rPr>
          <w:rFonts w:asciiTheme="minorHAnsi" w:hAnsiTheme="minorHAnsi"/>
          <w:b/>
          <w:bCs/>
        </w:rPr>
        <w:t>Поиск всех вхождений</w:t>
      </w:r>
      <w:bookmarkEnd w:id="29"/>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Чтобы найти все вхождения подстроки, нужно запустить indexOf в цикле. Как только получаем очередную позицию – начинаем следующий поиск со следующей.</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Пример такого цикла:</w:t>
      </w:r>
    </w:p>
    <w:p w:rsidR="00612EA6" w:rsidRPr="00612EA6" w:rsidRDefault="00612EA6" w:rsidP="00530F3E">
      <w:pPr>
        <w:pStyle w:val="af1"/>
      </w:pPr>
      <w:r w:rsidRPr="00612EA6">
        <w:t>var str = "Ослик Иа-Иа посмотрел на виадук"; // ищем в этой строке</w:t>
      </w:r>
    </w:p>
    <w:p w:rsidR="00612EA6" w:rsidRPr="00612EA6" w:rsidRDefault="00612EA6" w:rsidP="00530F3E">
      <w:pPr>
        <w:pStyle w:val="af1"/>
      </w:pPr>
      <w:r w:rsidRPr="00612EA6">
        <w:t xml:space="preserve">var </w:t>
      </w:r>
      <w:r w:rsidRPr="0014211C">
        <w:rPr>
          <w:color w:val="E36C0A" w:themeColor="accent6" w:themeShade="BF"/>
        </w:rPr>
        <w:t xml:space="preserve">target </w:t>
      </w:r>
      <w:r w:rsidRPr="00612EA6">
        <w:t>= "Иа"; // цель поиска</w:t>
      </w:r>
    </w:p>
    <w:p w:rsidR="00612EA6" w:rsidRPr="00612EA6" w:rsidRDefault="00612EA6" w:rsidP="00530F3E">
      <w:pPr>
        <w:pStyle w:val="af1"/>
      </w:pPr>
    </w:p>
    <w:p w:rsidR="00612EA6" w:rsidRPr="00612EA6" w:rsidRDefault="00612EA6" w:rsidP="00530F3E">
      <w:pPr>
        <w:pStyle w:val="af1"/>
      </w:pPr>
      <w:r w:rsidRPr="00612EA6">
        <w:t xml:space="preserve">var </w:t>
      </w:r>
      <w:r w:rsidRPr="0014211C">
        <w:rPr>
          <w:color w:val="7030A0"/>
        </w:rPr>
        <w:t xml:space="preserve">pos </w:t>
      </w:r>
      <w:r w:rsidRPr="00612EA6">
        <w:t>= 0;</w:t>
      </w:r>
    </w:p>
    <w:p w:rsidR="00612EA6" w:rsidRPr="00612EA6" w:rsidRDefault="00612EA6" w:rsidP="00530F3E">
      <w:pPr>
        <w:pStyle w:val="af1"/>
      </w:pPr>
      <w:r w:rsidRPr="00612EA6">
        <w:t>while (</w:t>
      </w:r>
      <w:r w:rsidRPr="0014211C">
        <w:rPr>
          <w:rStyle w:val="af0"/>
        </w:rPr>
        <w:t>true</w:t>
      </w:r>
      <w:r w:rsidRPr="00612EA6">
        <w:t>) {</w:t>
      </w:r>
    </w:p>
    <w:p w:rsidR="00612EA6" w:rsidRPr="00612EA6" w:rsidRDefault="00612EA6" w:rsidP="00530F3E">
      <w:pPr>
        <w:pStyle w:val="af1"/>
      </w:pPr>
      <w:r w:rsidRPr="00612EA6">
        <w:t xml:space="preserve">  var </w:t>
      </w:r>
      <w:r w:rsidRPr="0014211C">
        <w:rPr>
          <w:color w:val="0070C0"/>
        </w:rPr>
        <w:t xml:space="preserve">foundPos </w:t>
      </w:r>
      <w:r w:rsidRPr="00612EA6">
        <w:t>= str.indexOf(</w:t>
      </w:r>
      <w:r w:rsidRPr="0014211C">
        <w:rPr>
          <w:color w:val="E36C0A" w:themeColor="accent6" w:themeShade="BF"/>
        </w:rPr>
        <w:t>target</w:t>
      </w:r>
      <w:r w:rsidRPr="00612EA6">
        <w:t xml:space="preserve">, </w:t>
      </w:r>
      <w:r w:rsidRPr="0014211C">
        <w:rPr>
          <w:color w:val="7030A0"/>
        </w:rPr>
        <w:t>pos</w:t>
      </w:r>
      <w:r w:rsidRPr="00612EA6">
        <w:t>);</w:t>
      </w:r>
    </w:p>
    <w:p w:rsidR="00612EA6" w:rsidRPr="00612EA6" w:rsidRDefault="00612EA6" w:rsidP="00530F3E">
      <w:pPr>
        <w:pStyle w:val="af1"/>
      </w:pPr>
      <w:r w:rsidRPr="00612EA6">
        <w:t xml:space="preserve">  if (</w:t>
      </w:r>
      <w:r w:rsidRPr="0014211C">
        <w:rPr>
          <w:color w:val="0070C0"/>
        </w:rPr>
        <w:t xml:space="preserve">foundPos </w:t>
      </w:r>
      <w:r w:rsidRPr="00612EA6">
        <w:t xml:space="preserve">== -1) </w:t>
      </w:r>
      <w:r w:rsidRPr="0014211C">
        <w:rPr>
          <w:rStyle w:val="af0"/>
        </w:rPr>
        <w:t>break</w:t>
      </w:r>
      <w:r w:rsidRPr="00612EA6">
        <w:t>;</w:t>
      </w:r>
    </w:p>
    <w:p w:rsidR="00612EA6" w:rsidRPr="00612EA6" w:rsidRDefault="00612EA6" w:rsidP="00530F3E">
      <w:pPr>
        <w:pStyle w:val="af1"/>
      </w:pPr>
    </w:p>
    <w:p w:rsidR="00612EA6" w:rsidRPr="00612EA6" w:rsidRDefault="00612EA6" w:rsidP="00530F3E">
      <w:pPr>
        <w:pStyle w:val="af1"/>
      </w:pPr>
      <w:r w:rsidRPr="00612EA6">
        <w:t xml:space="preserve">  alert( </w:t>
      </w:r>
      <w:r w:rsidRPr="0014211C">
        <w:rPr>
          <w:color w:val="0070C0"/>
        </w:rPr>
        <w:t xml:space="preserve">foundPos </w:t>
      </w:r>
      <w:r w:rsidRPr="00612EA6">
        <w:t>); // нашли на этой позиции</w:t>
      </w:r>
    </w:p>
    <w:p w:rsidR="00612EA6" w:rsidRPr="00612EA6" w:rsidRDefault="00612EA6" w:rsidP="00530F3E">
      <w:pPr>
        <w:pStyle w:val="af1"/>
      </w:pPr>
      <w:r w:rsidRPr="00612EA6">
        <w:t xml:space="preserve">  </w:t>
      </w:r>
      <w:r w:rsidRPr="0014211C">
        <w:rPr>
          <w:color w:val="7030A0"/>
        </w:rPr>
        <w:t xml:space="preserve">pos </w:t>
      </w:r>
      <w:r w:rsidRPr="00612EA6">
        <w:t xml:space="preserve">= </w:t>
      </w:r>
      <w:r w:rsidRPr="0014211C">
        <w:rPr>
          <w:color w:val="0070C0"/>
        </w:rPr>
        <w:t xml:space="preserve">foundPos </w:t>
      </w:r>
      <w:r w:rsidRPr="0014211C">
        <w:rPr>
          <w:rStyle w:val="af0"/>
        </w:rPr>
        <w:t>+ 1</w:t>
      </w:r>
      <w:r w:rsidRPr="00612EA6">
        <w:t>; // продолжить поиск со следующей</w:t>
      </w:r>
    </w:p>
    <w:p w:rsidR="00612EA6" w:rsidRPr="00612EA6" w:rsidRDefault="00612EA6" w:rsidP="00530F3E">
      <w:pPr>
        <w:pStyle w:val="af1"/>
      </w:pPr>
      <w:r w:rsidRPr="00612EA6">
        <w:t>}</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Такой цикл начинает поиск с позиции 0, затем найдя подстроку на позиции foundPos, следующий поиск продолжит с позиции pos = foundPos+1, и так далее, пока что-то находит.</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Впрочем, тот же алгоритм можно записать и короче:</w:t>
      </w:r>
    </w:p>
    <w:p w:rsidR="00612EA6" w:rsidRPr="00612EA6" w:rsidRDefault="00612EA6" w:rsidP="00530F3E">
      <w:pPr>
        <w:pStyle w:val="af1"/>
      </w:pPr>
      <w:r w:rsidRPr="00612EA6">
        <w:t>var str = "Ослик Иа-Иа посмотрел на виадук"; // ищем в этой строке</w:t>
      </w:r>
    </w:p>
    <w:p w:rsidR="00612EA6" w:rsidRPr="00612EA6" w:rsidRDefault="00612EA6" w:rsidP="00530F3E">
      <w:pPr>
        <w:pStyle w:val="af1"/>
      </w:pPr>
      <w:r w:rsidRPr="00612EA6">
        <w:t xml:space="preserve">var </w:t>
      </w:r>
      <w:r w:rsidRPr="0014211C">
        <w:rPr>
          <w:color w:val="E36C0A" w:themeColor="accent6" w:themeShade="BF"/>
        </w:rPr>
        <w:t xml:space="preserve">target </w:t>
      </w:r>
      <w:r w:rsidRPr="00612EA6">
        <w:t>= "Иа"; // цель поиска</w:t>
      </w:r>
    </w:p>
    <w:p w:rsidR="00612EA6" w:rsidRPr="00612EA6" w:rsidRDefault="00612EA6" w:rsidP="00530F3E">
      <w:pPr>
        <w:pStyle w:val="af1"/>
      </w:pPr>
    </w:p>
    <w:p w:rsidR="00612EA6" w:rsidRPr="00612EA6" w:rsidRDefault="00612EA6" w:rsidP="00530F3E">
      <w:pPr>
        <w:pStyle w:val="af1"/>
      </w:pPr>
      <w:r w:rsidRPr="00612EA6">
        <w:t xml:space="preserve">var </w:t>
      </w:r>
      <w:r w:rsidRPr="004379F3">
        <w:rPr>
          <w:color w:val="7030A0"/>
        </w:rPr>
        <w:t xml:space="preserve">pos </w:t>
      </w:r>
      <w:r w:rsidRPr="00612EA6">
        <w:t>= -1;</w:t>
      </w:r>
    </w:p>
    <w:p w:rsidR="00612EA6" w:rsidRPr="00612EA6" w:rsidRDefault="00612EA6" w:rsidP="00530F3E">
      <w:pPr>
        <w:pStyle w:val="af1"/>
      </w:pPr>
      <w:r w:rsidRPr="00612EA6">
        <w:t>while ((</w:t>
      </w:r>
      <w:r w:rsidRPr="004379F3">
        <w:rPr>
          <w:color w:val="7030A0"/>
        </w:rPr>
        <w:t xml:space="preserve">pos </w:t>
      </w:r>
      <w:r w:rsidRPr="00612EA6">
        <w:t>= str.indexOf(</w:t>
      </w:r>
      <w:r w:rsidRPr="00AB0551">
        <w:rPr>
          <w:color w:val="E36C0A" w:themeColor="accent6" w:themeShade="BF"/>
        </w:rPr>
        <w:t>target</w:t>
      </w:r>
      <w:r w:rsidRPr="00612EA6">
        <w:t xml:space="preserve">, </w:t>
      </w:r>
      <w:r w:rsidRPr="00AB0551">
        <w:rPr>
          <w:color w:val="7030A0"/>
        </w:rPr>
        <w:t xml:space="preserve">pos </w:t>
      </w:r>
      <w:r w:rsidRPr="00612EA6">
        <w:t>+ 1)) != -1) {</w:t>
      </w:r>
    </w:p>
    <w:p w:rsidR="00612EA6" w:rsidRPr="00612EA6" w:rsidRDefault="00612EA6" w:rsidP="00530F3E">
      <w:pPr>
        <w:pStyle w:val="af1"/>
      </w:pPr>
      <w:r w:rsidRPr="00612EA6">
        <w:t xml:space="preserve">  alert( </w:t>
      </w:r>
      <w:r w:rsidRPr="004379F3">
        <w:rPr>
          <w:color w:val="7030A0"/>
        </w:rPr>
        <w:t xml:space="preserve">pos </w:t>
      </w:r>
      <w:r w:rsidRPr="00612EA6">
        <w:t>);</w:t>
      </w:r>
    </w:p>
    <w:p w:rsidR="00612EA6" w:rsidRDefault="00612EA6" w:rsidP="00530F3E">
      <w:pPr>
        <w:pStyle w:val="af1"/>
        <w:rPr>
          <w:lang w:val="en-US"/>
        </w:rPr>
      </w:pPr>
      <w:r w:rsidRPr="00612EA6">
        <w:t>}</w:t>
      </w:r>
    </w:p>
    <w:p w:rsidR="00612EA6" w:rsidRPr="00612EA6" w:rsidRDefault="00612EA6" w:rsidP="00530F3E">
      <w:pPr>
        <w:pStyle w:val="3"/>
      </w:pPr>
      <w:bookmarkStart w:id="30" w:name="взятие-подстроки-substr-substring-slice"/>
      <w:r w:rsidRPr="00530F3E">
        <w:t>Взятие подстроки: substr, substring, slice.</w:t>
      </w:r>
      <w:bookmarkEnd w:id="30"/>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 JavaScript существуют целых 3 (!) метода для взятия подстроки, с небольшими отличиями между ними.</w:t>
      </w:r>
    </w:p>
    <w:p w:rsidR="00AB0551" w:rsidRDefault="00AB0551" w:rsidP="00AB0551">
      <w:pPr>
        <w:pStyle w:val="aa"/>
        <w:rPr>
          <w:lang w:val="en-US"/>
        </w:rPr>
      </w:pPr>
    </w:p>
    <w:p w:rsidR="00612EA6" w:rsidRPr="00612EA6" w:rsidRDefault="00612EA6" w:rsidP="00530F3E">
      <w:pPr>
        <w:pStyle w:val="af1"/>
      </w:pPr>
      <w:r w:rsidRPr="00563E16">
        <w:rPr>
          <w:rFonts w:cs="Consolas"/>
          <w:b/>
          <w:color w:val="C00000"/>
        </w:rPr>
        <w:t>substring</w:t>
      </w:r>
      <w:r w:rsidRPr="00612EA6">
        <w:t>(</w:t>
      </w:r>
      <w:r w:rsidRPr="00AB0551">
        <w:rPr>
          <w:color w:val="E36C0A" w:themeColor="accent6" w:themeShade="BF"/>
        </w:rPr>
        <w:t xml:space="preserve">start </w:t>
      </w:r>
      <w:r w:rsidRPr="00612EA6">
        <w:t xml:space="preserve">[, </w:t>
      </w:r>
      <w:r w:rsidRPr="00AB0551">
        <w:rPr>
          <w:color w:val="7030A0"/>
        </w:rPr>
        <w:t>end</w:t>
      </w:r>
      <w:r w:rsidRPr="00612EA6">
        <w:t>])</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Метод substring(start, end) возвращает подстроку с позиции </w:t>
      </w:r>
      <w:r w:rsidRPr="00AB0551">
        <w:rPr>
          <w:rFonts w:asciiTheme="minorHAnsi" w:hAnsiTheme="minorHAnsi"/>
          <w:color w:val="E36C0A" w:themeColor="accent6" w:themeShade="BF"/>
        </w:rPr>
        <w:t xml:space="preserve">start </w:t>
      </w:r>
      <w:r w:rsidRPr="00612EA6">
        <w:rPr>
          <w:rFonts w:asciiTheme="minorHAnsi" w:hAnsiTheme="minorHAnsi"/>
        </w:rPr>
        <w:t xml:space="preserve">до, но не включая </w:t>
      </w:r>
      <w:r w:rsidRPr="00AB0551">
        <w:rPr>
          <w:rFonts w:asciiTheme="minorHAnsi" w:hAnsiTheme="minorHAnsi"/>
          <w:color w:val="7030A0"/>
        </w:rPr>
        <w:t>end</w:t>
      </w:r>
      <w:r w:rsidRPr="00612EA6">
        <w:rPr>
          <w:rFonts w:asciiTheme="minorHAnsi" w:hAnsiTheme="minorHAnsi"/>
        </w:rPr>
        <w:t>.</w:t>
      </w:r>
    </w:p>
    <w:p w:rsidR="00612EA6" w:rsidRPr="00612EA6" w:rsidRDefault="00612EA6" w:rsidP="00530F3E">
      <w:pPr>
        <w:pStyle w:val="af1"/>
      </w:pPr>
      <w:r w:rsidRPr="00612EA6">
        <w:t>var str = "</w:t>
      </w:r>
      <w:r w:rsidRPr="00563E16">
        <w:rPr>
          <w:rStyle w:val="af4"/>
        </w:rPr>
        <w:t>s</w:t>
      </w:r>
      <w:r w:rsidRPr="00612EA6">
        <w:t>tringify";</w:t>
      </w:r>
    </w:p>
    <w:p w:rsidR="00612EA6" w:rsidRPr="00612EA6" w:rsidRDefault="00612EA6" w:rsidP="00530F3E">
      <w:pPr>
        <w:pStyle w:val="af1"/>
      </w:pPr>
      <w:r w:rsidRPr="00612EA6">
        <w:t>alert(str.substring(0,1)); // "s", символы с позиции 0 по 1 не включая 1.</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Если аргумент end отсутствует, то идет до конца строки:</w:t>
      </w:r>
    </w:p>
    <w:p w:rsidR="00612EA6" w:rsidRPr="00612EA6" w:rsidRDefault="00612EA6" w:rsidP="003D72D8">
      <w:pPr>
        <w:pStyle w:val="af1"/>
      </w:pPr>
      <w:r w:rsidRPr="00612EA6">
        <w:t>var str = "st</w:t>
      </w:r>
      <w:r w:rsidRPr="00563E16">
        <w:rPr>
          <w:rStyle w:val="af4"/>
        </w:rPr>
        <w:t>ringify</w:t>
      </w:r>
      <w:r w:rsidRPr="00612EA6">
        <w:t>";</w:t>
      </w:r>
    </w:p>
    <w:p w:rsidR="00612EA6" w:rsidRPr="00612EA6" w:rsidRDefault="00612EA6" w:rsidP="003D72D8">
      <w:pPr>
        <w:pStyle w:val="af1"/>
      </w:pPr>
      <w:r w:rsidRPr="00612EA6">
        <w:t>alert(str.substring(2)); // ringify, символы с позиции 2 до конца</w:t>
      </w:r>
    </w:p>
    <w:p w:rsidR="003D72D8" w:rsidRDefault="003D72D8" w:rsidP="003D72D8">
      <w:pPr>
        <w:pStyle w:val="aa"/>
        <w:rPr>
          <w:lang w:val="en-US"/>
        </w:rPr>
      </w:pPr>
    </w:p>
    <w:p w:rsidR="00612EA6" w:rsidRPr="00612EA6" w:rsidRDefault="00612EA6" w:rsidP="003D72D8">
      <w:pPr>
        <w:pStyle w:val="af1"/>
      </w:pPr>
      <w:r w:rsidRPr="00891E12">
        <w:rPr>
          <w:b/>
          <w:color w:val="C00000"/>
        </w:rPr>
        <w:t>substr</w:t>
      </w:r>
      <w:r w:rsidRPr="00612EA6">
        <w:t>(</w:t>
      </w:r>
      <w:r w:rsidRPr="00AB0551">
        <w:rPr>
          <w:color w:val="E36C0A" w:themeColor="accent6" w:themeShade="BF"/>
        </w:rPr>
        <w:t xml:space="preserve">start </w:t>
      </w:r>
      <w:r w:rsidRPr="00612EA6">
        <w:t xml:space="preserve">[, </w:t>
      </w:r>
      <w:r w:rsidRPr="00AB0551">
        <w:rPr>
          <w:color w:val="7030A0"/>
        </w:rPr>
        <w:t>length</w:t>
      </w:r>
      <w:r w:rsidRPr="00612EA6">
        <w:t>])</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Первый аргумент имеет такой же смысл, как и в substring, а второй содержит не конечную позицию, а </w:t>
      </w:r>
      <w:r w:rsidRPr="00AB0551">
        <w:rPr>
          <w:rFonts w:asciiTheme="minorHAnsi" w:hAnsiTheme="minorHAnsi"/>
          <w:color w:val="7030A0"/>
        </w:rPr>
        <w:t>количество символов</w:t>
      </w:r>
      <w:r w:rsidRPr="00612EA6">
        <w:rPr>
          <w:rFonts w:asciiTheme="minorHAnsi" w:hAnsiTheme="minorHAnsi"/>
        </w:rPr>
        <w:t>.</w:t>
      </w:r>
    </w:p>
    <w:p w:rsidR="00612EA6" w:rsidRPr="00612EA6" w:rsidRDefault="00612EA6" w:rsidP="00D40ED7">
      <w:pPr>
        <w:pStyle w:val="af1"/>
      </w:pPr>
      <w:r w:rsidRPr="00612EA6">
        <w:t>var str = "st</w:t>
      </w:r>
      <w:r w:rsidRPr="00563E16">
        <w:rPr>
          <w:rStyle w:val="af4"/>
        </w:rPr>
        <w:t>ring</w:t>
      </w:r>
      <w:r w:rsidRPr="00612EA6">
        <w:t>ify";</w:t>
      </w:r>
    </w:p>
    <w:p w:rsidR="00612EA6" w:rsidRPr="00612EA6" w:rsidRDefault="00612EA6" w:rsidP="00D40ED7">
      <w:pPr>
        <w:pStyle w:val="af1"/>
      </w:pPr>
      <w:r w:rsidRPr="00612EA6">
        <w:t>str = str.</w:t>
      </w:r>
      <w:r w:rsidRPr="00E63FCC">
        <w:rPr>
          <w:color w:val="000000" w:themeColor="text1"/>
        </w:rPr>
        <w:t>substr</w:t>
      </w:r>
      <w:r w:rsidRPr="00612EA6">
        <w:t>(2,4); // ring, со 2-й позиции 4 символа</w:t>
      </w:r>
    </w:p>
    <w:p w:rsidR="00612EA6" w:rsidRPr="00612EA6" w:rsidRDefault="00612EA6" w:rsidP="00D40ED7">
      <w:pPr>
        <w:pStyle w:val="af1"/>
      </w:pPr>
      <w:r w:rsidRPr="00612EA6">
        <w:t>alert(str)</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Если второго аргумента нет – подразумевается «до конца строки».</w:t>
      </w:r>
    </w:p>
    <w:p w:rsidR="00AB0551" w:rsidRDefault="00AB0551" w:rsidP="00AB0551">
      <w:pPr>
        <w:pStyle w:val="aa"/>
        <w:rPr>
          <w:lang w:val="en-US"/>
        </w:rPr>
      </w:pPr>
    </w:p>
    <w:p w:rsidR="00612EA6" w:rsidRPr="00612EA6" w:rsidRDefault="00612EA6" w:rsidP="00D40ED7">
      <w:pPr>
        <w:pStyle w:val="af1"/>
      </w:pPr>
      <w:r w:rsidRPr="00891E12">
        <w:rPr>
          <w:b/>
          <w:color w:val="C00000"/>
        </w:rPr>
        <w:t>slice</w:t>
      </w:r>
      <w:r w:rsidRPr="00612EA6">
        <w:t>(</w:t>
      </w:r>
      <w:r w:rsidRPr="00AB0551">
        <w:rPr>
          <w:color w:val="E36C0A" w:themeColor="accent6" w:themeShade="BF"/>
        </w:rPr>
        <w:t xml:space="preserve">start </w:t>
      </w:r>
      <w:r w:rsidRPr="00612EA6">
        <w:t xml:space="preserve">[, </w:t>
      </w:r>
      <w:r w:rsidRPr="00AB0551">
        <w:rPr>
          <w:color w:val="7030A0"/>
        </w:rPr>
        <w:t>end</w:t>
      </w:r>
      <w:r w:rsidRPr="00612EA6">
        <w:t>])</w:t>
      </w:r>
    </w:p>
    <w:p w:rsid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Возвращает часть строки от позиции </w:t>
      </w:r>
      <w:r w:rsidRPr="00AB0551">
        <w:rPr>
          <w:rFonts w:asciiTheme="minorHAnsi" w:hAnsiTheme="minorHAnsi"/>
          <w:color w:val="E36C0A" w:themeColor="accent6" w:themeShade="BF"/>
        </w:rPr>
        <w:t xml:space="preserve">start </w:t>
      </w:r>
      <w:r w:rsidRPr="00612EA6">
        <w:rPr>
          <w:rFonts w:asciiTheme="minorHAnsi" w:hAnsiTheme="minorHAnsi"/>
        </w:rPr>
        <w:t xml:space="preserve">до, но не включая, позиции </w:t>
      </w:r>
      <w:r w:rsidRPr="00AB0551">
        <w:rPr>
          <w:rFonts w:asciiTheme="minorHAnsi" w:hAnsiTheme="minorHAnsi"/>
          <w:color w:val="7030A0"/>
        </w:rPr>
        <w:t>end</w:t>
      </w:r>
      <w:r w:rsidRPr="00612EA6">
        <w:rPr>
          <w:rFonts w:asciiTheme="minorHAnsi" w:hAnsiTheme="minorHAnsi"/>
        </w:rPr>
        <w:t>. Смысл параметров – такой же как в substring.</w:t>
      </w:r>
    </w:p>
    <w:p w:rsidR="008B2D0D" w:rsidRDefault="008B2D0D" w:rsidP="00612EA6">
      <w:pPr>
        <w:shd w:val="clear" w:color="auto" w:fill="FFFFFF" w:themeFill="background1"/>
        <w:rPr>
          <w:rFonts w:asciiTheme="minorHAnsi" w:hAnsiTheme="minorHAnsi"/>
          <w:b/>
          <w:bCs/>
        </w:rPr>
      </w:pPr>
    </w:p>
    <w:p w:rsidR="00891E12" w:rsidRDefault="008B2D0D" w:rsidP="00891E12">
      <w:pPr>
        <w:pStyle w:val="af1"/>
      </w:pPr>
      <w:r w:rsidRPr="00891E12">
        <w:rPr>
          <w:rStyle w:val="af2"/>
          <w:b/>
          <w:color w:val="C00000"/>
        </w:rPr>
        <w:t>replace</w:t>
      </w:r>
      <w:r w:rsidRPr="00891E12">
        <w:rPr>
          <w:rStyle w:val="af2"/>
        </w:rPr>
        <w:t>(regexp, newSubString|function)</w:t>
      </w:r>
      <w:r w:rsidRPr="008B2D0D">
        <w:t xml:space="preserve">  </w:t>
      </w:r>
    </w:p>
    <w:p w:rsidR="008B2D0D" w:rsidRPr="008B2D0D" w:rsidRDefault="008B2D0D" w:rsidP="008B2D0D">
      <w:pPr>
        <w:pStyle w:val="aa"/>
      </w:pPr>
      <w:r w:rsidRPr="008B2D0D">
        <w:t>возвращает новую строку после замен, указанных в regexp, или функцию, которая ее возвращает.</w:t>
      </w:r>
    </w:p>
    <w:p w:rsidR="00612EA6" w:rsidRPr="00612EA6" w:rsidRDefault="00612EA6" w:rsidP="00E63FCC">
      <w:pPr>
        <w:pStyle w:val="3"/>
      </w:pPr>
      <w:bookmarkStart w:id="31" w:name="отрицательные-аргументы"/>
      <w:r w:rsidRPr="00E63FCC">
        <w:t>Отрицательные аргументы</w:t>
      </w:r>
      <w:bookmarkEnd w:id="31"/>
    </w:p>
    <w:p w:rsidR="00612EA6" w:rsidRDefault="00612EA6" w:rsidP="00612EA6">
      <w:pPr>
        <w:shd w:val="clear" w:color="auto" w:fill="FFFFFF" w:themeFill="background1"/>
        <w:rPr>
          <w:rFonts w:asciiTheme="minorHAnsi" w:hAnsiTheme="minorHAnsi"/>
          <w:lang w:val="en-US"/>
        </w:rPr>
      </w:pPr>
      <w:r w:rsidRPr="00612EA6">
        <w:rPr>
          <w:rFonts w:asciiTheme="minorHAnsi" w:hAnsiTheme="minorHAnsi"/>
        </w:rPr>
        <w:t>Различие между substring и slice – в том, как они работают с отрицательными и выходящими за границу строки аргументами:</w:t>
      </w:r>
    </w:p>
    <w:p w:rsidR="00C96060" w:rsidRPr="00C96060" w:rsidRDefault="00C96060" w:rsidP="00612EA6">
      <w:pPr>
        <w:shd w:val="clear" w:color="auto" w:fill="FFFFFF" w:themeFill="background1"/>
        <w:rPr>
          <w:rFonts w:asciiTheme="minorHAnsi" w:hAnsiTheme="minorHAnsi"/>
          <w:lang w:val="en-US"/>
        </w:rPr>
      </w:pPr>
    </w:p>
    <w:p w:rsidR="00612EA6" w:rsidRPr="00612EA6" w:rsidRDefault="00612EA6" w:rsidP="00E63FCC">
      <w:pPr>
        <w:pStyle w:val="af1"/>
      </w:pPr>
      <w:r w:rsidRPr="00612EA6">
        <w:t>substring(start, end)</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Отрицательные аргументы интерпретируются как равные нулю. Слишком большие значения усекаются до длины строки:</w:t>
      </w:r>
    </w:p>
    <w:p w:rsidR="00612EA6" w:rsidRPr="00612EA6" w:rsidRDefault="00612EA6" w:rsidP="00E852B8">
      <w:pPr>
        <w:pStyle w:val="af1"/>
      </w:pPr>
      <w:r w:rsidRPr="00612EA6">
        <w:t>alert( "</w:t>
      </w:r>
      <w:r w:rsidRPr="00E63FCC">
        <w:rPr>
          <w:shd w:val="clear" w:color="auto" w:fill="8DB3E2" w:themeFill="text2" w:themeFillTint="66"/>
        </w:rPr>
        <w:t>testme</w:t>
      </w:r>
      <w:r w:rsidRPr="00612EA6">
        <w:t>".substring(-2) ); // "testme", -2 становится 0</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Кроме того, если start &gt; end, то аргументы меняются местами, т.е. возвращается участок строки </w:t>
      </w:r>
      <w:r w:rsidRPr="00612EA6">
        <w:rPr>
          <w:rFonts w:asciiTheme="minorHAnsi" w:hAnsiTheme="minorHAnsi"/>
          <w:i/>
          <w:iCs/>
        </w:rPr>
        <w:t>между</w:t>
      </w:r>
      <w:r w:rsidRPr="00612EA6">
        <w:rPr>
          <w:rFonts w:asciiTheme="minorHAnsi" w:hAnsiTheme="minorHAnsi"/>
        </w:rPr>
        <w:t xml:space="preserve"> start и end:</w:t>
      </w:r>
    </w:p>
    <w:p w:rsidR="00612EA6" w:rsidRPr="00612EA6" w:rsidRDefault="00612EA6" w:rsidP="00E852B8">
      <w:pPr>
        <w:pStyle w:val="af1"/>
      </w:pPr>
      <w:r w:rsidRPr="00612EA6">
        <w:t>alert( "</w:t>
      </w:r>
      <w:r w:rsidRPr="00E63FCC">
        <w:rPr>
          <w:shd w:val="clear" w:color="auto" w:fill="8DB3E2" w:themeFill="text2" w:themeFillTint="66"/>
        </w:rPr>
        <w:t>test</w:t>
      </w:r>
      <w:r w:rsidRPr="00612EA6">
        <w:t>me".substring(4, -1) ); // "test"</w:t>
      </w:r>
    </w:p>
    <w:p w:rsidR="00612EA6" w:rsidRPr="00612EA6" w:rsidRDefault="00612EA6" w:rsidP="00E852B8">
      <w:pPr>
        <w:pStyle w:val="af1"/>
      </w:pPr>
      <w:r w:rsidRPr="00612EA6">
        <w:t>// -1 становится 0 -&gt; получили substring(4, 0)</w:t>
      </w:r>
    </w:p>
    <w:p w:rsidR="00612EA6" w:rsidRPr="00612EA6" w:rsidRDefault="00612EA6" w:rsidP="00E852B8">
      <w:pPr>
        <w:pStyle w:val="af1"/>
      </w:pPr>
      <w:r w:rsidRPr="00612EA6">
        <w:t>// 4 &gt; 0, так что аргументы меняются местами -&gt; substring(0, 4) = "test"</w:t>
      </w:r>
    </w:p>
    <w:p w:rsidR="00891E12" w:rsidRDefault="00891E12" w:rsidP="00612EA6">
      <w:pPr>
        <w:shd w:val="clear" w:color="auto" w:fill="FFFFFF" w:themeFill="background1"/>
        <w:rPr>
          <w:rFonts w:asciiTheme="minorHAnsi" w:hAnsiTheme="minorHAnsi"/>
        </w:rPr>
      </w:pPr>
    </w:p>
    <w:p w:rsidR="00612EA6" w:rsidRPr="00612EA6" w:rsidRDefault="00891E12" w:rsidP="00612EA6">
      <w:pPr>
        <w:shd w:val="clear" w:color="auto" w:fill="FFFFFF" w:themeFill="background1"/>
        <w:rPr>
          <w:rFonts w:asciiTheme="minorHAnsi" w:hAnsiTheme="minorHAnsi"/>
        </w:rPr>
      </w:pPr>
      <w:r>
        <w:rPr>
          <w:rFonts w:asciiTheme="minorHAnsi" w:hAnsiTheme="minorHAnsi"/>
          <w:lang w:val="en-US"/>
        </w:rPr>
        <w:t>s</w:t>
      </w:r>
      <w:r w:rsidRPr="00612EA6">
        <w:rPr>
          <w:rFonts w:asciiTheme="minorHAnsi" w:hAnsiTheme="minorHAnsi"/>
        </w:rPr>
        <w:t>lice</w:t>
      </w:r>
      <w:r>
        <w:rPr>
          <w:rFonts w:asciiTheme="minorHAnsi" w:hAnsiTheme="minorHAnsi"/>
        </w:rPr>
        <w:t xml:space="preserve"> о</w:t>
      </w:r>
      <w:r w:rsidR="00612EA6" w:rsidRPr="00612EA6">
        <w:rPr>
          <w:rFonts w:asciiTheme="minorHAnsi" w:hAnsiTheme="minorHAnsi"/>
        </w:rPr>
        <w:t>трицательные значения отсчитываются от конца строки:</w:t>
      </w:r>
    </w:p>
    <w:p w:rsidR="00612EA6" w:rsidRPr="00612EA6" w:rsidRDefault="00612EA6" w:rsidP="00E852B8">
      <w:pPr>
        <w:pStyle w:val="af1"/>
      </w:pPr>
      <w:r w:rsidRPr="00612EA6">
        <w:t>alert( "test</w:t>
      </w:r>
      <w:r w:rsidRPr="00E852B8">
        <w:rPr>
          <w:shd w:val="clear" w:color="auto" w:fill="8DB3E2" w:themeFill="text2" w:themeFillTint="66"/>
        </w:rPr>
        <w:t>me</w:t>
      </w:r>
      <w:r w:rsidRPr="00612EA6">
        <w:t>".slice(-2) ); // "me", от 2 позиции с конца</w:t>
      </w:r>
    </w:p>
    <w:p w:rsidR="00612EA6" w:rsidRPr="00612EA6" w:rsidRDefault="00612EA6" w:rsidP="00E852B8">
      <w:pPr>
        <w:pStyle w:val="af1"/>
      </w:pPr>
      <w:r w:rsidRPr="00612EA6">
        <w:lastRenderedPageBreak/>
        <w:t>alert( "t</w:t>
      </w:r>
      <w:r w:rsidRPr="00E852B8">
        <w:rPr>
          <w:shd w:val="clear" w:color="auto" w:fill="8DB3E2" w:themeFill="text2" w:themeFillTint="66"/>
        </w:rPr>
        <w:t>estm</w:t>
      </w:r>
      <w:r w:rsidRPr="00612EA6">
        <w:t>e".slice(1, -1) ); // "estm", от 1 позиции до первой с конца.</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Это гораздо более удобно, чем странная логика substring.</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Отрицательное значение первого параметра поддерживается в substr во всех браузерах, кроме IE8-.</w:t>
      </w:r>
    </w:p>
    <w:p w:rsid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Если выбирать из этих трёх методов один, для использования в большинстве ситуаций – то это будет </w:t>
      </w:r>
      <w:r w:rsidRPr="00C96060">
        <w:rPr>
          <w:rStyle w:val="af0"/>
        </w:rPr>
        <w:t>slice</w:t>
      </w:r>
      <w:r w:rsidRPr="00612EA6">
        <w:rPr>
          <w:rFonts w:asciiTheme="minorHAnsi" w:hAnsiTheme="minorHAnsi"/>
        </w:rPr>
        <w:t>: он и отрицательные аргументы поддерживает и работает наиболее очевидно.</w:t>
      </w:r>
    </w:p>
    <w:p w:rsidR="00BE1585" w:rsidRDefault="00BE1585" w:rsidP="00BE1585">
      <w:pPr>
        <w:pStyle w:val="3"/>
      </w:pPr>
      <w:r>
        <w:t>Интерполяция</w:t>
      </w:r>
    </w:p>
    <w:p w:rsidR="00BE1585" w:rsidRDefault="00BE1585" w:rsidP="00BE1585">
      <w:pPr>
        <w:pStyle w:val="aa"/>
      </w:pPr>
      <w:r>
        <w:t xml:space="preserve">Кроме одиночных </w:t>
      </w:r>
      <w:r>
        <w:rPr>
          <w:rStyle w:val="HTML"/>
          <w:rFonts w:eastAsiaTheme="minorEastAsia"/>
        </w:rPr>
        <w:t>''</w:t>
      </w:r>
      <w:r>
        <w:t xml:space="preserve"> и двойных кавычек </w:t>
      </w:r>
      <w:r>
        <w:rPr>
          <w:rStyle w:val="HTML"/>
          <w:rFonts w:eastAsiaTheme="minorEastAsia"/>
        </w:rPr>
        <w:t>""</w:t>
      </w:r>
      <w:r>
        <w:t xml:space="preserve">, современный JavaScript содержит обратные </w:t>
      </w:r>
      <w:r w:rsidRPr="00BE1585">
        <w:rPr>
          <w:rStyle w:val="a5"/>
        </w:rPr>
        <w:t>тики</w:t>
      </w:r>
      <w:r>
        <w:t xml:space="preserve"> (backticks):</w:t>
      </w:r>
    </w:p>
    <w:p w:rsidR="00BE1585" w:rsidRDefault="00BE1585" w:rsidP="00BE1585">
      <w:pPr>
        <w:pStyle w:val="af1"/>
        <w:rPr>
          <w:rStyle w:val="HTML"/>
          <w:rFonts w:eastAsiaTheme="minorEastAsia"/>
        </w:rPr>
      </w:pPr>
      <w:r>
        <w:rPr>
          <w:rStyle w:val="hljs-string"/>
        </w:rPr>
        <w:t>``</w:t>
      </w:r>
    </w:p>
    <w:p w:rsidR="00BE1585" w:rsidRDefault="00BE1585" w:rsidP="00BE1585">
      <w:pPr>
        <w:pStyle w:val="aa"/>
      </w:pPr>
      <w:r>
        <w:t xml:space="preserve">С обратными тиками вы можете использовать </w:t>
      </w:r>
      <w:r>
        <w:rPr>
          <w:rStyle w:val="ab"/>
        </w:rPr>
        <w:t>интерполяцию</w:t>
      </w:r>
      <w:r>
        <w:t>, вместо конкатенации. Вот, смотрите:</w:t>
      </w:r>
    </w:p>
    <w:p w:rsidR="00BE1585" w:rsidRDefault="00BE1585" w:rsidP="00BE1585">
      <w:pPr>
        <w:pStyle w:val="aa"/>
        <w:rPr>
          <w:rStyle w:val="hljs-keyword"/>
        </w:rPr>
      </w:pPr>
    </w:p>
    <w:p w:rsidR="00BE1585" w:rsidRPr="00BE1585" w:rsidRDefault="00BE1585" w:rsidP="00BE1585">
      <w:pPr>
        <w:pStyle w:val="af1"/>
        <w:rPr>
          <w:rStyle w:val="HTML"/>
          <w:rFonts w:ascii="Consolas" w:eastAsiaTheme="minorEastAsia" w:hAnsi="Consolas" w:cstheme="minorBidi"/>
          <w:sz w:val="16"/>
          <w:szCs w:val="22"/>
        </w:rPr>
      </w:pPr>
      <w:r w:rsidRPr="00BE1585">
        <w:rPr>
          <w:rStyle w:val="hljs-keyword"/>
        </w:rPr>
        <w:t>const</w:t>
      </w:r>
      <w:r w:rsidRPr="00BE1585">
        <w:rPr>
          <w:rStyle w:val="HTML"/>
          <w:rFonts w:ascii="Consolas" w:eastAsiaTheme="minorEastAsia" w:hAnsi="Consolas" w:cstheme="minorBidi"/>
          <w:sz w:val="16"/>
          <w:szCs w:val="22"/>
        </w:rPr>
        <w:t xml:space="preserve"> </w:t>
      </w:r>
      <w:r w:rsidRPr="00BE1585">
        <w:rPr>
          <w:rStyle w:val="HTML"/>
          <w:rFonts w:ascii="Consolas" w:eastAsiaTheme="minorEastAsia" w:hAnsi="Consolas" w:cstheme="minorBidi"/>
          <w:color w:val="7030A0"/>
          <w:sz w:val="16"/>
          <w:szCs w:val="22"/>
        </w:rPr>
        <w:t xml:space="preserve">name </w:t>
      </w:r>
      <w:r w:rsidRPr="00BE1585">
        <w:rPr>
          <w:rStyle w:val="HTML"/>
          <w:rFonts w:ascii="Consolas" w:eastAsiaTheme="minorEastAsia" w:hAnsi="Consolas" w:cstheme="minorBidi"/>
          <w:sz w:val="16"/>
          <w:szCs w:val="22"/>
        </w:rPr>
        <w:t xml:space="preserve">= </w:t>
      </w:r>
      <w:r w:rsidRPr="00BE1585">
        <w:rPr>
          <w:rStyle w:val="hljs-string"/>
        </w:rPr>
        <w:t>"Alex;"</w:t>
      </w:r>
    </w:p>
    <w:p w:rsidR="00BE1585" w:rsidRPr="00BE1585" w:rsidRDefault="00BE1585" w:rsidP="00BE1585">
      <w:pPr>
        <w:pStyle w:val="af1"/>
        <w:rPr>
          <w:rStyle w:val="HTML"/>
          <w:rFonts w:ascii="Consolas" w:eastAsiaTheme="minorEastAsia" w:hAnsi="Consolas" w:cstheme="minorBidi"/>
          <w:sz w:val="16"/>
          <w:szCs w:val="22"/>
        </w:rPr>
      </w:pPr>
      <w:r w:rsidRPr="00BE1585">
        <w:rPr>
          <w:rStyle w:val="hljs-keyword"/>
        </w:rPr>
        <w:t>const</w:t>
      </w:r>
      <w:r w:rsidRPr="00BE1585">
        <w:rPr>
          <w:rStyle w:val="HTML"/>
          <w:rFonts w:ascii="Consolas" w:eastAsiaTheme="minorEastAsia" w:hAnsi="Consolas" w:cstheme="minorBidi"/>
          <w:sz w:val="16"/>
          <w:szCs w:val="22"/>
        </w:rPr>
        <w:t xml:space="preserve"> </w:t>
      </w:r>
      <w:r w:rsidRPr="00455758">
        <w:rPr>
          <w:rStyle w:val="HTML"/>
          <w:rFonts w:ascii="Consolas" w:eastAsiaTheme="minorEastAsia" w:hAnsi="Consolas" w:cstheme="minorBidi"/>
          <w:color w:val="984806" w:themeColor="accent6" w:themeShade="80"/>
          <w:sz w:val="16"/>
          <w:szCs w:val="22"/>
        </w:rPr>
        <w:t>a</w:t>
      </w:r>
      <w:r w:rsidRPr="00BE1585">
        <w:rPr>
          <w:rStyle w:val="HTML"/>
          <w:rFonts w:ascii="Consolas" w:eastAsiaTheme="minorEastAsia" w:hAnsi="Consolas" w:cstheme="minorBidi"/>
          <w:sz w:val="16"/>
          <w:szCs w:val="22"/>
        </w:rPr>
        <w:t xml:space="preserve"> = </w:t>
      </w:r>
      <w:r w:rsidRPr="00BE1585">
        <w:rPr>
          <w:rStyle w:val="hljs-number"/>
        </w:rPr>
        <w:t>10</w:t>
      </w:r>
      <w:r w:rsidRPr="00BE1585">
        <w:rPr>
          <w:rStyle w:val="HTML"/>
          <w:rFonts w:ascii="Consolas" w:eastAsiaTheme="minorEastAsia" w:hAnsi="Consolas" w:cstheme="minorBidi"/>
          <w:sz w:val="16"/>
          <w:szCs w:val="22"/>
        </w:rPr>
        <w:t>;</w:t>
      </w:r>
    </w:p>
    <w:p w:rsidR="00BE1585" w:rsidRPr="00BE1585" w:rsidRDefault="00BE1585" w:rsidP="00BE1585">
      <w:pPr>
        <w:pStyle w:val="af1"/>
        <w:rPr>
          <w:rStyle w:val="HTML"/>
          <w:rFonts w:ascii="Consolas" w:eastAsiaTheme="minorEastAsia" w:hAnsi="Consolas" w:cstheme="minorBidi"/>
          <w:sz w:val="16"/>
          <w:szCs w:val="22"/>
        </w:rPr>
      </w:pPr>
      <w:r w:rsidRPr="00BE1585">
        <w:rPr>
          <w:rStyle w:val="hljs-keyword"/>
        </w:rPr>
        <w:t>const</w:t>
      </w:r>
      <w:r w:rsidRPr="00BE1585">
        <w:rPr>
          <w:rStyle w:val="HTML"/>
          <w:rFonts w:ascii="Consolas" w:eastAsiaTheme="minorEastAsia" w:hAnsi="Consolas" w:cstheme="minorBidi"/>
          <w:sz w:val="16"/>
          <w:szCs w:val="22"/>
        </w:rPr>
        <w:t xml:space="preserve"> </w:t>
      </w:r>
      <w:r w:rsidRPr="00455758">
        <w:rPr>
          <w:rStyle w:val="HTML"/>
          <w:rFonts w:ascii="Consolas" w:eastAsiaTheme="minorEastAsia" w:hAnsi="Consolas" w:cstheme="minorBidi"/>
          <w:color w:val="00B050"/>
          <w:sz w:val="16"/>
          <w:szCs w:val="22"/>
        </w:rPr>
        <w:t>b</w:t>
      </w:r>
      <w:r w:rsidRPr="00BE1585">
        <w:rPr>
          <w:rStyle w:val="HTML"/>
          <w:rFonts w:ascii="Consolas" w:eastAsiaTheme="minorEastAsia" w:hAnsi="Consolas" w:cstheme="minorBidi"/>
          <w:sz w:val="16"/>
          <w:szCs w:val="22"/>
        </w:rPr>
        <w:t xml:space="preserve"> = </w:t>
      </w:r>
      <w:r w:rsidRPr="00BE1585">
        <w:rPr>
          <w:rStyle w:val="hljs-number"/>
        </w:rPr>
        <w:t>12</w:t>
      </w:r>
      <w:r w:rsidRPr="00BE1585">
        <w:rPr>
          <w:rStyle w:val="HTML"/>
          <w:rFonts w:ascii="Consolas" w:eastAsiaTheme="minorEastAsia" w:hAnsi="Consolas" w:cstheme="minorBidi"/>
          <w:sz w:val="16"/>
          <w:szCs w:val="22"/>
        </w:rPr>
        <w:t>;</w:t>
      </w:r>
    </w:p>
    <w:p w:rsidR="00BE1585" w:rsidRPr="00BE1585" w:rsidRDefault="00BE1585" w:rsidP="00BE1585">
      <w:pPr>
        <w:pStyle w:val="af1"/>
        <w:rPr>
          <w:rStyle w:val="HTML"/>
          <w:rFonts w:ascii="Consolas" w:eastAsiaTheme="minorEastAsia" w:hAnsi="Consolas" w:cstheme="minorBidi"/>
          <w:sz w:val="16"/>
          <w:szCs w:val="22"/>
        </w:rPr>
      </w:pPr>
      <w:r w:rsidRPr="00BE1585">
        <w:rPr>
          <w:rStyle w:val="hljs-builtin"/>
        </w:rPr>
        <w:t>console</w:t>
      </w:r>
      <w:r w:rsidRPr="00BE1585">
        <w:rPr>
          <w:rStyle w:val="HTML"/>
          <w:rFonts w:ascii="Consolas" w:eastAsiaTheme="minorEastAsia" w:hAnsi="Consolas" w:cstheme="minorBidi"/>
          <w:sz w:val="16"/>
          <w:szCs w:val="22"/>
        </w:rPr>
        <w:t>.log(</w:t>
      </w:r>
      <w:r w:rsidRPr="00BE1585">
        <w:rPr>
          <w:rStyle w:val="af0"/>
        </w:rPr>
        <w:t>`</w:t>
      </w:r>
      <w:r w:rsidRPr="00BE1585">
        <w:rPr>
          <w:rStyle w:val="hljs-string"/>
        </w:rPr>
        <w:t xml:space="preserve">His name was </w:t>
      </w:r>
      <w:r w:rsidRPr="00455758">
        <w:rPr>
          <w:rStyle w:val="af0"/>
        </w:rPr>
        <w:t>${</w:t>
      </w:r>
      <w:r w:rsidRPr="00BE1585">
        <w:rPr>
          <w:rStyle w:val="hljs-subst"/>
          <w:color w:val="7030A0"/>
        </w:rPr>
        <w:t>name</w:t>
      </w:r>
      <w:r w:rsidRPr="00455758">
        <w:rPr>
          <w:rStyle w:val="af0"/>
        </w:rPr>
        <w:t>}</w:t>
      </w:r>
      <w:r w:rsidRPr="00BE1585">
        <w:rPr>
          <w:rStyle w:val="hljs-string"/>
        </w:rPr>
        <w:t xml:space="preserve"> and his age was </w:t>
      </w:r>
      <w:r w:rsidRPr="00455758">
        <w:rPr>
          <w:rStyle w:val="af0"/>
        </w:rPr>
        <w:t>${</w:t>
      </w:r>
      <w:r w:rsidRPr="00455758">
        <w:rPr>
          <w:rStyle w:val="hljs-subst"/>
          <w:color w:val="984806" w:themeColor="accent6" w:themeShade="80"/>
        </w:rPr>
        <w:t>a</w:t>
      </w:r>
      <w:r w:rsidRPr="00BE1585">
        <w:rPr>
          <w:rStyle w:val="hljs-subst"/>
        </w:rPr>
        <w:t xml:space="preserve"> + </w:t>
      </w:r>
      <w:r w:rsidRPr="00455758">
        <w:rPr>
          <w:rStyle w:val="hljs-subst"/>
          <w:color w:val="00B050"/>
        </w:rPr>
        <w:t>b</w:t>
      </w:r>
      <w:r w:rsidRPr="00455758">
        <w:rPr>
          <w:rStyle w:val="af0"/>
        </w:rPr>
        <w:t>}</w:t>
      </w:r>
      <w:r w:rsidRPr="00BE1585">
        <w:rPr>
          <w:rStyle w:val="af0"/>
        </w:rPr>
        <w:t>`</w:t>
      </w:r>
      <w:r w:rsidRPr="00BE1585">
        <w:rPr>
          <w:rStyle w:val="HTML"/>
          <w:rFonts w:ascii="Consolas" w:eastAsiaTheme="minorEastAsia" w:hAnsi="Consolas" w:cstheme="minorBidi"/>
          <w:sz w:val="16"/>
          <w:szCs w:val="22"/>
        </w:rPr>
        <w:t>);</w:t>
      </w:r>
    </w:p>
    <w:p w:rsidR="00BE1585" w:rsidRDefault="00BE1585" w:rsidP="00BE1585">
      <w:pPr>
        <w:pStyle w:val="aa"/>
      </w:pPr>
    </w:p>
    <w:p w:rsidR="00BE1585" w:rsidRDefault="00BE1585" w:rsidP="00BE1585">
      <w:pPr>
        <w:pStyle w:val="aa"/>
      </w:pPr>
      <w:r w:rsidRPr="00BE1585">
        <w:t xml:space="preserve">Такой код выведет на экран </w:t>
      </w:r>
      <w:r w:rsidRPr="00BE1585">
        <w:rPr>
          <w:rStyle w:val="HTML"/>
          <w:rFonts w:asciiTheme="minorHAnsi" w:eastAsiaTheme="minorEastAsia" w:hAnsiTheme="minorHAnsi" w:cstheme="minorBidi"/>
          <w:sz w:val="18"/>
          <w:szCs w:val="22"/>
        </w:rPr>
        <w:t>His name was Alex; and his age was 22</w:t>
      </w:r>
      <w:r w:rsidRPr="00BE1585">
        <w:t>.</w:t>
      </w:r>
    </w:p>
    <w:p w:rsidR="00BE1585" w:rsidRPr="00BE1585" w:rsidRDefault="00BE1585" w:rsidP="00BE1585">
      <w:pPr>
        <w:pStyle w:val="aa"/>
      </w:pPr>
      <w:r w:rsidRPr="00BE1585">
        <w:t xml:space="preserve">Внутрь </w:t>
      </w:r>
      <w:r w:rsidRPr="00BE1585">
        <w:rPr>
          <w:rStyle w:val="HTML"/>
          <w:rFonts w:asciiTheme="minorHAnsi" w:eastAsiaTheme="minorEastAsia" w:hAnsiTheme="minorHAnsi" w:cstheme="minorBidi"/>
          <w:sz w:val="18"/>
          <w:szCs w:val="22"/>
        </w:rPr>
        <w:t>${}</w:t>
      </w:r>
      <w:r w:rsidRPr="00BE1585">
        <w:t xml:space="preserve"> вы можете поместить любое выражение.</w:t>
      </w:r>
    </w:p>
    <w:p w:rsidR="00612EA6" w:rsidRPr="00612EA6" w:rsidRDefault="00612EA6" w:rsidP="00E852B8">
      <w:pPr>
        <w:pStyle w:val="3"/>
      </w:pPr>
      <w:bookmarkStart w:id="32" w:name="кодировка-юникод"/>
      <w:r w:rsidRPr="00E852B8">
        <w:t>Кодировка Юникод</w:t>
      </w:r>
      <w:bookmarkEnd w:id="32"/>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Как мы знаем, символы сравниваются в алфавитном порядке 'А' &lt; 'Б' &lt; 'В' &lt; ... &lt; 'Я'.</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Но есть несколько странностей…</w:t>
      </w:r>
    </w:p>
    <w:p w:rsidR="00612EA6" w:rsidRPr="00612EA6" w:rsidRDefault="00612EA6" w:rsidP="00086F55">
      <w:pPr>
        <w:numPr>
          <w:ilvl w:val="0"/>
          <w:numId w:val="42"/>
        </w:numPr>
        <w:shd w:val="clear" w:color="auto" w:fill="FFFFFF" w:themeFill="background1"/>
        <w:rPr>
          <w:rFonts w:asciiTheme="minorHAnsi" w:hAnsiTheme="minorHAnsi"/>
        </w:rPr>
      </w:pPr>
      <w:r w:rsidRPr="00612EA6">
        <w:rPr>
          <w:rFonts w:asciiTheme="minorHAnsi" w:hAnsiTheme="minorHAnsi"/>
        </w:rPr>
        <w:t>Почему буква 'а' маленькая больше буквы 'Я' большой?</w:t>
      </w:r>
    </w:p>
    <w:p w:rsidR="00612EA6" w:rsidRPr="00612EA6" w:rsidRDefault="00612EA6" w:rsidP="00E852B8">
      <w:pPr>
        <w:pStyle w:val="af1"/>
      </w:pPr>
      <w:r w:rsidRPr="00612EA6">
        <w:t>alert( 'а' &gt; 'Я' ); // true</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Буква 'ё' находится в алфавите между е и ж: абвгде</w:t>
      </w:r>
      <w:r w:rsidRPr="00612EA6">
        <w:rPr>
          <w:rFonts w:asciiTheme="minorHAnsi" w:hAnsiTheme="minorHAnsi"/>
          <w:b/>
          <w:bCs/>
        </w:rPr>
        <w:t>ё</w:t>
      </w:r>
      <w:r w:rsidRPr="00612EA6">
        <w:rPr>
          <w:rFonts w:asciiTheme="minorHAnsi" w:hAnsiTheme="minorHAnsi"/>
        </w:rPr>
        <w:t>жз…. Но почему тогда 'ё' больше 'я'?</w:t>
      </w:r>
    </w:p>
    <w:p w:rsidR="00612EA6" w:rsidRPr="00612EA6" w:rsidRDefault="00612EA6" w:rsidP="00E852B8">
      <w:pPr>
        <w:pStyle w:val="af1"/>
      </w:pPr>
      <w:r w:rsidRPr="00612EA6">
        <w:t>alert( 'ё' &gt; 'я' ); // true</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Чтобы разобраться с этим, обратимся к внутреннему представлению строк в JavaScript.</w:t>
      </w:r>
    </w:p>
    <w:p w:rsidR="00612EA6" w:rsidRPr="00612EA6" w:rsidRDefault="00612EA6" w:rsidP="008244DB">
      <w:pPr>
        <w:pStyle w:val="3"/>
      </w:pPr>
      <w:r w:rsidRPr="00612EA6">
        <w:t xml:space="preserve">Все строки имеют внутреннюю кодировку </w:t>
      </w:r>
      <w:hyperlink r:id="rId56" w:history="1">
        <w:r w:rsidRPr="00612EA6">
          <w:rPr>
            <w:rStyle w:val="a9"/>
          </w:rPr>
          <w:t>Юникод</w:t>
        </w:r>
      </w:hyperlink>
      <w:r w:rsidRPr="00612EA6">
        <w:t>.</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Неважно, на каком языке написана страница, находится ли она в windows-1251 или utf-8. Внутри JavaScript-интерпретатора все строки приводятся к единому «юникодному» виду. Каждому символу соответствует свой код.</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Есть метод для получения символа по его коду:</w:t>
      </w:r>
    </w:p>
    <w:p w:rsidR="00612EA6" w:rsidRPr="00612EA6" w:rsidRDefault="00612EA6" w:rsidP="008244DB">
      <w:pPr>
        <w:pStyle w:val="af1"/>
      </w:pPr>
      <w:r w:rsidRPr="00782E42">
        <w:rPr>
          <w:rStyle w:val="af0"/>
        </w:rPr>
        <w:t>String.</w:t>
      </w:r>
      <w:r w:rsidRPr="00891E12">
        <w:rPr>
          <w:rStyle w:val="af0"/>
        </w:rPr>
        <w:t>fromCharCode</w:t>
      </w:r>
      <w:r w:rsidRPr="00782E42">
        <w:t>(code)</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Возвращает символ по коду code:</w:t>
      </w:r>
    </w:p>
    <w:p w:rsidR="00612EA6" w:rsidRPr="00612EA6" w:rsidRDefault="00612EA6" w:rsidP="008244DB">
      <w:pPr>
        <w:pStyle w:val="af1"/>
      </w:pPr>
      <w:r w:rsidRPr="00612EA6">
        <w:t>alert( String.fromCharCode(1072) ); // 'а'</w:t>
      </w:r>
    </w:p>
    <w:p w:rsidR="007847CE" w:rsidRDefault="007847CE" w:rsidP="00612EA6">
      <w:pPr>
        <w:shd w:val="clear" w:color="auto" w:fill="FFFFFF" w:themeFill="background1"/>
        <w:rPr>
          <w:rFonts w:asciiTheme="minorHAnsi" w:hAnsiTheme="minorHAnsi"/>
          <w:lang w:val="en-US"/>
        </w:rPr>
      </w:pP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…И метод для получения цифрового кода из символа:</w:t>
      </w:r>
    </w:p>
    <w:p w:rsidR="00612EA6" w:rsidRPr="00612EA6" w:rsidRDefault="00612EA6" w:rsidP="008244DB">
      <w:pPr>
        <w:pStyle w:val="af1"/>
      </w:pPr>
      <w:r w:rsidRPr="00612EA6">
        <w:t>str.</w:t>
      </w:r>
      <w:r w:rsidRPr="00782E42">
        <w:rPr>
          <w:rStyle w:val="af0"/>
        </w:rPr>
        <w:t>charCodeAt</w:t>
      </w:r>
      <w:r w:rsidRPr="00612EA6">
        <w:t>(pos)</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Возвращает код символа на позиции pos. Отсчет позиции начинается с нуля.</w:t>
      </w:r>
    </w:p>
    <w:p w:rsidR="00612EA6" w:rsidRPr="00612EA6" w:rsidRDefault="00612EA6" w:rsidP="008244DB">
      <w:pPr>
        <w:pStyle w:val="af1"/>
      </w:pPr>
      <w:r w:rsidRPr="00612EA6">
        <w:t>alert( "абрикос".charCodeAt(0) ); // 1072, код 'а'</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Теперь вернемся к примерам выше. Почему сравнения 'ё' &gt; 'я' и 'а' &gt; 'Я' дают такой странный результат?</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Дело в том, что </w:t>
      </w:r>
      <w:r w:rsidRPr="00612EA6">
        <w:rPr>
          <w:rFonts w:asciiTheme="minorHAnsi" w:hAnsiTheme="minorHAnsi"/>
          <w:b/>
          <w:bCs/>
        </w:rPr>
        <w:t>символы сравниваются не по алфавиту, а по коду</w:t>
      </w:r>
      <w:r w:rsidRPr="00612EA6">
        <w:rPr>
          <w:rFonts w:asciiTheme="minorHAnsi" w:hAnsiTheme="minorHAnsi"/>
        </w:rPr>
        <w:t xml:space="preserve">. У кого код больше – тот и больше. В юникоде есть много разных символов. Кириллическим буквам соответствует только небольшая часть из них, подробнее – </w:t>
      </w:r>
      <w:hyperlink r:id="rId57" w:history="1">
        <w:r w:rsidRPr="00612EA6">
          <w:rPr>
            <w:rStyle w:val="a9"/>
            <w:rFonts w:asciiTheme="minorHAnsi" w:hAnsiTheme="minorHAnsi"/>
          </w:rPr>
          <w:t>Кириллица в Юникоде</w:t>
        </w:r>
      </w:hyperlink>
      <w:r w:rsidRPr="00612EA6">
        <w:rPr>
          <w:rFonts w:asciiTheme="minorHAnsi" w:hAnsiTheme="minorHAnsi"/>
        </w:rPr>
        <w:t>.</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Выведем отрезок символов юникода с кодами от 1034 до 1113:</w:t>
      </w:r>
    </w:p>
    <w:p w:rsidR="00612EA6" w:rsidRPr="00612EA6" w:rsidRDefault="00612EA6" w:rsidP="008244DB">
      <w:pPr>
        <w:pStyle w:val="af1"/>
      </w:pPr>
      <w:r w:rsidRPr="00612EA6">
        <w:t>var str = '';</w:t>
      </w:r>
    </w:p>
    <w:p w:rsidR="00612EA6" w:rsidRPr="00612EA6" w:rsidRDefault="00612EA6" w:rsidP="008244DB">
      <w:pPr>
        <w:pStyle w:val="af1"/>
      </w:pPr>
      <w:r w:rsidRPr="00612EA6">
        <w:t>for (var i = 1034; i &lt;= 1113; i++) {</w:t>
      </w:r>
    </w:p>
    <w:p w:rsidR="00612EA6" w:rsidRPr="00612EA6" w:rsidRDefault="00612EA6" w:rsidP="008244DB">
      <w:pPr>
        <w:pStyle w:val="af1"/>
      </w:pPr>
      <w:r w:rsidRPr="00612EA6">
        <w:t xml:space="preserve">  str += String.fromCharCode(i);</w:t>
      </w:r>
    </w:p>
    <w:p w:rsidR="00612EA6" w:rsidRPr="00612EA6" w:rsidRDefault="00612EA6" w:rsidP="008244DB">
      <w:pPr>
        <w:pStyle w:val="af1"/>
      </w:pPr>
      <w:r w:rsidRPr="00612EA6">
        <w:t>}</w:t>
      </w:r>
    </w:p>
    <w:p w:rsidR="00612EA6" w:rsidRPr="00612EA6" w:rsidRDefault="00612EA6" w:rsidP="008244DB">
      <w:pPr>
        <w:pStyle w:val="af1"/>
      </w:pPr>
      <w:r w:rsidRPr="00612EA6">
        <w:t>alert( str );</w:t>
      </w:r>
    </w:p>
    <w:p w:rsidR="00612EA6" w:rsidRPr="00612EA6" w:rsidRDefault="00612EA6" w:rsidP="008244DB">
      <w:pPr>
        <w:pStyle w:val="af1"/>
      </w:pPr>
      <w:r w:rsidRPr="00612EA6">
        <w:t>Результат:</w:t>
      </w:r>
    </w:p>
    <w:p w:rsidR="00612EA6" w:rsidRPr="00612EA6" w:rsidRDefault="00612EA6" w:rsidP="008244DB">
      <w:pPr>
        <w:pStyle w:val="af1"/>
      </w:pPr>
      <w:r w:rsidRPr="00612EA6">
        <w:t xml:space="preserve">ЊЋЌЍЎЏАБВГДЕЖЗИЙКЛМНОПРСТУФХЦЧШЩЪЫЬЭЮЯабвгдежзийклмнопрстуфхцчшщъыьэюяѐёђѓєѕіїјљ </w:t>
      </w:r>
    </w:p>
    <w:p w:rsidR="00612EA6" w:rsidRPr="00612EA6" w:rsidRDefault="00612EA6" w:rsidP="008244DB">
      <w:pPr>
        <w:pStyle w:val="af1"/>
      </w:pPr>
      <w:r w:rsidRPr="00612EA6">
        <w:t>Мы можем увидеть из этого отрезка две важных вещи:</w:t>
      </w:r>
    </w:p>
    <w:p w:rsidR="00612EA6" w:rsidRPr="00612EA6" w:rsidRDefault="00612EA6" w:rsidP="00086F55">
      <w:pPr>
        <w:numPr>
          <w:ilvl w:val="0"/>
          <w:numId w:val="43"/>
        </w:numPr>
        <w:shd w:val="clear" w:color="auto" w:fill="FFFFFF" w:themeFill="background1"/>
        <w:rPr>
          <w:rFonts w:asciiTheme="minorHAnsi" w:hAnsiTheme="minorHAnsi"/>
        </w:rPr>
      </w:pPr>
      <w:r w:rsidRPr="00612EA6">
        <w:rPr>
          <w:rFonts w:asciiTheme="minorHAnsi" w:hAnsiTheme="minorHAnsi"/>
          <w:b/>
          <w:bCs/>
        </w:rPr>
        <w:t>Строчные буквы идут после заглавных, поэтому они всегда больше.</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В частности, 'а'(код 1072) &gt; 'Я'(код 1071).</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То же самое происходит и в английском алфавите, там 'a' &gt; 'Z'.</w:t>
      </w:r>
    </w:p>
    <w:p w:rsidR="00612EA6" w:rsidRPr="00612EA6" w:rsidRDefault="00612EA6" w:rsidP="00086F55">
      <w:pPr>
        <w:numPr>
          <w:ilvl w:val="0"/>
          <w:numId w:val="43"/>
        </w:numPr>
        <w:shd w:val="clear" w:color="auto" w:fill="FFFFFF" w:themeFill="background1"/>
        <w:rPr>
          <w:rFonts w:asciiTheme="minorHAnsi" w:hAnsiTheme="minorHAnsi"/>
        </w:rPr>
      </w:pPr>
      <w:r w:rsidRPr="00612EA6">
        <w:rPr>
          <w:rFonts w:asciiTheme="minorHAnsi" w:hAnsiTheme="minorHAnsi"/>
          <w:b/>
          <w:bCs/>
        </w:rPr>
        <w:t>Ряд букв, например ё, находятся вне основного алфавита.</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В частности, маленькая буква ё имеет код, больший чем я, поэтому </w:t>
      </w:r>
      <w:r w:rsidRPr="00612EA6">
        <w:rPr>
          <w:rFonts w:asciiTheme="minorHAnsi" w:hAnsiTheme="minorHAnsi"/>
          <w:b/>
          <w:bCs/>
        </w:rPr>
        <w:t>'ё'(код 1105) &gt; 'я'(код 1103)</w:t>
      </w:r>
      <w:r w:rsidRPr="00612EA6">
        <w:rPr>
          <w:rFonts w:asciiTheme="minorHAnsi" w:hAnsiTheme="minorHAnsi"/>
        </w:rPr>
        <w:t>.</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Кстати, большая буква Ё располагается в Unicode до А, поэтому </w:t>
      </w:r>
      <w:r w:rsidRPr="00612EA6">
        <w:rPr>
          <w:rFonts w:asciiTheme="minorHAnsi" w:hAnsiTheme="minorHAnsi"/>
          <w:b/>
          <w:bCs/>
        </w:rPr>
        <w:t>'Ё'(код 1025) &lt; 'А'(код 1040)</w:t>
      </w:r>
      <w:r w:rsidRPr="00612EA6">
        <w:rPr>
          <w:rFonts w:asciiTheme="minorHAnsi" w:hAnsiTheme="minorHAnsi"/>
        </w:rPr>
        <w:t>. Удивительно: есть буква меньше чем А :)</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b/>
          <w:bCs/>
        </w:rPr>
        <w:t>Буква ё не уникальна, точки над буквой используются и в других языках, приводя к тому же результату.</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Например, при работе с немецкими названиями:</w:t>
      </w:r>
    </w:p>
    <w:p w:rsidR="00612EA6" w:rsidRPr="00612EA6" w:rsidRDefault="00612EA6" w:rsidP="00B348FF">
      <w:pPr>
        <w:pStyle w:val="af1"/>
      </w:pPr>
      <w:r w:rsidRPr="00612EA6">
        <w:t>alert( "ö" &gt; "z" ); // true</w:t>
      </w:r>
    </w:p>
    <w:p w:rsidR="00612EA6" w:rsidRPr="00B348FF" w:rsidRDefault="00612EA6" w:rsidP="00B348FF">
      <w:pPr>
        <w:pStyle w:val="3"/>
      </w:pPr>
      <w:r w:rsidRPr="00B348FF">
        <w:t>Юникод в HTML</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Кстати, если мы знаем код символа в кодировке юникод, то можем добавить его в HTML, используя «числовую ссылку» (numeric character reference).</w:t>
      </w:r>
    </w:p>
    <w:p w:rsidR="00612EA6" w:rsidRPr="00B348FF" w:rsidRDefault="00612EA6" w:rsidP="00612EA6">
      <w:pPr>
        <w:shd w:val="clear" w:color="auto" w:fill="FFFFFF" w:themeFill="background1"/>
        <w:rPr>
          <w:rStyle w:val="af2"/>
        </w:rPr>
      </w:pPr>
      <w:r w:rsidRPr="00612EA6">
        <w:rPr>
          <w:rFonts w:asciiTheme="minorHAnsi" w:hAnsiTheme="minorHAnsi"/>
        </w:rPr>
        <w:t xml:space="preserve">Для этого нужно написать сначала </w:t>
      </w:r>
      <w:r w:rsidRPr="000C3BC3">
        <w:rPr>
          <w:rStyle w:val="af0"/>
        </w:rPr>
        <w:t>&amp;#</w:t>
      </w:r>
      <w:r w:rsidRPr="00612EA6">
        <w:rPr>
          <w:rFonts w:asciiTheme="minorHAnsi" w:hAnsiTheme="minorHAnsi"/>
        </w:rPr>
        <w:t>, затем код, и завершить точкой с запятой '</w:t>
      </w:r>
      <w:r w:rsidRPr="000C3BC3">
        <w:rPr>
          <w:rStyle w:val="af0"/>
        </w:rPr>
        <w:t>;</w:t>
      </w:r>
      <w:r w:rsidRPr="00612EA6">
        <w:rPr>
          <w:rFonts w:asciiTheme="minorHAnsi" w:hAnsiTheme="minorHAnsi"/>
        </w:rPr>
        <w:t xml:space="preserve">'. Например, символ 'а' в виде числовой ссылки: </w:t>
      </w:r>
      <w:r w:rsidRPr="00B348FF">
        <w:rPr>
          <w:rStyle w:val="af2"/>
        </w:rPr>
        <w:t>&amp;#1072;.</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Если код хотят дать в 16-ричной системе счисления, то начинают с </w:t>
      </w:r>
      <w:r w:rsidRPr="000C3BC3">
        <w:rPr>
          <w:rStyle w:val="af0"/>
        </w:rPr>
        <w:t>&amp;#x</w:t>
      </w:r>
      <w:r w:rsidRPr="00612EA6">
        <w:rPr>
          <w:rFonts w:asciiTheme="minorHAnsi" w:hAnsiTheme="minorHAnsi"/>
        </w:rPr>
        <w:t>.</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В юникоде есть много забавных и полезных символов, например, символ ножниц: </w:t>
      </w:r>
      <w:r w:rsidRPr="00612EA6">
        <w:rPr>
          <w:rFonts w:ascii="MS Gothic" w:eastAsia="MS Gothic" w:hAnsi="MS Gothic" w:cs="MS Gothic" w:hint="eastAsia"/>
        </w:rPr>
        <w:t>✂</w:t>
      </w:r>
      <w:r w:rsidRPr="00612EA6">
        <w:rPr>
          <w:rFonts w:asciiTheme="minorHAnsi" w:hAnsiTheme="minorHAnsi"/>
        </w:rPr>
        <w:t xml:space="preserve"> (&amp;#x2702;), дроби: ½ (&amp;#xBD;) ¾ (&amp;#xBE;) и другие. Их можно использовать вместо картинок в дизайне.</w:t>
      </w:r>
    </w:p>
    <w:p w:rsidR="00612EA6" w:rsidRPr="00612EA6" w:rsidRDefault="00612EA6" w:rsidP="00B348FF">
      <w:pPr>
        <w:pStyle w:val="3"/>
      </w:pPr>
      <w:bookmarkStart w:id="33" w:name="посимвольное-сравнение"/>
      <w:r w:rsidRPr="00B348FF">
        <w:t>Посимвольное сравнение</w:t>
      </w:r>
      <w:bookmarkEnd w:id="33"/>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Сравнение строк работает </w:t>
      </w:r>
      <w:r w:rsidRPr="00612EA6">
        <w:rPr>
          <w:rFonts w:asciiTheme="minorHAnsi" w:hAnsiTheme="minorHAnsi"/>
          <w:i/>
          <w:iCs/>
        </w:rPr>
        <w:t>лексикографически</w:t>
      </w:r>
      <w:r w:rsidRPr="00612EA6">
        <w:rPr>
          <w:rFonts w:asciiTheme="minorHAnsi" w:hAnsiTheme="minorHAnsi"/>
        </w:rPr>
        <w:t>, иначе говоря, посимвольно.</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lastRenderedPageBreak/>
        <w:t>Сравнение строк s1 и s2 обрабатывается по следующему алгоритму:</w:t>
      </w:r>
    </w:p>
    <w:p w:rsidR="00612EA6" w:rsidRPr="00612EA6" w:rsidRDefault="00612EA6" w:rsidP="00086F55">
      <w:pPr>
        <w:numPr>
          <w:ilvl w:val="0"/>
          <w:numId w:val="44"/>
        </w:numPr>
        <w:shd w:val="clear" w:color="auto" w:fill="FFFFFF" w:themeFill="background1"/>
        <w:rPr>
          <w:rFonts w:asciiTheme="minorHAnsi" w:hAnsiTheme="minorHAnsi"/>
        </w:rPr>
      </w:pPr>
      <w:r w:rsidRPr="00612EA6">
        <w:rPr>
          <w:rFonts w:asciiTheme="minorHAnsi" w:hAnsiTheme="minorHAnsi"/>
        </w:rPr>
        <w:t>Сравниваются первые символы: s1[0] и s2[0]. Если они разные, то сравниваем их и, в зависимости от результата их сравнения, возвратить true или false. Если же они одинаковые, то…</w:t>
      </w:r>
    </w:p>
    <w:p w:rsidR="00612EA6" w:rsidRPr="00612EA6" w:rsidRDefault="00612EA6" w:rsidP="00086F55">
      <w:pPr>
        <w:numPr>
          <w:ilvl w:val="0"/>
          <w:numId w:val="44"/>
        </w:numPr>
        <w:shd w:val="clear" w:color="auto" w:fill="FFFFFF" w:themeFill="background1"/>
        <w:rPr>
          <w:rFonts w:asciiTheme="minorHAnsi" w:hAnsiTheme="minorHAnsi"/>
        </w:rPr>
      </w:pPr>
      <w:r w:rsidRPr="00612EA6">
        <w:rPr>
          <w:rFonts w:asciiTheme="minorHAnsi" w:hAnsiTheme="minorHAnsi"/>
        </w:rPr>
        <w:t>Сравниваются вторые символы s1[1] и s2[1]</w:t>
      </w:r>
    </w:p>
    <w:p w:rsidR="00612EA6" w:rsidRPr="00612EA6" w:rsidRDefault="00612EA6" w:rsidP="00086F55">
      <w:pPr>
        <w:numPr>
          <w:ilvl w:val="0"/>
          <w:numId w:val="44"/>
        </w:numPr>
        <w:shd w:val="clear" w:color="auto" w:fill="FFFFFF" w:themeFill="background1"/>
        <w:rPr>
          <w:rFonts w:asciiTheme="minorHAnsi" w:hAnsiTheme="minorHAnsi"/>
        </w:rPr>
      </w:pPr>
      <w:r w:rsidRPr="00612EA6">
        <w:rPr>
          <w:rFonts w:asciiTheme="minorHAnsi" w:hAnsiTheme="minorHAnsi"/>
        </w:rPr>
        <w:t>Затем третьи s1[2] и s2[2] и так далее, пока символы не будут наконец разными, и тогда какой символ больше – та строка и больше. Если же в какой-либо строке закончились символы, то считаем, что она меньше, а если закончились в обеих – они равны.</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Спецификация языка определяет этот алгоритм более детально. Если же говорить простыми словами, смысл алгоритма в точности соответствует порядку, по которому имена заносятся в орфографический словарь.</w:t>
      </w:r>
    </w:p>
    <w:p w:rsidR="00612EA6" w:rsidRPr="00612EA6" w:rsidRDefault="00612EA6" w:rsidP="00B348FF">
      <w:pPr>
        <w:pStyle w:val="af1"/>
      </w:pPr>
      <w:r w:rsidRPr="00612EA6">
        <w:t>"Вася" &gt; "Ваня" // true, т.к. начальные символы совпадают, а потом 'с' &gt; 'н'</w:t>
      </w:r>
    </w:p>
    <w:p w:rsidR="00612EA6" w:rsidRPr="00612EA6" w:rsidRDefault="00612EA6" w:rsidP="00B348FF">
      <w:pPr>
        <w:pStyle w:val="af1"/>
      </w:pPr>
      <w:r w:rsidRPr="00612EA6">
        <w:t>"Дома" &gt; "До" // true, т.к. начало совпадает, но в 1-й строке больше символов</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Числа в виде строк сравниваются как строки</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Бывает, что числа приходят в скрипт в виде строк, например как результат prompt. В этом случае результат их сравнения будет неверным:</w:t>
      </w:r>
    </w:p>
    <w:p w:rsidR="00612EA6" w:rsidRDefault="00612EA6" w:rsidP="00B348FF">
      <w:pPr>
        <w:pStyle w:val="af1"/>
      </w:pPr>
      <w:r w:rsidRPr="00612EA6">
        <w:t>alert( "2" &gt; "14" ); // true, так как это строки, и для первых символов верно "2" &gt; "1"</w:t>
      </w:r>
    </w:p>
    <w:p w:rsidR="006B2B54" w:rsidRPr="006B2B54" w:rsidRDefault="006B2B54" w:rsidP="006B2B54">
      <w:pPr>
        <w:pStyle w:val="af1"/>
      </w:pPr>
      <w:r w:rsidRPr="006B2B54">
        <w:t>alert( +"2" &gt; +"14" ); // false, теперь правильно</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Если хотя бы один аргумент – не строка, то другой будет преобразован к числу:</w:t>
      </w:r>
    </w:p>
    <w:p w:rsidR="00612EA6" w:rsidRPr="00612EA6" w:rsidRDefault="00612EA6" w:rsidP="00B348FF">
      <w:pPr>
        <w:pStyle w:val="af1"/>
      </w:pPr>
      <w:r w:rsidRPr="00612EA6">
        <w:t>alert( 2 &gt; "14" ); // false</w:t>
      </w:r>
    </w:p>
    <w:p w:rsidR="00612EA6" w:rsidRPr="00612EA6" w:rsidRDefault="00612EA6" w:rsidP="00B348FF">
      <w:pPr>
        <w:pStyle w:val="3"/>
      </w:pPr>
      <w:bookmarkStart w:id="34" w:name="правильное-сравнение"/>
      <w:r w:rsidRPr="00B348FF">
        <w:t>Правильное сравнение</w:t>
      </w:r>
      <w:bookmarkEnd w:id="34"/>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Все современные браузеры, кроме IE10- (для которых нужно подключить библиотеку </w:t>
      </w:r>
      <w:hyperlink r:id="rId58" w:history="1">
        <w:r w:rsidRPr="00612EA6">
          <w:rPr>
            <w:rStyle w:val="a9"/>
            <w:rFonts w:asciiTheme="minorHAnsi" w:hAnsiTheme="minorHAnsi"/>
          </w:rPr>
          <w:t>Intl.JS</w:t>
        </w:r>
      </w:hyperlink>
      <w:r w:rsidRPr="00612EA6">
        <w:rPr>
          <w:rFonts w:asciiTheme="minorHAnsi" w:hAnsiTheme="minorHAnsi"/>
        </w:rPr>
        <w:t xml:space="preserve">) поддерживают стандарт </w:t>
      </w:r>
      <w:hyperlink r:id="rId59" w:history="1">
        <w:r w:rsidRPr="00612EA6">
          <w:rPr>
            <w:rStyle w:val="a9"/>
            <w:rFonts w:asciiTheme="minorHAnsi" w:hAnsiTheme="minorHAnsi"/>
          </w:rPr>
          <w:t>ECMA 402</w:t>
        </w:r>
      </w:hyperlink>
      <w:r w:rsidRPr="00612EA6">
        <w:rPr>
          <w:rFonts w:asciiTheme="minorHAnsi" w:hAnsiTheme="minorHAnsi"/>
        </w:rPr>
        <w:t>, поддерживающий сравнение строк на разных языках, с учётом их правил.</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Способ использования:</w:t>
      </w:r>
    </w:p>
    <w:p w:rsidR="00612EA6" w:rsidRPr="00612EA6" w:rsidRDefault="00612EA6" w:rsidP="00B348FF">
      <w:pPr>
        <w:pStyle w:val="af1"/>
      </w:pPr>
      <w:r w:rsidRPr="00612EA6">
        <w:t>var str = "Ёлки";</w:t>
      </w:r>
    </w:p>
    <w:p w:rsidR="00612EA6" w:rsidRPr="00612EA6" w:rsidRDefault="00612EA6" w:rsidP="00B348FF">
      <w:pPr>
        <w:pStyle w:val="af1"/>
      </w:pPr>
    </w:p>
    <w:p w:rsidR="00612EA6" w:rsidRPr="00612EA6" w:rsidRDefault="00612EA6" w:rsidP="00B348FF">
      <w:pPr>
        <w:pStyle w:val="af1"/>
      </w:pPr>
      <w:r w:rsidRPr="00612EA6">
        <w:t>alert( str.localeCompare("Яблони") ); // -1</w:t>
      </w:r>
    </w:p>
    <w:p w:rsidR="00612EA6" w:rsidRPr="00612EA6" w:rsidRDefault="00612EA6" w:rsidP="00612EA6">
      <w:pPr>
        <w:shd w:val="clear" w:color="auto" w:fill="FFFFFF" w:themeFill="background1"/>
        <w:rPr>
          <w:rFonts w:asciiTheme="minorHAnsi" w:hAnsiTheme="minorHAnsi"/>
        </w:rPr>
      </w:pPr>
      <w:r w:rsidRPr="00612EA6">
        <w:rPr>
          <w:rFonts w:asciiTheme="minorHAnsi" w:hAnsiTheme="minorHAnsi"/>
        </w:rPr>
        <w:t xml:space="preserve">Метод </w:t>
      </w:r>
      <w:r w:rsidRPr="00730B0F">
        <w:rPr>
          <w:rStyle w:val="af0"/>
        </w:rPr>
        <w:t>str1.localeCompare(str2)</w:t>
      </w:r>
      <w:r w:rsidRPr="00730B0F">
        <w:rPr>
          <w:rFonts w:asciiTheme="minorHAnsi" w:hAnsiTheme="minorHAnsi"/>
          <w:color w:val="C00000"/>
        </w:rPr>
        <w:t xml:space="preserve"> </w:t>
      </w:r>
      <w:r w:rsidRPr="00612EA6">
        <w:rPr>
          <w:rFonts w:asciiTheme="minorHAnsi" w:hAnsiTheme="minorHAnsi"/>
        </w:rPr>
        <w:t>возвращает -1, если str1 &lt; str2, 1, если str1 &gt; str2 и 0, если они равны.</w:t>
      </w:r>
    </w:p>
    <w:p w:rsidR="00612EA6" w:rsidRDefault="00612EA6" w:rsidP="00612EA6">
      <w:pPr>
        <w:shd w:val="clear" w:color="auto" w:fill="FFFFFF" w:themeFill="background1"/>
        <w:rPr>
          <w:rFonts w:asciiTheme="minorHAnsi" w:hAnsiTheme="minorHAnsi"/>
          <w:lang w:val="en-US"/>
        </w:rPr>
      </w:pPr>
      <w:r w:rsidRPr="00612EA6">
        <w:rPr>
          <w:rFonts w:asciiTheme="minorHAnsi" w:hAnsiTheme="minorHAnsi"/>
        </w:rPr>
        <w:t xml:space="preserve">Более подробно про устройство этого метода можно будет узнать в статье </w:t>
      </w:r>
      <w:hyperlink r:id="rId60" w:history="1">
        <w:r w:rsidRPr="00612EA6">
          <w:rPr>
            <w:rStyle w:val="a9"/>
            <w:rFonts w:asciiTheme="minorHAnsi" w:hAnsiTheme="minorHAnsi"/>
          </w:rPr>
          <w:t>Intl: интернационализация в JavaScript</w:t>
        </w:r>
      </w:hyperlink>
      <w:r w:rsidRPr="00612EA6">
        <w:rPr>
          <w:rFonts w:asciiTheme="minorHAnsi" w:hAnsiTheme="minorHAnsi"/>
        </w:rPr>
        <w:t>, когда это вам понадобится.</w:t>
      </w:r>
    </w:p>
    <w:p w:rsidR="00B348FF" w:rsidRPr="00B348FF" w:rsidRDefault="00B348FF" w:rsidP="00612EA6">
      <w:pPr>
        <w:shd w:val="clear" w:color="auto" w:fill="FFFFFF" w:themeFill="background1"/>
        <w:rPr>
          <w:rFonts w:asciiTheme="minorHAnsi" w:hAnsiTheme="minorHAnsi"/>
          <w:lang w:val="en-US"/>
        </w:rPr>
      </w:pPr>
    </w:p>
    <w:p w:rsidR="00612EA6" w:rsidRPr="00612EA6" w:rsidRDefault="00612EA6" w:rsidP="00612EA6">
      <w:pPr>
        <w:shd w:val="clear" w:color="auto" w:fill="FFFFFF" w:themeFill="background1"/>
        <w:rPr>
          <w:rFonts w:asciiTheme="minorHAnsi" w:hAnsiTheme="minorHAnsi"/>
          <w:b/>
          <w:bCs/>
        </w:rPr>
      </w:pPr>
      <w:r w:rsidRPr="00B348FF">
        <w:rPr>
          <w:rFonts w:asciiTheme="minorHAnsi" w:hAnsiTheme="minorHAnsi"/>
          <w:b/>
          <w:bCs/>
        </w:rPr>
        <w:t>Итого</w:t>
      </w:r>
    </w:p>
    <w:p w:rsidR="00612EA6" w:rsidRPr="00612EA6" w:rsidRDefault="00612EA6" w:rsidP="0070602A">
      <w:pPr>
        <w:shd w:val="clear" w:color="auto" w:fill="FFFFFF" w:themeFill="background1"/>
        <w:ind w:firstLine="360"/>
        <w:rPr>
          <w:rFonts w:asciiTheme="minorHAnsi" w:hAnsiTheme="minorHAnsi"/>
        </w:rPr>
      </w:pPr>
      <w:r w:rsidRPr="00612EA6">
        <w:rPr>
          <w:rFonts w:asciiTheme="minorHAnsi" w:hAnsiTheme="minorHAnsi"/>
        </w:rPr>
        <w:t>Строки в JavaScript имеют внутреннюю кодировку Юникод. При написании строки можно использовать специальные символы, например \n и вставлять юникодные символы по коду.</w:t>
      </w:r>
    </w:p>
    <w:p w:rsidR="00612EA6" w:rsidRPr="00612EA6" w:rsidRDefault="00612EA6" w:rsidP="0070602A">
      <w:pPr>
        <w:shd w:val="clear" w:color="auto" w:fill="FFFFFF" w:themeFill="background1"/>
        <w:ind w:firstLine="360"/>
        <w:rPr>
          <w:rFonts w:asciiTheme="minorHAnsi" w:hAnsiTheme="minorHAnsi"/>
        </w:rPr>
      </w:pPr>
      <w:r w:rsidRPr="00612EA6">
        <w:rPr>
          <w:rFonts w:asciiTheme="minorHAnsi" w:hAnsiTheme="minorHAnsi"/>
        </w:rPr>
        <w:t xml:space="preserve">Мы познакомились со свойством </w:t>
      </w:r>
      <w:r w:rsidRPr="008E72BC">
        <w:rPr>
          <w:rFonts w:asciiTheme="minorHAnsi" w:hAnsiTheme="minorHAnsi"/>
          <w:color w:val="7030A0"/>
        </w:rPr>
        <w:t xml:space="preserve">length </w:t>
      </w:r>
      <w:r w:rsidRPr="00612EA6">
        <w:rPr>
          <w:rFonts w:asciiTheme="minorHAnsi" w:hAnsiTheme="minorHAnsi"/>
        </w:rPr>
        <w:t xml:space="preserve">и методами </w:t>
      </w:r>
      <w:r w:rsidRPr="008E72BC">
        <w:rPr>
          <w:rFonts w:asciiTheme="minorHAnsi" w:hAnsiTheme="minorHAnsi"/>
          <w:color w:val="7030A0"/>
        </w:rPr>
        <w:t>charAt</w:t>
      </w:r>
      <w:r w:rsidRPr="00612EA6">
        <w:rPr>
          <w:rFonts w:asciiTheme="minorHAnsi" w:hAnsiTheme="minorHAnsi"/>
        </w:rPr>
        <w:t xml:space="preserve">, </w:t>
      </w:r>
      <w:r w:rsidRPr="008E72BC">
        <w:rPr>
          <w:rFonts w:asciiTheme="minorHAnsi" w:hAnsiTheme="minorHAnsi"/>
          <w:color w:val="7030A0"/>
        </w:rPr>
        <w:t>toLowerCase</w:t>
      </w:r>
      <w:r w:rsidRPr="00612EA6">
        <w:rPr>
          <w:rFonts w:asciiTheme="minorHAnsi" w:hAnsiTheme="minorHAnsi"/>
        </w:rPr>
        <w:t>/</w:t>
      </w:r>
      <w:r w:rsidRPr="008E72BC">
        <w:rPr>
          <w:rFonts w:asciiTheme="minorHAnsi" w:hAnsiTheme="minorHAnsi"/>
          <w:color w:val="7030A0"/>
        </w:rPr>
        <w:t>toUpperCase</w:t>
      </w:r>
      <w:r w:rsidRPr="00612EA6">
        <w:rPr>
          <w:rFonts w:asciiTheme="minorHAnsi" w:hAnsiTheme="minorHAnsi"/>
        </w:rPr>
        <w:t xml:space="preserve">, </w:t>
      </w:r>
      <w:r w:rsidRPr="008E72BC">
        <w:rPr>
          <w:rFonts w:asciiTheme="minorHAnsi" w:hAnsiTheme="minorHAnsi"/>
          <w:color w:val="7030A0"/>
        </w:rPr>
        <w:t>substring</w:t>
      </w:r>
      <w:r w:rsidRPr="00612EA6">
        <w:rPr>
          <w:rFonts w:asciiTheme="minorHAnsi" w:hAnsiTheme="minorHAnsi"/>
        </w:rPr>
        <w:t>/</w:t>
      </w:r>
      <w:r w:rsidRPr="008E72BC">
        <w:rPr>
          <w:rFonts w:asciiTheme="minorHAnsi" w:hAnsiTheme="minorHAnsi"/>
          <w:color w:val="7030A0"/>
        </w:rPr>
        <w:t>substr</w:t>
      </w:r>
      <w:r w:rsidRPr="00612EA6">
        <w:rPr>
          <w:rFonts w:asciiTheme="minorHAnsi" w:hAnsiTheme="minorHAnsi"/>
        </w:rPr>
        <w:t>/</w:t>
      </w:r>
      <w:r w:rsidRPr="008E72BC">
        <w:rPr>
          <w:rFonts w:asciiTheme="minorHAnsi" w:hAnsiTheme="minorHAnsi"/>
          <w:color w:val="7030A0"/>
        </w:rPr>
        <w:t xml:space="preserve">slice </w:t>
      </w:r>
      <w:r w:rsidRPr="00612EA6">
        <w:rPr>
          <w:rFonts w:asciiTheme="minorHAnsi" w:hAnsiTheme="minorHAnsi"/>
        </w:rPr>
        <w:t xml:space="preserve">(предпочтителен slice). Есть и другие методы, например </w:t>
      </w:r>
      <w:hyperlink r:id="rId61" w:history="1">
        <w:r w:rsidRPr="0070602A">
          <w:rPr>
            <w:rStyle w:val="a9"/>
            <w:rFonts w:asciiTheme="minorHAnsi" w:hAnsiTheme="minorHAnsi"/>
            <w:color w:val="C00000"/>
          </w:rPr>
          <w:t>trim</w:t>
        </w:r>
      </w:hyperlink>
      <w:r w:rsidRPr="0070602A">
        <w:rPr>
          <w:rFonts w:asciiTheme="minorHAnsi" w:hAnsiTheme="minorHAnsi"/>
          <w:color w:val="C00000"/>
        </w:rPr>
        <w:t xml:space="preserve"> </w:t>
      </w:r>
      <w:r w:rsidRPr="00612EA6">
        <w:rPr>
          <w:rFonts w:asciiTheme="minorHAnsi" w:hAnsiTheme="minorHAnsi"/>
        </w:rPr>
        <w:t>обрезает пробелы с начала и конца строки.</w:t>
      </w:r>
    </w:p>
    <w:p w:rsidR="00612EA6" w:rsidRPr="00612EA6" w:rsidRDefault="00612EA6" w:rsidP="0070602A">
      <w:pPr>
        <w:shd w:val="clear" w:color="auto" w:fill="FFFFFF" w:themeFill="background1"/>
        <w:ind w:firstLine="360"/>
        <w:rPr>
          <w:rFonts w:asciiTheme="minorHAnsi" w:hAnsiTheme="minorHAnsi"/>
        </w:rPr>
      </w:pPr>
      <w:r w:rsidRPr="00612EA6">
        <w:rPr>
          <w:rFonts w:asciiTheme="minorHAnsi" w:hAnsiTheme="minorHAnsi"/>
        </w:rPr>
        <w:t xml:space="preserve">Строки сравниваются побуквенно. Поэтому если число получено в виде строки, то такие числа могут сравниваться некорректно, нужно преобразовать его к типу </w:t>
      </w:r>
      <w:r w:rsidRPr="00612EA6">
        <w:rPr>
          <w:rFonts w:asciiTheme="minorHAnsi" w:hAnsiTheme="minorHAnsi"/>
          <w:i/>
          <w:iCs/>
        </w:rPr>
        <w:t>number</w:t>
      </w:r>
      <w:r w:rsidRPr="00612EA6">
        <w:rPr>
          <w:rFonts w:asciiTheme="minorHAnsi" w:hAnsiTheme="minorHAnsi"/>
        </w:rPr>
        <w:t>.</w:t>
      </w:r>
    </w:p>
    <w:p w:rsidR="00612EA6" w:rsidRPr="00612EA6" w:rsidRDefault="00612EA6" w:rsidP="0070602A">
      <w:pPr>
        <w:shd w:val="clear" w:color="auto" w:fill="FFFFFF" w:themeFill="background1"/>
        <w:ind w:firstLine="360"/>
        <w:rPr>
          <w:rFonts w:asciiTheme="minorHAnsi" w:hAnsiTheme="minorHAnsi"/>
        </w:rPr>
      </w:pPr>
      <w:r w:rsidRPr="00612EA6">
        <w:rPr>
          <w:rFonts w:asciiTheme="minorHAnsi" w:hAnsiTheme="minorHAnsi"/>
        </w:rPr>
        <w:t>При сравнении строк следует иметь в виду, что буквы сравниваются по их кодам. Поэтому большая буква меньше маленькой, а буква ё вообще вне основного алфавита.</w:t>
      </w:r>
    </w:p>
    <w:p w:rsidR="00612EA6" w:rsidRPr="00612EA6" w:rsidRDefault="00612EA6" w:rsidP="0070602A">
      <w:pPr>
        <w:shd w:val="clear" w:color="auto" w:fill="FFFFFF" w:themeFill="background1"/>
        <w:ind w:firstLine="360"/>
        <w:rPr>
          <w:rFonts w:asciiTheme="minorHAnsi" w:hAnsiTheme="minorHAnsi"/>
        </w:rPr>
      </w:pPr>
      <w:r w:rsidRPr="00612EA6">
        <w:rPr>
          <w:rFonts w:asciiTheme="minorHAnsi" w:hAnsiTheme="minorHAnsi"/>
        </w:rPr>
        <w:t xml:space="preserve">Для правильного сравнения существует целый стандарт ECMA 402. Это не такое простое дело, много языков и много правил. Он поддерживается во всех современных браузерах, кроме IE10-, в которых нужна библиотека </w:t>
      </w:r>
      <w:hyperlink r:id="rId62" w:history="1">
        <w:r w:rsidRPr="00612EA6">
          <w:rPr>
            <w:rStyle w:val="a9"/>
            <w:rFonts w:asciiTheme="minorHAnsi" w:hAnsiTheme="minorHAnsi"/>
          </w:rPr>
          <w:t>https://github.com/andyearnshaw/Intl.js/</w:t>
        </w:r>
      </w:hyperlink>
      <w:r w:rsidRPr="00612EA6">
        <w:rPr>
          <w:rFonts w:asciiTheme="minorHAnsi" w:hAnsiTheme="minorHAnsi"/>
        </w:rPr>
        <w:t>. Такое сравнение работает через вызов str1.localeCompare(str2).</w:t>
      </w:r>
    </w:p>
    <w:p w:rsidR="00612EA6" w:rsidRDefault="00612EA6" w:rsidP="00612EA6">
      <w:pPr>
        <w:shd w:val="clear" w:color="auto" w:fill="FFFFFF" w:themeFill="background1"/>
        <w:rPr>
          <w:rFonts w:asciiTheme="minorHAnsi" w:hAnsiTheme="minorHAnsi"/>
          <w:lang w:val="en-US"/>
        </w:rPr>
      </w:pPr>
      <w:r w:rsidRPr="00612EA6">
        <w:rPr>
          <w:rFonts w:asciiTheme="minorHAnsi" w:hAnsiTheme="minorHAnsi"/>
        </w:rPr>
        <w:t xml:space="preserve">Больше информации о методах для строк можно получить в справочнике: </w:t>
      </w:r>
      <w:hyperlink r:id="rId63" w:history="1">
        <w:r w:rsidRPr="00612EA6">
          <w:rPr>
            <w:rStyle w:val="a9"/>
            <w:rFonts w:asciiTheme="minorHAnsi" w:hAnsiTheme="minorHAnsi"/>
          </w:rPr>
          <w:t>http://javascript.ru/String</w:t>
        </w:r>
      </w:hyperlink>
      <w:r w:rsidRPr="00612EA6">
        <w:rPr>
          <w:rFonts w:asciiTheme="minorHAnsi" w:hAnsiTheme="minorHAnsi"/>
        </w:rPr>
        <w:t>.</w:t>
      </w:r>
    </w:p>
    <w:p w:rsidR="0070602A" w:rsidRPr="0070602A" w:rsidRDefault="0070602A" w:rsidP="0070602A">
      <w:pPr>
        <w:pStyle w:val="3"/>
      </w:pPr>
      <w:r>
        <w:t>Задачи</w:t>
      </w:r>
    </w:p>
    <w:p w:rsidR="00B348FF" w:rsidRPr="00B348FF" w:rsidRDefault="00B348FF" w:rsidP="00B348FF">
      <w:pPr>
        <w:shd w:val="clear" w:color="auto" w:fill="FFFFFF" w:themeFill="background1"/>
        <w:rPr>
          <w:rFonts w:asciiTheme="minorHAnsi" w:hAnsiTheme="minorHAnsi"/>
          <w:b/>
          <w:bCs/>
        </w:rPr>
      </w:pPr>
      <w:bookmarkStart w:id="35" w:name="сделать-первый-символ-заглавным"/>
      <w:r w:rsidRPr="00EA2597">
        <w:rPr>
          <w:rFonts w:asciiTheme="minorHAnsi" w:hAnsiTheme="minorHAnsi"/>
          <w:b/>
          <w:bCs/>
        </w:rPr>
        <w:t>Сделать первый символ заглавным</w:t>
      </w:r>
      <w:bookmarkEnd w:id="35"/>
    </w:p>
    <w:p w:rsidR="00B348FF" w:rsidRPr="00B348FF" w:rsidRDefault="00B348FF" w:rsidP="00B348FF">
      <w:pPr>
        <w:shd w:val="clear" w:color="auto" w:fill="FFFFFF" w:themeFill="background1"/>
        <w:rPr>
          <w:rFonts w:asciiTheme="minorHAnsi" w:hAnsiTheme="minorHAnsi"/>
        </w:rPr>
      </w:pPr>
      <w:r w:rsidRPr="00B348FF">
        <w:rPr>
          <w:rFonts w:asciiTheme="minorHAnsi" w:hAnsiTheme="minorHAnsi"/>
        </w:rPr>
        <w:t>Напишите функцию ucFirst(str), которая возвращает строку str с заглавным первым символом, например:</w:t>
      </w:r>
    </w:p>
    <w:p w:rsidR="00B348FF" w:rsidRPr="00B348FF" w:rsidRDefault="00B348FF" w:rsidP="00EA2597">
      <w:pPr>
        <w:pStyle w:val="af1"/>
      </w:pPr>
      <w:r w:rsidRPr="00B348FF">
        <w:t>ucFirst("вася") == "Вася";</w:t>
      </w:r>
    </w:p>
    <w:p w:rsidR="00B348FF" w:rsidRPr="00B348FF" w:rsidRDefault="00B348FF" w:rsidP="00EA2597">
      <w:pPr>
        <w:pStyle w:val="af1"/>
      </w:pPr>
      <w:r w:rsidRPr="00B348FF">
        <w:t>ucFirst("") == ""; // нет ошибок при пустой строке</w:t>
      </w:r>
    </w:p>
    <w:p w:rsidR="00B348FF" w:rsidRPr="00B348FF" w:rsidRDefault="00B348FF" w:rsidP="00B348FF">
      <w:pPr>
        <w:shd w:val="clear" w:color="auto" w:fill="FFFFFF" w:themeFill="background1"/>
        <w:rPr>
          <w:rFonts w:asciiTheme="minorHAnsi" w:hAnsiTheme="minorHAnsi"/>
        </w:rPr>
      </w:pPr>
      <w:r w:rsidRPr="00B348FF">
        <w:rPr>
          <w:rFonts w:asciiTheme="minorHAnsi" w:hAnsiTheme="minorHAnsi"/>
        </w:rPr>
        <w:t>Создайте функцию, используя toUpperCase() и charAt().</w:t>
      </w:r>
    </w:p>
    <w:p w:rsidR="00612EA6" w:rsidRDefault="00612EA6" w:rsidP="005B6475">
      <w:pPr>
        <w:shd w:val="clear" w:color="auto" w:fill="FFFFFF" w:themeFill="background1"/>
        <w:rPr>
          <w:rFonts w:asciiTheme="minorHAnsi" w:hAnsiTheme="minorHAnsi"/>
          <w:lang w:val="en-US"/>
        </w:rPr>
      </w:pPr>
    </w:p>
    <w:p w:rsidR="000A099C" w:rsidRPr="000A099C" w:rsidRDefault="000A099C" w:rsidP="000A099C">
      <w:pPr>
        <w:shd w:val="clear" w:color="auto" w:fill="FFFFFF" w:themeFill="background1"/>
        <w:rPr>
          <w:rFonts w:asciiTheme="minorHAnsi" w:hAnsiTheme="minorHAnsi"/>
        </w:rPr>
      </w:pPr>
      <w:r w:rsidRPr="000A099C">
        <w:rPr>
          <w:rFonts w:asciiTheme="minorHAnsi" w:hAnsiTheme="minorHAnsi"/>
        </w:rPr>
        <w:t>Мы не можем просто заменить первый символ, т.к. строки в JavaScript неизменяемы.</w:t>
      </w:r>
    </w:p>
    <w:p w:rsidR="000A099C" w:rsidRPr="000A099C" w:rsidRDefault="000A099C" w:rsidP="000A099C">
      <w:pPr>
        <w:shd w:val="clear" w:color="auto" w:fill="FFFFFF" w:themeFill="background1"/>
        <w:rPr>
          <w:rFonts w:asciiTheme="minorHAnsi" w:hAnsiTheme="minorHAnsi"/>
        </w:rPr>
      </w:pPr>
      <w:r w:rsidRPr="000A099C">
        <w:rPr>
          <w:rFonts w:asciiTheme="minorHAnsi" w:hAnsiTheme="minorHAnsi"/>
        </w:rPr>
        <w:t>Но можно пересоздать строку на основе существующей, с заглавным первым символом:</w:t>
      </w:r>
    </w:p>
    <w:p w:rsidR="000A099C" w:rsidRPr="000A099C" w:rsidRDefault="000A099C" w:rsidP="000A099C">
      <w:pPr>
        <w:pStyle w:val="af1"/>
      </w:pPr>
      <w:r w:rsidRPr="000A099C">
        <w:t>var newStr = str[0].toUpperCase() + str.slice(1);</w:t>
      </w:r>
    </w:p>
    <w:p w:rsidR="000A099C" w:rsidRPr="000A099C" w:rsidRDefault="000A099C" w:rsidP="000A099C">
      <w:pPr>
        <w:shd w:val="clear" w:color="auto" w:fill="FFFFFF" w:themeFill="background1"/>
        <w:rPr>
          <w:rFonts w:asciiTheme="minorHAnsi" w:hAnsiTheme="minorHAnsi"/>
        </w:rPr>
      </w:pPr>
      <w:r w:rsidRPr="000A099C">
        <w:rPr>
          <w:rFonts w:asciiTheme="minorHAnsi" w:hAnsiTheme="minorHAnsi"/>
        </w:rPr>
        <w:t>Однако, есть небольшая проблемка – в случае, когда строка пуста, будет ошибка.</w:t>
      </w:r>
    </w:p>
    <w:p w:rsidR="000A099C" w:rsidRPr="000A099C" w:rsidRDefault="000A099C" w:rsidP="000A099C">
      <w:pPr>
        <w:shd w:val="clear" w:color="auto" w:fill="FFFFFF" w:themeFill="background1"/>
        <w:rPr>
          <w:rFonts w:asciiTheme="minorHAnsi" w:hAnsiTheme="minorHAnsi"/>
        </w:rPr>
      </w:pPr>
      <w:r w:rsidRPr="000A099C">
        <w:rPr>
          <w:rFonts w:asciiTheme="minorHAnsi" w:hAnsiTheme="minorHAnsi"/>
        </w:rPr>
        <w:t>Ведь str[0] == undefined, а у undefined нет метода toUpperCase().</w:t>
      </w:r>
    </w:p>
    <w:p w:rsidR="000A099C" w:rsidRPr="000A099C" w:rsidRDefault="000A099C" w:rsidP="000A099C">
      <w:pPr>
        <w:shd w:val="clear" w:color="auto" w:fill="FFFFFF" w:themeFill="background1"/>
        <w:rPr>
          <w:rFonts w:asciiTheme="minorHAnsi" w:hAnsiTheme="minorHAnsi"/>
        </w:rPr>
      </w:pPr>
      <w:r w:rsidRPr="000A099C">
        <w:rPr>
          <w:rFonts w:asciiTheme="minorHAnsi" w:hAnsiTheme="minorHAnsi"/>
        </w:rPr>
        <w:t>Выхода два. Первый – использовать str.charAt(0), он всегда возвращает строку, для пустой строки – пустую, но не undefined. Второй – отдельно проверить на пустую строку, вот так:</w:t>
      </w:r>
    </w:p>
    <w:p w:rsidR="000A099C" w:rsidRPr="000A099C" w:rsidRDefault="000A099C" w:rsidP="000A099C">
      <w:pPr>
        <w:pStyle w:val="af1"/>
      </w:pPr>
      <w:r w:rsidRPr="000A099C">
        <w:t>function ucFirst(str) {</w:t>
      </w:r>
    </w:p>
    <w:p w:rsidR="000A099C" w:rsidRPr="000A099C" w:rsidRDefault="000A099C" w:rsidP="000A099C">
      <w:pPr>
        <w:pStyle w:val="af1"/>
      </w:pPr>
      <w:r w:rsidRPr="000A099C">
        <w:t xml:space="preserve">  // только </w:t>
      </w:r>
      <w:r w:rsidRPr="00EC6BA7">
        <w:rPr>
          <w:rStyle w:val="af0"/>
        </w:rPr>
        <w:t>пустая строка</w:t>
      </w:r>
      <w:r w:rsidRPr="000A099C">
        <w:t xml:space="preserve"> в логическом контексте даст false</w:t>
      </w:r>
    </w:p>
    <w:p w:rsidR="000A099C" w:rsidRPr="00B00B7F" w:rsidRDefault="000A099C" w:rsidP="000A099C">
      <w:pPr>
        <w:pStyle w:val="af1"/>
        <w:rPr>
          <w:lang w:val="en-US"/>
        </w:rPr>
      </w:pPr>
      <w:r w:rsidRPr="000A099C">
        <w:t xml:space="preserve">  if </w:t>
      </w:r>
      <w:r w:rsidRPr="00EC6BA7">
        <w:rPr>
          <w:rStyle w:val="af0"/>
        </w:rPr>
        <w:t>(!str</w:t>
      </w:r>
      <w:r w:rsidRPr="000A099C">
        <w:t>) return str;</w:t>
      </w:r>
      <w:r w:rsidR="00B00B7F">
        <w:rPr>
          <w:lang w:val="en-US"/>
        </w:rPr>
        <w:t xml:space="preserve"> //! </w:t>
      </w:r>
      <w:r w:rsidR="00B00B7F">
        <w:t xml:space="preserve">приводит операнд к </w:t>
      </w:r>
      <w:r w:rsidR="00B00B7F">
        <w:rPr>
          <w:lang w:val="en-US"/>
        </w:rPr>
        <w:t xml:space="preserve">true </w:t>
      </w:r>
      <w:r w:rsidR="00B00B7F">
        <w:t xml:space="preserve">или </w:t>
      </w:r>
      <w:r w:rsidR="00B00B7F">
        <w:rPr>
          <w:lang w:val="en-US"/>
        </w:rPr>
        <w:t xml:space="preserve">false </w:t>
      </w:r>
      <w:r w:rsidR="00B00B7F">
        <w:t>и возвращает противоположное значение</w:t>
      </w:r>
      <w:r w:rsidR="00B00B7F">
        <w:rPr>
          <w:lang w:val="en-US"/>
        </w:rPr>
        <w:tab/>
        <w:t xml:space="preserve"> </w:t>
      </w:r>
    </w:p>
    <w:p w:rsidR="000A099C" w:rsidRPr="000A099C" w:rsidRDefault="000A099C" w:rsidP="000A099C">
      <w:pPr>
        <w:pStyle w:val="af1"/>
      </w:pPr>
    </w:p>
    <w:p w:rsidR="000A099C" w:rsidRPr="000A099C" w:rsidRDefault="000A099C" w:rsidP="000A099C">
      <w:pPr>
        <w:pStyle w:val="af1"/>
      </w:pPr>
      <w:r w:rsidRPr="000A099C">
        <w:t xml:space="preserve">  return str[0].to</w:t>
      </w:r>
      <w:r w:rsidR="006E729E">
        <w:rPr>
          <w:lang w:val="en-US"/>
        </w:rPr>
        <w:t xml:space="preserve"> </w:t>
      </w:r>
      <w:r w:rsidRPr="000A099C">
        <w:t>UpperCase() + str.slice(1);</w:t>
      </w:r>
    </w:p>
    <w:p w:rsidR="000A099C" w:rsidRPr="000A099C" w:rsidRDefault="000A099C" w:rsidP="000A099C">
      <w:pPr>
        <w:pStyle w:val="af1"/>
      </w:pPr>
      <w:r w:rsidRPr="000A099C">
        <w:t>}</w:t>
      </w:r>
    </w:p>
    <w:p w:rsidR="000A099C" w:rsidRPr="000A099C" w:rsidRDefault="000A099C" w:rsidP="000A099C">
      <w:pPr>
        <w:pStyle w:val="af1"/>
      </w:pPr>
    </w:p>
    <w:p w:rsidR="000A099C" w:rsidRPr="000A099C" w:rsidRDefault="000A099C" w:rsidP="000A099C">
      <w:pPr>
        <w:pStyle w:val="af1"/>
      </w:pPr>
      <w:r w:rsidRPr="000A099C">
        <w:t>alert( ucFirst("вася") );</w:t>
      </w:r>
    </w:p>
    <w:p w:rsidR="000A099C" w:rsidRDefault="000A099C" w:rsidP="005B6475">
      <w:pPr>
        <w:shd w:val="clear" w:color="auto" w:fill="FFFFFF" w:themeFill="background1"/>
        <w:rPr>
          <w:rFonts w:asciiTheme="minorHAnsi" w:hAnsiTheme="minorHAnsi"/>
          <w:lang w:val="en-US"/>
        </w:rPr>
      </w:pPr>
    </w:p>
    <w:p w:rsidR="000A099C" w:rsidRPr="000A099C" w:rsidRDefault="000A099C" w:rsidP="000A099C">
      <w:pPr>
        <w:shd w:val="clear" w:color="auto" w:fill="FFFFFF" w:themeFill="background1"/>
        <w:rPr>
          <w:rFonts w:asciiTheme="minorHAnsi" w:hAnsiTheme="minorHAnsi"/>
          <w:b/>
          <w:bCs/>
        </w:rPr>
      </w:pPr>
      <w:bookmarkStart w:id="36" w:name="проверьте-спам"/>
      <w:r w:rsidRPr="000A099C">
        <w:rPr>
          <w:rFonts w:asciiTheme="minorHAnsi" w:hAnsiTheme="minorHAnsi"/>
          <w:b/>
          <w:bCs/>
        </w:rPr>
        <w:t>Проверьте спам</w:t>
      </w:r>
      <w:bookmarkEnd w:id="36"/>
    </w:p>
    <w:p w:rsidR="000A099C" w:rsidRPr="000A099C" w:rsidRDefault="000A099C" w:rsidP="000A099C">
      <w:pPr>
        <w:shd w:val="clear" w:color="auto" w:fill="FFFFFF" w:themeFill="background1"/>
        <w:rPr>
          <w:rFonts w:asciiTheme="minorHAnsi" w:hAnsiTheme="minorHAnsi"/>
        </w:rPr>
      </w:pPr>
      <w:r w:rsidRPr="000A099C">
        <w:rPr>
          <w:rFonts w:asciiTheme="minorHAnsi" w:hAnsiTheme="minorHAnsi"/>
        </w:rPr>
        <w:t>Напишите функцию checkSpam(str), которая возвращает true, если строка str содержит „viagra“ или „XXX“, а иначе false.</w:t>
      </w:r>
    </w:p>
    <w:p w:rsidR="000A099C" w:rsidRPr="000A099C" w:rsidRDefault="000A099C" w:rsidP="000A099C">
      <w:pPr>
        <w:shd w:val="clear" w:color="auto" w:fill="FFFFFF" w:themeFill="background1"/>
        <w:rPr>
          <w:rFonts w:asciiTheme="minorHAnsi" w:hAnsiTheme="minorHAnsi"/>
        </w:rPr>
      </w:pPr>
      <w:r w:rsidRPr="000A099C">
        <w:rPr>
          <w:rFonts w:asciiTheme="minorHAnsi" w:hAnsiTheme="minorHAnsi"/>
        </w:rPr>
        <w:t>Функция должна быть нечувствительна к регистру:</w:t>
      </w:r>
    </w:p>
    <w:p w:rsidR="000A099C" w:rsidRPr="000A099C" w:rsidRDefault="000A099C" w:rsidP="006E729E">
      <w:pPr>
        <w:pStyle w:val="af1"/>
      </w:pPr>
      <w:r w:rsidRPr="000A099C">
        <w:t>checkSpam('buy ViAgRA now') == true</w:t>
      </w:r>
    </w:p>
    <w:p w:rsidR="000A099C" w:rsidRPr="000A099C" w:rsidRDefault="000A099C" w:rsidP="006E729E">
      <w:pPr>
        <w:pStyle w:val="af1"/>
      </w:pPr>
      <w:r w:rsidRPr="000A099C">
        <w:t>checkSpam('free xxxxx') == true</w:t>
      </w:r>
    </w:p>
    <w:p w:rsidR="000A099C" w:rsidRPr="000A099C" w:rsidRDefault="000A099C" w:rsidP="006E729E">
      <w:pPr>
        <w:pStyle w:val="af1"/>
      </w:pPr>
      <w:r w:rsidRPr="000A099C">
        <w:t>checkSpam("innocent rabbit") == false</w:t>
      </w:r>
    </w:p>
    <w:p w:rsidR="000A099C" w:rsidRDefault="000A099C" w:rsidP="005B6475">
      <w:pPr>
        <w:shd w:val="clear" w:color="auto" w:fill="FFFFFF" w:themeFill="background1"/>
        <w:rPr>
          <w:rFonts w:asciiTheme="minorHAnsi" w:hAnsiTheme="minorHAnsi"/>
          <w:lang w:val="en-US"/>
        </w:rPr>
      </w:pPr>
    </w:p>
    <w:p w:rsidR="007B2091" w:rsidRPr="007B2091" w:rsidRDefault="007B2091" w:rsidP="007B2091">
      <w:pPr>
        <w:shd w:val="clear" w:color="auto" w:fill="FFFFFF" w:themeFill="background1"/>
        <w:rPr>
          <w:rFonts w:asciiTheme="minorHAnsi" w:hAnsiTheme="minorHAnsi"/>
        </w:rPr>
      </w:pPr>
      <w:r w:rsidRPr="007B2091">
        <w:rPr>
          <w:rFonts w:asciiTheme="minorHAnsi" w:hAnsiTheme="minorHAnsi"/>
        </w:rPr>
        <w:t>Метод indexOf ищет совпадение с учетом регистра. То есть, в строке 'xXx' он не найдет 'XXX'.</w:t>
      </w:r>
    </w:p>
    <w:p w:rsidR="007B2091" w:rsidRPr="007B2091" w:rsidRDefault="007B2091" w:rsidP="007B2091">
      <w:pPr>
        <w:shd w:val="clear" w:color="auto" w:fill="FFFFFF" w:themeFill="background1"/>
        <w:rPr>
          <w:rFonts w:asciiTheme="minorHAnsi" w:hAnsiTheme="minorHAnsi"/>
        </w:rPr>
      </w:pPr>
      <w:r w:rsidRPr="007B2091">
        <w:rPr>
          <w:rFonts w:asciiTheme="minorHAnsi" w:hAnsiTheme="minorHAnsi"/>
        </w:rPr>
        <w:t>Для проверки, сначала приведем строку str к нижнему регистру, а затем уже будем искать.</w:t>
      </w:r>
    </w:p>
    <w:p w:rsidR="007B2091" w:rsidRPr="007B2091" w:rsidRDefault="007B2091" w:rsidP="007B2091">
      <w:pPr>
        <w:pStyle w:val="af1"/>
      </w:pPr>
      <w:r w:rsidRPr="007B2091">
        <w:t>function checkSpam(</w:t>
      </w:r>
      <w:r>
        <w:rPr>
          <w:lang w:val="en-US"/>
        </w:rPr>
        <w:t>mail</w:t>
      </w:r>
      <w:r w:rsidRPr="007B2091">
        <w:t>) {</w:t>
      </w:r>
    </w:p>
    <w:p w:rsidR="007B2091" w:rsidRPr="007B2091" w:rsidRDefault="007B2091" w:rsidP="007B2091">
      <w:pPr>
        <w:pStyle w:val="af1"/>
      </w:pPr>
      <w:r w:rsidRPr="007B2091">
        <w:t xml:space="preserve">  var lowerStr = </w:t>
      </w:r>
      <w:r w:rsidR="000F25FF">
        <w:rPr>
          <w:lang w:val="en-US"/>
        </w:rPr>
        <w:t>mail</w:t>
      </w:r>
      <w:r w:rsidRPr="007B2091">
        <w:t>.</w:t>
      </w:r>
      <w:r w:rsidRPr="006E729E">
        <w:rPr>
          <w:rStyle w:val="af0"/>
        </w:rPr>
        <w:t>toLowerCase()</w:t>
      </w:r>
      <w:r w:rsidRPr="007B2091">
        <w:t>;</w:t>
      </w:r>
    </w:p>
    <w:p w:rsidR="007B2091" w:rsidRPr="007B2091" w:rsidRDefault="007B2091" w:rsidP="007B2091">
      <w:pPr>
        <w:pStyle w:val="af1"/>
      </w:pPr>
    </w:p>
    <w:p w:rsidR="007B2091" w:rsidRPr="005B6D71" w:rsidRDefault="007B2091" w:rsidP="007B2091">
      <w:pPr>
        <w:pStyle w:val="af1"/>
      </w:pPr>
      <w:r w:rsidRPr="007B2091">
        <w:t xml:space="preserve">  return !!(~lowerStr.indexOf('viagra') || ~lowerStr.indexOf('xxx'));</w:t>
      </w:r>
      <w:r w:rsidR="005B6D71">
        <w:t xml:space="preserve"> </w:t>
      </w:r>
      <w:r w:rsidR="005B6D71">
        <w:tab/>
      </w:r>
      <w:r w:rsidR="005B6D71">
        <w:rPr>
          <w:lang w:val="en-US"/>
        </w:rPr>
        <w:t xml:space="preserve">// !! </w:t>
      </w:r>
      <w:r w:rsidR="005B6D71">
        <w:t>приведение к логическому типу</w:t>
      </w:r>
    </w:p>
    <w:p w:rsidR="007B2091" w:rsidRPr="007B2091" w:rsidRDefault="007B2091" w:rsidP="007B2091">
      <w:pPr>
        <w:pStyle w:val="af1"/>
      </w:pPr>
      <w:r w:rsidRPr="007B2091">
        <w:t>}</w:t>
      </w:r>
    </w:p>
    <w:p w:rsidR="008E1A89" w:rsidRDefault="008E1A89" w:rsidP="000F25FF">
      <w:pPr>
        <w:shd w:val="clear" w:color="auto" w:fill="FFFFFF" w:themeFill="background1"/>
        <w:rPr>
          <w:rFonts w:asciiTheme="minorHAnsi" w:hAnsiTheme="minorHAnsi"/>
          <w:b/>
          <w:bCs/>
          <w:lang w:val="en-US"/>
        </w:rPr>
      </w:pPr>
      <w:bookmarkStart w:id="37" w:name="усечение-строки"/>
    </w:p>
    <w:p w:rsidR="000F25FF" w:rsidRPr="000F25FF" w:rsidRDefault="000F25FF" w:rsidP="000F25FF">
      <w:pPr>
        <w:shd w:val="clear" w:color="auto" w:fill="FFFFFF" w:themeFill="background1"/>
        <w:rPr>
          <w:rFonts w:asciiTheme="minorHAnsi" w:hAnsiTheme="minorHAnsi"/>
          <w:b/>
          <w:bCs/>
        </w:rPr>
      </w:pPr>
      <w:r w:rsidRPr="000F25FF">
        <w:rPr>
          <w:rFonts w:asciiTheme="minorHAnsi" w:hAnsiTheme="minorHAnsi"/>
          <w:b/>
          <w:bCs/>
        </w:rPr>
        <w:t>Усечение строки</w:t>
      </w:r>
      <w:bookmarkEnd w:id="37"/>
    </w:p>
    <w:p w:rsidR="000F25FF" w:rsidRPr="000F25FF" w:rsidRDefault="000F25FF" w:rsidP="000F25FF">
      <w:pPr>
        <w:shd w:val="clear" w:color="auto" w:fill="FFFFFF" w:themeFill="background1"/>
        <w:rPr>
          <w:rFonts w:asciiTheme="minorHAnsi" w:hAnsiTheme="minorHAnsi"/>
        </w:rPr>
      </w:pPr>
      <w:r w:rsidRPr="000F25FF">
        <w:rPr>
          <w:rFonts w:asciiTheme="minorHAnsi" w:hAnsiTheme="minorHAnsi"/>
        </w:rPr>
        <w:t>Создайте функцию truncate(str, maxlength), которая проверяет длину строки str, и если она превосходит maxlength – заменяет конец str на "...", так чтобы ее длина стала равна maxlength.</w:t>
      </w:r>
    </w:p>
    <w:p w:rsidR="000F25FF" w:rsidRPr="000F25FF" w:rsidRDefault="000F25FF" w:rsidP="000F25FF">
      <w:pPr>
        <w:shd w:val="clear" w:color="auto" w:fill="FFFFFF" w:themeFill="background1"/>
        <w:rPr>
          <w:rFonts w:asciiTheme="minorHAnsi" w:hAnsiTheme="minorHAnsi"/>
        </w:rPr>
      </w:pPr>
      <w:r w:rsidRPr="000F25FF">
        <w:rPr>
          <w:rFonts w:asciiTheme="minorHAnsi" w:hAnsiTheme="minorHAnsi"/>
        </w:rPr>
        <w:t>Результатом функции должна быть (при необходимости) усечённая строка.</w:t>
      </w:r>
    </w:p>
    <w:p w:rsidR="000F25FF" w:rsidRPr="000F25FF" w:rsidRDefault="000F25FF" w:rsidP="000F25FF">
      <w:pPr>
        <w:shd w:val="clear" w:color="auto" w:fill="FFFFFF" w:themeFill="background1"/>
        <w:rPr>
          <w:rFonts w:asciiTheme="minorHAnsi" w:hAnsiTheme="minorHAnsi"/>
        </w:rPr>
      </w:pPr>
      <w:r w:rsidRPr="000F25FF">
        <w:rPr>
          <w:rFonts w:asciiTheme="minorHAnsi" w:hAnsiTheme="minorHAnsi"/>
        </w:rPr>
        <w:t>Например:</w:t>
      </w:r>
    </w:p>
    <w:p w:rsidR="000F25FF" w:rsidRPr="000F25FF" w:rsidRDefault="000F25FF" w:rsidP="000F25FF">
      <w:pPr>
        <w:shd w:val="clear" w:color="auto" w:fill="FFFFFF" w:themeFill="background1"/>
        <w:rPr>
          <w:rFonts w:asciiTheme="minorHAnsi" w:hAnsiTheme="minorHAnsi"/>
        </w:rPr>
      </w:pPr>
      <w:r w:rsidRPr="000F25FF">
        <w:rPr>
          <w:rFonts w:asciiTheme="minorHAnsi" w:hAnsiTheme="minorHAnsi"/>
        </w:rPr>
        <w:t>truncate("Вот, что мне хотелось бы сказать на эту тему:", 20) = "Вот, что мне хоте..."</w:t>
      </w:r>
    </w:p>
    <w:p w:rsidR="000F25FF" w:rsidRPr="000F25FF" w:rsidRDefault="000F25FF" w:rsidP="000F25FF">
      <w:pPr>
        <w:shd w:val="clear" w:color="auto" w:fill="FFFFFF" w:themeFill="background1"/>
        <w:rPr>
          <w:rFonts w:asciiTheme="minorHAnsi" w:hAnsiTheme="minorHAnsi"/>
        </w:rPr>
      </w:pPr>
      <w:r w:rsidRPr="000F25FF">
        <w:rPr>
          <w:rFonts w:asciiTheme="minorHAnsi" w:hAnsiTheme="minorHAnsi"/>
        </w:rPr>
        <w:t>truncate("Всем привет!", 20) = "Всем привет!"</w:t>
      </w:r>
    </w:p>
    <w:p w:rsidR="00430A96" w:rsidRDefault="00430A96" w:rsidP="00430A96">
      <w:pPr>
        <w:shd w:val="clear" w:color="auto" w:fill="FFFFFF" w:themeFill="background1"/>
        <w:rPr>
          <w:rFonts w:asciiTheme="minorHAnsi" w:hAnsiTheme="minorHAnsi"/>
          <w:lang w:val="en-US"/>
        </w:rPr>
      </w:pPr>
    </w:p>
    <w:p w:rsidR="00430A96" w:rsidRPr="00430A96" w:rsidRDefault="00430A96" w:rsidP="00430A96">
      <w:pPr>
        <w:shd w:val="clear" w:color="auto" w:fill="FFFFFF" w:themeFill="background1"/>
        <w:rPr>
          <w:rFonts w:asciiTheme="minorHAnsi" w:hAnsiTheme="minorHAnsi"/>
        </w:rPr>
      </w:pPr>
      <w:r w:rsidRPr="00430A96">
        <w:rPr>
          <w:rFonts w:asciiTheme="minorHAnsi" w:hAnsiTheme="minorHAnsi"/>
        </w:rPr>
        <w:t>Так как окончательная длина строки должна быть maxlength, то нужно её обрезать немного короче, чтобы дать место для троеточия.</w:t>
      </w:r>
    </w:p>
    <w:p w:rsidR="00430A96" w:rsidRPr="00430A96" w:rsidRDefault="00430A96" w:rsidP="00430A96">
      <w:pPr>
        <w:pStyle w:val="af1"/>
      </w:pPr>
      <w:r w:rsidRPr="00430A96">
        <w:t>function truncate(</w:t>
      </w:r>
      <w:r w:rsidRPr="00B00B7F">
        <w:rPr>
          <w:color w:val="E36C0A" w:themeColor="accent6" w:themeShade="BF"/>
        </w:rPr>
        <w:t>str</w:t>
      </w:r>
      <w:r w:rsidRPr="00430A96">
        <w:t xml:space="preserve">, </w:t>
      </w:r>
      <w:r w:rsidRPr="008E1A89">
        <w:rPr>
          <w:color w:val="7030A0"/>
        </w:rPr>
        <w:t>maxlength</w:t>
      </w:r>
      <w:r w:rsidRPr="00430A96">
        <w:t>) {</w:t>
      </w:r>
    </w:p>
    <w:p w:rsidR="00430A96" w:rsidRPr="00430A96" w:rsidRDefault="00430A96" w:rsidP="00430A96">
      <w:pPr>
        <w:pStyle w:val="af1"/>
      </w:pPr>
      <w:r w:rsidRPr="00430A96">
        <w:t xml:space="preserve">  if (</w:t>
      </w:r>
      <w:r w:rsidRPr="00B00B7F">
        <w:rPr>
          <w:color w:val="E36C0A" w:themeColor="accent6" w:themeShade="BF"/>
        </w:rPr>
        <w:t>str</w:t>
      </w:r>
      <w:r w:rsidRPr="00430A96">
        <w:t>.</w:t>
      </w:r>
      <w:r w:rsidRPr="00B00B7F">
        <w:rPr>
          <w:rStyle w:val="af0"/>
        </w:rPr>
        <w:t>length</w:t>
      </w:r>
      <w:r w:rsidRPr="00430A96">
        <w:t xml:space="preserve"> &gt; </w:t>
      </w:r>
      <w:r w:rsidRPr="008E1A89">
        <w:rPr>
          <w:color w:val="7030A0"/>
        </w:rPr>
        <w:t>maxlength</w:t>
      </w:r>
      <w:r w:rsidRPr="00430A96">
        <w:t>) {</w:t>
      </w:r>
    </w:p>
    <w:p w:rsidR="00430A96" w:rsidRPr="00430A96" w:rsidRDefault="00430A96" w:rsidP="00430A96">
      <w:pPr>
        <w:pStyle w:val="af1"/>
      </w:pPr>
      <w:r w:rsidRPr="00430A96">
        <w:t xml:space="preserve">    return </w:t>
      </w:r>
      <w:r w:rsidRPr="00B00B7F">
        <w:rPr>
          <w:color w:val="E36C0A" w:themeColor="accent6" w:themeShade="BF"/>
        </w:rPr>
        <w:t>str</w:t>
      </w:r>
      <w:r w:rsidRPr="00430A96">
        <w:t>.</w:t>
      </w:r>
      <w:r w:rsidRPr="00B00B7F">
        <w:rPr>
          <w:rStyle w:val="af0"/>
        </w:rPr>
        <w:t>slice</w:t>
      </w:r>
      <w:r w:rsidRPr="00430A96">
        <w:t xml:space="preserve">(0, </w:t>
      </w:r>
      <w:r w:rsidRPr="008E1A89">
        <w:rPr>
          <w:color w:val="7030A0"/>
        </w:rPr>
        <w:t xml:space="preserve">maxlength </w:t>
      </w:r>
      <w:r w:rsidRPr="00430A96">
        <w:t>- 3) + '...';</w:t>
      </w:r>
    </w:p>
    <w:p w:rsidR="00430A96" w:rsidRPr="00430A96" w:rsidRDefault="00430A96" w:rsidP="00430A96">
      <w:pPr>
        <w:pStyle w:val="af1"/>
      </w:pPr>
      <w:r w:rsidRPr="00430A96">
        <w:t xml:space="preserve">    // итоговая длина равна maxlength</w:t>
      </w:r>
    </w:p>
    <w:p w:rsidR="00430A96" w:rsidRPr="00430A96" w:rsidRDefault="00430A96" w:rsidP="00430A96">
      <w:pPr>
        <w:pStyle w:val="af1"/>
      </w:pPr>
      <w:r w:rsidRPr="00430A96">
        <w:t xml:space="preserve">  }</w:t>
      </w:r>
    </w:p>
    <w:p w:rsidR="00430A96" w:rsidRPr="00430A96" w:rsidRDefault="00430A96" w:rsidP="00430A96">
      <w:pPr>
        <w:pStyle w:val="af1"/>
      </w:pPr>
    </w:p>
    <w:p w:rsidR="00430A96" w:rsidRPr="00430A96" w:rsidRDefault="00430A96" w:rsidP="00430A96">
      <w:pPr>
        <w:pStyle w:val="af1"/>
      </w:pPr>
      <w:r w:rsidRPr="00430A96">
        <w:t xml:space="preserve">  return </w:t>
      </w:r>
      <w:r w:rsidRPr="00B00B7F">
        <w:rPr>
          <w:color w:val="E36C0A" w:themeColor="accent6" w:themeShade="BF"/>
        </w:rPr>
        <w:t>str</w:t>
      </w:r>
      <w:r w:rsidRPr="00430A96">
        <w:t>;</w:t>
      </w:r>
    </w:p>
    <w:p w:rsidR="00430A96" w:rsidRPr="00430A96" w:rsidRDefault="00430A96" w:rsidP="00430A96">
      <w:pPr>
        <w:pStyle w:val="af1"/>
      </w:pPr>
      <w:r w:rsidRPr="00430A96">
        <w:t>}</w:t>
      </w:r>
    </w:p>
    <w:p w:rsidR="00430A96" w:rsidRPr="00430A96" w:rsidRDefault="00430A96" w:rsidP="00430A96">
      <w:pPr>
        <w:pStyle w:val="af1"/>
      </w:pPr>
      <w:r w:rsidRPr="00430A96">
        <w:t>alert( truncate("Вот, что мне хотелось бы сказать на эту тему:", 20) );</w:t>
      </w:r>
    </w:p>
    <w:p w:rsidR="00430A96" w:rsidRPr="00430A96" w:rsidRDefault="00430A96" w:rsidP="00430A96">
      <w:pPr>
        <w:pStyle w:val="af1"/>
      </w:pPr>
      <w:r w:rsidRPr="00430A96">
        <w:t>alert( truncate("Всем привет!", 20) );</w:t>
      </w:r>
    </w:p>
    <w:p w:rsidR="006B08E0" w:rsidRDefault="006B08E0" w:rsidP="00430A96">
      <w:pPr>
        <w:shd w:val="clear" w:color="auto" w:fill="FFFFFF" w:themeFill="background1"/>
        <w:rPr>
          <w:rFonts w:asciiTheme="minorHAnsi" w:hAnsiTheme="minorHAnsi"/>
        </w:rPr>
      </w:pPr>
    </w:p>
    <w:p w:rsidR="00430A96" w:rsidRPr="00430A96" w:rsidRDefault="00430A96" w:rsidP="00430A96">
      <w:pPr>
        <w:shd w:val="clear" w:color="auto" w:fill="FFFFFF" w:themeFill="background1"/>
        <w:rPr>
          <w:rFonts w:asciiTheme="minorHAnsi" w:hAnsiTheme="minorHAnsi"/>
        </w:rPr>
      </w:pPr>
      <w:r w:rsidRPr="00430A96">
        <w:rPr>
          <w:rFonts w:asciiTheme="minorHAnsi" w:hAnsiTheme="minorHAnsi"/>
        </w:rPr>
        <w:t>Можно было бы написать этот код ещё короче:</w:t>
      </w:r>
    </w:p>
    <w:p w:rsidR="00430A96" w:rsidRPr="00430A96" w:rsidRDefault="00430A96" w:rsidP="00430A96">
      <w:pPr>
        <w:pStyle w:val="af1"/>
      </w:pPr>
      <w:r w:rsidRPr="00430A96">
        <w:t>function truncate(str, maxlength) {</w:t>
      </w:r>
    </w:p>
    <w:p w:rsidR="00430A96" w:rsidRPr="00430A96" w:rsidRDefault="00430A96" w:rsidP="00430A96">
      <w:pPr>
        <w:pStyle w:val="af1"/>
      </w:pPr>
      <w:r w:rsidRPr="00430A96">
        <w:t xml:space="preserve">  return (str.length &gt; maxlength) ?</w:t>
      </w:r>
    </w:p>
    <w:p w:rsidR="00430A96" w:rsidRPr="00430A96" w:rsidRDefault="00430A96" w:rsidP="00430A96">
      <w:pPr>
        <w:pStyle w:val="af1"/>
      </w:pPr>
      <w:r w:rsidRPr="00430A96">
        <w:t xml:space="preserve">    str.slice(0, maxlength - 3) + '...' : str;</w:t>
      </w:r>
    </w:p>
    <w:p w:rsidR="00430A96" w:rsidRPr="00430A96" w:rsidRDefault="00430A96" w:rsidP="00430A96">
      <w:pPr>
        <w:pStyle w:val="af1"/>
      </w:pPr>
      <w:r w:rsidRPr="00430A96">
        <w:t>}</w:t>
      </w:r>
    </w:p>
    <w:p w:rsidR="00430A96" w:rsidRDefault="00430A96" w:rsidP="00430A96">
      <w:pPr>
        <w:shd w:val="clear" w:color="auto" w:fill="FFFFFF" w:themeFill="background1"/>
        <w:rPr>
          <w:rFonts w:asciiTheme="minorHAnsi" w:hAnsiTheme="minorHAnsi"/>
        </w:rPr>
      </w:pPr>
      <w:r w:rsidRPr="00430A96">
        <w:rPr>
          <w:rFonts w:asciiTheme="minorHAnsi" w:hAnsiTheme="minorHAnsi"/>
        </w:rPr>
        <w:t>P.S. Кстати, в кодировке Unicode существует специальный символ «троеточие»: … (HTML: &amp;hellip;), который можно использовать вместо трёх точек. Если его использовать, то можно отрезать только один символ.</w:t>
      </w:r>
    </w:p>
    <w:p w:rsidR="00BE1585" w:rsidRDefault="00BE1585" w:rsidP="00430A96">
      <w:pPr>
        <w:shd w:val="clear" w:color="auto" w:fill="FFFFFF" w:themeFill="background1"/>
        <w:rPr>
          <w:rFonts w:asciiTheme="minorHAnsi" w:hAnsiTheme="minorHAnsi"/>
        </w:rPr>
      </w:pPr>
    </w:p>
    <w:p w:rsidR="00BE1585" w:rsidRPr="00BE1585" w:rsidRDefault="00BE1585" w:rsidP="00430A96">
      <w:pPr>
        <w:shd w:val="clear" w:color="auto" w:fill="FFFFFF" w:themeFill="background1"/>
        <w:rPr>
          <w:rFonts w:asciiTheme="minorHAnsi" w:hAnsiTheme="minorHAnsi"/>
        </w:rPr>
      </w:pPr>
      <w:r>
        <w:rPr>
          <w:rFonts w:asciiTheme="minorHAnsi" w:hAnsiTheme="minorHAnsi"/>
        </w:rPr>
        <w:t xml:space="preserve">Создайте фуннкцию </w:t>
      </w:r>
      <w:r>
        <w:rPr>
          <w:rFonts w:asciiTheme="minorHAnsi" w:hAnsiTheme="minorHAnsi"/>
          <w:lang w:val="en-US"/>
        </w:rPr>
        <w:t>reverse</w:t>
      </w:r>
      <w:r>
        <w:rPr>
          <w:rFonts w:asciiTheme="minorHAnsi" w:hAnsiTheme="minorHAnsi"/>
        </w:rPr>
        <w:t>, которая переворачивает сроку.</w:t>
      </w:r>
    </w:p>
    <w:p w:rsidR="00BE1585" w:rsidRPr="00BE1585" w:rsidRDefault="00BE1585" w:rsidP="00BE1585">
      <w:pPr>
        <w:pStyle w:val="af1"/>
        <w:rPr>
          <w:rFonts w:eastAsia="Times New Roman"/>
        </w:rPr>
      </w:pPr>
      <w:r w:rsidRPr="00BE1585">
        <w:rPr>
          <w:rFonts w:eastAsia="Times New Roman"/>
        </w:rPr>
        <w:t>const reverse = (str) =&gt; {</w:t>
      </w:r>
    </w:p>
    <w:p w:rsidR="00BE1585" w:rsidRPr="00BE1585" w:rsidRDefault="00BE1585" w:rsidP="00BE1585">
      <w:pPr>
        <w:pStyle w:val="af1"/>
        <w:rPr>
          <w:rFonts w:eastAsia="Times New Roman"/>
        </w:rPr>
      </w:pPr>
      <w:r w:rsidRPr="00BE1585">
        <w:rPr>
          <w:rFonts w:eastAsia="Times New Roman"/>
        </w:rPr>
        <w:t xml:space="preserve">  let i = str.length - 1;</w:t>
      </w:r>
    </w:p>
    <w:p w:rsidR="00BE1585" w:rsidRPr="00BE1585" w:rsidRDefault="00BE1585" w:rsidP="00BE1585">
      <w:pPr>
        <w:pStyle w:val="af1"/>
        <w:rPr>
          <w:rFonts w:eastAsia="Times New Roman"/>
        </w:rPr>
      </w:pPr>
      <w:r w:rsidRPr="00BE1585">
        <w:rPr>
          <w:rFonts w:eastAsia="Times New Roman"/>
        </w:rPr>
        <w:t xml:space="preserve">  let result = '';</w:t>
      </w:r>
    </w:p>
    <w:p w:rsidR="00BE1585" w:rsidRPr="00BE1585" w:rsidRDefault="00BE1585" w:rsidP="00BE1585">
      <w:pPr>
        <w:pStyle w:val="af1"/>
        <w:rPr>
          <w:rFonts w:eastAsia="Times New Roman"/>
        </w:rPr>
      </w:pPr>
    </w:p>
    <w:p w:rsidR="00BE1585" w:rsidRPr="00BE1585" w:rsidRDefault="00BE1585" w:rsidP="00BE1585">
      <w:pPr>
        <w:pStyle w:val="af1"/>
        <w:rPr>
          <w:rFonts w:eastAsia="Times New Roman"/>
        </w:rPr>
      </w:pPr>
      <w:r w:rsidRPr="00BE1585">
        <w:rPr>
          <w:rFonts w:eastAsia="Times New Roman"/>
        </w:rPr>
        <w:t xml:space="preserve">  while (i &gt;= 0) {</w:t>
      </w:r>
    </w:p>
    <w:p w:rsidR="00BE1585" w:rsidRPr="00BE1585" w:rsidRDefault="00BE1585" w:rsidP="00BE1585">
      <w:pPr>
        <w:pStyle w:val="af1"/>
        <w:rPr>
          <w:rFonts w:eastAsia="Times New Roman"/>
        </w:rPr>
      </w:pPr>
      <w:r w:rsidRPr="00BE1585">
        <w:rPr>
          <w:rFonts w:eastAsia="Times New Roman"/>
        </w:rPr>
        <w:t xml:space="preserve">    result </w:t>
      </w:r>
      <w:r>
        <w:rPr>
          <w:rFonts w:eastAsia="Times New Roman"/>
        </w:rPr>
        <w:t>+</w:t>
      </w:r>
      <w:r w:rsidRPr="00BE1585">
        <w:rPr>
          <w:rFonts w:eastAsia="Times New Roman"/>
        </w:rPr>
        <w:t>= str[i];</w:t>
      </w:r>
    </w:p>
    <w:p w:rsidR="00BE1585" w:rsidRPr="00455758" w:rsidRDefault="00BE1585" w:rsidP="00BE1585">
      <w:pPr>
        <w:pStyle w:val="af1"/>
        <w:rPr>
          <w:rFonts w:eastAsia="Times New Roman"/>
          <w:lang w:val="en-US"/>
        </w:rPr>
      </w:pPr>
      <w:r>
        <w:rPr>
          <w:rFonts w:eastAsia="Times New Roman"/>
        </w:rPr>
        <w:t xml:space="preserve">    i</w:t>
      </w:r>
      <w:r w:rsidR="00455758">
        <w:rPr>
          <w:rFonts w:eastAsia="Times New Roman"/>
        </w:rPr>
        <w:t>--</w:t>
      </w:r>
      <w:r w:rsidRPr="00BE1585">
        <w:rPr>
          <w:rFonts w:eastAsia="Times New Roman"/>
        </w:rPr>
        <w:t>;</w:t>
      </w:r>
      <w:r w:rsidR="00455758">
        <w:rPr>
          <w:rFonts w:eastAsia="Times New Roman"/>
        </w:rPr>
        <w:t xml:space="preserve"> </w:t>
      </w:r>
      <w:r w:rsidR="00455758">
        <w:rPr>
          <w:rFonts w:eastAsia="Times New Roman"/>
          <w:lang w:val="en-US"/>
        </w:rPr>
        <w:t>// i -= 1;</w:t>
      </w:r>
    </w:p>
    <w:p w:rsidR="00BE1585" w:rsidRPr="00BE1585" w:rsidRDefault="00BE1585" w:rsidP="00BE1585">
      <w:pPr>
        <w:pStyle w:val="af1"/>
        <w:rPr>
          <w:rFonts w:eastAsia="Times New Roman"/>
        </w:rPr>
      </w:pPr>
      <w:r w:rsidRPr="00BE1585">
        <w:rPr>
          <w:rFonts w:eastAsia="Times New Roman"/>
        </w:rPr>
        <w:t xml:space="preserve">  }</w:t>
      </w:r>
    </w:p>
    <w:p w:rsidR="00BE1585" w:rsidRPr="00BE1585" w:rsidRDefault="00BE1585" w:rsidP="00BE1585">
      <w:pPr>
        <w:pStyle w:val="af1"/>
        <w:rPr>
          <w:rFonts w:eastAsia="Times New Roman"/>
        </w:rPr>
      </w:pPr>
    </w:p>
    <w:p w:rsidR="00BE1585" w:rsidRPr="00BE1585" w:rsidRDefault="00BE1585" w:rsidP="00BE1585">
      <w:pPr>
        <w:pStyle w:val="af1"/>
        <w:rPr>
          <w:rFonts w:eastAsia="Times New Roman"/>
        </w:rPr>
      </w:pPr>
      <w:r w:rsidRPr="00BE1585">
        <w:rPr>
          <w:rFonts w:eastAsia="Times New Roman"/>
        </w:rPr>
        <w:t xml:space="preserve">  return result;</w:t>
      </w:r>
    </w:p>
    <w:p w:rsidR="00BE1585" w:rsidRPr="00BE1585" w:rsidRDefault="00BE1585" w:rsidP="00BE1585">
      <w:pPr>
        <w:pStyle w:val="af1"/>
        <w:rPr>
          <w:rFonts w:eastAsia="Times New Roman"/>
        </w:rPr>
      </w:pPr>
      <w:r w:rsidRPr="00BE1585">
        <w:rPr>
          <w:rFonts w:eastAsia="Times New Roman"/>
        </w:rPr>
        <w:t>};</w:t>
      </w:r>
    </w:p>
    <w:p w:rsidR="00BE1585" w:rsidRDefault="00BE1585" w:rsidP="00430A96">
      <w:pPr>
        <w:shd w:val="clear" w:color="auto" w:fill="FFFFFF" w:themeFill="background1"/>
        <w:rPr>
          <w:rFonts w:asciiTheme="minorHAnsi" w:hAnsiTheme="minorHAnsi"/>
          <w:lang w:val="en-US"/>
        </w:rPr>
      </w:pPr>
    </w:p>
    <w:p w:rsidR="002A0972" w:rsidRPr="002A0972" w:rsidRDefault="002A0972" w:rsidP="002A0972">
      <w:pPr>
        <w:pStyle w:val="aa"/>
        <w:rPr>
          <w:b/>
        </w:rPr>
      </w:pPr>
      <w:r w:rsidRPr="002A0972">
        <w:rPr>
          <w:b/>
        </w:rPr>
        <w:t>Реализуйте и экспортируйте по умолчанию функцию addDigits, которая работает следующим образом:</w:t>
      </w:r>
    </w:p>
    <w:p w:rsidR="002A0972" w:rsidRPr="002A0972" w:rsidRDefault="002A0972" w:rsidP="002A0972">
      <w:pPr>
        <w:pStyle w:val="aa"/>
        <w:rPr>
          <w:b/>
        </w:rPr>
      </w:pPr>
      <w:r w:rsidRPr="002A0972">
        <w:rPr>
          <w:b/>
        </w:rPr>
        <w:t>Дано неотрицательное целое число num. Складывать все входящие в него цифры до тех пор, пока не останется одна цифра.</w:t>
      </w:r>
    </w:p>
    <w:p w:rsidR="002A0972" w:rsidRPr="002A0972" w:rsidRDefault="002A0972" w:rsidP="002A0972">
      <w:pPr>
        <w:pStyle w:val="aa"/>
        <w:rPr>
          <w:rFonts w:ascii="Times New Roman" w:eastAsia="Times New Roman" w:hAnsi="Times New Roman" w:cs="Times New Roman"/>
          <w:b/>
          <w:sz w:val="24"/>
          <w:szCs w:val="24"/>
          <w:lang w:val="en-US"/>
        </w:rPr>
      </w:pPr>
      <w:r w:rsidRPr="002A0972">
        <w:rPr>
          <w:b/>
        </w:rPr>
        <w:t>Для числа 38 процесс будет выглядеть так:</w:t>
      </w:r>
      <w:r w:rsidRPr="002A0972">
        <w:rPr>
          <w:rFonts w:eastAsia="Times New Roman"/>
          <w:b/>
        </w:rPr>
        <w:t xml:space="preserve"> 3 + 8 = 11</w:t>
      </w:r>
      <w:r w:rsidRPr="002A0972">
        <w:rPr>
          <w:rFonts w:eastAsia="Times New Roman"/>
          <w:b/>
          <w:lang w:val="en-US"/>
        </w:rPr>
        <w:t>,</w:t>
      </w:r>
      <w:r w:rsidRPr="002A0972">
        <w:rPr>
          <w:rFonts w:eastAsia="Times New Roman"/>
          <w:b/>
        </w:rPr>
        <w:t>а для</w:t>
      </w:r>
      <w:r w:rsidRPr="002A0972">
        <w:rPr>
          <w:rFonts w:eastAsia="Times New Roman"/>
          <w:b/>
          <w:lang w:val="en-US"/>
        </w:rPr>
        <w:t xml:space="preserve"> 1259 =&gt; 1+2+5 = 8</w:t>
      </w:r>
    </w:p>
    <w:p w:rsidR="001E2CB4" w:rsidRDefault="001E2CB4" w:rsidP="002A0972">
      <w:pPr>
        <w:pStyle w:val="aa"/>
      </w:pPr>
    </w:p>
    <w:p w:rsidR="00873B78" w:rsidRPr="00873B78" w:rsidRDefault="00873B78" w:rsidP="00873B78">
      <w:pPr>
        <w:pStyle w:val="af1"/>
      </w:pPr>
      <w:r w:rsidRPr="00873B78">
        <w:t xml:space="preserve">const </w:t>
      </w:r>
      <w:r w:rsidRPr="007D2101">
        <w:rPr>
          <w:color w:val="00B050"/>
        </w:rPr>
        <w:t xml:space="preserve">sum </w:t>
      </w:r>
      <w:r w:rsidRPr="00873B78">
        <w:t>= (str) =&gt; {</w:t>
      </w:r>
    </w:p>
    <w:p w:rsidR="00873B78" w:rsidRPr="00873B78" w:rsidRDefault="00873B78" w:rsidP="00873B78">
      <w:pPr>
        <w:pStyle w:val="af1"/>
      </w:pPr>
      <w:r w:rsidRPr="00873B78">
        <w:t xml:space="preserve">  let </w:t>
      </w:r>
      <w:r w:rsidRPr="007D2101">
        <w:rPr>
          <w:color w:val="984806" w:themeColor="accent6" w:themeShade="80"/>
        </w:rPr>
        <w:t xml:space="preserve">result </w:t>
      </w:r>
      <w:r w:rsidRPr="00873B78">
        <w:t>= 0;</w:t>
      </w:r>
    </w:p>
    <w:p w:rsidR="00873B78" w:rsidRPr="00873B78" w:rsidRDefault="00873B78" w:rsidP="00873B78">
      <w:pPr>
        <w:pStyle w:val="af1"/>
      </w:pPr>
      <w:r w:rsidRPr="00873B78">
        <w:t xml:space="preserve">  for (let i = 0; i &lt; length(str); i += 1) {</w:t>
      </w:r>
    </w:p>
    <w:p w:rsidR="00873B78" w:rsidRPr="00873B78" w:rsidRDefault="00873B78" w:rsidP="00873B78">
      <w:pPr>
        <w:pStyle w:val="af1"/>
      </w:pPr>
      <w:r w:rsidRPr="00873B78">
        <w:t xml:space="preserve">    </w:t>
      </w:r>
      <w:r w:rsidRPr="007D2101">
        <w:rPr>
          <w:color w:val="984806" w:themeColor="accent6" w:themeShade="80"/>
        </w:rPr>
        <w:t xml:space="preserve">result </w:t>
      </w:r>
      <w:r w:rsidRPr="00873B78">
        <w:t>+= Number(str[i]);</w:t>
      </w:r>
    </w:p>
    <w:p w:rsidR="00873B78" w:rsidRPr="00873B78" w:rsidRDefault="00873B78" w:rsidP="00873B78">
      <w:pPr>
        <w:pStyle w:val="af1"/>
      </w:pPr>
      <w:r w:rsidRPr="00873B78">
        <w:t xml:space="preserve">  }</w:t>
      </w:r>
    </w:p>
    <w:p w:rsidR="00873B78" w:rsidRPr="00873B78" w:rsidRDefault="00873B78" w:rsidP="00873B78">
      <w:pPr>
        <w:pStyle w:val="af1"/>
      </w:pPr>
    </w:p>
    <w:p w:rsidR="00873B78" w:rsidRPr="00873B78" w:rsidRDefault="00873B78" w:rsidP="00873B78">
      <w:pPr>
        <w:pStyle w:val="af1"/>
      </w:pPr>
      <w:r w:rsidRPr="00873B78">
        <w:t xml:space="preserve">  return </w:t>
      </w:r>
      <w:r w:rsidRPr="007D2101">
        <w:rPr>
          <w:color w:val="984806" w:themeColor="accent6" w:themeShade="80"/>
        </w:rPr>
        <w:t>result</w:t>
      </w:r>
      <w:r w:rsidRPr="00873B78">
        <w:t>;</w:t>
      </w:r>
    </w:p>
    <w:p w:rsidR="00873B78" w:rsidRPr="00873B78" w:rsidRDefault="00873B78" w:rsidP="00873B78">
      <w:pPr>
        <w:pStyle w:val="af1"/>
      </w:pPr>
      <w:r w:rsidRPr="00873B78">
        <w:t>};</w:t>
      </w:r>
    </w:p>
    <w:p w:rsidR="00873B78" w:rsidRPr="00873B78" w:rsidRDefault="00873B78" w:rsidP="00873B78">
      <w:pPr>
        <w:pStyle w:val="af1"/>
      </w:pPr>
    </w:p>
    <w:p w:rsidR="00873B78" w:rsidRPr="00873B78" w:rsidRDefault="00873B78" w:rsidP="00873B78">
      <w:pPr>
        <w:pStyle w:val="af1"/>
      </w:pPr>
      <w:r w:rsidRPr="00873B78">
        <w:t>const addDigits = (</w:t>
      </w:r>
      <w:r w:rsidRPr="007D2101">
        <w:rPr>
          <w:color w:val="7030A0"/>
        </w:rPr>
        <w:t>num</w:t>
      </w:r>
      <w:r w:rsidRPr="00873B78">
        <w:t>) =&gt; {</w:t>
      </w:r>
    </w:p>
    <w:p w:rsidR="00873B78" w:rsidRPr="00873B78" w:rsidRDefault="00873B78" w:rsidP="00873B78">
      <w:pPr>
        <w:pStyle w:val="af1"/>
      </w:pPr>
      <w:r w:rsidRPr="00873B78">
        <w:t xml:space="preserve">  let </w:t>
      </w:r>
      <w:r w:rsidRPr="007D2101">
        <w:rPr>
          <w:color w:val="984806" w:themeColor="accent6" w:themeShade="80"/>
        </w:rPr>
        <w:t xml:space="preserve">result </w:t>
      </w:r>
      <w:r w:rsidRPr="00873B78">
        <w:t xml:space="preserve">= </w:t>
      </w:r>
      <w:r w:rsidRPr="007D2101">
        <w:rPr>
          <w:color w:val="7030A0"/>
        </w:rPr>
        <w:t>num</w:t>
      </w:r>
      <w:r w:rsidRPr="00873B78">
        <w:t>;</w:t>
      </w:r>
    </w:p>
    <w:p w:rsidR="00873B78" w:rsidRPr="00873B78" w:rsidRDefault="00873B78" w:rsidP="00873B78">
      <w:pPr>
        <w:pStyle w:val="af1"/>
      </w:pPr>
      <w:r w:rsidRPr="00873B78">
        <w:t xml:space="preserve">  while (</w:t>
      </w:r>
      <w:r w:rsidRPr="007D2101">
        <w:rPr>
          <w:color w:val="984806" w:themeColor="accent6" w:themeShade="80"/>
        </w:rPr>
        <w:t xml:space="preserve">result </w:t>
      </w:r>
      <w:r w:rsidRPr="00873B78">
        <w:t>&gt;= 10) {</w:t>
      </w:r>
    </w:p>
    <w:p w:rsidR="00873B78" w:rsidRPr="00873B78" w:rsidRDefault="00873B78" w:rsidP="00873B78">
      <w:pPr>
        <w:pStyle w:val="af1"/>
      </w:pPr>
      <w:r w:rsidRPr="00873B78">
        <w:t xml:space="preserve">    result = </w:t>
      </w:r>
      <w:r w:rsidRPr="007D2101">
        <w:rPr>
          <w:color w:val="00B050"/>
        </w:rPr>
        <w:t>sum</w:t>
      </w:r>
      <w:r w:rsidRPr="00873B78">
        <w:t>(String(</w:t>
      </w:r>
      <w:r w:rsidRPr="007D2101">
        <w:rPr>
          <w:color w:val="984806" w:themeColor="accent6" w:themeShade="80"/>
        </w:rPr>
        <w:t>result</w:t>
      </w:r>
      <w:r w:rsidRPr="00873B78">
        <w:t>));</w:t>
      </w:r>
    </w:p>
    <w:p w:rsidR="00873B78" w:rsidRPr="00873B78" w:rsidRDefault="00873B78" w:rsidP="00873B78">
      <w:pPr>
        <w:pStyle w:val="af1"/>
      </w:pPr>
      <w:r w:rsidRPr="00873B78">
        <w:t xml:space="preserve">  }</w:t>
      </w:r>
    </w:p>
    <w:p w:rsidR="00873B78" w:rsidRPr="00873B78" w:rsidRDefault="00873B78" w:rsidP="00873B78">
      <w:pPr>
        <w:pStyle w:val="af1"/>
      </w:pPr>
    </w:p>
    <w:p w:rsidR="00873B78" w:rsidRPr="00873B78" w:rsidRDefault="00873B78" w:rsidP="00873B78">
      <w:pPr>
        <w:pStyle w:val="af1"/>
      </w:pPr>
      <w:r w:rsidRPr="00873B78">
        <w:t xml:space="preserve">  return result;</w:t>
      </w:r>
    </w:p>
    <w:p w:rsidR="00873B78" w:rsidRPr="00873B78" w:rsidRDefault="00873B78" w:rsidP="00873B78">
      <w:pPr>
        <w:pStyle w:val="af1"/>
      </w:pPr>
      <w:r w:rsidRPr="00873B78">
        <w:t>};</w:t>
      </w:r>
    </w:p>
    <w:p w:rsidR="007B7F9B" w:rsidRDefault="007B7F9B" w:rsidP="00430A96">
      <w:pPr>
        <w:shd w:val="clear" w:color="auto" w:fill="FFFFFF" w:themeFill="background1"/>
        <w:rPr>
          <w:rFonts w:asciiTheme="minorHAnsi" w:hAnsiTheme="minorHAnsi"/>
        </w:rPr>
      </w:pPr>
    </w:p>
    <w:p w:rsidR="0082430B" w:rsidRPr="0082430B" w:rsidRDefault="0082430B" w:rsidP="0082430B">
      <w:pPr>
        <w:pStyle w:val="af1"/>
      </w:pPr>
      <w:r w:rsidRPr="0082430B">
        <w:t>const addDigits = (num) =&gt; {</w:t>
      </w:r>
    </w:p>
    <w:p w:rsidR="0082430B" w:rsidRPr="0082430B" w:rsidRDefault="0082430B" w:rsidP="0082430B">
      <w:pPr>
        <w:pStyle w:val="af1"/>
      </w:pPr>
      <w:r w:rsidRPr="0082430B">
        <w:t xml:space="preserve">  let result = 0;</w:t>
      </w:r>
    </w:p>
    <w:p w:rsidR="0082430B" w:rsidRPr="0082430B" w:rsidRDefault="0082430B" w:rsidP="0082430B">
      <w:pPr>
        <w:pStyle w:val="af1"/>
      </w:pPr>
      <w:r w:rsidRPr="0082430B">
        <w:t xml:space="preserve">  let str = String(num);</w:t>
      </w:r>
    </w:p>
    <w:p w:rsidR="0082430B" w:rsidRPr="0082430B" w:rsidRDefault="0082430B" w:rsidP="0082430B">
      <w:pPr>
        <w:pStyle w:val="af1"/>
      </w:pPr>
    </w:p>
    <w:p w:rsidR="0082430B" w:rsidRPr="0082430B" w:rsidRDefault="0082430B" w:rsidP="0082430B">
      <w:pPr>
        <w:pStyle w:val="af1"/>
      </w:pPr>
      <w:r w:rsidRPr="0082430B">
        <w:t xml:space="preserve">  for(let i = 0; i &lt; str.length; i++) {</w:t>
      </w:r>
    </w:p>
    <w:p w:rsidR="0082430B" w:rsidRPr="0082430B" w:rsidRDefault="0082430B" w:rsidP="0082430B">
      <w:pPr>
        <w:pStyle w:val="af1"/>
      </w:pPr>
      <w:r w:rsidRPr="0082430B">
        <w:lastRenderedPageBreak/>
        <w:t xml:space="preserve">    result += +str[i];</w:t>
      </w:r>
    </w:p>
    <w:p w:rsidR="0082430B" w:rsidRPr="0082430B" w:rsidRDefault="0082430B" w:rsidP="0082430B">
      <w:pPr>
        <w:pStyle w:val="af1"/>
      </w:pPr>
      <w:r w:rsidRPr="0082430B">
        <w:t xml:space="preserve">  };</w:t>
      </w:r>
    </w:p>
    <w:p w:rsidR="0082430B" w:rsidRPr="0082430B" w:rsidRDefault="0082430B" w:rsidP="0082430B">
      <w:pPr>
        <w:pStyle w:val="af1"/>
      </w:pPr>
    </w:p>
    <w:p w:rsidR="0082430B" w:rsidRPr="0082430B" w:rsidRDefault="0082430B" w:rsidP="0082430B">
      <w:pPr>
        <w:pStyle w:val="af1"/>
      </w:pPr>
      <w:r w:rsidRPr="0082430B">
        <w:t xml:space="preserve">  if (result &lt; 10) return result;</w:t>
      </w:r>
    </w:p>
    <w:p w:rsidR="0082430B" w:rsidRPr="0082430B" w:rsidRDefault="0082430B" w:rsidP="0082430B">
      <w:pPr>
        <w:pStyle w:val="af1"/>
      </w:pPr>
    </w:p>
    <w:p w:rsidR="0082430B" w:rsidRPr="0082430B" w:rsidRDefault="0082430B" w:rsidP="0082430B">
      <w:pPr>
        <w:pStyle w:val="af1"/>
      </w:pPr>
      <w:r w:rsidRPr="0082430B">
        <w:t xml:space="preserve">  else return addDigits(result);</w:t>
      </w:r>
    </w:p>
    <w:p w:rsidR="0082430B" w:rsidRDefault="0082430B" w:rsidP="0082430B">
      <w:pPr>
        <w:pStyle w:val="af1"/>
      </w:pPr>
      <w:r w:rsidRPr="0082430B">
        <w:t>}</w:t>
      </w:r>
    </w:p>
    <w:p w:rsidR="001A3017" w:rsidRDefault="001A3017" w:rsidP="001A3017"/>
    <w:p w:rsidR="001A3017" w:rsidRPr="001A3017" w:rsidRDefault="001A3017" w:rsidP="001A3017">
      <w:pPr>
        <w:pStyle w:val="aa"/>
        <w:rPr>
          <w:rFonts w:eastAsia="Times New Roman"/>
          <w:b/>
        </w:rPr>
      </w:pPr>
      <w:r w:rsidRPr="001A3017">
        <w:rPr>
          <w:rFonts w:eastAsia="Times New Roman"/>
          <w:b/>
        </w:rPr>
        <w:t>Реализуйте и экспортируйте по умолчанию функцию, которая делает заглавной первую букву каждого слова в предложении.</w:t>
      </w:r>
    </w:p>
    <w:p w:rsidR="001A3017" w:rsidRPr="001A3017" w:rsidRDefault="001A3017" w:rsidP="001A3017">
      <w:pPr>
        <w:pStyle w:val="af1"/>
        <w:rPr>
          <w:rFonts w:eastAsia="Times New Roman"/>
        </w:rPr>
      </w:pPr>
      <w:r w:rsidRPr="001A3017">
        <w:rPr>
          <w:rFonts w:eastAsia="Times New Roman"/>
        </w:rPr>
        <w:t>solution('hello, world!'); // Hello, World!</w:t>
      </w:r>
    </w:p>
    <w:p w:rsidR="0045546C" w:rsidRDefault="0045546C" w:rsidP="0045546C">
      <w:pPr>
        <w:pStyle w:val="aa"/>
      </w:pPr>
    </w:p>
    <w:p w:rsidR="001A3017" w:rsidRPr="001A3017" w:rsidRDefault="001A3017" w:rsidP="001A3017">
      <w:pPr>
        <w:pStyle w:val="af1"/>
      </w:pPr>
      <w:r w:rsidRPr="001A3017">
        <w:t>export default (</w:t>
      </w:r>
      <w:r w:rsidRPr="001A3017">
        <w:rPr>
          <w:color w:val="7030A0"/>
        </w:rPr>
        <w:t>str</w:t>
      </w:r>
      <w:r w:rsidRPr="001A3017">
        <w:t>) =&gt; {</w:t>
      </w:r>
    </w:p>
    <w:p w:rsidR="001A3017" w:rsidRPr="001A3017" w:rsidRDefault="001A3017" w:rsidP="001A3017">
      <w:pPr>
        <w:pStyle w:val="af1"/>
      </w:pPr>
      <w:r w:rsidRPr="001A3017">
        <w:t xml:space="preserve">  let </w:t>
      </w:r>
      <w:r w:rsidRPr="001A3017">
        <w:rPr>
          <w:color w:val="984806" w:themeColor="accent6" w:themeShade="80"/>
        </w:rPr>
        <w:t xml:space="preserve">result </w:t>
      </w:r>
      <w:r w:rsidRPr="001A3017">
        <w:t>= '';</w:t>
      </w:r>
    </w:p>
    <w:p w:rsidR="001A3017" w:rsidRPr="001A3017" w:rsidRDefault="001A3017" w:rsidP="001A3017">
      <w:pPr>
        <w:pStyle w:val="af1"/>
      </w:pPr>
      <w:r w:rsidRPr="001A3017">
        <w:t xml:space="preserve">  for (let i = 0; i &lt; length(</w:t>
      </w:r>
      <w:r w:rsidRPr="001A3017">
        <w:rPr>
          <w:color w:val="7030A0"/>
        </w:rPr>
        <w:t>str</w:t>
      </w:r>
      <w:r>
        <w:t>); i++</w:t>
      </w:r>
      <w:r w:rsidRPr="001A3017">
        <w:t>) {</w:t>
      </w:r>
    </w:p>
    <w:p w:rsidR="001A3017" w:rsidRPr="001A3017" w:rsidRDefault="001A3017" w:rsidP="001A3017">
      <w:pPr>
        <w:pStyle w:val="af1"/>
      </w:pPr>
      <w:r w:rsidRPr="001A3017">
        <w:t xml:space="preserve">    const </w:t>
      </w:r>
      <w:r w:rsidRPr="001A3017">
        <w:rPr>
          <w:color w:val="0070C0"/>
        </w:rPr>
        <w:t xml:space="preserve">shouldBeBig </w:t>
      </w:r>
      <w:r w:rsidRPr="001A3017">
        <w:t xml:space="preserve">= </w:t>
      </w:r>
      <w:r w:rsidRPr="001A3017">
        <w:rPr>
          <w:color w:val="7030A0"/>
        </w:rPr>
        <w:t>str</w:t>
      </w:r>
      <w:r w:rsidRPr="001A3017">
        <w:t xml:space="preserve">[i] !== ' ' &amp;&amp; (i === 0 || </w:t>
      </w:r>
      <w:r w:rsidRPr="001A3017">
        <w:rPr>
          <w:color w:val="7030A0"/>
        </w:rPr>
        <w:t>str</w:t>
      </w:r>
      <w:r w:rsidRPr="001A3017">
        <w:t>[i - 1] === ' ');</w:t>
      </w:r>
    </w:p>
    <w:p w:rsidR="001A3017" w:rsidRPr="001A3017" w:rsidRDefault="001A3017" w:rsidP="001A3017">
      <w:pPr>
        <w:pStyle w:val="af1"/>
      </w:pPr>
      <w:r w:rsidRPr="001A3017">
        <w:t xml:space="preserve">    </w:t>
      </w:r>
      <w:r w:rsidRPr="001A3017">
        <w:rPr>
          <w:color w:val="984806" w:themeColor="accent6" w:themeShade="80"/>
        </w:rPr>
        <w:t xml:space="preserve">result </w:t>
      </w:r>
      <w:r w:rsidRPr="001A3017">
        <w:t xml:space="preserve">+= </w:t>
      </w:r>
      <w:r w:rsidRPr="001A3017">
        <w:rPr>
          <w:color w:val="0070C0"/>
        </w:rPr>
        <w:t xml:space="preserve">shouldBeBig </w:t>
      </w:r>
      <w:r w:rsidRPr="001A3017">
        <w:t>? toUpperCase(</w:t>
      </w:r>
      <w:r w:rsidRPr="0045546C">
        <w:rPr>
          <w:color w:val="7030A0"/>
        </w:rPr>
        <w:t>str</w:t>
      </w:r>
      <w:r w:rsidRPr="001A3017">
        <w:t xml:space="preserve">[i]) : </w:t>
      </w:r>
      <w:r w:rsidRPr="0045546C">
        <w:rPr>
          <w:color w:val="7030A0"/>
        </w:rPr>
        <w:t>str</w:t>
      </w:r>
      <w:r w:rsidRPr="001A3017">
        <w:t>[i];</w:t>
      </w:r>
    </w:p>
    <w:p w:rsidR="001A3017" w:rsidRPr="001A3017" w:rsidRDefault="001A3017" w:rsidP="001A3017">
      <w:pPr>
        <w:pStyle w:val="af1"/>
      </w:pPr>
      <w:r w:rsidRPr="001A3017">
        <w:t xml:space="preserve">  }</w:t>
      </w:r>
    </w:p>
    <w:p w:rsidR="001A3017" w:rsidRPr="001A3017" w:rsidRDefault="001A3017" w:rsidP="001A3017">
      <w:pPr>
        <w:pStyle w:val="af1"/>
      </w:pPr>
    </w:p>
    <w:p w:rsidR="001A3017" w:rsidRPr="001A3017" w:rsidRDefault="001A3017" w:rsidP="001A3017">
      <w:pPr>
        <w:pStyle w:val="af1"/>
      </w:pPr>
      <w:r w:rsidRPr="001A3017">
        <w:t xml:space="preserve">  return </w:t>
      </w:r>
      <w:r w:rsidRPr="001A3017">
        <w:rPr>
          <w:color w:val="984806" w:themeColor="accent6" w:themeShade="80"/>
        </w:rPr>
        <w:t>result</w:t>
      </w:r>
      <w:r w:rsidRPr="001A3017">
        <w:t>;</w:t>
      </w:r>
    </w:p>
    <w:p w:rsidR="001A3017" w:rsidRPr="001A3017" w:rsidRDefault="001A3017" w:rsidP="001A3017">
      <w:pPr>
        <w:pStyle w:val="af1"/>
      </w:pPr>
      <w:r w:rsidRPr="001A3017">
        <w:t>};</w:t>
      </w:r>
    </w:p>
    <w:p w:rsidR="001A3017" w:rsidRDefault="001A3017" w:rsidP="001A3017"/>
    <w:p w:rsidR="001A3017" w:rsidRDefault="001A3017" w:rsidP="001A3017">
      <w:r>
        <w:t>Или:</w:t>
      </w:r>
    </w:p>
    <w:p w:rsidR="001A3017" w:rsidRPr="001A3017" w:rsidRDefault="001A3017" w:rsidP="001A3017">
      <w:pPr>
        <w:pStyle w:val="af1"/>
      </w:pPr>
      <w:r w:rsidRPr="001A3017">
        <w:t>let getBigFirstLatter = (str) =&gt; {</w:t>
      </w:r>
    </w:p>
    <w:p w:rsidR="001A3017" w:rsidRPr="001A3017" w:rsidRDefault="001A3017" w:rsidP="001A3017">
      <w:pPr>
        <w:pStyle w:val="af1"/>
      </w:pPr>
      <w:r w:rsidRPr="001A3017">
        <w:t xml:space="preserve">  let newStr = str;</w:t>
      </w:r>
    </w:p>
    <w:p w:rsidR="001A3017" w:rsidRPr="001A3017" w:rsidRDefault="001A3017" w:rsidP="001A3017">
      <w:pPr>
        <w:pStyle w:val="af1"/>
      </w:pPr>
      <w:r w:rsidRPr="001A3017">
        <w:t xml:space="preserve">  if(str[0] !== ' ') newStr = str[0].toUpperCase() + str.slice(1);</w:t>
      </w:r>
    </w:p>
    <w:p w:rsidR="001A3017" w:rsidRPr="001A3017" w:rsidRDefault="001A3017" w:rsidP="001A3017">
      <w:pPr>
        <w:pStyle w:val="af1"/>
      </w:pPr>
    </w:p>
    <w:p w:rsidR="001A3017" w:rsidRPr="001A3017" w:rsidRDefault="001A3017" w:rsidP="001A3017">
      <w:pPr>
        <w:pStyle w:val="af1"/>
      </w:pPr>
      <w:r w:rsidRPr="001A3017">
        <w:t xml:space="preserve">  for(let i = 0; i &lt; newStr.length; i++) {</w:t>
      </w:r>
    </w:p>
    <w:p w:rsidR="001A3017" w:rsidRPr="001A3017" w:rsidRDefault="001A3017" w:rsidP="001A3017">
      <w:pPr>
        <w:pStyle w:val="af1"/>
      </w:pPr>
      <w:r w:rsidRPr="001A3017">
        <w:t xml:space="preserve">    if(newStr[i] == ' '</w:t>
      </w:r>
      <w:r w:rsidR="0045546C">
        <w:t>)</w:t>
      </w:r>
      <w:r w:rsidRPr="001A3017">
        <w:t xml:space="preserve"> {</w:t>
      </w:r>
    </w:p>
    <w:p w:rsidR="001A3017" w:rsidRPr="001A3017" w:rsidRDefault="001A3017" w:rsidP="001A3017">
      <w:pPr>
        <w:pStyle w:val="af1"/>
      </w:pPr>
      <w:r w:rsidRPr="001A3017">
        <w:t xml:space="preserve">      newStr = newStr.slice(0, i+1) + newStr[i + 1].toUpperCase() + newStr.slice(i+2);</w:t>
      </w:r>
    </w:p>
    <w:p w:rsidR="001A3017" w:rsidRPr="001A3017" w:rsidRDefault="001A3017" w:rsidP="001A3017">
      <w:pPr>
        <w:pStyle w:val="af1"/>
      </w:pPr>
      <w:r w:rsidRPr="001A3017">
        <w:t xml:space="preserve">    } </w:t>
      </w:r>
    </w:p>
    <w:p w:rsidR="001A3017" w:rsidRPr="001A3017" w:rsidRDefault="001A3017" w:rsidP="001A3017">
      <w:pPr>
        <w:pStyle w:val="af1"/>
      </w:pPr>
      <w:r w:rsidRPr="001A3017">
        <w:t xml:space="preserve">  }</w:t>
      </w:r>
    </w:p>
    <w:p w:rsidR="001A3017" w:rsidRPr="001A3017" w:rsidRDefault="001A3017" w:rsidP="001A3017">
      <w:pPr>
        <w:pStyle w:val="af1"/>
      </w:pPr>
      <w:r w:rsidRPr="001A3017">
        <w:t xml:space="preserve">  return newStr;    </w:t>
      </w:r>
    </w:p>
    <w:p w:rsidR="001A3017" w:rsidRPr="001A3017" w:rsidRDefault="001A3017" w:rsidP="001A3017">
      <w:pPr>
        <w:pStyle w:val="af1"/>
      </w:pPr>
      <w:r w:rsidRPr="001A3017">
        <w:t xml:space="preserve">};  </w:t>
      </w:r>
    </w:p>
    <w:p w:rsidR="001A3017" w:rsidRPr="001A3017" w:rsidRDefault="001A3017" w:rsidP="001A3017">
      <w:pPr>
        <w:pStyle w:val="af1"/>
      </w:pPr>
    </w:p>
    <w:p w:rsidR="001A3017" w:rsidRPr="001A3017" w:rsidRDefault="001A3017" w:rsidP="001A3017">
      <w:pPr>
        <w:pStyle w:val="af1"/>
      </w:pPr>
      <w:r w:rsidRPr="001A3017">
        <w:t>export default getBigFirstLatter;</w:t>
      </w:r>
    </w:p>
    <w:p w:rsidR="008735FE" w:rsidRPr="008735FE" w:rsidRDefault="008735FE" w:rsidP="008735FE">
      <w:pPr>
        <w:pStyle w:val="2"/>
      </w:pPr>
      <w:r w:rsidRPr="008735FE">
        <w:t>boolean (логическое значение)</w:t>
      </w:r>
    </w:p>
    <w:p w:rsidR="00B2183E" w:rsidRPr="00C93443" w:rsidRDefault="00B2183E" w:rsidP="00B2183E">
      <w:pPr>
        <w:shd w:val="clear" w:color="auto" w:fill="FFFFFF" w:themeFill="background1"/>
        <w:rPr>
          <w:rFonts w:asciiTheme="minorHAnsi" w:hAnsiTheme="minorHAnsi"/>
          <w:lang w:val="en-US"/>
        </w:rPr>
      </w:pPr>
      <w:r w:rsidRPr="00C93443">
        <w:rPr>
          <w:rFonts w:asciiTheme="minorHAnsi" w:hAnsiTheme="minorHAnsi"/>
          <w:noProof/>
        </w:rPr>
        <w:drawing>
          <wp:anchor distT="0" distB="0" distL="114300" distR="114300" simplePos="0" relativeHeight="251674624" behindDoc="0" locked="0" layoutInCell="1" allowOverlap="1" wp14:anchorId="1B9B0E08" wp14:editId="26760E24">
            <wp:simplePos x="0" y="0"/>
            <wp:positionH relativeFrom="column">
              <wp:posOffset>-34290</wp:posOffset>
            </wp:positionH>
            <wp:positionV relativeFrom="paragraph">
              <wp:posOffset>481965</wp:posOffset>
            </wp:positionV>
            <wp:extent cx="2580640" cy="165100"/>
            <wp:effectExtent l="0" t="0" r="0" b="635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80640" cy="165100"/>
                    </a:xfrm>
                    <a:prstGeom prst="rect">
                      <a:avLst/>
                    </a:prstGeom>
                  </pic:spPr>
                </pic:pic>
              </a:graphicData>
            </a:graphic>
            <wp14:sizeRelH relativeFrom="page">
              <wp14:pctWidth>0</wp14:pctWidth>
            </wp14:sizeRelH>
            <wp14:sizeRelV relativeFrom="page">
              <wp14:pctHeight>0</wp14:pctHeight>
            </wp14:sizeRelV>
          </wp:anchor>
        </w:drawing>
      </w:r>
      <w:r w:rsidRPr="00C93443">
        <w:rPr>
          <w:rFonts w:asciiTheme="minorHAnsi" w:hAnsiTheme="minorHAnsi"/>
          <w:noProof/>
        </w:rPr>
        <w:drawing>
          <wp:inline distT="0" distB="0" distL="0" distR="0" wp14:anchorId="1A094EA0" wp14:editId="721A17E7">
            <wp:extent cx="2566800" cy="486000"/>
            <wp:effectExtent l="0" t="0" r="508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66800" cy="486000"/>
                    </a:xfrm>
                    <a:prstGeom prst="rect">
                      <a:avLst/>
                    </a:prstGeom>
                  </pic:spPr>
                </pic:pic>
              </a:graphicData>
            </a:graphic>
          </wp:inline>
        </w:drawing>
      </w:r>
    </w:p>
    <w:p w:rsidR="00B2183E" w:rsidRPr="00C93443" w:rsidRDefault="00B2183E" w:rsidP="00B2183E">
      <w:pPr>
        <w:shd w:val="clear" w:color="auto" w:fill="FFFFFF" w:themeFill="background1"/>
        <w:rPr>
          <w:rFonts w:asciiTheme="minorHAnsi" w:hAnsiTheme="minorHAnsi"/>
          <w:lang w:val="en-US"/>
        </w:rPr>
      </w:pPr>
    </w:p>
    <w:p w:rsidR="00B2183E" w:rsidRPr="00C93443" w:rsidRDefault="00B2183E" w:rsidP="00B2183E">
      <w:pPr>
        <w:shd w:val="clear" w:color="auto" w:fill="FFFFFF" w:themeFill="background1"/>
        <w:rPr>
          <w:rFonts w:asciiTheme="minorHAnsi" w:hAnsiTheme="minorHAnsi"/>
          <w:b/>
          <w:bCs/>
        </w:rPr>
      </w:pPr>
      <w:bookmarkStart w:id="38" w:name="специальное-значение-null"/>
    </w:p>
    <w:bookmarkEnd w:id="38"/>
    <w:p w:rsidR="00B2183E" w:rsidRDefault="00B2183E" w:rsidP="00B2183E">
      <w:pPr>
        <w:shd w:val="clear" w:color="auto" w:fill="FFFFFF" w:themeFill="background1"/>
        <w:rPr>
          <w:rFonts w:asciiTheme="minorHAnsi" w:hAnsiTheme="minorHAnsi"/>
          <w:noProof/>
        </w:rPr>
      </w:pPr>
      <w:r w:rsidRPr="00C93443">
        <w:rPr>
          <w:rFonts w:asciiTheme="minorHAnsi" w:hAnsiTheme="minorHAnsi"/>
          <w:noProof/>
        </w:rPr>
        <w:drawing>
          <wp:anchor distT="0" distB="0" distL="114300" distR="114300" simplePos="0" relativeHeight="251675648" behindDoc="0" locked="0" layoutInCell="1" allowOverlap="1" wp14:anchorId="6E13F991" wp14:editId="0F5A2B3C">
            <wp:simplePos x="0" y="0"/>
            <wp:positionH relativeFrom="column">
              <wp:posOffset>2181860</wp:posOffset>
            </wp:positionH>
            <wp:positionV relativeFrom="paragraph">
              <wp:posOffset>490970</wp:posOffset>
            </wp:positionV>
            <wp:extent cx="363220" cy="856615"/>
            <wp:effectExtent l="0" t="0" r="0" b="63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3220" cy="856615"/>
                    </a:xfrm>
                    <a:prstGeom prst="rect">
                      <a:avLst/>
                    </a:prstGeom>
                  </pic:spPr>
                </pic:pic>
              </a:graphicData>
            </a:graphic>
            <wp14:sizeRelH relativeFrom="page">
              <wp14:pctWidth>0</wp14:pctWidth>
            </wp14:sizeRelH>
            <wp14:sizeRelV relativeFrom="page">
              <wp14:pctHeight>0</wp14:pctHeight>
            </wp14:sizeRelV>
          </wp:anchor>
        </w:drawing>
      </w:r>
      <w:r w:rsidRPr="00C93443">
        <w:rPr>
          <w:rFonts w:asciiTheme="minorHAnsi" w:hAnsiTheme="minorHAnsi"/>
          <w:noProof/>
        </w:rPr>
        <w:drawing>
          <wp:inline distT="0" distB="0" distL="0" distR="0" wp14:anchorId="11396482" wp14:editId="61D17C2F">
            <wp:extent cx="3416400" cy="1364400"/>
            <wp:effectExtent l="0" t="0" r="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16400" cy="1364400"/>
                    </a:xfrm>
                    <a:prstGeom prst="rect">
                      <a:avLst/>
                    </a:prstGeom>
                  </pic:spPr>
                </pic:pic>
              </a:graphicData>
            </a:graphic>
          </wp:inline>
        </w:drawing>
      </w:r>
      <w:r w:rsidRPr="00C93443">
        <w:rPr>
          <w:rFonts w:asciiTheme="minorHAnsi" w:hAnsiTheme="minorHAnsi"/>
          <w:noProof/>
        </w:rPr>
        <w:t xml:space="preserve"> </w:t>
      </w:r>
    </w:p>
    <w:p w:rsidR="002472A8" w:rsidRPr="00C93443" w:rsidRDefault="002472A8" w:rsidP="00B2183E">
      <w:pPr>
        <w:shd w:val="clear" w:color="auto" w:fill="FFFFFF" w:themeFill="background1"/>
        <w:rPr>
          <w:rFonts w:asciiTheme="minorHAnsi" w:hAnsiTheme="minorHAnsi"/>
          <w:noProof/>
          <w:lang w:val="en-US"/>
        </w:rPr>
      </w:pPr>
    </w:p>
    <w:p w:rsidR="001D4625" w:rsidRPr="00CD6A29" w:rsidRDefault="001D4625" w:rsidP="00CD6A29">
      <w:pPr>
        <w:pStyle w:val="af1"/>
        <w:rPr>
          <w:rStyle w:val="af0"/>
          <w:b w:val="0"/>
          <w:color w:val="auto"/>
        </w:rPr>
      </w:pPr>
      <w:r w:rsidRPr="00CD6A29">
        <w:rPr>
          <w:rStyle w:val="af0"/>
          <w:b w:val="0"/>
          <w:color w:val="auto"/>
        </w:rPr>
        <w:t>var a = true; // присваивать явно</w:t>
      </w:r>
    </w:p>
    <w:p w:rsidR="001D4625" w:rsidRPr="002472A8" w:rsidRDefault="001D4625" w:rsidP="001D4625">
      <w:pPr>
        <w:shd w:val="clear" w:color="auto" w:fill="D9D9D9" w:themeFill="background1" w:themeFillShade="D9"/>
        <w:rPr>
          <w:rFonts w:ascii="Consolas" w:hAnsi="Consolas" w:cs="Consolas"/>
          <w:noProof/>
          <w:sz w:val="16"/>
          <w:szCs w:val="16"/>
        </w:rPr>
      </w:pPr>
      <w:r w:rsidRPr="002472A8">
        <w:rPr>
          <w:rFonts w:ascii="Consolas" w:hAnsi="Consolas" w:cs="Consolas"/>
          <w:noProof/>
          <w:sz w:val="16"/>
          <w:szCs w:val="16"/>
        </w:rPr>
        <w:t>var b = 3 &gt; 4; // или как результат сравнения</w:t>
      </w:r>
    </w:p>
    <w:p w:rsidR="001D4625" w:rsidRPr="002472A8" w:rsidRDefault="001D4625" w:rsidP="001D4625">
      <w:pPr>
        <w:shd w:val="clear" w:color="auto" w:fill="D9D9D9" w:themeFill="background1" w:themeFillShade="D9"/>
        <w:rPr>
          <w:rFonts w:ascii="Consolas" w:hAnsi="Consolas" w:cs="Consolas"/>
          <w:noProof/>
          <w:sz w:val="16"/>
          <w:szCs w:val="16"/>
        </w:rPr>
      </w:pPr>
      <w:r w:rsidRPr="002472A8">
        <w:rPr>
          <w:rFonts w:ascii="Consolas" w:hAnsi="Consolas" w:cs="Consolas"/>
          <w:noProof/>
          <w:sz w:val="16"/>
          <w:szCs w:val="16"/>
        </w:rPr>
        <w:t>alert( b ); // false</w:t>
      </w:r>
    </w:p>
    <w:p w:rsidR="001D4625" w:rsidRPr="002472A8" w:rsidRDefault="001D4625" w:rsidP="001D4625">
      <w:pPr>
        <w:shd w:val="clear" w:color="auto" w:fill="D9D9D9" w:themeFill="background1" w:themeFillShade="D9"/>
        <w:rPr>
          <w:rFonts w:ascii="Consolas" w:hAnsi="Consolas" w:cs="Consolas"/>
          <w:noProof/>
          <w:sz w:val="16"/>
          <w:szCs w:val="16"/>
        </w:rPr>
      </w:pPr>
      <w:r w:rsidRPr="002472A8">
        <w:rPr>
          <w:rFonts w:ascii="Consolas" w:hAnsi="Consolas" w:cs="Consolas"/>
          <w:noProof/>
          <w:sz w:val="16"/>
          <w:szCs w:val="16"/>
        </w:rPr>
        <w:t>alert( a == b ); // (true == false) неверно, выведет false</w:t>
      </w:r>
    </w:p>
    <w:p w:rsidR="002472A8" w:rsidRDefault="002472A8" w:rsidP="004654DA">
      <w:pPr>
        <w:shd w:val="clear" w:color="auto" w:fill="FFFFFF" w:themeFill="background1"/>
        <w:rPr>
          <w:rFonts w:asciiTheme="minorHAnsi" w:hAnsiTheme="minorHAnsi"/>
          <w:b/>
          <w:bCs/>
          <w:noProof/>
          <w:shd w:val="clear" w:color="auto" w:fill="D6E3BC" w:themeFill="accent3" w:themeFillTint="66"/>
        </w:rPr>
      </w:pPr>
      <w:bookmarkStart w:id="39" w:name="сравнение-разных-типов"/>
    </w:p>
    <w:p w:rsidR="00E64EFE" w:rsidRPr="00E64EFE" w:rsidRDefault="00E64EFE" w:rsidP="00E64EFE">
      <w:pPr>
        <w:pStyle w:val="aa"/>
        <w:rPr>
          <w:b/>
        </w:rPr>
      </w:pPr>
      <w:r w:rsidRPr="00E64EFE">
        <w:rPr>
          <w:b/>
        </w:rPr>
        <w:t>Особый список "ложных" значений в JavaScript таков:</w:t>
      </w:r>
    </w:p>
    <w:p w:rsidR="00E64EFE" w:rsidRPr="00E64EFE" w:rsidRDefault="00E64EFE" w:rsidP="0095150D">
      <w:pPr>
        <w:pStyle w:val="af1"/>
      </w:pPr>
      <w:r>
        <w:t xml:space="preserve">  </w:t>
      </w:r>
      <w:r w:rsidRPr="00E64EFE">
        <w:t>"" (пустая строка)</w:t>
      </w:r>
    </w:p>
    <w:p w:rsidR="00E64EFE" w:rsidRPr="00E64EFE" w:rsidRDefault="00E64EFE" w:rsidP="0095150D">
      <w:pPr>
        <w:pStyle w:val="af1"/>
      </w:pPr>
      <w:r>
        <w:t xml:space="preserve">  </w:t>
      </w:r>
      <w:r w:rsidRPr="00E64EFE">
        <w:t>0, -0, NaN (некорректное число)</w:t>
      </w:r>
    </w:p>
    <w:p w:rsidR="00E64EFE" w:rsidRPr="00E64EFE" w:rsidRDefault="00E64EFE" w:rsidP="0095150D">
      <w:pPr>
        <w:pStyle w:val="af1"/>
      </w:pPr>
      <w:r>
        <w:t xml:space="preserve">  </w:t>
      </w:r>
      <w:r w:rsidRPr="00E64EFE">
        <w:t>null, undefined</w:t>
      </w:r>
    </w:p>
    <w:p w:rsidR="00E64EFE" w:rsidRDefault="00E64EFE" w:rsidP="0095150D">
      <w:pPr>
        <w:pStyle w:val="af1"/>
      </w:pPr>
      <w:r>
        <w:t xml:space="preserve">  </w:t>
      </w:r>
      <w:r w:rsidRPr="00E64EFE">
        <w:t>false</w:t>
      </w:r>
    </w:p>
    <w:p w:rsidR="0095150D" w:rsidRDefault="00E64EFE" w:rsidP="00E64EFE">
      <w:pPr>
        <w:pStyle w:val="aa"/>
      </w:pPr>
      <w:r w:rsidRPr="00E64EFE">
        <w:t>Любое значение, не входящее в этот "ложный" список — "истинно."</w:t>
      </w:r>
    </w:p>
    <w:p w:rsidR="00E64EFE" w:rsidRPr="00E64EFE" w:rsidRDefault="00E64EFE" w:rsidP="00E64EFE">
      <w:pPr>
        <w:pStyle w:val="aa"/>
      </w:pPr>
      <w:r w:rsidRPr="00E64EFE">
        <w:t xml:space="preserve"> Вот несколько примеров:</w:t>
      </w:r>
    </w:p>
    <w:p w:rsidR="00E64EFE" w:rsidRPr="00E64EFE" w:rsidRDefault="0095150D" w:rsidP="0095150D">
      <w:pPr>
        <w:pStyle w:val="af1"/>
      </w:pPr>
      <w:r>
        <w:t xml:space="preserve">  </w:t>
      </w:r>
      <w:r w:rsidR="00E64EFE" w:rsidRPr="00E64EFE">
        <w:t>"hello"</w:t>
      </w:r>
    </w:p>
    <w:p w:rsidR="00E64EFE" w:rsidRDefault="0095150D" w:rsidP="0095150D">
      <w:pPr>
        <w:pStyle w:val="af1"/>
      </w:pPr>
      <w:r>
        <w:t xml:space="preserve">  </w:t>
      </w:r>
      <w:r w:rsidR="00E64EFE" w:rsidRPr="00E64EFE">
        <w:t>42</w:t>
      </w:r>
    </w:p>
    <w:p w:rsidR="00C42520" w:rsidRDefault="00C42520" w:rsidP="00C42520">
      <w:pPr>
        <w:pStyle w:val="af1"/>
      </w:pPr>
      <w:r>
        <w:t xml:space="preserve">  </w:t>
      </w:r>
      <w:r w:rsidRPr="00C42520">
        <w:t>"</w:t>
      </w:r>
      <w:r>
        <w:t>0</w:t>
      </w:r>
      <w:r w:rsidRPr="00C42520">
        <w:t>"</w:t>
      </w:r>
    </w:p>
    <w:p w:rsidR="00C42520" w:rsidRPr="00C42520" w:rsidRDefault="00C42520" w:rsidP="00C42520">
      <w:pPr>
        <w:pStyle w:val="af1"/>
      </w:pPr>
      <w:r>
        <w:t xml:space="preserve">  </w:t>
      </w:r>
      <w:r w:rsidRPr="00E64EFE">
        <w:t>"</w:t>
      </w:r>
      <w:r>
        <w:t xml:space="preserve"> </w:t>
      </w:r>
      <w:r w:rsidRPr="00E64EFE">
        <w:t>"</w:t>
      </w:r>
    </w:p>
    <w:p w:rsidR="00E64EFE" w:rsidRPr="00E64EFE" w:rsidRDefault="0095150D" w:rsidP="0095150D">
      <w:pPr>
        <w:pStyle w:val="af1"/>
      </w:pPr>
      <w:r>
        <w:t xml:space="preserve">  </w:t>
      </w:r>
      <w:r w:rsidR="00E64EFE" w:rsidRPr="00E64EFE">
        <w:t>true</w:t>
      </w:r>
    </w:p>
    <w:p w:rsidR="00E64EFE" w:rsidRPr="00E64EFE" w:rsidRDefault="0095150D" w:rsidP="0095150D">
      <w:pPr>
        <w:pStyle w:val="af1"/>
      </w:pPr>
      <w:r>
        <w:t xml:space="preserve">  </w:t>
      </w:r>
      <w:r w:rsidR="00E64EFE" w:rsidRPr="00E64EFE">
        <w:t>[ ], [ 1, "2", 3 ] (массивы)</w:t>
      </w:r>
    </w:p>
    <w:p w:rsidR="00E64EFE" w:rsidRPr="00E64EFE" w:rsidRDefault="0095150D" w:rsidP="0095150D">
      <w:pPr>
        <w:pStyle w:val="af1"/>
      </w:pPr>
      <w:r>
        <w:t xml:space="preserve">  </w:t>
      </w:r>
      <w:r w:rsidR="00E64EFE" w:rsidRPr="00E64EFE">
        <w:t>{ }, { a: 42 } (объекты)</w:t>
      </w:r>
    </w:p>
    <w:p w:rsidR="00E64EFE" w:rsidRPr="00E64EFE" w:rsidRDefault="0095150D" w:rsidP="0095150D">
      <w:pPr>
        <w:pStyle w:val="af1"/>
      </w:pPr>
      <w:r>
        <w:t xml:space="preserve">  </w:t>
      </w:r>
      <w:r w:rsidR="00E64EFE" w:rsidRPr="00E64EFE">
        <w:t>function foo() { .. } (функции)</w:t>
      </w:r>
    </w:p>
    <w:p w:rsidR="00E64EFE" w:rsidRDefault="00E64EFE" w:rsidP="004654DA">
      <w:pPr>
        <w:shd w:val="clear" w:color="auto" w:fill="FFFFFF" w:themeFill="background1"/>
        <w:rPr>
          <w:rFonts w:asciiTheme="minorHAnsi" w:hAnsiTheme="minorHAnsi"/>
          <w:b/>
          <w:bCs/>
          <w:noProof/>
          <w:shd w:val="clear" w:color="auto" w:fill="D6E3BC" w:themeFill="accent3" w:themeFillTint="66"/>
        </w:rPr>
      </w:pPr>
    </w:p>
    <w:p w:rsidR="004654DA" w:rsidRPr="00C93443" w:rsidRDefault="004654DA" w:rsidP="004654DA">
      <w:pPr>
        <w:shd w:val="clear" w:color="auto" w:fill="FFFFFF" w:themeFill="background1"/>
        <w:rPr>
          <w:rFonts w:asciiTheme="minorHAnsi" w:hAnsiTheme="minorHAnsi"/>
          <w:b/>
          <w:bCs/>
          <w:noProof/>
        </w:rPr>
      </w:pPr>
      <w:r w:rsidRPr="00C93443">
        <w:rPr>
          <w:rFonts w:asciiTheme="minorHAnsi" w:hAnsiTheme="minorHAnsi"/>
          <w:b/>
          <w:bCs/>
          <w:noProof/>
          <w:shd w:val="clear" w:color="auto" w:fill="D6E3BC" w:themeFill="accent3" w:themeFillTint="66"/>
        </w:rPr>
        <w:t>Сравнение разных типов</w:t>
      </w:r>
      <w:bookmarkEnd w:id="39"/>
    </w:p>
    <w:p w:rsidR="004654DA" w:rsidRPr="00C93443" w:rsidRDefault="004654DA" w:rsidP="004654DA">
      <w:pPr>
        <w:shd w:val="clear" w:color="auto" w:fill="FFFFFF" w:themeFill="background1"/>
        <w:rPr>
          <w:rFonts w:asciiTheme="minorHAnsi" w:hAnsiTheme="minorHAnsi"/>
          <w:noProof/>
        </w:rPr>
      </w:pPr>
      <w:r w:rsidRPr="00C93443">
        <w:rPr>
          <w:rFonts w:asciiTheme="minorHAnsi" w:hAnsiTheme="minorHAnsi"/>
          <w:noProof/>
        </w:rPr>
        <w:t>При сравнении значений разных типов, используется числовое преобразование. Оно применяется к обоим значениям.</w:t>
      </w:r>
    </w:p>
    <w:p w:rsidR="004654DA" w:rsidRPr="00C93443" w:rsidRDefault="004654DA" w:rsidP="004654DA">
      <w:pPr>
        <w:shd w:val="clear" w:color="auto" w:fill="FFFFFF" w:themeFill="background1"/>
        <w:rPr>
          <w:rFonts w:asciiTheme="minorHAnsi" w:hAnsiTheme="minorHAnsi"/>
          <w:noProof/>
        </w:rPr>
      </w:pPr>
      <w:r w:rsidRPr="00C93443">
        <w:rPr>
          <w:rFonts w:asciiTheme="minorHAnsi" w:hAnsiTheme="minorHAnsi"/>
          <w:noProof/>
        </w:rPr>
        <w:lastRenderedPageBreak/>
        <w:t>Например:</w:t>
      </w:r>
    </w:p>
    <w:p w:rsidR="004654DA" w:rsidRPr="006B2B54" w:rsidRDefault="004654DA" w:rsidP="006B2B54">
      <w:pPr>
        <w:pStyle w:val="af1"/>
        <w:rPr>
          <w:rStyle w:val="af0"/>
          <w:b w:val="0"/>
          <w:color w:val="auto"/>
        </w:rPr>
      </w:pPr>
      <w:r w:rsidRPr="006B2B54">
        <w:rPr>
          <w:rStyle w:val="af0"/>
          <w:b w:val="0"/>
          <w:color w:val="auto"/>
        </w:rPr>
        <w:t xml:space="preserve">alert( '2' &gt; 1 ); </w:t>
      </w:r>
      <w:r w:rsidR="00AF7FD7">
        <w:rPr>
          <w:rStyle w:val="af0"/>
          <w:b w:val="0"/>
          <w:color w:val="auto"/>
        </w:rPr>
        <w:tab/>
      </w:r>
      <w:r w:rsidRPr="006B2B54">
        <w:rPr>
          <w:rStyle w:val="af0"/>
          <w:b w:val="0"/>
          <w:color w:val="auto"/>
        </w:rPr>
        <w:t>// true, сравнивается как 2 &gt; 1</w:t>
      </w:r>
    </w:p>
    <w:p w:rsidR="004654DA" w:rsidRPr="006B2B54" w:rsidRDefault="004654DA" w:rsidP="006B2B54">
      <w:pPr>
        <w:pStyle w:val="af1"/>
        <w:rPr>
          <w:rStyle w:val="af0"/>
          <w:b w:val="0"/>
          <w:color w:val="auto"/>
        </w:rPr>
      </w:pPr>
      <w:r w:rsidRPr="006B2B54">
        <w:rPr>
          <w:rStyle w:val="af0"/>
          <w:b w:val="0"/>
          <w:color w:val="auto"/>
        </w:rPr>
        <w:t xml:space="preserve">alert( '01' == 1 ); </w:t>
      </w:r>
      <w:r w:rsidR="00AF7FD7">
        <w:rPr>
          <w:rStyle w:val="af0"/>
          <w:b w:val="0"/>
          <w:color w:val="auto"/>
        </w:rPr>
        <w:tab/>
      </w:r>
      <w:r w:rsidRPr="006B2B54">
        <w:rPr>
          <w:rStyle w:val="af0"/>
          <w:b w:val="0"/>
          <w:color w:val="auto"/>
        </w:rPr>
        <w:t>// true, сравнивается как 1 == 1</w:t>
      </w:r>
    </w:p>
    <w:p w:rsidR="004654DA" w:rsidRPr="006B2B54" w:rsidRDefault="004654DA" w:rsidP="006B2B54">
      <w:pPr>
        <w:pStyle w:val="af1"/>
        <w:rPr>
          <w:rStyle w:val="af0"/>
          <w:b w:val="0"/>
          <w:color w:val="auto"/>
        </w:rPr>
      </w:pPr>
      <w:r w:rsidRPr="006B2B54">
        <w:rPr>
          <w:rStyle w:val="af0"/>
          <w:b w:val="0"/>
          <w:color w:val="auto"/>
        </w:rPr>
        <w:t xml:space="preserve">alert( false == 0 ); </w:t>
      </w:r>
      <w:r w:rsidR="00AF7FD7">
        <w:rPr>
          <w:rStyle w:val="af0"/>
          <w:b w:val="0"/>
          <w:color w:val="auto"/>
        </w:rPr>
        <w:tab/>
      </w:r>
      <w:r w:rsidRPr="006B2B54">
        <w:rPr>
          <w:rStyle w:val="af0"/>
          <w:b w:val="0"/>
          <w:color w:val="auto"/>
        </w:rPr>
        <w:t>// true, false становится числом 0</w:t>
      </w:r>
    </w:p>
    <w:p w:rsidR="004654DA" w:rsidRPr="006B2B54" w:rsidRDefault="004654DA" w:rsidP="006B2B54">
      <w:pPr>
        <w:pStyle w:val="af1"/>
        <w:rPr>
          <w:rStyle w:val="af0"/>
          <w:b w:val="0"/>
          <w:color w:val="auto"/>
        </w:rPr>
      </w:pPr>
      <w:r w:rsidRPr="006B2B54">
        <w:rPr>
          <w:rStyle w:val="af0"/>
          <w:b w:val="0"/>
          <w:color w:val="auto"/>
        </w:rPr>
        <w:t xml:space="preserve">alert( true == 1 ); </w:t>
      </w:r>
      <w:r w:rsidR="00AF7FD7">
        <w:rPr>
          <w:rStyle w:val="af0"/>
          <w:b w:val="0"/>
          <w:color w:val="auto"/>
        </w:rPr>
        <w:tab/>
      </w:r>
      <w:r w:rsidRPr="006B2B54">
        <w:rPr>
          <w:rStyle w:val="af0"/>
          <w:b w:val="0"/>
          <w:color w:val="auto"/>
        </w:rPr>
        <w:t>// true, так как true становится числом 1.</w:t>
      </w:r>
    </w:p>
    <w:p w:rsidR="003A5BF7" w:rsidRPr="00AF7FD7" w:rsidRDefault="00AF7FD7" w:rsidP="00AF7FD7">
      <w:pPr>
        <w:pStyle w:val="af1"/>
      </w:pPr>
      <w:r w:rsidRPr="00AF7FD7">
        <w:t xml:space="preserve">new Array(3) == ",,"; </w:t>
      </w:r>
      <w:r>
        <w:tab/>
      </w:r>
      <w:r w:rsidRPr="00AF7FD7">
        <w:t>//true</w:t>
      </w:r>
      <w:r>
        <w:t>, пустой массив на 3 элемента</w:t>
      </w:r>
    </w:p>
    <w:p w:rsidR="00AF7FD7" w:rsidRPr="00AF7FD7" w:rsidRDefault="00AF7FD7" w:rsidP="00AF7FD7">
      <w:pPr>
        <w:pStyle w:val="af1"/>
      </w:pPr>
      <w:r w:rsidRPr="00AF7FD7">
        <w:t xml:space="preserve">new Array(3) === ",,"; </w:t>
      </w:r>
      <w:r>
        <w:tab/>
      </w:r>
      <w:r w:rsidRPr="00AF7FD7">
        <w:t>//false</w:t>
      </w:r>
    </w:p>
    <w:p w:rsidR="00FE52A4" w:rsidRDefault="00FE52A4" w:rsidP="00AF7FD7">
      <w:pPr>
        <w:shd w:val="clear" w:color="auto" w:fill="FFFFFF" w:themeFill="background1"/>
        <w:rPr>
          <w:rFonts w:asciiTheme="minorHAnsi" w:hAnsiTheme="minorHAnsi"/>
          <w:noProof/>
        </w:rPr>
      </w:pPr>
    </w:p>
    <w:p w:rsidR="0095150D" w:rsidRPr="003A5BF7" w:rsidRDefault="003A5BF7" w:rsidP="0095150D">
      <w:pPr>
        <w:shd w:val="clear" w:color="auto" w:fill="FFFFFF" w:themeFill="background1"/>
        <w:rPr>
          <w:rFonts w:asciiTheme="minorHAnsi" w:hAnsiTheme="minorHAnsi"/>
          <w:b/>
          <w:noProof/>
        </w:rPr>
      </w:pPr>
      <w:r w:rsidRPr="003A5BF7">
        <w:rPr>
          <w:rFonts w:asciiTheme="minorHAnsi" w:hAnsiTheme="minorHAnsi"/>
          <w:b/>
          <w:noProof/>
        </w:rPr>
        <w:t xml:space="preserve">Что использовать </w:t>
      </w:r>
      <w:r w:rsidR="0095150D" w:rsidRPr="003A5BF7">
        <w:rPr>
          <w:rFonts w:asciiTheme="minorHAnsi" w:hAnsiTheme="minorHAnsi"/>
          <w:b/>
          <w:noProof/>
        </w:rPr>
        <w:t> == или ===</w:t>
      </w:r>
      <w:r w:rsidRPr="003A5BF7">
        <w:rPr>
          <w:rFonts w:asciiTheme="minorHAnsi" w:hAnsiTheme="minorHAnsi"/>
          <w:b/>
          <w:noProof/>
        </w:rPr>
        <w:t xml:space="preserve"> в различных ситуациях </w:t>
      </w:r>
      <w:r w:rsidR="0095150D" w:rsidRPr="003A5BF7">
        <w:rPr>
          <w:rFonts w:asciiTheme="minorHAnsi" w:hAnsiTheme="minorHAnsi"/>
          <w:b/>
          <w:noProof/>
        </w:rPr>
        <w:t>правила:</w:t>
      </w:r>
    </w:p>
    <w:p w:rsidR="0095150D" w:rsidRPr="0095150D" w:rsidRDefault="0095150D" w:rsidP="00DA7B0A">
      <w:pPr>
        <w:numPr>
          <w:ilvl w:val="0"/>
          <w:numId w:val="73"/>
        </w:numPr>
        <w:shd w:val="clear" w:color="auto" w:fill="FFFFFF" w:themeFill="background1"/>
        <w:rPr>
          <w:rFonts w:asciiTheme="minorHAnsi" w:hAnsiTheme="minorHAnsi"/>
          <w:noProof/>
        </w:rPr>
      </w:pPr>
      <w:r w:rsidRPr="0095150D">
        <w:rPr>
          <w:rFonts w:asciiTheme="minorHAnsi" w:hAnsiTheme="minorHAnsi"/>
          <w:noProof/>
        </w:rPr>
        <w:t>Если одно из значений (т.е. сторона) в сравнении может быть значением </w:t>
      </w:r>
      <w:r w:rsidRPr="00FE52A4">
        <w:rPr>
          <w:rStyle w:val="af0"/>
        </w:rPr>
        <w:t>true</w:t>
      </w:r>
      <w:r w:rsidRPr="00FE52A4">
        <w:rPr>
          <w:rFonts w:asciiTheme="minorHAnsi" w:hAnsiTheme="minorHAnsi"/>
          <w:noProof/>
          <w:color w:val="7030A0"/>
        </w:rPr>
        <w:t> </w:t>
      </w:r>
      <w:r w:rsidRPr="0095150D">
        <w:rPr>
          <w:rFonts w:asciiTheme="minorHAnsi" w:hAnsiTheme="minorHAnsi"/>
          <w:noProof/>
        </w:rPr>
        <w:t>или </w:t>
      </w:r>
      <w:r w:rsidRPr="00FE52A4">
        <w:rPr>
          <w:rStyle w:val="af0"/>
        </w:rPr>
        <w:t>false</w:t>
      </w:r>
      <w:r w:rsidRPr="0095150D">
        <w:rPr>
          <w:rFonts w:asciiTheme="minorHAnsi" w:hAnsiTheme="minorHAnsi"/>
          <w:noProof/>
        </w:rPr>
        <w:t>, избегайте == и используйте </w:t>
      </w:r>
      <w:r w:rsidRPr="00FE52A4">
        <w:rPr>
          <w:rStyle w:val="af0"/>
        </w:rPr>
        <w:t>===.</w:t>
      </w:r>
    </w:p>
    <w:p w:rsidR="0095150D" w:rsidRPr="0095150D" w:rsidRDefault="0095150D" w:rsidP="00DA7B0A">
      <w:pPr>
        <w:numPr>
          <w:ilvl w:val="0"/>
          <w:numId w:val="73"/>
        </w:numPr>
        <w:shd w:val="clear" w:color="auto" w:fill="FFFFFF" w:themeFill="background1"/>
        <w:rPr>
          <w:rFonts w:asciiTheme="minorHAnsi" w:hAnsiTheme="minorHAnsi"/>
          <w:noProof/>
        </w:rPr>
      </w:pPr>
      <w:r w:rsidRPr="0095150D">
        <w:rPr>
          <w:rFonts w:asciiTheme="minorHAnsi" w:hAnsiTheme="minorHAnsi"/>
          <w:noProof/>
        </w:rPr>
        <w:t>Если одно из значений в сравнении может быть одним из этих особых значений (</w:t>
      </w:r>
      <w:r w:rsidRPr="00FE52A4">
        <w:rPr>
          <w:rStyle w:val="af0"/>
        </w:rPr>
        <w:t>0</w:t>
      </w:r>
      <w:r w:rsidRPr="0095150D">
        <w:rPr>
          <w:rFonts w:asciiTheme="minorHAnsi" w:hAnsiTheme="minorHAnsi"/>
          <w:noProof/>
        </w:rPr>
        <w:t>, </w:t>
      </w:r>
      <w:r w:rsidRPr="00FE52A4">
        <w:rPr>
          <w:rStyle w:val="af0"/>
        </w:rPr>
        <w:t>""</w:t>
      </w:r>
      <w:r w:rsidRPr="0095150D">
        <w:rPr>
          <w:rFonts w:asciiTheme="minorHAnsi" w:hAnsiTheme="minorHAnsi"/>
          <w:noProof/>
        </w:rPr>
        <w:t> или </w:t>
      </w:r>
      <w:r w:rsidRPr="00FE52A4">
        <w:rPr>
          <w:rStyle w:val="af0"/>
        </w:rPr>
        <w:t>[]</w:t>
      </w:r>
      <w:r w:rsidRPr="0095150D">
        <w:rPr>
          <w:rFonts w:asciiTheme="minorHAnsi" w:hAnsiTheme="minorHAnsi"/>
          <w:noProof/>
        </w:rPr>
        <w:t> — пустой массив), избегайте == и используйте </w:t>
      </w:r>
      <w:r w:rsidRPr="00FE52A4">
        <w:rPr>
          <w:rStyle w:val="af0"/>
        </w:rPr>
        <w:t>===.</w:t>
      </w:r>
    </w:p>
    <w:p w:rsidR="0095150D" w:rsidRDefault="0095150D" w:rsidP="00DA7B0A">
      <w:pPr>
        <w:numPr>
          <w:ilvl w:val="0"/>
          <w:numId w:val="73"/>
        </w:numPr>
        <w:shd w:val="clear" w:color="auto" w:fill="FFFFFF" w:themeFill="background1"/>
        <w:rPr>
          <w:rFonts w:asciiTheme="minorHAnsi" w:hAnsiTheme="minorHAnsi"/>
          <w:noProof/>
        </w:rPr>
      </w:pPr>
      <w:r w:rsidRPr="0095150D">
        <w:rPr>
          <w:rFonts w:asciiTheme="minorHAnsi" w:hAnsiTheme="minorHAnsi"/>
          <w:noProof/>
        </w:rPr>
        <w:t>Во </w:t>
      </w:r>
      <w:r w:rsidRPr="0095150D">
        <w:rPr>
          <w:rFonts w:asciiTheme="minorHAnsi" w:hAnsiTheme="minorHAnsi"/>
          <w:i/>
          <w:iCs/>
          <w:noProof/>
        </w:rPr>
        <w:t>всех</w:t>
      </w:r>
      <w:r w:rsidRPr="0095150D">
        <w:rPr>
          <w:rFonts w:asciiTheme="minorHAnsi" w:hAnsiTheme="minorHAnsi"/>
          <w:noProof/>
        </w:rPr>
        <w:t> остальных случаях, вы можете безопасно использовать </w:t>
      </w:r>
      <w:r w:rsidRPr="00FE52A4">
        <w:rPr>
          <w:rStyle w:val="af0"/>
        </w:rPr>
        <w:t>==</w:t>
      </w:r>
      <w:r w:rsidRPr="0095150D">
        <w:rPr>
          <w:rFonts w:asciiTheme="minorHAnsi" w:hAnsiTheme="minorHAnsi"/>
          <w:noProof/>
        </w:rPr>
        <w:t>. Это не только безопасно, но во многих случаях это упрощает ваш код путем повышения читаемости.</w:t>
      </w:r>
    </w:p>
    <w:p w:rsidR="003A5BF7" w:rsidRPr="0095150D" w:rsidRDefault="003A5BF7" w:rsidP="003A5BF7">
      <w:pPr>
        <w:shd w:val="clear" w:color="auto" w:fill="FFFFFF" w:themeFill="background1"/>
        <w:rPr>
          <w:rFonts w:asciiTheme="minorHAnsi" w:hAnsiTheme="minorHAnsi"/>
          <w:noProof/>
        </w:rPr>
      </w:pPr>
      <w:r w:rsidRPr="003A5BF7">
        <w:rPr>
          <w:rFonts w:asciiTheme="minorHAnsi" w:hAnsiTheme="minorHAnsi"/>
          <w:noProof/>
        </w:rPr>
        <w:t>Форма не-равно != идет в паре с ==, а форма !== — в паре с ===. Все правила и утверждения, которые мы только что обсудили также применимы для этих сравнений на не равно.</w:t>
      </w:r>
    </w:p>
    <w:p w:rsidR="002472A8" w:rsidRDefault="002472A8" w:rsidP="001D4625">
      <w:pPr>
        <w:shd w:val="clear" w:color="auto" w:fill="FFFFFF" w:themeFill="background1"/>
        <w:rPr>
          <w:rFonts w:asciiTheme="minorHAnsi" w:hAnsiTheme="minorHAnsi"/>
          <w:noProof/>
        </w:rPr>
      </w:pPr>
    </w:p>
    <w:p w:rsidR="003A5BF7" w:rsidRPr="003A5BF7" w:rsidRDefault="003A5BF7" w:rsidP="003A5BF7">
      <w:pPr>
        <w:shd w:val="clear" w:color="auto" w:fill="FFFFFF" w:themeFill="background1"/>
        <w:rPr>
          <w:rFonts w:asciiTheme="minorHAnsi" w:hAnsiTheme="minorHAnsi"/>
          <w:noProof/>
        </w:rPr>
      </w:pPr>
      <w:r>
        <w:rPr>
          <w:rFonts w:asciiTheme="minorHAnsi" w:hAnsiTheme="minorHAnsi"/>
          <w:noProof/>
        </w:rPr>
        <w:t>С</w:t>
      </w:r>
      <w:r w:rsidRPr="003A5BF7">
        <w:rPr>
          <w:rFonts w:asciiTheme="minorHAnsi" w:hAnsiTheme="minorHAnsi"/>
          <w:noProof/>
        </w:rPr>
        <w:t>ледует особо обратить внимение на правила сравнения == и ===, если вы сравниваете два непримитивных значения, таких как object (включая function и array). Так как эти значения на самом деле хранятся по ссылке, оба сравнения == и === просто проверят равны ли ссылки, но ничего не сделают касаемо самих значений.</w:t>
      </w:r>
    </w:p>
    <w:p w:rsidR="003A5BF7" w:rsidRPr="003A5BF7" w:rsidRDefault="003A5BF7" w:rsidP="003A5BF7">
      <w:pPr>
        <w:shd w:val="clear" w:color="auto" w:fill="FFFFFF" w:themeFill="background1"/>
        <w:rPr>
          <w:rFonts w:asciiTheme="minorHAnsi" w:hAnsiTheme="minorHAnsi"/>
          <w:noProof/>
        </w:rPr>
      </w:pPr>
      <w:r w:rsidRPr="003A5BF7">
        <w:rPr>
          <w:rFonts w:asciiTheme="minorHAnsi" w:hAnsiTheme="minorHAnsi"/>
          <w:noProof/>
        </w:rPr>
        <w:t>Например, массив по умолчанию приводится к строке простым присоединением всех значений с запятыми (,) между ними. Можно было бы подумать, что эти два массива с одинаковым содержимым будут равны по ==, но это не так:</w:t>
      </w:r>
    </w:p>
    <w:p w:rsidR="003A5BF7" w:rsidRPr="003A5BF7" w:rsidRDefault="003A5BF7" w:rsidP="003A5BF7">
      <w:pPr>
        <w:pStyle w:val="af1"/>
      </w:pPr>
      <w:r w:rsidRPr="003A5BF7">
        <w:t>var a = [1,2,3];</w:t>
      </w:r>
    </w:p>
    <w:p w:rsidR="003A5BF7" w:rsidRPr="003A5BF7" w:rsidRDefault="003A5BF7" w:rsidP="003A5BF7">
      <w:pPr>
        <w:pStyle w:val="af1"/>
      </w:pPr>
      <w:r w:rsidRPr="003A5BF7">
        <w:t>var b = [1,2,3];</w:t>
      </w:r>
    </w:p>
    <w:p w:rsidR="003A5BF7" w:rsidRPr="003A5BF7" w:rsidRDefault="003A5BF7" w:rsidP="003A5BF7">
      <w:pPr>
        <w:pStyle w:val="af1"/>
      </w:pPr>
      <w:r w:rsidRPr="003A5BF7">
        <w:t>var c = "1,2,3";</w:t>
      </w:r>
    </w:p>
    <w:p w:rsidR="003A5BF7" w:rsidRPr="003A5BF7" w:rsidRDefault="003A5BF7" w:rsidP="003A5BF7">
      <w:pPr>
        <w:pStyle w:val="af1"/>
      </w:pPr>
    </w:p>
    <w:p w:rsidR="003A5BF7" w:rsidRPr="003A5BF7" w:rsidRDefault="003A5BF7" w:rsidP="003A5BF7">
      <w:pPr>
        <w:pStyle w:val="af1"/>
      </w:pPr>
      <w:r w:rsidRPr="003A5BF7">
        <w:t>a == c;</w:t>
      </w:r>
      <w:r w:rsidRPr="003A5BF7">
        <w:tab/>
      </w:r>
      <w:r w:rsidRPr="003A5BF7">
        <w:tab/>
        <w:t>// true</w:t>
      </w:r>
    </w:p>
    <w:p w:rsidR="003A5BF7" w:rsidRPr="003A5BF7" w:rsidRDefault="003A5BF7" w:rsidP="003A5BF7">
      <w:pPr>
        <w:pStyle w:val="af1"/>
      </w:pPr>
      <w:r w:rsidRPr="003A5BF7">
        <w:t>b == c;</w:t>
      </w:r>
      <w:r w:rsidRPr="003A5BF7">
        <w:tab/>
      </w:r>
      <w:r w:rsidRPr="003A5BF7">
        <w:tab/>
        <w:t>// true</w:t>
      </w:r>
    </w:p>
    <w:p w:rsidR="003A5BF7" w:rsidRDefault="003A5BF7" w:rsidP="003A5BF7">
      <w:pPr>
        <w:pStyle w:val="af1"/>
      </w:pPr>
      <w:r w:rsidRPr="003A5BF7">
        <w:t>a == b;</w:t>
      </w:r>
      <w:r w:rsidRPr="003A5BF7">
        <w:tab/>
      </w:r>
      <w:r w:rsidRPr="003A5BF7">
        <w:tab/>
        <w:t>// false</w:t>
      </w:r>
    </w:p>
    <w:p w:rsidR="00A90C43" w:rsidRDefault="00A90C43" w:rsidP="00A90C43">
      <w:pPr>
        <w:pStyle w:val="aa"/>
      </w:pPr>
    </w:p>
    <w:p w:rsidR="00A90C43" w:rsidRPr="00A90C43" w:rsidRDefault="00A90C43" w:rsidP="00A90C43">
      <w:pPr>
        <w:pStyle w:val="aa"/>
      </w:pPr>
      <w:r w:rsidRPr="00A90C43">
        <w:t>Самое большое затруднение, в которое вы можете попасть со сравнениями между потенциально разными типами значений (помните, что нет формы "строгого неравенства"?) — это когда одно из значений не может быть превращено в корректное число, например:</w:t>
      </w:r>
    </w:p>
    <w:p w:rsidR="00A90C43" w:rsidRPr="00A90C43" w:rsidRDefault="00A90C43" w:rsidP="00A90C43">
      <w:pPr>
        <w:pStyle w:val="af1"/>
      </w:pPr>
      <w:r w:rsidRPr="00A90C43">
        <w:t>var a = 42;</w:t>
      </w:r>
    </w:p>
    <w:p w:rsidR="00A90C43" w:rsidRPr="00A90C43" w:rsidRDefault="00A90C43" w:rsidP="00A90C43">
      <w:pPr>
        <w:pStyle w:val="af1"/>
      </w:pPr>
      <w:r w:rsidRPr="00A90C43">
        <w:t>var b = "foo";</w:t>
      </w:r>
    </w:p>
    <w:p w:rsidR="00A90C43" w:rsidRPr="00A90C43" w:rsidRDefault="00A90C43" w:rsidP="00A90C43">
      <w:pPr>
        <w:pStyle w:val="af1"/>
      </w:pPr>
    </w:p>
    <w:p w:rsidR="00A90C43" w:rsidRPr="00A90C43" w:rsidRDefault="00A90C43" w:rsidP="00A90C43">
      <w:pPr>
        <w:pStyle w:val="af1"/>
      </w:pPr>
      <w:r w:rsidRPr="00A90C43">
        <w:t>a &lt; b;</w:t>
      </w:r>
      <w:r w:rsidRPr="00A90C43">
        <w:tab/>
      </w:r>
      <w:r w:rsidRPr="00A90C43">
        <w:tab/>
        <w:t>// false</w:t>
      </w:r>
    </w:p>
    <w:p w:rsidR="00A90C43" w:rsidRPr="00A90C43" w:rsidRDefault="00A90C43" w:rsidP="00A90C43">
      <w:pPr>
        <w:pStyle w:val="af1"/>
      </w:pPr>
      <w:r w:rsidRPr="00A90C43">
        <w:t>a &gt; b;</w:t>
      </w:r>
      <w:r w:rsidRPr="00A90C43">
        <w:tab/>
      </w:r>
      <w:r w:rsidRPr="00A90C43">
        <w:tab/>
        <w:t>// false</w:t>
      </w:r>
    </w:p>
    <w:p w:rsidR="00A90C43" w:rsidRPr="00A90C43" w:rsidRDefault="00A90C43" w:rsidP="00A90C43">
      <w:pPr>
        <w:pStyle w:val="af1"/>
      </w:pPr>
      <w:r w:rsidRPr="00A90C43">
        <w:t>a == b;</w:t>
      </w:r>
      <w:r w:rsidRPr="00A90C43">
        <w:tab/>
      </w:r>
      <w:r w:rsidRPr="00A90C43">
        <w:tab/>
        <w:t>// false</w:t>
      </w:r>
    </w:p>
    <w:p w:rsidR="003A5BF7" w:rsidRPr="00C93443" w:rsidRDefault="003A5BF7" w:rsidP="001D4625">
      <w:pPr>
        <w:shd w:val="clear" w:color="auto" w:fill="FFFFFF" w:themeFill="background1"/>
        <w:rPr>
          <w:rFonts w:asciiTheme="minorHAnsi" w:hAnsiTheme="minorHAnsi"/>
          <w:noProof/>
        </w:rPr>
      </w:pPr>
    </w:p>
    <w:p w:rsidR="004654DA" w:rsidRPr="00C93443" w:rsidRDefault="004654DA" w:rsidP="004654DA">
      <w:pPr>
        <w:shd w:val="clear" w:color="auto" w:fill="FFFFFF" w:themeFill="background1"/>
        <w:rPr>
          <w:rFonts w:asciiTheme="minorHAnsi" w:hAnsiTheme="minorHAnsi"/>
          <w:b/>
          <w:bCs/>
          <w:noProof/>
          <w:shd w:val="clear" w:color="auto" w:fill="E5B8B7" w:themeFill="accent2" w:themeFillTint="66"/>
        </w:rPr>
      </w:pPr>
      <w:bookmarkStart w:id="40" w:name="строгое-равенство"/>
      <w:r w:rsidRPr="00C93443">
        <w:rPr>
          <w:rFonts w:asciiTheme="minorHAnsi" w:hAnsiTheme="minorHAnsi"/>
          <w:b/>
          <w:bCs/>
          <w:noProof/>
          <w:shd w:val="clear" w:color="auto" w:fill="D6E3BC" w:themeFill="accent3" w:themeFillTint="66"/>
        </w:rPr>
        <w:t>Строгое равенство</w:t>
      </w:r>
      <w:bookmarkEnd w:id="40"/>
    </w:p>
    <w:p w:rsidR="004654DA" w:rsidRPr="00C93443" w:rsidRDefault="004654DA" w:rsidP="003A5BF7">
      <w:pPr>
        <w:pStyle w:val="aa"/>
      </w:pPr>
      <w:r w:rsidRPr="00C93443">
        <w:t>В обычном операторе == есть «проблема» – он не может отличить 0 от false</w:t>
      </w:r>
    </w:p>
    <w:p w:rsidR="004654DA" w:rsidRPr="006B2B54" w:rsidRDefault="004654DA" w:rsidP="006B2B54">
      <w:pPr>
        <w:pStyle w:val="af1"/>
        <w:rPr>
          <w:rStyle w:val="af0"/>
          <w:b w:val="0"/>
          <w:color w:val="auto"/>
        </w:rPr>
      </w:pPr>
      <w:r w:rsidRPr="006B2B54">
        <w:rPr>
          <w:rStyle w:val="af0"/>
          <w:b w:val="0"/>
          <w:color w:val="auto"/>
        </w:rPr>
        <w:t>alert( 0 == false ); // true</w:t>
      </w:r>
    </w:p>
    <w:p w:rsidR="004654DA" w:rsidRPr="00C93443" w:rsidRDefault="004654DA" w:rsidP="004654DA">
      <w:pPr>
        <w:shd w:val="clear" w:color="auto" w:fill="FFFFFF" w:themeFill="background1"/>
        <w:rPr>
          <w:rFonts w:asciiTheme="minorHAnsi" w:hAnsiTheme="minorHAnsi"/>
          <w:noProof/>
        </w:rPr>
      </w:pPr>
      <w:r w:rsidRPr="00C93443">
        <w:rPr>
          <w:rFonts w:asciiTheme="minorHAnsi" w:hAnsiTheme="minorHAnsi"/>
          <w:noProof/>
        </w:rPr>
        <w:t>Та же ситуация с пустой строкой:</w:t>
      </w:r>
    </w:p>
    <w:p w:rsidR="004654DA" w:rsidRPr="006B2B54" w:rsidRDefault="004654DA" w:rsidP="006B2B54">
      <w:pPr>
        <w:pStyle w:val="af1"/>
        <w:rPr>
          <w:rStyle w:val="af0"/>
          <w:b w:val="0"/>
          <w:color w:val="auto"/>
        </w:rPr>
      </w:pPr>
      <w:r w:rsidRPr="006B2B54">
        <w:rPr>
          <w:rStyle w:val="af0"/>
          <w:b w:val="0"/>
          <w:color w:val="auto"/>
        </w:rPr>
        <w:t>alert( '' == false ); // true</w:t>
      </w:r>
    </w:p>
    <w:p w:rsidR="004654DA" w:rsidRPr="00C93443" w:rsidRDefault="004654DA" w:rsidP="00B2183E">
      <w:pPr>
        <w:shd w:val="clear" w:color="auto" w:fill="FFFFFF" w:themeFill="background1"/>
        <w:rPr>
          <w:rFonts w:asciiTheme="minorHAnsi" w:hAnsiTheme="minorHAnsi"/>
          <w:noProof/>
        </w:rPr>
      </w:pPr>
      <w:r w:rsidRPr="00C93443">
        <w:rPr>
          <w:rFonts w:asciiTheme="minorHAnsi" w:hAnsiTheme="minorHAnsi"/>
          <w:noProof/>
        </w:rPr>
        <w:t>Это естественное следствие того, что операнды разных типов преобразовались к числу. Пустая строка, как и false, при преобразовании к числу дают 0.</w:t>
      </w:r>
    </w:p>
    <w:p w:rsidR="004654DA" w:rsidRPr="00C93443" w:rsidRDefault="004654DA" w:rsidP="00B2183E">
      <w:pPr>
        <w:shd w:val="clear" w:color="auto" w:fill="FFFFFF" w:themeFill="background1"/>
        <w:rPr>
          <w:rFonts w:asciiTheme="minorHAnsi" w:hAnsiTheme="minorHAnsi"/>
          <w:b/>
          <w:bCs/>
          <w:noProof/>
        </w:rPr>
      </w:pPr>
      <w:r w:rsidRPr="006B2B54">
        <w:rPr>
          <w:rFonts w:asciiTheme="minorHAnsi" w:hAnsiTheme="minorHAnsi"/>
          <w:b/>
          <w:bCs/>
          <w:noProof/>
          <w:shd w:val="clear" w:color="auto" w:fill="CCC0D9" w:themeFill="accent4" w:themeFillTint="66"/>
        </w:rPr>
        <w:t>Для проверки равенства без преобразования типов используются операторы строгого равенства === (тройное равно) и !==</w:t>
      </w:r>
    </w:p>
    <w:p w:rsidR="00A00891" w:rsidRPr="00C93443" w:rsidRDefault="00A00891" w:rsidP="00A00891">
      <w:pPr>
        <w:shd w:val="clear" w:color="auto" w:fill="FFFFFF" w:themeFill="background1"/>
        <w:rPr>
          <w:rFonts w:asciiTheme="minorHAnsi" w:hAnsiTheme="minorHAnsi"/>
          <w:noProof/>
        </w:rPr>
      </w:pPr>
      <w:r w:rsidRPr="00C93443">
        <w:rPr>
          <w:rFonts w:asciiTheme="minorHAnsi" w:hAnsiTheme="minorHAnsi"/>
          <w:noProof/>
        </w:rPr>
        <w:t>Если тип разный, то они всегда возвращают false:</w:t>
      </w:r>
    </w:p>
    <w:p w:rsidR="00A00891" w:rsidRPr="006B2B54" w:rsidRDefault="00A00891" w:rsidP="006B2B54">
      <w:pPr>
        <w:pStyle w:val="af1"/>
        <w:rPr>
          <w:rStyle w:val="af0"/>
          <w:b w:val="0"/>
          <w:color w:val="auto"/>
        </w:rPr>
      </w:pPr>
      <w:r w:rsidRPr="006B2B54">
        <w:rPr>
          <w:rStyle w:val="af0"/>
          <w:b w:val="0"/>
          <w:color w:val="auto"/>
        </w:rPr>
        <w:t>alert( 0 === false ); // false, т.к. типы различны</w:t>
      </w:r>
    </w:p>
    <w:p w:rsidR="004654DA" w:rsidRPr="00C93443" w:rsidRDefault="00A00891" w:rsidP="00A00891">
      <w:pPr>
        <w:shd w:val="clear" w:color="auto" w:fill="FFFFFF" w:themeFill="background1"/>
        <w:rPr>
          <w:rFonts w:asciiTheme="minorHAnsi" w:hAnsiTheme="minorHAnsi"/>
          <w:noProof/>
        </w:rPr>
      </w:pPr>
      <w:r w:rsidRPr="00C93443">
        <w:rPr>
          <w:rFonts w:asciiTheme="minorHAnsi" w:hAnsiTheme="minorHAnsi"/>
          <w:noProof/>
        </w:rPr>
        <w:t>Строгое сравнение предпочтительно, если мы хотим быть уверены, что «сюрпризов» не будет.</w:t>
      </w:r>
    </w:p>
    <w:p w:rsidR="00FE52A4" w:rsidRDefault="00FE52A4" w:rsidP="00FB0536">
      <w:pPr>
        <w:pStyle w:val="aa"/>
      </w:pPr>
    </w:p>
    <w:p w:rsidR="00B2183E" w:rsidRPr="00721263" w:rsidRDefault="00B2183E" w:rsidP="00FB0536">
      <w:pPr>
        <w:pStyle w:val="aa"/>
        <w:rPr>
          <w:b/>
          <w:lang w:val="en-US"/>
        </w:rPr>
      </w:pPr>
      <w:r w:rsidRPr="00721263">
        <w:rPr>
          <w:b/>
        </w:rPr>
        <w:t>Булева логика</w:t>
      </w:r>
      <w:r w:rsidR="00E51F09">
        <w:rPr>
          <w:b/>
        </w:rPr>
        <w:t xml:space="preserve"> </w:t>
      </w:r>
    </w:p>
    <w:p w:rsidR="00B2183E" w:rsidRDefault="00B2183E" w:rsidP="00FB0536">
      <w:pPr>
        <w:pStyle w:val="af1"/>
        <w:rPr>
          <w:rStyle w:val="af0"/>
          <w:lang w:val="en-US"/>
        </w:rPr>
      </w:pPr>
      <w:r w:rsidRPr="002472A8">
        <w:rPr>
          <w:rStyle w:val="af0"/>
        </w:rPr>
        <w:t xml:space="preserve">1 &amp;&amp; 2 &amp;&amp; 3 &amp;&amp; 0; логическое и. </w:t>
      </w:r>
      <w:r w:rsidRPr="002472A8">
        <w:rPr>
          <w:rStyle w:val="af0"/>
        </w:rPr>
        <w:tab/>
      </w:r>
      <w:r w:rsidRPr="002472A8">
        <w:rPr>
          <w:rStyle w:val="af0"/>
        </w:rPr>
        <w:tab/>
        <w:t>0</w:t>
      </w:r>
    </w:p>
    <w:p w:rsidR="0082323C" w:rsidRPr="0082323C" w:rsidRDefault="0082323C" w:rsidP="00FB0536">
      <w:pPr>
        <w:pStyle w:val="af1"/>
      </w:pPr>
      <w:r w:rsidRPr="0082323C">
        <w:t>x &lt; 10 &amp;&amp; y &gt; 1 x = 6; y = 3;</w:t>
      </w:r>
      <w:r>
        <w:rPr>
          <w:lang w:val="en-US"/>
        </w:rPr>
        <w:tab/>
      </w:r>
      <w:r>
        <w:rPr>
          <w:lang w:val="en-US"/>
        </w:rPr>
        <w:tab/>
      </w:r>
      <w:r w:rsidRPr="0082323C">
        <w:t>true</w:t>
      </w:r>
    </w:p>
    <w:p w:rsidR="00B2183E" w:rsidRDefault="00B2183E" w:rsidP="00FB0536">
      <w:pPr>
        <w:pStyle w:val="af1"/>
        <w:rPr>
          <w:rStyle w:val="af0"/>
          <w:lang w:val="en-US"/>
        </w:rPr>
      </w:pPr>
      <w:r w:rsidRPr="002472A8">
        <w:rPr>
          <w:rStyle w:val="af0"/>
        </w:rPr>
        <w:t>0 || 1 || 2; логическое или.</w:t>
      </w:r>
      <w:r w:rsidR="002472A8">
        <w:rPr>
          <w:rStyle w:val="af0"/>
        </w:rPr>
        <w:tab/>
      </w:r>
      <w:r w:rsidR="002472A8">
        <w:rPr>
          <w:rStyle w:val="af0"/>
        </w:rPr>
        <w:tab/>
      </w:r>
      <w:r w:rsidRPr="002472A8">
        <w:rPr>
          <w:rStyle w:val="af0"/>
        </w:rPr>
        <w:t>1</w:t>
      </w:r>
    </w:p>
    <w:p w:rsidR="0082323C" w:rsidRPr="0082323C" w:rsidRDefault="0082323C" w:rsidP="00FB0536">
      <w:pPr>
        <w:pStyle w:val="af1"/>
      </w:pPr>
      <w:r w:rsidRPr="0082323C">
        <w:t xml:space="preserve">x == 5 || y == 5 </w:t>
      </w:r>
      <w:r>
        <w:rPr>
          <w:lang w:val="en-US"/>
        </w:rPr>
        <w:tab/>
      </w:r>
      <w:r>
        <w:t xml:space="preserve">при </w:t>
      </w:r>
      <w:r>
        <w:rPr>
          <w:lang w:val="en-US"/>
        </w:rPr>
        <w:t>x=6, y= 3;</w:t>
      </w:r>
      <w:r>
        <w:rPr>
          <w:lang w:val="en-US"/>
        </w:rPr>
        <w:tab/>
      </w:r>
      <w:r w:rsidRPr="0082323C">
        <w:t>false</w:t>
      </w:r>
    </w:p>
    <w:p w:rsidR="00B2183E" w:rsidRDefault="00B2183E" w:rsidP="00FB0536">
      <w:pPr>
        <w:pStyle w:val="af1"/>
        <w:rPr>
          <w:rStyle w:val="af0"/>
          <w:lang w:val="en-US"/>
        </w:rPr>
      </w:pPr>
      <w:r w:rsidRPr="002472A8">
        <w:rPr>
          <w:rStyle w:val="af0"/>
        </w:rPr>
        <w:t xml:space="preserve">!false – логическое отрицание.  </w:t>
      </w:r>
      <w:r w:rsidRPr="002472A8">
        <w:rPr>
          <w:rStyle w:val="af0"/>
        </w:rPr>
        <w:tab/>
      </w:r>
      <w:r w:rsidRPr="002472A8">
        <w:rPr>
          <w:rStyle w:val="af0"/>
        </w:rPr>
        <w:tab/>
        <w:t>true</w:t>
      </w:r>
    </w:p>
    <w:p w:rsidR="0082323C" w:rsidRPr="0082323C" w:rsidRDefault="0082323C" w:rsidP="00FB0536">
      <w:pPr>
        <w:pStyle w:val="af1"/>
      </w:pPr>
      <w:r w:rsidRPr="0082323C">
        <w:t xml:space="preserve">!(x == y) </w:t>
      </w:r>
      <w:r>
        <w:rPr>
          <w:lang w:val="en-US"/>
        </w:rPr>
        <w:tab/>
      </w:r>
      <w:r>
        <w:t xml:space="preserve">при </w:t>
      </w:r>
      <w:r>
        <w:rPr>
          <w:lang w:val="en-US"/>
        </w:rPr>
        <w:t>x=6, y= 3;</w:t>
      </w:r>
      <w:r>
        <w:rPr>
          <w:lang w:val="en-US"/>
        </w:rPr>
        <w:tab/>
      </w:r>
      <w:r>
        <w:rPr>
          <w:lang w:val="en-US"/>
        </w:rPr>
        <w:tab/>
      </w:r>
      <w:r w:rsidRPr="0082323C">
        <w:t>true</w:t>
      </w:r>
    </w:p>
    <w:p w:rsidR="00C876DD" w:rsidRPr="00C93443" w:rsidRDefault="00C876DD" w:rsidP="00752F6A">
      <w:pPr>
        <w:pStyle w:val="3"/>
        <w:rPr>
          <w:noProof/>
        </w:rPr>
      </w:pPr>
      <w:bookmarkStart w:id="41" w:name="или"/>
      <w:r w:rsidRPr="00C93443">
        <w:rPr>
          <w:noProof/>
          <w:shd w:val="clear" w:color="auto" w:fill="00B0F0"/>
        </w:rPr>
        <w:t>|| (ИЛИ)</w:t>
      </w:r>
      <w:bookmarkEnd w:id="41"/>
    </w:p>
    <w:p w:rsidR="00C876DD" w:rsidRPr="00C93443" w:rsidRDefault="00C876DD" w:rsidP="00752F6A">
      <w:pPr>
        <w:shd w:val="clear" w:color="auto" w:fill="FFFFFF" w:themeFill="background1"/>
        <w:rPr>
          <w:rFonts w:asciiTheme="minorHAnsi" w:hAnsiTheme="minorHAnsi"/>
          <w:noProof/>
        </w:rPr>
      </w:pPr>
      <w:r w:rsidRPr="00C93443">
        <w:rPr>
          <w:rFonts w:asciiTheme="minorHAnsi" w:hAnsiTheme="minorHAnsi"/>
          <w:noProof/>
        </w:rPr>
        <w:t>Оператор ИЛИ выглядит как двойной символ вертикальной черты:</w:t>
      </w:r>
    </w:p>
    <w:p w:rsidR="00C876DD" w:rsidRPr="00582B11" w:rsidRDefault="00C876DD" w:rsidP="00752F6A">
      <w:pPr>
        <w:pStyle w:val="af1"/>
        <w:rPr>
          <w:rStyle w:val="af0"/>
          <w:b w:val="0"/>
          <w:color w:val="auto"/>
        </w:rPr>
      </w:pPr>
      <w:r w:rsidRPr="00582B11">
        <w:rPr>
          <w:rStyle w:val="af0"/>
          <w:b w:val="0"/>
          <w:color w:val="auto"/>
        </w:rPr>
        <w:t>result = a || b;</w:t>
      </w:r>
    </w:p>
    <w:p w:rsidR="00C876DD" w:rsidRPr="00C93443" w:rsidRDefault="00C876DD" w:rsidP="00752F6A">
      <w:pPr>
        <w:shd w:val="clear" w:color="auto" w:fill="FFFFFF" w:themeFill="background1"/>
        <w:rPr>
          <w:rFonts w:asciiTheme="minorHAnsi" w:hAnsiTheme="minorHAnsi"/>
          <w:noProof/>
        </w:rPr>
      </w:pPr>
      <w:r w:rsidRPr="00C93443">
        <w:rPr>
          <w:rFonts w:asciiTheme="minorHAnsi" w:hAnsiTheme="minorHAnsi"/>
          <w:noProof/>
        </w:rPr>
        <w:t xml:space="preserve">Логическое ИЛИ в классическом программировании работает следующим образом: "если </w:t>
      </w:r>
      <w:r w:rsidRPr="00C93443">
        <w:rPr>
          <w:rFonts w:asciiTheme="minorHAnsi" w:hAnsiTheme="minorHAnsi"/>
          <w:i/>
          <w:iCs/>
          <w:noProof/>
        </w:rPr>
        <w:t>хотя бы один</w:t>
      </w:r>
      <w:r w:rsidRPr="00C93443">
        <w:rPr>
          <w:rFonts w:asciiTheme="minorHAnsi" w:hAnsiTheme="minorHAnsi"/>
          <w:noProof/>
        </w:rPr>
        <w:t xml:space="preserve"> из аргументов true, то возвращает true, иначе – false". В JavaScript, как мы увидим далее, это не совсем так, но для начала рассмотрим только логические значения.</w:t>
      </w:r>
    </w:p>
    <w:p w:rsidR="00C876DD" w:rsidRPr="00C93443" w:rsidRDefault="00C876DD" w:rsidP="00752F6A">
      <w:pPr>
        <w:shd w:val="clear" w:color="auto" w:fill="FFFFFF" w:themeFill="background1"/>
        <w:rPr>
          <w:rFonts w:asciiTheme="minorHAnsi" w:hAnsiTheme="minorHAnsi"/>
          <w:noProof/>
        </w:rPr>
      </w:pPr>
      <w:r w:rsidRPr="00C93443">
        <w:rPr>
          <w:rFonts w:asciiTheme="minorHAnsi" w:hAnsiTheme="minorHAnsi"/>
          <w:noProof/>
        </w:rPr>
        <w:t>Получается следующая «таблица результатов»:</w:t>
      </w:r>
    </w:p>
    <w:p w:rsidR="00C876DD" w:rsidRPr="00582B11" w:rsidRDefault="00C876DD" w:rsidP="00752F6A">
      <w:pPr>
        <w:pStyle w:val="af1"/>
        <w:rPr>
          <w:rStyle w:val="af0"/>
          <w:b w:val="0"/>
          <w:color w:val="auto"/>
        </w:rPr>
      </w:pPr>
      <w:r w:rsidRPr="00582B11">
        <w:rPr>
          <w:rStyle w:val="af0"/>
          <w:b w:val="0"/>
          <w:color w:val="auto"/>
        </w:rPr>
        <w:t>alert( true || true ); // true</w:t>
      </w:r>
    </w:p>
    <w:p w:rsidR="00C876DD" w:rsidRPr="00582B11" w:rsidRDefault="00C876DD" w:rsidP="00752F6A">
      <w:pPr>
        <w:pStyle w:val="af1"/>
        <w:rPr>
          <w:rStyle w:val="af0"/>
          <w:b w:val="0"/>
          <w:color w:val="auto"/>
        </w:rPr>
      </w:pPr>
      <w:r w:rsidRPr="00582B11">
        <w:rPr>
          <w:rStyle w:val="af0"/>
          <w:b w:val="0"/>
          <w:color w:val="auto"/>
        </w:rPr>
        <w:t>alert( false || true ); // true</w:t>
      </w:r>
    </w:p>
    <w:p w:rsidR="00C876DD" w:rsidRPr="00582B11" w:rsidRDefault="00C876DD" w:rsidP="00752F6A">
      <w:pPr>
        <w:pStyle w:val="af1"/>
        <w:rPr>
          <w:rStyle w:val="af0"/>
          <w:b w:val="0"/>
          <w:color w:val="auto"/>
        </w:rPr>
      </w:pPr>
      <w:r w:rsidRPr="00582B11">
        <w:rPr>
          <w:rStyle w:val="af0"/>
          <w:b w:val="0"/>
          <w:color w:val="auto"/>
        </w:rPr>
        <w:t>alert( true || false ); // true</w:t>
      </w:r>
    </w:p>
    <w:p w:rsidR="00C876DD" w:rsidRPr="00582B11" w:rsidRDefault="00C876DD" w:rsidP="00752F6A">
      <w:pPr>
        <w:pStyle w:val="af1"/>
        <w:rPr>
          <w:rStyle w:val="af0"/>
          <w:b w:val="0"/>
          <w:color w:val="auto"/>
        </w:rPr>
      </w:pPr>
      <w:r w:rsidRPr="00582B11">
        <w:rPr>
          <w:rStyle w:val="af0"/>
          <w:b w:val="0"/>
          <w:color w:val="auto"/>
        </w:rPr>
        <w:t>alert( false || false ); // false</w:t>
      </w:r>
    </w:p>
    <w:p w:rsidR="00C876DD" w:rsidRPr="00C93443" w:rsidRDefault="00C876DD" w:rsidP="00752F6A">
      <w:pPr>
        <w:shd w:val="clear" w:color="auto" w:fill="FFFFFF" w:themeFill="background1"/>
        <w:rPr>
          <w:rFonts w:asciiTheme="minorHAnsi" w:hAnsiTheme="minorHAnsi"/>
          <w:noProof/>
        </w:rPr>
      </w:pPr>
      <w:r w:rsidRPr="00C93443">
        <w:rPr>
          <w:rFonts w:asciiTheme="minorHAnsi" w:hAnsiTheme="minorHAnsi"/>
          <w:noProof/>
        </w:rPr>
        <w:t>Если значение не логического типа – то оно к нему приводится в целях вычислений. Например, число 1 будет воспринято как true, а 0 – как false:</w:t>
      </w:r>
    </w:p>
    <w:p w:rsidR="00C876DD" w:rsidRPr="00582B11" w:rsidRDefault="00C876DD" w:rsidP="00752F6A">
      <w:pPr>
        <w:pStyle w:val="af1"/>
        <w:rPr>
          <w:rStyle w:val="af0"/>
          <w:b w:val="0"/>
          <w:color w:val="auto"/>
        </w:rPr>
      </w:pPr>
      <w:r w:rsidRPr="00582B11">
        <w:rPr>
          <w:rStyle w:val="af0"/>
          <w:b w:val="0"/>
          <w:color w:val="auto"/>
        </w:rPr>
        <w:t>if (1 || 0) { // сработает как if( true || false )</w:t>
      </w:r>
    </w:p>
    <w:p w:rsidR="00C876DD" w:rsidRPr="00582B11" w:rsidRDefault="00C876DD" w:rsidP="00752F6A">
      <w:pPr>
        <w:pStyle w:val="af1"/>
        <w:rPr>
          <w:rStyle w:val="af0"/>
          <w:b w:val="0"/>
          <w:color w:val="auto"/>
        </w:rPr>
      </w:pPr>
      <w:r w:rsidRPr="00582B11">
        <w:rPr>
          <w:rStyle w:val="af0"/>
          <w:b w:val="0"/>
          <w:color w:val="auto"/>
        </w:rPr>
        <w:t xml:space="preserve">  alert( 'верно' );</w:t>
      </w:r>
    </w:p>
    <w:p w:rsidR="00C876DD" w:rsidRPr="00582B11" w:rsidRDefault="00C876DD" w:rsidP="00752F6A">
      <w:pPr>
        <w:pStyle w:val="af1"/>
        <w:rPr>
          <w:rStyle w:val="af0"/>
          <w:b w:val="0"/>
          <w:color w:val="auto"/>
        </w:rPr>
      </w:pPr>
      <w:r w:rsidRPr="00582B11">
        <w:rPr>
          <w:rStyle w:val="af0"/>
          <w:b w:val="0"/>
          <w:color w:val="auto"/>
        </w:rPr>
        <w:t>}</w:t>
      </w:r>
    </w:p>
    <w:p w:rsidR="00C876DD" w:rsidRPr="00C93443" w:rsidRDefault="00C876DD" w:rsidP="00752F6A">
      <w:pPr>
        <w:shd w:val="clear" w:color="auto" w:fill="FFFFFF" w:themeFill="background1"/>
        <w:rPr>
          <w:rFonts w:asciiTheme="minorHAnsi" w:hAnsiTheme="minorHAnsi"/>
          <w:noProof/>
        </w:rPr>
      </w:pPr>
      <w:r w:rsidRPr="00C93443">
        <w:rPr>
          <w:rFonts w:asciiTheme="minorHAnsi" w:hAnsiTheme="minorHAnsi"/>
          <w:noProof/>
        </w:rPr>
        <w:lastRenderedPageBreak/>
        <w:t>Обычно оператор ИЛИ используется в if, чтобы проверить, выполняется ли хотя бы одно из условий, например:</w:t>
      </w:r>
    </w:p>
    <w:p w:rsidR="00C876DD" w:rsidRPr="00582B11" w:rsidRDefault="00C876DD" w:rsidP="00752F6A">
      <w:pPr>
        <w:pStyle w:val="af1"/>
        <w:rPr>
          <w:rStyle w:val="af0"/>
          <w:b w:val="0"/>
          <w:color w:val="auto"/>
        </w:rPr>
      </w:pPr>
      <w:r w:rsidRPr="00582B11">
        <w:rPr>
          <w:rStyle w:val="af0"/>
          <w:b w:val="0"/>
          <w:color w:val="auto"/>
        </w:rPr>
        <w:t>var hour = 9;</w:t>
      </w:r>
    </w:p>
    <w:p w:rsidR="00C876DD" w:rsidRPr="00582B11" w:rsidRDefault="00C876DD" w:rsidP="00752F6A">
      <w:pPr>
        <w:pStyle w:val="af1"/>
        <w:rPr>
          <w:rStyle w:val="af0"/>
          <w:b w:val="0"/>
          <w:color w:val="auto"/>
        </w:rPr>
      </w:pPr>
      <w:r w:rsidRPr="00582B11">
        <w:rPr>
          <w:rStyle w:val="af0"/>
          <w:b w:val="0"/>
          <w:color w:val="auto"/>
        </w:rPr>
        <w:t>if (hour &lt; 10 || hour &gt; 18) {</w:t>
      </w:r>
    </w:p>
    <w:p w:rsidR="00C876DD" w:rsidRPr="00582B11" w:rsidRDefault="00C876DD" w:rsidP="00752F6A">
      <w:pPr>
        <w:pStyle w:val="af1"/>
        <w:rPr>
          <w:rStyle w:val="af0"/>
          <w:b w:val="0"/>
          <w:color w:val="auto"/>
        </w:rPr>
      </w:pPr>
      <w:r w:rsidRPr="00582B11">
        <w:rPr>
          <w:rStyle w:val="af0"/>
          <w:b w:val="0"/>
          <w:color w:val="auto"/>
        </w:rPr>
        <w:t xml:space="preserve">  alert( 'Офис до 10 или после 18 закрыт' );</w:t>
      </w:r>
    </w:p>
    <w:p w:rsidR="00C876DD" w:rsidRPr="00582B11" w:rsidRDefault="00C876DD" w:rsidP="00752F6A">
      <w:pPr>
        <w:pStyle w:val="af1"/>
        <w:rPr>
          <w:rStyle w:val="af0"/>
          <w:b w:val="0"/>
          <w:color w:val="auto"/>
        </w:rPr>
      </w:pPr>
      <w:r w:rsidRPr="00582B11">
        <w:rPr>
          <w:rStyle w:val="af0"/>
          <w:b w:val="0"/>
          <w:color w:val="auto"/>
        </w:rPr>
        <w:t>}</w:t>
      </w:r>
    </w:p>
    <w:p w:rsidR="00C876DD" w:rsidRPr="00C93443" w:rsidRDefault="00C876DD" w:rsidP="00752F6A">
      <w:pPr>
        <w:shd w:val="clear" w:color="auto" w:fill="FFFFFF" w:themeFill="background1"/>
        <w:rPr>
          <w:rFonts w:asciiTheme="minorHAnsi" w:hAnsiTheme="minorHAnsi"/>
          <w:noProof/>
        </w:rPr>
      </w:pPr>
      <w:r w:rsidRPr="00C93443">
        <w:rPr>
          <w:rFonts w:asciiTheme="minorHAnsi" w:hAnsiTheme="minorHAnsi"/>
          <w:noProof/>
        </w:rPr>
        <w:t>Можно передать и больше условий:</w:t>
      </w:r>
    </w:p>
    <w:p w:rsidR="00C876DD" w:rsidRPr="00582B11" w:rsidRDefault="00C876DD" w:rsidP="00752F6A">
      <w:pPr>
        <w:pStyle w:val="af1"/>
        <w:rPr>
          <w:rStyle w:val="af0"/>
          <w:b w:val="0"/>
          <w:color w:val="auto"/>
        </w:rPr>
      </w:pPr>
      <w:r w:rsidRPr="00582B11">
        <w:rPr>
          <w:rStyle w:val="af0"/>
          <w:b w:val="0"/>
          <w:color w:val="auto"/>
        </w:rPr>
        <w:t>var hour = 12,</w:t>
      </w:r>
    </w:p>
    <w:p w:rsidR="00C876DD" w:rsidRPr="00582B11" w:rsidRDefault="00C876DD" w:rsidP="00752F6A">
      <w:pPr>
        <w:pStyle w:val="af1"/>
        <w:rPr>
          <w:rStyle w:val="af0"/>
          <w:b w:val="0"/>
          <w:color w:val="auto"/>
        </w:rPr>
      </w:pPr>
      <w:r w:rsidRPr="00582B11">
        <w:rPr>
          <w:rStyle w:val="af0"/>
          <w:b w:val="0"/>
          <w:color w:val="auto"/>
        </w:rPr>
        <w:t xml:space="preserve">  isWeekend = true;</w:t>
      </w:r>
    </w:p>
    <w:p w:rsidR="00C876DD" w:rsidRPr="00582B11" w:rsidRDefault="00C876DD" w:rsidP="00752F6A">
      <w:pPr>
        <w:pStyle w:val="af1"/>
        <w:rPr>
          <w:rStyle w:val="af0"/>
          <w:b w:val="0"/>
          <w:color w:val="auto"/>
        </w:rPr>
      </w:pPr>
      <w:r w:rsidRPr="00582B11">
        <w:rPr>
          <w:rStyle w:val="af0"/>
          <w:b w:val="0"/>
          <w:color w:val="auto"/>
        </w:rPr>
        <w:t>if (hour &lt; 10 || hour &gt; 18 || isWeekend) {</w:t>
      </w:r>
    </w:p>
    <w:p w:rsidR="00C876DD" w:rsidRPr="00582B11" w:rsidRDefault="00C876DD" w:rsidP="00752F6A">
      <w:pPr>
        <w:pStyle w:val="af1"/>
        <w:rPr>
          <w:rStyle w:val="af0"/>
          <w:b w:val="0"/>
          <w:color w:val="auto"/>
        </w:rPr>
      </w:pPr>
      <w:r w:rsidRPr="00582B11">
        <w:rPr>
          <w:rStyle w:val="af0"/>
          <w:b w:val="0"/>
          <w:color w:val="auto"/>
        </w:rPr>
        <w:t xml:space="preserve">  alert( 'Офис до 10 или после 18 или в выходной закрыт' );</w:t>
      </w:r>
    </w:p>
    <w:p w:rsidR="00C876DD" w:rsidRPr="00582B11" w:rsidRDefault="00C876DD" w:rsidP="00752F6A">
      <w:pPr>
        <w:pStyle w:val="af1"/>
        <w:rPr>
          <w:rStyle w:val="af0"/>
          <w:b w:val="0"/>
          <w:color w:val="auto"/>
        </w:rPr>
      </w:pPr>
      <w:r w:rsidRPr="00582B11">
        <w:rPr>
          <w:rStyle w:val="af0"/>
          <w:b w:val="0"/>
          <w:color w:val="auto"/>
        </w:rPr>
        <w:t>}</w:t>
      </w:r>
    </w:p>
    <w:p w:rsidR="00853FD7" w:rsidRPr="009C09BC" w:rsidRDefault="00853FD7" w:rsidP="00D852E0">
      <w:pPr>
        <w:pStyle w:val="4"/>
      </w:pPr>
      <w:bookmarkStart w:id="42" w:name="короткий-цикл-вычислений"/>
      <w:r w:rsidRPr="009C09BC">
        <w:t>Короткий цикл вычислений</w:t>
      </w:r>
      <w:bookmarkEnd w:id="42"/>
    </w:p>
    <w:p w:rsidR="00853FD7" w:rsidRPr="00C93443" w:rsidRDefault="00853FD7" w:rsidP="00853FD7">
      <w:pPr>
        <w:shd w:val="clear" w:color="auto" w:fill="FFFFFF" w:themeFill="background1"/>
        <w:rPr>
          <w:rFonts w:asciiTheme="minorHAnsi" w:hAnsiTheme="minorHAnsi"/>
          <w:noProof/>
        </w:rPr>
      </w:pPr>
      <w:r w:rsidRPr="00C93443">
        <w:rPr>
          <w:rFonts w:asciiTheme="minorHAnsi" w:hAnsiTheme="minorHAnsi"/>
          <w:noProof/>
        </w:rPr>
        <w:t xml:space="preserve">JavaScript вычисляет несколько ИЛИ слева направо. При этом, чтобы экономить ресурсы, используется так называемый </w:t>
      </w:r>
      <w:r w:rsidRPr="00C93443">
        <w:rPr>
          <w:rFonts w:asciiTheme="minorHAnsi" w:hAnsiTheme="minorHAnsi"/>
          <w:i/>
          <w:iCs/>
          <w:noProof/>
        </w:rPr>
        <w:t>«короткий цикл вычисления»</w:t>
      </w:r>
      <w:r w:rsidRPr="00C93443">
        <w:rPr>
          <w:rFonts w:asciiTheme="minorHAnsi" w:hAnsiTheme="minorHAnsi"/>
          <w:noProof/>
        </w:rPr>
        <w:t>.</w:t>
      </w:r>
    </w:p>
    <w:p w:rsidR="00853FD7" w:rsidRPr="00C93443" w:rsidRDefault="00853FD7" w:rsidP="00853FD7">
      <w:pPr>
        <w:shd w:val="clear" w:color="auto" w:fill="FFFFFF" w:themeFill="background1"/>
        <w:rPr>
          <w:rFonts w:asciiTheme="minorHAnsi" w:hAnsiTheme="minorHAnsi"/>
          <w:noProof/>
        </w:rPr>
      </w:pPr>
      <w:r w:rsidRPr="00C93443">
        <w:rPr>
          <w:rFonts w:asciiTheme="minorHAnsi" w:hAnsiTheme="minorHAnsi"/>
          <w:noProof/>
        </w:rPr>
        <w:t>Допустим, вычисляются несколько ИЛИ подряд: a || b || c || .... Если первый аргумент – true, то результат заведомо будет true (хотя бы одно из значений – true), и остальные значения игнорируются.</w:t>
      </w:r>
    </w:p>
    <w:p w:rsidR="00853FD7" w:rsidRPr="00C93443" w:rsidRDefault="00853FD7" w:rsidP="00853FD7">
      <w:pPr>
        <w:shd w:val="clear" w:color="auto" w:fill="FFFFFF" w:themeFill="background1"/>
        <w:rPr>
          <w:rFonts w:asciiTheme="minorHAnsi" w:hAnsiTheme="minorHAnsi"/>
          <w:noProof/>
        </w:rPr>
      </w:pPr>
      <w:r w:rsidRPr="00C93443">
        <w:rPr>
          <w:rFonts w:asciiTheme="minorHAnsi" w:hAnsiTheme="minorHAnsi"/>
          <w:noProof/>
        </w:rPr>
        <w:t xml:space="preserve">Это особенно заметно, когда выражение, переданное в качестве второго аргумента, имеет </w:t>
      </w:r>
      <w:r w:rsidRPr="00C93443">
        <w:rPr>
          <w:rFonts w:asciiTheme="minorHAnsi" w:hAnsiTheme="minorHAnsi"/>
          <w:i/>
          <w:iCs/>
          <w:noProof/>
        </w:rPr>
        <w:t>сторонний эффект</w:t>
      </w:r>
      <w:r w:rsidRPr="00C93443">
        <w:rPr>
          <w:rFonts w:asciiTheme="minorHAnsi" w:hAnsiTheme="minorHAnsi"/>
          <w:noProof/>
        </w:rPr>
        <w:t xml:space="preserve"> – например, присваивает переменную.</w:t>
      </w:r>
    </w:p>
    <w:p w:rsidR="00853FD7" w:rsidRPr="00C93443" w:rsidRDefault="00853FD7" w:rsidP="00853FD7">
      <w:pPr>
        <w:shd w:val="clear" w:color="auto" w:fill="FFFFFF" w:themeFill="background1"/>
        <w:rPr>
          <w:rFonts w:asciiTheme="minorHAnsi" w:hAnsiTheme="minorHAnsi"/>
          <w:noProof/>
        </w:rPr>
      </w:pPr>
      <w:r w:rsidRPr="00C93443">
        <w:rPr>
          <w:rFonts w:asciiTheme="minorHAnsi" w:hAnsiTheme="minorHAnsi"/>
          <w:noProof/>
        </w:rPr>
        <w:t>При запуске примера ниже присвоение x не произойдёт:</w:t>
      </w:r>
    </w:p>
    <w:p w:rsidR="00853FD7" w:rsidRPr="00554D8A" w:rsidRDefault="00853FD7" w:rsidP="00554D8A">
      <w:pPr>
        <w:pStyle w:val="af1"/>
        <w:rPr>
          <w:rStyle w:val="af0"/>
          <w:b w:val="0"/>
          <w:color w:val="auto"/>
        </w:rPr>
      </w:pPr>
      <w:r w:rsidRPr="00554D8A">
        <w:rPr>
          <w:rStyle w:val="af0"/>
          <w:b w:val="0"/>
          <w:color w:val="auto"/>
        </w:rPr>
        <w:t>var x;</w:t>
      </w:r>
    </w:p>
    <w:p w:rsidR="00853FD7" w:rsidRPr="00554D8A" w:rsidRDefault="00853FD7" w:rsidP="00554D8A">
      <w:pPr>
        <w:pStyle w:val="af1"/>
        <w:rPr>
          <w:rStyle w:val="af0"/>
          <w:b w:val="0"/>
          <w:color w:val="auto"/>
        </w:rPr>
      </w:pPr>
      <w:r w:rsidRPr="00554D8A">
        <w:rPr>
          <w:rStyle w:val="af0"/>
          <w:b w:val="0"/>
          <w:color w:val="auto"/>
        </w:rPr>
        <w:t>true || (x = 1);</w:t>
      </w:r>
    </w:p>
    <w:p w:rsidR="00853FD7" w:rsidRPr="00554D8A" w:rsidRDefault="00853FD7" w:rsidP="00554D8A">
      <w:pPr>
        <w:pStyle w:val="af1"/>
        <w:rPr>
          <w:rStyle w:val="af0"/>
          <w:b w:val="0"/>
          <w:color w:val="auto"/>
        </w:rPr>
      </w:pPr>
      <w:r w:rsidRPr="00554D8A">
        <w:rPr>
          <w:rStyle w:val="af0"/>
          <w:b w:val="0"/>
          <w:color w:val="auto"/>
        </w:rPr>
        <w:t>alert(x); // undefined, x не присвоен</w:t>
      </w:r>
    </w:p>
    <w:p w:rsidR="00853FD7" w:rsidRPr="00C93443" w:rsidRDefault="00853FD7" w:rsidP="00853FD7">
      <w:pPr>
        <w:shd w:val="clear" w:color="auto" w:fill="FFFFFF" w:themeFill="background1"/>
        <w:rPr>
          <w:rFonts w:asciiTheme="minorHAnsi" w:hAnsiTheme="minorHAnsi"/>
          <w:noProof/>
        </w:rPr>
      </w:pPr>
      <w:r w:rsidRPr="00C93443">
        <w:rPr>
          <w:rFonts w:asciiTheme="minorHAnsi" w:hAnsiTheme="minorHAnsi"/>
          <w:noProof/>
        </w:rPr>
        <w:t>…А в примере ниже первый аргумент – false, так что ИЛИ попытается вычислить второй, запустив тем самым присваивание:</w:t>
      </w:r>
    </w:p>
    <w:p w:rsidR="00853FD7" w:rsidRPr="00554D8A" w:rsidRDefault="00853FD7" w:rsidP="00554D8A">
      <w:pPr>
        <w:pStyle w:val="af1"/>
        <w:rPr>
          <w:rStyle w:val="af0"/>
          <w:b w:val="0"/>
          <w:color w:val="auto"/>
        </w:rPr>
      </w:pPr>
      <w:r w:rsidRPr="00554D8A">
        <w:rPr>
          <w:rStyle w:val="af0"/>
          <w:b w:val="0"/>
          <w:color w:val="auto"/>
        </w:rPr>
        <w:t>var x;</w:t>
      </w:r>
    </w:p>
    <w:p w:rsidR="00853FD7" w:rsidRPr="00554D8A" w:rsidRDefault="00853FD7" w:rsidP="00554D8A">
      <w:pPr>
        <w:pStyle w:val="af1"/>
        <w:rPr>
          <w:rStyle w:val="af0"/>
          <w:b w:val="0"/>
          <w:color w:val="auto"/>
        </w:rPr>
      </w:pPr>
      <w:r w:rsidRPr="00554D8A">
        <w:rPr>
          <w:rStyle w:val="af0"/>
          <w:b w:val="0"/>
          <w:color w:val="auto"/>
        </w:rPr>
        <w:t>false || (x = 1);</w:t>
      </w:r>
    </w:p>
    <w:p w:rsidR="00853FD7" w:rsidRPr="00554D8A" w:rsidRDefault="00853FD7" w:rsidP="00554D8A">
      <w:pPr>
        <w:pStyle w:val="af1"/>
        <w:rPr>
          <w:rStyle w:val="af0"/>
          <w:b w:val="0"/>
          <w:color w:val="auto"/>
        </w:rPr>
      </w:pPr>
      <w:r w:rsidRPr="00554D8A">
        <w:rPr>
          <w:rStyle w:val="af0"/>
          <w:b w:val="0"/>
          <w:color w:val="auto"/>
        </w:rPr>
        <w:t>alert(x); // 1</w:t>
      </w:r>
    </w:p>
    <w:p w:rsidR="00A00891" w:rsidRPr="00C93443" w:rsidRDefault="00A00891" w:rsidP="00B2183E">
      <w:pPr>
        <w:shd w:val="clear" w:color="auto" w:fill="FFFFFF" w:themeFill="background1"/>
        <w:rPr>
          <w:rFonts w:asciiTheme="minorHAnsi" w:hAnsiTheme="minorHAnsi"/>
          <w:noProof/>
        </w:rPr>
      </w:pPr>
    </w:p>
    <w:p w:rsidR="00632257" w:rsidRPr="00C93443" w:rsidRDefault="00632257" w:rsidP="00632257">
      <w:pPr>
        <w:shd w:val="clear" w:color="auto" w:fill="FFFFFF" w:themeFill="background1"/>
        <w:rPr>
          <w:rFonts w:asciiTheme="minorHAnsi" w:hAnsiTheme="minorHAnsi"/>
          <w:noProof/>
        </w:rPr>
      </w:pPr>
      <w:r w:rsidRPr="00C93443">
        <w:rPr>
          <w:rFonts w:asciiTheme="minorHAnsi" w:hAnsiTheme="minorHAnsi"/>
          <w:noProof/>
        </w:rPr>
        <w:t>Итак, как мы видим, оператор ИЛИ вычисляет ровно столько значений, сколько необходимо – до первого true.</w:t>
      </w:r>
    </w:p>
    <w:p w:rsidR="00632257" w:rsidRPr="00C93443" w:rsidRDefault="00632257" w:rsidP="00632257">
      <w:pPr>
        <w:shd w:val="clear" w:color="auto" w:fill="FFFFFF" w:themeFill="background1"/>
        <w:rPr>
          <w:rFonts w:asciiTheme="minorHAnsi" w:hAnsiTheme="minorHAnsi"/>
          <w:noProof/>
        </w:rPr>
      </w:pPr>
      <w:r w:rsidRPr="00C93443">
        <w:rPr>
          <w:rFonts w:asciiTheme="minorHAnsi" w:hAnsiTheme="minorHAnsi"/>
          <w:noProof/>
        </w:rPr>
        <w:t>При этом оператор ИЛИ возвращает то значение, на котором остановились вычисления. Причём, не преобразованное к логическому типу.</w:t>
      </w:r>
    </w:p>
    <w:p w:rsidR="00632257" w:rsidRPr="00C93443" w:rsidRDefault="00632257" w:rsidP="00632257">
      <w:pPr>
        <w:shd w:val="clear" w:color="auto" w:fill="FFFFFF" w:themeFill="background1"/>
        <w:rPr>
          <w:rFonts w:asciiTheme="minorHAnsi" w:hAnsiTheme="minorHAnsi"/>
          <w:noProof/>
        </w:rPr>
      </w:pPr>
      <w:r w:rsidRPr="00C93443">
        <w:rPr>
          <w:rFonts w:asciiTheme="minorHAnsi" w:hAnsiTheme="minorHAnsi"/>
          <w:noProof/>
        </w:rPr>
        <w:t>Например:</w:t>
      </w:r>
    </w:p>
    <w:p w:rsidR="00632257" w:rsidRPr="00554D8A" w:rsidRDefault="00632257" w:rsidP="00554D8A">
      <w:pPr>
        <w:pStyle w:val="af1"/>
        <w:rPr>
          <w:rStyle w:val="af0"/>
          <w:b w:val="0"/>
          <w:color w:val="auto"/>
        </w:rPr>
      </w:pPr>
      <w:r w:rsidRPr="00554D8A">
        <w:rPr>
          <w:rStyle w:val="af0"/>
          <w:b w:val="0"/>
          <w:color w:val="auto"/>
        </w:rPr>
        <w:t>alert( 1 || 0 ); // 1</w:t>
      </w:r>
    </w:p>
    <w:p w:rsidR="00632257" w:rsidRPr="00554D8A" w:rsidRDefault="00632257" w:rsidP="00554D8A">
      <w:pPr>
        <w:pStyle w:val="af1"/>
        <w:rPr>
          <w:rStyle w:val="af0"/>
          <w:b w:val="0"/>
          <w:color w:val="auto"/>
        </w:rPr>
      </w:pPr>
      <w:r w:rsidRPr="00554D8A">
        <w:rPr>
          <w:rStyle w:val="af0"/>
          <w:b w:val="0"/>
          <w:color w:val="auto"/>
        </w:rPr>
        <w:t>alert( true || 'неважно что' ); // true</w:t>
      </w:r>
    </w:p>
    <w:p w:rsidR="00632257" w:rsidRPr="00554D8A" w:rsidRDefault="00632257" w:rsidP="00554D8A">
      <w:pPr>
        <w:pStyle w:val="af1"/>
        <w:rPr>
          <w:rStyle w:val="af0"/>
          <w:b w:val="0"/>
          <w:color w:val="auto"/>
        </w:rPr>
      </w:pPr>
      <w:r w:rsidRPr="00554D8A">
        <w:rPr>
          <w:rStyle w:val="af0"/>
          <w:b w:val="0"/>
          <w:color w:val="auto"/>
        </w:rPr>
        <w:t>alert( null || 1 ); // 1</w:t>
      </w:r>
    </w:p>
    <w:p w:rsidR="00632257" w:rsidRPr="00554D8A" w:rsidRDefault="00632257" w:rsidP="00554D8A">
      <w:pPr>
        <w:pStyle w:val="af1"/>
        <w:rPr>
          <w:rStyle w:val="af0"/>
          <w:b w:val="0"/>
          <w:color w:val="auto"/>
        </w:rPr>
      </w:pPr>
      <w:r w:rsidRPr="00554D8A">
        <w:rPr>
          <w:rStyle w:val="af0"/>
          <w:b w:val="0"/>
          <w:color w:val="auto"/>
        </w:rPr>
        <w:t>alert( undefined || 0 ); // 0</w:t>
      </w:r>
    </w:p>
    <w:p w:rsidR="00632257" w:rsidRPr="00C93443" w:rsidRDefault="00632257" w:rsidP="00632257">
      <w:pPr>
        <w:shd w:val="clear" w:color="auto" w:fill="FFFFFF" w:themeFill="background1"/>
        <w:rPr>
          <w:rFonts w:asciiTheme="minorHAnsi" w:hAnsiTheme="minorHAnsi"/>
          <w:noProof/>
        </w:rPr>
      </w:pPr>
      <w:r w:rsidRPr="00C93443">
        <w:rPr>
          <w:rFonts w:asciiTheme="minorHAnsi" w:hAnsiTheme="minorHAnsi"/>
          <w:noProof/>
        </w:rPr>
        <w:t>Это используют, в частности, чтобы выбрать первое «истинное» значение из списка:</w:t>
      </w:r>
    </w:p>
    <w:p w:rsidR="00632257" w:rsidRPr="00C93443" w:rsidRDefault="00632257" w:rsidP="00632257">
      <w:pPr>
        <w:shd w:val="clear" w:color="auto" w:fill="FFFFFF" w:themeFill="background1"/>
        <w:rPr>
          <w:rFonts w:asciiTheme="minorHAnsi" w:hAnsiTheme="minorHAnsi"/>
          <w:noProof/>
        </w:rPr>
      </w:pPr>
    </w:p>
    <w:p w:rsidR="00632257" w:rsidRPr="00385BAA" w:rsidRDefault="00632257" w:rsidP="00385BAA">
      <w:pPr>
        <w:pStyle w:val="af1"/>
        <w:rPr>
          <w:rStyle w:val="af0"/>
          <w:b w:val="0"/>
          <w:color w:val="auto"/>
        </w:rPr>
      </w:pPr>
      <w:r w:rsidRPr="00385BAA">
        <w:rPr>
          <w:rStyle w:val="af0"/>
          <w:b w:val="0"/>
          <w:color w:val="auto"/>
        </w:rPr>
        <w:t>var undef; // переменная не присвоена, т.е. равна undefined</w:t>
      </w:r>
    </w:p>
    <w:p w:rsidR="00632257" w:rsidRPr="00385BAA" w:rsidRDefault="00632257" w:rsidP="00385BAA">
      <w:pPr>
        <w:pStyle w:val="af1"/>
        <w:rPr>
          <w:rStyle w:val="af0"/>
          <w:b w:val="0"/>
          <w:color w:val="auto"/>
        </w:rPr>
      </w:pPr>
      <w:r w:rsidRPr="00385BAA">
        <w:rPr>
          <w:rStyle w:val="af0"/>
          <w:b w:val="0"/>
          <w:color w:val="auto"/>
        </w:rPr>
        <w:t>var zero = 0;</w:t>
      </w:r>
    </w:p>
    <w:p w:rsidR="00632257" w:rsidRPr="00385BAA" w:rsidRDefault="00632257" w:rsidP="00385BAA">
      <w:pPr>
        <w:pStyle w:val="af1"/>
        <w:rPr>
          <w:rStyle w:val="af0"/>
          <w:b w:val="0"/>
          <w:color w:val="auto"/>
        </w:rPr>
      </w:pPr>
      <w:r w:rsidRPr="00385BAA">
        <w:rPr>
          <w:rStyle w:val="af0"/>
          <w:b w:val="0"/>
          <w:color w:val="auto"/>
        </w:rPr>
        <w:t>var emptyStr = "";</w:t>
      </w:r>
    </w:p>
    <w:p w:rsidR="00632257" w:rsidRPr="00385BAA" w:rsidRDefault="00632257" w:rsidP="00385BAA">
      <w:pPr>
        <w:pStyle w:val="af1"/>
        <w:rPr>
          <w:rStyle w:val="af0"/>
          <w:b w:val="0"/>
          <w:color w:val="auto"/>
        </w:rPr>
      </w:pPr>
      <w:r w:rsidRPr="00385BAA">
        <w:rPr>
          <w:rStyle w:val="af0"/>
          <w:b w:val="0"/>
          <w:color w:val="auto"/>
        </w:rPr>
        <w:t>var msg = "Привет!";</w:t>
      </w:r>
    </w:p>
    <w:p w:rsidR="00632257" w:rsidRPr="00385BAA" w:rsidRDefault="00632257" w:rsidP="00385BAA">
      <w:pPr>
        <w:pStyle w:val="af1"/>
        <w:rPr>
          <w:rStyle w:val="af0"/>
          <w:b w:val="0"/>
          <w:color w:val="auto"/>
        </w:rPr>
      </w:pPr>
    </w:p>
    <w:p w:rsidR="00632257" w:rsidRPr="00385BAA" w:rsidRDefault="00632257" w:rsidP="00385BAA">
      <w:pPr>
        <w:pStyle w:val="af1"/>
        <w:rPr>
          <w:rStyle w:val="af0"/>
          <w:b w:val="0"/>
          <w:color w:val="auto"/>
        </w:rPr>
      </w:pPr>
      <w:r w:rsidRPr="00385BAA">
        <w:rPr>
          <w:rStyle w:val="af0"/>
          <w:b w:val="0"/>
          <w:color w:val="auto"/>
        </w:rPr>
        <w:t>var result = undef || zero || emptyStr || msg || 0;</w:t>
      </w:r>
    </w:p>
    <w:p w:rsidR="00632257" w:rsidRPr="00385BAA" w:rsidRDefault="00632257" w:rsidP="00385BAA">
      <w:pPr>
        <w:pStyle w:val="af1"/>
        <w:rPr>
          <w:rStyle w:val="af0"/>
          <w:b w:val="0"/>
          <w:color w:val="auto"/>
        </w:rPr>
      </w:pPr>
    </w:p>
    <w:p w:rsidR="00632257" w:rsidRPr="00385BAA" w:rsidRDefault="00632257" w:rsidP="00385BAA">
      <w:pPr>
        <w:pStyle w:val="af1"/>
        <w:rPr>
          <w:rStyle w:val="af0"/>
          <w:b w:val="0"/>
          <w:color w:val="auto"/>
        </w:rPr>
      </w:pPr>
      <w:r w:rsidRPr="00385BAA">
        <w:rPr>
          <w:rStyle w:val="af0"/>
          <w:b w:val="0"/>
          <w:color w:val="auto"/>
        </w:rPr>
        <w:t>alert( result ); // выведет "Привет!" - первое значение, которое является true</w:t>
      </w:r>
    </w:p>
    <w:p w:rsidR="00632257" w:rsidRPr="00385BAA" w:rsidRDefault="00632257" w:rsidP="00385BAA">
      <w:pPr>
        <w:pStyle w:val="af1"/>
        <w:rPr>
          <w:rStyle w:val="af0"/>
          <w:b w:val="0"/>
          <w:color w:val="auto"/>
        </w:rPr>
      </w:pPr>
      <w:r w:rsidRPr="00385BAA">
        <w:rPr>
          <w:rStyle w:val="af0"/>
          <w:b w:val="0"/>
          <w:color w:val="auto"/>
        </w:rPr>
        <w:t>Если все значения «ложные», то || возвратит последнее из них:</w:t>
      </w:r>
    </w:p>
    <w:p w:rsidR="00632257" w:rsidRPr="00385BAA" w:rsidRDefault="00632257" w:rsidP="00385BAA">
      <w:pPr>
        <w:pStyle w:val="af1"/>
        <w:rPr>
          <w:rStyle w:val="af0"/>
          <w:b w:val="0"/>
          <w:color w:val="auto"/>
        </w:rPr>
      </w:pPr>
      <w:r w:rsidRPr="00385BAA">
        <w:rPr>
          <w:rStyle w:val="af0"/>
          <w:b w:val="0"/>
          <w:color w:val="auto"/>
        </w:rPr>
        <w:t>alert( undefined || '' || false || 0 ); // 0</w:t>
      </w:r>
    </w:p>
    <w:p w:rsidR="00632257" w:rsidRPr="00C93443" w:rsidRDefault="00632257" w:rsidP="00632257">
      <w:pPr>
        <w:shd w:val="clear" w:color="auto" w:fill="FFFFFF" w:themeFill="background1"/>
        <w:rPr>
          <w:rFonts w:asciiTheme="minorHAnsi" w:hAnsiTheme="minorHAnsi"/>
          <w:noProof/>
        </w:rPr>
      </w:pPr>
      <w:r w:rsidRPr="00C93443">
        <w:rPr>
          <w:rFonts w:asciiTheme="minorHAnsi" w:hAnsiTheme="minorHAnsi"/>
          <w:noProof/>
        </w:rPr>
        <w:t>Итак, оператор || вычисляет операнды слева направо до первого «истинного» и возвращает его, а если все ложные – то последнее значение.</w:t>
      </w:r>
      <w:r w:rsidR="00385BAA">
        <w:rPr>
          <w:rFonts w:asciiTheme="minorHAnsi" w:hAnsiTheme="minorHAnsi"/>
          <w:noProof/>
        </w:rPr>
        <w:t xml:space="preserve"> </w:t>
      </w:r>
      <w:r w:rsidRPr="00C93443">
        <w:rPr>
          <w:rFonts w:asciiTheme="minorHAnsi" w:hAnsiTheme="minorHAnsi"/>
          <w:noProof/>
        </w:rPr>
        <w:t>Иначе можно сказать, что "|| запинается на правде".</w:t>
      </w:r>
    </w:p>
    <w:p w:rsidR="00913BED" w:rsidRPr="00C93443" w:rsidRDefault="00913BED" w:rsidP="00632257">
      <w:pPr>
        <w:shd w:val="clear" w:color="auto" w:fill="FFFFFF" w:themeFill="background1"/>
        <w:rPr>
          <w:rFonts w:asciiTheme="minorHAnsi" w:hAnsiTheme="minorHAnsi"/>
          <w:noProof/>
        </w:rPr>
      </w:pPr>
    </w:p>
    <w:p w:rsidR="008D12F4" w:rsidRPr="00C93443" w:rsidRDefault="008D12F4" w:rsidP="00632257">
      <w:pPr>
        <w:shd w:val="clear" w:color="auto" w:fill="FFFFFF" w:themeFill="background1"/>
        <w:rPr>
          <w:rFonts w:asciiTheme="minorHAnsi" w:hAnsiTheme="minorHAnsi"/>
          <w:noProof/>
        </w:rPr>
      </w:pPr>
      <w:r w:rsidRPr="00C93443">
        <w:rPr>
          <w:rFonts w:asciiTheme="minorHAnsi" w:hAnsiTheme="minorHAnsi"/>
          <w:noProof/>
        </w:rPr>
        <w:t xml:space="preserve">Пример: </w:t>
      </w:r>
    </w:p>
    <w:p w:rsidR="008D12F4" w:rsidRPr="00385BAA" w:rsidRDefault="008D12F4" w:rsidP="00385BAA">
      <w:pPr>
        <w:pStyle w:val="af1"/>
        <w:rPr>
          <w:rStyle w:val="af0"/>
          <w:b w:val="0"/>
          <w:color w:val="auto"/>
        </w:rPr>
      </w:pPr>
      <w:r w:rsidRPr="00385BAA">
        <w:rPr>
          <w:rStyle w:val="af0"/>
          <w:b w:val="0"/>
          <w:color w:val="auto"/>
        </w:rPr>
        <w:t>alert( alert(1) || 2 || alert(3) );</w:t>
      </w:r>
    </w:p>
    <w:p w:rsidR="008D12F4" w:rsidRPr="00C93443" w:rsidRDefault="008D12F4" w:rsidP="008D12F4">
      <w:pPr>
        <w:shd w:val="clear" w:color="auto" w:fill="FFFFFF" w:themeFill="background1"/>
        <w:rPr>
          <w:rFonts w:asciiTheme="minorHAnsi" w:hAnsiTheme="minorHAnsi"/>
          <w:noProof/>
        </w:rPr>
      </w:pPr>
      <w:r w:rsidRPr="00C93443">
        <w:rPr>
          <w:rFonts w:asciiTheme="minorHAnsi" w:hAnsiTheme="minorHAnsi"/>
          <w:noProof/>
        </w:rPr>
        <w:t>Ответ: сначала 1, затем 2.</w:t>
      </w:r>
    </w:p>
    <w:p w:rsidR="008D12F4" w:rsidRPr="00C93443" w:rsidRDefault="008D12F4" w:rsidP="008D12F4">
      <w:pPr>
        <w:shd w:val="clear" w:color="auto" w:fill="FFFFFF" w:themeFill="background1"/>
        <w:rPr>
          <w:rFonts w:asciiTheme="minorHAnsi" w:hAnsiTheme="minorHAnsi"/>
          <w:noProof/>
        </w:rPr>
      </w:pPr>
      <w:r w:rsidRPr="00C93443">
        <w:rPr>
          <w:rFonts w:asciiTheme="minorHAnsi" w:hAnsiTheme="minorHAnsi"/>
          <w:noProof/>
        </w:rPr>
        <w:t>Вызов alert не возвращает значения, или, иначе говоря, возвращает undefined.</w:t>
      </w:r>
    </w:p>
    <w:p w:rsidR="008D12F4" w:rsidRPr="00C93443" w:rsidRDefault="008D12F4" w:rsidP="006F435A">
      <w:pPr>
        <w:numPr>
          <w:ilvl w:val="0"/>
          <w:numId w:val="9"/>
        </w:numPr>
        <w:shd w:val="clear" w:color="auto" w:fill="FFFFFF" w:themeFill="background1"/>
        <w:rPr>
          <w:rFonts w:asciiTheme="minorHAnsi" w:hAnsiTheme="minorHAnsi"/>
          <w:noProof/>
        </w:rPr>
      </w:pPr>
      <w:r w:rsidRPr="00C93443">
        <w:rPr>
          <w:rFonts w:asciiTheme="minorHAnsi" w:hAnsiTheme="minorHAnsi"/>
          <w:noProof/>
        </w:rPr>
        <w:t>Первый оператор ИЛИ || выполнит первый alert(1), получит undefined и пойдёт дальше, ко второму операнду.</w:t>
      </w:r>
    </w:p>
    <w:p w:rsidR="008D12F4" w:rsidRPr="00C93443" w:rsidRDefault="008D12F4" w:rsidP="006F435A">
      <w:pPr>
        <w:numPr>
          <w:ilvl w:val="0"/>
          <w:numId w:val="9"/>
        </w:numPr>
        <w:shd w:val="clear" w:color="auto" w:fill="FFFFFF" w:themeFill="background1"/>
        <w:rPr>
          <w:rFonts w:asciiTheme="minorHAnsi" w:hAnsiTheme="minorHAnsi"/>
          <w:noProof/>
        </w:rPr>
      </w:pPr>
      <w:r w:rsidRPr="00C93443">
        <w:rPr>
          <w:rFonts w:asciiTheme="minorHAnsi" w:hAnsiTheme="minorHAnsi"/>
          <w:noProof/>
        </w:rPr>
        <w:t>Так как второй операнд 2 является истинным, то вычисления завершатся, результатом undefined || 2 будет 2, которое будет выведено внешним alert( .... ).</w:t>
      </w:r>
    </w:p>
    <w:p w:rsidR="008D12F4" w:rsidRPr="00311835" w:rsidRDefault="008D12F4" w:rsidP="00311835">
      <w:pPr>
        <w:pStyle w:val="aa"/>
      </w:pPr>
      <w:r w:rsidRPr="00311835">
        <w:t>Второй оператор || не будет выполнен, выполнение до alert(3) не дойдёт, поэтому 3 выведено не будет.</w:t>
      </w:r>
    </w:p>
    <w:p w:rsidR="00FE5EB7" w:rsidRPr="00C93443" w:rsidRDefault="00FE5EB7" w:rsidP="00752F6A">
      <w:pPr>
        <w:pStyle w:val="3"/>
        <w:rPr>
          <w:noProof/>
          <w:shd w:val="clear" w:color="auto" w:fill="00B0F0"/>
        </w:rPr>
      </w:pPr>
      <w:bookmarkStart w:id="43" w:name="и"/>
      <w:r w:rsidRPr="00C93443">
        <w:rPr>
          <w:noProof/>
          <w:shd w:val="clear" w:color="auto" w:fill="00B0F0"/>
        </w:rPr>
        <w:t>&amp;&amp; (И)</w:t>
      </w:r>
      <w:bookmarkEnd w:id="43"/>
    </w:p>
    <w:p w:rsidR="00FE5EB7" w:rsidRPr="00311835" w:rsidRDefault="00FE5EB7" w:rsidP="00311835">
      <w:pPr>
        <w:pStyle w:val="aa"/>
      </w:pPr>
      <w:r w:rsidRPr="00311835">
        <w:t>Оператор И пишется как два амперсанда &amp;&amp;:</w:t>
      </w:r>
    </w:p>
    <w:p w:rsidR="00FE5EB7" w:rsidRPr="00385BAA" w:rsidRDefault="00FE5EB7" w:rsidP="00385BAA">
      <w:pPr>
        <w:pStyle w:val="af1"/>
        <w:rPr>
          <w:rStyle w:val="af0"/>
          <w:b w:val="0"/>
          <w:color w:val="auto"/>
        </w:rPr>
      </w:pPr>
      <w:r w:rsidRPr="00385BAA">
        <w:rPr>
          <w:rStyle w:val="af0"/>
          <w:b w:val="0"/>
          <w:color w:val="auto"/>
        </w:rPr>
        <w:t>result = a &amp;&amp; b;</w:t>
      </w:r>
    </w:p>
    <w:p w:rsidR="00FE5EB7" w:rsidRPr="00C93443" w:rsidRDefault="00FE5EB7" w:rsidP="00311835">
      <w:pPr>
        <w:pStyle w:val="aa"/>
      </w:pPr>
      <w:r w:rsidRPr="00C93443">
        <w:t>В классическом программировании И возвращает true, если оба аргумента истинны, а иначе – false:</w:t>
      </w:r>
    </w:p>
    <w:p w:rsidR="00FE5EB7" w:rsidRPr="00385BAA" w:rsidRDefault="00FE5EB7" w:rsidP="00385BAA">
      <w:pPr>
        <w:pStyle w:val="af1"/>
        <w:rPr>
          <w:rStyle w:val="af0"/>
          <w:b w:val="0"/>
          <w:color w:val="auto"/>
        </w:rPr>
      </w:pPr>
      <w:r w:rsidRPr="00385BAA">
        <w:rPr>
          <w:rStyle w:val="af0"/>
          <w:b w:val="0"/>
          <w:color w:val="auto"/>
        </w:rPr>
        <w:t>alert( true &amp;&amp; true ); // true</w:t>
      </w:r>
    </w:p>
    <w:p w:rsidR="00FE5EB7" w:rsidRPr="00385BAA" w:rsidRDefault="00FE5EB7" w:rsidP="00385BAA">
      <w:pPr>
        <w:pStyle w:val="af1"/>
        <w:rPr>
          <w:rStyle w:val="af0"/>
          <w:b w:val="0"/>
          <w:color w:val="auto"/>
        </w:rPr>
      </w:pPr>
      <w:r w:rsidRPr="00385BAA">
        <w:rPr>
          <w:rStyle w:val="af0"/>
          <w:b w:val="0"/>
          <w:color w:val="auto"/>
        </w:rPr>
        <w:t>alert( false &amp;&amp; true ); // false</w:t>
      </w:r>
    </w:p>
    <w:p w:rsidR="00FE5EB7" w:rsidRPr="00385BAA" w:rsidRDefault="00FE5EB7" w:rsidP="00385BAA">
      <w:pPr>
        <w:pStyle w:val="af1"/>
        <w:rPr>
          <w:rStyle w:val="af0"/>
          <w:b w:val="0"/>
          <w:color w:val="auto"/>
        </w:rPr>
      </w:pPr>
      <w:r w:rsidRPr="00385BAA">
        <w:rPr>
          <w:rStyle w:val="af0"/>
          <w:b w:val="0"/>
          <w:color w:val="auto"/>
        </w:rPr>
        <w:t>alert( true &amp;&amp; false ); // false</w:t>
      </w:r>
    </w:p>
    <w:p w:rsidR="00FE5EB7" w:rsidRPr="00311835" w:rsidRDefault="00FE5EB7" w:rsidP="00385BAA">
      <w:pPr>
        <w:pStyle w:val="af1"/>
        <w:rPr>
          <w:rStyle w:val="af0"/>
        </w:rPr>
      </w:pPr>
      <w:r w:rsidRPr="00385BAA">
        <w:rPr>
          <w:rStyle w:val="af0"/>
          <w:b w:val="0"/>
          <w:color w:val="auto"/>
        </w:rPr>
        <w:t>alert( false &amp;&amp; false ); // false</w:t>
      </w:r>
    </w:p>
    <w:p w:rsidR="00FE5EB7" w:rsidRPr="00C93443" w:rsidRDefault="00FE5EB7" w:rsidP="00311835">
      <w:pPr>
        <w:pStyle w:val="aa"/>
      </w:pPr>
      <w:r w:rsidRPr="00C93443">
        <w:t>Пример с if:</w:t>
      </w:r>
    </w:p>
    <w:p w:rsidR="00FE5EB7" w:rsidRPr="00385BAA" w:rsidRDefault="00FE5EB7" w:rsidP="00385BAA">
      <w:pPr>
        <w:pStyle w:val="af1"/>
        <w:rPr>
          <w:rStyle w:val="af0"/>
          <w:b w:val="0"/>
          <w:color w:val="auto"/>
        </w:rPr>
      </w:pPr>
      <w:r w:rsidRPr="00385BAA">
        <w:rPr>
          <w:rStyle w:val="af0"/>
          <w:b w:val="0"/>
          <w:color w:val="auto"/>
        </w:rPr>
        <w:t>var hour = 12,</w:t>
      </w:r>
    </w:p>
    <w:p w:rsidR="00FE5EB7" w:rsidRPr="00385BAA" w:rsidRDefault="00FE5EB7" w:rsidP="00385BAA">
      <w:pPr>
        <w:pStyle w:val="af1"/>
        <w:rPr>
          <w:rStyle w:val="af0"/>
          <w:b w:val="0"/>
          <w:color w:val="auto"/>
        </w:rPr>
      </w:pPr>
      <w:r w:rsidRPr="00385BAA">
        <w:rPr>
          <w:rStyle w:val="af0"/>
          <w:b w:val="0"/>
          <w:color w:val="auto"/>
        </w:rPr>
        <w:t xml:space="preserve">  minute = 30;</w:t>
      </w:r>
    </w:p>
    <w:p w:rsidR="00FE5EB7" w:rsidRPr="00385BAA" w:rsidRDefault="00FE5EB7" w:rsidP="00385BAA">
      <w:pPr>
        <w:pStyle w:val="af1"/>
        <w:rPr>
          <w:rStyle w:val="af0"/>
          <w:b w:val="0"/>
          <w:color w:val="auto"/>
        </w:rPr>
      </w:pPr>
    </w:p>
    <w:p w:rsidR="00FE5EB7" w:rsidRPr="00385BAA" w:rsidRDefault="00FE5EB7" w:rsidP="00385BAA">
      <w:pPr>
        <w:pStyle w:val="af1"/>
        <w:rPr>
          <w:rStyle w:val="af0"/>
          <w:b w:val="0"/>
          <w:color w:val="auto"/>
        </w:rPr>
      </w:pPr>
      <w:r w:rsidRPr="00385BAA">
        <w:rPr>
          <w:rStyle w:val="af0"/>
          <w:b w:val="0"/>
          <w:color w:val="auto"/>
        </w:rPr>
        <w:t>if (hour == 12 &amp;&amp; minute == 30) {</w:t>
      </w:r>
    </w:p>
    <w:p w:rsidR="00FE5EB7" w:rsidRPr="00385BAA" w:rsidRDefault="00FE5EB7" w:rsidP="00385BAA">
      <w:pPr>
        <w:pStyle w:val="af1"/>
        <w:rPr>
          <w:rStyle w:val="af0"/>
          <w:b w:val="0"/>
          <w:color w:val="auto"/>
        </w:rPr>
      </w:pPr>
      <w:r w:rsidRPr="00385BAA">
        <w:rPr>
          <w:rStyle w:val="af0"/>
          <w:b w:val="0"/>
          <w:color w:val="auto"/>
        </w:rPr>
        <w:t xml:space="preserve">  alert( 'Время 12:30' );</w:t>
      </w:r>
    </w:p>
    <w:p w:rsidR="00FE5EB7" w:rsidRPr="00385BAA" w:rsidRDefault="00FE5EB7" w:rsidP="00385BAA">
      <w:pPr>
        <w:pStyle w:val="af1"/>
        <w:rPr>
          <w:rStyle w:val="af0"/>
          <w:b w:val="0"/>
          <w:color w:val="auto"/>
        </w:rPr>
      </w:pPr>
      <w:r w:rsidRPr="00385BAA">
        <w:rPr>
          <w:rStyle w:val="af0"/>
          <w:b w:val="0"/>
          <w:color w:val="auto"/>
        </w:rPr>
        <w:t>}</w:t>
      </w:r>
    </w:p>
    <w:p w:rsidR="00FE5EB7" w:rsidRPr="00C93443" w:rsidRDefault="00FE5EB7" w:rsidP="00311835">
      <w:pPr>
        <w:pStyle w:val="aa"/>
      </w:pPr>
      <w:r w:rsidRPr="00C93443">
        <w:t>Как и в ИЛИ, в И допустимы любые значения:</w:t>
      </w:r>
    </w:p>
    <w:p w:rsidR="00FE5EB7" w:rsidRPr="00385BAA" w:rsidRDefault="00FE5EB7" w:rsidP="00385BAA">
      <w:pPr>
        <w:pStyle w:val="af1"/>
        <w:rPr>
          <w:rStyle w:val="af0"/>
          <w:b w:val="0"/>
          <w:color w:val="auto"/>
        </w:rPr>
      </w:pPr>
      <w:r w:rsidRPr="00385BAA">
        <w:rPr>
          <w:rStyle w:val="af0"/>
          <w:b w:val="0"/>
          <w:color w:val="auto"/>
        </w:rPr>
        <w:t>if (1 &amp;&amp; 0) { // вычислится как true &amp;&amp; false</w:t>
      </w:r>
    </w:p>
    <w:p w:rsidR="00FE5EB7" w:rsidRPr="00311835" w:rsidRDefault="00FE5EB7" w:rsidP="00385BAA">
      <w:pPr>
        <w:pStyle w:val="af1"/>
        <w:rPr>
          <w:rStyle w:val="af0"/>
        </w:rPr>
      </w:pPr>
      <w:r w:rsidRPr="00385BAA">
        <w:rPr>
          <w:rStyle w:val="af0"/>
          <w:b w:val="0"/>
          <w:color w:val="auto"/>
        </w:rPr>
        <w:lastRenderedPageBreak/>
        <w:t xml:space="preserve">  alert( 'не сработает, т.к. условие ложно' );</w:t>
      </w:r>
    </w:p>
    <w:p w:rsidR="00FE5EB7" w:rsidRPr="00385BAA" w:rsidRDefault="00FE5EB7" w:rsidP="00385BAA">
      <w:pPr>
        <w:pStyle w:val="af1"/>
        <w:rPr>
          <w:rStyle w:val="af0"/>
          <w:b w:val="0"/>
          <w:color w:val="auto"/>
        </w:rPr>
      </w:pPr>
      <w:r w:rsidRPr="00385BAA">
        <w:rPr>
          <w:rStyle w:val="af0"/>
          <w:b w:val="0"/>
          <w:color w:val="auto"/>
        </w:rPr>
        <w:t>}</w:t>
      </w:r>
    </w:p>
    <w:p w:rsidR="00FE5EB7" w:rsidRPr="00C93443" w:rsidRDefault="00FE5EB7" w:rsidP="00311835">
      <w:pPr>
        <w:pStyle w:val="aa"/>
      </w:pPr>
      <w:r w:rsidRPr="00C93443">
        <w:t>К И применим тот же принцип «короткого цикла вычислений», но немного по-другому, чем к ИЛИ.</w:t>
      </w:r>
    </w:p>
    <w:p w:rsidR="00FE5EB7" w:rsidRPr="00C93443" w:rsidRDefault="00FE5EB7" w:rsidP="00311835">
      <w:pPr>
        <w:pStyle w:val="aa"/>
      </w:pPr>
      <w:r w:rsidRPr="00C93443">
        <w:t>Если левый аргумент – false, оператор И возвращает его и заканчивает вычисления. Иначе – вычисляет и возвращает правый аргумент.</w:t>
      </w:r>
    </w:p>
    <w:p w:rsidR="00FE5EB7" w:rsidRPr="00C93443" w:rsidRDefault="00FE5EB7" w:rsidP="00311835">
      <w:pPr>
        <w:pStyle w:val="aa"/>
      </w:pPr>
      <w:r w:rsidRPr="00C93443">
        <w:t>Например:</w:t>
      </w:r>
    </w:p>
    <w:p w:rsidR="00FE5EB7" w:rsidRPr="00385BAA" w:rsidRDefault="00FE5EB7" w:rsidP="00385BAA">
      <w:pPr>
        <w:pStyle w:val="af1"/>
      </w:pPr>
      <w:r w:rsidRPr="00385BAA">
        <w:t>// Первый аргумент - true,</w:t>
      </w:r>
    </w:p>
    <w:p w:rsidR="00FE5EB7" w:rsidRPr="00385BAA" w:rsidRDefault="00FE5EB7" w:rsidP="00385BAA">
      <w:pPr>
        <w:pStyle w:val="af1"/>
      </w:pPr>
      <w:r w:rsidRPr="00385BAA">
        <w:t>// Поэтому возвращается второй аргумент</w:t>
      </w:r>
    </w:p>
    <w:p w:rsidR="00FE5EB7" w:rsidRPr="00385BAA" w:rsidRDefault="00FE5EB7" w:rsidP="00385BAA">
      <w:pPr>
        <w:pStyle w:val="af1"/>
        <w:rPr>
          <w:rStyle w:val="af0"/>
          <w:b w:val="0"/>
          <w:color w:val="auto"/>
        </w:rPr>
      </w:pPr>
      <w:r w:rsidRPr="00385BAA">
        <w:rPr>
          <w:rStyle w:val="af0"/>
          <w:b w:val="0"/>
          <w:color w:val="auto"/>
        </w:rPr>
        <w:t>alert( 1 &amp;&amp; 0 ); // 0</w:t>
      </w:r>
    </w:p>
    <w:p w:rsidR="00FE5EB7" w:rsidRPr="00385BAA" w:rsidRDefault="00FE5EB7" w:rsidP="00385BAA">
      <w:pPr>
        <w:pStyle w:val="af1"/>
        <w:rPr>
          <w:rStyle w:val="af0"/>
          <w:b w:val="0"/>
          <w:color w:val="auto"/>
        </w:rPr>
      </w:pPr>
      <w:r w:rsidRPr="00385BAA">
        <w:rPr>
          <w:rStyle w:val="af0"/>
          <w:b w:val="0"/>
          <w:color w:val="auto"/>
        </w:rPr>
        <w:t>alert( 1 &amp;&amp; 5 ); // 5</w:t>
      </w:r>
    </w:p>
    <w:p w:rsidR="00FE5EB7" w:rsidRPr="00C93443" w:rsidRDefault="00FE5EB7" w:rsidP="00FE5EB7">
      <w:pPr>
        <w:shd w:val="clear" w:color="auto" w:fill="FFFFFF" w:themeFill="background1"/>
        <w:rPr>
          <w:rFonts w:asciiTheme="minorHAnsi" w:hAnsiTheme="minorHAnsi"/>
          <w:b/>
          <w:bCs/>
          <w:noProof/>
        </w:rPr>
      </w:pPr>
    </w:p>
    <w:p w:rsidR="00FE5EB7" w:rsidRPr="00C93443" w:rsidRDefault="00FE5EB7" w:rsidP="00385BAA">
      <w:pPr>
        <w:pStyle w:val="af1"/>
      </w:pPr>
      <w:r w:rsidRPr="00C93443">
        <w:t>// Первый аргумент - false,</w:t>
      </w:r>
    </w:p>
    <w:p w:rsidR="00FE5EB7" w:rsidRPr="00C93443" w:rsidRDefault="00FE5EB7" w:rsidP="00385BAA">
      <w:pPr>
        <w:pStyle w:val="af1"/>
      </w:pPr>
      <w:r w:rsidRPr="00C93443">
        <w:t>// Он и возвращается, а второй аргумент игнорируется</w:t>
      </w:r>
    </w:p>
    <w:p w:rsidR="00FE5EB7" w:rsidRPr="009C09BC" w:rsidRDefault="00FE5EB7" w:rsidP="009C09BC">
      <w:pPr>
        <w:pStyle w:val="af1"/>
        <w:rPr>
          <w:rStyle w:val="af0"/>
          <w:b w:val="0"/>
          <w:color w:val="auto"/>
        </w:rPr>
      </w:pPr>
      <w:r w:rsidRPr="009C09BC">
        <w:rPr>
          <w:rStyle w:val="af0"/>
          <w:b w:val="0"/>
          <w:color w:val="auto"/>
        </w:rPr>
        <w:t>alert( null &amp;&amp; 5 ); // null</w:t>
      </w:r>
    </w:p>
    <w:p w:rsidR="00FE5EB7" w:rsidRPr="009C09BC" w:rsidRDefault="00FE5EB7" w:rsidP="009C09BC">
      <w:pPr>
        <w:pStyle w:val="af1"/>
        <w:rPr>
          <w:rStyle w:val="af0"/>
          <w:b w:val="0"/>
          <w:color w:val="auto"/>
        </w:rPr>
      </w:pPr>
      <w:r w:rsidRPr="009C09BC">
        <w:rPr>
          <w:rStyle w:val="af0"/>
          <w:b w:val="0"/>
          <w:color w:val="auto"/>
        </w:rPr>
        <w:t>alert( 0 &amp;&amp; "не важно" ); // 0</w:t>
      </w:r>
    </w:p>
    <w:p w:rsidR="00FE5EB7" w:rsidRPr="00C93443" w:rsidRDefault="00FE5EB7" w:rsidP="00311835">
      <w:pPr>
        <w:pStyle w:val="aa"/>
      </w:pPr>
      <w:r w:rsidRPr="00C93443">
        <w:t>Можно передать и несколько значений подряд, при этом возвратится первое «ложное» (на котором остановились вычисления), а если его нет – то последнее:</w:t>
      </w:r>
    </w:p>
    <w:p w:rsidR="00FE5EB7" w:rsidRPr="009C09BC" w:rsidRDefault="00FE5EB7" w:rsidP="009C09BC">
      <w:pPr>
        <w:pStyle w:val="af1"/>
        <w:rPr>
          <w:rStyle w:val="af0"/>
          <w:b w:val="0"/>
          <w:color w:val="auto"/>
        </w:rPr>
      </w:pPr>
      <w:r w:rsidRPr="009C09BC">
        <w:rPr>
          <w:rStyle w:val="af0"/>
          <w:b w:val="0"/>
          <w:color w:val="auto"/>
        </w:rPr>
        <w:t>alert( 1 &amp;&amp; 2 &amp;&amp; null &amp;&amp; 3 ); // null</w:t>
      </w:r>
    </w:p>
    <w:p w:rsidR="00FE5EB7" w:rsidRPr="00C93443" w:rsidRDefault="00FE5EB7" w:rsidP="00FE5EB7">
      <w:pPr>
        <w:shd w:val="clear" w:color="auto" w:fill="FFFFFF" w:themeFill="background1"/>
        <w:rPr>
          <w:rFonts w:asciiTheme="minorHAnsi" w:hAnsiTheme="minorHAnsi"/>
          <w:b/>
          <w:bCs/>
          <w:noProof/>
        </w:rPr>
      </w:pPr>
    </w:p>
    <w:p w:rsidR="00FE5EB7" w:rsidRPr="009C09BC" w:rsidRDefault="00FE5EB7" w:rsidP="009C09BC">
      <w:pPr>
        <w:pStyle w:val="af1"/>
        <w:rPr>
          <w:rStyle w:val="af0"/>
          <w:b w:val="0"/>
          <w:color w:val="auto"/>
        </w:rPr>
      </w:pPr>
      <w:r w:rsidRPr="009C09BC">
        <w:rPr>
          <w:rStyle w:val="af0"/>
          <w:b w:val="0"/>
          <w:color w:val="auto"/>
        </w:rPr>
        <w:t>alert( 1 &amp;&amp; 2 &amp;&amp; 3 ); // 3</w:t>
      </w:r>
    </w:p>
    <w:p w:rsidR="00FE5EB7" w:rsidRPr="00C93443" w:rsidRDefault="00FE5EB7" w:rsidP="00855D26">
      <w:pPr>
        <w:pStyle w:val="aa"/>
      </w:pPr>
      <w:r w:rsidRPr="00C93443">
        <w:t>Итак, оператор &amp;&amp; вычисляет операнды слева направо до первого «ложного» и возвращает его, а если все истинные – то последнее значение.</w:t>
      </w:r>
      <w:r w:rsidR="009C09BC">
        <w:t xml:space="preserve"> </w:t>
      </w:r>
      <w:r w:rsidRPr="00C93443">
        <w:t>Иначе можно сказать, что "&amp;&amp; запинается на лжи".</w:t>
      </w:r>
    </w:p>
    <w:p w:rsidR="00FE5EB7" w:rsidRPr="00C93443" w:rsidRDefault="00FE5EB7" w:rsidP="00FE5EB7">
      <w:pPr>
        <w:shd w:val="clear" w:color="auto" w:fill="FFFFFF" w:themeFill="background1"/>
        <w:rPr>
          <w:rFonts w:asciiTheme="minorHAnsi" w:hAnsiTheme="minorHAnsi"/>
          <w:b/>
          <w:bCs/>
          <w:noProof/>
        </w:rPr>
      </w:pPr>
    </w:p>
    <w:p w:rsidR="00FE5EB7" w:rsidRPr="00C93443" w:rsidRDefault="00FE5EB7" w:rsidP="00855D26">
      <w:pPr>
        <w:pStyle w:val="aa"/>
      </w:pPr>
      <w:r w:rsidRPr="009C09BC">
        <w:rPr>
          <w:shd w:val="clear" w:color="auto" w:fill="CCC0D9" w:themeFill="accent4" w:themeFillTint="66"/>
        </w:rPr>
        <w:t>Приоритет оператора И &amp;&amp; больше, чем ИЛИ ||</w:t>
      </w:r>
      <w:r w:rsidRPr="00C93443">
        <w:t>, так что он выполняется раньше.</w:t>
      </w:r>
    </w:p>
    <w:p w:rsidR="00FE5EB7" w:rsidRPr="00C93443" w:rsidRDefault="00FE5EB7" w:rsidP="00855D26">
      <w:pPr>
        <w:pStyle w:val="aa"/>
      </w:pPr>
      <w:r w:rsidRPr="00C93443">
        <w:t>Поэтому в следующем коде сначала будет вычислено правое И: 1 &amp;&amp; 0 = 0, а уже потом – ИЛИ.</w:t>
      </w:r>
    </w:p>
    <w:p w:rsidR="00FE5EB7" w:rsidRPr="009C09BC" w:rsidRDefault="00FE5EB7" w:rsidP="009C09BC">
      <w:pPr>
        <w:pStyle w:val="af1"/>
        <w:rPr>
          <w:rStyle w:val="af0"/>
          <w:b w:val="0"/>
          <w:color w:val="auto"/>
        </w:rPr>
      </w:pPr>
      <w:r w:rsidRPr="009C09BC">
        <w:rPr>
          <w:rStyle w:val="af0"/>
          <w:b w:val="0"/>
          <w:color w:val="auto"/>
        </w:rPr>
        <w:t>alert( 5 || 1 &amp;&amp; 0 ); // 5</w:t>
      </w:r>
    </w:p>
    <w:p w:rsidR="00FE5EB7" w:rsidRPr="00C93443" w:rsidRDefault="00FE5EB7" w:rsidP="00FE5EB7">
      <w:pPr>
        <w:shd w:val="clear" w:color="auto" w:fill="FFFFFF" w:themeFill="background1"/>
        <w:rPr>
          <w:rFonts w:asciiTheme="minorHAnsi" w:hAnsiTheme="minorHAnsi"/>
          <w:b/>
          <w:bCs/>
          <w:noProof/>
        </w:rPr>
      </w:pPr>
    </w:p>
    <w:p w:rsidR="00FE5EB7" w:rsidRPr="00C93443" w:rsidRDefault="00FE5EB7" w:rsidP="00855D26">
      <w:pPr>
        <w:pStyle w:val="aa"/>
      </w:pPr>
      <w:r w:rsidRPr="009C09BC">
        <w:rPr>
          <w:shd w:val="clear" w:color="auto" w:fill="CCC0D9" w:themeFill="accent4" w:themeFillTint="66"/>
        </w:rPr>
        <w:t>Не используйте &amp;&amp; вместо if</w:t>
      </w:r>
    </w:p>
    <w:p w:rsidR="00FE5EB7" w:rsidRPr="00C93443" w:rsidRDefault="00FE5EB7" w:rsidP="00855D26">
      <w:pPr>
        <w:pStyle w:val="aa"/>
      </w:pPr>
      <w:r w:rsidRPr="00C93443">
        <w:t>Оператор &amp;&amp; в простых случаях можно использовать вместо if, например:</w:t>
      </w:r>
    </w:p>
    <w:p w:rsidR="00FE5EB7" w:rsidRPr="009C09BC" w:rsidRDefault="00FE5EB7" w:rsidP="009C09BC">
      <w:pPr>
        <w:pStyle w:val="af1"/>
        <w:rPr>
          <w:rStyle w:val="af0"/>
          <w:b w:val="0"/>
          <w:color w:val="auto"/>
        </w:rPr>
      </w:pPr>
      <w:r w:rsidRPr="009C09BC">
        <w:rPr>
          <w:rStyle w:val="af0"/>
          <w:b w:val="0"/>
          <w:color w:val="auto"/>
        </w:rPr>
        <w:t>var x = 1;</w:t>
      </w:r>
    </w:p>
    <w:p w:rsidR="00FE5EB7" w:rsidRPr="00311835" w:rsidRDefault="00FE5EB7" w:rsidP="009C09BC">
      <w:pPr>
        <w:pStyle w:val="af1"/>
        <w:rPr>
          <w:rStyle w:val="af0"/>
        </w:rPr>
      </w:pPr>
      <w:r w:rsidRPr="009C09BC">
        <w:rPr>
          <w:rStyle w:val="af0"/>
          <w:b w:val="0"/>
          <w:color w:val="auto"/>
        </w:rPr>
        <w:t>(x &gt; 0) &amp;&amp; alert( 'Больше' );</w:t>
      </w:r>
    </w:p>
    <w:p w:rsidR="00FE5EB7" w:rsidRPr="00C93443" w:rsidRDefault="00FE5EB7" w:rsidP="00855D26">
      <w:pPr>
        <w:pStyle w:val="aa"/>
      </w:pPr>
      <w:r w:rsidRPr="00C93443">
        <w:t>Действие в правой части &amp;&amp; выполнится только в том случае, если до него дойдут вычисления. То есть, alert сработает, если в левой части будет true.</w:t>
      </w:r>
    </w:p>
    <w:p w:rsidR="00FE5EB7" w:rsidRPr="00C93443" w:rsidRDefault="00FE5EB7" w:rsidP="00855D26">
      <w:pPr>
        <w:pStyle w:val="aa"/>
      </w:pPr>
      <w:r w:rsidRPr="00C93443">
        <w:t>Получился аналог:</w:t>
      </w:r>
    </w:p>
    <w:p w:rsidR="00FE5EB7" w:rsidRPr="00FF6A95" w:rsidRDefault="00FE5EB7" w:rsidP="00FF6A95">
      <w:pPr>
        <w:pStyle w:val="af1"/>
        <w:rPr>
          <w:rStyle w:val="af0"/>
          <w:b w:val="0"/>
          <w:color w:val="auto"/>
        </w:rPr>
      </w:pPr>
      <w:r w:rsidRPr="00FF6A95">
        <w:rPr>
          <w:rStyle w:val="af0"/>
          <w:b w:val="0"/>
          <w:color w:val="auto"/>
        </w:rPr>
        <w:t>var x = 1;</w:t>
      </w:r>
    </w:p>
    <w:p w:rsidR="00FE5EB7" w:rsidRPr="00FF6A95" w:rsidRDefault="00FE5EB7" w:rsidP="00FF6A95">
      <w:pPr>
        <w:pStyle w:val="af1"/>
        <w:rPr>
          <w:rStyle w:val="af0"/>
          <w:b w:val="0"/>
          <w:color w:val="auto"/>
        </w:rPr>
      </w:pPr>
    </w:p>
    <w:p w:rsidR="00FE5EB7" w:rsidRPr="00FF6A95" w:rsidRDefault="00FE5EB7" w:rsidP="00FF6A95">
      <w:pPr>
        <w:pStyle w:val="af1"/>
        <w:rPr>
          <w:rStyle w:val="af0"/>
          <w:b w:val="0"/>
          <w:color w:val="auto"/>
        </w:rPr>
      </w:pPr>
      <w:r w:rsidRPr="00FF6A95">
        <w:rPr>
          <w:rStyle w:val="af0"/>
          <w:b w:val="0"/>
          <w:color w:val="auto"/>
        </w:rPr>
        <w:t>if (x &gt; 0) {</w:t>
      </w:r>
    </w:p>
    <w:p w:rsidR="00FE5EB7" w:rsidRPr="00FF6A95" w:rsidRDefault="00FE5EB7" w:rsidP="00FF6A95">
      <w:pPr>
        <w:pStyle w:val="af1"/>
        <w:rPr>
          <w:rStyle w:val="af0"/>
          <w:b w:val="0"/>
          <w:color w:val="auto"/>
        </w:rPr>
      </w:pPr>
      <w:r w:rsidRPr="00FF6A95">
        <w:rPr>
          <w:rStyle w:val="af0"/>
          <w:b w:val="0"/>
          <w:color w:val="auto"/>
        </w:rPr>
        <w:t xml:space="preserve">  alert( 'Больше' );</w:t>
      </w:r>
    </w:p>
    <w:p w:rsidR="00FE5EB7" w:rsidRPr="00FF6A95" w:rsidRDefault="00FE5EB7" w:rsidP="00FF6A95">
      <w:pPr>
        <w:pStyle w:val="af1"/>
        <w:rPr>
          <w:rStyle w:val="af0"/>
          <w:b w:val="0"/>
          <w:color w:val="auto"/>
        </w:rPr>
      </w:pPr>
      <w:r w:rsidRPr="00FF6A95">
        <w:rPr>
          <w:rStyle w:val="af0"/>
          <w:b w:val="0"/>
          <w:color w:val="auto"/>
        </w:rPr>
        <w:t>}</w:t>
      </w:r>
    </w:p>
    <w:p w:rsidR="00FE5EB7" w:rsidRPr="00C93443" w:rsidRDefault="00FE5EB7" w:rsidP="00855D26">
      <w:pPr>
        <w:pStyle w:val="aa"/>
      </w:pPr>
      <w:r w:rsidRPr="00C93443">
        <w:t>Однако, как правило, вариант с if лучше читается и воспринимается. Он более очевиден, поэтому лучше использовать его. Это, впрочем, относится и к другим неочевидным применениям возможностей языка.</w:t>
      </w:r>
    </w:p>
    <w:p w:rsidR="00FE5EB7" w:rsidRPr="00C93443" w:rsidRDefault="00FE5EB7" w:rsidP="00855D26">
      <w:pPr>
        <w:pStyle w:val="aa"/>
      </w:pPr>
    </w:p>
    <w:p w:rsidR="008D12F4" w:rsidRPr="00C93443" w:rsidRDefault="008D12F4" w:rsidP="00855D26">
      <w:pPr>
        <w:pStyle w:val="aa"/>
      </w:pPr>
      <w:r w:rsidRPr="00C93443">
        <w:t>Пример:</w:t>
      </w:r>
    </w:p>
    <w:p w:rsidR="00FD2B45" w:rsidRPr="00C93443" w:rsidRDefault="00FD2B45" w:rsidP="00FD2B45">
      <w:pPr>
        <w:shd w:val="clear" w:color="auto" w:fill="D9D9D9" w:themeFill="background1" w:themeFillShade="D9"/>
        <w:rPr>
          <w:rFonts w:asciiTheme="minorHAnsi" w:hAnsiTheme="minorHAnsi"/>
          <w:noProof/>
        </w:rPr>
      </w:pPr>
      <w:r w:rsidRPr="00C93443">
        <w:rPr>
          <w:rFonts w:asciiTheme="minorHAnsi" w:hAnsiTheme="minorHAnsi"/>
          <w:noProof/>
          <w:shd w:val="clear" w:color="auto" w:fill="D9D9D9" w:themeFill="background1" w:themeFillShade="D9"/>
        </w:rPr>
        <w:t>alert( alert(1) &amp;&amp; alert(2) );</w:t>
      </w:r>
    </w:p>
    <w:p w:rsidR="00FD2B45" w:rsidRPr="00C93443" w:rsidRDefault="00FD2B45" w:rsidP="00FD2B45">
      <w:pPr>
        <w:shd w:val="clear" w:color="auto" w:fill="FFFFFF" w:themeFill="background1"/>
        <w:rPr>
          <w:rFonts w:asciiTheme="minorHAnsi" w:hAnsiTheme="minorHAnsi"/>
          <w:noProof/>
        </w:rPr>
      </w:pPr>
      <w:r w:rsidRPr="00C93443">
        <w:rPr>
          <w:rFonts w:asciiTheme="minorHAnsi" w:hAnsiTheme="minorHAnsi"/>
          <w:noProof/>
        </w:rPr>
        <w:t>Ответ: 1, а затем undefined.</w:t>
      </w:r>
    </w:p>
    <w:p w:rsidR="00FD2B45" w:rsidRPr="00C93443" w:rsidRDefault="00FD2B45" w:rsidP="00FD2B45">
      <w:pPr>
        <w:shd w:val="clear" w:color="auto" w:fill="FFFFFF" w:themeFill="background1"/>
        <w:rPr>
          <w:rFonts w:asciiTheme="minorHAnsi" w:hAnsiTheme="minorHAnsi"/>
          <w:noProof/>
        </w:rPr>
      </w:pPr>
      <w:r w:rsidRPr="00C93443">
        <w:rPr>
          <w:rFonts w:asciiTheme="minorHAnsi" w:hAnsiTheme="minorHAnsi"/>
          <w:noProof/>
        </w:rPr>
        <w:t>Вызов alert не возвращает значения, или, иначе говоря, возвращает undefined.</w:t>
      </w:r>
    </w:p>
    <w:p w:rsidR="00FD2B45" w:rsidRPr="00C93443" w:rsidRDefault="00FD2B45" w:rsidP="00FD2B45">
      <w:pPr>
        <w:shd w:val="clear" w:color="auto" w:fill="FFFFFF" w:themeFill="background1"/>
        <w:rPr>
          <w:rFonts w:asciiTheme="minorHAnsi" w:hAnsiTheme="minorHAnsi"/>
          <w:noProof/>
        </w:rPr>
      </w:pPr>
      <w:r w:rsidRPr="00C93443">
        <w:rPr>
          <w:rFonts w:asciiTheme="minorHAnsi" w:hAnsiTheme="minorHAnsi"/>
          <w:noProof/>
        </w:rPr>
        <w:t>Поэтому до правого alert дело не дойдёт, вычисления закончатся на левом.</w:t>
      </w:r>
    </w:p>
    <w:p w:rsidR="00FD2B45" w:rsidRPr="00C93443" w:rsidRDefault="00FD2B45" w:rsidP="00FD2B45">
      <w:pPr>
        <w:shd w:val="clear" w:color="auto" w:fill="FFFFFF" w:themeFill="background1"/>
        <w:rPr>
          <w:rFonts w:asciiTheme="minorHAnsi" w:hAnsiTheme="minorHAnsi"/>
          <w:noProof/>
        </w:rPr>
      </w:pPr>
    </w:p>
    <w:p w:rsidR="00FD2B45" w:rsidRPr="00C93443" w:rsidRDefault="00FD2B45" w:rsidP="00FD2B45">
      <w:pPr>
        <w:shd w:val="clear" w:color="auto" w:fill="D9D9D9" w:themeFill="background1" w:themeFillShade="D9"/>
        <w:rPr>
          <w:rFonts w:asciiTheme="minorHAnsi" w:hAnsiTheme="minorHAnsi"/>
          <w:noProof/>
        </w:rPr>
      </w:pPr>
      <w:r w:rsidRPr="00C93443">
        <w:rPr>
          <w:rFonts w:asciiTheme="minorHAnsi" w:hAnsiTheme="minorHAnsi"/>
          <w:noProof/>
        </w:rPr>
        <w:t>alert( null || 2 &amp;&amp; 3 || 4 );</w:t>
      </w:r>
    </w:p>
    <w:p w:rsidR="00FD2B45" w:rsidRPr="00C93443" w:rsidRDefault="00FD2B45" w:rsidP="00FD2B45">
      <w:pPr>
        <w:shd w:val="clear" w:color="auto" w:fill="FFFFFF" w:themeFill="background1"/>
        <w:rPr>
          <w:rFonts w:asciiTheme="minorHAnsi" w:hAnsiTheme="minorHAnsi"/>
          <w:noProof/>
        </w:rPr>
      </w:pPr>
      <w:r w:rsidRPr="00C93443">
        <w:rPr>
          <w:rFonts w:asciiTheme="minorHAnsi" w:hAnsiTheme="minorHAnsi"/>
          <w:noProof/>
        </w:rPr>
        <w:t>Приоритет оператора &amp;&amp; выше, чем ||, поэтому он выполнится первым.</w:t>
      </w:r>
    </w:p>
    <w:p w:rsidR="00FD2B45" w:rsidRPr="00C93443" w:rsidRDefault="00FD2B45" w:rsidP="00FD2B45">
      <w:pPr>
        <w:shd w:val="clear" w:color="auto" w:fill="FFFFFF" w:themeFill="background1"/>
        <w:rPr>
          <w:rFonts w:asciiTheme="minorHAnsi" w:hAnsiTheme="minorHAnsi"/>
          <w:noProof/>
        </w:rPr>
      </w:pPr>
      <w:r w:rsidRPr="00C93443">
        <w:rPr>
          <w:rFonts w:asciiTheme="minorHAnsi" w:hAnsiTheme="minorHAnsi"/>
          <w:noProof/>
        </w:rPr>
        <w:t>Последовательность вычислений:</w:t>
      </w:r>
    </w:p>
    <w:p w:rsidR="00FD2B45" w:rsidRPr="00FF6A95" w:rsidRDefault="00FD2B45" w:rsidP="00FF6A95">
      <w:pPr>
        <w:pStyle w:val="af1"/>
        <w:rPr>
          <w:rStyle w:val="af0"/>
          <w:b w:val="0"/>
          <w:color w:val="auto"/>
        </w:rPr>
      </w:pPr>
      <w:r w:rsidRPr="00FF6A95">
        <w:rPr>
          <w:rStyle w:val="af0"/>
          <w:b w:val="0"/>
          <w:color w:val="auto"/>
        </w:rPr>
        <w:t>null || 2 &amp;&amp; 3 || 4</w:t>
      </w:r>
    </w:p>
    <w:p w:rsidR="00FD2B45" w:rsidRPr="00FF6A95" w:rsidRDefault="00FD2B45" w:rsidP="00FF6A95">
      <w:pPr>
        <w:pStyle w:val="af1"/>
        <w:rPr>
          <w:rStyle w:val="af0"/>
          <w:b w:val="0"/>
          <w:color w:val="auto"/>
        </w:rPr>
      </w:pPr>
      <w:r w:rsidRPr="00FF6A95">
        <w:rPr>
          <w:rStyle w:val="af0"/>
          <w:b w:val="0"/>
          <w:color w:val="auto"/>
        </w:rPr>
        <w:t>null || 3 || 4</w:t>
      </w:r>
    </w:p>
    <w:p w:rsidR="00FD2B45" w:rsidRPr="00FF6A95" w:rsidRDefault="00FD2B45" w:rsidP="00FF6A95">
      <w:pPr>
        <w:pStyle w:val="af1"/>
        <w:rPr>
          <w:rStyle w:val="af0"/>
          <w:b w:val="0"/>
          <w:color w:val="auto"/>
        </w:rPr>
      </w:pPr>
      <w:r w:rsidRPr="00FF6A95">
        <w:rPr>
          <w:rStyle w:val="af0"/>
          <w:b w:val="0"/>
          <w:color w:val="auto"/>
        </w:rPr>
        <w:t>3</w:t>
      </w:r>
    </w:p>
    <w:p w:rsidR="00913BED" w:rsidRPr="00C93443" w:rsidRDefault="00913BED" w:rsidP="00752F6A">
      <w:pPr>
        <w:pStyle w:val="3"/>
        <w:rPr>
          <w:noProof/>
        </w:rPr>
      </w:pPr>
      <w:bookmarkStart w:id="44" w:name="не"/>
      <w:r w:rsidRPr="00C93443">
        <w:rPr>
          <w:noProof/>
          <w:shd w:val="clear" w:color="auto" w:fill="00B0F0"/>
        </w:rPr>
        <w:t>! (НЕ)</w:t>
      </w:r>
      <w:bookmarkEnd w:id="44"/>
    </w:p>
    <w:p w:rsidR="00913BED" w:rsidRPr="00C93443" w:rsidRDefault="00913BED" w:rsidP="00913BED">
      <w:pPr>
        <w:shd w:val="clear" w:color="auto" w:fill="FFFFFF" w:themeFill="background1"/>
        <w:rPr>
          <w:rFonts w:asciiTheme="minorHAnsi" w:hAnsiTheme="minorHAnsi"/>
          <w:noProof/>
        </w:rPr>
      </w:pPr>
      <w:r w:rsidRPr="00C93443">
        <w:rPr>
          <w:rFonts w:asciiTheme="minorHAnsi" w:hAnsiTheme="minorHAnsi"/>
          <w:noProof/>
        </w:rPr>
        <w:t>Оператор НЕ – самый простой. Он получает один аргумент. Синтаксис:</w:t>
      </w:r>
    </w:p>
    <w:p w:rsidR="00913BED" w:rsidRPr="00C93443" w:rsidRDefault="00913BED" w:rsidP="00913BED">
      <w:pPr>
        <w:shd w:val="clear" w:color="auto" w:fill="FFFFFF" w:themeFill="background1"/>
        <w:rPr>
          <w:rFonts w:asciiTheme="minorHAnsi" w:hAnsiTheme="minorHAnsi"/>
          <w:noProof/>
        </w:rPr>
      </w:pPr>
      <w:r w:rsidRPr="00C93443">
        <w:rPr>
          <w:rFonts w:asciiTheme="minorHAnsi" w:hAnsiTheme="minorHAnsi"/>
          <w:noProof/>
          <w:shd w:val="clear" w:color="auto" w:fill="D9D9D9" w:themeFill="background1" w:themeFillShade="D9"/>
        </w:rPr>
        <w:t>var result = !value;</w:t>
      </w:r>
    </w:p>
    <w:p w:rsidR="00913BED" w:rsidRPr="00C93443" w:rsidRDefault="00913BED" w:rsidP="00913BED">
      <w:pPr>
        <w:shd w:val="clear" w:color="auto" w:fill="FFFFFF" w:themeFill="background1"/>
        <w:rPr>
          <w:rFonts w:asciiTheme="minorHAnsi" w:hAnsiTheme="minorHAnsi"/>
          <w:noProof/>
        </w:rPr>
      </w:pPr>
      <w:r w:rsidRPr="00C93443">
        <w:rPr>
          <w:rFonts w:asciiTheme="minorHAnsi" w:hAnsiTheme="minorHAnsi"/>
          <w:noProof/>
        </w:rPr>
        <w:t>Действия !:</w:t>
      </w:r>
    </w:p>
    <w:p w:rsidR="00913BED" w:rsidRPr="00C93443" w:rsidRDefault="00913BED" w:rsidP="006F435A">
      <w:pPr>
        <w:numPr>
          <w:ilvl w:val="0"/>
          <w:numId w:val="8"/>
        </w:numPr>
        <w:shd w:val="clear" w:color="auto" w:fill="FFFFFF" w:themeFill="background1"/>
        <w:rPr>
          <w:rFonts w:asciiTheme="minorHAnsi" w:hAnsiTheme="minorHAnsi"/>
          <w:noProof/>
        </w:rPr>
      </w:pPr>
      <w:r w:rsidRPr="00C93443">
        <w:rPr>
          <w:rFonts w:asciiTheme="minorHAnsi" w:hAnsiTheme="minorHAnsi"/>
          <w:noProof/>
        </w:rPr>
        <w:t>Сначала приводит аргумент к логическому типу true/false.</w:t>
      </w:r>
    </w:p>
    <w:p w:rsidR="00913BED" w:rsidRPr="00C93443" w:rsidRDefault="00913BED" w:rsidP="006F435A">
      <w:pPr>
        <w:numPr>
          <w:ilvl w:val="0"/>
          <w:numId w:val="8"/>
        </w:numPr>
        <w:shd w:val="clear" w:color="auto" w:fill="FFFFFF" w:themeFill="background1"/>
        <w:rPr>
          <w:rFonts w:asciiTheme="minorHAnsi" w:hAnsiTheme="minorHAnsi"/>
          <w:noProof/>
        </w:rPr>
      </w:pPr>
      <w:r w:rsidRPr="00C93443">
        <w:rPr>
          <w:rFonts w:asciiTheme="minorHAnsi" w:hAnsiTheme="minorHAnsi"/>
          <w:noProof/>
        </w:rPr>
        <w:t>Затем возвращает противоположное значение.</w:t>
      </w:r>
    </w:p>
    <w:p w:rsidR="00913BED" w:rsidRPr="00C93443" w:rsidRDefault="00913BED" w:rsidP="00913BED">
      <w:pPr>
        <w:shd w:val="clear" w:color="auto" w:fill="FFFFFF" w:themeFill="background1"/>
        <w:rPr>
          <w:rFonts w:asciiTheme="minorHAnsi" w:hAnsiTheme="minorHAnsi"/>
          <w:noProof/>
        </w:rPr>
      </w:pPr>
      <w:r w:rsidRPr="00C93443">
        <w:rPr>
          <w:rFonts w:asciiTheme="minorHAnsi" w:hAnsiTheme="minorHAnsi"/>
          <w:noProof/>
        </w:rPr>
        <w:t>Например:</w:t>
      </w:r>
    </w:p>
    <w:p w:rsidR="00913BED" w:rsidRPr="00C93443" w:rsidRDefault="00913BED" w:rsidP="00621CA9">
      <w:pPr>
        <w:shd w:val="clear" w:color="auto" w:fill="D9D9D9" w:themeFill="background1" w:themeFillShade="D9"/>
        <w:rPr>
          <w:rFonts w:asciiTheme="minorHAnsi" w:hAnsiTheme="minorHAnsi"/>
          <w:noProof/>
        </w:rPr>
      </w:pPr>
      <w:r w:rsidRPr="00C93443">
        <w:rPr>
          <w:rFonts w:asciiTheme="minorHAnsi" w:hAnsiTheme="minorHAnsi"/>
          <w:noProof/>
        </w:rPr>
        <w:t xml:space="preserve">alert( !true ); </w:t>
      </w:r>
      <w:r w:rsidR="00FF6A95">
        <w:rPr>
          <w:rFonts w:asciiTheme="minorHAnsi" w:hAnsiTheme="minorHAnsi"/>
          <w:noProof/>
        </w:rPr>
        <w:tab/>
      </w:r>
      <w:r w:rsidRPr="00C93443">
        <w:rPr>
          <w:rFonts w:asciiTheme="minorHAnsi" w:hAnsiTheme="minorHAnsi"/>
          <w:noProof/>
        </w:rPr>
        <w:t>// false</w:t>
      </w:r>
    </w:p>
    <w:p w:rsidR="00913BED" w:rsidRPr="00C93443" w:rsidRDefault="00913BED" w:rsidP="00621CA9">
      <w:pPr>
        <w:shd w:val="clear" w:color="auto" w:fill="D9D9D9" w:themeFill="background1" w:themeFillShade="D9"/>
        <w:rPr>
          <w:rFonts w:asciiTheme="minorHAnsi" w:hAnsiTheme="minorHAnsi"/>
          <w:noProof/>
        </w:rPr>
      </w:pPr>
      <w:r w:rsidRPr="00C93443">
        <w:rPr>
          <w:rFonts w:asciiTheme="minorHAnsi" w:hAnsiTheme="minorHAnsi"/>
          <w:noProof/>
        </w:rPr>
        <w:t>alert( !0 ); // true</w:t>
      </w:r>
    </w:p>
    <w:p w:rsidR="00913BED" w:rsidRPr="00C93443" w:rsidRDefault="00913BED" w:rsidP="00855D26">
      <w:pPr>
        <w:pStyle w:val="aa"/>
      </w:pPr>
      <w:r w:rsidRPr="00C93443">
        <w:t>В частности, двойное НЕ используют для преобразования значений к логическому типу:</w:t>
      </w:r>
    </w:p>
    <w:p w:rsidR="00913BED" w:rsidRPr="00C93443" w:rsidRDefault="00913BED" w:rsidP="00621CA9">
      <w:pPr>
        <w:shd w:val="clear" w:color="auto" w:fill="D9D9D9" w:themeFill="background1" w:themeFillShade="D9"/>
        <w:rPr>
          <w:rFonts w:asciiTheme="minorHAnsi" w:hAnsiTheme="minorHAnsi"/>
          <w:noProof/>
        </w:rPr>
      </w:pPr>
      <w:r w:rsidRPr="00C93443">
        <w:rPr>
          <w:rFonts w:asciiTheme="minorHAnsi" w:hAnsiTheme="minorHAnsi"/>
          <w:noProof/>
        </w:rPr>
        <w:t>alert( !!"строка" ); // true</w:t>
      </w:r>
    </w:p>
    <w:p w:rsidR="00913BED" w:rsidRPr="00C93443" w:rsidRDefault="00913BED" w:rsidP="00621CA9">
      <w:pPr>
        <w:shd w:val="clear" w:color="auto" w:fill="D9D9D9" w:themeFill="background1" w:themeFillShade="D9"/>
        <w:rPr>
          <w:rFonts w:asciiTheme="minorHAnsi" w:hAnsiTheme="minorHAnsi"/>
          <w:noProof/>
        </w:rPr>
      </w:pPr>
      <w:r w:rsidRPr="00C93443">
        <w:rPr>
          <w:rFonts w:asciiTheme="minorHAnsi" w:hAnsiTheme="minorHAnsi"/>
          <w:noProof/>
        </w:rPr>
        <w:t>alert( !!null ); // false</w:t>
      </w:r>
    </w:p>
    <w:p w:rsidR="00913BED" w:rsidRDefault="00913BED" w:rsidP="00632257">
      <w:pPr>
        <w:shd w:val="clear" w:color="auto" w:fill="FFFFFF" w:themeFill="background1"/>
        <w:rPr>
          <w:rFonts w:asciiTheme="minorHAnsi" w:hAnsiTheme="minorHAnsi"/>
          <w:noProof/>
        </w:rPr>
      </w:pPr>
    </w:p>
    <w:p w:rsidR="00FE52A4" w:rsidRPr="0082323C" w:rsidRDefault="00FE52A4" w:rsidP="00FE52A4">
      <w:pPr>
        <w:shd w:val="clear" w:color="auto" w:fill="FFFFFF" w:themeFill="background1"/>
        <w:rPr>
          <w:rFonts w:asciiTheme="minorHAnsi" w:hAnsiTheme="minorHAnsi"/>
          <w:noProof/>
          <w:lang w:val="en-US"/>
        </w:rPr>
      </w:pPr>
      <w:r w:rsidRPr="0082323C">
        <w:rPr>
          <w:rFonts w:asciiTheme="minorHAnsi" w:hAnsiTheme="minorHAnsi"/>
          <w:noProof/>
        </w:rPr>
        <w:t xml:space="preserve">Оператор </w:t>
      </w:r>
      <w:r w:rsidRPr="006B2B54">
        <w:rPr>
          <w:rStyle w:val="af0"/>
        </w:rPr>
        <w:t>не равно !=</w:t>
      </w:r>
      <w:r w:rsidRPr="0082323C">
        <w:rPr>
          <w:rFonts w:asciiTheme="minorHAnsi" w:hAnsiTheme="minorHAnsi"/>
          <w:noProof/>
        </w:rPr>
        <w:t xml:space="preserve"> (x != 8 будет true)</w:t>
      </w:r>
      <w:r>
        <w:rPr>
          <w:rFonts w:asciiTheme="minorHAnsi" w:hAnsiTheme="minorHAnsi"/>
          <w:noProof/>
          <w:lang w:val="en-US"/>
        </w:rPr>
        <w:t xml:space="preserve">, </w:t>
      </w:r>
      <w:r>
        <w:rPr>
          <w:rFonts w:asciiTheme="minorHAnsi" w:hAnsiTheme="minorHAnsi"/>
          <w:noProof/>
        </w:rPr>
        <w:t xml:space="preserve"> при </w:t>
      </w:r>
      <w:r>
        <w:rPr>
          <w:rFonts w:asciiTheme="minorHAnsi" w:hAnsiTheme="minorHAnsi"/>
          <w:noProof/>
          <w:lang w:val="en-US"/>
        </w:rPr>
        <w:t>x=5;</w:t>
      </w:r>
    </w:p>
    <w:p w:rsidR="00FE52A4" w:rsidRPr="0082323C" w:rsidRDefault="00FE52A4" w:rsidP="00FE52A4">
      <w:pPr>
        <w:shd w:val="clear" w:color="auto" w:fill="FFFFFF" w:themeFill="background1"/>
        <w:rPr>
          <w:rFonts w:asciiTheme="minorHAnsi" w:hAnsiTheme="minorHAnsi"/>
          <w:noProof/>
        </w:rPr>
      </w:pPr>
      <w:r w:rsidRPr="0082323C">
        <w:rPr>
          <w:rFonts w:asciiTheme="minorHAnsi" w:hAnsiTheme="minorHAnsi"/>
          <w:noProof/>
        </w:rPr>
        <w:t xml:space="preserve">Оператор </w:t>
      </w:r>
      <w:r w:rsidRPr="006B2B54">
        <w:rPr>
          <w:rStyle w:val="af0"/>
        </w:rPr>
        <w:t>строго не равно !==</w:t>
      </w:r>
      <w:r w:rsidRPr="0082323C">
        <w:rPr>
          <w:rFonts w:asciiTheme="minorHAnsi" w:hAnsiTheme="minorHAnsi"/>
          <w:b/>
          <w:bCs/>
          <w:noProof/>
        </w:rPr>
        <w:t xml:space="preserve"> </w:t>
      </w:r>
      <w:r w:rsidRPr="0082323C">
        <w:rPr>
          <w:rFonts w:asciiTheme="minorHAnsi" w:hAnsiTheme="minorHAnsi"/>
          <w:noProof/>
        </w:rPr>
        <w:t xml:space="preserve">(возвращает </w:t>
      </w:r>
      <w:r w:rsidRPr="0082323C">
        <w:rPr>
          <w:rFonts w:asciiTheme="minorHAnsi" w:hAnsiTheme="minorHAnsi"/>
          <w:b/>
          <w:bCs/>
          <w:noProof/>
        </w:rPr>
        <w:t>true</w:t>
      </w:r>
      <w:r w:rsidRPr="0082323C">
        <w:rPr>
          <w:rFonts w:asciiTheme="minorHAnsi" w:hAnsiTheme="minorHAnsi"/>
          <w:noProof/>
        </w:rPr>
        <w:t xml:space="preserve"> если операнды строго не равны или имеют разный тип.)</w:t>
      </w:r>
    </w:p>
    <w:p w:rsidR="00FE52A4" w:rsidRPr="0082323C" w:rsidRDefault="00FE52A4" w:rsidP="00FE52A4">
      <w:pPr>
        <w:pStyle w:val="af1"/>
        <w:rPr>
          <w:lang w:val="en-US"/>
        </w:rPr>
      </w:pPr>
      <w:r w:rsidRPr="00566174">
        <w:rPr>
          <w:lang w:val="en-US"/>
        </w:rPr>
        <w:t>console.log( 0 !== false );</w:t>
      </w:r>
      <w:r>
        <w:t xml:space="preserve">  </w:t>
      </w:r>
      <w:r>
        <w:rPr>
          <w:lang w:val="en-US"/>
        </w:rPr>
        <w:t xml:space="preserve">// </w:t>
      </w:r>
      <w:r w:rsidRPr="00566174">
        <w:rPr>
          <w:lang w:val="en-US"/>
        </w:rPr>
        <w:t>true</w:t>
      </w:r>
    </w:p>
    <w:p w:rsidR="00FE52A4" w:rsidRPr="00C93443" w:rsidRDefault="00FE52A4" w:rsidP="00632257">
      <w:pPr>
        <w:shd w:val="clear" w:color="auto" w:fill="FFFFFF" w:themeFill="background1"/>
        <w:rPr>
          <w:rFonts w:asciiTheme="minorHAnsi" w:hAnsiTheme="minorHAnsi"/>
          <w:noProof/>
        </w:rPr>
      </w:pPr>
    </w:p>
    <w:p w:rsidR="008E2351" w:rsidRPr="00C93443" w:rsidRDefault="008E2351" w:rsidP="00632257">
      <w:pPr>
        <w:shd w:val="clear" w:color="auto" w:fill="FFFFFF" w:themeFill="background1"/>
        <w:rPr>
          <w:rFonts w:asciiTheme="minorHAnsi" w:hAnsiTheme="minorHAnsi"/>
          <w:noProof/>
        </w:rPr>
      </w:pPr>
      <w:r w:rsidRPr="00C93443">
        <w:rPr>
          <w:rFonts w:asciiTheme="minorHAnsi" w:hAnsiTheme="minorHAnsi"/>
          <w:noProof/>
        </w:rPr>
        <w:t>Пример:</w:t>
      </w:r>
    </w:p>
    <w:p w:rsidR="008E2351" w:rsidRPr="00C93443" w:rsidRDefault="008E2351" w:rsidP="008E2351">
      <w:pPr>
        <w:shd w:val="clear" w:color="auto" w:fill="FFFFFF" w:themeFill="background1"/>
        <w:rPr>
          <w:rFonts w:asciiTheme="minorHAnsi" w:hAnsiTheme="minorHAnsi"/>
          <w:noProof/>
        </w:rPr>
      </w:pPr>
      <w:r w:rsidRPr="00C93443">
        <w:rPr>
          <w:rFonts w:asciiTheme="minorHAnsi" w:hAnsiTheme="minorHAnsi"/>
          <w:noProof/>
        </w:rPr>
        <w:t>Напишите условие if для проверки того факта, что age НЕ находится между 14 и 90 включительно.</w:t>
      </w:r>
    </w:p>
    <w:p w:rsidR="008E2351" w:rsidRPr="00C93443" w:rsidRDefault="008E2351" w:rsidP="008E2351">
      <w:pPr>
        <w:shd w:val="clear" w:color="auto" w:fill="FFFFFF" w:themeFill="background1"/>
        <w:rPr>
          <w:rFonts w:asciiTheme="minorHAnsi" w:hAnsiTheme="minorHAnsi"/>
          <w:noProof/>
        </w:rPr>
      </w:pPr>
      <w:r w:rsidRPr="00C93443">
        <w:rPr>
          <w:rFonts w:asciiTheme="minorHAnsi" w:hAnsiTheme="minorHAnsi"/>
          <w:noProof/>
        </w:rPr>
        <w:lastRenderedPageBreak/>
        <w:t>Сделайте два варианта условия: первый с использованием оператора НЕ !, второй – без этого оператора.</w:t>
      </w:r>
    </w:p>
    <w:p w:rsidR="008E2351" w:rsidRPr="00C93443" w:rsidRDefault="008E2351" w:rsidP="008E2351">
      <w:pPr>
        <w:shd w:val="clear" w:color="auto" w:fill="FFFFFF" w:themeFill="background1"/>
        <w:rPr>
          <w:rFonts w:asciiTheme="minorHAnsi" w:hAnsiTheme="minorHAnsi"/>
          <w:noProof/>
        </w:rPr>
      </w:pPr>
      <w:r w:rsidRPr="00C93443">
        <w:rPr>
          <w:rFonts w:asciiTheme="minorHAnsi" w:hAnsiTheme="minorHAnsi"/>
          <w:noProof/>
        </w:rPr>
        <w:t>Первый вариант:</w:t>
      </w:r>
    </w:p>
    <w:p w:rsidR="008E2351" w:rsidRPr="00FF6A95" w:rsidRDefault="008E2351" w:rsidP="00FF6A95">
      <w:pPr>
        <w:pStyle w:val="af1"/>
        <w:rPr>
          <w:rStyle w:val="af0"/>
          <w:b w:val="0"/>
          <w:color w:val="auto"/>
        </w:rPr>
      </w:pPr>
      <w:r w:rsidRPr="00FF6A95">
        <w:rPr>
          <w:rStyle w:val="af0"/>
          <w:b w:val="0"/>
          <w:color w:val="auto"/>
        </w:rPr>
        <w:t>if (</w:t>
      </w:r>
      <w:r w:rsidRPr="00FE52A4">
        <w:rPr>
          <w:rStyle w:val="af0"/>
        </w:rPr>
        <w:t>!</w:t>
      </w:r>
      <w:r w:rsidRPr="00FF6A95">
        <w:rPr>
          <w:rStyle w:val="af0"/>
          <w:b w:val="0"/>
          <w:color w:val="auto"/>
        </w:rPr>
        <w:t>(age &gt;= 14 &amp;&amp; age &lt;= 90))</w:t>
      </w:r>
    </w:p>
    <w:p w:rsidR="008E2351" w:rsidRPr="00C93443" w:rsidRDefault="008E2351" w:rsidP="008E2351">
      <w:pPr>
        <w:shd w:val="clear" w:color="auto" w:fill="FFFFFF" w:themeFill="background1"/>
        <w:rPr>
          <w:rFonts w:asciiTheme="minorHAnsi" w:hAnsiTheme="minorHAnsi"/>
          <w:noProof/>
        </w:rPr>
      </w:pPr>
      <w:r w:rsidRPr="00C93443">
        <w:rPr>
          <w:rFonts w:asciiTheme="minorHAnsi" w:hAnsiTheme="minorHAnsi"/>
          <w:noProof/>
        </w:rPr>
        <w:t>Второй вариант:</w:t>
      </w:r>
    </w:p>
    <w:p w:rsidR="008E2351" w:rsidRPr="00FF6A95" w:rsidRDefault="008E2351" w:rsidP="00FF6A95">
      <w:pPr>
        <w:pStyle w:val="af1"/>
        <w:rPr>
          <w:rStyle w:val="af0"/>
          <w:b w:val="0"/>
          <w:color w:val="auto"/>
        </w:rPr>
      </w:pPr>
      <w:r w:rsidRPr="00FF6A95">
        <w:rPr>
          <w:rStyle w:val="af0"/>
          <w:b w:val="0"/>
          <w:color w:val="auto"/>
        </w:rPr>
        <w:t xml:space="preserve">if (age &lt; 14 </w:t>
      </w:r>
      <w:r w:rsidRPr="00FE52A4">
        <w:rPr>
          <w:rStyle w:val="af0"/>
        </w:rPr>
        <w:t>||</w:t>
      </w:r>
      <w:r w:rsidRPr="00FF6A95">
        <w:rPr>
          <w:rStyle w:val="af0"/>
          <w:b w:val="0"/>
          <w:color w:val="auto"/>
        </w:rPr>
        <w:t xml:space="preserve"> age &gt; 90)</w:t>
      </w:r>
    </w:p>
    <w:p w:rsidR="00FE52A4" w:rsidRPr="00C93443" w:rsidRDefault="00FE52A4" w:rsidP="00632257">
      <w:pPr>
        <w:shd w:val="clear" w:color="auto" w:fill="FFFFFF" w:themeFill="background1"/>
        <w:rPr>
          <w:rFonts w:asciiTheme="minorHAnsi" w:hAnsiTheme="minorHAnsi"/>
          <w:noProof/>
        </w:rPr>
      </w:pPr>
    </w:p>
    <w:p w:rsidR="00714D81" w:rsidRPr="00C93443" w:rsidRDefault="00714D81" w:rsidP="008735FE">
      <w:pPr>
        <w:pStyle w:val="2"/>
      </w:pPr>
      <w:r w:rsidRPr="00C93443">
        <w:t>Специальное значение «null»</w:t>
      </w:r>
    </w:p>
    <w:p w:rsidR="00714D81" w:rsidRPr="00C93443" w:rsidRDefault="00714D81" w:rsidP="00855D26">
      <w:pPr>
        <w:pStyle w:val="aa"/>
      </w:pPr>
      <w:r w:rsidRPr="00C93443">
        <w:t>Значение null не относится ни к одному из типов выше, а образует свой отдельный тип, состоящий из единственного значения null:</w:t>
      </w:r>
    </w:p>
    <w:p w:rsidR="00714D81" w:rsidRPr="00E83ECE" w:rsidRDefault="00714D81" w:rsidP="00E83ECE">
      <w:pPr>
        <w:pStyle w:val="af1"/>
        <w:rPr>
          <w:rStyle w:val="af0"/>
          <w:b w:val="0"/>
          <w:color w:val="auto"/>
        </w:rPr>
      </w:pPr>
      <w:r w:rsidRPr="00E83ECE">
        <w:rPr>
          <w:rStyle w:val="af0"/>
          <w:b w:val="0"/>
          <w:color w:val="auto"/>
        </w:rPr>
        <w:t>var age = null;</w:t>
      </w:r>
    </w:p>
    <w:p w:rsidR="00714D81" w:rsidRPr="00E83ECE" w:rsidRDefault="00714D81" w:rsidP="00E83ECE">
      <w:pPr>
        <w:pStyle w:val="aa"/>
        <w:rPr>
          <w:rStyle w:val="af0"/>
          <w:b w:val="0"/>
          <w:color w:val="auto"/>
        </w:rPr>
      </w:pPr>
      <w:r w:rsidRPr="00E83ECE">
        <w:rPr>
          <w:rStyle w:val="af0"/>
          <w:b w:val="0"/>
          <w:color w:val="auto"/>
        </w:rPr>
        <w:t>Это просто специальное значение, которое имеет смысл «ничего» или «значение неизвестно».</w:t>
      </w:r>
    </w:p>
    <w:p w:rsidR="00714D81" w:rsidRPr="00E83ECE" w:rsidRDefault="00714D81" w:rsidP="00E83ECE">
      <w:pPr>
        <w:pStyle w:val="aa"/>
        <w:rPr>
          <w:rStyle w:val="af0"/>
          <w:b w:val="0"/>
          <w:color w:val="auto"/>
        </w:rPr>
      </w:pPr>
      <w:r w:rsidRPr="00E83ECE">
        <w:rPr>
          <w:rStyle w:val="af0"/>
          <w:b w:val="0"/>
          <w:color w:val="auto"/>
        </w:rPr>
        <w:t>В частности, код выше говорит о том, что возраст age неизвестен.</w:t>
      </w:r>
    </w:p>
    <w:p w:rsidR="00A00891" w:rsidRPr="00C93443" w:rsidRDefault="00A00891" w:rsidP="00714D81">
      <w:pPr>
        <w:shd w:val="clear" w:color="auto" w:fill="FFFFFF" w:themeFill="background1"/>
        <w:rPr>
          <w:rFonts w:asciiTheme="minorHAnsi" w:hAnsiTheme="minorHAnsi"/>
          <w:lang w:val="en-US"/>
        </w:rPr>
      </w:pPr>
      <w:r w:rsidRPr="00C93443">
        <w:rPr>
          <w:rFonts w:asciiTheme="minorHAnsi" w:hAnsiTheme="minorHAnsi"/>
          <w:shd w:val="clear" w:color="auto" w:fill="FFFFFF" w:themeFill="background1"/>
        </w:rPr>
        <w:t xml:space="preserve">Значения </w:t>
      </w:r>
      <w:r w:rsidRPr="00E45649">
        <w:rPr>
          <w:rFonts w:asciiTheme="minorHAnsi" w:hAnsiTheme="minorHAnsi"/>
          <w:shd w:val="clear" w:color="auto" w:fill="CCC0D9" w:themeFill="accent4" w:themeFillTint="66"/>
        </w:rPr>
        <w:t>null и undefined равны == друг другу и не равны чему бы то ни было ещё</w:t>
      </w:r>
      <w:r w:rsidRPr="00C93443">
        <w:rPr>
          <w:rFonts w:asciiTheme="minorHAnsi" w:hAnsiTheme="minorHAnsi"/>
        </w:rPr>
        <w:t>. Это жёсткое правило буквально прописано в спецификации языка.</w:t>
      </w:r>
    </w:p>
    <w:p w:rsidR="00A00891" w:rsidRPr="00C93443" w:rsidRDefault="00A00891" w:rsidP="00714D81">
      <w:pPr>
        <w:shd w:val="clear" w:color="auto" w:fill="FFFFFF" w:themeFill="background1"/>
        <w:rPr>
          <w:rFonts w:asciiTheme="minorHAnsi" w:hAnsiTheme="minorHAnsi"/>
          <w:shd w:val="clear" w:color="auto" w:fill="E5B8B7" w:themeFill="accent2" w:themeFillTint="66"/>
          <w:lang w:val="en-US"/>
        </w:rPr>
      </w:pPr>
      <w:r w:rsidRPr="00E83ECE">
        <w:rPr>
          <w:rFonts w:asciiTheme="minorHAnsi" w:hAnsiTheme="minorHAnsi"/>
          <w:shd w:val="clear" w:color="auto" w:fill="CCC0D9" w:themeFill="accent4" w:themeFillTint="66"/>
        </w:rPr>
        <w:t>При преобразовании в число null становится 0</w:t>
      </w:r>
      <w:r w:rsidRPr="00E83ECE">
        <w:rPr>
          <w:rFonts w:asciiTheme="minorHAnsi" w:hAnsiTheme="minorHAnsi"/>
          <w:shd w:val="clear" w:color="auto" w:fill="CCC0D9" w:themeFill="accent4" w:themeFillTint="66"/>
          <w:lang w:val="en-US"/>
        </w:rPr>
        <w:t>.</w:t>
      </w:r>
    </w:p>
    <w:p w:rsidR="00A00891" w:rsidRPr="00C93443" w:rsidRDefault="00A00891" w:rsidP="00714D81">
      <w:pPr>
        <w:shd w:val="clear" w:color="auto" w:fill="FFFFFF" w:themeFill="background1"/>
        <w:rPr>
          <w:rFonts w:asciiTheme="minorHAnsi" w:hAnsiTheme="minorHAnsi"/>
          <w:shd w:val="clear" w:color="auto" w:fill="E5B8B7" w:themeFill="accent2" w:themeFillTint="66"/>
          <w:lang w:val="en-US"/>
        </w:rPr>
      </w:pPr>
    </w:p>
    <w:p w:rsidR="00A00891" w:rsidRPr="00E45649" w:rsidRDefault="00A00891" w:rsidP="00E45649">
      <w:pPr>
        <w:pStyle w:val="af1"/>
        <w:rPr>
          <w:rStyle w:val="af0"/>
          <w:b w:val="0"/>
          <w:color w:val="auto"/>
        </w:rPr>
      </w:pPr>
      <w:r w:rsidRPr="00E45649">
        <w:rPr>
          <w:rStyle w:val="af0"/>
          <w:b w:val="0"/>
          <w:color w:val="auto"/>
        </w:rPr>
        <w:t>alert( null &gt; 0 ); // false</w:t>
      </w:r>
    </w:p>
    <w:p w:rsidR="00A00891" w:rsidRPr="00E45649" w:rsidRDefault="00A00891" w:rsidP="00E45649">
      <w:pPr>
        <w:pStyle w:val="af1"/>
        <w:rPr>
          <w:rStyle w:val="af0"/>
          <w:b w:val="0"/>
          <w:color w:val="auto"/>
        </w:rPr>
      </w:pPr>
      <w:r w:rsidRPr="00E45649">
        <w:rPr>
          <w:rStyle w:val="af0"/>
          <w:b w:val="0"/>
          <w:color w:val="auto"/>
        </w:rPr>
        <w:t>alert( null == 0 ); // false</w:t>
      </w:r>
    </w:p>
    <w:p w:rsidR="00A00891" w:rsidRPr="00C93443" w:rsidRDefault="00A00891" w:rsidP="00855D26">
      <w:pPr>
        <w:pStyle w:val="aa"/>
        <w:rPr>
          <w:lang w:val="en-US"/>
        </w:rPr>
      </w:pPr>
      <w:r w:rsidRPr="00C93443">
        <w:t>Итак, мы получили, что null не больше и не равен нулю. А теперь…</w:t>
      </w:r>
    </w:p>
    <w:p w:rsidR="00A00891" w:rsidRPr="00E45649" w:rsidRDefault="00A00891" w:rsidP="00E45649">
      <w:pPr>
        <w:pStyle w:val="af1"/>
        <w:rPr>
          <w:rStyle w:val="af0"/>
          <w:b w:val="0"/>
          <w:color w:val="auto"/>
        </w:rPr>
      </w:pPr>
      <w:r w:rsidRPr="00E45649">
        <w:rPr>
          <w:rStyle w:val="af0"/>
          <w:b w:val="0"/>
          <w:color w:val="auto"/>
        </w:rPr>
        <w:t>alert(</w:t>
      </w:r>
      <w:r w:rsidRPr="00E51F09">
        <w:rPr>
          <w:rStyle w:val="af0"/>
        </w:rPr>
        <w:t>null &gt;= 0</w:t>
      </w:r>
      <w:r w:rsidRPr="00E45649">
        <w:rPr>
          <w:rStyle w:val="af0"/>
          <w:b w:val="0"/>
          <w:color w:val="auto"/>
        </w:rPr>
        <w:t>); // true</w:t>
      </w:r>
    </w:p>
    <w:p w:rsidR="00714D81" w:rsidRPr="008735FE" w:rsidRDefault="00714D81" w:rsidP="008735FE">
      <w:pPr>
        <w:pStyle w:val="2"/>
      </w:pPr>
      <w:r w:rsidRPr="008735FE">
        <w:t xml:space="preserve">Специальное значение </w:t>
      </w:r>
      <w:r w:rsidR="00A00891" w:rsidRPr="008735FE">
        <w:t>u</w:t>
      </w:r>
      <w:r w:rsidRPr="008735FE">
        <w:t>ndefined:</w:t>
      </w:r>
    </w:p>
    <w:p w:rsidR="00714D81" w:rsidRPr="00C93443" w:rsidRDefault="00714D81" w:rsidP="00714D81">
      <w:pPr>
        <w:pStyle w:val="a6"/>
        <w:shd w:val="clear" w:color="auto" w:fill="FFFFFF" w:themeFill="background1"/>
        <w:rPr>
          <w:rFonts w:asciiTheme="minorHAnsi" w:hAnsiTheme="minorHAnsi"/>
        </w:rPr>
      </w:pPr>
      <w:r w:rsidRPr="00C93443">
        <w:rPr>
          <w:rFonts w:asciiTheme="minorHAnsi" w:hAnsiTheme="minorHAnsi"/>
          <w:noProof/>
        </w:rPr>
        <w:drawing>
          <wp:anchor distT="0" distB="0" distL="114300" distR="114300" simplePos="0" relativeHeight="251679744" behindDoc="0" locked="0" layoutInCell="1" allowOverlap="1" wp14:anchorId="3C95F050" wp14:editId="5F3113B6">
            <wp:simplePos x="0" y="0"/>
            <wp:positionH relativeFrom="column">
              <wp:posOffset>263769</wp:posOffset>
            </wp:positionH>
            <wp:positionV relativeFrom="paragraph">
              <wp:posOffset>87923</wp:posOffset>
            </wp:positionV>
            <wp:extent cx="1728000" cy="475200"/>
            <wp:effectExtent l="0" t="0" r="5715" b="127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28000" cy="475200"/>
                    </a:xfrm>
                    <a:prstGeom prst="rect">
                      <a:avLst/>
                    </a:prstGeom>
                  </pic:spPr>
                </pic:pic>
              </a:graphicData>
            </a:graphic>
            <wp14:sizeRelH relativeFrom="page">
              <wp14:pctWidth>0</wp14:pctWidth>
            </wp14:sizeRelH>
            <wp14:sizeRelV relativeFrom="page">
              <wp14:pctHeight>0</wp14:pctHeight>
            </wp14:sizeRelV>
          </wp:anchor>
        </w:drawing>
      </w:r>
    </w:p>
    <w:p w:rsidR="00714D81" w:rsidRPr="00C93443" w:rsidRDefault="00714D81" w:rsidP="00714D81">
      <w:pPr>
        <w:pStyle w:val="a6"/>
        <w:shd w:val="clear" w:color="auto" w:fill="FFFFFF" w:themeFill="background1"/>
        <w:rPr>
          <w:rFonts w:asciiTheme="minorHAnsi" w:hAnsiTheme="minorHAnsi"/>
        </w:rPr>
      </w:pPr>
    </w:p>
    <w:p w:rsidR="00714D81" w:rsidRPr="00C93443" w:rsidRDefault="00714D81" w:rsidP="00714D81">
      <w:pPr>
        <w:pStyle w:val="a6"/>
        <w:shd w:val="clear" w:color="auto" w:fill="FFFFFF" w:themeFill="background1"/>
        <w:rPr>
          <w:rFonts w:asciiTheme="minorHAnsi" w:hAnsiTheme="minorHAnsi"/>
        </w:rPr>
      </w:pPr>
    </w:p>
    <w:p w:rsidR="00714D81" w:rsidRPr="00C93443" w:rsidRDefault="00714D81" w:rsidP="00714D81">
      <w:pPr>
        <w:shd w:val="clear" w:color="auto" w:fill="FFFFFF" w:themeFill="background1"/>
        <w:rPr>
          <w:rFonts w:asciiTheme="minorHAnsi" w:hAnsiTheme="minorHAnsi"/>
        </w:rPr>
      </w:pPr>
    </w:p>
    <w:p w:rsidR="00714D81" w:rsidRPr="00C93443" w:rsidRDefault="00714D81" w:rsidP="00714D81">
      <w:pPr>
        <w:shd w:val="clear" w:color="auto" w:fill="FFFFFF" w:themeFill="background1"/>
        <w:rPr>
          <w:rFonts w:asciiTheme="minorHAnsi" w:hAnsiTheme="minorHAnsi"/>
          <w:lang w:val="en-US"/>
        </w:rPr>
      </w:pPr>
      <w:r w:rsidRPr="00C93443">
        <w:rPr>
          <w:rFonts w:asciiTheme="minorHAnsi" w:hAnsiTheme="minorHAnsi"/>
          <w:noProof/>
        </w:rPr>
        <w:drawing>
          <wp:anchor distT="0" distB="0" distL="114300" distR="114300" simplePos="0" relativeHeight="251677696" behindDoc="0" locked="0" layoutInCell="1" allowOverlap="1" wp14:anchorId="78CE2779" wp14:editId="17CD3E8D">
            <wp:simplePos x="0" y="0"/>
            <wp:positionH relativeFrom="column">
              <wp:posOffset>249067</wp:posOffset>
            </wp:positionH>
            <wp:positionV relativeFrom="paragraph">
              <wp:posOffset>120650</wp:posOffset>
            </wp:positionV>
            <wp:extent cx="2905125" cy="186690"/>
            <wp:effectExtent l="0" t="0" r="9525" b="381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5125" cy="186690"/>
                    </a:xfrm>
                    <a:prstGeom prst="rect">
                      <a:avLst/>
                    </a:prstGeom>
                  </pic:spPr>
                </pic:pic>
              </a:graphicData>
            </a:graphic>
            <wp14:sizeRelH relativeFrom="page">
              <wp14:pctWidth>0</wp14:pctWidth>
            </wp14:sizeRelH>
            <wp14:sizeRelV relativeFrom="page">
              <wp14:pctHeight>0</wp14:pctHeight>
            </wp14:sizeRelV>
          </wp:anchor>
        </w:drawing>
      </w:r>
    </w:p>
    <w:p w:rsidR="00714D81" w:rsidRPr="00C93443" w:rsidRDefault="00714D81" w:rsidP="00714D81">
      <w:pPr>
        <w:shd w:val="clear" w:color="auto" w:fill="FFFFFF" w:themeFill="background1"/>
        <w:rPr>
          <w:rFonts w:asciiTheme="minorHAnsi" w:hAnsiTheme="minorHAnsi"/>
          <w:lang w:val="en-US"/>
        </w:rPr>
      </w:pPr>
    </w:p>
    <w:p w:rsidR="00714D81" w:rsidRPr="00C93443" w:rsidRDefault="00714D81" w:rsidP="00714D81">
      <w:pPr>
        <w:shd w:val="clear" w:color="auto" w:fill="FFFFFF" w:themeFill="background1"/>
        <w:rPr>
          <w:rFonts w:asciiTheme="minorHAnsi" w:hAnsiTheme="minorHAnsi"/>
          <w:lang w:val="en-US"/>
        </w:rPr>
      </w:pPr>
      <w:r w:rsidRPr="00C93443">
        <w:rPr>
          <w:rFonts w:asciiTheme="minorHAnsi" w:hAnsiTheme="minorHAnsi"/>
          <w:noProof/>
        </w:rPr>
        <w:drawing>
          <wp:anchor distT="0" distB="0" distL="114300" distR="114300" simplePos="0" relativeHeight="251678720" behindDoc="0" locked="0" layoutInCell="1" allowOverlap="1" wp14:anchorId="37E568C9" wp14:editId="76F1BE62">
            <wp:simplePos x="0" y="0"/>
            <wp:positionH relativeFrom="column">
              <wp:posOffset>288925</wp:posOffset>
            </wp:positionH>
            <wp:positionV relativeFrom="paragraph">
              <wp:posOffset>45085</wp:posOffset>
            </wp:positionV>
            <wp:extent cx="2897505" cy="100330"/>
            <wp:effectExtent l="0" t="0" r="0" b="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97505" cy="100330"/>
                    </a:xfrm>
                    <a:prstGeom prst="rect">
                      <a:avLst/>
                    </a:prstGeom>
                  </pic:spPr>
                </pic:pic>
              </a:graphicData>
            </a:graphic>
            <wp14:sizeRelH relativeFrom="page">
              <wp14:pctWidth>0</wp14:pctWidth>
            </wp14:sizeRelH>
            <wp14:sizeRelV relativeFrom="page">
              <wp14:pctHeight>0</wp14:pctHeight>
            </wp14:sizeRelV>
          </wp:anchor>
        </w:drawing>
      </w:r>
    </w:p>
    <w:p w:rsidR="00A00891" w:rsidRPr="00C93443" w:rsidRDefault="00A00891" w:rsidP="00A00891">
      <w:pPr>
        <w:rPr>
          <w:rFonts w:asciiTheme="minorHAnsi" w:hAnsiTheme="minorHAnsi"/>
          <w:shd w:val="clear" w:color="auto" w:fill="E5B8B7" w:themeFill="accent2" w:themeFillTint="66"/>
          <w:lang w:val="en-US"/>
        </w:rPr>
      </w:pPr>
      <w:bookmarkStart w:id="45" w:name="объекты-object"/>
      <w:r w:rsidRPr="00E45649">
        <w:rPr>
          <w:rFonts w:asciiTheme="minorHAnsi" w:hAnsiTheme="minorHAnsi"/>
          <w:shd w:val="clear" w:color="auto" w:fill="CCC0D9" w:themeFill="accent4" w:themeFillTint="66"/>
        </w:rPr>
        <w:t>При преобразовании в число undefined становится NaN</w:t>
      </w:r>
      <w:r w:rsidRPr="00E45649">
        <w:rPr>
          <w:rFonts w:asciiTheme="minorHAnsi" w:hAnsiTheme="minorHAnsi"/>
          <w:shd w:val="clear" w:color="auto" w:fill="CCC0D9" w:themeFill="accent4" w:themeFillTint="66"/>
          <w:lang w:val="en-US"/>
        </w:rPr>
        <w:t>.</w:t>
      </w:r>
    </w:p>
    <w:p w:rsidR="00A00891" w:rsidRPr="00C93443" w:rsidRDefault="00A00891" w:rsidP="00A00891">
      <w:pPr>
        <w:rPr>
          <w:rFonts w:asciiTheme="minorHAnsi" w:hAnsiTheme="minorHAnsi"/>
          <w:lang w:val="en-US"/>
        </w:rPr>
      </w:pPr>
    </w:p>
    <w:p w:rsidR="00A00891" w:rsidRPr="00E45649" w:rsidRDefault="00A00891" w:rsidP="00E45649">
      <w:pPr>
        <w:pStyle w:val="af1"/>
        <w:rPr>
          <w:rStyle w:val="af0"/>
          <w:b w:val="0"/>
          <w:color w:val="auto"/>
        </w:rPr>
      </w:pPr>
      <w:r w:rsidRPr="00E45649">
        <w:rPr>
          <w:rStyle w:val="af0"/>
          <w:b w:val="0"/>
          <w:color w:val="auto"/>
        </w:rPr>
        <w:t xml:space="preserve">alert( undefined &gt; 0 ); // false </w:t>
      </w:r>
    </w:p>
    <w:p w:rsidR="00A00891" w:rsidRPr="00E45649" w:rsidRDefault="00A00891" w:rsidP="00E45649">
      <w:pPr>
        <w:pStyle w:val="af1"/>
        <w:rPr>
          <w:rStyle w:val="af0"/>
          <w:b w:val="0"/>
          <w:color w:val="auto"/>
        </w:rPr>
      </w:pPr>
      <w:r w:rsidRPr="00E45649">
        <w:rPr>
          <w:rStyle w:val="af0"/>
          <w:b w:val="0"/>
          <w:color w:val="auto"/>
        </w:rPr>
        <w:t xml:space="preserve">alert( undefined &lt; 0 ); // false </w:t>
      </w:r>
    </w:p>
    <w:p w:rsidR="00A00891" w:rsidRPr="00E45649" w:rsidRDefault="00A00891" w:rsidP="00E45649">
      <w:pPr>
        <w:pStyle w:val="af1"/>
        <w:rPr>
          <w:rStyle w:val="af0"/>
          <w:b w:val="0"/>
          <w:color w:val="auto"/>
        </w:rPr>
      </w:pPr>
      <w:r w:rsidRPr="00E45649">
        <w:rPr>
          <w:rStyle w:val="af0"/>
          <w:b w:val="0"/>
          <w:color w:val="auto"/>
        </w:rPr>
        <w:t>alert( undefined == 0 ); // false</w:t>
      </w:r>
    </w:p>
    <w:p w:rsidR="00A00891" w:rsidRPr="00C93443" w:rsidRDefault="00A00891" w:rsidP="00855D26">
      <w:pPr>
        <w:pStyle w:val="aa"/>
      </w:pPr>
      <w:r w:rsidRPr="00C93443">
        <w:t>Вывод: любые сравнения с undefined/null, кроме точного ===, следует делать с осторожностью.</w:t>
      </w:r>
    </w:p>
    <w:p w:rsidR="00A00891" w:rsidRDefault="00A00891" w:rsidP="00855D26">
      <w:pPr>
        <w:pStyle w:val="aa"/>
      </w:pPr>
      <w:r w:rsidRPr="00C93443">
        <w:t>Желательно не использовать сравнения &gt;= &gt; &lt; &lt;= с ними, во избежание ошибок в коде.</w:t>
      </w:r>
    </w:p>
    <w:p w:rsidR="008735FE" w:rsidRPr="008735FE" w:rsidRDefault="008735FE" w:rsidP="008735FE">
      <w:pPr>
        <w:pStyle w:val="2"/>
      </w:pPr>
      <w:r w:rsidRPr="008735FE">
        <w:t>symbol (символ, новое в ES6)</w:t>
      </w:r>
    </w:p>
    <w:p w:rsidR="00714D81" w:rsidRDefault="00714D81" w:rsidP="008735FE">
      <w:pPr>
        <w:pStyle w:val="2"/>
        <w:rPr>
          <w:lang w:val="en-US"/>
        </w:rPr>
      </w:pPr>
      <w:r w:rsidRPr="008059BE">
        <w:t>Объекты «object»</w:t>
      </w:r>
      <w:bookmarkEnd w:id="45"/>
    </w:p>
    <w:p w:rsidR="00690A36" w:rsidRPr="00C93443" w:rsidRDefault="00690A36" w:rsidP="00690A36">
      <w:pPr>
        <w:shd w:val="clear" w:color="auto" w:fill="FFFFFF" w:themeFill="background1"/>
        <w:rPr>
          <w:rFonts w:asciiTheme="minorHAnsi" w:hAnsiTheme="minorHAnsi"/>
        </w:rPr>
      </w:pPr>
      <w:r w:rsidRPr="00C93443">
        <w:rPr>
          <w:rFonts w:asciiTheme="minorHAnsi" w:hAnsiTheme="minorHAnsi"/>
        </w:rPr>
        <w:t>Используется для коллекций данных и для объявления более сложных сущностей.</w:t>
      </w:r>
    </w:p>
    <w:p w:rsidR="00431E11" w:rsidRPr="00431E11" w:rsidRDefault="00926398" w:rsidP="00431E11">
      <w:pPr>
        <w:pStyle w:val="aa"/>
      </w:pPr>
      <w:r w:rsidRPr="008D31DB">
        <w:rPr>
          <w:bCs/>
        </w:rPr>
        <w:t>О</w:t>
      </w:r>
      <w:r w:rsidR="004319F1" w:rsidRPr="008D31DB">
        <w:rPr>
          <w:bCs/>
        </w:rPr>
        <w:t>бъект</w:t>
      </w:r>
      <w:r w:rsidR="004319F1" w:rsidRPr="008D31DB">
        <w:t> - это особый вид данных, обладающий свойствами, описывающими его состояние и методами, позволяющими работать с объектом. </w:t>
      </w:r>
      <w:r w:rsidR="00431E11" w:rsidRPr="00431E11">
        <w:t>Объект – контейнер со свойствами</w:t>
      </w:r>
      <w:r w:rsidR="00431E11">
        <w:t>.</w:t>
      </w:r>
      <w:r w:rsidR="00431E11" w:rsidRPr="00431E11">
        <w:t xml:space="preserve"> Всё – объекты (кроме чисел, строк, true/false-переменных, null и undefined)</w:t>
      </w:r>
    </w:p>
    <w:p w:rsidR="004319F1" w:rsidRPr="008D31DB" w:rsidRDefault="00431E11" w:rsidP="00431E11">
      <w:pPr>
        <w:pStyle w:val="aa"/>
      </w:pPr>
      <w:r w:rsidRPr="00431E11">
        <w:t>Функция – объект, массив – объект,</w:t>
      </w:r>
      <w:r>
        <w:t xml:space="preserve"> </w:t>
      </w:r>
      <w:r w:rsidRPr="00431E11">
        <w:t>объект – объект</w:t>
      </w:r>
      <w:r>
        <w:t>.</w:t>
      </w:r>
    </w:p>
    <w:p w:rsidR="004319F1" w:rsidRPr="008D31DB" w:rsidRDefault="008D31DB" w:rsidP="00553B45">
      <w:pPr>
        <w:pStyle w:val="aa"/>
        <w:rPr>
          <w:lang w:val="en-US"/>
        </w:rPr>
      </w:pPr>
      <w:r>
        <w:rPr>
          <w:lang w:val="en-US"/>
        </w:rPr>
        <w:t xml:space="preserve">  </w:t>
      </w:r>
      <w:r w:rsidR="004319F1" w:rsidRPr="008D31DB">
        <w:t>Если вдаваться в подробности, то </w:t>
      </w:r>
      <w:r w:rsidR="004319F1" w:rsidRPr="008D31DB">
        <w:rPr>
          <w:bCs/>
        </w:rPr>
        <w:t>объект в JavaScript</w:t>
      </w:r>
      <w:r w:rsidR="004319F1" w:rsidRPr="008D31DB">
        <w:t> представляет собой ассоциативный массив, то есть фактически является набором пар "</w:t>
      </w:r>
      <w:r w:rsidR="004319F1" w:rsidRPr="0029323F">
        <w:rPr>
          <w:rStyle w:val="af0"/>
        </w:rPr>
        <w:t>ключ: значение</w:t>
      </w:r>
      <w:r w:rsidR="004319F1" w:rsidRPr="008D31DB">
        <w:t>". Например у строкового объекта </w:t>
      </w:r>
      <w:r w:rsidR="004319F1" w:rsidRPr="008D31DB">
        <w:rPr>
          <w:i/>
          <w:iCs/>
        </w:rPr>
        <w:t>String</w:t>
      </w:r>
      <w:r w:rsidR="004319F1" w:rsidRPr="008D31DB">
        <w:t>, коим является любая строковая переменная, есть свойство </w:t>
      </w:r>
      <w:r w:rsidR="004319F1" w:rsidRPr="008D31DB">
        <w:rPr>
          <w:i/>
          <w:iCs/>
        </w:rPr>
        <w:t>length</w:t>
      </w:r>
      <w:r w:rsidR="004319F1" w:rsidRPr="008D31DB">
        <w:t> - дли</w:t>
      </w:r>
      <w:r w:rsidR="00E45649" w:rsidRPr="008D31DB">
        <w:t>на. В частности у объекта textS</w:t>
      </w:r>
      <w:r w:rsidR="004319F1" w:rsidRPr="008D31DB">
        <w:t>t</w:t>
      </w:r>
      <w:r w:rsidR="00E45649" w:rsidRPr="008D31DB">
        <w:rPr>
          <w:lang w:val="en-US"/>
        </w:rPr>
        <w:t>r</w:t>
      </w:r>
      <w:r w:rsidR="004319F1" w:rsidRPr="008D31DB">
        <w:t>ing, созданного командой </w:t>
      </w:r>
      <w:r w:rsidR="004319F1" w:rsidRPr="008D31DB">
        <w:rPr>
          <w:rStyle w:val="af2"/>
        </w:rPr>
        <w:t>var textString = "Hello World!";</w:t>
      </w:r>
      <w:r w:rsidR="004319F1" w:rsidRPr="008D31DB">
        <w:t> будет свойство </w:t>
      </w:r>
      <w:r w:rsidR="004319F1" w:rsidRPr="008D31DB">
        <w:rPr>
          <w:bCs/>
          <w:i/>
          <w:iCs/>
        </w:rPr>
        <w:t>length</w:t>
      </w:r>
      <w:r w:rsidR="004319F1" w:rsidRPr="008D31DB">
        <w:t>, ключом в паре будет имя "length" а его значение будет число 12 - фактическая длина строки.</w:t>
      </w:r>
    </w:p>
    <w:p w:rsidR="004319F1" w:rsidRPr="008D31DB" w:rsidRDefault="004319F1" w:rsidP="004319F1">
      <w:pPr>
        <w:pStyle w:val="aa"/>
      </w:pPr>
      <w:r w:rsidRPr="008D31DB">
        <w:rPr>
          <w:bCs/>
        </w:rPr>
        <w:t>Свойства</w:t>
      </w:r>
      <w:r w:rsidRPr="008D31DB">
        <w:t> объекта - это некоторые значения, связанные с этим объектом.</w:t>
      </w:r>
    </w:p>
    <w:p w:rsidR="004319F1" w:rsidRDefault="004319F1" w:rsidP="004319F1">
      <w:pPr>
        <w:pStyle w:val="aa"/>
        <w:rPr>
          <w:rStyle w:val="af2"/>
        </w:rPr>
      </w:pPr>
      <w:r w:rsidRPr="008D31DB">
        <w:t>Синтаксис доступа к свойству объекта выглядит следующим образом:</w:t>
      </w:r>
      <w:r w:rsidR="008D31DB">
        <w:rPr>
          <w:lang w:val="en-US"/>
        </w:rPr>
        <w:t xml:space="preserve"> </w:t>
      </w:r>
      <w:r w:rsidRPr="004319F1">
        <w:rPr>
          <w:rStyle w:val="af2"/>
        </w:rPr>
        <w:t>имяОбъекта.имяСвойства</w:t>
      </w:r>
    </w:p>
    <w:p w:rsidR="00690A36" w:rsidRDefault="00690A36" w:rsidP="00690A36">
      <w:pPr>
        <w:pStyle w:val="aa"/>
        <w:rPr>
          <w:rFonts w:ascii="Consolas" w:hAnsi="Consolas" w:cs="Consolas"/>
          <w:b/>
          <w:bCs/>
          <w:sz w:val="16"/>
          <w:szCs w:val="16"/>
          <w:lang w:val="en-US"/>
        </w:rPr>
      </w:pPr>
    </w:p>
    <w:p w:rsidR="00B113BF" w:rsidRDefault="00B113BF" w:rsidP="00BB5764">
      <w:pPr>
        <w:pStyle w:val="aa"/>
        <w:rPr>
          <w:lang w:val="en-US"/>
        </w:rPr>
      </w:pPr>
    </w:p>
    <w:p w:rsidR="00A21932" w:rsidRDefault="00A21932" w:rsidP="00BB5764">
      <w:pPr>
        <w:pStyle w:val="aa"/>
        <w:rPr>
          <w:lang w:val="en-US"/>
        </w:rPr>
      </w:pPr>
    </w:p>
    <w:p w:rsidR="00A21932" w:rsidRDefault="00A21932" w:rsidP="00A21932">
      <w:pPr>
        <w:pStyle w:val="af1"/>
        <w:rPr>
          <w:lang w:val="en-US"/>
        </w:rPr>
      </w:pPr>
      <w:r>
        <w:t>var alex = new Human();</w:t>
      </w:r>
    </w:p>
    <w:p w:rsidR="00A21932" w:rsidRDefault="00A21932" w:rsidP="00A21932">
      <w:pPr>
        <w:rPr>
          <w:lang w:val="en-US"/>
        </w:rPr>
      </w:pPr>
      <w:r>
        <w:rPr>
          <w:noProof/>
        </w:rPr>
        <w:drawing>
          <wp:inline distT="0" distB="0" distL="0" distR="0" wp14:anchorId="3321ADDD" wp14:editId="2E17BF4B">
            <wp:extent cx="2275200" cy="6876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75200" cy="687600"/>
                    </a:xfrm>
                    <a:prstGeom prst="rect">
                      <a:avLst/>
                    </a:prstGeom>
                  </pic:spPr>
                </pic:pic>
              </a:graphicData>
            </a:graphic>
          </wp:inline>
        </w:drawing>
      </w:r>
    </w:p>
    <w:p w:rsidR="00A21932" w:rsidRPr="00A21932" w:rsidRDefault="00A21932" w:rsidP="00A21932">
      <w:pPr>
        <w:pStyle w:val="aa"/>
      </w:pPr>
      <w:r w:rsidRPr="00A21932">
        <w:t>Это работает если функция Human ничего не возвращает</w:t>
      </w:r>
    </w:p>
    <w:p w:rsidR="00A21932" w:rsidRPr="00A21932" w:rsidRDefault="00A21932" w:rsidP="00A21932">
      <w:pPr>
        <w:pStyle w:val="aa"/>
      </w:pPr>
      <w:r w:rsidRPr="00A21932">
        <w:t>или</w:t>
      </w:r>
    </w:p>
    <w:p w:rsidR="00A21932" w:rsidRDefault="00A21932" w:rsidP="00A21932">
      <w:pPr>
        <w:pStyle w:val="aa"/>
        <w:rPr>
          <w:lang w:val="en-US"/>
        </w:rPr>
      </w:pPr>
      <w:r w:rsidRPr="00A21932">
        <w:t>возвращает примитивный тип (не объект)</w:t>
      </w:r>
    </w:p>
    <w:p w:rsidR="00816F1B" w:rsidRPr="00816F1B" w:rsidRDefault="00816F1B" w:rsidP="00A21932">
      <w:pPr>
        <w:pStyle w:val="aa"/>
        <w:rPr>
          <w:lang w:val="en-US"/>
        </w:rPr>
      </w:pPr>
    </w:p>
    <w:p w:rsidR="00816F1B" w:rsidRDefault="00816F1B" w:rsidP="00816F1B">
      <w:pPr>
        <w:pStyle w:val="af1"/>
        <w:rPr>
          <w:lang w:val="en-US"/>
        </w:rPr>
      </w:pPr>
      <w:r>
        <w:t>var alex = new Human();</w:t>
      </w:r>
    </w:p>
    <w:p w:rsidR="00816F1B" w:rsidRDefault="00816F1B" w:rsidP="00A21932">
      <w:pPr>
        <w:pStyle w:val="aa"/>
        <w:rPr>
          <w:lang w:val="en-US"/>
        </w:rPr>
      </w:pPr>
      <w:r>
        <w:drawing>
          <wp:inline distT="0" distB="0" distL="0" distR="0" wp14:anchorId="60126913" wp14:editId="3D55ED06">
            <wp:extent cx="2275200" cy="756000"/>
            <wp:effectExtent l="0" t="0" r="0"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75200" cy="756000"/>
                    </a:xfrm>
                    <a:prstGeom prst="rect">
                      <a:avLst/>
                    </a:prstGeom>
                  </pic:spPr>
                </pic:pic>
              </a:graphicData>
            </a:graphic>
          </wp:inline>
        </w:drawing>
      </w:r>
    </w:p>
    <w:p w:rsidR="00816F1B" w:rsidRDefault="00816F1B" w:rsidP="00816F1B">
      <w:pPr>
        <w:pStyle w:val="aa"/>
        <w:rPr>
          <w:lang w:val="en-US"/>
        </w:rPr>
      </w:pPr>
      <w:r w:rsidRPr="00816F1B">
        <w:t>Если функция Human</w:t>
      </w:r>
      <w:r>
        <w:rPr>
          <w:lang w:val="en-US"/>
        </w:rPr>
        <w:t xml:space="preserve"> </w:t>
      </w:r>
      <w:r w:rsidRPr="00816F1B">
        <w:rPr>
          <w:b/>
          <w:bCs/>
        </w:rPr>
        <w:t>возвращает объект</w:t>
      </w:r>
      <w:r w:rsidRPr="00816F1B">
        <w:t>,</w:t>
      </w:r>
      <w:r>
        <w:rPr>
          <w:lang w:val="en-US"/>
        </w:rPr>
        <w:t xml:space="preserve"> </w:t>
      </w:r>
      <w:r w:rsidRPr="00816F1B">
        <w:t>то он и будет возвращен</w:t>
      </w:r>
      <w:r>
        <w:rPr>
          <w:lang w:val="en-US"/>
        </w:rPr>
        <w:t xml:space="preserve"> </w:t>
      </w:r>
      <w:r w:rsidRPr="00816F1B">
        <w:t>без указания нового прототипа</w:t>
      </w:r>
    </w:p>
    <w:p w:rsidR="00816F1B" w:rsidRDefault="00816F1B" w:rsidP="00816F1B">
      <w:pPr>
        <w:pStyle w:val="aa"/>
        <w:rPr>
          <w:lang w:val="en-US"/>
        </w:rPr>
      </w:pPr>
    </w:p>
    <w:p w:rsidR="00816F1B" w:rsidRPr="00CF24B5" w:rsidRDefault="00816F1B" w:rsidP="00816F1B">
      <w:pPr>
        <w:pStyle w:val="aa"/>
        <w:rPr>
          <w:b/>
          <w:lang w:val="en-US"/>
        </w:rPr>
      </w:pPr>
      <w:r w:rsidRPr="00CF24B5">
        <w:rPr>
          <w:b/>
        </w:rPr>
        <w:lastRenderedPageBreak/>
        <w:t xml:space="preserve">Наследование в </w:t>
      </w:r>
      <w:r w:rsidRPr="00CF24B5">
        <w:rPr>
          <w:b/>
          <w:lang w:val="en-US"/>
        </w:rPr>
        <w:t>JS</w:t>
      </w:r>
    </w:p>
    <w:p w:rsidR="00816F1B" w:rsidRPr="00CF24B5" w:rsidRDefault="00816F1B" w:rsidP="00816F1B">
      <w:pPr>
        <w:pStyle w:val="aa"/>
        <w:rPr>
          <w:lang w:val="en-US"/>
        </w:rPr>
      </w:pPr>
      <w:r w:rsidRPr="00CF24B5">
        <w:t>•</w:t>
      </w:r>
      <w:r>
        <w:rPr>
          <w:lang w:val="en-US"/>
        </w:rPr>
        <w:t xml:space="preserve"> </w:t>
      </w:r>
      <w:r w:rsidRPr="00CF24B5">
        <w:t>Объект содержит свойства</w:t>
      </w:r>
    </w:p>
    <w:p w:rsidR="00816F1B" w:rsidRPr="00CF24B5" w:rsidRDefault="00816F1B" w:rsidP="00816F1B">
      <w:pPr>
        <w:pStyle w:val="aa"/>
      </w:pPr>
      <w:r w:rsidRPr="00CF24B5">
        <w:t>• Объект содержит специальное свойство,</w:t>
      </w:r>
      <w:r>
        <w:rPr>
          <w:lang w:val="en-US"/>
        </w:rPr>
        <w:t xml:space="preserve"> </w:t>
      </w:r>
      <w:r w:rsidRPr="00CF24B5">
        <w:t>указывающее на прототип объекта</w:t>
      </w:r>
    </w:p>
    <w:p w:rsidR="00816F1B" w:rsidRPr="00CF24B5" w:rsidRDefault="00816F1B" w:rsidP="00816F1B">
      <w:pPr>
        <w:pStyle w:val="aa"/>
      </w:pPr>
      <w:r w:rsidRPr="00CF24B5">
        <w:t>• Объект может переопределять любое</w:t>
      </w:r>
      <w:r>
        <w:rPr>
          <w:lang w:val="en-US"/>
        </w:rPr>
        <w:t xml:space="preserve"> </w:t>
      </w:r>
      <w:r w:rsidRPr="00CF24B5">
        <w:t>свойство прототипа</w:t>
      </w:r>
    </w:p>
    <w:p w:rsidR="00816F1B" w:rsidRDefault="00816F1B" w:rsidP="00816F1B">
      <w:pPr>
        <w:pStyle w:val="aa"/>
        <w:rPr>
          <w:lang w:val="en-US"/>
        </w:rPr>
      </w:pPr>
      <w:r w:rsidRPr="00CF24B5">
        <w:t>• Конструктор создает объект. Прототипом</w:t>
      </w:r>
      <w:r>
        <w:rPr>
          <w:lang w:val="en-US"/>
        </w:rPr>
        <w:t xml:space="preserve"> </w:t>
      </w:r>
      <w:r w:rsidRPr="00CF24B5">
        <w:t>этого объекта будет прототип</w:t>
      </w:r>
      <w:r>
        <w:rPr>
          <w:lang w:val="en-US"/>
        </w:rPr>
        <w:t xml:space="preserve"> </w:t>
      </w:r>
      <w:r w:rsidRPr="00CF24B5">
        <w:t>конструктора</w:t>
      </w:r>
    </w:p>
    <w:p w:rsidR="00816F1B" w:rsidRPr="00816F1B" w:rsidRDefault="00816F1B" w:rsidP="00816F1B">
      <w:pPr>
        <w:pStyle w:val="aa"/>
        <w:rPr>
          <w:lang w:val="en-US"/>
        </w:rPr>
      </w:pPr>
    </w:p>
    <w:p w:rsidR="00F6620D" w:rsidRPr="00B113BF" w:rsidRDefault="00B113BF" w:rsidP="00BB5764">
      <w:pPr>
        <w:pStyle w:val="aa"/>
        <w:rPr>
          <w:lang w:val="en-US"/>
        </w:rPr>
      </w:pPr>
      <w:r>
        <w:t xml:space="preserve">Конструктор </w:t>
      </w:r>
      <w:r w:rsidRPr="00B113BF">
        <w:rPr>
          <w:rStyle w:val="af2"/>
          <w:color w:val="984806" w:themeColor="accent6" w:themeShade="80"/>
          <w:shd w:val="clear" w:color="auto" w:fill="FFFFFF" w:themeFill="background1"/>
        </w:rPr>
        <w:t>Human</w:t>
      </w:r>
    </w:p>
    <w:p w:rsidR="00F6620D" w:rsidRPr="00EB17B4" w:rsidRDefault="00F6620D" w:rsidP="00F6620D">
      <w:pPr>
        <w:pStyle w:val="af1"/>
      </w:pPr>
      <w:r>
        <w:rPr>
          <w:lang w:val="en-US"/>
        </w:rPr>
        <w:t xml:space="preserve">function </w:t>
      </w:r>
      <w:r w:rsidRPr="00EB17B4">
        <w:rPr>
          <w:rStyle w:val="af0"/>
          <w:color w:val="984806" w:themeColor="accent6" w:themeShade="80"/>
        </w:rPr>
        <w:t>H</w:t>
      </w:r>
      <w:r w:rsidRPr="00EB17B4">
        <w:rPr>
          <w:color w:val="984806" w:themeColor="accent6" w:themeShade="80"/>
          <w:lang w:val="en-US"/>
        </w:rPr>
        <w:t>uman</w:t>
      </w:r>
      <w:r>
        <w:rPr>
          <w:lang w:val="en-US"/>
        </w:rPr>
        <w:t>(</w:t>
      </w:r>
      <w:r w:rsidRPr="00EB17B4">
        <w:rPr>
          <w:color w:val="00B050"/>
          <w:lang w:val="en-US"/>
        </w:rPr>
        <w:t>name</w:t>
      </w:r>
      <w:r>
        <w:rPr>
          <w:lang w:val="en-US"/>
        </w:rPr>
        <w:t xml:space="preserve">) { </w:t>
      </w:r>
      <w:r>
        <w:rPr>
          <w:lang w:val="en-US"/>
        </w:rPr>
        <w:tab/>
        <w:t xml:space="preserve">// </w:t>
      </w:r>
      <w:r>
        <w:t>когда работаем с конструктором</w:t>
      </w:r>
      <w:r w:rsidR="00EB17B4">
        <w:rPr>
          <w:lang w:val="en-US"/>
        </w:rPr>
        <w:t xml:space="preserve"> </w:t>
      </w:r>
      <w:r w:rsidR="00EB17B4">
        <w:t>название с большой буквы</w:t>
      </w:r>
    </w:p>
    <w:p w:rsidR="00F6620D" w:rsidRPr="00F6620D" w:rsidRDefault="00F6620D" w:rsidP="00F6620D">
      <w:pPr>
        <w:pStyle w:val="af1"/>
      </w:pPr>
      <w:r>
        <w:t xml:space="preserve">  </w:t>
      </w:r>
      <w:r w:rsidRPr="005619DC">
        <w:rPr>
          <w:rStyle w:val="af0"/>
          <w:color w:val="000000" w:themeColor="text1"/>
        </w:rPr>
        <w:t>this</w:t>
      </w:r>
      <w:r>
        <w:rPr>
          <w:lang w:val="en-US"/>
        </w:rPr>
        <w:t>.</w:t>
      </w:r>
      <w:r w:rsidR="00914806" w:rsidRPr="00EB17B4">
        <w:rPr>
          <w:color w:val="00B050"/>
          <w:lang w:val="en-US"/>
        </w:rPr>
        <w:t xml:space="preserve">name </w:t>
      </w:r>
      <w:r w:rsidR="00914806">
        <w:rPr>
          <w:lang w:val="en-US"/>
        </w:rPr>
        <w:t xml:space="preserve">= </w:t>
      </w:r>
      <w:r w:rsidR="00914806" w:rsidRPr="00EB17B4">
        <w:rPr>
          <w:color w:val="00B050"/>
          <w:lang w:val="en-US"/>
        </w:rPr>
        <w:t>name</w:t>
      </w:r>
      <w:r w:rsidR="00914806">
        <w:rPr>
          <w:lang w:val="en-US"/>
        </w:rPr>
        <w:t>;</w:t>
      </w:r>
      <w:r w:rsidR="00914806">
        <w:rPr>
          <w:lang w:val="en-US"/>
        </w:rPr>
        <w:tab/>
      </w:r>
      <w:r>
        <w:rPr>
          <w:lang w:val="en-US"/>
        </w:rPr>
        <w:t xml:space="preserve">// </w:t>
      </w:r>
      <w:r>
        <w:t>указывает на новосозданный объект</w:t>
      </w:r>
    </w:p>
    <w:p w:rsidR="00F6620D" w:rsidRDefault="00F6620D" w:rsidP="00F6620D">
      <w:pPr>
        <w:pStyle w:val="af1"/>
        <w:rPr>
          <w:lang w:val="en-US"/>
        </w:rPr>
      </w:pPr>
      <w:r>
        <w:rPr>
          <w:lang w:val="en-US"/>
        </w:rPr>
        <w:t>}</w:t>
      </w:r>
    </w:p>
    <w:p w:rsidR="005619DC" w:rsidRDefault="005619DC" w:rsidP="00914806">
      <w:pPr>
        <w:rPr>
          <w:lang w:val="en-US"/>
        </w:rPr>
      </w:pPr>
    </w:p>
    <w:p w:rsidR="00914806" w:rsidRPr="00EB17B4" w:rsidRDefault="00914806" w:rsidP="00EB17B4">
      <w:pPr>
        <w:pStyle w:val="aa"/>
      </w:pPr>
      <w:r w:rsidRPr="00EB17B4">
        <w:t>Прототип этого конструктора:</w:t>
      </w:r>
    </w:p>
    <w:p w:rsidR="00914806" w:rsidRDefault="00914806" w:rsidP="00914806">
      <w:pPr>
        <w:pStyle w:val="af1"/>
        <w:rPr>
          <w:lang w:val="en-US"/>
        </w:rPr>
      </w:pPr>
      <w:r w:rsidRPr="00EB17B4">
        <w:rPr>
          <w:color w:val="984806" w:themeColor="accent6" w:themeShade="80"/>
          <w:lang w:val="en-US"/>
        </w:rPr>
        <w:t>Human</w:t>
      </w:r>
      <w:r>
        <w:rPr>
          <w:lang w:val="en-US"/>
        </w:rPr>
        <w:t>.</w:t>
      </w:r>
      <w:r w:rsidRPr="00B113BF">
        <w:rPr>
          <w:rStyle w:val="af0"/>
        </w:rPr>
        <w:t>prototype</w:t>
      </w:r>
      <w:r>
        <w:rPr>
          <w:lang w:val="en-US"/>
        </w:rPr>
        <w:t>.</w:t>
      </w:r>
      <w:r w:rsidRPr="00711D57">
        <w:rPr>
          <w:color w:val="7030A0"/>
          <w:lang w:val="en-US"/>
        </w:rPr>
        <w:t xml:space="preserve">say </w:t>
      </w:r>
      <w:r>
        <w:rPr>
          <w:lang w:val="en-US"/>
        </w:rPr>
        <w:t>= fun</w:t>
      </w:r>
      <w:r w:rsidR="005619DC">
        <w:rPr>
          <w:lang w:val="en-US"/>
        </w:rPr>
        <w:t>c</w:t>
      </w:r>
      <w:r>
        <w:rPr>
          <w:lang w:val="en-US"/>
        </w:rPr>
        <w:t>tion(</w:t>
      </w:r>
      <w:r w:rsidRPr="005619DC">
        <w:rPr>
          <w:color w:val="00B0F0"/>
          <w:lang w:val="en-US"/>
        </w:rPr>
        <w:t>what</w:t>
      </w:r>
      <w:r>
        <w:rPr>
          <w:lang w:val="en-US"/>
        </w:rPr>
        <w:t xml:space="preserve">) { </w:t>
      </w:r>
    </w:p>
    <w:p w:rsidR="00914806" w:rsidRDefault="00914806" w:rsidP="00914806">
      <w:pPr>
        <w:pStyle w:val="af1"/>
        <w:rPr>
          <w:lang w:val="en-US"/>
        </w:rPr>
      </w:pPr>
      <w:r>
        <w:rPr>
          <w:lang w:val="en-US"/>
        </w:rPr>
        <w:t xml:space="preserve"> console.log(</w:t>
      </w:r>
      <w:r w:rsidRPr="005619DC">
        <w:rPr>
          <w:rStyle w:val="af0"/>
          <w:color w:val="000000" w:themeColor="text1"/>
        </w:rPr>
        <w:t>this</w:t>
      </w:r>
      <w:r>
        <w:rPr>
          <w:lang w:val="en-US"/>
        </w:rPr>
        <w:t>.</w:t>
      </w:r>
      <w:r w:rsidRPr="00711D57">
        <w:rPr>
          <w:color w:val="00B050"/>
          <w:lang w:val="en-US"/>
        </w:rPr>
        <w:t xml:space="preserve">name </w:t>
      </w:r>
      <w:r>
        <w:rPr>
          <w:lang w:val="en-US"/>
        </w:rPr>
        <w:t xml:space="preserve">+ </w:t>
      </w:r>
      <w:r w:rsidRPr="00BB5764">
        <w:t>"</w:t>
      </w:r>
      <w:r>
        <w:t xml:space="preserve"> : </w:t>
      </w:r>
      <w:r w:rsidRPr="00BB5764">
        <w:t>"</w:t>
      </w:r>
      <w:r>
        <w:t xml:space="preserve"> + </w:t>
      </w:r>
      <w:r w:rsidRPr="005619DC">
        <w:rPr>
          <w:color w:val="00B0F0"/>
          <w:lang w:val="en-US"/>
        </w:rPr>
        <w:t>what</w:t>
      </w:r>
      <w:r>
        <w:rPr>
          <w:lang w:val="en-US"/>
        </w:rPr>
        <w:t>);</w:t>
      </w:r>
    </w:p>
    <w:p w:rsidR="00914806" w:rsidRPr="00914806" w:rsidRDefault="00914806" w:rsidP="00914806">
      <w:pPr>
        <w:pStyle w:val="af1"/>
        <w:rPr>
          <w:lang w:val="en-US"/>
        </w:rPr>
      </w:pPr>
      <w:r>
        <w:rPr>
          <w:lang w:val="en-US"/>
        </w:rPr>
        <w:t>}</w:t>
      </w:r>
    </w:p>
    <w:p w:rsidR="00BB5764" w:rsidRDefault="00BB5764" w:rsidP="005619DC">
      <w:pPr>
        <w:pStyle w:val="af1"/>
        <w:rPr>
          <w:rStyle w:val="af0"/>
          <w:lang w:val="en-US"/>
        </w:rPr>
      </w:pPr>
    </w:p>
    <w:p w:rsidR="005619DC" w:rsidRDefault="005619DC" w:rsidP="005619DC">
      <w:pPr>
        <w:pStyle w:val="af1"/>
        <w:rPr>
          <w:lang w:val="en-US"/>
        </w:rPr>
      </w:pPr>
      <w:r w:rsidRPr="005619DC">
        <w:rPr>
          <w:rStyle w:val="af0"/>
          <w:b w:val="0"/>
          <w:color w:val="auto"/>
        </w:rPr>
        <w:t>var</w:t>
      </w:r>
      <w:r>
        <w:rPr>
          <w:rStyle w:val="af0"/>
          <w:b w:val="0"/>
          <w:color w:val="auto"/>
          <w:lang w:val="en-US"/>
        </w:rPr>
        <w:t xml:space="preserve"> </w:t>
      </w:r>
      <w:r w:rsidRPr="00711D57">
        <w:rPr>
          <w:rStyle w:val="af0"/>
          <w:b w:val="0"/>
          <w:color w:val="0070C0"/>
          <w:lang w:val="en-US"/>
        </w:rPr>
        <w:t xml:space="preserve">alex </w:t>
      </w:r>
      <w:r>
        <w:rPr>
          <w:rStyle w:val="af0"/>
          <w:b w:val="0"/>
          <w:color w:val="auto"/>
          <w:lang w:val="en-US"/>
        </w:rPr>
        <w:t xml:space="preserve">= </w:t>
      </w:r>
      <w:r w:rsidRPr="005619DC">
        <w:rPr>
          <w:rStyle w:val="af0"/>
        </w:rPr>
        <w:t>new</w:t>
      </w:r>
      <w:r>
        <w:rPr>
          <w:rStyle w:val="af0"/>
          <w:b w:val="0"/>
          <w:color w:val="auto"/>
          <w:lang w:val="en-US"/>
        </w:rPr>
        <w:t xml:space="preserve"> </w:t>
      </w:r>
      <w:r w:rsidRPr="00711D57">
        <w:rPr>
          <w:rStyle w:val="af0"/>
          <w:b w:val="0"/>
          <w:color w:val="984806" w:themeColor="accent6" w:themeShade="80"/>
          <w:lang w:val="en-US"/>
        </w:rPr>
        <w:t>Human</w:t>
      </w:r>
      <w:r>
        <w:rPr>
          <w:rStyle w:val="af0"/>
          <w:b w:val="0"/>
          <w:color w:val="auto"/>
          <w:lang w:val="en-US"/>
        </w:rPr>
        <w:t>(</w:t>
      </w:r>
      <w:r w:rsidRPr="00BB5764">
        <w:t>"</w:t>
      </w:r>
      <w:r>
        <w:rPr>
          <w:lang w:val="en-US"/>
        </w:rPr>
        <w:t>Alex</w:t>
      </w:r>
      <w:r w:rsidRPr="00BB5764">
        <w:t>"</w:t>
      </w:r>
      <w:r>
        <w:rPr>
          <w:lang w:val="en-US"/>
        </w:rPr>
        <w:t>);</w:t>
      </w:r>
    </w:p>
    <w:p w:rsidR="005619DC" w:rsidRPr="005619DC" w:rsidRDefault="005619DC" w:rsidP="005619DC">
      <w:pPr>
        <w:pStyle w:val="af1"/>
        <w:rPr>
          <w:lang w:val="en-US"/>
        </w:rPr>
      </w:pPr>
      <w:r w:rsidRPr="00711D57">
        <w:rPr>
          <w:color w:val="0070C0"/>
          <w:lang w:val="en-US"/>
        </w:rPr>
        <w:t>alex</w:t>
      </w:r>
      <w:r>
        <w:rPr>
          <w:lang w:val="en-US"/>
        </w:rPr>
        <w:t xml:space="preserve">; </w:t>
      </w:r>
      <w:r>
        <w:rPr>
          <w:lang w:val="en-US"/>
        </w:rPr>
        <w:tab/>
      </w:r>
      <w:r>
        <w:rPr>
          <w:lang w:val="en-US"/>
        </w:rPr>
        <w:tab/>
      </w:r>
      <w:r w:rsidR="00711D57">
        <w:tab/>
      </w:r>
      <w:r>
        <w:rPr>
          <w:lang w:val="en-US"/>
        </w:rPr>
        <w:t>//</w:t>
      </w:r>
      <w:r w:rsidR="00711D57">
        <w:rPr>
          <w:lang w:val="en-US"/>
        </w:rPr>
        <w:t xml:space="preserve"> </w:t>
      </w:r>
      <w:r>
        <w:rPr>
          <w:lang w:val="en-US"/>
        </w:rPr>
        <w:t xml:space="preserve">{name : </w:t>
      </w:r>
      <w:r w:rsidRPr="00BB5764">
        <w:t>"</w:t>
      </w:r>
      <w:r>
        <w:rPr>
          <w:lang w:val="en-US"/>
        </w:rPr>
        <w:t>Alex</w:t>
      </w:r>
      <w:r w:rsidRPr="00BB5764">
        <w:t>"</w:t>
      </w:r>
      <w:r>
        <w:rPr>
          <w:lang w:val="en-US"/>
        </w:rPr>
        <w:t xml:space="preserve"> }</w:t>
      </w:r>
    </w:p>
    <w:p w:rsidR="00EB17B4" w:rsidRPr="00EB17B4" w:rsidRDefault="00EB17B4" w:rsidP="00EB17B4">
      <w:pPr>
        <w:pStyle w:val="af1"/>
        <w:rPr>
          <w:lang w:val="en-US"/>
        </w:rPr>
      </w:pPr>
      <w:r w:rsidRPr="00711D57">
        <w:rPr>
          <w:color w:val="0070C0"/>
          <w:lang w:val="en-US"/>
        </w:rPr>
        <w:t>alex</w:t>
      </w:r>
      <w:r>
        <w:rPr>
          <w:lang w:val="en-US"/>
        </w:rPr>
        <w:t>.</w:t>
      </w:r>
      <w:r w:rsidRPr="00711D57">
        <w:rPr>
          <w:color w:val="7030A0"/>
          <w:lang w:val="en-US"/>
        </w:rPr>
        <w:t>say</w:t>
      </w:r>
      <w:r>
        <w:rPr>
          <w:lang w:val="en-US"/>
        </w:rPr>
        <w:t>(</w:t>
      </w:r>
      <w:r w:rsidRPr="00BB5764">
        <w:t>"</w:t>
      </w:r>
      <w:r>
        <w:rPr>
          <w:lang w:val="en-US"/>
        </w:rPr>
        <w:t>hello!</w:t>
      </w:r>
      <w:r w:rsidRPr="00BB5764">
        <w:t>"</w:t>
      </w:r>
      <w:r>
        <w:rPr>
          <w:lang w:val="en-US"/>
        </w:rPr>
        <w:t xml:space="preserve">); </w:t>
      </w:r>
      <w:r w:rsidR="00711D57">
        <w:tab/>
      </w:r>
      <w:r>
        <w:rPr>
          <w:lang w:val="en-US"/>
        </w:rPr>
        <w:t>// Alex : hello!</w:t>
      </w:r>
    </w:p>
    <w:p w:rsidR="00EB17B4" w:rsidRDefault="00EB17B4" w:rsidP="00EB17B4">
      <w:pPr>
        <w:pStyle w:val="af1"/>
        <w:rPr>
          <w:lang w:val="en-US"/>
        </w:rPr>
      </w:pPr>
    </w:p>
    <w:p w:rsidR="00EB17B4" w:rsidRPr="00EB17B4" w:rsidRDefault="00EB17B4" w:rsidP="00EB17B4">
      <w:pPr>
        <w:pStyle w:val="af1"/>
        <w:rPr>
          <w:lang w:val="en-US"/>
        </w:rPr>
      </w:pPr>
      <w:r>
        <w:rPr>
          <w:lang w:val="en-US"/>
        </w:rPr>
        <w:t>Human(</w:t>
      </w:r>
      <w:r w:rsidRPr="00BB5764">
        <w:t>"</w:t>
      </w:r>
      <w:r>
        <w:rPr>
          <w:lang w:val="en-US"/>
        </w:rPr>
        <w:t>Galex”); //</w:t>
      </w:r>
      <w:r>
        <w:t xml:space="preserve">здесь не создается новый объект,тк нет </w:t>
      </w:r>
      <w:r w:rsidRPr="00EB17B4">
        <w:rPr>
          <w:rStyle w:val="af0"/>
        </w:rPr>
        <w:t>new</w:t>
      </w:r>
      <w:r>
        <w:rPr>
          <w:rStyle w:val="af0"/>
          <w:lang w:val="en-US"/>
        </w:rPr>
        <w:t xml:space="preserve">, </w:t>
      </w:r>
      <w:r w:rsidRPr="00EB17B4">
        <w:rPr>
          <w:rStyle w:val="af2"/>
        </w:rPr>
        <w:t>при этом создается глобальный объект name = "Galex"</w:t>
      </w:r>
    </w:p>
    <w:p w:rsidR="006D7700" w:rsidRDefault="006D7700" w:rsidP="006D7700">
      <w:pPr>
        <w:pStyle w:val="af1"/>
        <w:rPr>
          <w:lang w:val="en-US"/>
        </w:rPr>
      </w:pPr>
    </w:p>
    <w:p w:rsidR="006D7700" w:rsidRPr="006D7700" w:rsidRDefault="006D7700" w:rsidP="006D7700">
      <w:pPr>
        <w:pStyle w:val="af1"/>
      </w:pPr>
      <w:r w:rsidRPr="006D7700">
        <w:t xml:space="preserve">function Human(name) { </w:t>
      </w:r>
    </w:p>
    <w:p w:rsidR="00EB17B4" w:rsidRDefault="006D7700" w:rsidP="006D7700">
      <w:pPr>
        <w:pStyle w:val="af1"/>
      </w:pPr>
      <w:r w:rsidRPr="006D7700">
        <w:t xml:space="preserve">if (! (this instanceof Human)) </w:t>
      </w:r>
      <w:r w:rsidR="00097CC4">
        <w:rPr>
          <w:lang w:val="en-US"/>
        </w:rPr>
        <w:t xml:space="preserve">{ </w:t>
      </w:r>
      <w:r w:rsidRPr="006D7700">
        <w:t xml:space="preserve">// проверяет есть </w:t>
      </w:r>
      <w:r w:rsidR="00097CC4">
        <w:t xml:space="preserve">ли </w:t>
      </w:r>
      <w:r w:rsidRPr="006D7700">
        <w:t xml:space="preserve">в </w:t>
      </w:r>
      <w:r w:rsidR="00097CC4">
        <w:t xml:space="preserve">цепочке прототипов левого аргумента </w:t>
      </w:r>
      <w:r w:rsidRPr="006D7700">
        <w:t xml:space="preserve">правый </w:t>
      </w:r>
      <w:r w:rsidR="00097CC4">
        <w:t xml:space="preserve">аргумент или др.    </w:t>
      </w:r>
      <w:r w:rsidR="00097CC4">
        <w:rPr>
          <w:lang w:val="en-US"/>
        </w:rPr>
        <w:t xml:space="preserve">         return </w:t>
      </w:r>
      <w:r w:rsidR="00097CC4" w:rsidRPr="00097CC4">
        <w:rPr>
          <w:rStyle w:val="af0"/>
        </w:rPr>
        <w:t>new</w:t>
      </w:r>
      <w:r w:rsidR="00097CC4">
        <w:rPr>
          <w:lang w:val="en-US"/>
        </w:rPr>
        <w:t xml:space="preserve"> Human(name);          // </w:t>
      </w:r>
      <w:r w:rsidR="00097CC4">
        <w:t xml:space="preserve">словами: </w:t>
      </w:r>
      <w:r w:rsidRPr="006D7700">
        <w:t>насл</w:t>
      </w:r>
      <w:r w:rsidR="00097CC4">
        <w:t>е</w:t>
      </w:r>
      <w:r w:rsidRPr="006D7700">
        <w:t>д</w:t>
      </w:r>
      <w:r w:rsidR="00097CC4">
        <w:t>у</w:t>
      </w:r>
      <w:r w:rsidRPr="006D7700">
        <w:t>ет ли this что-то от human</w:t>
      </w:r>
      <w:r>
        <w:rPr>
          <w:lang w:val="en-US"/>
        </w:rPr>
        <w:t xml:space="preserve">, </w:t>
      </w:r>
      <w:r>
        <w:t xml:space="preserve">если нет то это был </w:t>
      </w:r>
      <w:r w:rsidR="00097CC4">
        <w:t xml:space="preserve">простой вызов как </w:t>
      </w:r>
      <w:r w:rsidR="00097CC4">
        <w:rPr>
          <w:lang w:val="en-US"/>
        </w:rPr>
        <w:t>this.name = name;</w:t>
      </w:r>
      <w:r w:rsidR="00097CC4">
        <w:rPr>
          <w:lang w:val="en-US"/>
        </w:rPr>
        <w:tab/>
      </w:r>
      <w:r w:rsidR="00097CC4">
        <w:rPr>
          <w:lang w:val="en-US"/>
        </w:rPr>
        <w:tab/>
        <w:t xml:space="preserve"> // Human(</w:t>
      </w:r>
      <w:r w:rsidR="00097CC4" w:rsidRPr="00BB5764">
        <w:t>"</w:t>
      </w:r>
      <w:r w:rsidR="00097CC4">
        <w:rPr>
          <w:lang w:val="en-US"/>
        </w:rPr>
        <w:t xml:space="preserve">Galex”); </w:t>
      </w:r>
      <w:r w:rsidR="00097CC4">
        <w:t xml:space="preserve"> </w:t>
      </w:r>
    </w:p>
    <w:p w:rsidR="00097CC4" w:rsidRPr="00097CC4" w:rsidRDefault="00097CC4" w:rsidP="00097CC4">
      <w:pPr>
        <w:pStyle w:val="af1"/>
        <w:rPr>
          <w:lang w:val="en-US"/>
        </w:rPr>
      </w:pPr>
      <w:r>
        <w:rPr>
          <w:lang w:val="en-US"/>
        </w:rPr>
        <w:t>}</w:t>
      </w:r>
    </w:p>
    <w:p w:rsidR="00EB17B4" w:rsidRDefault="00EB17B4" w:rsidP="00F65193">
      <w:pPr>
        <w:pStyle w:val="af1"/>
        <w:rPr>
          <w:lang w:val="en-US"/>
        </w:rPr>
      </w:pPr>
    </w:p>
    <w:p w:rsidR="00F65193" w:rsidRPr="00F65193" w:rsidRDefault="00F65193" w:rsidP="00F65193">
      <w:pPr>
        <w:pStyle w:val="af1"/>
        <w:rPr>
          <w:lang w:val="en-US"/>
        </w:rPr>
      </w:pPr>
      <w:r>
        <w:rPr>
          <w:lang w:val="en-US"/>
        </w:rPr>
        <w:t>Human(</w:t>
      </w:r>
      <w:r w:rsidRPr="00BB5764">
        <w:t>"</w:t>
      </w:r>
      <w:r>
        <w:rPr>
          <w:lang w:val="en-US"/>
        </w:rPr>
        <w:t>Galex”);</w:t>
      </w:r>
      <w:r>
        <w:rPr>
          <w:lang w:val="en-US"/>
        </w:rPr>
        <w:tab/>
      </w:r>
      <w:r>
        <w:rPr>
          <w:lang w:val="en-US"/>
        </w:rPr>
        <w:tab/>
      </w:r>
      <w:r>
        <w:rPr>
          <w:lang w:val="en-US"/>
        </w:rPr>
        <w:tab/>
        <w:t xml:space="preserve"> // {name: </w:t>
      </w:r>
      <w:r w:rsidRPr="00BB5764">
        <w:t>"</w:t>
      </w:r>
      <w:r>
        <w:rPr>
          <w:lang w:val="en-US"/>
        </w:rPr>
        <w:t>Galex</w:t>
      </w:r>
      <w:r w:rsidRPr="00BB5764">
        <w:t>"</w:t>
      </w:r>
      <w:r>
        <w:rPr>
          <w:lang w:val="en-US"/>
        </w:rPr>
        <w:t>}</w:t>
      </w:r>
    </w:p>
    <w:p w:rsidR="00EB17B4" w:rsidRDefault="00EB17B4" w:rsidP="00BB5764">
      <w:pPr>
        <w:pStyle w:val="aa"/>
      </w:pPr>
    </w:p>
    <w:p w:rsidR="00CF24B5" w:rsidRPr="00CF24B5" w:rsidRDefault="00CF24B5" w:rsidP="00CF24B5">
      <w:pPr>
        <w:pStyle w:val="aa"/>
        <w:rPr>
          <w:lang w:val="en-US"/>
        </w:rPr>
      </w:pPr>
    </w:p>
    <w:p w:rsidR="006725F7" w:rsidRDefault="006725F7" w:rsidP="006725F7">
      <w:pPr>
        <w:pStyle w:val="af1"/>
        <w:rPr>
          <w:lang w:val="en-US"/>
        </w:rPr>
      </w:pPr>
      <w:r>
        <w:rPr>
          <w:lang w:val="en-US"/>
        </w:rPr>
        <w:t>function Human(name) {</w:t>
      </w:r>
    </w:p>
    <w:p w:rsidR="006725F7" w:rsidRDefault="006725F7" w:rsidP="006725F7">
      <w:pPr>
        <w:pStyle w:val="af1"/>
        <w:rPr>
          <w:lang w:val="en-US"/>
        </w:rPr>
      </w:pPr>
      <w:r>
        <w:rPr>
          <w:lang w:val="en-US"/>
        </w:rPr>
        <w:t xml:space="preserve">  this.name = name;</w:t>
      </w:r>
    </w:p>
    <w:p w:rsidR="006725F7" w:rsidRDefault="006725F7" w:rsidP="006725F7">
      <w:pPr>
        <w:pStyle w:val="af1"/>
        <w:rPr>
          <w:lang w:val="en-US"/>
        </w:rPr>
      </w:pPr>
      <w:r>
        <w:rPr>
          <w:lang w:val="en-US"/>
        </w:rPr>
        <w:t>}</w:t>
      </w:r>
    </w:p>
    <w:p w:rsidR="006725F7" w:rsidRDefault="006725F7" w:rsidP="006725F7">
      <w:pPr>
        <w:pStyle w:val="af1"/>
        <w:rPr>
          <w:lang w:val="en-US"/>
        </w:rPr>
      </w:pPr>
      <w:r>
        <w:rPr>
          <w:lang w:val="en-US"/>
        </w:rPr>
        <w:t>Human.prototype.say = function(what) {</w:t>
      </w:r>
    </w:p>
    <w:p w:rsidR="006725F7" w:rsidRDefault="006725F7" w:rsidP="006725F7">
      <w:pPr>
        <w:pStyle w:val="af1"/>
        <w:rPr>
          <w:lang w:val="en-US"/>
        </w:rPr>
      </w:pPr>
      <w:r>
        <w:rPr>
          <w:lang w:val="en-US"/>
        </w:rPr>
        <w:t xml:space="preserve">  console.log(this.name  + </w:t>
      </w:r>
      <w:r w:rsidR="00117963" w:rsidRPr="00BB5764">
        <w:t>"</w:t>
      </w:r>
      <w:r>
        <w:rPr>
          <w:lang w:val="en-US"/>
        </w:rPr>
        <w:t>:</w:t>
      </w:r>
      <w:r w:rsidR="00117963" w:rsidRPr="00BB5764">
        <w:t>"</w:t>
      </w:r>
      <w:r>
        <w:rPr>
          <w:lang w:val="en-US"/>
        </w:rPr>
        <w:t xml:space="preserve"> + what);</w:t>
      </w:r>
    </w:p>
    <w:p w:rsidR="006725F7" w:rsidRDefault="006725F7" w:rsidP="006725F7">
      <w:pPr>
        <w:pStyle w:val="af1"/>
        <w:rPr>
          <w:lang w:val="en-US"/>
        </w:rPr>
      </w:pPr>
      <w:r>
        <w:rPr>
          <w:lang w:val="en-US"/>
        </w:rPr>
        <w:t>}</w:t>
      </w:r>
    </w:p>
    <w:p w:rsidR="006725F7" w:rsidRDefault="006725F7" w:rsidP="00117963">
      <w:pPr>
        <w:pStyle w:val="af1"/>
        <w:rPr>
          <w:lang w:val="en-US"/>
        </w:rPr>
      </w:pPr>
      <w:r>
        <w:rPr>
          <w:lang w:val="en-US"/>
        </w:rPr>
        <w:t xml:space="preserve">var </w:t>
      </w:r>
      <w:r w:rsidRPr="007C6CF8">
        <w:rPr>
          <w:color w:val="984806" w:themeColor="accent6" w:themeShade="80"/>
          <w:lang w:val="en-US"/>
        </w:rPr>
        <w:t xml:space="preserve">alex </w:t>
      </w:r>
      <w:r>
        <w:rPr>
          <w:lang w:val="en-US"/>
        </w:rPr>
        <w:t>= new Human(</w:t>
      </w:r>
      <w:r w:rsidR="00117963" w:rsidRPr="00BB5764">
        <w:t>"</w:t>
      </w:r>
      <w:r>
        <w:rPr>
          <w:lang w:val="en-US"/>
        </w:rPr>
        <w:t>Alex</w:t>
      </w:r>
      <w:r w:rsidR="00117963" w:rsidRPr="00BB5764">
        <w:t>"</w:t>
      </w:r>
      <w:r>
        <w:rPr>
          <w:lang w:val="en-US"/>
        </w:rPr>
        <w:t>);</w:t>
      </w:r>
    </w:p>
    <w:p w:rsidR="007C6CF8" w:rsidRPr="007C6CF8" w:rsidRDefault="006725F7" w:rsidP="007C6CF8">
      <w:pPr>
        <w:pStyle w:val="af1"/>
        <w:rPr>
          <w:lang w:val="en-US"/>
        </w:rPr>
      </w:pPr>
      <w:r w:rsidRPr="007C6CF8">
        <w:rPr>
          <w:color w:val="984806" w:themeColor="accent6" w:themeShade="80"/>
          <w:lang w:val="en-US"/>
        </w:rPr>
        <w:t>alex</w:t>
      </w:r>
      <w:r>
        <w:rPr>
          <w:lang w:val="en-US"/>
        </w:rPr>
        <w:t>.say(</w:t>
      </w:r>
      <w:r w:rsidR="00117963" w:rsidRPr="00BB5764">
        <w:t>"</w:t>
      </w:r>
      <w:r>
        <w:rPr>
          <w:lang w:val="en-US"/>
        </w:rPr>
        <w:t>hi</w:t>
      </w:r>
      <w:r w:rsidR="00117963" w:rsidRPr="00BB5764">
        <w:t>"</w:t>
      </w:r>
      <w:r>
        <w:rPr>
          <w:lang w:val="en-US"/>
        </w:rPr>
        <w:t xml:space="preserve">); </w:t>
      </w:r>
      <w:r>
        <w:rPr>
          <w:lang w:val="en-US"/>
        </w:rPr>
        <w:tab/>
      </w:r>
      <w:r>
        <w:rPr>
          <w:lang w:val="en-US"/>
        </w:rPr>
        <w:tab/>
      </w:r>
      <w:r>
        <w:rPr>
          <w:lang w:val="en-US"/>
        </w:rPr>
        <w:tab/>
        <w:t xml:space="preserve">// </w:t>
      </w:r>
      <w:r w:rsidR="00117963" w:rsidRPr="00BB5764">
        <w:t>"</w:t>
      </w:r>
      <w:r>
        <w:rPr>
          <w:lang w:val="en-US"/>
        </w:rPr>
        <w:t>Alex: hi</w:t>
      </w:r>
      <w:r w:rsidR="00117963" w:rsidRPr="00BB5764">
        <w:t>"</w:t>
      </w:r>
      <w:r w:rsidR="007C6CF8">
        <w:rPr>
          <w:lang w:val="en-US"/>
        </w:rPr>
        <w:t>;</w:t>
      </w:r>
      <w:r w:rsidR="007C6CF8" w:rsidRPr="007C6CF8">
        <w:t xml:space="preserve"> </w:t>
      </w:r>
      <w:r w:rsidR="007C6CF8">
        <w:t>здесь</w:t>
      </w:r>
      <w:r w:rsidR="007C6CF8">
        <w:rPr>
          <w:lang w:val="en-US"/>
        </w:rPr>
        <w:t xml:space="preserve"> this ==== jack&gt;</w:t>
      </w:r>
    </w:p>
    <w:p w:rsidR="006725F7" w:rsidRDefault="006725F7" w:rsidP="00117963">
      <w:pPr>
        <w:pStyle w:val="af1"/>
        <w:rPr>
          <w:lang w:val="en-US"/>
        </w:rPr>
      </w:pPr>
    </w:p>
    <w:p w:rsidR="00117963" w:rsidRDefault="006725F7" w:rsidP="00117963">
      <w:pPr>
        <w:pStyle w:val="af1"/>
        <w:rPr>
          <w:lang w:val="en-US"/>
        </w:rPr>
      </w:pPr>
      <w:r>
        <w:rPr>
          <w:lang w:val="en-US"/>
        </w:rPr>
        <w:t xml:space="preserve">var </w:t>
      </w:r>
      <w:r w:rsidRPr="007C6CF8">
        <w:rPr>
          <w:color w:val="7030A0"/>
          <w:lang w:val="en-US"/>
        </w:rPr>
        <w:t xml:space="preserve">jack </w:t>
      </w:r>
      <w:r>
        <w:rPr>
          <w:lang w:val="en-US"/>
        </w:rPr>
        <w:t>= new Human(</w:t>
      </w:r>
      <w:r w:rsidR="00117963" w:rsidRPr="00BB5764">
        <w:t>"</w:t>
      </w:r>
      <w:r>
        <w:rPr>
          <w:lang w:val="en-US"/>
        </w:rPr>
        <w:t>Jack</w:t>
      </w:r>
      <w:r w:rsidR="00117963" w:rsidRPr="00BB5764">
        <w:t>"</w:t>
      </w:r>
      <w:r w:rsidR="00117963">
        <w:rPr>
          <w:lang w:val="en-US"/>
        </w:rPr>
        <w:t>);</w:t>
      </w:r>
      <w:r w:rsidR="00117963">
        <w:rPr>
          <w:lang w:val="en-US"/>
        </w:rPr>
        <w:tab/>
      </w:r>
    </w:p>
    <w:p w:rsidR="006725F7" w:rsidRDefault="00117963" w:rsidP="00117963">
      <w:pPr>
        <w:pStyle w:val="af1"/>
        <w:rPr>
          <w:lang w:val="en-US"/>
        </w:rPr>
      </w:pPr>
      <w:r w:rsidRPr="007C6CF8">
        <w:rPr>
          <w:color w:val="7030A0"/>
          <w:lang w:val="en-US"/>
        </w:rPr>
        <w:t>jack</w:t>
      </w:r>
      <w:r>
        <w:rPr>
          <w:lang w:val="en-US"/>
        </w:rPr>
        <w:t>.say(</w:t>
      </w:r>
      <w:r w:rsidRPr="00BB5764">
        <w:t>"</w:t>
      </w:r>
      <w:r>
        <w:rPr>
          <w:lang w:val="en-US"/>
        </w:rPr>
        <w:t>hi</w:t>
      </w:r>
      <w:r w:rsidRPr="00BB5764">
        <w:t>"</w:t>
      </w:r>
      <w:r>
        <w:rPr>
          <w:lang w:val="en-US"/>
        </w:rPr>
        <w:t>)</w:t>
      </w:r>
      <w:r>
        <w:rPr>
          <w:lang w:val="en-US"/>
        </w:rPr>
        <w:tab/>
      </w:r>
      <w:r>
        <w:rPr>
          <w:lang w:val="en-US"/>
        </w:rPr>
        <w:tab/>
      </w:r>
      <w:r>
        <w:rPr>
          <w:lang w:val="en-US"/>
        </w:rPr>
        <w:tab/>
        <w:t xml:space="preserve">// </w:t>
      </w:r>
      <w:r w:rsidRPr="00BB5764">
        <w:t>"</w:t>
      </w:r>
      <w:r>
        <w:rPr>
          <w:lang w:val="en-US"/>
        </w:rPr>
        <w:t>Jack: hi</w:t>
      </w:r>
      <w:r w:rsidRPr="00BB5764">
        <w:t>"</w:t>
      </w:r>
      <w:r w:rsidR="007C6CF8">
        <w:rPr>
          <w:lang w:val="en-US"/>
        </w:rPr>
        <w:t>;</w:t>
      </w:r>
      <w:r w:rsidR="007C6CF8">
        <w:t xml:space="preserve"> здесь</w:t>
      </w:r>
      <w:r w:rsidR="007C6CF8">
        <w:rPr>
          <w:lang w:val="en-US"/>
        </w:rPr>
        <w:t xml:space="preserve"> this ==== jack&gt;</w:t>
      </w:r>
    </w:p>
    <w:p w:rsidR="00CF24B5" w:rsidRDefault="00CF24B5" w:rsidP="00CF24B5">
      <w:pPr>
        <w:pStyle w:val="af1"/>
        <w:rPr>
          <w:color w:val="984806" w:themeColor="accent6" w:themeShade="80"/>
          <w:lang w:val="en-US"/>
        </w:rPr>
      </w:pPr>
    </w:p>
    <w:p w:rsidR="00CF24B5" w:rsidRDefault="00CF24B5" w:rsidP="00CF24B5">
      <w:pPr>
        <w:rPr>
          <w:lang w:val="en-US"/>
        </w:rPr>
      </w:pPr>
    </w:p>
    <w:p w:rsidR="00CF24B5" w:rsidRPr="00CF24B5" w:rsidRDefault="00CF24B5" w:rsidP="00CF24B5">
      <w:pPr>
        <w:pStyle w:val="af1"/>
        <w:rPr>
          <w:lang w:val="en-US"/>
        </w:rPr>
      </w:pPr>
      <w:r w:rsidRPr="00A21932">
        <w:rPr>
          <w:color w:val="00B050"/>
        </w:rPr>
        <w:t>functionName</w:t>
      </w:r>
      <w:r w:rsidRPr="00CF24B5">
        <w:t xml:space="preserve">.apply( </w:t>
      </w:r>
      <w:r w:rsidRPr="00A21932">
        <w:rPr>
          <w:color w:val="984806" w:themeColor="accent6" w:themeShade="80"/>
        </w:rPr>
        <w:t>thisArg</w:t>
      </w:r>
      <w:r w:rsidRPr="00CF24B5">
        <w:t xml:space="preserve">, [ </w:t>
      </w:r>
      <w:r w:rsidRPr="00A21932">
        <w:rPr>
          <w:color w:val="7030A0"/>
        </w:rPr>
        <w:t xml:space="preserve">params </w:t>
      </w:r>
      <w:r w:rsidRPr="00CF24B5">
        <w:t>])</w:t>
      </w:r>
      <w:r>
        <w:rPr>
          <w:lang w:val="en-US"/>
        </w:rPr>
        <w:t xml:space="preserve"> </w:t>
      </w:r>
    </w:p>
    <w:p w:rsidR="00CF24B5" w:rsidRDefault="00A21932" w:rsidP="00A21932">
      <w:pPr>
        <w:pStyle w:val="aa"/>
      </w:pPr>
      <w:r w:rsidRPr="00A21932">
        <w:rPr>
          <w:color w:val="984806" w:themeColor="accent6" w:themeShade="80"/>
        </w:rPr>
        <w:t>thisArg</w:t>
      </w:r>
      <w:r w:rsidRPr="00A21932">
        <w:rPr>
          <w:color w:val="984806" w:themeColor="accent6" w:themeShade="80"/>
          <w:lang w:val="en-US"/>
        </w:rPr>
        <w:t xml:space="preserve"> </w:t>
      </w:r>
      <w:r>
        <w:rPr>
          <w:lang w:val="en-US"/>
        </w:rPr>
        <w:t xml:space="preserve">– </w:t>
      </w:r>
      <w:r>
        <w:t xml:space="preserve">объект, который будет </w:t>
      </w:r>
      <w:r>
        <w:rPr>
          <w:lang w:val="en-US"/>
        </w:rPr>
        <w:t xml:space="preserve">this </w:t>
      </w:r>
      <w:r>
        <w:t>в этом вызове.</w:t>
      </w:r>
    </w:p>
    <w:p w:rsidR="00A21932" w:rsidRDefault="00A21932" w:rsidP="00A21932">
      <w:pPr>
        <w:pStyle w:val="aa"/>
        <w:rPr>
          <w:color w:val="00B050"/>
        </w:rPr>
      </w:pPr>
      <w:r w:rsidRPr="00A21932">
        <w:rPr>
          <w:color w:val="7030A0"/>
        </w:rPr>
        <w:t xml:space="preserve">params </w:t>
      </w:r>
      <w:r>
        <w:t xml:space="preserve">параметры вызова функции </w:t>
      </w:r>
      <w:r w:rsidRPr="00A21932">
        <w:rPr>
          <w:color w:val="00B050"/>
        </w:rPr>
        <w:t>functionName</w:t>
      </w:r>
    </w:p>
    <w:p w:rsidR="00A21932" w:rsidRPr="00A21932" w:rsidRDefault="00A21932" w:rsidP="00A21932">
      <w:pPr>
        <w:pStyle w:val="aa"/>
      </w:pPr>
      <w:r w:rsidRPr="00A21932">
        <w:t>можно использовать arguments</w:t>
      </w:r>
    </w:p>
    <w:p w:rsidR="00A21932" w:rsidRPr="00A21932" w:rsidRDefault="00A21932" w:rsidP="00CF24B5">
      <w:pPr>
        <w:rPr>
          <w:color w:val="984806" w:themeColor="accent6" w:themeShade="80"/>
        </w:rPr>
      </w:pPr>
    </w:p>
    <w:p w:rsidR="007C6CF8" w:rsidRPr="007C6CF8" w:rsidRDefault="007C6CF8" w:rsidP="00CF24B5">
      <w:pPr>
        <w:pStyle w:val="af1"/>
        <w:rPr>
          <w:lang w:val="en-US"/>
        </w:rPr>
      </w:pPr>
      <w:r w:rsidRPr="007C6CF8">
        <w:rPr>
          <w:color w:val="984806" w:themeColor="accent6" w:themeShade="80"/>
          <w:lang w:val="en-US"/>
        </w:rPr>
        <w:t>alex</w:t>
      </w:r>
      <w:r>
        <w:rPr>
          <w:lang w:val="en-US"/>
        </w:rPr>
        <w:t>.say.</w:t>
      </w:r>
      <w:r w:rsidRPr="007C6CF8">
        <w:rPr>
          <w:rStyle w:val="af0"/>
        </w:rPr>
        <w:t>apply</w:t>
      </w:r>
      <w:r>
        <w:rPr>
          <w:lang w:val="en-US"/>
        </w:rPr>
        <w:t>(</w:t>
      </w:r>
      <w:r w:rsidRPr="007C6CF8">
        <w:rPr>
          <w:color w:val="7030A0"/>
          <w:lang w:val="en-US"/>
        </w:rPr>
        <w:t>jack</w:t>
      </w:r>
      <w:r>
        <w:rPr>
          <w:lang w:val="en-US"/>
        </w:rPr>
        <w:t>,[</w:t>
      </w:r>
      <w:r w:rsidRPr="00BB5764">
        <w:t>"</w:t>
      </w:r>
      <w:r>
        <w:rPr>
          <w:lang w:val="en-US"/>
        </w:rPr>
        <w:t>hi</w:t>
      </w:r>
      <w:r w:rsidRPr="00BB5764">
        <w:t>"</w:t>
      </w:r>
      <w:r>
        <w:rPr>
          <w:lang w:val="en-US"/>
        </w:rPr>
        <w:t>])</w:t>
      </w:r>
      <w:r w:rsidR="00CF24B5">
        <w:rPr>
          <w:lang w:val="en-US"/>
        </w:rPr>
        <w:tab/>
      </w:r>
      <w:r>
        <w:rPr>
          <w:lang w:val="en-US"/>
        </w:rPr>
        <w:t>//</w:t>
      </w:r>
      <w:r w:rsidR="00CF24B5" w:rsidRPr="00BB5764">
        <w:t>"</w:t>
      </w:r>
      <w:r w:rsidR="00CF24B5">
        <w:rPr>
          <w:lang w:val="en-US"/>
        </w:rPr>
        <w:t>Jack: hi</w:t>
      </w:r>
      <w:r w:rsidR="00CF24B5" w:rsidRPr="00BB5764">
        <w:t>"</w:t>
      </w:r>
      <w:r w:rsidR="00CF24B5">
        <w:t xml:space="preserve"> </w:t>
      </w:r>
      <w:r w:rsidR="00CF24B5" w:rsidRPr="00CF24B5">
        <w:rPr>
          <w:rStyle w:val="af2"/>
        </w:rPr>
        <w:t>apply</w:t>
      </w:r>
      <w:r w:rsidR="00CF24B5">
        <w:t xml:space="preserve"> </w:t>
      </w:r>
      <w:r>
        <w:t xml:space="preserve">специально заменить </w:t>
      </w:r>
      <w:r>
        <w:rPr>
          <w:lang w:val="en-US"/>
        </w:rPr>
        <w:t xml:space="preserve">this </w:t>
      </w:r>
      <w:r>
        <w:t>на</w:t>
      </w:r>
      <w:r>
        <w:rPr>
          <w:lang w:val="en-US"/>
        </w:rPr>
        <w:t xml:space="preserve"> </w:t>
      </w:r>
      <w:r>
        <w:t xml:space="preserve">объект </w:t>
      </w:r>
      <w:r w:rsidRPr="007C6CF8">
        <w:rPr>
          <w:color w:val="7030A0"/>
          <w:lang w:val="en-US"/>
        </w:rPr>
        <w:t>jack</w:t>
      </w:r>
    </w:p>
    <w:p w:rsidR="00CF24B5" w:rsidRDefault="00CF24B5" w:rsidP="00CF24B5">
      <w:pPr>
        <w:pStyle w:val="af1"/>
      </w:pPr>
    </w:p>
    <w:p w:rsidR="00CF24B5" w:rsidRDefault="00CF24B5" w:rsidP="00CF24B5">
      <w:pPr>
        <w:pStyle w:val="aa"/>
        <w:rPr>
          <w:lang w:val="en-US"/>
        </w:rPr>
      </w:pPr>
    </w:p>
    <w:p w:rsidR="00120C96" w:rsidRDefault="00120C96" w:rsidP="00831442">
      <w:pPr>
        <w:pStyle w:val="af1"/>
        <w:rPr>
          <w:lang w:val="en-US"/>
        </w:rPr>
      </w:pPr>
      <w:r>
        <w:rPr>
          <w:lang w:val="en-US"/>
        </w:rPr>
        <w:t>function speaksTo(someone) {</w:t>
      </w:r>
    </w:p>
    <w:p w:rsidR="00120C96" w:rsidRPr="00831442" w:rsidRDefault="00831442" w:rsidP="00831442">
      <w:pPr>
        <w:pStyle w:val="af1"/>
        <w:rPr>
          <w:lang w:val="en-US"/>
        </w:rPr>
      </w:pPr>
      <w:r>
        <w:rPr>
          <w:lang w:val="en-US"/>
        </w:rPr>
        <w:t xml:space="preserve">  console.log(this.name  + </w:t>
      </w:r>
      <w:r w:rsidRPr="00BB5764">
        <w:t>"</w:t>
      </w:r>
      <w:r>
        <w:rPr>
          <w:lang w:val="en-US"/>
        </w:rPr>
        <w:t xml:space="preserve"> speaks to </w:t>
      </w:r>
      <w:r w:rsidRPr="00BB5764">
        <w:t>"</w:t>
      </w:r>
      <w:r>
        <w:rPr>
          <w:lang w:val="en-US"/>
        </w:rPr>
        <w:t xml:space="preserve"> + someone.name);</w:t>
      </w:r>
    </w:p>
    <w:p w:rsidR="00120C96" w:rsidRDefault="00120C96" w:rsidP="00831442">
      <w:pPr>
        <w:pStyle w:val="af1"/>
        <w:rPr>
          <w:lang w:val="en-US"/>
        </w:rPr>
      </w:pPr>
      <w:r>
        <w:rPr>
          <w:lang w:val="en-US"/>
        </w:rPr>
        <w:t>}</w:t>
      </w:r>
    </w:p>
    <w:p w:rsidR="00120C96" w:rsidRDefault="00120C96" w:rsidP="00CF24B5">
      <w:pPr>
        <w:pStyle w:val="aa"/>
        <w:rPr>
          <w:lang w:val="en-US"/>
        </w:rPr>
      </w:pPr>
    </w:p>
    <w:p w:rsidR="00831442" w:rsidRPr="00831442" w:rsidRDefault="00831442" w:rsidP="00955E01">
      <w:pPr>
        <w:pStyle w:val="af1"/>
        <w:rPr>
          <w:lang w:val="en-US"/>
        </w:rPr>
      </w:pPr>
      <w:r>
        <w:rPr>
          <w:lang w:val="en-US"/>
        </w:rPr>
        <w:t xml:space="preserve">speaksTo(alex); </w:t>
      </w:r>
      <w:r>
        <w:rPr>
          <w:lang w:val="en-US"/>
        </w:rPr>
        <w:tab/>
      </w:r>
      <w:r>
        <w:rPr>
          <w:lang w:val="en-US"/>
        </w:rPr>
        <w:tab/>
      </w:r>
      <w:r>
        <w:rPr>
          <w:lang w:val="en-US"/>
        </w:rPr>
        <w:tab/>
        <w:t xml:space="preserve">// Galex speaks to Alex; this </w:t>
      </w:r>
      <w:r>
        <w:t xml:space="preserve">здесь </w:t>
      </w:r>
      <w:r>
        <w:rPr>
          <w:lang w:val="en-US"/>
        </w:rPr>
        <w:t xml:space="preserve">global name == Galex, </w:t>
      </w:r>
      <w:r>
        <w:t xml:space="preserve">без него было бы </w:t>
      </w:r>
      <w:r>
        <w:rPr>
          <w:lang w:val="en-US"/>
        </w:rPr>
        <w:t>undefined;</w:t>
      </w:r>
    </w:p>
    <w:p w:rsidR="00120C96" w:rsidRPr="00120C96" w:rsidRDefault="00831442" w:rsidP="00955E01">
      <w:pPr>
        <w:pStyle w:val="af1"/>
        <w:rPr>
          <w:lang w:val="en-US"/>
        </w:rPr>
      </w:pPr>
      <w:r>
        <w:rPr>
          <w:lang w:val="en-US"/>
        </w:rPr>
        <w:t>speaksTo.apply(alex, [jack]</w:t>
      </w:r>
      <w:r w:rsidR="00955E01">
        <w:rPr>
          <w:lang w:val="en-US"/>
        </w:rPr>
        <w:t>);</w:t>
      </w:r>
      <w:r w:rsidR="00955E01">
        <w:rPr>
          <w:lang w:val="en-US"/>
        </w:rPr>
        <w:tab/>
      </w:r>
      <w:r>
        <w:rPr>
          <w:lang w:val="en-US"/>
        </w:rPr>
        <w:t>//</w:t>
      </w:r>
      <w:r w:rsidR="00955E01">
        <w:rPr>
          <w:lang w:val="en-US"/>
        </w:rPr>
        <w:t xml:space="preserve"> Alex speaks to Jack;</w:t>
      </w:r>
    </w:p>
    <w:p w:rsidR="00955E01" w:rsidRDefault="00955E01" w:rsidP="00CF24B5">
      <w:pPr>
        <w:pStyle w:val="aa"/>
        <w:rPr>
          <w:lang w:val="en-US"/>
        </w:rPr>
      </w:pPr>
    </w:p>
    <w:p w:rsidR="00955E01" w:rsidRPr="00955E01" w:rsidRDefault="00955E01" w:rsidP="00CF24B5">
      <w:pPr>
        <w:pStyle w:val="aa"/>
        <w:rPr>
          <w:b/>
        </w:rPr>
      </w:pPr>
      <w:r w:rsidRPr="00955E01">
        <w:rPr>
          <w:b/>
        </w:rPr>
        <w:t>Создание нового дочернего объекта</w:t>
      </w:r>
      <w:r w:rsidR="0013667E">
        <w:rPr>
          <w:b/>
          <w:lang w:val="en-US"/>
        </w:rPr>
        <w:t xml:space="preserve"> (</w:t>
      </w:r>
      <w:r w:rsidR="0013667E" w:rsidRPr="0013667E">
        <w:rPr>
          <w:b/>
        </w:rPr>
        <w:t>Дуглас Крокфорд</w:t>
      </w:r>
      <w:r w:rsidR="0013667E">
        <w:rPr>
          <w:b/>
          <w:lang w:val="en-US"/>
        </w:rPr>
        <w:t>)</w:t>
      </w:r>
      <w:r w:rsidRPr="00955E01">
        <w:rPr>
          <w:b/>
        </w:rPr>
        <w:t>:</w:t>
      </w:r>
    </w:p>
    <w:p w:rsidR="00955E01" w:rsidRPr="00955E01" w:rsidRDefault="00955E01" w:rsidP="00955E01">
      <w:pPr>
        <w:pStyle w:val="af1"/>
      </w:pPr>
      <w:r>
        <w:t>function object(o) {</w:t>
      </w:r>
    </w:p>
    <w:p w:rsidR="00955E01" w:rsidRPr="00955E01" w:rsidRDefault="00955E01" w:rsidP="00955E01">
      <w:pPr>
        <w:pStyle w:val="af1"/>
      </w:pPr>
      <w:r>
        <w:t xml:space="preserve">  </w:t>
      </w:r>
      <w:r w:rsidRPr="00955E01">
        <w:t>function F() {}</w:t>
      </w:r>
      <w:r>
        <w:t xml:space="preserve"> </w:t>
      </w:r>
      <w:r>
        <w:tab/>
      </w:r>
      <w:r>
        <w:tab/>
      </w:r>
      <w:r>
        <w:rPr>
          <w:lang w:val="en-US"/>
        </w:rPr>
        <w:t>//</w:t>
      </w:r>
      <w:r>
        <w:t>Пустая функция</w:t>
      </w:r>
    </w:p>
    <w:p w:rsidR="00955E01" w:rsidRPr="00955E01" w:rsidRDefault="00955E01" w:rsidP="00955E01">
      <w:pPr>
        <w:pStyle w:val="af1"/>
        <w:rPr>
          <w:lang w:val="en-US"/>
        </w:rPr>
      </w:pPr>
      <w:r>
        <w:t xml:space="preserve">  </w:t>
      </w:r>
      <w:r w:rsidRPr="00955E01">
        <w:t>F.prototype = o;</w:t>
      </w:r>
      <w:r>
        <w:tab/>
      </w:r>
      <w:r>
        <w:tab/>
      </w:r>
      <w:r>
        <w:rPr>
          <w:lang w:val="en-US"/>
        </w:rPr>
        <w:t xml:space="preserve">// </w:t>
      </w:r>
      <w:r>
        <w:t>прототипом делаем, то что передано в качестве параметра</w:t>
      </w:r>
      <w:r>
        <w:rPr>
          <w:lang w:val="en-US"/>
        </w:rPr>
        <w:t xml:space="preserve"> (o);</w:t>
      </w:r>
    </w:p>
    <w:p w:rsidR="00955E01" w:rsidRPr="00955E01" w:rsidRDefault="00955E01" w:rsidP="00955E01">
      <w:pPr>
        <w:pStyle w:val="af1"/>
        <w:rPr>
          <w:lang w:val="en-US"/>
        </w:rPr>
      </w:pPr>
      <w:r>
        <w:t xml:space="preserve">  </w:t>
      </w:r>
      <w:r w:rsidRPr="00955E01">
        <w:t>return new F();</w:t>
      </w:r>
      <w:r>
        <w:tab/>
      </w:r>
      <w:r>
        <w:tab/>
      </w:r>
    </w:p>
    <w:p w:rsidR="00955E01" w:rsidRDefault="00955E01" w:rsidP="00955E01">
      <w:pPr>
        <w:pStyle w:val="af1"/>
        <w:rPr>
          <w:lang w:val="en-US"/>
        </w:rPr>
      </w:pPr>
      <w:r w:rsidRPr="00955E01">
        <w:t>}</w:t>
      </w:r>
    </w:p>
    <w:p w:rsidR="0013667E" w:rsidRDefault="0013667E" w:rsidP="00CF24B5">
      <w:pPr>
        <w:pStyle w:val="aa"/>
        <w:rPr>
          <w:lang w:val="en-US"/>
        </w:rPr>
      </w:pPr>
    </w:p>
    <w:p w:rsidR="0013667E" w:rsidRDefault="0013667E" w:rsidP="00CF24B5">
      <w:pPr>
        <w:pStyle w:val="aa"/>
        <w:rPr>
          <w:lang w:val="en-US"/>
        </w:rPr>
      </w:pPr>
      <w:r>
        <w:drawing>
          <wp:inline distT="0" distB="0" distL="0" distR="0" wp14:anchorId="2472C0F8" wp14:editId="6161B000">
            <wp:extent cx="2322000" cy="900000"/>
            <wp:effectExtent l="0" t="0" r="254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22000" cy="900000"/>
                    </a:xfrm>
                    <a:prstGeom prst="rect">
                      <a:avLst/>
                    </a:prstGeom>
                  </pic:spPr>
                </pic:pic>
              </a:graphicData>
            </a:graphic>
          </wp:inline>
        </w:drawing>
      </w:r>
    </w:p>
    <w:p w:rsidR="0013667E" w:rsidRDefault="0013667E" w:rsidP="00CF24B5">
      <w:pPr>
        <w:pStyle w:val="aa"/>
        <w:rPr>
          <w:lang w:val="en-US"/>
        </w:rPr>
      </w:pPr>
      <w:r>
        <w:rPr>
          <w:lang w:val="en-US"/>
        </w:rPr>
        <w:t>/</w:t>
      </w:r>
      <w:r>
        <w:t>новый объект</w:t>
      </w:r>
      <w:r>
        <w:rPr>
          <w:lang w:val="en-US"/>
        </w:rPr>
        <w:t>/</w:t>
      </w:r>
    </w:p>
    <w:p w:rsidR="0013667E" w:rsidRDefault="0013667E" w:rsidP="00CF24B5">
      <w:pPr>
        <w:pStyle w:val="aa"/>
        <w:rPr>
          <w:lang w:val="en-US"/>
        </w:rPr>
      </w:pPr>
    </w:p>
    <w:p w:rsidR="0013667E" w:rsidRPr="0013667E" w:rsidRDefault="0013667E" w:rsidP="0013667E">
      <w:pPr>
        <w:pStyle w:val="af1"/>
        <w:rPr>
          <w:lang w:val="en-US"/>
        </w:rPr>
      </w:pPr>
      <w:r>
        <w:t xml:space="preserve">var </w:t>
      </w:r>
      <w:r w:rsidRPr="0013667E">
        <w:rPr>
          <w:color w:val="0070C0"/>
        </w:rPr>
        <w:t xml:space="preserve">parent </w:t>
      </w:r>
      <w:r>
        <w:t>= { a : 1 };</w:t>
      </w:r>
    </w:p>
    <w:p w:rsidR="0013667E" w:rsidRPr="0013667E" w:rsidRDefault="0013667E" w:rsidP="0013667E">
      <w:pPr>
        <w:pStyle w:val="af1"/>
        <w:rPr>
          <w:lang w:val="en-US"/>
        </w:rPr>
      </w:pPr>
      <w:r>
        <w:t xml:space="preserve">var </w:t>
      </w:r>
      <w:r w:rsidRPr="0013667E">
        <w:rPr>
          <w:color w:val="984806" w:themeColor="accent6" w:themeShade="80"/>
        </w:rPr>
        <w:t xml:space="preserve">child </w:t>
      </w:r>
      <w:r>
        <w:t>= object(</w:t>
      </w:r>
      <w:r w:rsidRPr="0013667E">
        <w:rPr>
          <w:color w:val="0070C0"/>
        </w:rPr>
        <w:t>parent</w:t>
      </w:r>
      <w:r>
        <w:t>);</w:t>
      </w:r>
    </w:p>
    <w:p w:rsidR="0013667E" w:rsidRPr="0013667E" w:rsidRDefault="0013667E" w:rsidP="0013667E">
      <w:pPr>
        <w:pStyle w:val="af1"/>
        <w:rPr>
          <w:lang w:val="en-US"/>
        </w:rPr>
      </w:pPr>
    </w:p>
    <w:p w:rsidR="0013667E" w:rsidRPr="0013667E" w:rsidRDefault="0013667E" w:rsidP="0013667E">
      <w:pPr>
        <w:pStyle w:val="af1"/>
        <w:rPr>
          <w:lang w:val="en-US"/>
        </w:rPr>
      </w:pPr>
      <w:r w:rsidRPr="0013667E">
        <w:rPr>
          <w:color w:val="984806" w:themeColor="accent6" w:themeShade="80"/>
        </w:rPr>
        <w:t>child</w:t>
      </w:r>
      <w:r w:rsidRPr="0013667E">
        <w:t xml:space="preserve">.a; </w:t>
      </w:r>
      <w:r>
        <w:t xml:space="preserve">// </w:t>
      </w:r>
    </w:p>
    <w:p w:rsidR="0013667E" w:rsidRDefault="0013667E" w:rsidP="00CF24B5">
      <w:pPr>
        <w:pStyle w:val="aa"/>
        <w:rPr>
          <w:lang w:val="en-US"/>
        </w:rPr>
      </w:pPr>
    </w:p>
    <w:p w:rsidR="0013667E" w:rsidRDefault="0013667E" w:rsidP="00CF24B5">
      <w:pPr>
        <w:pStyle w:val="aa"/>
        <w:rPr>
          <w:lang w:val="en-US"/>
        </w:rPr>
      </w:pPr>
      <w:r>
        <w:drawing>
          <wp:inline distT="0" distB="0" distL="0" distR="0" wp14:anchorId="7BA9DBE5" wp14:editId="3E65CF9C">
            <wp:extent cx="2275200" cy="6696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75200" cy="669600"/>
                    </a:xfrm>
                    <a:prstGeom prst="rect">
                      <a:avLst/>
                    </a:prstGeom>
                  </pic:spPr>
                </pic:pic>
              </a:graphicData>
            </a:graphic>
          </wp:inline>
        </w:drawing>
      </w:r>
    </w:p>
    <w:p w:rsidR="0013667E" w:rsidRDefault="0013667E" w:rsidP="00CF24B5">
      <w:pPr>
        <w:pStyle w:val="aa"/>
        <w:rPr>
          <w:lang w:val="en-US"/>
        </w:rPr>
      </w:pPr>
    </w:p>
    <w:p w:rsidR="0013667E" w:rsidRPr="00F47A0A" w:rsidRDefault="0013667E" w:rsidP="0013667E">
      <w:pPr>
        <w:pStyle w:val="aa"/>
        <w:rPr>
          <w:lang w:val="en-US"/>
        </w:rPr>
      </w:pPr>
      <w:r>
        <w:t>Тоже самое начиная с ECMAScript 5 JavaScript 1.8.5</w:t>
      </w:r>
      <w:r w:rsidR="00F47A0A">
        <w:rPr>
          <w:lang w:val="en-US"/>
        </w:rPr>
        <w:t>:</w:t>
      </w:r>
    </w:p>
    <w:p w:rsidR="0013667E" w:rsidRPr="0013667E" w:rsidRDefault="0013667E" w:rsidP="0013667E">
      <w:pPr>
        <w:pStyle w:val="af1"/>
        <w:rPr>
          <w:rStyle w:val="af0"/>
        </w:rPr>
      </w:pPr>
      <w:r w:rsidRPr="0013667E">
        <w:rPr>
          <w:rStyle w:val="af0"/>
        </w:rPr>
        <w:t>Object.create()</w:t>
      </w:r>
    </w:p>
    <w:p w:rsidR="0013667E" w:rsidRDefault="0013667E" w:rsidP="0013667E">
      <w:pPr>
        <w:pStyle w:val="aa"/>
      </w:pPr>
    </w:p>
    <w:p w:rsidR="00F47A0A" w:rsidRPr="00F47A0A" w:rsidRDefault="00F47A0A" w:rsidP="00F47A0A">
      <w:pPr>
        <w:pStyle w:val="af1"/>
      </w:pPr>
      <w:r>
        <w:rPr>
          <w:lang w:val="en-US"/>
        </w:rPr>
        <w:t xml:space="preserve">var </w:t>
      </w:r>
      <w:r w:rsidRPr="00F47A0A">
        <w:rPr>
          <w:color w:val="984806" w:themeColor="accent6" w:themeShade="80"/>
          <w:lang w:val="en-US"/>
        </w:rPr>
        <w:t xml:space="preserve">parent </w:t>
      </w:r>
      <w:r>
        <w:rPr>
          <w:lang w:val="en-US"/>
        </w:rPr>
        <w:t xml:space="preserve">= { name : </w:t>
      </w:r>
      <w:r w:rsidRPr="00BB5764">
        <w:t>"</w:t>
      </w:r>
      <w:r>
        <w:rPr>
          <w:lang w:val="en-US"/>
        </w:rPr>
        <w:t>Alex</w:t>
      </w:r>
      <w:r w:rsidRPr="00BB5764">
        <w:t>"</w:t>
      </w:r>
      <w:r>
        <w:rPr>
          <w:lang w:val="en-US"/>
        </w:rPr>
        <w:t xml:space="preserve"> }; </w:t>
      </w:r>
      <w:r>
        <w:tab/>
      </w:r>
      <w:r>
        <w:tab/>
      </w:r>
      <w:r>
        <w:rPr>
          <w:lang w:val="en-US"/>
        </w:rPr>
        <w:t xml:space="preserve">// </w:t>
      </w:r>
      <w:r>
        <w:t>прототип</w:t>
      </w:r>
    </w:p>
    <w:p w:rsidR="00F47A0A" w:rsidRPr="00F47A0A" w:rsidRDefault="00F47A0A" w:rsidP="00F47A0A">
      <w:pPr>
        <w:pStyle w:val="af1"/>
      </w:pPr>
      <w:r>
        <w:rPr>
          <w:lang w:val="en-US"/>
        </w:rPr>
        <w:t xml:space="preserve">var </w:t>
      </w:r>
      <w:r w:rsidRPr="00F47A0A">
        <w:rPr>
          <w:color w:val="7030A0"/>
          <w:lang w:val="en-US"/>
        </w:rPr>
        <w:t xml:space="preserve">child </w:t>
      </w:r>
      <w:r>
        <w:rPr>
          <w:lang w:val="en-US"/>
        </w:rPr>
        <w:t>= Object.create(parent);</w:t>
      </w:r>
      <w:r>
        <w:t xml:space="preserve"> </w:t>
      </w:r>
      <w:r>
        <w:tab/>
      </w:r>
      <w:r>
        <w:rPr>
          <w:lang w:val="en-US"/>
        </w:rPr>
        <w:t>//</w:t>
      </w:r>
      <w:r>
        <w:t>дочерний объект</w:t>
      </w:r>
    </w:p>
    <w:p w:rsidR="00F47A0A" w:rsidRPr="00F47A0A" w:rsidRDefault="00F47A0A" w:rsidP="00F47A0A">
      <w:pPr>
        <w:pStyle w:val="af1"/>
        <w:rPr>
          <w:lang w:val="en-US"/>
        </w:rPr>
      </w:pPr>
      <w:r w:rsidRPr="00F47A0A">
        <w:rPr>
          <w:color w:val="7030A0"/>
          <w:lang w:val="en-US"/>
        </w:rPr>
        <w:t>child</w:t>
      </w:r>
      <w:r>
        <w:rPr>
          <w:lang w:val="en-US"/>
        </w:rPr>
        <w:t xml:space="preserve">.name </w:t>
      </w:r>
      <w:r>
        <w:rPr>
          <w:lang w:val="en-US"/>
        </w:rPr>
        <w:tab/>
      </w:r>
      <w:r>
        <w:tab/>
      </w:r>
      <w:r>
        <w:tab/>
      </w:r>
      <w:r>
        <w:tab/>
      </w:r>
      <w:r>
        <w:rPr>
          <w:lang w:val="en-US"/>
        </w:rPr>
        <w:t>//</w:t>
      </w:r>
      <w:r w:rsidRPr="00BB5764">
        <w:t>"</w:t>
      </w:r>
      <w:r>
        <w:rPr>
          <w:lang w:val="en-US"/>
        </w:rPr>
        <w:t>Alex</w:t>
      </w:r>
      <w:r w:rsidRPr="00BB5764">
        <w:t>"</w:t>
      </w:r>
    </w:p>
    <w:p w:rsidR="0099220A" w:rsidRPr="0013667E" w:rsidRDefault="0099220A" w:rsidP="0013667E">
      <w:pPr>
        <w:pStyle w:val="aa"/>
      </w:pPr>
    </w:p>
    <w:p w:rsidR="00BB5764" w:rsidRPr="00BB5764" w:rsidRDefault="00BB5764" w:rsidP="00CF24B5">
      <w:pPr>
        <w:pStyle w:val="aa"/>
      </w:pPr>
      <w:r w:rsidRPr="00BB5764">
        <w:t xml:space="preserve">Добавление </w:t>
      </w:r>
      <w:r w:rsidRPr="003E114C">
        <w:rPr>
          <w:rStyle w:val="af0"/>
        </w:rPr>
        <w:t>метода</w:t>
      </w:r>
      <w:r w:rsidRPr="00F65331">
        <w:rPr>
          <w:color w:val="C00000"/>
        </w:rPr>
        <w:t xml:space="preserve"> </w:t>
      </w:r>
      <w:r w:rsidRPr="00BB5764">
        <w:t>в объект осуществляется с помощью следующего синтаксиса:</w:t>
      </w:r>
      <w:r w:rsidRPr="00BB5764">
        <w:br/>
      </w:r>
    </w:p>
    <w:p w:rsidR="00BB5764" w:rsidRPr="00BB5764" w:rsidRDefault="00BB5764" w:rsidP="00BB5764">
      <w:pPr>
        <w:pStyle w:val="af1"/>
      </w:pPr>
      <w:r w:rsidRPr="00BB5764">
        <w:t xml:space="preserve">var </w:t>
      </w:r>
      <w:r w:rsidRPr="00A53F9F">
        <w:rPr>
          <w:color w:val="E36C0A" w:themeColor="accent6" w:themeShade="BF"/>
        </w:rPr>
        <w:t xml:space="preserve">person </w:t>
      </w:r>
      <w:r w:rsidRPr="00BB5764">
        <w:t>= {}                                  //Объявляем объект person</w:t>
      </w:r>
    </w:p>
    <w:p w:rsidR="00BB5764" w:rsidRPr="00BB5764" w:rsidRDefault="00BB5764" w:rsidP="00BB5764">
      <w:pPr>
        <w:pStyle w:val="af1"/>
      </w:pPr>
      <w:r w:rsidRPr="00A53F9F">
        <w:rPr>
          <w:color w:val="E36C0A" w:themeColor="accent6" w:themeShade="BF"/>
        </w:rPr>
        <w:t>person</w:t>
      </w:r>
      <w:r w:rsidRPr="00BB5764">
        <w:t>.sayAge = function(</w:t>
      </w:r>
      <w:r w:rsidRPr="00A53F9F">
        <w:rPr>
          <w:color w:val="7030A0"/>
        </w:rPr>
        <w:t>n</w:t>
      </w:r>
      <w:r w:rsidRPr="00BB5764">
        <w:t>) {                    //Объявляем метод sayAge для объекта person</w:t>
      </w:r>
    </w:p>
    <w:p w:rsidR="00BB5764" w:rsidRPr="00BB5764" w:rsidRDefault="00BB5764" w:rsidP="00BB5764">
      <w:pPr>
        <w:pStyle w:val="af1"/>
      </w:pPr>
      <w:r w:rsidRPr="00BB5764">
        <w:t> </w:t>
      </w:r>
      <w:r w:rsidRPr="00BB5764">
        <w:t xml:space="preserve"> console.log("Person is " + </w:t>
      </w:r>
      <w:r w:rsidRPr="00A53F9F">
        <w:rPr>
          <w:color w:val="7030A0"/>
        </w:rPr>
        <w:t>n</w:t>
      </w:r>
      <w:r w:rsidRPr="00BB5764">
        <w:t xml:space="preserve"> + " years old");  //Тело метода sayAge - вывод текста</w:t>
      </w:r>
    </w:p>
    <w:p w:rsidR="00BB5764" w:rsidRPr="00BB5764" w:rsidRDefault="00BB5764" w:rsidP="00BB5764">
      <w:pPr>
        <w:pStyle w:val="af1"/>
      </w:pPr>
      <w:r w:rsidRPr="00BB5764">
        <w:t>};</w:t>
      </w:r>
    </w:p>
    <w:p w:rsidR="00BB5764" w:rsidRPr="00BB5764" w:rsidRDefault="00BB5764" w:rsidP="00BB5764">
      <w:pPr>
        <w:pStyle w:val="aa"/>
      </w:pPr>
      <w:r w:rsidRPr="00BB5764">
        <w:t>В данном примере при вызове функции</w:t>
      </w:r>
    </w:p>
    <w:p w:rsidR="00BB5764" w:rsidRPr="00BB5764" w:rsidRDefault="00BB5764" w:rsidP="00BB5764">
      <w:pPr>
        <w:pStyle w:val="af1"/>
      </w:pPr>
      <w:r w:rsidRPr="00BB5764">
        <w:t>person.sayAge(22);</w:t>
      </w:r>
    </w:p>
    <w:p w:rsidR="00BB5764" w:rsidRPr="00BB5764" w:rsidRDefault="00BB5764" w:rsidP="00BB5764">
      <w:pPr>
        <w:pStyle w:val="aa"/>
      </w:pPr>
      <w:r w:rsidRPr="00BB5764">
        <w:t>Произойдет вывод в документ текста "Person is 22 years old".</w:t>
      </w:r>
    </w:p>
    <w:p w:rsidR="00BB5764" w:rsidRDefault="00BB5764" w:rsidP="00BB5764">
      <w:pPr>
        <w:pStyle w:val="aa"/>
        <w:rPr>
          <w:lang w:val="en-US"/>
        </w:rPr>
      </w:pPr>
      <w:r w:rsidRPr="00BB5764">
        <w:t>Добавление метода в объект - это фактически присвоение функции некоторому свойству объекта. В предыдущем примере мы присвоили функцию function(n) свойству sayAge объекта person .</w:t>
      </w:r>
    </w:p>
    <w:p w:rsidR="001849BD" w:rsidRDefault="001849BD" w:rsidP="001849BD">
      <w:pPr>
        <w:pStyle w:val="3"/>
        <w:rPr>
          <w:noProof/>
        </w:rPr>
      </w:pPr>
      <w:r w:rsidRPr="001849BD">
        <w:rPr>
          <w:noProof/>
        </w:rPr>
        <w:t>Объекты как ассоциативные массивы</w:t>
      </w:r>
    </w:p>
    <w:p w:rsidR="005A34E9" w:rsidRPr="005A34E9" w:rsidRDefault="005A34E9" w:rsidP="005A34E9">
      <w:pPr>
        <w:pStyle w:val="aa"/>
      </w:pPr>
      <w:r w:rsidRPr="005A34E9">
        <w:t>Массив представляет из себя набор значений, доступ к которым осуществляется по их порядковому номеру. Значение в массиве называют "</w:t>
      </w:r>
      <w:r w:rsidRPr="009740E6">
        <w:rPr>
          <w:rStyle w:val="af0"/>
        </w:rPr>
        <w:t>элементом массива</w:t>
      </w:r>
      <w:r w:rsidRPr="005A34E9">
        <w:t>" и обращаются к ним по их порядковому номеру, называемому "</w:t>
      </w:r>
      <w:r w:rsidRPr="009740E6">
        <w:rPr>
          <w:rStyle w:val="af0"/>
        </w:rPr>
        <w:t>индексом</w:t>
      </w:r>
      <w:r w:rsidRPr="005A34E9">
        <w:t>".</w:t>
      </w:r>
    </w:p>
    <w:p w:rsidR="005A34E9" w:rsidRPr="009740E6" w:rsidRDefault="005A34E9" w:rsidP="009740E6">
      <w:pPr>
        <w:pStyle w:val="aa"/>
      </w:pPr>
      <w:r w:rsidRPr="005A34E9">
        <w:br/>
      </w:r>
      <w:r w:rsidR="009740E6">
        <w:rPr>
          <w:bCs/>
          <w:lang w:val="en-US"/>
        </w:rPr>
        <w:t xml:space="preserve">  </w:t>
      </w:r>
      <w:r w:rsidRPr="008D31DB">
        <w:rPr>
          <w:bCs/>
        </w:rPr>
        <w:t>Массивы являются нетипизированными</w:t>
      </w:r>
      <w:r w:rsidRPr="005A34E9">
        <w:t>, т.е. позволяют внутри одного массива хранить элементы разных типов. Это могут  быть не только элементарные типы - строки, числа или символы, но также объекты и массивы, и даже массивы массивов.</w:t>
      </w:r>
      <w:r w:rsidRPr="005A34E9">
        <w:br/>
      </w:r>
      <w:r w:rsidR="009740E6">
        <w:rPr>
          <w:lang w:val="en-US"/>
        </w:rPr>
        <w:t xml:space="preserve">  </w:t>
      </w:r>
      <w:r w:rsidRPr="009740E6">
        <w:t xml:space="preserve">Массивы </w:t>
      </w:r>
      <w:r w:rsidRPr="009740E6">
        <w:rPr>
          <w:b/>
        </w:rPr>
        <w:t>начинают отсчет индексов с нуля</w:t>
      </w:r>
      <w:r w:rsidRPr="009740E6">
        <w:t>, для индексов используются 32-битные значения.</w:t>
      </w:r>
    </w:p>
    <w:p w:rsidR="005A34E9" w:rsidRPr="00793B9C" w:rsidRDefault="009740E6" w:rsidP="005A34E9">
      <w:pPr>
        <w:pStyle w:val="aa"/>
        <w:rPr>
          <w:lang w:val="en-US"/>
        </w:rPr>
      </w:pPr>
      <w:r>
        <w:rPr>
          <w:b/>
          <w:bCs/>
          <w:lang w:val="en-US"/>
        </w:rPr>
        <w:t xml:space="preserve">  </w:t>
      </w:r>
      <w:r w:rsidR="005A34E9" w:rsidRPr="009740E6">
        <w:t xml:space="preserve">Массивы </w:t>
      </w:r>
      <w:r w:rsidR="005A34E9" w:rsidRPr="00793B9C">
        <w:rPr>
          <w:b/>
        </w:rPr>
        <w:t>являются динамическими</w:t>
      </w:r>
      <w:r w:rsidR="005A34E9" w:rsidRPr="005A34E9">
        <w:t xml:space="preserve">, т.е.они могут увеличиваться или уменьшаться в размерах. Объявлять заранее фиксированные размеры при их создании, а также перераспределять память при изменении размеров, как это делается в некоторых других языках - не нужно. </w:t>
      </w:r>
      <w:r w:rsidR="00793B9C">
        <w:rPr>
          <w:lang w:val="en-US"/>
        </w:rPr>
        <w:t xml:space="preserve"> </w:t>
      </w:r>
      <w:r w:rsidR="005A34E9" w:rsidRPr="00793B9C">
        <w:rPr>
          <w:b/>
          <w:bCs/>
          <w:shd w:val="clear" w:color="auto" w:fill="CCC0D9" w:themeFill="accent4" w:themeFillTint="66"/>
        </w:rPr>
        <w:t>Массивы являются объектами</w:t>
      </w:r>
      <w:r w:rsidR="00793B9C" w:rsidRPr="00793B9C">
        <w:rPr>
          <w:shd w:val="clear" w:color="auto" w:fill="CCC0D9" w:themeFill="accent4" w:themeFillTint="66"/>
        </w:rPr>
        <w:t>!</w:t>
      </w:r>
    </w:p>
    <w:p w:rsidR="00793B9C" w:rsidRDefault="00793B9C" w:rsidP="005A34E9">
      <w:pPr>
        <w:pStyle w:val="aa"/>
        <w:rPr>
          <w:lang w:val="en-US"/>
        </w:rPr>
      </w:pPr>
    </w:p>
    <w:p w:rsidR="001849BD" w:rsidRPr="005A34E9" w:rsidRDefault="001849BD" w:rsidP="005A34E9">
      <w:pPr>
        <w:pStyle w:val="aa"/>
      </w:pPr>
      <w:r w:rsidRPr="005A34E9">
        <w:t>Объекты в JavaScript сочетают в себе два важных функционала.</w:t>
      </w:r>
    </w:p>
    <w:p w:rsidR="007A1D49" w:rsidRDefault="001849BD" w:rsidP="005A34E9">
      <w:pPr>
        <w:pStyle w:val="aa"/>
        <w:rPr>
          <w:lang w:val="en-US"/>
        </w:rPr>
      </w:pPr>
      <w:r w:rsidRPr="005A34E9">
        <w:t xml:space="preserve">Первый – это ассоциативный массив: структура, пригодная для хранения любых данных. Второй – языковые возможности для объектно-ориентированного программирования. </w:t>
      </w:r>
    </w:p>
    <w:p w:rsidR="001849BD" w:rsidRPr="001849BD" w:rsidRDefault="001849BD" w:rsidP="00113BB3">
      <w:pPr>
        <w:pStyle w:val="3"/>
        <w:rPr>
          <w:noProof/>
        </w:rPr>
      </w:pPr>
      <w:bookmarkStart w:id="46" w:name="ассоциативные-массивы"/>
      <w:r w:rsidRPr="001849BD">
        <w:t>Ассоциативные массивы</w:t>
      </w:r>
      <w:bookmarkEnd w:id="46"/>
    </w:p>
    <w:p w:rsidR="001849BD" w:rsidRPr="005A34E9" w:rsidRDefault="001849BD" w:rsidP="005A34E9">
      <w:pPr>
        <w:pStyle w:val="aa"/>
      </w:pPr>
      <w:r w:rsidRPr="005A34E9">
        <w:t>Ассоциативный массив – структура данных, в которой можно хранить любые данные в формате ключ-значение.</w:t>
      </w:r>
    </w:p>
    <w:p w:rsidR="001849BD" w:rsidRPr="005A34E9" w:rsidRDefault="001849BD" w:rsidP="005A34E9">
      <w:pPr>
        <w:pStyle w:val="aa"/>
      </w:pPr>
      <w:r w:rsidRPr="005A34E9">
        <w:t>Её можно легко представить как шкаф с подписанными ящиками. Все данные хранятся в ящичках. По имени можно легко найти ящик и взять то значение, которое в нём лежит.</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drawing>
          <wp:inline distT="0" distB="0" distL="0" distR="0" wp14:anchorId="62DA7168" wp14:editId="713D8589">
            <wp:extent cx="637200" cy="799200"/>
            <wp:effectExtent l="0" t="0" r="0" b="1270"/>
            <wp:docPr id="75" name="Рисунок 75" descr="http://learn.javascript.ru/article/object/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learn.javascript.ru/article/object/obje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7200" cy="799200"/>
                    </a:xfrm>
                    <a:prstGeom prst="rect">
                      <a:avLst/>
                    </a:prstGeom>
                    <a:noFill/>
                    <a:ln>
                      <a:noFill/>
                    </a:ln>
                  </pic:spPr>
                </pic:pic>
              </a:graphicData>
            </a:graphic>
          </wp:inline>
        </w:drawing>
      </w:r>
    </w:p>
    <w:p w:rsidR="001849BD" w:rsidRPr="005A34E9" w:rsidRDefault="001849BD" w:rsidP="005A34E9">
      <w:pPr>
        <w:pStyle w:val="aa"/>
      </w:pPr>
      <w:r w:rsidRPr="005A34E9">
        <w:t>В отличие от реальных шкафов, в ассоциативный массив можно в любой момент добавить новые именованные «ящики» или удалить существующие. Далее мы увидим примеры, как это делается.</w:t>
      </w:r>
    </w:p>
    <w:p w:rsidR="001849BD" w:rsidRPr="005A34E9" w:rsidRDefault="001849BD" w:rsidP="005A34E9">
      <w:pPr>
        <w:pStyle w:val="aa"/>
      </w:pPr>
      <w:r w:rsidRPr="005A34E9">
        <w:t>Кстати, в других языках программирования такую структуру данных также называют «словарь» и «хэш».</w:t>
      </w:r>
    </w:p>
    <w:p w:rsidR="001849BD" w:rsidRPr="001849BD" w:rsidRDefault="001849BD" w:rsidP="00113BB3">
      <w:pPr>
        <w:pStyle w:val="3"/>
        <w:rPr>
          <w:noProof/>
        </w:rPr>
      </w:pPr>
      <w:bookmarkStart w:id="47" w:name="создание-объектов"/>
      <w:r w:rsidRPr="00113BB3">
        <w:t>Создание объектов</w:t>
      </w:r>
      <w:bookmarkEnd w:id="47"/>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Пустой объект («пустой шкаф») может быть создан одним из двух синтаксисов:</w:t>
      </w:r>
    </w:p>
    <w:p w:rsidR="001849BD" w:rsidRPr="001849BD" w:rsidRDefault="001849BD" w:rsidP="00113BB3">
      <w:pPr>
        <w:pStyle w:val="af1"/>
      </w:pPr>
      <w:r w:rsidRPr="001849BD">
        <w:t xml:space="preserve">1. o = </w:t>
      </w:r>
      <w:r w:rsidRPr="00065ADA">
        <w:rPr>
          <w:rStyle w:val="af0"/>
        </w:rPr>
        <w:t>new Object()</w:t>
      </w:r>
      <w:r w:rsidRPr="001849BD">
        <w:t>;</w:t>
      </w:r>
    </w:p>
    <w:p w:rsidR="001849BD" w:rsidRPr="001849BD" w:rsidRDefault="001849BD" w:rsidP="00113BB3">
      <w:pPr>
        <w:pStyle w:val="af1"/>
      </w:pPr>
      <w:r w:rsidRPr="001849BD">
        <w:t xml:space="preserve">2. o = </w:t>
      </w:r>
      <w:r w:rsidRPr="00065ADA">
        <w:rPr>
          <w:rStyle w:val="af0"/>
        </w:rPr>
        <w:t>{}</w:t>
      </w:r>
      <w:r w:rsidRPr="001849BD">
        <w:t>; // пустые фигурные скобки</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Обычно все пользуются синтаксисом (2), т.к. он короче.</w:t>
      </w:r>
    </w:p>
    <w:p w:rsidR="001849BD" w:rsidRPr="001849BD" w:rsidRDefault="001849BD" w:rsidP="00113BB3">
      <w:pPr>
        <w:pStyle w:val="3"/>
        <w:rPr>
          <w:noProof/>
        </w:rPr>
      </w:pPr>
      <w:bookmarkStart w:id="48" w:name="операции-с-объектом"/>
      <w:r w:rsidRPr="00113BB3">
        <w:t>Операции с объектом</w:t>
      </w:r>
      <w:bookmarkEnd w:id="48"/>
    </w:p>
    <w:p w:rsidR="001849BD" w:rsidRPr="005A34E9" w:rsidRDefault="001849BD" w:rsidP="005A34E9">
      <w:pPr>
        <w:pStyle w:val="aa"/>
      </w:pPr>
      <w:r w:rsidRPr="005A34E9">
        <w:t xml:space="preserve">Объект может содержать в себе любые </w:t>
      </w:r>
      <w:r w:rsidRPr="00D852E0">
        <w:t>значения</w:t>
      </w:r>
      <w:r w:rsidRPr="005A34E9">
        <w:t>, которые называются свойствами объекта. Доступ к свойствам осуществляется по имени свойства (иногда говорят «по ключу»).</w:t>
      </w:r>
    </w:p>
    <w:p w:rsidR="001849BD" w:rsidRPr="005A34E9" w:rsidRDefault="001849BD" w:rsidP="005A34E9">
      <w:pPr>
        <w:pStyle w:val="aa"/>
      </w:pPr>
      <w:r w:rsidRPr="005A34E9">
        <w:t>Например, создадим объект person для хранения информации о человеке:</w:t>
      </w:r>
    </w:p>
    <w:p w:rsidR="001849BD" w:rsidRPr="001849BD" w:rsidRDefault="001849BD" w:rsidP="00113BB3">
      <w:pPr>
        <w:pStyle w:val="af1"/>
      </w:pPr>
      <w:r w:rsidRPr="001849BD">
        <w:t>var person = {}; // пока пустой</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lastRenderedPageBreak/>
        <w:drawing>
          <wp:inline distT="0" distB="0" distL="0" distR="0" wp14:anchorId="6038C20B" wp14:editId="7C7901C6">
            <wp:extent cx="608400" cy="986400"/>
            <wp:effectExtent l="0" t="0" r="1270" b="4445"/>
            <wp:docPr id="74" name="Рисунок 74" descr="http://learn.javascript.ru/article/object/object-person-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earn.javascript.ru/article/object/object-person-empt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8400" cy="986400"/>
                    </a:xfrm>
                    <a:prstGeom prst="rect">
                      <a:avLst/>
                    </a:prstGeom>
                    <a:noFill/>
                    <a:ln>
                      <a:noFill/>
                    </a:ln>
                  </pic:spPr>
                </pic:pic>
              </a:graphicData>
            </a:graphic>
          </wp:inline>
        </w:drawing>
      </w:r>
    </w:p>
    <w:p w:rsidR="001849BD" w:rsidRPr="005A34E9" w:rsidRDefault="001849BD" w:rsidP="005A34E9">
      <w:pPr>
        <w:pStyle w:val="aa"/>
      </w:pPr>
      <w:r w:rsidRPr="005A34E9">
        <w:t xml:space="preserve">Основные операции с объектами – это создание, получение и </w:t>
      </w:r>
      <w:r w:rsidRPr="00D852E0">
        <w:t>удаление</w:t>
      </w:r>
      <w:r w:rsidRPr="005A34E9">
        <w:t xml:space="preserve"> свойств.</w:t>
      </w:r>
    </w:p>
    <w:p w:rsidR="001849BD" w:rsidRPr="005A34E9" w:rsidRDefault="001849BD" w:rsidP="005A34E9">
      <w:pPr>
        <w:pStyle w:val="aa"/>
      </w:pPr>
      <w:r w:rsidRPr="005A34E9">
        <w:t>Для обращения к свойствам используется запись «через точку», вида объект.свойство, например:</w:t>
      </w:r>
    </w:p>
    <w:p w:rsidR="001849BD" w:rsidRPr="005A34E9" w:rsidRDefault="001849BD" w:rsidP="005A34E9">
      <w:pPr>
        <w:pStyle w:val="aa"/>
      </w:pPr>
      <w:r w:rsidRPr="005A34E9">
        <w:t>// при присвоении свойства в объекте автоматически создаётся "ящик"</w:t>
      </w:r>
    </w:p>
    <w:p w:rsidR="001849BD" w:rsidRPr="001849BD" w:rsidRDefault="001849BD" w:rsidP="005A34E9">
      <w:pPr>
        <w:pStyle w:val="aa"/>
      </w:pPr>
      <w:r w:rsidRPr="005A34E9">
        <w:t>// с именем "name" и в него записывается содержимое 'Вася'</w:t>
      </w:r>
    </w:p>
    <w:p w:rsidR="001849BD" w:rsidRPr="001849BD" w:rsidRDefault="001849BD" w:rsidP="001C0DA8">
      <w:pPr>
        <w:pStyle w:val="af1"/>
      </w:pPr>
      <w:r w:rsidRPr="001849BD">
        <w:t>person.name = 'Вася';</w:t>
      </w:r>
    </w:p>
    <w:p w:rsidR="001849BD" w:rsidRPr="001849BD" w:rsidRDefault="001849BD" w:rsidP="001C0DA8">
      <w:pPr>
        <w:pStyle w:val="af1"/>
      </w:pPr>
    </w:p>
    <w:p w:rsidR="001849BD" w:rsidRDefault="001849BD" w:rsidP="001C0DA8">
      <w:pPr>
        <w:pStyle w:val="af1"/>
        <w:rPr>
          <w:lang w:val="en-US"/>
        </w:rPr>
      </w:pPr>
      <w:r w:rsidRPr="001849BD">
        <w:t>person.age = 25; // запишем ещё одно свойство: с именем 'age' и значением 25</w:t>
      </w:r>
    </w:p>
    <w:p w:rsidR="00EE1F45" w:rsidRDefault="00EE1F45" w:rsidP="00EE1F45">
      <w:pPr>
        <w:pStyle w:val="aa"/>
      </w:pPr>
    </w:p>
    <w:p w:rsidR="00EE1F45" w:rsidRDefault="00EE1F45" w:rsidP="00EE1F45">
      <w:pPr>
        <w:pStyle w:val="aa"/>
      </w:pPr>
      <w:r>
        <w:t xml:space="preserve">Так же можно создавать объект внутри объекта: например: </w:t>
      </w:r>
    </w:p>
    <w:p w:rsidR="00EE1F45" w:rsidRPr="00DD5B17" w:rsidRDefault="00EE1F45" w:rsidP="00EE1F45">
      <w:pPr>
        <w:pStyle w:val="af1"/>
        <w:rPr>
          <w:lang w:val="en-US"/>
        </w:rPr>
      </w:pPr>
      <w:r>
        <w:rPr>
          <w:lang w:val="en-US"/>
        </w:rPr>
        <w:t xml:space="preserve">person.wife = { name: </w:t>
      </w:r>
      <w:r w:rsidRPr="001849BD">
        <w:t>'</w:t>
      </w:r>
      <w:r>
        <w:rPr>
          <w:lang w:val="en-US"/>
        </w:rPr>
        <w:t>Eve</w:t>
      </w:r>
      <w:r w:rsidRPr="001849BD">
        <w:t>'</w:t>
      </w:r>
      <w:r>
        <w:rPr>
          <w:lang w:val="en-US"/>
        </w:rPr>
        <w:t>, merried: true }</w:t>
      </w:r>
    </w:p>
    <w:p w:rsidR="00EE1F45" w:rsidRPr="00EE1F45" w:rsidRDefault="00EE1F45" w:rsidP="00EE1F45"/>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drawing>
          <wp:inline distT="0" distB="0" distL="0" distR="0" wp14:anchorId="49460AB5" wp14:editId="1F158C4F">
            <wp:extent cx="597600" cy="788400"/>
            <wp:effectExtent l="0" t="0" r="0" b="0"/>
            <wp:docPr id="73" name="Рисунок 73" descr="http://learn.javascript.ru/article/object/object-pers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earn.javascript.ru/article/object/object-person-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600" cy="788400"/>
                    </a:xfrm>
                    <a:prstGeom prst="rect">
                      <a:avLst/>
                    </a:prstGeom>
                    <a:noFill/>
                    <a:ln>
                      <a:noFill/>
                    </a:ln>
                  </pic:spPr>
                </pic:pic>
              </a:graphicData>
            </a:graphic>
          </wp:inline>
        </w:drawing>
      </w:r>
    </w:p>
    <w:p w:rsidR="001849BD" w:rsidRPr="005A34E9" w:rsidRDefault="001849BD" w:rsidP="005A34E9">
      <w:pPr>
        <w:pStyle w:val="aa"/>
      </w:pPr>
      <w:r w:rsidRPr="005A34E9">
        <w:t>Значения хранятся «внутри» ящиков. Обратим внимание – любые значения, любых типов: число, строка – не важно.</w:t>
      </w:r>
    </w:p>
    <w:p w:rsidR="001849BD" w:rsidRPr="005A34E9" w:rsidRDefault="001849BD" w:rsidP="005A34E9">
      <w:pPr>
        <w:pStyle w:val="aa"/>
      </w:pPr>
      <w:r w:rsidRPr="005A34E9">
        <w:t>Чтобы прочитать их – также обратимся через точку:</w:t>
      </w:r>
    </w:p>
    <w:p w:rsidR="001849BD" w:rsidRPr="001849BD" w:rsidRDefault="001849BD" w:rsidP="001C0DA8">
      <w:pPr>
        <w:pStyle w:val="af1"/>
      </w:pPr>
      <w:r w:rsidRPr="001849BD">
        <w:t>alert( person.name + ': ' + person.age ); // "Вася: 25"</w:t>
      </w:r>
    </w:p>
    <w:p w:rsidR="00DD5B17" w:rsidRDefault="00DD5B17" w:rsidP="005A34E9">
      <w:pPr>
        <w:pStyle w:val="aa"/>
        <w:rPr>
          <w:lang w:val="en-US"/>
        </w:rPr>
      </w:pPr>
    </w:p>
    <w:p w:rsidR="001849BD" w:rsidRPr="005A34E9" w:rsidRDefault="001849BD" w:rsidP="005A34E9">
      <w:pPr>
        <w:pStyle w:val="aa"/>
      </w:pPr>
      <w:r w:rsidRPr="005A34E9">
        <w:t>Удаление осуществляется оператором delete:</w:t>
      </w:r>
    </w:p>
    <w:p w:rsidR="001849BD" w:rsidRDefault="001849BD" w:rsidP="001C0DA8">
      <w:pPr>
        <w:pStyle w:val="af1"/>
        <w:rPr>
          <w:lang w:val="en-US"/>
        </w:rPr>
      </w:pPr>
      <w:r w:rsidRPr="001849BD">
        <w:t>delete person.</w:t>
      </w:r>
      <w:r w:rsidR="00DD5B17">
        <w:rPr>
          <w:lang w:val="en-US"/>
        </w:rPr>
        <w:t>wife.merried</w:t>
      </w:r>
      <w:r w:rsidRPr="001849BD">
        <w:t>;</w:t>
      </w:r>
    </w:p>
    <w:p w:rsidR="00EE1F45" w:rsidRPr="00EE1F45" w:rsidRDefault="00EE1F45" w:rsidP="00EE1F45">
      <w:pPr>
        <w:pStyle w:val="af1"/>
        <w:rPr>
          <w:lang w:val="en-US"/>
        </w:rPr>
      </w:pPr>
      <w:r>
        <w:rPr>
          <w:lang w:val="en-US"/>
        </w:rPr>
        <w:t>delete person.age;</w:t>
      </w:r>
    </w:p>
    <w:p w:rsidR="00DD5B17" w:rsidRDefault="00DD5B17" w:rsidP="005A34E9">
      <w:pPr>
        <w:pStyle w:val="aa"/>
        <w:rPr>
          <w:lang w:val="en-US"/>
        </w:rPr>
      </w:pPr>
    </w:p>
    <w:p w:rsidR="001849BD" w:rsidRPr="005A34E9" w:rsidRDefault="001849BD" w:rsidP="005A34E9">
      <w:pPr>
        <w:pStyle w:val="aa"/>
      </w:pPr>
      <w:r w:rsidRPr="005A34E9">
        <w:t>Осталось только свойство name:</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drawing>
          <wp:inline distT="0" distB="0" distL="0" distR="0" wp14:anchorId="18B48247" wp14:editId="5FF68D85">
            <wp:extent cx="846000" cy="1040400"/>
            <wp:effectExtent l="0" t="0" r="0" b="7620"/>
            <wp:docPr id="72" name="Рисунок 72" descr="http://learn.javascript.ru/article/object/object-pers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learn.javascript.ru/article/object/object-person-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46000" cy="1040400"/>
                    </a:xfrm>
                    <a:prstGeom prst="rect">
                      <a:avLst/>
                    </a:prstGeom>
                    <a:noFill/>
                    <a:ln>
                      <a:noFill/>
                    </a:ln>
                  </pic:spPr>
                </pic:pic>
              </a:graphicData>
            </a:graphic>
          </wp:inline>
        </w:drawing>
      </w:r>
    </w:p>
    <w:p w:rsidR="001849BD" w:rsidRPr="005A34E9" w:rsidRDefault="001849BD" w:rsidP="005A34E9">
      <w:pPr>
        <w:pStyle w:val="aa"/>
      </w:pPr>
      <w:r w:rsidRPr="005A34E9">
        <w:t>Иногда бывает нужно проверить, есть ли в объекте свойство с определенным ключом.</w:t>
      </w:r>
    </w:p>
    <w:p w:rsidR="001849BD" w:rsidRPr="005A34E9" w:rsidRDefault="001849BD" w:rsidP="005A34E9">
      <w:pPr>
        <w:pStyle w:val="aa"/>
      </w:pPr>
      <w:r w:rsidRPr="005A34E9">
        <w:t>Для этого есть особый оператор: "</w:t>
      </w:r>
      <w:r w:rsidRPr="001C2A44">
        <w:rPr>
          <w:rStyle w:val="af0"/>
        </w:rPr>
        <w:t>in</w:t>
      </w:r>
      <w:r w:rsidRPr="005A34E9">
        <w:t>".</w:t>
      </w:r>
    </w:p>
    <w:p w:rsidR="001849BD" w:rsidRPr="005A34E9" w:rsidRDefault="001849BD" w:rsidP="005A34E9">
      <w:pPr>
        <w:pStyle w:val="aa"/>
      </w:pPr>
      <w:r w:rsidRPr="005A34E9">
        <w:t>Его синтаксис: "prop" in obj, причем имя свойства – в виде строки, например:</w:t>
      </w:r>
    </w:p>
    <w:p w:rsidR="001849BD" w:rsidRPr="001849BD" w:rsidRDefault="001849BD" w:rsidP="001C0DA8">
      <w:pPr>
        <w:pStyle w:val="af1"/>
      </w:pPr>
      <w:r w:rsidRPr="001849BD">
        <w:t xml:space="preserve">if ("name" </w:t>
      </w:r>
      <w:r w:rsidRPr="00190AC9">
        <w:rPr>
          <w:rStyle w:val="af0"/>
        </w:rPr>
        <w:t>in</w:t>
      </w:r>
      <w:r w:rsidRPr="001849BD">
        <w:t xml:space="preserve"> person) {</w:t>
      </w:r>
    </w:p>
    <w:p w:rsidR="001849BD" w:rsidRPr="001849BD" w:rsidRDefault="001849BD" w:rsidP="001C0DA8">
      <w:pPr>
        <w:pStyle w:val="af1"/>
      </w:pPr>
      <w:r w:rsidRPr="001849BD">
        <w:t xml:space="preserve">  alert( "Свойство name существует!" );</w:t>
      </w:r>
    </w:p>
    <w:p w:rsidR="001849BD" w:rsidRPr="001849BD" w:rsidRDefault="001849BD" w:rsidP="001C0DA8">
      <w:pPr>
        <w:pStyle w:val="af1"/>
      </w:pPr>
      <w:r w:rsidRPr="001849BD">
        <w:t>}</w:t>
      </w:r>
    </w:p>
    <w:p w:rsidR="001849BD" w:rsidRPr="005A34E9" w:rsidRDefault="001849BD" w:rsidP="005A34E9">
      <w:pPr>
        <w:pStyle w:val="aa"/>
      </w:pPr>
      <w:r w:rsidRPr="005A34E9">
        <w:t>Впрочем, чаще используется другой способ – сравнение значения с undefined.</w:t>
      </w:r>
    </w:p>
    <w:p w:rsidR="001849BD" w:rsidRPr="005A34E9" w:rsidRDefault="001849BD" w:rsidP="005A34E9">
      <w:pPr>
        <w:pStyle w:val="aa"/>
      </w:pPr>
      <w:r w:rsidRPr="005A34E9">
        <w:t>Дело в том, что в JavaScript можно обратиться к любому свойству объекта, даже если его нет.</w:t>
      </w:r>
    </w:p>
    <w:p w:rsidR="001849BD" w:rsidRPr="005A34E9" w:rsidRDefault="001849BD" w:rsidP="005A34E9">
      <w:pPr>
        <w:pStyle w:val="aa"/>
      </w:pPr>
      <w:r w:rsidRPr="005A34E9">
        <w:t>Ошибки не будет.</w:t>
      </w:r>
    </w:p>
    <w:p w:rsidR="001849BD" w:rsidRPr="005A34E9" w:rsidRDefault="001849BD" w:rsidP="005A34E9">
      <w:pPr>
        <w:pStyle w:val="aa"/>
      </w:pPr>
      <w:r w:rsidRPr="005A34E9">
        <w:t>Но если свойство не существует, то вернется специальное значение undefined:</w:t>
      </w:r>
    </w:p>
    <w:p w:rsidR="001849BD" w:rsidRPr="001849BD" w:rsidRDefault="001849BD" w:rsidP="001C0DA8">
      <w:pPr>
        <w:pStyle w:val="af1"/>
      </w:pPr>
      <w:r w:rsidRPr="001849BD">
        <w:t>var person = {};</w:t>
      </w:r>
    </w:p>
    <w:p w:rsidR="001849BD" w:rsidRPr="001849BD" w:rsidRDefault="001849BD" w:rsidP="001C0DA8">
      <w:pPr>
        <w:pStyle w:val="af1"/>
      </w:pPr>
    </w:p>
    <w:p w:rsidR="001849BD" w:rsidRPr="001849BD" w:rsidRDefault="001849BD" w:rsidP="001C0DA8">
      <w:pPr>
        <w:pStyle w:val="af1"/>
      </w:pPr>
      <w:r w:rsidRPr="001849BD">
        <w:t>alert( person.lalala ); // undefined, нет свойства с ключом lalala</w:t>
      </w:r>
    </w:p>
    <w:p w:rsidR="001849BD" w:rsidRPr="005A34E9" w:rsidRDefault="001849BD" w:rsidP="005A34E9">
      <w:pPr>
        <w:pStyle w:val="aa"/>
      </w:pPr>
      <w:r w:rsidRPr="005A34E9">
        <w:t>Таким образом мы можем легко проверить существование свойства – получив его и сравнив с undefined:</w:t>
      </w:r>
    </w:p>
    <w:p w:rsidR="001849BD" w:rsidRPr="001849BD" w:rsidRDefault="001849BD" w:rsidP="001C0DA8">
      <w:pPr>
        <w:pStyle w:val="af1"/>
      </w:pPr>
      <w:r w:rsidRPr="001849BD">
        <w:t>var person = {</w:t>
      </w:r>
    </w:p>
    <w:p w:rsidR="001849BD" w:rsidRPr="001849BD" w:rsidRDefault="001849BD" w:rsidP="001C0DA8">
      <w:pPr>
        <w:pStyle w:val="af1"/>
      </w:pPr>
      <w:r w:rsidRPr="001849BD">
        <w:t xml:space="preserve">  name: "Василий"</w:t>
      </w:r>
    </w:p>
    <w:p w:rsidR="001849BD" w:rsidRPr="001849BD" w:rsidRDefault="001849BD" w:rsidP="001C0DA8">
      <w:pPr>
        <w:pStyle w:val="af1"/>
      </w:pPr>
      <w:r w:rsidRPr="001849BD">
        <w:t>};</w:t>
      </w:r>
    </w:p>
    <w:p w:rsidR="001849BD" w:rsidRPr="001849BD" w:rsidRDefault="001849BD" w:rsidP="001C0DA8">
      <w:pPr>
        <w:pStyle w:val="af1"/>
      </w:pPr>
    </w:p>
    <w:p w:rsidR="001849BD" w:rsidRPr="001849BD" w:rsidRDefault="001849BD" w:rsidP="001C0DA8">
      <w:pPr>
        <w:pStyle w:val="af1"/>
      </w:pPr>
      <w:r w:rsidRPr="001849BD">
        <w:t>alert( person.lalala === undefined ); // true, свойства нет</w:t>
      </w:r>
    </w:p>
    <w:p w:rsidR="001849BD" w:rsidRPr="001849BD" w:rsidRDefault="001849BD" w:rsidP="001C0DA8">
      <w:pPr>
        <w:pStyle w:val="af1"/>
      </w:pPr>
      <w:r w:rsidRPr="001849BD">
        <w:t>alert( person.name === undefined ); // false, свойство есть.</w:t>
      </w:r>
    </w:p>
    <w:p w:rsidR="001C2A44" w:rsidRDefault="001C2A44" w:rsidP="001C2A44">
      <w:pPr>
        <w:pStyle w:val="aa"/>
        <w:rPr>
          <w:lang w:val="en-US"/>
        </w:rPr>
      </w:pPr>
    </w:p>
    <w:p w:rsidR="001849BD" w:rsidRPr="00190AC9" w:rsidRDefault="001849BD" w:rsidP="001C2A44">
      <w:pPr>
        <w:pStyle w:val="aa"/>
        <w:rPr>
          <w:b/>
        </w:rPr>
      </w:pPr>
      <w:r w:rsidRPr="00190AC9">
        <w:rPr>
          <w:b/>
        </w:rPr>
        <w:t>Разница между проверками in и === undefined</w:t>
      </w:r>
    </w:p>
    <w:p w:rsidR="001849BD" w:rsidRPr="005A34E9" w:rsidRDefault="001849BD" w:rsidP="005A34E9">
      <w:pPr>
        <w:pStyle w:val="aa"/>
      </w:pPr>
      <w:r w:rsidRPr="005A34E9">
        <w:t xml:space="preserve">Есть два средства для проверки наличия свойства в объекте: первое – оператор </w:t>
      </w:r>
      <w:r w:rsidRPr="00190AC9">
        <w:rPr>
          <w:color w:val="7030A0"/>
        </w:rPr>
        <w:t>in</w:t>
      </w:r>
      <w:r w:rsidRPr="005A34E9">
        <w:t xml:space="preserve">, второе – получить его и сравнить с </w:t>
      </w:r>
      <w:r w:rsidRPr="00190AC9">
        <w:rPr>
          <w:color w:val="7030A0"/>
        </w:rPr>
        <w:t>undefined</w:t>
      </w:r>
      <w:r w:rsidRPr="005A34E9">
        <w:t>.</w:t>
      </w:r>
    </w:p>
    <w:p w:rsidR="001849BD" w:rsidRPr="005A34E9" w:rsidRDefault="001849BD" w:rsidP="005A34E9">
      <w:pPr>
        <w:pStyle w:val="aa"/>
      </w:pPr>
      <w:r w:rsidRPr="005A34E9">
        <w:t>Они почти идентичны, но есть одна небольшая разница.</w:t>
      </w:r>
    </w:p>
    <w:p w:rsidR="001849BD" w:rsidRPr="005A34E9" w:rsidRDefault="001849BD" w:rsidP="005A34E9">
      <w:pPr>
        <w:pStyle w:val="aa"/>
      </w:pPr>
      <w:r w:rsidRPr="005A34E9">
        <w:t>Дело в том, что технически возможно, что свойство есть, а его значением является undefined:</w:t>
      </w:r>
    </w:p>
    <w:p w:rsidR="001849BD" w:rsidRPr="001849BD" w:rsidRDefault="001849BD" w:rsidP="001849BD">
      <w:pPr>
        <w:pStyle w:val="aa"/>
        <w:rPr>
          <w:rFonts w:ascii="Consolas" w:hAnsi="Consolas" w:cs="Consolas"/>
          <w:sz w:val="16"/>
          <w:szCs w:val="16"/>
        </w:rPr>
      </w:pPr>
    </w:p>
    <w:p w:rsidR="001849BD" w:rsidRPr="001849BD" w:rsidRDefault="001849BD" w:rsidP="001C0DA8">
      <w:pPr>
        <w:pStyle w:val="af1"/>
      </w:pPr>
      <w:r w:rsidRPr="001849BD">
        <w:t>var obj = {};</w:t>
      </w:r>
    </w:p>
    <w:p w:rsidR="001849BD" w:rsidRPr="001849BD" w:rsidRDefault="001849BD" w:rsidP="001C0DA8">
      <w:pPr>
        <w:pStyle w:val="af1"/>
      </w:pPr>
      <w:r w:rsidRPr="001849BD">
        <w:t>obj.test = undefined; // добавили свойство со значением undefined</w:t>
      </w:r>
    </w:p>
    <w:p w:rsidR="001849BD" w:rsidRPr="001849BD" w:rsidRDefault="001849BD" w:rsidP="001C0DA8">
      <w:pPr>
        <w:pStyle w:val="af1"/>
      </w:pPr>
    </w:p>
    <w:p w:rsidR="001849BD" w:rsidRPr="001849BD" w:rsidRDefault="001849BD" w:rsidP="001C0DA8">
      <w:pPr>
        <w:pStyle w:val="af1"/>
      </w:pPr>
      <w:r w:rsidRPr="001849BD">
        <w:t>// проверим наличие свойств test и заведомо отсутствующего blabla</w:t>
      </w:r>
    </w:p>
    <w:p w:rsidR="001849BD" w:rsidRPr="001849BD" w:rsidRDefault="001849BD" w:rsidP="001C0DA8">
      <w:pPr>
        <w:pStyle w:val="af1"/>
      </w:pPr>
      <w:r w:rsidRPr="001849BD">
        <w:t>alert( obj.test === undefined ); // true</w:t>
      </w:r>
    </w:p>
    <w:p w:rsidR="001849BD" w:rsidRPr="001849BD" w:rsidRDefault="001849BD" w:rsidP="001C0DA8">
      <w:pPr>
        <w:pStyle w:val="af1"/>
      </w:pPr>
      <w:r w:rsidRPr="001849BD">
        <w:t>alert( obj.blabla === undefined ); // true</w:t>
      </w:r>
    </w:p>
    <w:p w:rsidR="001849BD" w:rsidRPr="005A34E9" w:rsidRDefault="001849BD" w:rsidP="005A34E9">
      <w:pPr>
        <w:pStyle w:val="aa"/>
      </w:pPr>
      <w:r w:rsidRPr="005A34E9">
        <w:t>…При этом, как видно из кода, при простом сравнении наличие такого свойства будет неотличимо от его отсутствия.</w:t>
      </w:r>
    </w:p>
    <w:p w:rsidR="001849BD" w:rsidRPr="005A34E9" w:rsidRDefault="001849BD" w:rsidP="005A34E9">
      <w:pPr>
        <w:pStyle w:val="aa"/>
      </w:pPr>
      <w:r w:rsidRPr="005A34E9">
        <w:lastRenderedPageBreak/>
        <w:t>Но оператор in гарантирует правильный результат:</w:t>
      </w:r>
    </w:p>
    <w:p w:rsidR="001849BD" w:rsidRPr="001849BD" w:rsidRDefault="001849BD" w:rsidP="001C0DA8">
      <w:pPr>
        <w:pStyle w:val="af1"/>
      </w:pPr>
      <w:r w:rsidRPr="001849BD">
        <w:t>var obj = {};</w:t>
      </w:r>
    </w:p>
    <w:p w:rsidR="001849BD" w:rsidRPr="001849BD" w:rsidRDefault="001849BD" w:rsidP="001C0DA8">
      <w:pPr>
        <w:pStyle w:val="af1"/>
      </w:pPr>
      <w:r w:rsidRPr="001849BD">
        <w:t>obj.test = undefined;</w:t>
      </w:r>
    </w:p>
    <w:p w:rsidR="001849BD" w:rsidRPr="001849BD" w:rsidRDefault="001849BD" w:rsidP="001C0DA8">
      <w:pPr>
        <w:pStyle w:val="af1"/>
      </w:pPr>
    </w:p>
    <w:p w:rsidR="001849BD" w:rsidRPr="001849BD" w:rsidRDefault="001849BD" w:rsidP="001C0DA8">
      <w:pPr>
        <w:pStyle w:val="af1"/>
      </w:pPr>
      <w:r w:rsidRPr="001849BD">
        <w:t>alert( "test" in obj ); // true</w:t>
      </w:r>
    </w:p>
    <w:p w:rsidR="001849BD" w:rsidRPr="001849BD" w:rsidRDefault="001849BD" w:rsidP="001C0DA8">
      <w:pPr>
        <w:pStyle w:val="af1"/>
      </w:pPr>
      <w:r w:rsidRPr="001849BD">
        <w:t>alert( "blabla" in obj ); // false</w:t>
      </w:r>
    </w:p>
    <w:p w:rsidR="001849BD" w:rsidRPr="005A34E9" w:rsidRDefault="001849BD" w:rsidP="005A34E9">
      <w:pPr>
        <w:pStyle w:val="aa"/>
      </w:pPr>
      <w:r w:rsidRPr="005A34E9">
        <w:t>Как правило, в коде мы не будем присваивать undefined, чтобы корректно работали обе проверки. А в качестве значения, обозначающего неизвестность и неопределенность, будем использовать null.</w:t>
      </w:r>
    </w:p>
    <w:p w:rsidR="001849BD" w:rsidRPr="001849BD" w:rsidRDefault="001849BD" w:rsidP="001C0DA8">
      <w:pPr>
        <w:pStyle w:val="3"/>
        <w:rPr>
          <w:noProof/>
        </w:rPr>
      </w:pPr>
      <w:bookmarkStart w:id="49" w:name="доступ-через-квадратные-скобки"/>
      <w:r w:rsidRPr="001C0DA8">
        <w:t>Доступ через квадратные скобки</w:t>
      </w:r>
      <w:bookmarkEnd w:id="49"/>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Существует альтернативный синтаксис работы со свойствами, использующий квадратные скобки объект['свойство']:</w:t>
      </w:r>
    </w:p>
    <w:p w:rsidR="001849BD" w:rsidRPr="001849BD" w:rsidRDefault="001849BD" w:rsidP="00945E69">
      <w:pPr>
        <w:pStyle w:val="af1"/>
      </w:pPr>
      <w:r w:rsidRPr="001849BD">
        <w:t>var person = {};</w:t>
      </w:r>
    </w:p>
    <w:p w:rsidR="001849BD" w:rsidRPr="001849BD" w:rsidRDefault="001849BD" w:rsidP="00945E69">
      <w:pPr>
        <w:pStyle w:val="af1"/>
      </w:pPr>
    </w:p>
    <w:p w:rsidR="001849BD" w:rsidRPr="001849BD" w:rsidRDefault="001849BD" w:rsidP="00945E69">
      <w:pPr>
        <w:pStyle w:val="af1"/>
      </w:pPr>
      <w:r w:rsidRPr="001849BD">
        <w:t>person['name'] = 'Вася'; // то же что и person.name = 'Вася'</w:t>
      </w:r>
    </w:p>
    <w:p w:rsidR="001849BD" w:rsidRPr="001849BD" w:rsidRDefault="001849BD" w:rsidP="00945E69">
      <w:pPr>
        <w:pStyle w:val="af1"/>
      </w:pPr>
      <w:r w:rsidRPr="001849BD">
        <w:t>Записи person['name'] и person.name идентичны, но квадратные скобки позволяют использовать в качестве имени свойства любую строку:</w:t>
      </w:r>
    </w:p>
    <w:p w:rsidR="001849BD" w:rsidRPr="001849BD" w:rsidRDefault="001849BD" w:rsidP="00945E69">
      <w:pPr>
        <w:pStyle w:val="af1"/>
      </w:pPr>
      <w:r w:rsidRPr="001849BD">
        <w:t>var person = {};</w:t>
      </w:r>
    </w:p>
    <w:p w:rsidR="001849BD" w:rsidRPr="001849BD" w:rsidRDefault="001849BD" w:rsidP="00945E69">
      <w:pPr>
        <w:pStyle w:val="af1"/>
      </w:pPr>
    </w:p>
    <w:p w:rsidR="001849BD" w:rsidRPr="001849BD" w:rsidRDefault="001849BD" w:rsidP="00945E69">
      <w:pPr>
        <w:pStyle w:val="af1"/>
      </w:pPr>
      <w:r w:rsidRPr="001849BD">
        <w:t>person['любимый стиль музыки'] = 'Джаз';</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Такое присвоение было бы невозможно «через точку», так интерпретатор после первого пробела подумает, что свойство закончилось, и далее выдаст ошибку:</w:t>
      </w:r>
    </w:p>
    <w:p w:rsidR="001849BD" w:rsidRPr="001849BD" w:rsidRDefault="001849BD" w:rsidP="00945E69">
      <w:pPr>
        <w:pStyle w:val="af1"/>
      </w:pPr>
      <w:r w:rsidRPr="001849BD">
        <w:t>person.любимый стиль музыки = 'Джаз'; // ??? ошибка</w:t>
      </w:r>
    </w:p>
    <w:p w:rsidR="001849BD" w:rsidRDefault="001849BD" w:rsidP="001849BD">
      <w:pPr>
        <w:pStyle w:val="aa"/>
        <w:rPr>
          <w:rFonts w:ascii="Consolas" w:hAnsi="Consolas" w:cs="Consolas"/>
          <w:sz w:val="16"/>
          <w:szCs w:val="16"/>
          <w:lang w:val="en-US"/>
        </w:rPr>
      </w:pPr>
      <w:r w:rsidRPr="001849BD">
        <w:rPr>
          <w:rFonts w:ascii="Consolas" w:hAnsi="Consolas" w:cs="Consolas"/>
          <w:sz w:val="16"/>
          <w:szCs w:val="16"/>
        </w:rPr>
        <w:t xml:space="preserve">В обоих случаях, </w:t>
      </w:r>
      <w:r w:rsidRPr="001849BD">
        <w:rPr>
          <w:rFonts w:ascii="Consolas" w:hAnsi="Consolas" w:cs="Consolas"/>
          <w:b/>
          <w:bCs/>
          <w:sz w:val="16"/>
          <w:szCs w:val="16"/>
        </w:rPr>
        <w:t>имя свойства обязано быть строкой</w:t>
      </w:r>
      <w:r w:rsidRPr="001849BD">
        <w:rPr>
          <w:rFonts w:ascii="Consolas" w:hAnsi="Consolas" w:cs="Consolas"/>
          <w:sz w:val="16"/>
          <w:szCs w:val="16"/>
        </w:rPr>
        <w:t>. Если использовано значение другого типа – JavaScript приведет его к строке автоматически.</w:t>
      </w:r>
    </w:p>
    <w:p w:rsidR="001849BD" w:rsidRPr="001849BD" w:rsidRDefault="001849BD" w:rsidP="00945E69">
      <w:pPr>
        <w:pStyle w:val="3"/>
        <w:rPr>
          <w:noProof/>
        </w:rPr>
      </w:pPr>
      <w:bookmarkStart w:id="50" w:name="доступ-к-свойству-через-переменную"/>
      <w:r w:rsidRPr="00945E69">
        <w:t>Доступ к свойству через переменную</w:t>
      </w:r>
      <w:bookmarkEnd w:id="50"/>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Квадратные скобки также позволяют обратиться к свойству, имя которого хранится в переменной:</w:t>
      </w:r>
    </w:p>
    <w:p w:rsidR="001849BD" w:rsidRPr="001849BD" w:rsidRDefault="001849BD" w:rsidP="00945E69">
      <w:pPr>
        <w:pStyle w:val="af1"/>
      </w:pPr>
      <w:r w:rsidRPr="001849BD">
        <w:t xml:space="preserve">var </w:t>
      </w:r>
      <w:r w:rsidRPr="00EA4C97">
        <w:rPr>
          <w:color w:val="E36C0A" w:themeColor="accent6" w:themeShade="BF"/>
        </w:rPr>
        <w:t xml:space="preserve">person </w:t>
      </w:r>
      <w:r w:rsidRPr="001849BD">
        <w:t>= {};</w:t>
      </w:r>
    </w:p>
    <w:p w:rsidR="001849BD" w:rsidRPr="001849BD" w:rsidRDefault="001849BD" w:rsidP="00945E69">
      <w:pPr>
        <w:pStyle w:val="af1"/>
      </w:pPr>
      <w:r w:rsidRPr="00EA4C97">
        <w:rPr>
          <w:color w:val="E36C0A" w:themeColor="accent6" w:themeShade="BF"/>
        </w:rPr>
        <w:t>person</w:t>
      </w:r>
      <w:r w:rsidRPr="001849BD">
        <w:t>.</w:t>
      </w:r>
      <w:r w:rsidRPr="00EA4C97">
        <w:rPr>
          <w:color w:val="7030A0"/>
        </w:rPr>
        <w:t xml:space="preserve">age </w:t>
      </w:r>
      <w:r w:rsidRPr="001849BD">
        <w:t>= 25;</w:t>
      </w:r>
    </w:p>
    <w:p w:rsidR="001849BD" w:rsidRPr="001849BD" w:rsidRDefault="001849BD" w:rsidP="00945E69">
      <w:pPr>
        <w:pStyle w:val="af1"/>
      </w:pPr>
      <w:r w:rsidRPr="001849BD">
        <w:t xml:space="preserve">var </w:t>
      </w:r>
      <w:r w:rsidRPr="00697545">
        <w:rPr>
          <w:color w:val="0070C0"/>
        </w:rPr>
        <w:t>key</w:t>
      </w:r>
      <w:r w:rsidRPr="001849BD">
        <w:t xml:space="preserve"> = </w:t>
      </w:r>
      <w:r w:rsidRPr="00EA4C97">
        <w:rPr>
          <w:color w:val="7030A0"/>
        </w:rPr>
        <w:t>'age'</w:t>
      </w:r>
      <w:r w:rsidRPr="001849BD">
        <w:t>;</w:t>
      </w:r>
    </w:p>
    <w:p w:rsidR="001849BD" w:rsidRPr="001849BD" w:rsidRDefault="001849BD" w:rsidP="00945E69">
      <w:pPr>
        <w:pStyle w:val="af1"/>
      </w:pPr>
    </w:p>
    <w:p w:rsidR="001849BD" w:rsidRPr="001849BD" w:rsidRDefault="001849BD" w:rsidP="00945E69">
      <w:pPr>
        <w:pStyle w:val="af1"/>
      </w:pPr>
      <w:r w:rsidRPr="001849BD">
        <w:t xml:space="preserve">alert( </w:t>
      </w:r>
      <w:r w:rsidRPr="00EA4C97">
        <w:rPr>
          <w:color w:val="E36C0A" w:themeColor="accent6" w:themeShade="BF"/>
        </w:rPr>
        <w:t>person</w:t>
      </w:r>
      <w:r w:rsidRPr="001849BD">
        <w:t>[</w:t>
      </w:r>
      <w:r w:rsidRPr="00697545">
        <w:rPr>
          <w:color w:val="0070C0"/>
        </w:rPr>
        <w:t>key</w:t>
      </w:r>
      <w:r w:rsidRPr="001849BD">
        <w:t xml:space="preserve">] ); // выведет </w:t>
      </w:r>
      <w:r w:rsidRPr="00EA4C97">
        <w:rPr>
          <w:color w:val="E36C0A" w:themeColor="accent6" w:themeShade="BF"/>
        </w:rPr>
        <w:t>person</w:t>
      </w:r>
      <w:r w:rsidRPr="001849BD">
        <w:t>['</w:t>
      </w:r>
      <w:r w:rsidRPr="00EA4C97">
        <w:rPr>
          <w:color w:val="7030A0"/>
        </w:rPr>
        <w:t>age</w:t>
      </w:r>
      <w:r w:rsidRPr="001849BD">
        <w:t>']</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Вообще, если имя свойства хранится в переменной (var key = "age"), то единственный способ к нему обратиться – это квадратные скобки person[key].</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Доступ через точку используется, если мы на этапе написания программы уже знаем название свойства. А если оно будет определено по ходу выполнения, например, введено посетителем и записано в переменную, то единственный выбор – квадратные скобки.</w:t>
      </w:r>
    </w:p>
    <w:p w:rsidR="001849BD" w:rsidRPr="001849BD" w:rsidRDefault="001849BD" w:rsidP="00945E69">
      <w:pPr>
        <w:pStyle w:val="3"/>
        <w:rPr>
          <w:noProof/>
        </w:rPr>
      </w:pPr>
      <w:bookmarkStart w:id="51" w:name="объявление-со-свойствами"/>
      <w:r w:rsidRPr="00945E69">
        <w:t>Объявление со свойствами</w:t>
      </w:r>
      <w:bookmarkEnd w:id="51"/>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Объект можно заполнить значениями при создании, указав их в фигурных скобках: { ключ1: значение1, ключ2: значение2, ... }.</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 xml:space="preserve">Такой синтаксис называется </w:t>
      </w:r>
      <w:r w:rsidRPr="00EA4C97">
        <w:rPr>
          <w:rStyle w:val="af0"/>
        </w:rPr>
        <w:t>литеральным</w:t>
      </w:r>
      <w:r w:rsidRPr="001849BD">
        <w:rPr>
          <w:rFonts w:ascii="Consolas" w:hAnsi="Consolas" w:cs="Consolas"/>
          <w:sz w:val="16"/>
          <w:szCs w:val="16"/>
        </w:rPr>
        <w:t xml:space="preserve"> (англ. literal).</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Следующие два фрагмента кода создают одинаковый объект:</w:t>
      </w:r>
    </w:p>
    <w:p w:rsidR="001849BD" w:rsidRPr="001849BD" w:rsidRDefault="001849BD" w:rsidP="00945E69">
      <w:pPr>
        <w:pStyle w:val="af1"/>
      </w:pPr>
      <w:r w:rsidRPr="001849BD">
        <w:t>var menuSetup = {</w:t>
      </w:r>
    </w:p>
    <w:p w:rsidR="001849BD" w:rsidRPr="001849BD" w:rsidRDefault="001849BD" w:rsidP="00945E69">
      <w:pPr>
        <w:pStyle w:val="af1"/>
      </w:pPr>
      <w:r w:rsidRPr="001849BD">
        <w:t xml:space="preserve">  width: 300,</w:t>
      </w:r>
    </w:p>
    <w:p w:rsidR="001849BD" w:rsidRPr="001849BD" w:rsidRDefault="001849BD" w:rsidP="00945E69">
      <w:pPr>
        <w:pStyle w:val="af1"/>
      </w:pPr>
      <w:r w:rsidRPr="001849BD">
        <w:t xml:space="preserve">  height: 200,</w:t>
      </w:r>
    </w:p>
    <w:p w:rsidR="001849BD" w:rsidRPr="001849BD" w:rsidRDefault="001849BD" w:rsidP="00945E69">
      <w:pPr>
        <w:pStyle w:val="af1"/>
      </w:pPr>
      <w:r w:rsidRPr="001849BD">
        <w:t xml:space="preserve">  title: "Menu"</w:t>
      </w:r>
    </w:p>
    <w:p w:rsidR="001849BD" w:rsidRPr="001849BD" w:rsidRDefault="001849BD" w:rsidP="00945E69">
      <w:pPr>
        <w:pStyle w:val="af1"/>
      </w:pPr>
      <w:r w:rsidRPr="001849BD">
        <w:t>};</w:t>
      </w:r>
    </w:p>
    <w:p w:rsidR="001849BD" w:rsidRPr="001849BD" w:rsidRDefault="001849BD" w:rsidP="00945E69">
      <w:pPr>
        <w:pStyle w:val="af1"/>
      </w:pPr>
    </w:p>
    <w:p w:rsidR="001849BD" w:rsidRPr="001849BD" w:rsidRDefault="001849BD" w:rsidP="00945E69">
      <w:pPr>
        <w:pStyle w:val="af1"/>
      </w:pPr>
      <w:r w:rsidRPr="001849BD">
        <w:t>// то же самое, что:</w:t>
      </w:r>
    </w:p>
    <w:p w:rsidR="001849BD" w:rsidRPr="001849BD" w:rsidRDefault="001849BD" w:rsidP="00945E69">
      <w:pPr>
        <w:pStyle w:val="af1"/>
      </w:pPr>
    </w:p>
    <w:p w:rsidR="001849BD" w:rsidRPr="001849BD" w:rsidRDefault="001849BD" w:rsidP="00945E69">
      <w:pPr>
        <w:pStyle w:val="af1"/>
      </w:pPr>
      <w:r w:rsidRPr="001849BD">
        <w:t>var menuSetup = {};</w:t>
      </w:r>
    </w:p>
    <w:p w:rsidR="001849BD" w:rsidRPr="001849BD" w:rsidRDefault="001849BD" w:rsidP="00945E69">
      <w:pPr>
        <w:pStyle w:val="af1"/>
      </w:pPr>
      <w:r w:rsidRPr="001849BD">
        <w:t>menuSetup.width = 300;</w:t>
      </w:r>
    </w:p>
    <w:p w:rsidR="001849BD" w:rsidRPr="001849BD" w:rsidRDefault="001849BD" w:rsidP="00945E69">
      <w:pPr>
        <w:pStyle w:val="af1"/>
      </w:pPr>
      <w:r w:rsidRPr="001849BD">
        <w:t>menuSetup.height = 200;</w:t>
      </w:r>
    </w:p>
    <w:p w:rsidR="001849BD" w:rsidRPr="001849BD" w:rsidRDefault="001849BD" w:rsidP="00945E69">
      <w:pPr>
        <w:pStyle w:val="af1"/>
      </w:pPr>
      <w:r w:rsidRPr="001849BD">
        <w:t>menuSetup.title = 'Menu';</w:t>
      </w:r>
    </w:p>
    <w:p w:rsidR="00EA4C97" w:rsidRDefault="00EA4C97" w:rsidP="001849BD">
      <w:pPr>
        <w:pStyle w:val="aa"/>
        <w:rPr>
          <w:rFonts w:ascii="Consolas" w:hAnsi="Consolas" w:cs="Consolas"/>
          <w:sz w:val="16"/>
          <w:szCs w:val="16"/>
        </w:rPr>
      </w:pP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Названия свойств можно перечислять как в кавычках, так и без, если они удовлетворяют ограничениям для имён переменных.</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Например:</w:t>
      </w:r>
    </w:p>
    <w:p w:rsidR="001849BD" w:rsidRPr="001849BD" w:rsidRDefault="001849BD" w:rsidP="00945E69">
      <w:pPr>
        <w:pStyle w:val="af1"/>
      </w:pPr>
      <w:r w:rsidRPr="001849BD">
        <w:t>var menuSetup = {</w:t>
      </w:r>
    </w:p>
    <w:p w:rsidR="001849BD" w:rsidRPr="001849BD" w:rsidRDefault="001849BD" w:rsidP="00945E69">
      <w:pPr>
        <w:pStyle w:val="af1"/>
      </w:pPr>
      <w:r w:rsidRPr="001849BD">
        <w:t xml:space="preserve">  width: 300,</w:t>
      </w:r>
    </w:p>
    <w:p w:rsidR="001849BD" w:rsidRPr="001849BD" w:rsidRDefault="001849BD" w:rsidP="00945E69">
      <w:pPr>
        <w:pStyle w:val="af1"/>
      </w:pPr>
      <w:r w:rsidRPr="001849BD">
        <w:t xml:space="preserve">  'height': 200,</w:t>
      </w:r>
    </w:p>
    <w:p w:rsidR="001849BD" w:rsidRPr="001849BD" w:rsidRDefault="001849BD" w:rsidP="00945E69">
      <w:pPr>
        <w:pStyle w:val="af1"/>
      </w:pPr>
      <w:r w:rsidRPr="001849BD">
        <w:t xml:space="preserve">  "мама мыла раму": true</w:t>
      </w:r>
    </w:p>
    <w:p w:rsidR="001849BD" w:rsidRPr="001849BD" w:rsidRDefault="001849BD" w:rsidP="00945E69">
      <w:pPr>
        <w:pStyle w:val="af1"/>
      </w:pPr>
      <w:r w:rsidRPr="001849BD">
        <w:t>};</w:t>
      </w:r>
    </w:p>
    <w:p w:rsidR="00EA4C97" w:rsidRDefault="00EA4C97" w:rsidP="001849BD">
      <w:pPr>
        <w:pStyle w:val="aa"/>
        <w:rPr>
          <w:rFonts w:ascii="Consolas" w:hAnsi="Consolas" w:cs="Consolas"/>
          <w:sz w:val="16"/>
          <w:szCs w:val="16"/>
        </w:rPr>
      </w:pP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В качестве значения можно тут же указать и другой объект:</w:t>
      </w:r>
    </w:p>
    <w:p w:rsidR="001849BD" w:rsidRPr="001849BD" w:rsidRDefault="001849BD" w:rsidP="00945E69">
      <w:pPr>
        <w:pStyle w:val="af1"/>
      </w:pPr>
      <w:r w:rsidRPr="001849BD">
        <w:t xml:space="preserve">var </w:t>
      </w:r>
      <w:r w:rsidRPr="00EA4C97">
        <w:rPr>
          <w:color w:val="E36C0A" w:themeColor="accent6" w:themeShade="BF"/>
        </w:rPr>
        <w:t xml:space="preserve">user </w:t>
      </w:r>
      <w:r w:rsidRPr="001849BD">
        <w:t>= {</w:t>
      </w:r>
    </w:p>
    <w:p w:rsidR="001849BD" w:rsidRPr="001849BD" w:rsidRDefault="001849BD" w:rsidP="00945E69">
      <w:pPr>
        <w:pStyle w:val="af1"/>
      </w:pPr>
      <w:r w:rsidRPr="001849BD">
        <w:t xml:space="preserve">  name: "Таня",</w:t>
      </w:r>
    </w:p>
    <w:p w:rsidR="001849BD" w:rsidRPr="001849BD" w:rsidRDefault="001849BD" w:rsidP="00945E69">
      <w:pPr>
        <w:pStyle w:val="af1"/>
      </w:pPr>
      <w:r w:rsidRPr="001849BD">
        <w:t xml:space="preserve">  age: 25,</w:t>
      </w:r>
    </w:p>
    <w:p w:rsidR="001849BD" w:rsidRPr="001849BD" w:rsidRDefault="001849BD" w:rsidP="00945E69">
      <w:pPr>
        <w:pStyle w:val="af1"/>
      </w:pPr>
      <w:r w:rsidRPr="001849BD">
        <w:t xml:space="preserve">  </w:t>
      </w:r>
      <w:r w:rsidRPr="00EA4C97">
        <w:rPr>
          <w:color w:val="7030A0"/>
        </w:rPr>
        <w:t>size</w:t>
      </w:r>
      <w:r w:rsidRPr="001849BD">
        <w:t>: {</w:t>
      </w:r>
    </w:p>
    <w:p w:rsidR="001849BD" w:rsidRPr="001849BD" w:rsidRDefault="001849BD" w:rsidP="00945E69">
      <w:pPr>
        <w:pStyle w:val="af1"/>
      </w:pPr>
      <w:r w:rsidRPr="001849BD">
        <w:t xml:space="preserve">    top: 90,</w:t>
      </w:r>
    </w:p>
    <w:p w:rsidR="001849BD" w:rsidRPr="001849BD" w:rsidRDefault="001849BD" w:rsidP="00945E69">
      <w:pPr>
        <w:pStyle w:val="af1"/>
      </w:pPr>
      <w:r w:rsidRPr="001849BD">
        <w:t xml:space="preserve">    middle: 60,</w:t>
      </w:r>
    </w:p>
    <w:p w:rsidR="001849BD" w:rsidRPr="001849BD" w:rsidRDefault="001849BD" w:rsidP="00945E69">
      <w:pPr>
        <w:pStyle w:val="af1"/>
      </w:pPr>
      <w:r w:rsidRPr="001849BD">
        <w:t xml:space="preserve">    bottom: 90</w:t>
      </w:r>
    </w:p>
    <w:p w:rsidR="001849BD" w:rsidRPr="001849BD" w:rsidRDefault="001849BD" w:rsidP="00945E69">
      <w:pPr>
        <w:pStyle w:val="af1"/>
      </w:pPr>
      <w:r w:rsidRPr="001849BD">
        <w:t xml:space="preserve">  }</w:t>
      </w:r>
    </w:p>
    <w:p w:rsidR="001849BD" w:rsidRPr="001849BD" w:rsidRDefault="001849BD" w:rsidP="00945E69">
      <w:pPr>
        <w:pStyle w:val="af1"/>
      </w:pPr>
      <w:r w:rsidRPr="001849BD">
        <w:t>}</w:t>
      </w:r>
    </w:p>
    <w:p w:rsidR="001849BD" w:rsidRPr="001849BD" w:rsidRDefault="001849BD" w:rsidP="00945E69">
      <w:pPr>
        <w:pStyle w:val="af1"/>
      </w:pPr>
    </w:p>
    <w:p w:rsidR="001849BD" w:rsidRPr="001849BD" w:rsidRDefault="001849BD" w:rsidP="00945E69">
      <w:pPr>
        <w:pStyle w:val="af1"/>
      </w:pPr>
      <w:r w:rsidRPr="001849BD">
        <w:t>alert(</w:t>
      </w:r>
      <w:r w:rsidRPr="00EA4C97">
        <w:rPr>
          <w:color w:val="E36C0A" w:themeColor="accent6" w:themeShade="BF"/>
        </w:rPr>
        <w:t>user</w:t>
      </w:r>
      <w:r w:rsidRPr="001849BD">
        <w:t>.name) // "Таня"</w:t>
      </w:r>
    </w:p>
    <w:p w:rsidR="001849BD" w:rsidRPr="001849BD" w:rsidRDefault="001849BD" w:rsidP="00945E69">
      <w:pPr>
        <w:pStyle w:val="af1"/>
      </w:pPr>
      <w:r w:rsidRPr="001849BD">
        <w:t>alert(</w:t>
      </w:r>
      <w:r w:rsidRPr="00EA4C97">
        <w:rPr>
          <w:color w:val="E36C0A" w:themeColor="accent6" w:themeShade="BF"/>
        </w:rPr>
        <w:t>user</w:t>
      </w:r>
      <w:r w:rsidRPr="001849BD">
        <w:t>.</w:t>
      </w:r>
      <w:r w:rsidRPr="00EA4C97">
        <w:rPr>
          <w:color w:val="7030A0"/>
        </w:rPr>
        <w:t>size</w:t>
      </w:r>
      <w:r w:rsidRPr="001849BD">
        <w:t>.top) // 90</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Здесь значением свойства size является объект {top: 90, middle: 60, bottom: 90 }.</w:t>
      </w:r>
    </w:p>
    <w:p w:rsidR="001849BD" w:rsidRPr="001849BD" w:rsidRDefault="001849BD" w:rsidP="00945E69">
      <w:pPr>
        <w:pStyle w:val="3"/>
        <w:rPr>
          <w:noProof/>
        </w:rPr>
      </w:pPr>
      <w:bookmarkStart w:id="52" w:name="компактное-представление-объектов"/>
      <w:r w:rsidRPr="00945E69">
        <w:lastRenderedPageBreak/>
        <w:t>Компактное представление объектов</w:t>
      </w:r>
      <w:bookmarkEnd w:id="52"/>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Hardcore coders only</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Эта секция относится ко внутреннему устройству структуры данных. Она не обязательна к прочтению.</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Браузер использует специальное «компактное» представление объектов, чтобы сэкономить память в том случае, когда однотипных объектов много.</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Например, посмотрим на такой объект:</w:t>
      </w:r>
    </w:p>
    <w:p w:rsidR="001849BD" w:rsidRPr="001849BD" w:rsidRDefault="001849BD" w:rsidP="00945E69">
      <w:pPr>
        <w:pStyle w:val="af1"/>
      </w:pPr>
      <w:r w:rsidRPr="001849BD">
        <w:t>var user = {</w:t>
      </w:r>
    </w:p>
    <w:p w:rsidR="001849BD" w:rsidRPr="001849BD" w:rsidRDefault="001849BD" w:rsidP="00945E69">
      <w:pPr>
        <w:pStyle w:val="af1"/>
      </w:pPr>
      <w:r w:rsidRPr="001849BD">
        <w:t xml:space="preserve">  </w:t>
      </w:r>
      <w:r w:rsidRPr="00F258BD">
        <w:rPr>
          <w:color w:val="7030A0"/>
        </w:rPr>
        <w:t>name</w:t>
      </w:r>
      <w:r w:rsidRPr="001849BD">
        <w:t>: "Vasya",</w:t>
      </w:r>
    </w:p>
    <w:p w:rsidR="001849BD" w:rsidRPr="001849BD" w:rsidRDefault="001849BD" w:rsidP="00945E69">
      <w:pPr>
        <w:pStyle w:val="af1"/>
      </w:pPr>
      <w:r w:rsidRPr="001849BD">
        <w:t xml:space="preserve">  </w:t>
      </w:r>
      <w:r w:rsidRPr="00F258BD">
        <w:rPr>
          <w:color w:val="0070C0"/>
        </w:rPr>
        <w:t>age</w:t>
      </w:r>
      <w:r w:rsidRPr="001849BD">
        <w:t>: 25</w:t>
      </w:r>
    </w:p>
    <w:p w:rsidR="001849BD" w:rsidRPr="001849BD" w:rsidRDefault="001849BD" w:rsidP="00945E69">
      <w:pPr>
        <w:pStyle w:val="af1"/>
      </w:pPr>
      <w:r w:rsidRPr="001849BD">
        <w:t>};</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Здесь содержится информация о свойстве name и его строковом значении, а также о свойстве age и его численном значении. Представим, что таких объектов много.</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Получится, что информация об именах свойств name и age дублируется в каждом объекте. Чтобы этого избежать, браузер применяет оптимизацию.</w:t>
      </w:r>
    </w:p>
    <w:p w:rsidR="001849BD" w:rsidRPr="001849BD" w:rsidRDefault="001849BD" w:rsidP="001849BD">
      <w:pPr>
        <w:pStyle w:val="aa"/>
        <w:rPr>
          <w:rFonts w:ascii="Consolas" w:hAnsi="Consolas" w:cs="Consolas"/>
          <w:sz w:val="16"/>
          <w:szCs w:val="16"/>
        </w:rPr>
      </w:pPr>
      <w:r w:rsidRPr="001849BD">
        <w:rPr>
          <w:rFonts w:ascii="Consolas" w:hAnsi="Consolas" w:cs="Consolas"/>
          <w:b/>
          <w:bCs/>
          <w:sz w:val="16"/>
          <w:szCs w:val="16"/>
        </w:rPr>
        <w:t>При создании множества объектов одного и того же вида (с одинаковыми полями) интерпретатор выносит описание полей в отдельную структуру. А сам объект остаётся в виде непрерывной области памяти с данными.</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Например, есть много объектов с полями name и age:</w:t>
      </w:r>
    </w:p>
    <w:p w:rsidR="001849BD" w:rsidRPr="001849BD" w:rsidRDefault="001849BD" w:rsidP="00945E69">
      <w:pPr>
        <w:pStyle w:val="af1"/>
      </w:pPr>
      <w:r w:rsidRPr="001849BD">
        <w:t>{</w:t>
      </w:r>
      <w:r w:rsidRPr="00F258BD">
        <w:rPr>
          <w:color w:val="7030A0"/>
        </w:rPr>
        <w:t>name</w:t>
      </w:r>
      <w:r w:rsidRPr="001849BD">
        <w:t xml:space="preserve">: "Вася", </w:t>
      </w:r>
      <w:r w:rsidRPr="00F258BD">
        <w:rPr>
          <w:color w:val="0070C0"/>
        </w:rPr>
        <w:t>age</w:t>
      </w:r>
      <w:r w:rsidRPr="001849BD">
        <w:t>: 25}</w:t>
      </w:r>
    </w:p>
    <w:p w:rsidR="001849BD" w:rsidRPr="001849BD" w:rsidRDefault="001849BD" w:rsidP="00945E69">
      <w:pPr>
        <w:pStyle w:val="af1"/>
      </w:pPr>
      <w:r w:rsidRPr="001849BD">
        <w:t>{</w:t>
      </w:r>
      <w:r w:rsidRPr="00F258BD">
        <w:rPr>
          <w:color w:val="7030A0"/>
        </w:rPr>
        <w:t>name</w:t>
      </w:r>
      <w:r w:rsidRPr="001849BD">
        <w:t xml:space="preserve">: "Петя", </w:t>
      </w:r>
      <w:r w:rsidRPr="00F258BD">
        <w:rPr>
          <w:color w:val="0070C0"/>
        </w:rPr>
        <w:t>age</w:t>
      </w:r>
      <w:r w:rsidRPr="001849BD">
        <w:t>: 22}</w:t>
      </w:r>
    </w:p>
    <w:p w:rsidR="001849BD" w:rsidRPr="001849BD" w:rsidRDefault="001849BD" w:rsidP="00945E69">
      <w:pPr>
        <w:pStyle w:val="af1"/>
      </w:pPr>
      <w:r w:rsidRPr="001849BD">
        <w:t>{</w:t>
      </w:r>
      <w:r w:rsidRPr="00F258BD">
        <w:rPr>
          <w:color w:val="7030A0"/>
        </w:rPr>
        <w:t>name</w:t>
      </w:r>
      <w:r w:rsidRPr="001849BD">
        <w:t xml:space="preserve">: "Маша", </w:t>
      </w:r>
      <w:r w:rsidRPr="00F258BD">
        <w:rPr>
          <w:color w:val="0070C0"/>
        </w:rPr>
        <w:t>age</w:t>
      </w:r>
      <w:r w:rsidRPr="001849BD">
        <w:t>: 19}</w:t>
      </w:r>
    </w:p>
    <w:p w:rsidR="001849BD" w:rsidRPr="001849BD" w:rsidRDefault="001849BD" w:rsidP="00945E69">
      <w:pPr>
        <w:pStyle w:val="af1"/>
      </w:pPr>
      <w:r w:rsidRPr="001849BD">
        <w:t>...</w:t>
      </w:r>
    </w:p>
    <w:p w:rsidR="00F258BD" w:rsidRDefault="00F258BD" w:rsidP="001849BD">
      <w:pPr>
        <w:pStyle w:val="aa"/>
        <w:rPr>
          <w:rFonts w:ascii="Consolas" w:hAnsi="Consolas" w:cs="Consolas"/>
          <w:sz w:val="16"/>
          <w:szCs w:val="16"/>
        </w:rPr>
      </w:pP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Для их эффективного хранения будет создана структура, которая описывает данный вид объектов. Выглядеть она будет примерно так: &lt;string name, number age&gt;. А сами объекты будут представлены в памяти только данными:</w:t>
      </w:r>
    </w:p>
    <w:p w:rsidR="001849BD" w:rsidRPr="001849BD" w:rsidRDefault="001849BD" w:rsidP="00945E69">
      <w:pPr>
        <w:pStyle w:val="af1"/>
      </w:pPr>
      <w:r w:rsidRPr="001849BD">
        <w:t xml:space="preserve">&lt;структура: </w:t>
      </w:r>
      <w:r w:rsidRPr="00F258BD">
        <w:rPr>
          <w:rStyle w:val="af0"/>
        </w:rPr>
        <w:t>string</w:t>
      </w:r>
      <w:r w:rsidRPr="001849BD">
        <w:t xml:space="preserve"> </w:t>
      </w:r>
      <w:r w:rsidRPr="00F258BD">
        <w:rPr>
          <w:color w:val="7030A0"/>
        </w:rPr>
        <w:t>name</w:t>
      </w:r>
      <w:r w:rsidRPr="001849BD">
        <w:t xml:space="preserve">, </w:t>
      </w:r>
      <w:r w:rsidRPr="00F258BD">
        <w:rPr>
          <w:rStyle w:val="af0"/>
        </w:rPr>
        <w:t>number</w:t>
      </w:r>
      <w:r w:rsidRPr="001849BD">
        <w:t xml:space="preserve"> </w:t>
      </w:r>
      <w:r w:rsidRPr="00F258BD">
        <w:rPr>
          <w:color w:val="0070C0"/>
        </w:rPr>
        <w:t>age</w:t>
      </w:r>
      <w:r w:rsidRPr="001849BD">
        <w:t>&gt;</w:t>
      </w:r>
    </w:p>
    <w:p w:rsidR="001849BD" w:rsidRPr="001849BD" w:rsidRDefault="001849BD" w:rsidP="00945E69">
      <w:pPr>
        <w:pStyle w:val="af1"/>
      </w:pPr>
      <w:r w:rsidRPr="001849BD">
        <w:t>Вася 25</w:t>
      </w:r>
    </w:p>
    <w:p w:rsidR="001849BD" w:rsidRPr="001849BD" w:rsidRDefault="001849BD" w:rsidP="00945E69">
      <w:pPr>
        <w:pStyle w:val="af1"/>
      </w:pPr>
      <w:r w:rsidRPr="001849BD">
        <w:t>Петя 22</w:t>
      </w:r>
    </w:p>
    <w:p w:rsidR="001849BD" w:rsidRPr="001849BD" w:rsidRDefault="001849BD" w:rsidP="00945E69">
      <w:pPr>
        <w:pStyle w:val="af1"/>
      </w:pPr>
      <w:r w:rsidRPr="001849BD">
        <w:t>Маша 19</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При добавлении нового объекта такой структуры достаточно хранить значения полей, но не их имена. Экономия памяти – налицо.</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А что происходит, если к объекту добавляется новое свойство? Например, к одному из них добавили свойство isAdmin:</w:t>
      </w:r>
    </w:p>
    <w:p w:rsidR="001849BD" w:rsidRPr="001849BD" w:rsidRDefault="001849BD" w:rsidP="00F258BD">
      <w:pPr>
        <w:pStyle w:val="af1"/>
      </w:pPr>
      <w:r w:rsidRPr="001849BD">
        <w:t>user.isAdmin = true;</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В этом случае браузер смотрит, есть ли уже структура, под которую подходит такой объект. Если нет – она создаётся и объект привязывается к ней.</w:t>
      </w:r>
    </w:p>
    <w:p w:rsidR="001849BD" w:rsidRPr="001849BD" w:rsidRDefault="001849BD" w:rsidP="001849BD">
      <w:pPr>
        <w:pStyle w:val="aa"/>
        <w:rPr>
          <w:rFonts w:ascii="Consolas" w:hAnsi="Consolas" w:cs="Consolas"/>
          <w:sz w:val="16"/>
          <w:szCs w:val="16"/>
        </w:rPr>
      </w:pPr>
      <w:r w:rsidRPr="001849BD">
        <w:rPr>
          <w:rFonts w:ascii="Consolas" w:hAnsi="Consolas" w:cs="Consolas"/>
          <w:b/>
          <w:bCs/>
          <w:sz w:val="16"/>
          <w:szCs w:val="16"/>
        </w:rPr>
        <w:t>Эта оптимизация является примером того, что далеко не всё то, что мы пишем, один-в-один переносится в память.</w:t>
      </w:r>
    </w:p>
    <w:p w:rsidR="001849BD" w:rsidRPr="001849BD" w:rsidRDefault="001849BD" w:rsidP="001849BD">
      <w:pPr>
        <w:pStyle w:val="aa"/>
        <w:rPr>
          <w:rFonts w:ascii="Consolas" w:hAnsi="Consolas" w:cs="Consolas"/>
          <w:sz w:val="16"/>
          <w:szCs w:val="16"/>
        </w:rPr>
      </w:pPr>
      <w:r w:rsidRPr="001849BD">
        <w:rPr>
          <w:rFonts w:ascii="Consolas" w:hAnsi="Consolas" w:cs="Consolas"/>
          <w:sz w:val="16"/>
          <w:szCs w:val="16"/>
        </w:rPr>
        <w:t xml:space="preserve">Современные интерпретаторы очень стараются оптимизировать как код, так и структуры данных. Детали применения и реализации этого способа хранения варьируются от браузера к браузеру. О том, как это сделано в Chrome можно узнать, например, из презентации </w:t>
      </w:r>
      <w:hyperlink r:id="rId79" w:history="1">
        <w:r w:rsidRPr="001849BD">
          <w:rPr>
            <w:rStyle w:val="a9"/>
            <w:rFonts w:ascii="Consolas" w:hAnsi="Consolas" w:cs="Consolas"/>
            <w:sz w:val="16"/>
            <w:szCs w:val="16"/>
          </w:rPr>
          <w:t>Know Your Engines</w:t>
        </w:r>
      </w:hyperlink>
      <w:r w:rsidRPr="001849BD">
        <w:rPr>
          <w:rFonts w:ascii="Consolas" w:hAnsi="Consolas" w:cs="Consolas"/>
          <w:sz w:val="16"/>
          <w:szCs w:val="16"/>
        </w:rPr>
        <w:t>. Она была некоторое время назад, но с тех пор мало что изменилось.</w:t>
      </w:r>
    </w:p>
    <w:p w:rsidR="00945E69" w:rsidRDefault="00945E69" w:rsidP="001849BD">
      <w:pPr>
        <w:pStyle w:val="aa"/>
        <w:rPr>
          <w:rFonts w:ascii="Consolas" w:hAnsi="Consolas" w:cs="Consolas"/>
          <w:b/>
          <w:bCs/>
          <w:sz w:val="16"/>
          <w:szCs w:val="16"/>
          <w:lang w:val="en-US"/>
        </w:rPr>
      </w:pPr>
    </w:p>
    <w:p w:rsidR="007F013D" w:rsidRDefault="007F013D" w:rsidP="007F013D">
      <w:pPr>
        <w:pStyle w:val="aa"/>
        <w:rPr>
          <w:rFonts w:ascii="Consolas" w:hAnsi="Consolas" w:cs="Consolas"/>
          <w:sz w:val="16"/>
          <w:szCs w:val="16"/>
        </w:rPr>
      </w:pPr>
    </w:p>
    <w:p w:rsidR="007F013D" w:rsidRDefault="007F013D" w:rsidP="007F013D">
      <w:pPr>
        <w:pStyle w:val="3"/>
        <w:rPr>
          <w:noProof/>
        </w:rPr>
      </w:pPr>
      <w:r w:rsidRPr="007F013D">
        <w:rPr>
          <w:noProof/>
        </w:rPr>
        <w:t>Прототипы</w:t>
      </w:r>
    </w:p>
    <w:p w:rsidR="007F013D" w:rsidRDefault="007F013D" w:rsidP="007F013D"/>
    <w:p w:rsidR="007F013D" w:rsidRDefault="007F013D" w:rsidP="007F013D">
      <w:r>
        <w:rPr>
          <w:noProof/>
        </w:rPr>
        <w:drawing>
          <wp:inline distT="0" distB="0" distL="0" distR="0" wp14:anchorId="10A01C35" wp14:editId="6966DE84">
            <wp:extent cx="2570400" cy="673200"/>
            <wp:effectExtent l="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70400" cy="673200"/>
                    </a:xfrm>
                    <a:prstGeom prst="rect">
                      <a:avLst/>
                    </a:prstGeom>
                  </pic:spPr>
                </pic:pic>
              </a:graphicData>
            </a:graphic>
          </wp:inline>
        </w:drawing>
      </w:r>
    </w:p>
    <w:p w:rsidR="008136A0" w:rsidRPr="00577031" w:rsidRDefault="007A167E" w:rsidP="00577031">
      <w:pPr>
        <w:ind w:left="708"/>
        <w:rPr>
          <w:lang w:val="en-US"/>
        </w:rPr>
      </w:pPr>
      <w:r>
        <w:rPr>
          <w:lang w:val="en-US"/>
        </w:rPr>
        <w:t xml:space="preserve"> </w:t>
      </w:r>
      <w:r w:rsidR="00577031">
        <w:rPr>
          <w:lang w:val="en-US"/>
        </w:rPr>
        <w:t>/</w:t>
      </w:r>
      <w:r w:rsidR="00577031">
        <w:t>прототип</w:t>
      </w:r>
      <w:r w:rsidR="00577031">
        <w:rPr>
          <w:lang w:val="en-US"/>
        </w:rPr>
        <w:t>/</w:t>
      </w:r>
    </w:p>
    <w:p w:rsidR="008136A0" w:rsidRPr="008136A0" w:rsidRDefault="008136A0" w:rsidP="008136A0">
      <w:pPr>
        <w:pStyle w:val="af1"/>
      </w:pPr>
      <w:r w:rsidRPr="008136A0">
        <w:rPr>
          <w:color w:val="984806" w:themeColor="accent6" w:themeShade="80"/>
        </w:rPr>
        <w:t>Human</w:t>
      </w:r>
      <w:r w:rsidRPr="008136A0">
        <w:t xml:space="preserve">.face; </w:t>
      </w:r>
      <w:r w:rsidR="00715816">
        <w:tab/>
      </w:r>
      <w:r w:rsidR="00715816">
        <w:tab/>
      </w:r>
      <w:r w:rsidRPr="008136A0">
        <w:t>// undefined</w:t>
      </w:r>
    </w:p>
    <w:p w:rsidR="008136A0" w:rsidRPr="008136A0" w:rsidRDefault="008136A0" w:rsidP="008136A0">
      <w:pPr>
        <w:pStyle w:val="af1"/>
      </w:pPr>
      <w:r w:rsidRPr="008136A0">
        <w:rPr>
          <w:color w:val="7030A0"/>
        </w:rPr>
        <w:t>Megahuman</w:t>
      </w:r>
      <w:r w:rsidRPr="008136A0">
        <w:t xml:space="preserve">.face; </w:t>
      </w:r>
      <w:r w:rsidR="00715816">
        <w:tab/>
      </w:r>
      <w:r w:rsidR="00715816">
        <w:tab/>
      </w:r>
      <w:r w:rsidRPr="008136A0">
        <w:t>// undefined</w:t>
      </w:r>
    </w:p>
    <w:p w:rsidR="008136A0" w:rsidRPr="008136A0" w:rsidRDefault="008136A0" w:rsidP="008136A0">
      <w:pPr>
        <w:pStyle w:val="af1"/>
      </w:pPr>
    </w:p>
    <w:p w:rsidR="008136A0" w:rsidRPr="008136A0" w:rsidRDefault="008136A0" w:rsidP="008136A0">
      <w:pPr>
        <w:pStyle w:val="af1"/>
      </w:pPr>
      <w:r w:rsidRPr="008136A0">
        <w:rPr>
          <w:color w:val="984806" w:themeColor="accent6" w:themeShade="80"/>
        </w:rPr>
        <w:t>Human</w:t>
      </w:r>
      <w:r w:rsidRPr="008136A0">
        <w:t>.face = “</w:t>
      </w:r>
      <w:r w:rsidRPr="00715816">
        <w:rPr>
          <w:rStyle w:val="af0"/>
        </w:rPr>
        <w:t>okay</w:t>
      </w:r>
      <w:r w:rsidRPr="008136A0">
        <w:t>”;</w:t>
      </w:r>
    </w:p>
    <w:p w:rsidR="008136A0" w:rsidRPr="008136A0" w:rsidRDefault="008136A0" w:rsidP="008136A0">
      <w:pPr>
        <w:pStyle w:val="af1"/>
      </w:pPr>
      <w:r w:rsidRPr="008136A0">
        <w:rPr>
          <w:color w:val="7030A0"/>
        </w:rPr>
        <w:t>Megahuman</w:t>
      </w:r>
      <w:r w:rsidRPr="008136A0">
        <w:t xml:space="preserve">.face; </w:t>
      </w:r>
      <w:r w:rsidR="00715816">
        <w:tab/>
      </w:r>
      <w:r w:rsidR="00715816">
        <w:tab/>
      </w:r>
      <w:r w:rsidRPr="008136A0">
        <w:t>// “</w:t>
      </w:r>
      <w:r w:rsidRPr="00715816">
        <w:rPr>
          <w:rStyle w:val="af0"/>
        </w:rPr>
        <w:t>okay</w:t>
      </w:r>
      <w:r w:rsidRPr="008136A0">
        <w:t>”</w:t>
      </w:r>
    </w:p>
    <w:p w:rsidR="008136A0" w:rsidRPr="008136A0" w:rsidRDefault="008136A0" w:rsidP="008136A0">
      <w:pPr>
        <w:pStyle w:val="af1"/>
      </w:pPr>
    </w:p>
    <w:p w:rsidR="008136A0" w:rsidRPr="008136A0" w:rsidRDefault="008136A0" w:rsidP="008136A0">
      <w:pPr>
        <w:pStyle w:val="af1"/>
      </w:pPr>
      <w:r w:rsidRPr="008136A0">
        <w:rPr>
          <w:color w:val="7030A0"/>
        </w:rPr>
        <w:t>Megahuman</w:t>
      </w:r>
      <w:r w:rsidRPr="008136A0">
        <w:t>.face = “</w:t>
      </w:r>
      <w:r w:rsidRPr="00715816">
        <w:rPr>
          <w:color w:val="00B0F0"/>
        </w:rPr>
        <w:t>awesome</w:t>
      </w:r>
      <w:r w:rsidRPr="008136A0">
        <w:t>”;</w:t>
      </w:r>
    </w:p>
    <w:p w:rsidR="007F013D" w:rsidRPr="008136A0" w:rsidRDefault="008136A0" w:rsidP="008136A0">
      <w:pPr>
        <w:pStyle w:val="af1"/>
      </w:pPr>
      <w:r w:rsidRPr="008136A0">
        <w:rPr>
          <w:color w:val="984806" w:themeColor="accent6" w:themeShade="80"/>
        </w:rPr>
        <w:t>Human</w:t>
      </w:r>
      <w:r w:rsidRPr="008136A0">
        <w:t>.face; // “</w:t>
      </w:r>
      <w:r w:rsidRPr="00715816">
        <w:rPr>
          <w:rStyle w:val="af0"/>
        </w:rPr>
        <w:t>okay</w:t>
      </w:r>
      <w:r w:rsidRPr="008136A0">
        <w:t>”</w:t>
      </w:r>
    </w:p>
    <w:p w:rsidR="007F013D" w:rsidRDefault="007F013D" w:rsidP="00270F69">
      <w:pPr>
        <w:pStyle w:val="af1"/>
      </w:pPr>
    </w:p>
    <w:p w:rsidR="00270F69" w:rsidRPr="00270F69" w:rsidRDefault="00270F69" w:rsidP="00270F69">
      <w:pPr>
        <w:pStyle w:val="af1"/>
      </w:pPr>
      <w:r w:rsidRPr="00270F69">
        <w:rPr>
          <w:color w:val="7030A0"/>
        </w:rPr>
        <w:t>Megahuman</w:t>
      </w:r>
      <w:r w:rsidRPr="00270F69">
        <w:t>.hands = 10;</w:t>
      </w:r>
    </w:p>
    <w:p w:rsidR="00270F69" w:rsidRDefault="00270F69" w:rsidP="00270F69">
      <w:pPr>
        <w:pStyle w:val="af1"/>
        <w:rPr>
          <w:lang w:val="en-US"/>
        </w:rPr>
      </w:pPr>
      <w:r w:rsidRPr="00270F69">
        <w:rPr>
          <w:color w:val="984806" w:themeColor="accent6" w:themeShade="80"/>
        </w:rPr>
        <w:t>Human</w:t>
      </w:r>
      <w:r w:rsidRPr="00270F69">
        <w:t>.hands; // undefined</w:t>
      </w:r>
    </w:p>
    <w:p w:rsidR="00577031" w:rsidRDefault="007A167E" w:rsidP="007F013D">
      <w:pPr>
        <w:pStyle w:val="aa"/>
        <w:rPr>
          <w:rFonts w:ascii="Consolas" w:hAnsi="Consolas" w:cs="Consolas"/>
          <w:b/>
          <w:bCs/>
          <w:sz w:val="16"/>
          <w:szCs w:val="16"/>
          <w:lang w:val="en-US"/>
        </w:rPr>
      </w:pPr>
      <w:r>
        <w:drawing>
          <wp:anchor distT="0" distB="0" distL="114300" distR="114300" simplePos="0" relativeHeight="251689984" behindDoc="1" locked="0" layoutInCell="1" allowOverlap="0" wp14:anchorId="2A734FD0" wp14:editId="24C99A95">
            <wp:simplePos x="0" y="0"/>
            <wp:positionH relativeFrom="column">
              <wp:posOffset>3090545</wp:posOffset>
            </wp:positionH>
            <wp:positionV relativeFrom="paragraph">
              <wp:posOffset>123190</wp:posOffset>
            </wp:positionV>
            <wp:extent cx="2120265" cy="1565910"/>
            <wp:effectExtent l="0" t="0" r="0" b="0"/>
            <wp:wrapTight wrapText="bothSides">
              <wp:wrapPolygon edited="0">
                <wp:start x="0" y="0"/>
                <wp:lineTo x="0" y="21285"/>
                <wp:lineTo x="21348" y="21285"/>
                <wp:lineTo x="21348"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20265" cy="1565910"/>
                    </a:xfrm>
                    <a:prstGeom prst="rect">
                      <a:avLst/>
                    </a:prstGeom>
                  </pic:spPr>
                </pic:pic>
              </a:graphicData>
            </a:graphic>
            <wp14:sizeRelH relativeFrom="margin">
              <wp14:pctWidth>0</wp14:pctWidth>
            </wp14:sizeRelH>
            <wp14:sizeRelV relativeFrom="margin">
              <wp14:pctHeight>0</wp14:pctHeight>
            </wp14:sizeRelV>
          </wp:anchor>
        </w:drawing>
      </w:r>
      <w:r w:rsidR="00577031">
        <w:drawing>
          <wp:inline distT="0" distB="0" distL="0" distR="0" wp14:anchorId="653C0C8F" wp14:editId="4BBAC043">
            <wp:extent cx="2160000" cy="16416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60000" cy="1641600"/>
                    </a:xfrm>
                    <a:prstGeom prst="rect">
                      <a:avLst/>
                    </a:prstGeom>
                  </pic:spPr>
                </pic:pic>
              </a:graphicData>
            </a:graphic>
          </wp:inline>
        </w:drawing>
      </w:r>
    </w:p>
    <w:p w:rsidR="007A167E" w:rsidRDefault="007A167E" w:rsidP="007F013D">
      <w:pPr>
        <w:pStyle w:val="aa"/>
        <w:rPr>
          <w:rFonts w:ascii="Consolas" w:hAnsi="Consolas" w:cs="Consolas"/>
          <w:b/>
          <w:bCs/>
          <w:sz w:val="16"/>
          <w:szCs w:val="16"/>
          <w:lang w:val="en-US"/>
        </w:rPr>
      </w:pPr>
    </w:p>
    <w:p w:rsidR="007A167E" w:rsidRDefault="007A167E" w:rsidP="007F013D">
      <w:pPr>
        <w:pStyle w:val="aa"/>
        <w:rPr>
          <w:rFonts w:ascii="Consolas" w:hAnsi="Consolas" w:cs="Consolas"/>
          <w:b/>
          <w:bCs/>
          <w:sz w:val="16"/>
          <w:szCs w:val="16"/>
          <w:lang w:val="en-US"/>
        </w:rPr>
      </w:pPr>
    </w:p>
    <w:p w:rsidR="00C74E1F" w:rsidRPr="007A167E" w:rsidRDefault="00C74E1F" w:rsidP="00C74E1F">
      <w:pPr>
        <w:pStyle w:val="af1"/>
      </w:pPr>
      <w:r w:rsidRPr="007A167E">
        <w:t>Human.face; // undefined</w:t>
      </w:r>
    </w:p>
    <w:p w:rsidR="00C74E1F" w:rsidRDefault="00C74E1F" w:rsidP="00C74E1F">
      <w:pPr>
        <w:pStyle w:val="af1"/>
        <w:rPr>
          <w:lang w:val="en-US"/>
        </w:rPr>
      </w:pPr>
      <w:r w:rsidRPr="007A167E">
        <w:t>Megahuman.face; // undefined</w:t>
      </w:r>
    </w:p>
    <w:p w:rsidR="007A167E" w:rsidRDefault="007A167E" w:rsidP="007F013D">
      <w:pPr>
        <w:pStyle w:val="aa"/>
        <w:rPr>
          <w:rFonts w:ascii="Consolas" w:hAnsi="Consolas" w:cs="Consolas"/>
          <w:b/>
          <w:bCs/>
          <w:sz w:val="16"/>
          <w:szCs w:val="16"/>
          <w:lang w:val="en-US"/>
        </w:rPr>
      </w:pPr>
    </w:p>
    <w:p w:rsidR="007A167E" w:rsidRDefault="007A167E" w:rsidP="007F013D">
      <w:pPr>
        <w:pStyle w:val="aa"/>
        <w:rPr>
          <w:rFonts w:ascii="Consolas" w:hAnsi="Consolas" w:cs="Consolas"/>
          <w:b/>
          <w:bCs/>
          <w:sz w:val="16"/>
          <w:szCs w:val="16"/>
          <w:lang w:val="en-US"/>
        </w:rPr>
      </w:pPr>
      <w:r>
        <w:lastRenderedPageBreak/>
        <w:drawing>
          <wp:inline distT="0" distB="0" distL="0" distR="0" wp14:anchorId="566E9CE9" wp14:editId="6C8676ED">
            <wp:extent cx="1789200" cy="1148400"/>
            <wp:effectExtent l="0" t="0" r="190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89200" cy="1148400"/>
                    </a:xfrm>
                    <a:prstGeom prst="rect">
                      <a:avLst/>
                    </a:prstGeom>
                  </pic:spPr>
                </pic:pic>
              </a:graphicData>
            </a:graphic>
          </wp:inline>
        </w:drawing>
      </w:r>
    </w:p>
    <w:p w:rsidR="00C74E1F" w:rsidRDefault="00C74E1F" w:rsidP="00C74E1F">
      <w:pPr>
        <w:pStyle w:val="aa"/>
        <w:rPr>
          <w:rFonts w:ascii="Consolas" w:hAnsi="Consolas" w:cs="Consolas"/>
          <w:b/>
          <w:bCs/>
          <w:sz w:val="16"/>
          <w:szCs w:val="16"/>
          <w:lang w:val="en-US"/>
        </w:rPr>
      </w:pPr>
    </w:p>
    <w:p w:rsidR="00C74E1F" w:rsidRDefault="00C74E1F" w:rsidP="00C74E1F">
      <w:pPr>
        <w:pStyle w:val="aa"/>
        <w:rPr>
          <w:rFonts w:ascii="Consolas" w:hAnsi="Consolas" w:cs="Consolas"/>
          <w:b/>
          <w:bCs/>
          <w:sz w:val="16"/>
          <w:szCs w:val="16"/>
          <w:lang w:val="en-US"/>
        </w:rPr>
      </w:pPr>
    </w:p>
    <w:p w:rsidR="00C74E1F" w:rsidRDefault="00C74E1F" w:rsidP="00C74E1F">
      <w:pPr>
        <w:pStyle w:val="aa"/>
        <w:rPr>
          <w:rFonts w:ascii="Consolas" w:hAnsi="Consolas" w:cs="Consolas"/>
          <w:b/>
          <w:bCs/>
          <w:sz w:val="16"/>
          <w:szCs w:val="16"/>
          <w:lang w:val="en-US"/>
        </w:rPr>
      </w:pPr>
    </w:p>
    <w:p w:rsidR="00C74E1F" w:rsidRPr="00C74E1F" w:rsidRDefault="00C74E1F" w:rsidP="00C74E1F">
      <w:pPr>
        <w:pStyle w:val="af1"/>
      </w:pPr>
      <w:r w:rsidRPr="00C74E1F">
        <w:t>Human.face; // undefined</w:t>
      </w:r>
    </w:p>
    <w:p w:rsidR="00C74E1F" w:rsidRPr="00C74E1F" w:rsidRDefault="00C74E1F" w:rsidP="00C74E1F">
      <w:pPr>
        <w:pStyle w:val="af1"/>
      </w:pPr>
      <w:r w:rsidRPr="00C74E1F">
        <w:t>Megahuman.face; // undefined</w:t>
      </w:r>
    </w:p>
    <w:p w:rsidR="00C74E1F" w:rsidRPr="00C74E1F" w:rsidRDefault="00C74E1F" w:rsidP="00C74E1F">
      <w:pPr>
        <w:pStyle w:val="af1"/>
      </w:pPr>
      <w:r w:rsidRPr="00C74E1F">
        <w:t>Human.face = “okay”;</w:t>
      </w:r>
    </w:p>
    <w:p w:rsidR="00C74E1F" w:rsidRPr="00C74E1F" w:rsidRDefault="00C74E1F" w:rsidP="00C74E1F">
      <w:pPr>
        <w:pStyle w:val="af1"/>
      </w:pPr>
      <w:r w:rsidRPr="00C74E1F">
        <w:t>Human.face; // “okay”</w:t>
      </w:r>
    </w:p>
    <w:p w:rsidR="00C74E1F" w:rsidRPr="00577031" w:rsidRDefault="00C74E1F" w:rsidP="00C74E1F">
      <w:pPr>
        <w:pStyle w:val="af1"/>
        <w:rPr>
          <w:lang w:val="en-US"/>
        </w:rPr>
      </w:pPr>
      <w:r w:rsidRPr="00C74E1F">
        <w:t>Megahuman.face; // “okay”</w:t>
      </w:r>
    </w:p>
    <w:p w:rsidR="007A167E" w:rsidRDefault="007A167E" w:rsidP="007F013D">
      <w:pPr>
        <w:pStyle w:val="aa"/>
        <w:rPr>
          <w:rFonts w:ascii="Consolas" w:hAnsi="Consolas" w:cs="Consolas"/>
          <w:b/>
          <w:bCs/>
          <w:sz w:val="16"/>
          <w:szCs w:val="16"/>
          <w:lang w:val="en-US"/>
        </w:rPr>
      </w:pPr>
    </w:p>
    <w:p w:rsidR="007A167E" w:rsidRDefault="00D82456" w:rsidP="007F013D">
      <w:pPr>
        <w:pStyle w:val="aa"/>
        <w:rPr>
          <w:rFonts w:ascii="Consolas" w:hAnsi="Consolas" w:cs="Consolas"/>
          <w:b/>
          <w:bCs/>
          <w:sz w:val="16"/>
          <w:szCs w:val="16"/>
          <w:lang w:val="en-US"/>
        </w:rPr>
      </w:pPr>
      <w:r w:rsidRPr="00D82456">
        <w:rPr>
          <w:rFonts w:ascii="Consolas" w:hAnsi="Consolas" w:cs="Consolas"/>
          <w:b/>
          <w:bCs/>
          <w:sz w:val="16"/>
          <w:szCs w:val="16"/>
        </w:rPr>
        <w:drawing>
          <wp:inline distT="0" distB="0" distL="0" distR="0" wp14:anchorId="7D8D4B98" wp14:editId="3099FCD5">
            <wp:extent cx="1767600" cy="1144800"/>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767600" cy="1144800"/>
                    </a:xfrm>
                    <a:prstGeom prst="rect">
                      <a:avLst/>
                    </a:prstGeom>
                  </pic:spPr>
                </pic:pic>
              </a:graphicData>
            </a:graphic>
          </wp:inline>
        </w:drawing>
      </w:r>
    </w:p>
    <w:p w:rsidR="00C74E1F" w:rsidRDefault="00C74E1F" w:rsidP="007F013D">
      <w:pPr>
        <w:pStyle w:val="aa"/>
        <w:rPr>
          <w:rFonts w:ascii="Consolas" w:hAnsi="Consolas" w:cs="Consolas"/>
          <w:b/>
          <w:bCs/>
          <w:sz w:val="16"/>
          <w:szCs w:val="16"/>
          <w:lang w:val="en-US"/>
        </w:rPr>
      </w:pPr>
    </w:p>
    <w:p w:rsidR="00C74E1F" w:rsidRDefault="00C74E1F" w:rsidP="007F013D">
      <w:pPr>
        <w:pStyle w:val="aa"/>
        <w:rPr>
          <w:rFonts w:ascii="Consolas" w:hAnsi="Consolas" w:cs="Consolas"/>
          <w:b/>
          <w:bCs/>
          <w:sz w:val="16"/>
          <w:szCs w:val="16"/>
        </w:rPr>
      </w:pPr>
      <w:r w:rsidRPr="0077705C">
        <w:rPr>
          <w:rFonts w:ascii="Consolas" w:hAnsi="Consolas" w:cs="Consolas"/>
          <w:b/>
          <w:bCs/>
          <w:sz w:val="16"/>
          <w:szCs w:val="16"/>
        </w:rPr>
        <w:t>Как указать прототип?</w:t>
      </w:r>
    </w:p>
    <w:p w:rsidR="0077705C" w:rsidRPr="0077705C" w:rsidRDefault="0077705C" w:rsidP="007F013D">
      <w:pPr>
        <w:pStyle w:val="aa"/>
        <w:rPr>
          <w:rFonts w:ascii="Consolas" w:hAnsi="Consolas" w:cs="Consolas"/>
          <w:b/>
          <w:bCs/>
          <w:sz w:val="16"/>
          <w:szCs w:val="16"/>
        </w:rPr>
      </w:pPr>
    </w:p>
    <w:p w:rsidR="00C74E1F" w:rsidRPr="00C74E1F" w:rsidRDefault="0077705C" w:rsidP="00C74E1F">
      <w:pPr>
        <w:pStyle w:val="af1"/>
      </w:pPr>
      <w:r>
        <mc:AlternateContent>
          <mc:Choice Requires="wps">
            <w:drawing>
              <wp:anchor distT="0" distB="0" distL="114300" distR="114300" simplePos="0" relativeHeight="251693056" behindDoc="0" locked="0" layoutInCell="1" allowOverlap="1" wp14:anchorId="1E853F8A" wp14:editId="78E34189">
                <wp:simplePos x="0" y="0"/>
                <wp:positionH relativeFrom="column">
                  <wp:posOffset>-358486</wp:posOffset>
                </wp:positionH>
                <wp:positionV relativeFrom="paragraph">
                  <wp:posOffset>49588</wp:posOffset>
                </wp:positionV>
                <wp:extent cx="306070" cy="0"/>
                <wp:effectExtent l="0" t="76200" r="17780" b="114300"/>
                <wp:wrapNone/>
                <wp:docPr id="104" name="Прямая со стрелкой 104"/>
                <wp:cNvGraphicFramePr/>
                <a:graphic xmlns:a="http://schemas.openxmlformats.org/drawingml/2006/main">
                  <a:graphicData uri="http://schemas.microsoft.com/office/word/2010/wordprocessingShape">
                    <wps:wsp>
                      <wps:cNvCnPr/>
                      <wps:spPr>
                        <a:xfrm>
                          <a:off x="0" y="0"/>
                          <a:ext cx="30607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104" o:spid="_x0000_s1026" type="#_x0000_t32" style="position:absolute;margin-left:-28.25pt;margin-top:3.9pt;width:24.1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" strokecolor="#4579b8 [3044]">
                <v:stroke endarrow="open"/>
              </v:shape>
            </w:pict>
          </mc:Fallback>
        </mc:AlternateContent>
      </w:r>
      <w:r>
        <mc:AlternateContent>
          <mc:Choice Requires="wps">
            <w:drawing>
              <wp:anchor distT="0" distB="0" distL="114300" distR="114300" simplePos="0" relativeHeight="251692032" behindDoc="0" locked="0" layoutInCell="1" allowOverlap="1" wp14:anchorId="41560BA5" wp14:editId="1D09A1EB">
                <wp:simplePos x="0" y="0"/>
                <wp:positionH relativeFrom="column">
                  <wp:posOffset>-358775</wp:posOffset>
                </wp:positionH>
                <wp:positionV relativeFrom="paragraph">
                  <wp:posOffset>49530</wp:posOffset>
                </wp:positionV>
                <wp:extent cx="0" cy="721995"/>
                <wp:effectExtent l="0" t="0" r="19050" b="20955"/>
                <wp:wrapNone/>
                <wp:docPr id="103" name="Прямая соединительная линия 103"/>
                <wp:cNvGraphicFramePr/>
                <a:graphic xmlns:a="http://schemas.openxmlformats.org/drawingml/2006/main">
                  <a:graphicData uri="http://schemas.microsoft.com/office/word/2010/wordprocessingShape">
                    <wps:wsp>
                      <wps:cNvCnPr/>
                      <wps:spPr>
                        <a:xfrm flipV="1">
                          <a:off x="0" y="0"/>
                          <a:ext cx="0" cy="7219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3"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5pt,3.9pt" to="-28.2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" strokecolor="#4579b8 [3044]"/>
            </w:pict>
          </mc:Fallback>
        </mc:AlternateContent>
      </w:r>
      <w:r w:rsidR="00C74E1F" w:rsidRPr="00C74E1F">
        <w:t xml:space="preserve">var </w:t>
      </w:r>
      <w:r w:rsidR="00C74E1F" w:rsidRPr="00C74E1F">
        <w:rPr>
          <w:color w:val="984806" w:themeColor="accent6" w:themeShade="80"/>
        </w:rPr>
        <w:t xml:space="preserve">Human </w:t>
      </w:r>
      <w:r w:rsidR="00C74E1F" w:rsidRPr="00C74E1F">
        <w:t>= {</w:t>
      </w:r>
    </w:p>
    <w:p w:rsidR="00C74E1F" w:rsidRPr="00C74E1F" w:rsidRDefault="00C74E1F" w:rsidP="00C74E1F">
      <w:pPr>
        <w:pStyle w:val="af1"/>
      </w:pPr>
      <w:r w:rsidRPr="00C74E1F">
        <w:t>type : “Human”,</w:t>
      </w:r>
    </w:p>
    <w:p w:rsidR="00C74E1F" w:rsidRPr="00C74E1F" w:rsidRDefault="00C74E1F" w:rsidP="00C74E1F">
      <w:pPr>
        <w:pStyle w:val="af1"/>
      </w:pPr>
      <w:r w:rsidRPr="00C74E1F">
        <w:t>head : 1,</w:t>
      </w:r>
    </w:p>
    <w:p w:rsidR="00C74E1F" w:rsidRPr="00C74E1F" w:rsidRDefault="00C74E1F" w:rsidP="00C74E1F">
      <w:pPr>
        <w:pStyle w:val="af1"/>
      </w:pPr>
      <w:r w:rsidRPr="00C74E1F">
        <w:t>legs : 2</w:t>
      </w:r>
    </w:p>
    <w:p w:rsidR="00C74E1F" w:rsidRDefault="00C74E1F" w:rsidP="00C74E1F">
      <w:pPr>
        <w:pStyle w:val="af1"/>
      </w:pPr>
      <w:r w:rsidRPr="00C74E1F">
        <w:t>};</w:t>
      </w:r>
    </w:p>
    <w:p w:rsidR="00C74E1F" w:rsidRPr="00C74E1F" w:rsidRDefault="00C74E1F" w:rsidP="00C74E1F">
      <w:pPr>
        <w:pStyle w:val="af1"/>
      </w:pPr>
    </w:p>
    <w:p w:rsidR="00C74E1F" w:rsidRPr="00C74E1F" w:rsidRDefault="0077705C" w:rsidP="00C74E1F">
      <w:pPr>
        <w:pStyle w:val="af1"/>
      </w:pPr>
      <w:r>
        <mc:AlternateContent>
          <mc:Choice Requires="wps">
            <w:drawing>
              <wp:anchor distT="0" distB="0" distL="114300" distR="114300" simplePos="0" relativeHeight="251691008" behindDoc="0" locked="0" layoutInCell="1" allowOverlap="1" wp14:anchorId="15957A35" wp14:editId="227E01D2">
                <wp:simplePos x="0" y="0"/>
                <wp:positionH relativeFrom="column">
                  <wp:posOffset>-358486</wp:posOffset>
                </wp:positionH>
                <wp:positionV relativeFrom="paragraph">
                  <wp:posOffset>58016</wp:posOffset>
                </wp:positionV>
                <wp:extent cx="306531" cy="0"/>
                <wp:effectExtent l="0" t="0" r="17780" b="19050"/>
                <wp:wrapNone/>
                <wp:docPr id="102" name="Прямая соединительная линия 102"/>
                <wp:cNvGraphicFramePr/>
                <a:graphic xmlns:a="http://schemas.openxmlformats.org/drawingml/2006/main">
                  <a:graphicData uri="http://schemas.microsoft.com/office/word/2010/wordprocessingShape">
                    <wps:wsp>
                      <wps:cNvCnPr/>
                      <wps:spPr>
                        <a:xfrm flipH="1">
                          <a:off x="0" y="0"/>
                          <a:ext cx="30653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2"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5pt,4.55pt" to="-4.1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" strokecolor="#4579b8 [3044]"/>
            </w:pict>
          </mc:Fallback>
        </mc:AlternateContent>
      </w:r>
      <w:r w:rsidR="00C74E1F" w:rsidRPr="00C74E1F">
        <w:t xml:space="preserve">var </w:t>
      </w:r>
      <w:r w:rsidR="00C74E1F" w:rsidRPr="00C74E1F">
        <w:rPr>
          <w:color w:val="7030A0"/>
        </w:rPr>
        <w:t xml:space="preserve">Megahuman </w:t>
      </w:r>
      <w:r w:rsidR="00C74E1F" w:rsidRPr="00C74E1F">
        <w:t>= Object.create(Human);</w:t>
      </w:r>
    </w:p>
    <w:p w:rsidR="00D82456" w:rsidRDefault="00D82456" w:rsidP="007F013D">
      <w:pPr>
        <w:pStyle w:val="aa"/>
        <w:rPr>
          <w:rFonts w:ascii="Consolas" w:hAnsi="Consolas" w:cs="Consolas"/>
          <w:b/>
          <w:bCs/>
          <w:sz w:val="16"/>
          <w:szCs w:val="16"/>
        </w:rPr>
      </w:pPr>
    </w:p>
    <w:p w:rsidR="0077705C" w:rsidRDefault="0077705C" w:rsidP="007F013D">
      <w:pPr>
        <w:pStyle w:val="aa"/>
        <w:rPr>
          <w:rFonts w:ascii="Consolas" w:hAnsi="Consolas" w:cs="Consolas"/>
          <w:b/>
          <w:bCs/>
          <w:sz w:val="16"/>
          <w:szCs w:val="16"/>
        </w:rPr>
      </w:pPr>
      <w:r>
        <w:rPr>
          <w:rFonts w:ascii="Consolas" w:hAnsi="Consolas" w:cs="Consolas"/>
          <w:b/>
          <w:bCs/>
          <w:sz w:val="16"/>
          <w:szCs w:val="16"/>
        </w:rPr>
        <w:t>Как удалить свойство?</w:t>
      </w:r>
    </w:p>
    <w:p w:rsidR="0077705C" w:rsidRDefault="0077705C" w:rsidP="007F013D">
      <w:pPr>
        <w:pStyle w:val="aa"/>
        <w:rPr>
          <w:rFonts w:ascii="Consolas" w:hAnsi="Consolas" w:cs="Consolas"/>
          <w:b/>
          <w:bCs/>
          <w:sz w:val="16"/>
          <w:szCs w:val="16"/>
        </w:rPr>
      </w:pPr>
    </w:p>
    <w:p w:rsidR="0077705C" w:rsidRPr="0077705C" w:rsidRDefault="0077705C" w:rsidP="0077705C">
      <w:pPr>
        <w:pStyle w:val="af1"/>
      </w:pPr>
      <w:r w:rsidRPr="0077705C">
        <w:t xml:space="preserve">var </w:t>
      </w:r>
      <w:r w:rsidRPr="00564254">
        <w:rPr>
          <w:color w:val="984806" w:themeColor="accent6" w:themeShade="80"/>
        </w:rPr>
        <w:t xml:space="preserve">Human </w:t>
      </w:r>
      <w:r w:rsidRPr="0077705C">
        <w:t>= {</w:t>
      </w:r>
    </w:p>
    <w:p w:rsidR="0077705C" w:rsidRPr="0077705C" w:rsidRDefault="0077705C" w:rsidP="0077705C">
      <w:pPr>
        <w:pStyle w:val="af1"/>
      </w:pPr>
      <w:r w:rsidRPr="0077705C">
        <w:t>type : “Human”,</w:t>
      </w:r>
    </w:p>
    <w:p w:rsidR="0077705C" w:rsidRPr="0077705C" w:rsidRDefault="00564254" w:rsidP="0077705C">
      <w:pPr>
        <w:pStyle w:val="af1"/>
      </w:pPr>
      <w:r>
        <w:rPr>
          <w:color w:val="7030A0"/>
        </w:rPr>
        <mc:AlternateContent>
          <mc:Choice Requires="wps">
            <w:drawing>
              <wp:anchor distT="0" distB="0" distL="114300" distR="114300" simplePos="0" relativeHeight="251696128" behindDoc="0" locked="0" layoutInCell="1" allowOverlap="1" wp14:anchorId="5718A277" wp14:editId="671D8C84">
                <wp:simplePos x="0" y="0"/>
                <wp:positionH relativeFrom="column">
                  <wp:posOffset>-342900</wp:posOffset>
                </wp:positionH>
                <wp:positionV relativeFrom="paragraph">
                  <wp:posOffset>55880</wp:posOffset>
                </wp:positionV>
                <wp:extent cx="238760" cy="0"/>
                <wp:effectExtent l="0" t="76200" r="27940" b="114300"/>
                <wp:wrapNone/>
                <wp:docPr id="107" name="Прямая со стрелкой 107"/>
                <wp:cNvGraphicFramePr/>
                <a:graphic xmlns:a="http://schemas.openxmlformats.org/drawingml/2006/main">
                  <a:graphicData uri="http://schemas.microsoft.com/office/word/2010/wordprocessingShape">
                    <wps:wsp>
                      <wps:cNvCnPr/>
                      <wps:spPr>
                        <a:xfrm>
                          <a:off x="0" y="0"/>
                          <a:ext cx="2387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07" o:spid="_x0000_s1026" type="#_x0000_t32" style="position:absolute;margin-left:-27pt;margin-top:4.4pt;width:18.8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" strokecolor="#4579b8 [3044]">
                <v:stroke endarrow="open"/>
              </v:shape>
            </w:pict>
          </mc:Fallback>
        </mc:AlternateContent>
      </w:r>
      <w:r>
        <w:rPr>
          <w:color w:val="7030A0"/>
        </w:rPr>
        <mc:AlternateContent>
          <mc:Choice Requires="wps">
            <w:drawing>
              <wp:anchor distT="0" distB="0" distL="114300" distR="114300" simplePos="0" relativeHeight="251695104" behindDoc="0" locked="0" layoutInCell="1" allowOverlap="1" wp14:anchorId="73A48342" wp14:editId="094C7CFB">
                <wp:simplePos x="0" y="0"/>
                <wp:positionH relativeFrom="column">
                  <wp:posOffset>-342900</wp:posOffset>
                </wp:positionH>
                <wp:positionV relativeFrom="paragraph">
                  <wp:posOffset>56515</wp:posOffset>
                </wp:positionV>
                <wp:extent cx="15240" cy="706120"/>
                <wp:effectExtent l="0" t="0" r="22860" b="17780"/>
                <wp:wrapNone/>
                <wp:docPr id="106" name="Прямая соединительная линия 106"/>
                <wp:cNvGraphicFramePr/>
                <a:graphic xmlns:a="http://schemas.openxmlformats.org/drawingml/2006/main">
                  <a:graphicData uri="http://schemas.microsoft.com/office/word/2010/wordprocessingShape">
                    <wps:wsp>
                      <wps:cNvCnPr/>
                      <wps:spPr>
                        <a:xfrm flipH="1" flipV="1">
                          <a:off x="0" y="0"/>
                          <a:ext cx="15240" cy="706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6"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4.45pt" to="-25.8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" strokecolor="#4579b8 [3044]"/>
            </w:pict>
          </mc:Fallback>
        </mc:AlternateContent>
      </w:r>
      <w:r w:rsidR="0077705C" w:rsidRPr="0077705C">
        <w:t>head : 1,</w:t>
      </w:r>
    </w:p>
    <w:p w:rsidR="0077705C" w:rsidRPr="0077705C" w:rsidRDefault="0077705C" w:rsidP="0077705C">
      <w:pPr>
        <w:pStyle w:val="af1"/>
      </w:pPr>
      <w:r w:rsidRPr="0077705C">
        <w:t>legs : 2</w:t>
      </w:r>
    </w:p>
    <w:p w:rsidR="0077705C" w:rsidRPr="0077705C" w:rsidRDefault="0077705C" w:rsidP="0077705C">
      <w:pPr>
        <w:pStyle w:val="af1"/>
      </w:pPr>
      <w:r w:rsidRPr="0077705C">
        <w:t>};</w:t>
      </w:r>
    </w:p>
    <w:p w:rsidR="0077705C" w:rsidRPr="0077705C" w:rsidRDefault="0077705C" w:rsidP="0077705C">
      <w:pPr>
        <w:pStyle w:val="af1"/>
      </w:pPr>
      <w:r w:rsidRPr="0077705C">
        <w:t xml:space="preserve">var </w:t>
      </w:r>
      <w:r w:rsidRPr="00564254">
        <w:rPr>
          <w:color w:val="7030A0"/>
        </w:rPr>
        <w:t xml:space="preserve">Megahuman </w:t>
      </w:r>
      <w:r w:rsidRPr="0077705C">
        <w:t>= Object.create(Human);</w:t>
      </w:r>
    </w:p>
    <w:p w:rsidR="0077705C" w:rsidRPr="0077705C" w:rsidRDefault="0077705C" w:rsidP="0077705C">
      <w:pPr>
        <w:pStyle w:val="af1"/>
      </w:pPr>
      <w:r w:rsidRPr="00564254">
        <w:rPr>
          <w:color w:val="7030A0"/>
        </w:rPr>
        <w:t>Megahuman</w:t>
      </w:r>
      <w:r w:rsidRPr="0077705C">
        <w:t xml:space="preserve">.head = </w:t>
      </w:r>
      <w:r w:rsidRPr="00564254">
        <w:rPr>
          <w:rStyle w:val="af0"/>
        </w:rPr>
        <w:t>2</w:t>
      </w:r>
      <w:r w:rsidRPr="0077705C">
        <w:t>;</w:t>
      </w:r>
    </w:p>
    <w:p w:rsidR="0077705C" w:rsidRPr="0077705C" w:rsidRDefault="0077705C" w:rsidP="0077705C">
      <w:pPr>
        <w:pStyle w:val="af1"/>
      </w:pPr>
      <w:r w:rsidRPr="00564254">
        <w:rPr>
          <w:rStyle w:val="af0"/>
        </w:rPr>
        <w:t>delete</w:t>
      </w:r>
      <w:r w:rsidRPr="0077705C">
        <w:t xml:space="preserve"> </w:t>
      </w:r>
      <w:r w:rsidRPr="00564254">
        <w:rPr>
          <w:color w:val="7030A0"/>
        </w:rPr>
        <w:t>Megahuman</w:t>
      </w:r>
      <w:r w:rsidRPr="0077705C">
        <w:t>.head;</w:t>
      </w:r>
    </w:p>
    <w:p w:rsidR="0077705C" w:rsidRPr="0077705C" w:rsidRDefault="00564254" w:rsidP="0077705C">
      <w:pPr>
        <w:pStyle w:val="af1"/>
      </w:pPr>
      <w:r>
        <w:rPr>
          <w:color w:val="7030A0"/>
        </w:rPr>
        <mc:AlternateContent>
          <mc:Choice Requires="wps">
            <w:drawing>
              <wp:anchor distT="0" distB="0" distL="114300" distR="114300" simplePos="0" relativeHeight="251694080" behindDoc="0" locked="0" layoutInCell="1" allowOverlap="1" wp14:anchorId="5663625A" wp14:editId="3DC1073D">
                <wp:simplePos x="0" y="0"/>
                <wp:positionH relativeFrom="column">
                  <wp:posOffset>-327314</wp:posOffset>
                </wp:positionH>
                <wp:positionV relativeFrom="paragraph">
                  <wp:posOffset>49645</wp:posOffset>
                </wp:positionV>
                <wp:extent cx="275359" cy="0"/>
                <wp:effectExtent l="0" t="0" r="10795" b="19050"/>
                <wp:wrapNone/>
                <wp:docPr id="105" name="Прямая соединительная линия 105"/>
                <wp:cNvGraphicFramePr/>
                <a:graphic xmlns:a="http://schemas.openxmlformats.org/drawingml/2006/main">
                  <a:graphicData uri="http://schemas.microsoft.com/office/word/2010/wordprocessingShape">
                    <wps:wsp>
                      <wps:cNvCnPr/>
                      <wps:spPr>
                        <a:xfrm flipH="1">
                          <a:off x="0" y="0"/>
                          <a:ext cx="27535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5"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5pt,3.9pt" to="-4.0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" strokecolor="#4579b8 [3044]"/>
            </w:pict>
          </mc:Fallback>
        </mc:AlternateContent>
      </w:r>
      <w:r w:rsidR="0077705C" w:rsidRPr="00564254">
        <w:rPr>
          <w:color w:val="7030A0"/>
        </w:rPr>
        <w:t>Megahuman</w:t>
      </w:r>
      <w:r w:rsidR="0077705C" w:rsidRPr="0077705C">
        <w:t xml:space="preserve">.head; // </w:t>
      </w:r>
      <w:r w:rsidR="0077705C" w:rsidRPr="00564254">
        <w:rPr>
          <w:rStyle w:val="af0"/>
        </w:rPr>
        <w:t>1</w:t>
      </w:r>
    </w:p>
    <w:p w:rsidR="0077705C" w:rsidRDefault="0077705C" w:rsidP="007F013D">
      <w:pPr>
        <w:pStyle w:val="aa"/>
        <w:rPr>
          <w:rFonts w:ascii="Consolas" w:hAnsi="Consolas" w:cs="Consolas"/>
          <w:b/>
          <w:bCs/>
          <w:sz w:val="16"/>
          <w:szCs w:val="16"/>
        </w:rPr>
      </w:pPr>
    </w:p>
    <w:p w:rsidR="007F013D" w:rsidRPr="001849BD" w:rsidRDefault="007F013D" w:rsidP="007F013D">
      <w:pPr>
        <w:pStyle w:val="aa"/>
        <w:rPr>
          <w:rFonts w:ascii="Consolas" w:hAnsi="Consolas" w:cs="Consolas"/>
          <w:b/>
          <w:bCs/>
          <w:sz w:val="16"/>
          <w:szCs w:val="16"/>
        </w:rPr>
      </w:pPr>
      <w:r w:rsidRPr="00945E69">
        <w:rPr>
          <w:rFonts w:ascii="Consolas" w:hAnsi="Consolas" w:cs="Consolas"/>
          <w:b/>
          <w:bCs/>
          <w:sz w:val="16"/>
          <w:szCs w:val="16"/>
        </w:rPr>
        <w:t>Итого</w:t>
      </w:r>
    </w:p>
    <w:p w:rsidR="007F013D" w:rsidRPr="001849BD" w:rsidRDefault="007F013D" w:rsidP="007F013D">
      <w:pPr>
        <w:pStyle w:val="aa"/>
        <w:rPr>
          <w:rFonts w:ascii="Consolas" w:hAnsi="Consolas" w:cs="Consolas"/>
          <w:sz w:val="16"/>
          <w:szCs w:val="16"/>
        </w:rPr>
      </w:pPr>
      <w:r w:rsidRPr="001849BD">
        <w:rPr>
          <w:rFonts w:ascii="Consolas" w:hAnsi="Consolas" w:cs="Consolas"/>
          <w:sz w:val="16"/>
          <w:szCs w:val="16"/>
        </w:rPr>
        <w:t>Объекты – это ассоциативные массивы с дополнительными возможностями:</w:t>
      </w:r>
    </w:p>
    <w:p w:rsidR="007F013D" w:rsidRPr="001849BD" w:rsidRDefault="007F013D" w:rsidP="007F013D">
      <w:pPr>
        <w:pStyle w:val="aa"/>
        <w:numPr>
          <w:ilvl w:val="0"/>
          <w:numId w:val="45"/>
        </w:numPr>
        <w:rPr>
          <w:rFonts w:ascii="Consolas" w:hAnsi="Consolas" w:cs="Consolas"/>
          <w:sz w:val="16"/>
          <w:szCs w:val="16"/>
        </w:rPr>
      </w:pPr>
      <w:r w:rsidRPr="001849BD">
        <w:rPr>
          <w:rFonts w:ascii="Consolas" w:hAnsi="Consolas" w:cs="Consolas"/>
          <w:sz w:val="16"/>
          <w:szCs w:val="16"/>
        </w:rPr>
        <w:t xml:space="preserve">Доступ к элементам осуществляется: </w:t>
      </w:r>
    </w:p>
    <w:p w:rsidR="007F013D" w:rsidRPr="001849BD" w:rsidRDefault="007F013D" w:rsidP="007F013D">
      <w:pPr>
        <w:pStyle w:val="aa"/>
        <w:numPr>
          <w:ilvl w:val="1"/>
          <w:numId w:val="45"/>
        </w:numPr>
        <w:rPr>
          <w:rFonts w:ascii="Consolas" w:hAnsi="Consolas" w:cs="Consolas"/>
          <w:sz w:val="16"/>
          <w:szCs w:val="16"/>
        </w:rPr>
      </w:pPr>
      <w:r w:rsidRPr="001849BD">
        <w:rPr>
          <w:rFonts w:ascii="Consolas" w:hAnsi="Consolas" w:cs="Consolas"/>
          <w:sz w:val="16"/>
          <w:szCs w:val="16"/>
        </w:rPr>
        <w:t>Напрямую по ключу obj.prop = 5</w:t>
      </w:r>
    </w:p>
    <w:p w:rsidR="007F013D" w:rsidRPr="001849BD" w:rsidRDefault="007F013D" w:rsidP="007F013D">
      <w:pPr>
        <w:pStyle w:val="aa"/>
        <w:numPr>
          <w:ilvl w:val="1"/>
          <w:numId w:val="45"/>
        </w:numPr>
        <w:rPr>
          <w:rFonts w:ascii="Consolas" w:hAnsi="Consolas" w:cs="Consolas"/>
          <w:sz w:val="16"/>
          <w:szCs w:val="16"/>
        </w:rPr>
      </w:pPr>
      <w:r w:rsidRPr="001849BD">
        <w:rPr>
          <w:rFonts w:ascii="Consolas" w:hAnsi="Consolas" w:cs="Consolas"/>
          <w:sz w:val="16"/>
          <w:szCs w:val="16"/>
        </w:rPr>
        <w:t>Через переменную, в которой хранится ключ:</w:t>
      </w:r>
    </w:p>
    <w:p w:rsidR="007F013D" w:rsidRPr="001849BD" w:rsidRDefault="007F013D" w:rsidP="007F013D">
      <w:pPr>
        <w:pStyle w:val="aa"/>
        <w:numPr>
          <w:ilvl w:val="1"/>
          <w:numId w:val="45"/>
        </w:numPr>
        <w:rPr>
          <w:rFonts w:ascii="Consolas" w:hAnsi="Consolas" w:cs="Consolas"/>
          <w:sz w:val="16"/>
          <w:szCs w:val="16"/>
        </w:rPr>
      </w:pPr>
      <w:r w:rsidRPr="001849BD">
        <w:rPr>
          <w:rFonts w:ascii="Consolas" w:hAnsi="Consolas" w:cs="Consolas"/>
          <w:sz w:val="16"/>
          <w:szCs w:val="16"/>
        </w:rPr>
        <w:t>var key = "prop";</w:t>
      </w:r>
    </w:p>
    <w:p w:rsidR="007F013D" w:rsidRPr="001849BD" w:rsidRDefault="007F013D" w:rsidP="007F013D">
      <w:pPr>
        <w:pStyle w:val="af1"/>
      </w:pPr>
      <w:r w:rsidRPr="001849BD">
        <w:t>obj[key] = 5</w:t>
      </w:r>
    </w:p>
    <w:p w:rsidR="007F013D" w:rsidRPr="001849BD" w:rsidRDefault="007F013D" w:rsidP="007F013D">
      <w:pPr>
        <w:pStyle w:val="aa"/>
        <w:ind w:firstLine="708"/>
        <w:rPr>
          <w:rFonts w:ascii="Consolas" w:hAnsi="Consolas" w:cs="Consolas"/>
          <w:sz w:val="16"/>
          <w:szCs w:val="16"/>
        </w:rPr>
      </w:pPr>
      <w:r w:rsidRPr="001849BD">
        <w:rPr>
          <w:rFonts w:ascii="Consolas" w:hAnsi="Consolas" w:cs="Consolas"/>
          <w:sz w:val="16"/>
          <w:szCs w:val="16"/>
        </w:rPr>
        <w:t xml:space="preserve">Удаление ключей: delete obj.name. </w:t>
      </w:r>
    </w:p>
    <w:p w:rsidR="007F013D" w:rsidRDefault="007F013D" w:rsidP="007F013D">
      <w:pPr>
        <w:pStyle w:val="aa"/>
        <w:ind w:firstLine="708"/>
        <w:rPr>
          <w:rFonts w:ascii="Consolas" w:hAnsi="Consolas" w:cs="Consolas"/>
          <w:sz w:val="16"/>
          <w:szCs w:val="16"/>
        </w:rPr>
      </w:pPr>
      <w:r w:rsidRPr="001849BD">
        <w:rPr>
          <w:rFonts w:ascii="Consolas" w:hAnsi="Consolas" w:cs="Consolas"/>
          <w:sz w:val="16"/>
          <w:szCs w:val="16"/>
        </w:rPr>
        <w:t>Существование свойства может проверять оператор in: if ("prop" in obj), как правило, работает и просто сравнение if (obj.prop !== undefined).</w:t>
      </w:r>
    </w:p>
    <w:p w:rsidR="007F013D" w:rsidRDefault="007F013D" w:rsidP="007F013D">
      <w:pPr>
        <w:pStyle w:val="aa"/>
        <w:rPr>
          <w:rFonts w:ascii="Consolas" w:hAnsi="Consolas" w:cs="Consolas"/>
          <w:sz w:val="16"/>
          <w:szCs w:val="16"/>
          <w:lang w:val="en-US"/>
        </w:rPr>
      </w:pPr>
    </w:p>
    <w:p w:rsidR="00BC21AE" w:rsidRPr="00BC21AE" w:rsidRDefault="00EF0542" w:rsidP="00BC21AE">
      <w:pPr>
        <w:pStyle w:val="3"/>
      </w:pPr>
      <w:r>
        <w:t>Задачи</w:t>
      </w:r>
    </w:p>
    <w:p w:rsidR="008A56A8" w:rsidRPr="008A56A8" w:rsidRDefault="008A56A8" w:rsidP="00086F55">
      <w:pPr>
        <w:pStyle w:val="aa"/>
        <w:numPr>
          <w:ilvl w:val="0"/>
          <w:numId w:val="46"/>
        </w:numPr>
        <w:rPr>
          <w:rFonts w:ascii="Consolas" w:hAnsi="Consolas" w:cs="Consolas"/>
          <w:sz w:val="16"/>
          <w:szCs w:val="16"/>
        </w:rPr>
      </w:pPr>
      <w:r w:rsidRPr="008A56A8">
        <w:rPr>
          <w:rFonts w:ascii="Consolas" w:hAnsi="Consolas" w:cs="Consolas"/>
          <w:sz w:val="16"/>
          <w:szCs w:val="16"/>
        </w:rPr>
        <w:t>Создайте пустой объект user.</w:t>
      </w:r>
    </w:p>
    <w:p w:rsidR="008A56A8" w:rsidRPr="008A56A8" w:rsidRDefault="008A56A8" w:rsidP="00086F55">
      <w:pPr>
        <w:pStyle w:val="aa"/>
        <w:numPr>
          <w:ilvl w:val="0"/>
          <w:numId w:val="46"/>
        </w:numPr>
        <w:rPr>
          <w:rFonts w:ascii="Consolas" w:hAnsi="Consolas" w:cs="Consolas"/>
          <w:sz w:val="16"/>
          <w:szCs w:val="16"/>
        </w:rPr>
      </w:pPr>
      <w:r w:rsidRPr="008A56A8">
        <w:rPr>
          <w:rFonts w:ascii="Consolas" w:hAnsi="Consolas" w:cs="Consolas"/>
          <w:sz w:val="16"/>
          <w:szCs w:val="16"/>
        </w:rPr>
        <w:t>Добавьте свойство name со значением Вася.</w:t>
      </w:r>
    </w:p>
    <w:p w:rsidR="008A56A8" w:rsidRPr="008A56A8" w:rsidRDefault="008A56A8" w:rsidP="00086F55">
      <w:pPr>
        <w:pStyle w:val="aa"/>
        <w:numPr>
          <w:ilvl w:val="0"/>
          <w:numId w:val="46"/>
        </w:numPr>
        <w:rPr>
          <w:rFonts w:ascii="Consolas" w:hAnsi="Consolas" w:cs="Consolas"/>
          <w:sz w:val="16"/>
          <w:szCs w:val="16"/>
        </w:rPr>
      </w:pPr>
      <w:r w:rsidRPr="008A56A8">
        <w:rPr>
          <w:rFonts w:ascii="Consolas" w:hAnsi="Consolas" w:cs="Consolas"/>
          <w:sz w:val="16"/>
          <w:szCs w:val="16"/>
        </w:rPr>
        <w:t>Добавьте свойство surname со значением Петров.</w:t>
      </w:r>
    </w:p>
    <w:p w:rsidR="008A56A8" w:rsidRPr="008A56A8" w:rsidRDefault="008A56A8" w:rsidP="00086F55">
      <w:pPr>
        <w:pStyle w:val="aa"/>
        <w:numPr>
          <w:ilvl w:val="0"/>
          <w:numId w:val="46"/>
        </w:numPr>
        <w:rPr>
          <w:rFonts w:ascii="Consolas" w:hAnsi="Consolas" w:cs="Consolas"/>
          <w:sz w:val="16"/>
          <w:szCs w:val="16"/>
        </w:rPr>
      </w:pPr>
      <w:r w:rsidRPr="008A56A8">
        <w:rPr>
          <w:rFonts w:ascii="Consolas" w:hAnsi="Consolas" w:cs="Consolas"/>
          <w:sz w:val="16"/>
          <w:szCs w:val="16"/>
        </w:rPr>
        <w:t>Поменяйте значение name на Сергей.</w:t>
      </w:r>
    </w:p>
    <w:p w:rsidR="008A56A8" w:rsidRDefault="008A56A8" w:rsidP="00086F55">
      <w:pPr>
        <w:pStyle w:val="aa"/>
        <w:numPr>
          <w:ilvl w:val="0"/>
          <w:numId w:val="46"/>
        </w:numPr>
        <w:rPr>
          <w:rFonts w:ascii="Consolas" w:hAnsi="Consolas" w:cs="Consolas"/>
          <w:sz w:val="16"/>
          <w:szCs w:val="16"/>
        </w:rPr>
      </w:pPr>
      <w:r w:rsidRPr="008A56A8">
        <w:rPr>
          <w:rFonts w:ascii="Consolas" w:hAnsi="Consolas" w:cs="Consolas"/>
          <w:sz w:val="16"/>
          <w:szCs w:val="16"/>
        </w:rPr>
        <w:t>Удалите свойство name из объекта.</w:t>
      </w:r>
    </w:p>
    <w:p w:rsidR="000A51A0" w:rsidRPr="008A56A8" w:rsidRDefault="000A51A0" w:rsidP="000A51A0">
      <w:pPr>
        <w:pStyle w:val="aa"/>
        <w:ind w:left="720"/>
        <w:rPr>
          <w:rFonts w:ascii="Consolas" w:hAnsi="Consolas" w:cs="Consolas"/>
          <w:sz w:val="16"/>
          <w:szCs w:val="16"/>
        </w:rPr>
      </w:pPr>
    </w:p>
    <w:p w:rsidR="008A56A8" w:rsidRPr="008A56A8" w:rsidRDefault="008A56A8" w:rsidP="008A56A8">
      <w:pPr>
        <w:pStyle w:val="af1"/>
      </w:pPr>
      <w:r w:rsidRPr="008A56A8">
        <w:t>var user = {};</w:t>
      </w:r>
    </w:p>
    <w:p w:rsidR="008A56A8" w:rsidRPr="008A56A8" w:rsidRDefault="008A56A8" w:rsidP="008A56A8">
      <w:pPr>
        <w:pStyle w:val="af1"/>
      </w:pPr>
      <w:r w:rsidRPr="008A56A8">
        <w:t>user.name = "Вася";</w:t>
      </w:r>
    </w:p>
    <w:p w:rsidR="008A56A8" w:rsidRPr="008A56A8" w:rsidRDefault="008A56A8" w:rsidP="008A56A8">
      <w:pPr>
        <w:pStyle w:val="af1"/>
      </w:pPr>
      <w:r w:rsidRPr="008A56A8">
        <w:t>user.surname = "Петров";</w:t>
      </w:r>
    </w:p>
    <w:p w:rsidR="008A56A8" w:rsidRPr="008A56A8" w:rsidRDefault="008A56A8" w:rsidP="008A56A8">
      <w:pPr>
        <w:pStyle w:val="af1"/>
      </w:pPr>
      <w:r w:rsidRPr="008A56A8">
        <w:t>user.name = "Сергей";</w:t>
      </w:r>
    </w:p>
    <w:p w:rsidR="00253518" w:rsidRPr="007F013D" w:rsidRDefault="008A56A8" w:rsidP="007F013D">
      <w:pPr>
        <w:pStyle w:val="af1"/>
      </w:pPr>
      <w:r w:rsidRPr="008A56A8">
        <w:t>delete user.name;</w:t>
      </w:r>
    </w:p>
    <w:p w:rsidR="00253518" w:rsidRPr="00253518" w:rsidRDefault="00253518" w:rsidP="00752F6A">
      <w:pPr>
        <w:pStyle w:val="3"/>
        <w:rPr>
          <w:noProof/>
        </w:rPr>
      </w:pPr>
      <w:r w:rsidRPr="00253518">
        <w:rPr>
          <w:noProof/>
        </w:rPr>
        <w:t>Объекты: перебор свойств</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Для перебора всех свойств из объекта используется цикл по свойствам for..in. Эта синтаксическая конструкция отличается от рассмотренного ранее цикла for(;;).</w:t>
      </w:r>
    </w:p>
    <w:p w:rsidR="00253518" w:rsidRPr="00253518" w:rsidRDefault="00253518" w:rsidP="00D852E0">
      <w:pPr>
        <w:pStyle w:val="4"/>
        <w:rPr>
          <w:noProof/>
        </w:rPr>
      </w:pPr>
      <w:bookmarkStart w:id="53" w:name="for..in"/>
      <w:r w:rsidRPr="00253518">
        <w:t>for..in</w:t>
      </w:r>
      <w:bookmarkEnd w:id="53"/>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lastRenderedPageBreak/>
        <w:t>Синтаксис:</w:t>
      </w:r>
    </w:p>
    <w:p w:rsidR="00253518" w:rsidRPr="00253518" w:rsidRDefault="00253518" w:rsidP="00752F6A">
      <w:pPr>
        <w:pStyle w:val="af1"/>
      </w:pPr>
      <w:r w:rsidRPr="00253518">
        <w:t>for (key in obj) {</w:t>
      </w:r>
    </w:p>
    <w:p w:rsidR="00253518" w:rsidRPr="00253518" w:rsidRDefault="00253518" w:rsidP="00752F6A">
      <w:pPr>
        <w:pStyle w:val="af1"/>
      </w:pPr>
      <w:r w:rsidRPr="00253518">
        <w:t xml:space="preserve">  /* ... делать что-то с obj[key] ... */</w:t>
      </w:r>
    </w:p>
    <w:p w:rsidR="00253518" w:rsidRPr="00253518" w:rsidRDefault="00253518" w:rsidP="00752F6A">
      <w:pPr>
        <w:pStyle w:val="af1"/>
      </w:pPr>
      <w:r w:rsidRPr="00253518">
        <w:t>}</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При этом for..in последовательно переберёт свойства объекта obj, имя каждого свойства будет записано в key и вызвано тело цикла.</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Объявление переменной в цикле for (var key in obj)</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Вспомогательную переменную key можно объявить прямо в цикле:</w:t>
      </w:r>
    </w:p>
    <w:p w:rsidR="00253518" w:rsidRPr="00253518" w:rsidRDefault="00253518" w:rsidP="00752F6A">
      <w:pPr>
        <w:pStyle w:val="af1"/>
      </w:pPr>
      <w:r w:rsidRPr="00253518">
        <w:t xml:space="preserve">            for (var key in menu) {</w:t>
      </w:r>
    </w:p>
    <w:p w:rsidR="00253518" w:rsidRPr="00253518" w:rsidRDefault="00253518" w:rsidP="00752F6A">
      <w:pPr>
        <w:pStyle w:val="af1"/>
      </w:pPr>
      <w:r w:rsidRPr="00253518">
        <w:t xml:space="preserve">  // ...</w:t>
      </w:r>
    </w:p>
    <w:p w:rsidR="00253518" w:rsidRPr="00253518" w:rsidRDefault="00253518" w:rsidP="00752F6A">
      <w:pPr>
        <w:pStyle w:val="af1"/>
      </w:pPr>
      <w:r w:rsidRPr="00253518">
        <w:t>}</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Так иногда пишут для краткости кода. Можно использовать и любое другое название, кроме key, например for(var propName in menu).</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Пример итерации по свойствам:</w:t>
      </w:r>
    </w:p>
    <w:p w:rsidR="00253518" w:rsidRPr="00253518" w:rsidRDefault="00253518" w:rsidP="00752F6A">
      <w:pPr>
        <w:pStyle w:val="af1"/>
      </w:pPr>
      <w:r w:rsidRPr="00253518">
        <w:t xml:space="preserve">var </w:t>
      </w:r>
      <w:r w:rsidRPr="00BC21AE">
        <w:rPr>
          <w:color w:val="E36C0A" w:themeColor="accent6" w:themeShade="BF"/>
        </w:rPr>
        <w:t xml:space="preserve">menu </w:t>
      </w:r>
      <w:r w:rsidRPr="00253518">
        <w:t>= {</w:t>
      </w:r>
    </w:p>
    <w:p w:rsidR="00253518" w:rsidRPr="00253518" w:rsidRDefault="00253518" w:rsidP="00752F6A">
      <w:pPr>
        <w:pStyle w:val="af1"/>
      </w:pPr>
      <w:r w:rsidRPr="00253518">
        <w:t xml:space="preserve">  width: 300,</w:t>
      </w:r>
    </w:p>
    <w:p w:rsidR="00253518" w:rsidRPr="00253518" w:rsidRDefault="00253518" w:rsidP="00752F6A">
      <w:pPr>
        <w:pStyle w:val="af1"/>
      </w:pPr>
      <w:r w:rsidRPr="00253518">
        <w:t xml:space="preserve">  height: 200,</w:t>
      </w:r>
    </w:p>
    <w:p w:rsidR="00253518" w:rsidRPr="00253518" w:rsidRDefault="00253518" w:rsidP="00752F6A">
      <w:pPr>
        <w:pStyle w:val="af1"/>
      </w:pPr>
      <w:r w:rsidRPr="00253518">
        <w:t xml:space="preserve">  title: "Menu"</w:t>
      </w:r>
    </w:p>
    <w:p w:rsidR="00253518" w:rsidRPr="00253518" w:rsidRDefault="00253518" w:rsidP="00752F6A">
      <w:pPr>
        <w:pStyle w:val="af1"/>
      </w:pPr>
      <w:r w:rsidRPr="00253518">
        <w:t>};</w:t>
      </w:r>
    </w:p>
    <w:p w:rsidR="00253518" w:rsidRPr="00253518" w:rsidRDefault="00253518" w:rsidP="00752F6A">
      <w:pPr>
        <w:pStyle w:val="af1"/>
      </w:pPr>
    </w:p>
    <w:p w:rsidR="00253518" w:rsidRPr="00253518" w:rsidRDefault="00253518" w:rsidP="00752F6A">
      <w:pPr>
        <w:pStyle w:val="af1"/>
      </w:pPr>
      <w:r w:rsidRPr="00253518">
        <w:t xml:space="preserve">for (var </w:t>
      </w:r>
      <w:r w:rsidRPr="00BC21AE">
        <w:rPr>
          <w:color w:val="0070C0"/>
        </w:rPr>
        <w:t>key</w:t>
      </w:r>
      <w:r w:rsidRPr="00253518">
        <w:t xml:space="preserve"> in </w:t>
      </w:r>
      <w:r w:rsidRPr="00BC21AE">
        <w:rPr>
          <w:color w:val="E36C0A" w:themeColor="accent6" w:themeShade="BF"/>
        </w:rPr>
        <w:t>menu</w:t>
      </w:r>
      <w:r w:rsidRPr="00253518">
        <w:t>) {</w:t>
      </w:r>
    </w:p>
    <w:p w:rsidR="00253518" w:rsidRPr="00253518" w:rsidRDefault="00253518" w:rsidP="00752F6A">
      <w:pPr>
        <w:pStyle w:val="af1"/>
      </w:pPr>
      <w:r w:rsidRPr="00253518">
        <w:t xml:space="preserve">  // этот код будет вызван для каждого свойства объекта</w:t>
      </w:r>
    </w:p>
    <w:p w:rsidR="00253518" w:rsidRPr="00253518" w:rsidRDefault="00253518" w:rsidP="00752F6A">
      <w:pPr>
        <w:pStyle w:val="af1"/>
      </w:pPr>
      <w:r w:rsidRPr="00253518">
        <w:t xml:space="preserve">  // ..и выведет имя свойства и его значение</w:t>
      </w:r>
    </w:p>
    <w:p w:rsidR="00253518" w:rsidRPr="00253518" w:rsidRDefault="00253518" w:rsidP="00752F6A">
      <w:pPr>
        <w:pStyle w:val="af1"/>
      </w:pPr>
    </w:p>
    <w:p w:rsidR="00253518" w:rsidRPr="00253518" w:rsidRDefault="00253518" w:rsidP="00752F6A">
      <w:pPr>
        <w:pStyle w:val="af1"/>
      </w:pPr>
      <w:r w:rsidRPr="00253518">
        <w:t xml:space="preserve">  alert( "</w:t>
      </w:r>
      <w:r w:rsidRPr="007F4CC2">
        <w:rPr>
          <w:rStyle w:val="af0"/>
        </w:rPr>
        <w:t>Ключ</w:t>
      </w:r>
      <w:r w:rsidRPr="00253518">
        <w:t xml:space="preserve">: " + </w:t>
      </w:r>
      <w:r w:rsidRPr="00946848">
        <w:rPr>
          <w:rStyle w:val="af0"/>
          <w:b w:val="0"/>
          <w:color w:val="0070C0"/>
        </w:rPr>
        <w:t>key</w:t>
      </w:r>
      <w:r w:rsidRPr="00946848">
        <w:rPr>
          <w:color w:val="0070C0"/>
        </w:rPr>
        <w:t xml:space="preserve"> </w:t>
      </w:r>
      <w:r w:rsidRPr="00253518">
        <w:t xml:space="preserve">+ " </w:t>
      </w:r>
      <w:r w:rsidRPr="00590E88">
        <w:rPr>
          <w:rStyle w:val="af0"/>
        </w:rPr>
        <w:t>значение</w:t>
      </w:r>
      <w:r w:rsidRPr="00253518">
        <w:t xml:space="preserve">: " + </w:t>
      </w:r>
      <w:r w:rsidRPr="00BC21AE">
        <w:rPr>
          <w:color w:val="E36C0A" w:themeColor="accent6" w:themeShade="BF"/>
        </w:rPr>
        <w:t>menu</w:t>
      </w:r>
      <w:r w:rsidRPr="00253518">
        <w:t>[</w:t>
      </w:r>
      <w:r w:rsidRPr="00BC21AE">
        <w:rPr>
          <w:color w:val="0070C0"/>
        </w:rPr>
        <w:t>key</w:t>
      </w:r>
      <w:r w:rsidRPr="00253518">
        <w:t>] );</w:t>
      </w:r>
    </w:p>
    <w:p w:rsidR="00253518" w:rsidRPr="00253518" w:rsidRDefault="00253518" w:rsidP="00752F6A">
      <w:pPr>
        <w:pStyle w:val="af1"/>
      </w:pPr>
      <w:r w:rsidRPr="00253518">
        <w:t>}</w:t>
      </w:r>
    </w:p>
    <w:p w:rsidR="007F4CC2" w:rsidRPr="005C5EE7" w:rsidRDefault="00253518" w:rsidP="005C5EE7">
      <w:pPr>
        <w:pStyle w:val="aa"/>
        <w:ind w:firstLine="708"/>
        <w:rPr>
          <w:rFonts w:ascii="Consolas" w:hAnsi="Consolas" w:cs="Consolas"/>
          <w:sz w:val="16"/>
          <w:szCs w:val="16"/>
          <w:lang w:val="en-US"/>
        </w:rPr>
      </w:pPr>
      <w:r w:rsidRPr="00253518">
        <w:rPr>
          <w:rFonts w:ascii="Consolas" w:hAnsi="Consolas" w:cs="Consolas"/>
          <w:sz w:val="16"/>
          <w:szCs w:val="16"/>
        </w:rPr>
        <w:t>Обратите внимание, мы использовали квадратные скобки menu[key]. Как уже говорилось, если имя свойства хранится в переменной, то обратиться к нему можно только так, не через точку.</w:t>
      </w:r>
    </w:p>
    <w:p w:rsidR="007F4CC2" w:rsidRDefault="007F4CC2" w:rsidP="00752F6A">
      <w:pPr>
        <w:pStyle w:val="aa"/>
        <w:ind w:firstLine="708"/>
        <w:rPr>
          <w:rFonts w:ascii="Consolas" w:hAnsi="Consolas" w:cs="Consolas"/>
          <w:sz w:val="16"/>
          <w:szCs w:val="16"/>
        </w:rPr>
      </w:pPr>
    </w:p>
    <w:p w:rsidR="00C85DAE" w:rsidRPr="003279AC" w:rsidRDefault="00C85DAE" w:rsidP="00752F6A">
      <w:pPr>
        <w:pStyle w:val="af1"/>
      </w:pPr>
      <w:r w:rsidRPr="003279AC">
        <w:t>var</w:t>
      </w:r>
      <w:r w:rsidRPr="003279AC">
        <w:rPr>
          <w:b/>
          <w:bCs/>
        </w:rPr>
        <w:t xml:space="preserve"> </w:t>
      </w:r>
      <w:r w:rsidRPr="007F4CC2">
        <w:rPr>
          <w:color w:val="E36C0A" w:themeColor="accent6" w:themeShade="BF"/>
        </w:rPr>
        <w:t xml:space="preserve">person </w:t>
      </w:r>
      <w:r w:rsidRPr="003279AC">
        <w:t>= {</w:t>
      </w:r>
      <w:r w:rsidRPr="003279AC">
        <w:br/>
      </w:r>
      <w:r w:rsidRPr="003279AC">
        <w:t> </w:t>
      </w:r>
      <w:r w:rsidRPr="003279AC">
        <w:t xml:space="preserve"> name : "Ivan",</w:t>
      </w:r>
      <w:r w:rsidRPr="003279AC">
        <w:br/>
      </w:r>
      <w:r w:rsidRPr="003279AC">
        <w:t> </w:t>
      </w:r>
      <w:r w:rsidRPr="003279AC">
        <w:t xml:space="preserve"> age : 25,</w:t>
      </w:r>
      <w:r w:rsidRPr="003279AC">
        <w:br/>
      </w:r>
      <w:r w:rsidRPr="003279AC">
        <w:t> </w:t>
      </w:r>
      <w:r w:rsidRPr="003279AC">
        <w:t xml:space="preserve"> hiredYear : 2017</w:t>
      </w:r>
      <w:r w:rsidRPr="003279AC">
        <w:br/>
        <w:t>}</w:t>
      </w:r>
    </w:p>
    <w:p w:rsidR="00E64EFE" w:rsidRPr="005C5EE7" w:rsidRDefault="00C85DAE" w:rsidP="005C5EE7">
      <w:pPr>
        <w:pStyle w:val="af1"/>
        <w:rPr>
          <w:lang w:val="en-US"/>
        </w:rPr>
      </w:pPr>
      <w:r w:rsidRPr="003279AC">
        <w:br/>
      </w:r>
      <w:r w:rsidRPr="007F4CC2">
        <w:rPr>
          <w:color w:val="E36C0A" w:themeColor="accent6" w:themeShade="BF"/>
        </w:rPr>
        <w:t>person</w:t>
      </w:r>
      <w:r w:rsidRPr="003279AC">
        <w:t>.sayAll = function() {</w:t>
      </w:r>
      <w:r w:rsidRPr="003279AC">
        <w:br/>
        <w:t xml:space="preserve">  for (var </w:t>
      </w:r>
      <w:r w:rsidRPr="007F4CC2">
        <w:rPr>
          <w:color w:val="0070C0"/>
        </w:rPr>
        <w:t>i</w:t>
      </w:r>
      <w:r w:rsidRPr="003279AC">
        <w:t xml:space="preserve"> in </w:t>
      </w:r>
      <w:r w:rsidRPr="007F4CC2">
        <w:rPr>
          <w:rStyle w:val="af0"/>
        </w:rPr>
        <w:t>this</w:t>
      </w:r>
      <w:r w:rsidRPr="003279AC">
        <w:t>) {</w:t>
      </w:r>
      <w:r w:rsidRPr="003279AC">
        <w:br/>
      </w:r>
      <w:r w:rsidRPr="003279AC">
        <w:t> </w:t>
      </w:r>
      <w:r w:rsidRPr="003279AC">
        <w:t> </w:t>
      </w:r>
      <w:r w:rsidRPr="003279AC">
        <w:t> </w:t>
      </w:r>
      <w:r w:rsidRPr="003279AC">
        <w:t xml:space="preserve"> console.log(</w:t>
      </w:r>
      <w:r w:rsidRPr="007F4CC2">
        <w:rPr>
          <w:color w:val="0070C0"/>
        </w:rPr>
        <w:t>i</w:t>
      </w:r>
      <w:r w:rsidRPr="003279AC">
        <w:t xml:space="preserve"> + " is " + </w:t>
      </w:r>
      <w:r w:rsidRPr="007F4CC2">
        <w:rPr>
          <w:rStyle w:val="af0"/>
        </w:rPr>
        <w:t>this</w:t>
      </w:r>
      <w:r w:rsidRPr="003279AC">
        <w:t>[</w:t>
      </w:r>
      <w:r w:rsidRPr="007F4CC2">
        <w:rPr>
          <w:color w:val="0070C0"/>
        </w:rPr>
        <w:t>i</w:t>
      </w:r>
      <w:r w:rsidRPr="003279AC">
        <w:t>]);  }</w:t>
      </w:r>
      <w:r w:rsidRPr="003279AC">
        <w:br/>
        <w:t>}</w:t>
      </w:r>
    </w:p>
    <w:p w:rsidR="005C5EE7" w:rsidRPr="005C5EE7" w:rsidRDefault="005C5EE7" w:rsidP="005C5EE7">
      <w:pPr>
        <w:rPr>
          <w:lang w:val="en-US"/>
        </w:rPr>
      </w:pPr>
    </w:p>
    <w:p w:rsidR="00253518" w:rsidRPr="00D852E0" w:rsidRDefault="00253518" w:rsidP="00D852E0">
      <w:pPr>
        <w:pStyle w:val="4"/>
      </w:pPr>
      <w:bookmarkStart w:id="54" w:name="количество-свойств-в-объекте"/>
      <w:r w:rsidRPr="00D852E0">
        <w:t>Количество свойств в объекте</w:t>
      </w:r>
      <w:bookmarkEnd w:id="54"/>
    </w:p>
    <w:p w:rsidR="00253518" w:rsidRPr="00253518" w:rsidRDefault="00253518" w:rsidP="00146898">
      <w:pPr>
        <w:pStyle w:val="aa"/>
        <w:rPr>
          <w:rFonts w:ascii="Consolas" w:hAnsi="Consolas" w:cs="Consolas"/>
          <w:sz w:val="16"/>
          <w:szCs w:val="16"/>
        </w:rPr>
      </w:pPr>
      <w:r w:rsidRPr="00253518">
        <w:rPr>
          <w:rFonts w:ascii="Consolas" w:hAnsi="Consolas" w:cs="Consolas"/>
          <w:sz w:val="16"/>
          <w:szCs w:val="16"/>
        </w:rPr>
        <w:t>Как узнать, сколько свойств хранит объект?</w:t>
      </w:r>
    </w:p>
    <w:p w:rsidR="00253518" w:rsidRPr="00253518" w:rsidRDefault="00253518" w:rsidP="00752F6A">
      <w:pPr>
        <w:pStyle w:val="aa"/>
        <w:rPr>
          <w:rFonts w:ascii="Consolas" w:hAnsi="Consolas" w:cs="Consolas"/>
          <w:sz w:val="16"/>
          <w:szCs w:val="16"/>
        </w:rPr>
      </w:pPr>
      <w:r w:rsidRPr="00253518">
        <w:rPr>
          <w:rFonts w:ascii="Consolas" w:hAnsi="Consolas" w:cs="Consolas"/>
          <w:sz w:val="16"/>
          <w:szCs w:val="16"/>
        </w:rPr>
        <w:t>Готового метода для этого нет.</w:t>
      </w:r>
    </w:p>
    <w:p w:rsidR="00253518" w:rsidRPr="00253518" w:rsidRDefault="00253518" w:rsidP="00752F6A">
      <w:pPr>
        <w:pStyle w:val="aa"/>
        <w:rPr>
          <w:rFonts w:ascii="Consolas" w:hAnsi="Consolas" w:cs="Consolas"/>
          <w:sz w:val="16"/>
          <w:szCs w:val="16"/>
        </w:rPr>
      </w:pPr>
      <w:r w:rsidRPr="00253518">
        <w:rPr>
          <w:rFonts w:ascii="Consolas" w:hAnsi="Consolas" w:cs="Consolas"/>
          <w:sz w:val="16"/>
          <w:szCs w:val="16"/>
        </w:rPr>
        <w:t>Самый кросс-браузерный способ – это сделать цикл по свойствам и посчитать, вот так:</w:t>
      </w:r>
    </w:p>
    <w:p w:rsidR="00253518" w:rsidRPr="00253518" w:rsidRDefault="00253518" w:rsidP="00752F6A">
      <w:pPr>
        <w:pStyle w:val="af1"/>
      </w:pPr>
      <w:r w:rsidRPr="00253518">
        <w:t xml:space="preserve">var </w:t>
      </w:r>
      <w:r w:rsidRPr="00146898">
        <w:rPr>
          <w:color w:val="E36C0A" w:themeColor="accent6" w:themeShade="BF"/>
        </w:rPr>
        <w:t xml:space="preserve">menu </w:t>
      </w:r>
      <w:r w:rsidRPr="00253518">
        <w:t>= {</w:t>
      </w:r>
    </w:p>
    <w:p w:rsidR="00253518" w:rsidRPr="00253518" w:rsidRDefault="00253518" w:rsidP="00752F6A">
      <w:pPr>
        <w:pStyle w:val="af1"/>
      </w:pPr>
      <w:r w:rsidRPr="00253518">
        <w:t xml:space="preserve">  width: 300,</w:t>
      </w:r>
    </w:p>
    <w:p w:rsidR="00253518" w:rsidRPr="00253518" w:rsidRDefault="00253518" w:rsidP="00752F6A">
      <w:pPr>
        <w:pStyle w:val="af1"/>
      </w:pPr>
      <w:r w:rsidRPr="00253518">
        <w:t xml:space="preserve">  height: 200,</w:t>
      </w:r>
    </w:p>
    <w:p w:rsidR="00253518" w:rsidRPr="00253518" w:rsidRDefault="00253518" w:rsidP="00752F6A">
      <w:pPr>
        <w:pStyle w:val="af1"/>
      </w:pPr>
      <w:r w:rsidRPr="00253518">
        <w:t xml:space="preserve">  title: "Menu"</w:t>
      </w:r>
    </w:p>
    <w:p w:rsidR="00253518" w:rsidRPr="00253518" w:rsidRDefault="00253518" w:rsidP="00752F6A">
      <w:pPr>
        <w:pStyle w:val="af1"/>
      </w:pPr>
      <w:r w:rsidRPr="00253518">
        <w:t>};</w:t>
      </w:r>
    </w:p>
    <w:p w:rsidR="00253518" w:rsidRPr="00253518" w:rsidRDefault="00253518" w:rsidP="00752F6A">
      <w:pPr>
        <w:pStyle w:val="af1"/>
      </w:pPr>
    </w:p>
    <w:p w:rsidR="00253518" w:rsidRPr="00253518" w:rsidRDefault="00253518" w:rsidP="00752F6A">
      <w:pPr>
        <w:pStyle w:val="af1"/>
      </w:pPr>
      <w:r w:rsidRPr="00253518">
        <w:t xml:space="preserve">var </w:t>
      </w:r>
      <w:r w:rsidRPr="00146898">
        <w:rPr>
          <w:color w:val="7030A0"/>
        </w:rPr>
        <w:t xml:space="preserve">counter </w:t>
      </w:r>
      <w:r w:rsidRPr="00253518">
        <w:t>= 0;</w:t>
      </w:r>
    </w:p>
    <w:p w:rsidR="00253518" w:rsidRPr="00253518" w:rsidRDefault="00253518" w:rsidP="00752F6A">
      <w:pPr>
        <w:pStyle w:val="af1"/>
      </w:pPr>
    </w:p>
    <w:p w:rsidR="00253518" w:rsidRPr="00253518" w:rsidRDefault="00253518" w:rsidP="00752F6A">
      <w:pPr>
        <w:pStyle w:val="af1"/>
      </w:pPr>
      <w:r w:rsidRPr="00253518">
        <w:t xml:space="preserve">for (var </w:t>
      </w:r>
      <w:r w:rsidRPr="00146898">
        <w:rPr>
          <w:color w:val="0070C0"/>
        </w:rPr>
        <w:t xml:space="preserve">key </w:t>
      </w:r>
      <w:r w:rsidRPr="00253518">
        <w:t xml:space="preserve">in </w:t>
      </w:r>
      <w:r w:rsidRPr="00146898">
        <w:rPr>
          <w:color w:val="E36C0A" w:themeColor="accent6" w:themeShade="BF"/>
        </w:rPr>
        <w:t>menu</w:t>
      </w:r>
      <w:r w:rsidRPr="00253518">
        <w:t>) {</w:t>
      </w:r>
    </w:p>
    <w:p w:rsidR="00253518" w:rsidRPr="00253518" w:rsidRDefault="00253518" w:rsidP="00752F6A">
      <w:pPr>
        <w:pStyle w:val="af1"/>
      </w:pPr>
      <w:r w:rsidRPr="00253518">
        <w:t xml:space="preserve">  </w:t>
      </w:r>
      <w:r w:rsidRPr="00146898">
        <w:rPr>
          <w:color w:val="7030A0"/>
        </w:rPr>
        <w:t>counter</w:t>
      </w:r>
      <w:r w:rsidRPr="00253518">
        <w:t>++;</w:t>
      </w:r>
    </w:p>
    <w:p w:rsidR="00253518" w:rsidRPr="00253518" w:rsidRDefault="00253518" w:rsidP="00752F6A">
      <w:pPr>
        <w:pStyle w:val="af1"/>
      </w:pPr>
      <w:r w:rsidRPr="00253518">
        <w:t>}</w:t>
      </w:r>
    </w:p>
    <w:p w:rsidR="00253518" w:rsidRPr="00253518" w:rsidRDefault="00253518" w:rsidP="00752F6A">
      <w:pPr>
        <w:pStyle w:val="af1"/>
      </w:pPr>
    </w:p>
    <w:p w:rsidR="00253518" w:rsidRPr="00253518" w:rsidRDefault="00253518" w:rsidP="00752F6A">
      <w:pPr>
        <w:pStyle w:val="af1"/>
      </w:pPr>
      <w:r w:rsidRPr="00253518">
        <w:t xml:space="preserve">alert( "Всего свойств: " + </w:t>
      </w:r>
      <w:r w:rsidRPr="009B15FF">
        <w:rPr>
          <w:color w:val="7030A0"/>
        </w:rPr>
        <w:t xml:space="preserve">counter </w:t>
      </w:r>
      <w:r w:rsidRPr="00253518">
        <w:t>);</w:t>
      </w:r>
    </w:p>
    <w:p w:rsidR="00253518" w:rsidRDefault="00253518" w:rsidP="00752F6A">
      <w:pPr>
        <w:pStyle w:val="aa"/>
      </w:pPr>
      <w:r w:rsidRPr="00253518">
        <w:t>В следующих главах мы пройдём массивы и познакомимся с другим, более коротким, вызовом: Object.keys(menu).length.</w:t>
      </w:r>
    </w:p>
    <w:p w:rsidR="009B15FF" w:rsidRPr="00253518" w:rsidRDefault="009B15FF" w:rsidP="00752F6A">
      <w:pPr>
        <w:pStyle w:val="aa"/>
      </w:pPr>
    </w:p>
    <w:p w:rsidR="00253518" w:rsidRPr="00253518" w:rsidRDefault="00253518" w:rsidP="00D852E0">
      <w:pPr>
        <w:pStyle w:val="4"/>
      </w:pPr>
      <w:bookmarkStart w:id="55" w:name="в-каком-порядке-перебираются-свойства"/>
      <w:r w:rsidRPr="0002498B">
        <w:t>В каком порядке перебираются свойства?</w:t>
      </w:r>
      <w:bookmarkEnd w:id="55"/>
    </w:p>
    <w:p w:rsidR="00253518" w:rsidRPr="00253518" w:rsidRDefault="009B15FF" w:rsidP="009B15FF">
      <w:pPr>
        <w:pStyle w:val="aa"/>
        <w:rPr>
          <w:rFonts w:ascii="Consolas" w:hAnsi="Consolas" w:cs="Consolas"/>
          <w:sz w:val="16"/>
          <w:szCs w:val="16"/>
        </w:rPr>
      </w:pPr>
      <w:r>
        <w:rPr>
          <w:rFonts w:ascii="Consolas" w:hAnsi="Consolas" w:cs="Consolas"/>
          <w:sz w:val="16"/>
          <w:szCs w:val="16"/>
        </w:rPr>
        <w:t xml:space="preserve">  </w:t>
      </w:r>
      <w:r w:rsidR="00253518" w:rsidRPr="00253518">
        <w:rPr>
          <w:rFonts w:ascii="Consolas" w:hAnsi="Consolas" w:cs="Consolas"/>
          <w:sz w:val="16"/>
          <w:szCs w:val="16"/>
        </w:rPr>
        <w:t>Для примера, рассмотрим объект, который задаёт список опций для выбора страны:</w:t>
      </w:r>
    </w:p>
    <w:p w:rsidR="00253518" w:rsidRPr="00253518" w:rsidRDefault="00253518" w:rsidP="00752F6A">
      <w:pPr>
        <w:pStyle w:val="af1"/>
      </w:pPr>
      <w:r w:rsidRPr="00253518">
        <w:t>var codes = {</w:t>
      </w:r>
    </w:p>
    <w:p w:rsidR="00253518" w:rsidRPr="00253518" w:rsidRDefault="00253518" w:rsidP="00752F6A">
      <w:pPr>
        <w:pStyle w:val="af1"/>
      </w:pPr>
      <w:r w:rsidRPr="00253518">
        <w:t xml:space="preserve">  // телефонные коды в формате "код страны": "название"</w:t>
      </w:r>
    </w:p>
    <w:p w:rsidR="00253518" w:rsidRPr="00253518" w:rsidRDefault="00253518" w:rsidP="00752F6A">
      <w:pPr>
        <w:pStyle w:val="af1"/>
      </w:pPr>
      <w:r w:rsidRPr="00253518">
        <w:t xml:space="preserve">  "7": "Россия",</w:t>
      </w:r>
    </w:p>
    <w:p w:rsidR="00253518" w:rsidRPr="00253518" w:rsidRDefault="00253518" w:rsidP="00752F6A">
      <w:pPr>
        <w:pStyle w:val="af1"/>
      </w:pPr>
      <w:r w:rsidRPr="00253518">
        <w:t xml:space="preserve">  "38": "Украина",</w:t>
      </w:r>
    </w:p>
    <w:p w:rsidR="00253518" w:rsidRPr="00253518" w:rsidRDefault="00253518" w:rsidP="00752F6A">
      <w:pPr>
        <w:pStyle w:val="af1"/>
      </w:pPr>
      <w:r w:rsidRPr="00253518">
        <w:t xml:space="preserve">  // ..,</w:t>
      </w:r>
    </w:p>
    <w:p w:rsidR="00253518" w:rsidRPr="00253518" w:rsidRDefault="00253518" w:rsidP="00752F6A">
      <w:pPr>
        <w:pStyle w:val="af1"/>
      </w:pPr>
      <w:r w:rsidRPr="00253518">
        <w:t xml:space="preserve">  "1": "США"</w:t>
      </w:r>
    </w:p>
    <w:p w:rsidR="00253518" w:rsidRPr="00253518" w:rsidRDefault="00253518" w:rsidP="00752F6A">
      <w:pPr>
        <w:pStyle w:val="af1"/>
      </w:pPr>
      <w:r w:rsidRPr="00253518">
        <w:t>};</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Здесь мы предполагаем, что большинство посетителей из России, и поэтому начинаем с 7, это зависит от проекта.</w:t>
      </w:r>
    </w:p>
    <w:p w:rsidR="00253518" w:rsidRPr="00253518" w:rsidRDefault="00253518" w:rsidP="00752F6A">
      <w:pPr>
        <w:pStyle w:val="aa"/>
        <w:rPr>
          <w:rFonts w:ascii="Consolas" w:hAnsi="Consolas" w:cs="Consolas"/>
          <w:sz w:val="16"/>
          <w:szCs w:val="16"/>
        </w:rPr>
      </w:pPr>
      <w:r w:rsidRPr="00253518">
        <w:rPr>
          <w:rFonts w:ascii="Consolas" w:hAnsi="Consolas" w:cs="Consolas"/>
          <w:sz w:val="16"/>
          <w:szCs w:val="16"/>
        </w:rPr>
        <w:t>При выборе телефонного кода мы хотели бы предлагать варианты, начиная с первого. Обычно на основе списка генерируется select, но здесь нам важно не это, а важно другое.</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b/>
          <w:bCs/>
          <w:sz w:val="16"/>
          <w:szCs w:val="16"/>
        </w:rPr>
        <w:t>Правда ли, что при переборе for(key in codes) ключи key будут перечислены именно в том порядке, в котором заданы?</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b/>
          <w:bCs/>
          <w:sz w:val="16"/>
          <w:szCs w:val="16"/>
        </w:rPr>
        <w:t>По стандарту – нет. Но некоторое соглашение об этом, всё же, есть.</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Соглашение говорит, что если имя свойства – нечисловая строка, то такие ключи всегда перебираются в том же порядке, в каком присваивались. Так получилось по историческим причинам и изменить это сложно: поломается много готового кода.</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С другой стороны, если имя свойства – число или числовая строка, то все современные браузеры сортируют такие свойства в целях внутренней оптимизации.</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К примеру, рассмотрим объект с заведомо нечисловыми свойствами:</w:t>
      </w:r>
    </w:p>
    <w:p w:rsidR="00253518" w:rsidRPr="00253518" w:rsidRDefault="00253518" w:rsidP="00752F6A">
      <w:pPr>
        <w:pStyle w:val="af1"/>
      </w:pPr>
      <w:r w:rsidRPr="00253518">
        <w:t>var user = {</w:t>
      </w:r>
    </w:p>
    <w:p w:rsidR="00253518" w:rsidRPr="00253518" w:rsidRDefault="00253518" w:rsidP="00752F6A">
      <w:pPr>
        <w:pStyle w:val="af1"/>
      </w:pPr>
      <w:r w:rsidRPr="00253518">
        <w:lastRenderedPageBreak/>
        <w:t xml:space="preserve">  name: "Вася",</w:t>
      </w:r>
    </w:p>
    <w:p w:rsidR="00253518" w:rsidRPr="00253518" w:rsidRDefault="00253518" w:rsidP="00752F6A">
      <w:pPr>
        <w:pStyle w:val="af1"/>
      </w:pPr>
      <w:r w:rsidRPr="00253518">
        <w:t xml:space="preserve">  surname: "Петров"</w:t>
      </w:r>
    </w:p>
    <w:p w:rsidR="00253518" w:rsidRPr="00253518" w:rsidRDefault="00253518" w:rsidP="00752F6A">
      <w:pPr>
        <w:pStyle w:val="af1"/>
      </w:pPr>
      <w:r w:rsidRPr="00253518">
        <w:t>};</w:t>
      </w:r>
    </w:p>
    <w:p w:rsidR="00253518" w:rsidRPr="00253518" w:rsidRDefault="00253518" w:rsidP="00752F6A">
      <w:pPr>
        <w:pStyle w:val="af1"/>
      </w:pPr>
      <w:r w:rsidRPr="00253518">
        <w:t>user.age = 25;</w:t>
      </w:r>
    </w:p>
    <w:p w:rsidR="00253518" w:rsidRPr="00253518" w:rsidRDefault="00253518" w:rsidP="00752F6A">
      <w:pPr>
        <w:pStyle w:val="af1"/>
      </w:pPr>
    </w:p>
    <w:p w:rsidR="00253518" w:rsidRPr="00253518" w:rsidRDefault="00253518" w:rsidP="00752F6A">
      <w:pPr>
        <w:pStyle w:val="af1"/>
      </w:pPr>
      <w:r w:rsidRPr="00253518">
        <w:t>// порядок перебора соответствует порядку присвоения свойства</w:t>
      </w:r>
    </w:p>
    <w:p w:rsidR="00253518" w:rsidRPr="00253518" w:rsidRDefault="00253518" w:rsidP="00752F6A">
      <w:pPr>
        <w:pStyle w:val="af1"/>
      </w:pPr>
      <w:r w:rsidRPr="00253518">
        <w:t>for (var prop in user) {</w:t>
      </w:r>
    </w:p>
    <w:p w:rsidR="00253518" w:rsidRPr="00253518" w:rsidRDefault="00253518" w:rsidP="00752F6A">
      <w:pPr>
        <w:pStyle w:val="af1"/>
      </w:pPr>
      <w:r w:rsidRPr="00253518">
        <w:t xml:space="preserve">  alert( prop ); // name, surname, age</w:t>
      </w:r>
    </w:p>
    <w:p w:rsidR="00253518" w:rsidRPr="00253518" w:rsidRDefault="00253518" w:rsidP="00752F6A">
      <w:pPr>
        <w:pStyle w:val="af1"/>
      </w:pPr>
      <w:r w:rsidRPr="00253518">
        <w:t>}</w:t>
      </w:r>
    </w:p>
    <w:p w:rsidR="00253518" w:rsidRPr="00253518" w:rsidRDefault="00253518" w:rsidP="00752F6A">
      <w:pPr>
        <w:pStyle w:val="aa"/>
      </w:pPr>
      <w:r w:rsidRPr="00253518">
        <w:t>А теперь – что будет, если перебрать объект с кодами?</w:t>
      </w:r>
    </w:p>
    <w:p w:rsidR="00253518" w:rsidRPr="00253518" w:rsidRDefault="00253518" w:rsidP="00752F6A">
      <w:pPr>
        <w:pStyle w:val="af1"/>
      </w:pPr>
      <w:r w:rsidRPr="00253518">
        <w:t>var codes = {</w:t>
      </w:r>
    </w:p>
    <w:p w:rsidR="00253518" w:rsidRPr="00253518" w:rsidRDefault="00253518" w:rsidP="00752F6A">
      <w:pPr>
        <w:pStyle w:val="af1"/>
      </w:pPr>
      <w:r w:rsidRPr="00253518">
        <w:t xml:space="preserve">  // телефонные коды в формате "код страны": "название"</w:t>
      </w:r>
    </w:p>
    <w:p w:rsidR="00253518" w:rsidRPr="00253518" w:rsidRDefault="00253518" w:rsidP="00752F6A">
      <w:pPr>
        <w:pStyle w:val="af1"/>
      </w:pPr>
      <w:r w:rsidRPr="00253518">
        <w:t xml:space="preserve">  "7": "Россия",</w:t>
      </w:r>
    </w:p>
    <w:p w:rsidR="00253518" w:rsidRPr="00253518" w:rsidRDefault="00253518" w:rsidP="00752F6A">
      <w:pPr>
        <w:pStyle w:val="af1"/>
      </w:pPr>
      <w:r w:rsidRPr="00253518">
        <w:t xml:space="preserve">  "38": "Украина",</w:t>
      </w:r>
    </w:p>
    <w:p w:rsidR="00253518" w:rsidRPr="00253518" w:rsidRDefault="00253518" w:rsidP="00752F6A">
      <w:pPr>
        <w:pStyle w:val="af1"/>
      </w:pPr>
      <w:r w:rsidRPr="00253518">
        <w:t xml:space="preserve">  "1": "США"</w:t>
      </w:r>
    </w:p>
    <w:p w:rsidR="00253518" w:rsidRPr="00253518" w:rsidRDefault="00253518" w:rsidP="00752F6A">
      <w:pPr>
        <w:pStyle w:val="af1"/>
      </w:pPr>
      <w:r w:rsidRPr="00253518">
        <w:t>};</w:t>
      </w:r>
    </w:p>
    <w:p w:rsidR="00253518" w:rsidRPr="00253518" w:rsidRDefault="00253518" w:rsidP="00752F6A">
      <w:pPr>
        <w:pStyle w:val="af1"/>
      </w:pPr>
    </w:p>
    <w:p w:rsidR="00253518" w:rsidRPr="00253518" w:rsidRDefault="00253518" w:rsidP="00752F6A">
      <w:pPr>
        <w:pStyle w:val="af1"/>
      </w:pPr>
      <w:r w:rsidRPr="00253518">
        <w:t>for (var code in codes) alert( code ); // 1, 7, 38</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При запуске этого кода в современном браузере мы увидим, что на первое место попал код США!</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Нарушение порядка возникло, потому что ключи численные. Интерпретатор JavaScript видит, что строка на самом деле является числом и преобразует ключ в немного другой внутренний формат. Дополнительным эффектом внутренних оптимизаций является сортировка.</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b/>
          <w:bCs/>
          <w:sz w:val="16"/>
          <w:szCs w:val="16"/>
        </w:rPr>
        <w:t>А что, если мы хотим, чтобы порядок был именно таким, какой мы задали?</w:t>
      </w:r>
    </w:p>
    <w:p w:rsidR="00253518" w:rsidRPr="00253518" w:rsidRDefault="00253518" w:rsidP="00752F6A">
      <w:pPr>
        <w:pStyle w:val="aa"/>
        <w:ind w:firstLine="708"/>
        <w:rPr>
          <w:rFonts w:ascii="Consolas" w:hAnsi="Consolas" w:cs="Consolas"/>
          <w:sz w:val="16"/>
          <w:szCs w:val="16"/>
        </w:rPr>
      </w:pPr>
      <w:r w:rsidRPr="00253518">
        <w:rPr>
          <w:rFonts w:ascii="Consolas" w:hAnsi="Consolas" w:cs="Consolas"/>
          <w:sz w:val="16"/>
          <w:szCs w:val="16"/>
        </w:rPr>
        <w:t>Это возможно. Можно применить небольшой хак, который заключается в том, чтобы сделать все ключи нечисловыми, например, добавим в начало дополнительный символ '</w:t>
      </w:r>
      <w:r w:rsidRPr="00C85DAE">
        <w:rPr>
          <w:rStyle w:val="af0"/>
        </w:rPr>
        <w:t>+</w:t>
      </w:r>
      <w:r w:rsidRPr="00253518">
        <w:rPr>
          <w:rFonts w:ascii="Consolas" w:hAnsi="Consolas" w:cs="Consolas"/>
          <w:sz w:val="16"/>
          <w:szCs w:val="16"/>
        </w:rPr>
        <w:t>':</w:t>
      </w:r>
    </w:p>
    <w:p w:rsidR="00253518" w:rsidRPr="00253518" w:rsidRDefault="00253518" w:rsidP="00BA3FD8">
      <w:pPr>
        <w:pStyle w:val="af1"/>
      </w:pPr>
      <w:r w:rsidRPr="00253518">
        <w:t>var codes = {</w:t>
      </w:r>
    </w:p>
    <w:p w:rsidR="00253518" w:rsidRPr="00253518" w:rsidRDefault="00253518" w:rsidP="00752F6A">
      <w:pPr>
        <w:pStyle w:val="af1"/>
      </w:pPr>
      <w:r w:rsidRPr="00253518">
        <w:t xml:space="preserve">  "+7": "Россия",</w:t>
      </w:r>
    </w:p>
    <w:p w:rsidR="00253518" w:rsidRPr="00253518" w:rsidRDefault="00253518" w:rsidP="00752F6A">
      <w:pPr>
        <w:pStyle w:val="af1"/>
      </w:pPr>
      <w:r w:rsidRPr="00253518">
        <w:t xml:space="preserve">  "+38": "Украина",</w:t>
      </w:r>
    </w:p>
    <w:p w:rsidR="00253518" w:rsidRPr="00253518" w:rsidRDefault="00253518" w:rsidP="00752F6A">
      <w:pPr>
        <w:pStyle w:val="af1"/>
      </w:pPr>
      <w:r w:rsidRPr="00253518">
        <w:t xml:space="preserve">  "+1": "США"</w:t>
      </w:r>
    </w:p>
    <w:p w:rsidR="00253518" w:rsidRPr="00253518" w:rsidRDefault="00253518" w:rsidP="00752F6A">
      <w:pPr>
        <w:pStyle w:val="af1"/>
      </w:pPr>
      <w:r w:rsidRPr="00253518">
        <w:t>};</w:t>
      </w:r>
    </w:p>
    <w:p w:rsidR="00253518" w:rsidRPr="00253518" w:rsidRDefault="00253518" w:rsidP="00752F6A">
      <w:pPr>
        <w:pStyle w:val="af1"/>
      </w:pPr>
    </w:p>
    <w:p w:rsidR="00253518" w:rsidRPr="00253518" w:rsidRDefault="00253518" w:rsidP="00752F6A">
      <w:pPr>
        <w:pStyle w:val="af1"/>
      </w:pPr>
      <w:r w:rsidRPr="00253518">
        <w:t>for (var code in codes) {</w:t>
      </w:r>
    </w:p>
    <w:p w:rsidR="00253518" w:rsidRPr="00253518" w:rsidRDefault="00253518" w:rsidP="00752F6A">
      <w:pPr>
        <w:pStyle w:val="af1"/>
      </w:pPr>
      <w:r w:rsidRPr="00253518">
        <w:t xml:space="preserve">  var value = codes[code];</w:t>
      </w:r>
    </w:p>
    <w:p w:rsidR="00253518" w:rsidRPr="00253518" w:rsidRDefault="00253518" w:rsidP="00752F6A">
      <w:pPr>
        <w:pStyle w:val="af1"/>
      </w:pPr>
      <w:r w:rsidRPr="00253518">
        <w:t xml:space="preserve">  code = +code; // ..если нам нужно именно число, преобразуем: "+7" -&gt; 7</w:t>
      </w:r>
    </w:p>
    <w:p w:rsidR="00253518" w:rsidRPr="00253518" w:rsidRDefault="00253518" w:rsidP="00752F6A">
      <w:pPr>
        <w:pStyle w:val="af1"/>
      </w:pPr>
    </w:p>
    <w:p w:rsidR="00253518" w:rsidRPr="00253518" w:rsidRDefault="00253518" w:rsidP="00752F6A">
      <w:pPr>
        <w:pStyle w:val="af1"/>
      </w:pPr>
      <w:r w:rsidRPr="00253518">
        <w:t xml:space="preserve">  alert( code + ": " + value ); // 7, 38, 1 во всех браузерах</w:t>
      </w:r>
    </w:p>
    <w:p w:rsidR="00253518" w:rsidRPr="00253518" w:rsidRDefault="00253518" w:rsidP="00752F6A">
      <w:pPr>
        <w:pStyle w:val="af1"/>
      </w:pPr>
      <w:r w:rsidRPr="00253518">
        <w:t>}</w:t>
      </w:r>
    </w:p>
    <w:p w:rsidR="0002498B" w:rsidRDefault="0002498B" w:rsidP="00752F6A">
      <w:pPr>
        <w:pStyle w:val="aa"/>
        <w:ind w:firstLine="708"/>
        <w:rPr>
          <w:rFonts w:ascii="Consolas" w:hAnsi="Consolas" w:cs="Consolas"/>
          <w:b/>
          <w:bCs/>
          <w:sz w:val="16"/>
          <w:szCs w:val="16"/>
          <w:lang w:val="en-US"/>
        </w:rPr>
      </w:pPr>
    </w:p>
    <w:p w:rsidR="00253518" w:rsidRPr="00253518" w:rsidRDefault="00253518" w:rsidP="00BA3FD8">
      <w:pPr>
        <w:pStyle w:val="aa"/>
        <w:rPr>
          <w:rFonts w:ascii="Consolas" w:hAnsi="Consolas" w:cs="Consolas"/>
          <w:b/>
          <w:bCs/>
          <w:sz w:val="16"/>
          <w:szCs w:val="16"/>
        </w:rPr>
      </w:pPr>
      <w:r w:rsidRPr="0002498B">
        <w:rPr>
          <w:rFonts w:ascii="Consolas" w:hAnsi="Consolas" w:cs="Consolas"/>
          <w:b/>
          <w:bCs/>
          <w:sz w:val="16"/>
          <w:szCs w:val="16"/>
        </w:rPr>
        <w:t>Итого</w:t>
      </w:r>
    </w:p>
    <w:p w:rsidR="00253518" w:rsidRPr="00253518" w:rsidRDefault="00253518" w:rsidP="00752F6A">
      <w:pPr>
        <w:pStyle w:val="aa"/>
        <w:numPr>
          <w:ilvl w:val="0"/>
          <w:numId w:val="47"/>
        </w:numPr>
        <w:rPr>
          <w:rFonts w:ascii="Consolas" w:hAnsi="Consolas" w:cs="Consolas"/>
          <w:sz w:val="16"/>
          <w:szCs w:val="16"/>
        </w:rPr>
      </w:pPr>
      <w:r w:rsidRPr="00253518">
        <w:rPr>
          <w:rFonts w:ascii="Consolas" w:hAnsi="Consolas" w:cs="Consolas"/>
          <w:sz w:val="16"/>
          <w:szCs w:val="16"/>
        </w:rPr>
        <w:t>Цикл по ключам: for (key in obj).</w:t>
      </w:r>
    </w:p>
    <w:p w:rsidR="00253518" w:rsidRPr="00253518" w:rsidRDefault="00253518" w:rsidP="00752F6A">
      <w:pPr>
        <w:pStyle w:val="aa"/>
        <w:numPr>
          <w:ilvl w:val="0"/>
          <w:numId w:val="47"/>
        </w:numPr>
        <w:rPr>
          <w:rFonts w:ascii="Consolas" w:hAnsi="Consolas" w:cs="Consolas"/>
          <w:sz w:val="16"/>
          <w:szCs w:val="16"/>
        </w:rPr>
      </w:pPr>
      <w:r w:rsidRPr="00253518">
        <w:rPr>
          <w:rFonts w:ascii="Consolas" w:hAnsi="Consolas" w:cs="Consolas"/>
          <w:sz w:val="16"/>
          <w:szCs w:val="16"/>
        </w:rPr>
        <w:t>Порядок перебора соответствует порядку объявления для нечисловых ключей, а числовые – сортируются (в современных браузерах).</w:t>
      </w:r>
    </w:p>
    <w:p w:rsidR="00253518" w:rsidRPr="00253518" w:rsidRDefault="00253518" w:rsidP="00752F6A">
      <w:pPr>
        <w:pStyle w:val="aa"/>
        <w:numPr>
          <w:ilvl w:val="0"/>
          <w:numId w:val="47"/>
        </w:numPr>
        <w:rPr>
          <w:rFonts w:ascii="Consolas" w:hAnsi="Consolas" w:cs="Consolas"/>
          <w:sz w:val="16"/>
          <w:szCs w:val="16"/>
        </w:rPr>
      </w:pPr>
      <w:r w:rsidRPr="00253518">
        <w:rPr>
          <w:rFonts w:ascii="Consolas" w:hAnsi="Consolas" w:cs="Consolas"/>
          <w:sz w:val="16"/>
          <w:szCs w:val="16"/>
        </w:rPr>
        <w:t>Если нужно, чтобы порядок перебора числовых ключей соответствовал их объявлению в объекте, то используют трюк: числовые ключи заменяют на похожие, но содержащие не только цифры. Например, добавляют в начало +, как описано в примере выше, а потом, в процессе обработки, преобразуют такие ключи в числа.</w:t>
      </w:r>
    </w:p>
    <w:p w:rsidR="008A56A8" w:rsidRDefault="008A56A8" w:rsidP="00752F6A">
      <w:pPr>
        <w:pStyle w:val="aa"/>
        <w:rPr>
          <w:rStyle w:val="af0"/>
        </w:rPr>
      </w:pPr>
    </w:p>
    <w:p w:rsidR="00C85DAE" w:rsidRPr="0091409B" w:rsidRDefault="0091409B" w:rsidP="00D852E0">
      <w:pPr>
        <w:pStyle w:val="4"/>
        <w:rPr>
          <w:rStyle w:val="af0"/>
          <w:b w:val="0"/>
          <w:color w:val="000000" w:themeColor="text1"/>
          <w:lang w:val="ru-RU"/>
        </w:rPr>
      </w:pPr>
      <w:r>
        <w:rPr>
          <w:rStyle w:val="af0"/>
          <w:b w:val="0"/>
          <w:color w:val="000000" w:themeColor="text1"/>
        </w:rPr>
        <w:t>Задачи</w:t>
      </w:r>
    </w:p>
    <w:p w:rsidR="0002498B" w:rsidRPr="0002498B" w:rsidRDefault="0002498B" w:rsidP="0002498B">
      <w:pPr>
        <w:pStyle w:val="aa"/>
        <w:rPr>
          <w:b/>
        </w:rPr>
      </w:pPr>
      <w:bookmarkStart w:id="56" w:name="определите-пуст-ли-объект"/>
      <w:r w:rsidRPr="0002498B">
        <w:rPr>
          <w:b/>
        </w:rPr>
        <w:t>Определите, пуст ли объект</w:t>
      </w:r>
      <w:bookmarkEnd w:id="56"/>
    </w:p>
    <w:p w:rsidR="0002498B" w:rsidRPr="0002498B" w:rsidRDefault="0002498B" w:rsidP="0002498B">
      <w:pPr>
        <w:pStyle w:val="aa"/>
      </w:pPr>
      <w:r w:rsidRPr="0002498B">
        <w:t>Создайте функцию isEmpty(obj), которая возвращает true, если в объекте нет свойств и false – если хоть одно свойство есть.</w:t>
      </w:r>
    </w:p>
    <w:p w:rsidR="0002498B" w:rsidRPr="0002498B" w:rsidRDefault="0002498B" w:rsidP="0002498B">
      <w:pPr>
        <w:pStyle w:val="aa"/>
      </w:pPr>
      <w:r w:rsidRPr="0002498B">
        <w:t>Работать должно так:</w:t>
      </w:r>
    </w:p>
    <w:p w:rsidR="0002498B" w:rsidRPr="0002498B" w:rsidRDefault="0002498B" w:rsidP="0002498B">
      <w:pPr>
        <w:pStyle w:val="af1"/>
      </w:pPr>
      <w:r w:rsidRPr="0002498B">
        <w:t>function isEmpty(obj) {</w:t>
      </w:r>
    </w:p>
    <w:p w:rsidR="0002498B" w:rsidRPr="0002498B" w:rsidRDefault="0002498B" w:rsidP="0002498B">
      <w:pPr>
        <w:pStyle w:val="af1"/>
      </w:pPr>
      <w:r w:rsidRPr="0002498B">
        <w:t xml:space="preserve">  /* ваш код */</w:t>
      </w:r>
    </w:p>
    <w:p w:rsidR="0002498B" w:rsidRPr="0002498B" w:rsidRDefault="0002498B" w:rsidP="0002498B">
      <w:pPr>
        <w:pStyle w:val="af1"/>
      </w:pPr>
      <w:r w:rsidRPr="0002498B">
        <w:t>}</w:t>
      </w:r>
    </w:p>
    <w:p w:rsidR="0002498B" w:rsidRPr="0002498B" w:rsidRDefault="0002498B" w:rsidP="0002498B">
      <w:pPr>
        <w:pStyle w:val="af1"/>
      </w:pPr>
    </w:p>
    <w:p w:rsidR="0002498B" w:rsidRPr="0002498B" w:rsidRDefault="0002498B" w:rsidP="0002498B">
      <w:pPr>
        <w:pStyle w:val="af1"/>
      </w:pPr>
      <w:r w:rsidRPr="0002498B">
        <w:t>var schedule = {};</w:t>
      </w:r>
    </w:p>
    <w:p w:rsidR="0002498B" w:rsidRPr="0002498B" w:rsidRDefault="0002498B" w:rsidP="0002498B">
      <w:pPr>
        <w:pStyle w:val="af1"/>
      </w:pPr>
    </w:p>
    <w:p w:rsidR="0002498B" w:rsidRPr="0002498B" w:rsidRDefault="0002498B" w:rsidP="0002498B">
      <w:pPr>
        <w:pStyle w:val="af1"/>
      </w:pPr>
      <w:r w:rsidRPr="0002498B">
        <w:t>alert( isEmpty(schedule) ); // true</w:t>
      </w:r>
    </w:p>
    <w:p w:rsidR="0002498B" w:rsidRPr="0002498B" w:rsidRDefault="0002498B" w:rsidP="0002498B">
      <w:pPr>
        <w:pStyle w:val="af1"/>
      </w:pPr>
    </w:p>
    <w:p w:rsidR="0002498B" w:rsidRPr="0002498B" w:rsidRDefault="0002498B" w:rsidP="0002498B">
      <w:pPr>
        <w:pStyle w:val="af1"/>
      </w:pPr>
      <w:r w:rsidRPr="0002498B">
        <w:t>schedule["8:30"] = "подъём";</w:t>
      </w:r>
    </w:p>
    <w:p w:rsidR="0002498B" w:rsidRPr="0002498B" w:rsidRDefault="0002498B" w:rsidP="0002498B">
      <w:pPr>
        <w:pStyle w:val="af1"/>
      </w:pPr>
    </w:p>
    <w:p w:rsidR="0002498B" w:rsidRPr="0002498B" w:rsidRDefault="0002498B" w:rsidP="0002498B">
      <w:pPr>
        <w:pStyle w:val="af1"/>
      </w:pPr>
      <w:r w:rsidRPr="0002498B">
        <w:t>alert( isEmpty(schedule) ); // false</w:t>
      </w:r>
    </w:p>
    <w:p w:rsidR="0072215F" w:rsidRDefault="0072215F" w:rsidP="0072215F">
      <w:pPr>
        <w:pStyle w:val="aa"/>
        <w:rPr>
          <w:rFonts w:ascii="Consolas" w:hAnsi="Consolas" w:cs="Consolas"/>
          <w:sz w:val="16"/>
          <w:szCs w:val="16"/>
        </w:rPr>
      </w:pPr>
      <w:r>
        <w:rPr>
          <w:rFonts w:ascii="Consolas" w:hAnsi="Consolas" w:cs="Consolas"/>
          <w:sz w:val="16"/>
          <w:szCs w:val="16"/>
        </w:rPr>
        <w:t>Решение:</w:t>
      </w:r>
    </w:p>
    <w:p w:rsidR="00C85DAE" w:rsidRPr="0072215F" w:rsidRDefault="00C85DAE" w:rsidP="0072215F">
      <w:pPr>
        <w:pStyle w:val="aa"/>
        <w:rPr>
          <w:rFonts w:ascii="Consolas" w:hAnsi="Consolas" w:cs="Consolas"/>
          <w:sz w:val="16"/>
          <w:szCs w:val="16"/>
        </w:rPr>
      </w:pPr>
    </w:p>
    <w:p w:rsidR="0072215F" w:rsidRPr="0072215F" w:rsidRDefault="0072215F" w:rsidP="0072215F">
      <w:pPr>
        <w:pStyle w:val="af1"/>
      </w:pPr>
      <w:r w:rsidRPr="0072215F">
        <w:t>function isEmpty(</w:t>
      </w:r>
      <w:r w:rsidRPr="00EA140D">
        <w:rPr>
          <w:color w:val="E36C0A" w:themeColor="accent6" w:themeShade="BF"/>
        </w:rPr>
        <w:t>obj</w:t>
      </w:r>
      <w:r w:rsidRPr="0072215F">
        <w:t>) {</w:t>
      </w:r>
    </w:p>
    <w:p w:rsidR="0072215F" w:rsidRPr="0072215F" w:rsidRDefault="0072215F" w:rsidP="0072215F">
      <w:pPr>
        <w:pStyle w:val="af1"/>
      </w:pPr>
      <w:r w:rsidRPr="0072215F">
        <w:t xml:space="preserve">  for (var </w:t>
      </w:r>
      <w:r w:rsidRPr="00EA140D">
        <w:rPr>
          <w:color w:val="0070C0"/>
        </w:rPr>
        <w:t xml:space="preserve">key </w:t>
      </w:r>
      <w:r w:rsidRPr="0072215F">
        <w:t xml:space="preserve">in </w:t>
      </w:r>
      <w:r w:rsidRPr="00EA140D">
        <w:rPr>
          <w:color w:val="E36C0A" w:themeColor="accent6" w:themeShade="BF"/>
        </w:rPr>
        <w:t>obj</w:t>
      </w:r>
      <w:r w:rsidRPr="0072215F">
        <w:t>) {</w:t>
      </w:r>
    </w:p>
    <w:p w:rsidR="0072215F" w:rsidRPr="00252E4E" w:rsidRDefault="0072215F" w:rsidP="0072215F">
      <w:pPr>
        <w:pStyle w:val="af1"/>
        <w:rPr>
          <w:lang w:val="en-US"/>
        </w:rPr>
      </w:pPr>
      <w:r w:rsidRPr="0072215F">
        <w:t xml:space="preserve">    return false;</w:t>
      </w:r>
      <w:r w:rsidR="00252E4E">
        <w:t xml:space="preserve"> </w:t>
      </w:r>
      <w:r w:rsidR="00252E4E">
        <w:rPr>
          <w:lang w:val="en-US"/>
        </w:rPr>
        <w:t xml:space="preserve">// </w:t>
      </w:r>
      <w:r w:rsidR="00252E4E">
        <w:t>есть свойства в объекте</w:t>
      </w:r>
      <w:r w:rsidR="00252E4E">
        <w:rPr>
          <w:lang w:val="en-US"/>
        </w:rPr>
        <w:t>;</w:t>
      </w:r>
    </w:p>
    <w:p w:rsidR="0072215F" w:rsidRPr="0072215F" w:rsidRDefault="0072215F" w:rsidP="0072215F">
      <w:pPr>
        <w:pStyle w:val="af1"/>
      </w:pPr>
      <w:r w:rsidRPr="0072215F">
        <w:t xml:space="preserve">  }</w:t>
      </w:r>
    </w:p>
    <w:p w:rsidR="0072215F" w:rsidRPr="00252E4E" w:rsidRDefault="0072215F" w:rsidP="0072215F">
      <w:pPr>
        <w:pStyle w:val="af1"/>
        <w:rPr>
          <w:lang w:val="en-US"/>
        </w:rPr>
      </w:pPr>
      <w:r w:rsidRPr="0072215F">
        <w:t xml:space="preserve">  return true;</w:t>
      </w:r>
      <w:r w:rsidR="00252E4E">
        <w:t xml:space="preserve"> </w:t>
      </w:r>
      <w:r w:rsidR="00252E4E">
        <w:rPr>
          <w:lang w:val="en-US"/>
        </w:rPr>
        <w:t xml:space="preserve">// </w:t>
      </w:r>
      <w:r w:rsidR="00252E4E">
        <w:t>нет свойств</w:t>
      </w:r>
      <w:r w:rsidR="00252E4E">
        <w:rPr>
          <w:lang w:val="en-US"/>
        </w:rPr>
        <w:t>;</w:t>
      </w:r>
    </w:p>
    <w:p w:rsidR="0072215F" w:rsidRPr="0072215F" w:rsidRDefault="0072215F" w:rsidP="0072215F">
      <w:pPr>
        <w:pStyle w:val="af1"/>
      </w:pPr>
      <w:r w:rsidRPr="0072215F">
        <w:t>}</w:t>
      </w:r>
    </w:p>
    <w:p w:rsidR="00252E4E" w:rsidRPr="00252E4E" w:rsidRDefault="00252E4E" w:rsidP="0002498B">
      <w:pPr>
        <w:pStyle w:val="aa"/>
        <w:rPr>
          <w:rStyle w:val="af0"/>
          <w:lang w:val="en-US"/>
        </w:rPr>
      </w:pPr>
    </w:p>
    <w:p w:rsidR="0072215F" w:rsidRPr="00C85DAE" w:rsidRDefault="0072215F" w:rsidP="0072215F">
      <w:pPr>
        <w:pStyle w:val="aa"/>
        <w:rPr>
          <w:rFonts w:ascii="Consolas" w:hAnsi="Consolas" w:cs="Consolas"/>
          <w:b/>
          <w:bCs/>
          <w:sz w:val="16"/>
          <w:szCs w:val="16"/>
        </w:rPr>
      </w:pPr>
      <w:bookmarkStart w:id="57" w:name="сумма-свойств"/>
      <w:r w:rsidRPr="00C85DAE">
        <w:rPr>
          <w:rFonts w:ascii="Consolas" w:hAnsi="Consolas" w:cs="Consolas"/>
          <w:b/>
          <w:bCs/>
          <w:sz w:val="16"/>
          <w:szCs w:val="16"/>
        </w:rPr>
        <w:t>Сумма свойств</w:t>
      </w:r>
      <w:bookmarkEnd w:id="57"/>
    </w:p>
    <w:p w:rsidR="0072215F" w:rsidRPr="0072215F" w:rsidRDefault="0072215F" w:rsidP="0072215F">
      <w:pPr>
        <w:pStyle w:val="aa"/>
        <w:rPr>
          <w:rFonts w:ascii="Consolas" w:hAnsi="Consolas" w:cs="Consolas"/>
          <w:sz w:val="16"/>
          <w:szCs w:val="16"/>
        </w:rPr>
      </w:pPr>
      <w:r w:rsidRPr="0072215F">
        <w:rPr>
          <w:rFonts w:ascii="Consolas" w:hAnsi="Consolas" w:cs="Consolas"/>
          <w:sz w:val="16"/>
          <w:szCs w:val="16"/>
        </w:rPr>
        <w:t>Есть объект salaries с зарплатами. Напишите код, который выведет сумму всех зарплат.</w:t>
      </w:r>
    </w:p>
    <w:p w:rsidR="0072215F" w:rsidRPr="0072215F" w:rsidRDefault="0072215F" w:rsidP="0072215F">
      <w:pPr>
        <w:pStyle w:val="aa"/>
        <w:rPr>
          <w:rFonts w:ascii="Consolas" w:hAnsi="Consolas" w:cs="Consolas"/>
          <w:sz w:val="16"/>
          <w:szCs w:val="16"/>
        </w:rPr>
      </w:pPr>
      <w:r w:rsidRPr="0072215F">
        <w:rPr>
          <w:rFonts w:ascii="Consolas" w:hAnsi="Consolas" w:cs="Consolas"/>
          <w:sz w:val="16"/>
          <w:szCs w:val="16"/>
        </w:rPr>
        <w:t>Если объект пустой, то результат должен быть 0.</w:t>
      </w:r>
    </w:p>
    <w:p w:rsidR="0072215F" w:rsidRPr="0072215F" w:rsidRDefault="0072215F" w:rsidP="0072215F">
      <w:pPr>
        <w:pStyle w:val="aa"/>
        <w:rPr>
          <w:rFonts w:ascii="Consolas" w:hAnsi="Consolas" w:cs="Consolas"/>
          <w:sz w:val="16"/>
          <w:szCs w:val="16"/>
        </w:rPr>
      </w:pPr>
      <w:r w:rsidRPr="0072215F">
        <w:rPr>
          <w:rFonts w:ascii="Consolas" w:hAnsi="Consolas" w:cs="Consolas"/>
          <w:sz w:val="16"/>
          <w:szCs w:val="16"/>
        </w:rPr>
        <w:t>Например:</w:t>
      </w:r>
    </w:p>
    <w:p w:rsidR="0072215F" w:rsidRPr="0072215F" w:rsidRDefault="0072215F" w:rsidP="0072215F">
      <w:pPr>
        <w:pStyle w:val="af1"/>
      </w:pPr>
      <w:r w:rsidRPr="0072215F">
        <w:t>"use strict";</w:t>
      </w:r>
    </w:p>
    <w:p w:rsidR="0072215F" w:rsidRPr="0072215F" w:rsidRDefault="0072215F" w:rsidP="0072215F">
      <w:pPr>
        <w:pStyle w:val="af1"/>
      </w:pPr>
    </w:p>
    <w:p w:rsidR="0072215F" w:rsidRPr="0072215F" w:rsidRDefault="0072215F" w:rsidP="0072215F">
      <w:pPr>
        <w:pStyle w:val="af1"/>
      </w:pPr>
      <w:r w:rsidRPr="0072215F">
        <w:t xml:space="preserve">var </w:t>
      </w:r>
      <w:r w:rsidRPr="00142EE8">
        <w:rPr>
          <w:color w:val="E36C0A" w:themeColor="accent6" w:themeShade="BF"/>
        </w:rPr>
        <w:t xml:space="preserve">salaries </w:t>
      </w:r>
      <w:r w:rsidRPr="0072215F">
        <w:t>= {</w:t>
      </w:r>
    </w:p>
    <w:p w:rsidR="0072215F" w:rsidRPr="0072215F" w:rsidRDefault="0072215F" w:rsidP="0072215F">
      <w:pPr>
        <w:pStyle w:val="af1"/>
      </w:pPr>
      <w:r w:rsidRPr="0072215F">
        <w:t xml:space="preserve">  "Вася": 100,</w:t>
      </w:r>
    </w:p>
    <w:p w:rsidR="0072215F" w:rsidRPr="0072215F" w:rsidRDefault="0072215F" w:rsidP="0072215F">
      <w:pPr>
        <w:pStyle w:val="af1"/>
      </w:pPr>
      <w:r w:rsidRPr="0072215F">
        <w:t xml:space="preserve">  "Петя": 300,</w:t>
      </w:r>
    </w:p>
    <w:p w:rsidR="0072215F" w:rsidRPr="0072215F" w:rsidRDefault="0072215F" w:rsidP="0072215F">
      <w:pPr>
        <w:pStyle w:val="af1"/>
      </w:pPr>
      <w:r w:rsidRPr="0072215F">
        <w:lastRenderedPageBreak/>
        <w:t xml:space="preserve">  "Даша": 250</w:t>
      </w:r>
    </w:p>
    <w:p w:rsidR="0072215F" w:rsidRPr="0072215F" w:rsidRDefault="0072215F" w:rsidP="0072215F">
      <w:pPr>
        <w:pStyle w:val="af1"/>
      </w:pPr>
      <w:r w:rsidRPr="0072215F">
        <w:t>};</w:t>
      </w:r>
    </w:p>
    <w:p w:rsidR="0072215F" w:rsidRPr="0072215F" w:rsidRDefault="0072215F" w:rsidP="0072215F">
      <w:pPr>
        <w:pStyle w:val="af1"/>
      </w:pPr>
    </w:p>
    <w:p w:rsidR="0072215F" w:rsidRPr="0072215F" w:rsidRDefault="0072215F" w:rsidP="0072215F">
      <w:pPr>
        <w:pStyle w:val="af1"/>
      </w:pPr>
      <w:r w:rsidRPr="0072215F">
        <w:t>//... ваш код выведет 650</w:t>
      </w:r>
    </w:p>
    <w:p w:rsidR="00187D7E" w:rsidRDefault="0072215F" w:rsidP="00187D7E">
      <w:pPr>
        <w:pStyle w:val="aa"/>
        <w:rPr>
          <w:rFonts w:ascii="Courier New" w:hAnsi="Courier New" w:cs="Courier New"/>
          <w:sz w:val="20"/>
          <w:szCs w:val="20"/>
          <w:lang w:val="en-US"/>
        </w:rPr>
      </w:pPr>
      <w:r w:rsidRPr="0072215F">
        <w:rPr>
          <w:rFonts w:ascii="Consolas" w:hAnsi="Consolas" w:cs="Consolas"/>
          <w:sz w:val="16"/>
          <w:szCs w:val="16"/>
        </w:rPr>
        <w:t>P.S. Сверху стоит use strict, чтобы не забыть объявить переменные.</w:t>
      </w:r>
      <w:r w:rsidR="00187D7E" w:rsidRPr="00187D7E">
        <w:rPr>
          <w:rFonts w:ascii="Courier New" w:hAnsi="Courier New" w:cs="Courier New"/>
          <w:sz w:val="20"/>
          <w:szCs w:val="20"/>
        </w:rPr>
        <w:t xml:space="preserve"> </w:t>
      </w:r>
    </w:p>
    <w:p w:rsidR="00252E4E" w:rsidRPr="00252E4E" w:rsidRDefault="00252E4E" w:rsidP="00187D7E">
      <w:pPr>
        <w:pStyle w:val="aa"/>
        <w:rPr>
          <w:rFonts w:ascii="Courier New" w:hAnsi="Courier New" w:cs="Courier New"/>
          <w:sz w:val="20"/>
          <w:szCs w:val="20"/>
          <w:lang w:val="en-US"/>
        </w:rPr>
      </w:pPr>
    </w:p>
    <w:p w:rsidR="00187D7E" w:rsidRPr="00187D7E" w:rsidRDefault="00187D7E" w:rsidP="00187D7E">
      <w:pPr>
        <w:pStyle w:val="af1"/>
      </w:pPr>
      <w:r w:rsidRPr="00187D7E">
        <w:t>"use strict";</w:t>
      </w:r>
    </w:p>
    <w:p w:rsidR="00187D7E" w:rsidRPr="00187D7E" w:rsidRDefault="00187D7E" w:rsidP="00187D7E">
      <w:pPr>
        <w:pStyle w:val="af1"/>
      </w:pPr>
    </w:p>
    <w:p w:rsidR="00187D7E" w:rsidRPr="00187D7E" w:rsidRDefault="00187D7E" w:rsidP="00187D7E">
      <w:pPr>
        <w:pStyle w:val="af1"/>
      </w:pPr>
      <w:r w:rsidRPr="00187D7E">
        <w:t xml:space="preserve">var </w:t>
      </w:r>
      <w:r w:rsidRPr="00F3139E">
        <w:rPr>
          <w:color w:val="7030A0"/>
        </w:rPr>
        <w:t xml:space="preserve">sum </w:t>
      </w:r>
      <w:r w:rsidRPr="00187D7E">
        <w:t>= 0;</w:t>
      </w:r>
    </w:p>
    <w:p w:rsidR="00187D7E" w:rsidRPr="00187D7E" w:rsidRDefault="00187D7E" w:rsidP="00187D7E">
      <w:pPr>
        <w:pStyle w:val="af1"/>
      </w:pPr>
      <w:r w:rsidRPr="00187D7E">
        <w:t xml:space="preserve">for (var </w:t>
      </w:r>
      <w:r w:rsidRPr="00142EE8">
        <w:rPr>
          <w:color w:val="0070C0"/>
        </w:rPr>
        <w:t xml:space="preserve">name </w:t>
      </w:r>
      <w:r w:rsidRPr="00187D7E">
        <w:t xml:space="preserve">in </w:t>
      </w:r>
      <w:r w:rsidRPr="00142EE8">
        <w:rPr>
          <w:color w:val="E36C0A" w:themeColor="accent6" w:themeShade="BF"/>
        </w:rPr>
        <w:t>salaries</w:t>
      </w:r>
      <w:r w:rsidRPr="00187D7E">
        <w:t>) {</w:t>
      </w:r>
    </w:p>
    <w:p w:rsidR="00187D7E" w:rsidRPr="00187D7E" w:rsidRDefault="00187D7E" w:rsidP="00187D7E">
      <w:pPr>
        <w:pStyle w:val="af1"/>
      </w:pPr>
      <w:r w:rsidRPr="00187D7E">
        <w:t xml:space="preserve">  </w:t>
      </w:r>
      <w:r w:rsidRPr="00F3139E">
        <w:rPr>
          <w:color w:val="7030A0"/>
        </w:rPr>
        <w:t xml:space="preserve">sum </w:t>
      </w:r>
      <w:r w:rsidRPr="00187D7E">
        <w:t xml:space="preserve">+= </w:t>
      </w:r>
      <w:r w:rsidRPr="00142EE8">
        <w:rPr>
          <w:color w:val="E36C0A" w:themeColor="accent6" w:themeShade="BF"/>
        </w:rPr>
        <w:t>salaries</w:t>
      </w:r>
      <w:r w:rsidRPr="00187D7E">
        <w:t>[</w:t>
      </w:r>
      <w:r w:rsidRPr="00142EE8">
        <w:rPr>
          <w:color w:val="0070C0"/>
        </w:rPr>
        <w:t>name</w:t>
      </w:r>
      <w:r w:rsidRPr="00187D7E">
        <w:t>];</w:t>
      </w:r>
    </w:p>
    <w:p w:rsidR="00187D7E" w:rsidRPr="00187D7E" w:rsidRDefault="00187D7E" w:rsidP="00187D7E">
      <w:pPr>
        <w:pStyle w:val="af1"/>
      </w:pPr>
      <w:r w:rsidRPr="00187D7E">
        <w:t>}</w:t>
      </w:r>
    </w:p>
    <w:p w:rsidR="00187D7E" w:rsidRPr="00187D7E" w:rsidRDefault="00187D7E" w:rsidP="00187D7E">
      <w:pPr>
        <w:pStyle w:val="af1"/>
      </w:pPr>
    </w:p>
    <w:p w:rsidR="00187D7E" w:rsidRPr="00187D7E" w:rsidRDefault="00187D7E" w:rsidP="00187D7E">
      <w:pPr>
        <w:pStyle w:val="af1"/>
      </w:pPr>
      <w:r w:rsidRPr="00187D7E">
        <w:t xml:space="preserve">alert( </w:t>
      </w:r>
      <w:r w:rsidRPr="00142EE8">
        <w:rPr>
          <w:color w:val="7030A0"/>
        </w:rPr>
        <w:t xml:space="preserve">sum </w:t>
      </w:r>
      <w:r w:rsidRPr="00187D7E">
        <w:t>);</w:t>
      </w:r>
    </w:p>
    <w:p w:rsidR="00187D7E" w:rsidRDefault="00187D7E" w:rsidP="00187D7E">
      <w:pPr>
        <w:pStyle w:val="aa"/>
        <w:rPr>
          <w:rFonts w:ascii="Consolas" w:hAnsi="Consolas" w:cs="Consolas"/>
          <w:b/>
          <w:bCs/>
          <w:sz w:val="16"/>
          <w:szCs w:val="16"/>
        </w:rPr>
      </w:pPr>
      <w:bookmarkStart w:id="58" w:name="свойство-с-наибольшим-значением"/>
    </w:p>
    <w:p w:rsidR="00187D7E" w:rsidRPr="00187D7E" w:rsidRDefault="00187D7E" w:rsidP="00187D7E">
      <w:pPr>
        <w:pStyle w:val="aa"/>
        <w:rPr>
          <w:rFonts w:ascii="Consolas" w:hAnsi="Consolas" w:cs="Consolas"/>
          <w:b/>
          <w:bCs/>
          <w:sz w:val="16"/>
          <w:szCs w:val="16"/>
        </w:rPr>
      </w:pPr>
      <w:r w:rsidRPr="00187D7E">
        <w:rPr>
          <w:rFonts w:ascii="Consolas" w:hAnsi="Consolas" w:cs="Consolas"/>
          <w:b/>
          <w:bCs/>
          <w:sz w:val="16"/>
          <w:szCs w:val="16"/>
        </w:rPr>
        <w:t>Свойство с наибольшим значением</w:t>
      </w:r>
      <w:bookmarkEnd w:id="58"/>
    </w:p>
    <w:p w:rsidR="00187D7E" w:rsidRPr="00187D7E" w:rsidRDefault="00187D7E" w:rsidP="00187D7E">
      <w:pPr>
        <w:pStyle w:val="aa"/>
        <w:rPr>
          <w:rFonts w:ascii="Consolas" w:hAnsi="Consolas" w:cs="Consolas"/>
          <w:sz w:val="16"/>
          <w:szCs w:val="16"/>
        </w:rPr>
      </w:pPr>
      <w:r w:rsidRPr="00187D7E">
        <w:rPr>
          <w:rFonts w:ascii="Consolas" w:hAnsi="Consolas" w:cs="Consolas"/>
          <w:sz w:val="16"/>
          <w:szCs w:val="16"/>
        </w:rPr>
        <w:t>Есть объект salaries с зарплатами. Напишите код, который выведет имя сотрудника, у которого самая большая зарплата.</w:t>
      </w:r>
    </w:p>
    <w:p w:rsidR="00187D7E" w:rsidRPr="00187D7E" w:rsidRDefault="00187D7E" w:rsidP="00187D7E">
      <w:pPr>
        <w:pStyle w:val="aa"/>
        <w:rPr>
          <w:rFonts w:ascii="Consolas" w:hAnsi="Consolas" w:cs="Consolas"/>
          <w:sz w:val="16"/>
          <w:szCs w:val="16"/>
        </w:rPr>
      </w:pPr>
      <w:r w:rsidRPr="00187D7E">
        <w:rPr>
          <w:rFonts w:ascii="Consolas" w:hAnsi="Consolas" w:cs="Consolas"/>
          <w:sz w:val="16"/>
          <w:szCs w:val="16"/>
        </w:rPr>
        <w:t>Если объект пустой, то пусть он выводит «нет сотрудников».</w:t>
      </w:r>
    </w:p>
    <w:p w:rsidR="00187D7E" w:rsidRPr="00187D7E" w:rsidRDefault="00187D7E" w:rsidP="00187D7E">
      <w:pPr>
        <w:pStyle w:val="aa"/>
        <w:rPr>
          <w:rFonts w:ascii="Consolas" w:hAnsi="Consolas" w:cs="Consolas"/>
          <w:sz w:val="16"/>
          <w:szCs w:val="16"/>
        </w:rPr>
      </w:pPr>
      <w:r w:rsidRPr="00187D7E">
        <w:rPr>
          <w:rFonts w:ascii="Consolas" w:hAnsi="Consolas" w:cs="Consolas"/>
          <w:sz w:val="16"/>
          <w:szCs w:val="16"/>
        </w:rPr>
        <w:t>Например:</w:t>
      </w:r>
    </w:p>
    <w:p w:rsidR="00187D7E" w:rsidRPr="00187D7E" w:rsidRDefault="00187D7E" w:rsidP="00187D7E">
      <w:pPr>
        <w:pStyle w:val="af1"/>
      </w:pPr>
      <w:r w:rsidRPr="00187D7E">
        <w:t>"use strict";</w:t>
      </w:r>
    </w:p>
    <w:p w:rsidR="00187D7E" w:rsidRPr="00187D7E" w:rsidRDefault="00187D7E" w:rsidP="00187D7E">
      <w:pPr>
        <w:pStyle w:val="af1"/>
      </w:pPr>
    </w:p>
    <w:p w:rsidR="00187D7E" w:rsidRPr="00187D7E" w:rsidRDefault="00187D7E" w:rsidP="00187D7E">
      <w:pPr>
        <w:pStyle w:val="af1"/>
      </w:pPr>
      <w:r w:rsidRPr="00187D7E">
        <w:t xml:space="preserve">var </w:t>
      </w:r>
      <w:r w:rsidRPr="002B6BB0">
        <w:rPr>
          <w:color w:val="E36C0A" w:themeColor="accent6" w:themeShade="BF"/>
        </w:rPr>
        <w:t xml:space="preserve">salaries </w:t>
      </w:r>
      <w:r w:rsidRPr="00187D7E">
        <w:t>= {</w:t>
      </w:r>
    </w:p>
    <w:p w:rsidR="00187D7E" w:rsidRPr="00187D7E" w:rsidRDefault="00187D7E" w:rsidP="00187D7E">
      <w:pPr>
        <w:pStyle w:val="af1"/>
      </w:pPr>
      <w:r w:rsidRPr="00187D7E">
        <w:t xml:space="preserve">  "Вася": 100</w:t>
      </w:r>
      <w:r w:rsidR="002B6BB0">
        <w:t xml:space="preserve"> </w:t>
      </w:r>
      <w:r w:rsidRPr="00187D7E">
        <w:t>,</w:t>
      </w:r>
    </w:p>
    <w:p w:rsidR="00187D7E" w:rsidRPr="00187D7E" w:rsidRDefault="00187D7E" w:rsidP="00187D7E">
      <w:pPr>
        <w:pStyle w:val="af1"/>
      </w:pPr>
      <w:r w:rsidRPr="00187D7E">
        <w:t xml:space="preserve">  "Петя": 300,</w:t>
      </w:r>
    </w:p>
    <w:p w:rsidR="00187D7E" w:rsidRPr="00187D7E" w:rsidRDefault="00187D7E" w:rsidP="00187D7E">
      <w:pPr>
        <w:pStyle w:val="af1"/>
      </w:pPr>
      <w:r w:rsidRPr="00187D7E">
        <w:t xml:space="preserve">  "Даша": 250</w:t>
      </w:r>
    </w:p>
    <w:p w:rsidR="00187D7E" w:rsidRPr="00187D7E" w:rsidRDefault="00187D7E" w:rsidP="00187D7E">
      <w:pPr>
        <w:pStyle w:val="af1"/>
      </w:pPr>
      <w:r w:rsidRPr="00187D7E">
        <w:t>};</w:t>
      </w:r>
    </w:p>
    <w:p w:rsidR="00187D7E" w:rsidRPr="00187D7E" w:rsidRDefault="00187D7E" w:rsidP="00187D7E">
      <w:pPr>
        <w:pStyle w:val="af1"/>
      </w:pPr>
    </w:p>
    <w:p w:rsidR="00187D7E" w:rsidRPr="00187D7E" w:rsidRDefault="00187D7E" w:rsidP="00187D7E">
      <w:pPr>
        <w:pStyle w:val="af1"/>
      </w:pPr>
      <w:r w:rsidRPr="00187D7E">
        <w:t>// ... ваш код выведет "Петя"</w:t>
      </w:r>
    </w:p>
    <w:p w:rsidR="00187D7E" w:rsidRDefault="00187D7E" w:rsidP="00187D7E">
      <w:pPr>
        <w:pStyle w:val="aa"/>
        <w:rPr>
          <w:rFonts w:ascii="Consolas" w:hAnsi="Consolas" w:cs="Consolas"/>
          <w:sz w:val="16"/>
          <w:szCs w:val="16"/>
          <w:lang w:val="en-US"/>
        </w:rPr>
      </w:pPr>
    </w:p>
    <w:p w:rsidR="00187D7E" w:rsidRPr="00187D7E" w:rsidRDefault="00187D7E" w:rsidP="00187D7E">
      <w:pPr>
        <w:pStyle w:val="af1"/>
      </w:pPr>
      <w:r w:rsidRPr="00187D7E">
        <w:t xml:space="preserve">var </w:t>
      </w:r>
      <w:r w:rsidRPr="002B6BB0">
        <w:rPr>
          <w:color w:val="00B0F0"/>
        </w:rPr>
        <w:t xml:space="preserve">max </w:t>
      </w:r>
      <w:r w:rsidRPr="00187D7E">
        <w:t>= 0;</w:t>
      </w:r>
    </w:p>
    <w:p w:rsidR="00187D7E" w:rsidRPr="00187D7E" w:rsidRDefault="00187D7E" w:rsidP="00187D7E">
      <w:pPr>
        <w:pStyle w:val="af1"/>
      </w:pPr>
      <w:r w:rsidRPr="00187D7E">
        <w:t xml:space="preserve">var </w:t>
      </w:r>
      <w:r w:rsidRPr="002B6BB0">
        <w:rPr>
          <w:color w:val="0070C0"/>
        </w:rPr>
        <w:t xml:space="preserve">maxName </w:t>
      </w:r>
      <w:r w:rsidRPr="00187D7E">
        <w:t>= "";</w:t>
      </w:r>
    </w:p>
    <w:p w:rsidR="00187D7E" w:rsidRPr="00187D7E" w:rsidRDefault="00187D7E" w:rsidP="00187D7E">
      <w:pPr>
        <w:pStyle w:val="af1"/>
      </w:pPr>
      <w:r w:rsidRPr="00187D7E">
        <w:t xml:space="preserve">for (var </w:t>
      </w:r>
      <w:r w:rsidRPr="002B6BB0">
        <w:rPr>
          <w:color w:val="7030A0"/>
        </w:rPr>
        <w:t xml:space="preserve">name </w:t>
      </w:r>
      <w:r w:rsidRPr="00187D7E">
        <w:t xml:space="preserve">in </w:t>
      </w:r>
      <w:r w:rsidRPr="002B6BB0">
        <w:rPr>
          <w:color w:val="E36C0A" w:themeColor="accent6" w:themeShade="BF"/>
        </w:rPr>
        <w:t>salaries</w:t>
      </w:r>
      <w:r w:rsidRPr="00187D7E">
        <w:t>) {</w:t>
      </w:r>
    </w:p>
    <w:p w:rsidR="00187D7E" w:rsidRPr="00187D7E" w:rsidRDefault="00187D7E" w:rsidP="00187D7E">
      <w:pPr>
        <w:pStyle w:val="af1"/>
      </w:pPr>
      <w:r w:rsidRPr="00187D7E">
        <w:t xml:space="preserve">  if (</w:t>
      </w:r>
      <w:r w:rsidRPr="002B6BB0">
        <w:rPr>
          <w:color w:val="00B0F0"/>
        </w:rPr>
        <w:t xml:space="preserve">max </w:t>
      </w:r>
      <w:r w:rsidRPr="00187D7E">
        <w:t xml:space="preserve">&lt; </w:t>
      </w:r>
      <w:r w:rsidRPr="002B6BB0">
        <w:rPr>
          <w:color w:val="E36C0A" w:themeColor="accent6" w:themeShade="BF"/>
        </w:rPr>
        <w:t>salaries</w:t>
      </w:r>
      <w:r w:rsidRPr="00187D7E">
        <w:t>[</w:t>
      </w:r>
      <w:r w:rsidRPr="002B6BB0">
        <w:rPr>
          <w:color w:val="7030A0"/>
        </w:rPr>
        <w:t>name</w:t>
      </w:r>
      <w:r w:rsidRPr="00187D7E">
        <w:t>]) {</w:t>
      </w:r>
    </w:p>
    <w:p w:rsidR="00187D7E" w:rsidRPr="00187D7E" w:rsidRDefault="00187D7E" w:rsidP="00187D7E">
      <w:pPr>
        <w:pStyle w:val="af1"/>
      </w:pPr>
      <w:r w:rsidRPr="00187D7E">
        <w:t xml:space="preserve">    </w:t>
      </w:r>
      <w:r w:rsidRPr="002B6BB0">
        <w:rPr>
          <w:color w:val="00B0F0"/>
        </w:rPr>
        <w:t xml:space="preserve">max </w:t>
      </w:r>
      <w:r w:rsidRPr="00187D7E">
        <w:t xml:space="preserve">= </w:t>
      </w:r>
      <w:r w:rsidRPr="002B6BB0">
        <w:rPr>
          <w:color w:val="E36C0A" w:themeColor="accent6" w:themeShade="BF"/>
        </w:rPr>
        <w:t>salaries</w:t>
      </w:r>
      <w:r w:rsidRPr="00187D7E">
        <w:t>[</w:t>
      </w:r>
      <w:r w:rsidRPr="002B6BB0">
        <w:rPr>
          <w:color w:val="7030A0"/>
        </w:rPr>
        <w:t>name</w:t>
      </w:r>
      <w:r w:rsidRPr="00187D7E">
        <w:t>];</w:t>
      </w:r>
    </w:p>
    <w:p w:rsidR="00187D7E" w:rsidRPr="00187D7E" w:rsidRDefault="00187D7E" w:rsidP="00187D7E">
      <w:pPr>
        <w:pStyle w:val="af1"/>
      </w:pPr>
      <w:r w:rsidRPr="00187D7E">
        <w:t xml:space="preserve">    </w:t>
      </w:r>
      <w:r w:rsidRPr="002B6BB0">
        <w:rPr>
          <w:color w:val="0070C0"/>
        </w:rPr>
        <w:t xml:space="preserve">maxName </w:t>
      </w:r>
      <w:r w:rsidRPr="00187D7E">
        <w:t xml:space="preserve">= </w:t>
      </w:r>
      <w:r w:rsidRPr="002B6BB0">
        <w:rPr>
          <w:color w:val="7030A0"/>
        </w:rPr>
        <w:t>name</w:t>
      </w:r>
      <w:r w:rsidRPr="00187D7E">
        <w:t>;</w:t>
      </w:r>
    </w:p>
    <w:p w:rsidR="00187D7E" w:rsidRPr="00187D7E" w:rsidRDefault="00187D7E" w:rsidP="00187D7E">
      <w:pPr>
        <w:pStyle w:val="af1"/>
      </w:pPr>
      <w:r w:rsidRPr="00187D7E">
        <w:t xml:space="preserve">  }</w:t>
      </w:r>
    </w:p>
    <w:p w:rsidR="00187D7E" w:rsidRPr="00187D7E" w:rsidRDefault="00187D7E" w:rsidP="00187D7E">
      <w:pPr>
        <w:pStyle w:val="af1"/>
      </w:pPr>
      <w:r w:rsidRPr="00187D7E">
        <w:t>}</w:t>
      </w:r>
    </w:p>
    <w:p w:rsidR="00187D7E" w:rsidRPr="00187D7E" w:rsidRDefault="00187D7E" w:rsidP="00187D7E">
      <w:pPr>
        <w:pStyle w:val="af1"/>
      </w:pPr>
    </w:p>
    <w:p w:rsidR="00187D7E" w:rsidRPr="0091409B" w:rsidRDefault="00187D7E" w:rsidP="00187D7E">
      <w:pPr>
        <w:pStyle w:val="af1"/>
      </w:pPr>
      <w:r w:rsidRPr="00187D7E">
        <w:t xml:space="preserve">alert( </w:t>
      </w:r>
      <w:r w:rsidRPr="002B6BB0">
        <w:rPr>
          <w:color w:val="0070C0"/>
        </w:rPr>
        <w:t xml:space="preserve">maxName </w:t>
      </w:r>
      <w:r w:rsidRPr="00187D7E">
        <w:t>|| "нет сотрудников" );</w:t>
      </w:r>
      <w:r w:rsidR="0091409B">
        <w:t xml:space="preserve"> </w:t>
      </w:r>
      <w:r w:rsidR="0091409B">
        <w:rPr>
          <w:lang w:val="en-US"/>
        </w:rPr>
        <w:t xml:space="preserve">// </w:t>
      </w:r>
      <w:r w:rsidR="0091409B">
        <w:t xml:space="preserve">если без сотрудников, то </w:t>
      </w:r>
      <w:r w:rsidR="0091409B">
        <w:rPr>
          <w:lang w:val="en-US"/>
        </w:rPr>
        <w:t>maxName=</w:t>
      </w:r>
      <w:r w:rsidR="0091409B" w:rsidRPr="00187D7E">
        <w:t>""</w:t>
      </w:r>
      <w:r w:rsidR="0091409B">
        <w:rPr>
          <w:lang w:val="en-US"/>
        </w:rPr>
        <w:t xml:space="preserve"> =&gt; false </w:t>
      </w:r>
      <w:r w:rsidR="0091409B">
        <w:t>и возвращается</w:t>
      </w:r>
      <w:r w:rsidR="0091409B">
        <w:rPr>
          <w:lang w:val="en-US"/>
        </w:rPr>
        <w:t xml:space="preserve"> 2 </w:t>
      </w:r>
      <w:r w:rsidR="0091409B">
        <w:t>вариант</w:t>
      </w:r>
    </w:p>
    <w:p w:rsidR="00565DA3" w:rsidRDefault="00565DA3" w:rsidP="00565DA3">
      <w:pPr>
        <w:pStyle w:val="aa"/>
        <w:rPr>
          <w:rFonts w:ascii="Consolas" w:hAnsi="Consolas" w:cs="Consolas"/>
          <w:b/>
          <w:bCs/>
          <w:sz w:val="16"/>
          <w:szCs w:val="16"/>
          <w:lang w:val="en-US"/>
        </w:rPr>
      </w:pPr>
      <w:bookmarkStart w:id="59" w:name="умножьте-численные-свойства-на-2"/>
    </w:p>
    <w:p w:rsidR="00565DA3" w:rsidRPr="00565DA3" w:rsidRDefault="00565DA3" w:rsidP="00565DA3">
      <w:pPr>
        <w:pStyle w:val="aa"/>
        <w:rPr>
          <w:rFonts w:ascii="Consolas" w:hAnsi="Consolas" w:cs="Consolas"/>
          <w:b/>
          <w:bCs/>
          <w:sz w:val="16"/>
          <w:szCs w:val="16"/>
        </w:rPr>
      </w:pPr>
      <w:r w:rsidRPr="00565DA3">
        <w:rPr>
          <w:rFonts w:ascii="Consolas" w:hAnsi="Consolas" w:cs="Consolas"/>
          <w:b/>
          <w:bCs/>
          <w:sz w:val="16"/>
          <w:szCs w:val="16"/>
        </w:rPr>
        <w:t>Умножьте численные свойства на 2</w:t>
      </w:r>
      <w:bookmarkEnd w:id="59"/>
    </w:p>
    <w:p w:rsidR="00565DA3" w:rsidRPr="00565DA3" w:rsidRDefault="00565DA3" w:rsidP="00565DA3">
      <w:pPr>
        <w:pStyle w:val="aa"/>
        <w:rPr>
          <w:rFonts w:ascii="Consolas" w:hAnsi="Consolas" w:cs="Consolas"/>
          <w:sz w:val="16"/>
          <w:szCs w:val="16"/>
        </w:rPr>
      </w:pPr>
      <w:r w:rsidRPr="00565DA3">
        <w:rPr>
          <w:rFonts w:ascii="Consolas" w:hAnsi="Consolas" w:cs="Consolas"/>
          <w:sz w:val="16"/>
          <w:szCs w:val="16"/>
        </w:rPr>
        <w:t>Создайте функцию multiplyNumeric, которая получает объект и умножает все численные свойства на 2. Например:</w:t>
      </w:r>
    </w:p>
    <w:p w:rsidR="00565DA3" w:rsidRPr="00565DA3" w:rsidRDefault="00565DA3" w:rsidP="00565DA3">
      <w:pPr>
        <w:pStyle w:val="af1"/>
      </w:pPr>
      <w:r w:rsidRPr="00565DA3">
        <w:t>// до вызова</w:t>
      </w:r>
    </w:p>
    <w:p w:rsidR="00565DA3" w:rsidRPr="00565DA3" w:rsidRDefault="00565DA3" w:rsidP="00565DA3">
      <w:pPr>
        <w:pStyle w:val="af1"/>
      </w:pPr>
      <w:r w:rsidRPr="00565DA3">
        <w:t>var menu = {</w:t>
      </w:r>
    </w:p>
    <w:p w:rsidR="00565DA3" w:rsidRPr="00565DA3" w:rsidRDefault="00565DA3" w:rsidP="00565DA3">
      <w:pPr>
        <w:pStyle w:val="af1"/>
      </w:pPr>
      <w:r w:rsidRPr="00565DA3">
        <w:t xml:space="preserve">  width: 200,</w:t>
      </w:r>
    </w:p>
    <w:p w:rsidR="00565DA3" w:rsidRPr="00565DA3" w:rsidRDefault="00565DA3" w:rsidP="00565DA3">
      <w:pPr>
        <w:pStyle w:val="af1"/>
      </w:pPr>
      <w:r w:rsidRPr="00565DA3">
        <w:t xml:space="preserve">  height: 300,</w:t>
      </w:r>
    </w:p>
    <w:p w:rsidR="00565DA3" w:rsidRPr="00565DA3" w:rsidRDefault="00565DA3" w:rsidP="00565DA3">
      <w:pPr>
        <w:pStyle w:val="af1"/>
      </w:pPr>
      <w:r w:rsidRPr="00565DA3">
        <w:t xml:space="preserve">  title: "My menu"</w:t>
      </w:r>
    </w:p>
    <w:p w:rsidR="00565DA3" w:rsidRPr="00565DA3" w:rsidRDefault="00565DA3" w:rsidP="00565DA3">
      <w:pPr>
        <w:pStyle w:val="af1"/>
      </w:pPr>
      <w:r w:rsidRPr="00565DA3">
        <w:t>};</w:t>
      </w:r>
    </w:p>
    <w:p w:rsidR="00565DA3" w:rsidRPr="00565DA3" w:rsidRDefault="00565DA3" w:rsidP="00565DA3">
      <w:pPr>
        <w:pStyle w:val="af1"/>
      </w:pPr>
    </w:p>
    <w:p w:rsidR="00565DA3" w:rsidRPr="00565DA3" w:rsidRDefault="00565DA3" w:rsidP="00565DA3">
      <w:pPr>
        <w:pStyle w:val="af1"/>
      </w:pPr>
      <w:r w:rsidRPr="00565DA3">
        <w:t>multiplyNumeric(menu);</w:t>
      </w:r>
    </w:p>
    <w:p w:rsidR="00565DA3" w:rsidRPr="00565DA3" w:rsidRDefault="00565DA3" w:rsidP="00565DA3">
      <w:pPr>
        <w:pStyle w:val="af1"/>
      </w:pPr>
    </w:p>
    <w:p w:rsidR="00565DA3" w:rsidRPr="00565DA3" w:rsidRDefault="00565DA3" w:rsidP="00565DA3">
      <w:pPr>
        <w:pStyle w:val="af1"/>
      </w:pPr>
      <w:r w:rsidRPr="00565DA3">
        <w:t>// после вызова</w:t>
      </w:r>
    </w:p>
    <w:p w:rsidR="00565DA3" w:rsidRPr="00565DA3" w:rsidRDefault="00565DA3" w:rsidP="00565DA3">
      <w:pPr>
        <w:pStyle w:val="af1"/>
      </w:pPr>
      <w:r w:rsidRPr="00565DA3">
        <w:t>menu = {</w:t>
      </w:r>
    </w:p>
    <w:p w:rsidR="00565DA3" w:rsidRPr="00565DA3" w:rsidRDefault="00565DA3" w:rsidP="00565DA3">
      <w:pPr>
        <w:pStyle w:val="af1"/>
      </w:pPr>
      <w:r w:rsidRPr="00565DA3">
        <w:t xml:space="preserve">  width: 400,</w:t>
      </w:r>
    </w:p>
    <w:p w:rsidR="00565DA3" w:rsidRPr="00565DA3" w:rsidRDefault="00565DA3" w:rsidP="00565DA3">
      <w:pPr>
        <w:pStyle w:val="af1"/>
      </w:pPr>
      <w:r w:rsidRPr="00565DA3">
        <w:t xml:space="preserve">  height: 600,</w:t>
      </w:r>
    </w:p>
    <w:p w:rsidR="00565DA3" w:rsidRPr="00565DA3" w:rsidRDefault="00565DA3" w:rsidP="00565DA3">
      <w:pPr>
        <w:pStyle w:val="af1"/>
      </w:pPr>
      <w:r w:rsidRPr="00565DA3">
        <w:t xml:space="preserve">  title: "My menu"</w:t>
      </w:r>
    </w:p>
    <w:p w:rsidR="00565DA3" w:rsidRPr="00565DA3" w:rsidRDefault="00565DA3" w:rsidP="00565DA3">
      <w:pPr>
        <w:pStyle w:val="af1"/>
      </w:pPr>
      <w:r w:rsidRPr="00565DA3">
        <w:t>};</w:t>
      </w:r>
    </w:p>
    <w:p w:rsidR="00565DA3" w:rsidRDefault="00565DA3" w:rsidP="00565DA3">
      <w:pPr>
        <w:rPr>
          <w:rStyle w:val="af0"/>
          <w:lang w:val="en-US"/>
        </w:rPr>
      </w:pPr>
    </w:p>
    <w:p w:rsidR="00565DA3" w:rsidRPr="00757715" w:rsidRDefault="00565DA3" w:rsidP="00757715">
      <w:pPr>
        <w:pStyle w:val="af1"/>
        <w:rPr>
          <w:rStyle w:val="af0"/>
          <w:b w:val="0"/>
          <w:color w:val="auto"/>
        </w:rPr>
      </w:pPr>
      <w:r w:rsidRPr="00757715">
        <w:rPr>
          <w:rStyle w:val="af0"/>
          <w:b w:val="0"/>
          <w:color w:val="auto"/>
        </w:rPr>
        <w:t>var menu = {</w:t>
      </w:r>
    </w:p>
    <w:p w:rsidR="00565DA3" w:rsidRPr="00757715" w:rsidRDefault="00565DA3" w:rsidP="00757715">
      <w:pPr>
        <w:pStyle w:val="af1"/>
        <w:rPr>
          <w:rStyle w:val="af0"/>
          <w:b w:val="0"/>
          <w:color w:val="auto"/>
        </w:rPr>
      </w:pPr>
      <w:r w:rsidRPr="00757715">
        <w:rPr>
          <w:rStyle w:val="af0"/>
          <w:b w:val="0"/>
          <w:color w:val="auto"/>
        </w:rPr>
        <w:t xml:space="preserve">  width: 200,</w:t>
      </w:r>
    </w:p>
    <w:p w:rsidR="00565DA3" w:rsidRPr="00757715" w:rsidRDefault="00565DA3" w:rsidP="00757715">
      <w:pPr>
        <w:pStyle w:val="af1"/>
        <w:rPr>
          <w:rStyle w:val="af0"/>
          <w:b w:val="0"/>
          <w:color w:val="auto"/>
        </w:rPr>
      </w:pPr>
      <w:r w:rsidRPr="00757715">
        <w:rPr>
          <w:rStyle w:val="af0"/>
          <w:b w:val="0"/>
          <w:color w:val="auto"/>
        </w:rPr>
        <w:t xml:space="preserve">  height: 300,</w:t>
      </w:r>
    </w:p>
    <w:p w:rsidR="00565DA3" w:rsidRPr="00757715" w:rsidRDefault="00565DA3" w:rsidP="00757715">
      <w:pPr>
        <w:pStyle w:val="af1"/>
        <w:rPr>
          <w:rStyle w:val="af0"/>
          <w:b w:val="0"/>
          <w:color w:val="auto"/>
        </w:rPr>
      </w:pPr>
      <w:r w:rsidRPr="00757715">
        <w:rPr>
          <w:rStyle w:val="af0"/>
          <w:b w:val="0"/>
          <w:color w:val="auto"/>
        </w:rPr>
        <w:t xml:space="preserve">  title: "My menu"</w:t>
      </w:r>
    </w:p>
    <w:p w:rsidR="00565DA3" w:rsidRPr="00757715" w:rsidRDefault="00565DA3" w:rsidP="00757715">
      <w:pPr>
        <w:pStyle w:val="af1"/>
        <w:rPr>
          <w:rStyle w:val="af0"/>
          <w:b w:val="0"/>
          <w:color w:val="auto"/>
        </w:rPr>
      </w:pPr>
      <w:r w:rsidRPr="00757715">
        <w:rPr>
          <w:rStyle w:val="af0"/>
          <w:b w:val="0"/>
          <w:color w:val="auto"/>
        </w:rPr>
        <w:t>};</w:t>
      </w:r>
    </w:p>
    <w:p w:rsidR="00565DA3" w:rsidRPr="00757715" w:rsidRDefault="00565DA3" w:rsidP="00757715">
      <w:pPr>
        <w:pStyle w:val="af1"/>
        <w:rPr>
          <w:rStyle w:val="af0"/>
          <w:b w:val="0"/>
          <w:color w:val="auto"/>
        </w:rPr>
      </w:pPr>
    </w:p>
    <w:p w:rsidR="00565DA3" w:rsidRPr="00757715" w:rsidRDefault="00565DA3" w:rsidP="00757715">
      <w:pPr>
        <w:pStyle w:val="af1"/>
        <w:rPr>
          <w:rStyle w:val="af0"/>
          <w:b w:val="0"/>
          <w:color w:val="auto"/>
        </w:rPr>
      </w:pPr>
      <w:r w:rsidRPr="00595A13">
        <w:rPr>
          <w:rStyle w:val="af0"/>
        </w:rPr>
        <w:t>function</w:t>
      </w:r>
      <w:r w:rsidRPr="00757715">
        <w:rPr>
          <w:rStyle w:val="af0"/>
          <w:b w:val="0"/>
          <w:color w:val="auto"/>
        </w:rPr>
        <w:t xml:space="preserve"> </w:t>
      </w:r>
      <w:r w:rsidRPr="00757715">
        <w:rPr>
          <w:rStyle w:val="af0"/>
          <w:b w:val="0"/>
          <w:color w:val="0070C0"/>
        </w:rPr>
        <w:t>isNumeric</w:t>
      </w:r>
      <w:r w:rsidRPr="00757715">
        <w:rPr>
          <w:rStyle w:val="af0"/>
          <w:b w:val="0"/>
          <w:color w:val="auto"/>
        </w:rPr>
        <w:t>(</w:t>
      </w:r>
      <w:r w:rsidRPr="00757715">
        <w:rPr>
          <w:rStyle w:val="af0"/>
          <w:b w:val="0"/>
          <w:color w:val="E36C0A" w:themeColor="accent6" w:themeShade="BF"/>
        </w:rPr>
        <w:t>n</w:t>
      </w:r>
      <w:r w:rsidRPr="00757715">
        <w:rPr>
          <w:rStyle w:val="af0"/>
          <w:b w:val="0"/>
          <w:color w:val="auto"/>
        </w:rPr>
        <w:t>) {</w:t>
      </w:r>
    </w:p>
    <w:p w:rsidR="00565DA3" w:rsidRPr="00757715" w:rsidRDefault="00565DA3" w:rsidP="00757715">
      <w:pPr>
        <w:pStyle w:val="af1"/>
        <w:rPr>
          <w:rStyle w:val="af0"/>
          <w:b w:val="0"/>
          <w:color w:val="auto"/>
        </w:rPr>
      </w:pPr>
      <w:r w:rsidRPr="00757715">
        <w:rPr>
          <w:rStyle w:val="af0"/>
          <w:b w:val="0"/>
          <w:color w:val="auto"/>
        </w:rPr>
        <w:t xml:space="preserve">  return !isNaN(parseFloat(</w:t>
      </w:r>
      <w:r w:rsidRPr="00595A13">
        <w:rPr>
          <w:rStyle w:val="af0"/>
          <w:b w:val="0"/>
          <w:color w:val="E36C0A" w:themeColor="accent6" w:themeShade="BF"/>
        </w:rPr>
        <w:t>n</w:t>
      </w:r>
      <w:r w:rsidRPr="00757715">
        <w:rPr>
          <w:rStyle w:val="af0"/>
          <w:b w:val="0"/>
          <w:color w:val="auto"/>
        </w:rPr>
        <w:t>)) &amp;&amp; isFinite(</w:t>
      </w:r>
      <w:r w:rsidRPr="00595A13">
        <w:rPr>
          <w:rStyle w:val="af0"/>
          <w:b w:val="0"/>
          <w:color w:val="E36C0A" w:themeColor="accent6" w:themeShade="BF"/>
        </w:rPr>
        <w:t>n</w:t>
      </w:r>
      <w:r w:rsidRPr="00757715">
        <w:rPr>
          <w:rStyle w:val="af0"/>
          <w:b w:val="0"/>
          <w:color w:val="auto"/>
        </w:rPr>
        <w:t>);</w:t>
      </w:r>
    </w:p>
    <w:p w:rsidR="00565DA3" w:rsidRPr="00757715" w:rsidRDefault="00565DA3" w:rsidP="00757715">
      <w:pPr>
        <w:pStyle w:val="af1"/>
        <w:rPr>
          <w:rStyle w:val="af0"/>
          <w:b w:val="0"/>
          <w:color w:val="auto"/>
        </w:rPr>
      </w:pPr>
      <w:r w:rsidRPr="00757715">
        <w:rPr>
          <w:rStyle w:val="af0"/>
          <w:b w:val="0"/>
          <w:color w:val="auto"/>
        </w:rPr>
        <w:t>}</w:t>
      </w:r>
    </w:p>
    <w:p w:rsidR="00565DA3" w:rsidRPr="00757715" w:rsidRDefault="00565DA3" w:rsidP="00757715">
      <w:pPr>
        <w:pStyle w:val="af1"/>
        <w:rPr>
          <w:rStyle w:val="af0"/>
          <w:b w:val="0"/>
          <w:color w:val="auto"/>
        </w:rPr>
      </w:pPr>
    </w:p>
    <w:p w:rsidR="00565DA3" w:rsidRPr="00757715" w:rsidRDefault="00565DA3" w:rsidP="00757715">
      <w:pPr>
        <w:pStyle w:val="af1"/>
        <w:rPr>
          <w:rStyle w:val="af0"/>
          <w:b w:val="0"/>
          <w:color w:val="auto"/>
        </w:rPr>
      </w:pPr>
      <w:r w:rsidRPr="00595A13">
        <w:rPr>
          <w:rStyle w:val="af0"/>
        </w:rPr>
        <w:t>function</w:t>
      </w:r>
      <w:r w:rsidRPr="00757715">
        <w:rPr>
          <w:rStyle w:val="af0"/>
          <w:b w:val="0"/>
          <w:color w:val="auto"/>
        </w:rPr>
        <w:t xml:space="preserve"> multiplyNumeric(</w:t>
      </w:r>
      <w:r w:rsidRPr="00595A13">
        <w:rPr>
          <w:rStyle w:val="af0"/>
          <w:b w:val="0"/>
          <w:color w:val="E36C0A" w:themeColor="accent6" w:themeShade="BF"/>
        </w:rPr>
        <w:t>obj</w:t>
      </w:r>
      <w:r w:rsidRPr="00757715">
        <w:rPr>
          <w:rStyle w:val="af0"/>
          <w:b w:val="0"/>
          <w:color w:val="auto"/>
        </w:rPr>
        <w:t>) {</w:t>
      </w:r>
    </w:p>
    <w:p w:rsidR="00565DA3" w:rsidRPr="00757715" w:rsidRDefault="00565DA3" w:rsidP="00757715">
      <w:pPr>
        <w:pStyle w:val="af1"/>
        <w:rPr>
          <w:rStyle w:val="af0"/>
          <w:b w:val="0"/>
          <w:color w:val="auto"/>
        </w:rPr>
      </w:pPr>
      <w:r w:rsidRPr="00757715">
        <w:rPr>
          <w:rStyle w:val="af0"/>
          <w:b w:val="0"/>
          <w:color w:val="auto"/>
        </w:rPr>
        <w:t xml:space="preserve">  for (var </w:t>
      </w:r>
      <w:r w:rsidRPr="00595A13">
        <w:rPr>
          <w:rStyle w:val="af0"/>
          <w:b w:val="0"/>
          <w:color w:val="7030A0"/>
        </w:rPr>
        <w:t xml:space="preserve">key </w:t>
      </w:r>
      <w:r w:rsidRPr="00757715">
        <w:rPr>
          <w:rStyle w:val="af0"/>
          <w:b w:val="0"/>
          <w:color w:val="auto"/>
        </w:rPr>
        <w:t xml:space="preserve">in </w:t>
      </w:r>
      <w:r w:rsidRPr="00595A13">
        <w:rPr>
          <w:rStyle w:val="af0"/>
          <w:b w:val="0"/>
          <w:color w:val="E36C0A" w:themeColor="accent6" w:themeShade="BF"/>
        </w:rPr>
        <w:t>obj</w:t>
      </w:r>
      <w:r w:rsidRPr="00757715">
        <w:rPr>
          <w:rStyle w:val="af0"/>
          <w:b w:val="0"/>
          <w:color w:val="auto"/>
        </w:rPr>
        <w:t>) {</w:t>
      </w:r>
    </w:p>
    <w:p w:rsidR="00565DA3" w:rsidRPr="00757715" w:rsidRDefault="00565DA3" w:rsidP="00757715">
      <w:pPr>
        <w:pStyle w:val="af1"/>
        <w:rPr>
          <w:rStyle w:val="af0"/>
          <w:b w:val="0"/>
          <w:color w:val="auto"/>
        </w:rPr>
      </w:pPr>
      <w:r w:rsidRPr="00757715">
        <w:rPr>
          <w:rStyle w:val="af0"/>
          <w:b w:val="0"/>
          <w:color w:val="auto"/>
        </w:rPr>
        <w:t xml:space="preserve">    if (</w:t>
      </w:r>
      <w:r w:rsidRPr="00757715">
        <w:rPr>
          <w:rStyle w:val="af0"/>
          <w:b w:val="0"/>
          <w:color w:val="0070C0"/>
        </w:rPr>
        <w:t>isNumeric</w:t>
      </w:r>
      <w:r w:rsidRPr="00757715">
        <w:rPr>
          <w:rStyle w:val="af0"/>
          <w:b w:val="0"/>
          <w:color w:val="auto"/>
        </w:rPr>
        <w:t>(</w:t>
      </w:r>
      <w:r w:rsidRPr="00757715">
        <w:rPr>
          <w:rStyle w:val="af0"/>
          <w:b w:val="0"/>
          <w:color w:val="E36C0A" w:themeColor="accent6" w:themeShade="BF"/>
        </w:rPr>
        <w:t>obj</w:t>
      </w:r>
      <w:r w:rsidRPr="00595A13">
        <w:rPr>
          <w:rStyle w:val="af0"/>
          <w:b w:val="0"/>
          <w:color w:val="000000" w:themeColor="text1"/>
        </w:rPr>
        <w:t>[</w:t>
      </w:r>
      <w:r w:rsidRPr="00595A13">
        <w:rPr>
          <w:rStyle w:val="af0"/>
          <w:b w:val="0"/>
          <w:color w:val="7030A0"/>
        </w:rPr>
        <w:t>key</w:t>
      </w:r>
      <w:r w:rsidRPr="00595A13">
        <w:rPr>
          <w:rStyle w:val="af0"/>
          <w:b w:val="0"/>
          <w:color w:val="000000" w:themeColor="text1"/>
        </w:rPr>
        <w:t>]</w:t>
      </w:r>
      <w:r w:rsidRPr="00757715">
        <w:rPr>
          <w:rStyle w:val="af0"/>
          <w:b w:val="0"/>
          <w:color w:val="auto"/>
        </w:rPr>
        <w:t>)) {</w:t>
      </w:r>
    </w:p>
    <w:p w:rsidR="00565DA3" w:rsidRPr="00757715" w:rsidRDefault="00565DA3" w:rsidP="00757715">
      <w:pPr>
        <w:pStyle w:val="af1"/>
        <w:rPr>
          <w:rStyle w:val="af0"/>
          <w:b w:val="0"/>
          <w:color w:val="auto"/>
        </w:rPr>
      </w:pPr>
      <w:r w:rsidRPr="00757715">
        <w:rPr>
          <w:rStyle w:val="af0"/>
          <w:b w:val="0"/>
          <w:color w:val="auto"/>
        </w:rPr>
        <w:t xml:space="preserve">      </w:t>
      </w:r>
      <w:r w:rsidRPr="00595A13">
        <w:rPr>
          <w:rStyle w:val="af0"/>
          <w:b w:val="0"/>
          <w:color w:val="E36C0A" w:themeColor="accent6" w:themeShade="BF"/>
        </w:rPr>
        <w:t>obj</w:t>
      </w:r>
      <w:r w:rsidRPr="00757715">
        <w:rPr>
          <w:rStyle w:val="af0"/>
          <w:b w:val="0"/>
          <w:color w:val="auto"/>
        </w:rPr>
        <w:t>[</w:t>
      </w:r>
      <w:r w:rsidRPr="00595A13">
        <w:rPr>
          <w:rStyle w:val="af0"/>
          <w:b w:val="0"/>
          <w:color w:val="7030A0"/>
        </w:rPr>
        <w:t>key</w:t>
      </w:r>
      <w:r w:rsidRPr="00757715">
        <w:rPr>
          <w:rStyle w:val="af0"/>
          <w:b w:val="0"/>
          <w:color w:val="auto"/>
        </w:rPr>
        <w:t>] *= 2;</w:t>
      </w:r>
    </w:p>
    <w:p w:rsidR="00565DA3" w:rsidRPr="00757715" w:rsidRDefault="00565DA3" w:rsidP="00757715">
      <w:pPr>
        <w:pStyle w:val="af1"/>
        <w:rPr>
          <w:rStyle w:val="af0"/>
          <w:b w:val="0"/>
          <w:color w:val="auto"/>
        </w:rPr>
      </w:pPr>
      <w:r w:rsidRPr="00757715">
        <w:rPr>
          <w:rStyle w:val="af0"/>
          <w:b w:val="0"/>
          <w:color w:val="auto"/>
        </w:rPr>
        <w:t xml:space="preserve">    }</w:t>
      </w:r>
    </w:p>
    <w:p w:rsidR="00565DA3" w:rsidRPr="00757715" w:rsidRDefault="00565DA3" w:rsidP="00757715">
      <w:pPr>
        <w:pStyle w:val="af1"/>
        <w:rPr>
          <w:rStyle w:val="af0"/>
          <w:b w:val="0"/>
          <w:color w:val="auto"/>
        </w:rPr>
      </w:pPr>
      <w:r w:rsidRPr="00757715">
        <w:rPr>
          <w:rStyle w:val="af0"/>
          <w:b w:val="0"/>
          <w:color w:val="auto"/>
        </w:rPr>
        <w:t xml:space="preserve">  }</w:t>
      </w:r>
    </w:p>
    <w:p w:rsidR="00565DA3" w:rsidRPr="00757715" w:rsidRDefault="00565DA3" w:rsidP="00757715">
      <w:pPr>
        <w:pStyle w:val="af1"/>
        <w:rPr>
          <w:rStyle w:val="af0"/>
          <w:b w:val="0"/>
          <w:color w:val="auto"/>
        </w:rPr>
      </w:pPr>
      <w:r w:rsidRPr="00757715">
        <w:rPr>
          <w:rStyle w:val="af0"/>
          <w:b w:val="0"/>
          <w:color w:val="auto"/>
        </w:rPr>
        <w:t>}</w:t>
      </w:r>
    </w:p>
    <w:p w:rsidR="00565DA3" w:rsidRPr="00757715" w:rsidRDefault="00565DA3" w:rsidP="00757715">
      <w:pPr>
        <w:pStyle w:val="af1"/>
        <w:rPr>
          <w:rStyle w:val="af0"/>
          <w:b w:val="0"/>
          <w:color w:val="auto"/>
        </w:rPr>
      </w:pPr>
    </w:p>
    <w:p w:rsidR="00565DA3" w:rsidRPr="00757715" w:rsidRDefault="00565DA3" w:rsidP="00757715">
      <w:pPr>
        <w:pStyle w:val="af1"/>
        <w:rPr>
          <w:rStyle w:val="af0"/>
          <w:b w:val="0"/>
          <w:color w:val="auto"/>
        </w:rPr>
      </w:pPr>
      <w:r w:rsidRPr="00757715">
        <w:rPr>
          <w:rStyle w:val="af0"/>
          <w:b w:val="0"/>
          <w:color w:val="auto"/>
        </w:rPr>
        <w:t>multiplyNumeric(menu);</w:t>
      </w:r>
    </w:p>
    <w:p w:rsidR="00565DA3" w:rsidRPr="00757715" w:rsidRDefault="00565DA3" w:rsidP="00757715">
      <w:pPr>
        <w:pStyle w:val="af1"/>
        <w:rPr>
          <w:rStyle w:val="af0"/>
          <w:b w:val="0"/>
          <w:color w:val="auto"/>
        </w:rPr>
      </w:pPr>
    </w:p>
    <w:p w:rsidR="00565DA3" w:rsidRPr="00757715" w:rsidRDefault="00565DA3" w:rsidP="00757715">
      <w:pPr>
        <w:pStyle w:val="af1"/>
        <w:rPr>
          <w:rStyle w:val="af0"/>
          <w:b w:val="0"/>
          <w:color w:val="auto"/>
        </w:rPr>
      </w:pPr>
      <w:r w:rsidRPr="00757715">
        <w:rPr>
          <w:rStyle w:val="af0"/>
          <w:b w:val="0"/>
          <w:color w:val="auto"/>
        </w:rPr>
        <w:t>alert( "menu width=" + menu.width + " height=" + menu.height + " title=" + menu.title );</w:t>
      </w:r>
    </w:p>
    <w:p w:rsidR="00187D7E" w:rsidRPr="00565DA3" w:rsidRDefault="00187D7E" w:rsidP="00565DA3">
      <w:pPr>
        <w:pStyle w:val="af1"/>
        <w:rPr>
          <w:rStyle w:val="af0"/>
        </w:rPr>
      </w:pPr>
    </w:p>
    <w:p w:rsidR="005F4AA6" w:rsidRPr="005F4AA6" w:rsidRDefault="005F4AA6" w:rsidP="00752F6A">
      <w:pPr>
        <w:pStyle w:val="3"/>
        <w:rPr>
          <w:noProof/>
        </w:rPr>
      </w:pPr>
      <w:r w:rsidRPr="005F4AA6">
        <w:rPr>
          <w:noProof/>
        </w:rPr>
        <w:lastRenderedPageBreak/>
        <w:t>Объекты: передача по ссылке</w:t>
      </w:r>
    </w:p>
    <w:p w:rsidR="005F4AA6" w:rsidRDefault="005F4AA6" w:rsidP="00752F6A">
      <w:pPr>
        <w:pStyle w:val="aa"/>
      </w:pPr>
      <w:r w:rsidRPr="005F4AA6">
        <w:t>Фундаментальным отличием объектов от примитивов, является их хранение и копирование «по ссылке».</w:t>
      </w:r>
    </w:p>
    <w:p w:rsidR="005D3F6B" w:rsidRPr="005F4AA6" w:rsidRDefault="005D3F6B" w:rsidP="00752F6A">
      <w:pPr>
        <w:pStyle w:val="aa"/>
      </w:pPr>
    </w:p>
    <w:p w:rsidR="005F4AA6" w:rsidRPr="005F4AA6" w:rsidRDefault="005F4AA6" w:rsidP="00D852E0">
      <w:pPr>
        <w:pStyle w:val="4"/>
        <w:rPr>
          <w:noProof/>
        </w:rPr>
      </w:pPr>
      <w:bookmarkStart w:id="60" w:name="копирование-по-значению"/>
      <w:r w:rsidRPr="005F4AA6">
        <w:t>Копирование по значению</w:t>
      </w:r>
      <w:bookmarkEnd w:id="60"/>
    </w:p>
    <w:p w:rsidR="005F4AA6" w:rsidRPr="005F4AA6" w:rsidRDefault="005F4AA6" w:rsidP="00752F6A">
      <w:pPr>
        <w:pStyle w:val="aa"/>
      </w:pPr>
      <w:r w:rsidRPr="005F4AA6">
        <w:t xml:space="preserve">Обычные значения: строки, числа, булевы значения, null/undefined при присваивании переменных копируются целиком или, как говорят, </w:t>
      </w:r>
      <w:r w:rsidRPr="005F4AA6">
        <w:rPr>
          <w:i/>
          <w:iCs/>
        </w:rPr>
        <w:t>«по значению»</w:t>
      </w:r>
      <w:r w:rsidRPr="005F4AA6">
        <w:t>.</w:t>
      </w:r>
    </w:p>
    <w:p w:rsidR="005F4AA6" w:rsidRPr="005F4AA6" w:rsidRDefault="005F4AA6" w:rsidP="00752F6A">
      <w:pPr>
        <w:pStyle w:val="af1"/>
      </w:pPr>
      <w:r w:rsidRPr="005F4AA6">
        <w:t>var message = "Привет";</w:t>
      </w:r>
    </w:p>
    <w:p w:rsidR="005F4AA6" w:rsidRPr="005F4AA6" w:rsidRDefault="005F4AA6" w:rsidP="00752F6A">
      <w:pPr>
        <w:pStyle w:val="af1"/>
      </w:pPr>
      <w:r w:rsidRPr="005F4AA6">
        <w:t>var phrase = message;</w:t>
      </w:r>
    </w:p>
    <w:p w:rsidR="005F4AA6" w:rsidRPr="005F4AA6" w:rsidRDefault="005F4AA6" w:rsidP="00752F6A">
      <w:pPr>
        <w:pStyle w:val="aa"/>
      </w:pPr>
      <w:r w:rsidRPr="005F4AA6">
        <w:t>В результате такого копирования получились две полностью независимые переменные, в каждой из которых хранится значение "Привет".</w:t>
      </w:r>
    </w:p>
    <w:p w:rsidR="005F4AA6" w:rsidRDefault="005F4AA6" w:rsidP="00752F6A">
      <w:pPr>
        <w:pStyle w:val="aa"/>
      </w:pPr>
      <w:r w:rsidRPr="005F4AA6">
        <w:drawing>
          <wp:inline distT="0" distB="0" distL="0" distR="0" wp14:anchorId="313F8242" wp14:editId="6C74E24F">
            <wp:extent cx="1710000" cy="680400"/>
            <wp:effectExtent l="0" t="0" r="5080" b="5715"/>
            <wp:docPr id="87" name="Рисунок 87" descr="http://learn.javascript.ru/article/object-reference/variable-copy-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learn.javascript.ru/article/object-reference/variable-copy-valu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10000" cy="680400"/>
                    </a:xfrm>
                    <a:prstGeom prst="rect">
                      <a:avLst/>
                    </a:prstGeom>
                    <a:noFill/>
                    <a:ln>
                      <a:noFill/>
                    </a:ln>
                  </pic:spPr>
                </pic:pic>
              </a:graphicData>
            </a:graphic>
          </wp:inline>
        </w:drawing>
      </w:r>
    </w:p>
    <w:p w:rsidR="005D3F6B" w:rsidRPr="005F4AA6" w:rsidRDefault="005D3F6B" w:rsidP="00752F6A">
      <w:pPr>
        <w:pStyle w:val="aa"/>
      </w:pPr>
    </w:p>
    <w:p w:rsidR="005F4AA6" w:rsidRPr="005F4AA6" w:rsidRDefault="005F4AA6" w:rsidP="00D852E0">
      <w:pPr>
        <w:pStyle w:val="4"/>
        <w:rPr>
          <w:noProof/>
        </w:rPr>
      </w:pPr>
      <w:bookmarkStart w:id="61" w:name="копирование-по-ссылке"/>
      <w:r w:rsidRPr="005F4AA6">
        <w:t>Копирование по ссылке</w:t>
      </w:r>
      <w:bookmarkEnd w:id="61"/>
    </w:p>
    <w:p w:rsidR="005F4AA6" w:rsidRPr="005F4AA6" w:rsidRDefault="005F4AA6" w:rsidP="00752F6A">
      <w:pPr>
        <w:pStyle w:val="aa"/>
      </w:pPr>
      <w:r w:rsidRPr="005F4AA6">
        <w:t>С объектами – всё не так.</w:t>
      </w:r>
    </w:p>
    <w:p w:rsidR="005F4AA6" w:rsidRPr="005F4AA6" w:rsidRDefault="005F4AA6" w:rsidP="00752F6A">
      <w:pPr>
        <w:pStyle w:val="aa"/>
      </w:pPr>
      <w:r w:rsidRPr="005F4AA6">
        <w:rPr>
          <w:b/>
          <w:bCs/>
        </w:rPr>
        <w:t>В переменной, которой присвоен объект, хранится не сам объект, а «адрес его места в памяти», иными словами – «ссылка» на него.</w:t>
      </w:r>
    </w:p>
    <w:p w:rsidR="005F4AA6" w:rsidRPr="005F4AA6" w:rsidRDefault="005F4AA6" w:rsidP="00752F6A">
      <w:pPr>
        <w:pStyle w:val="aa"/>
      </w:pPr>
      <w:r w:rsidRPr="005F4AA6">
        <w:t>Вот как выглядит переменная, которой присвоен объект:</w:t>
      </w:r>
    </w:p>
    <w:p w:rsidR="005F4AA6" w:rsidRPr="005F4AA6" w:rsidRDefault="005F4AA6" w:rsidP="00752F6A">
      <w:pPr>
        <w:pStyle w:val="af1"/>
      </w:pPr>
      <w:r w:rsidRPr="005F4AA6">
        <w:t>var user = {</w:t>
      </w:r>
    </w:p>
    <w:p w:rsidR="005F4AA6" w:rsidRPr="005F4AA6" w:rsidRDefault="005F4AA6" w:rsidP="00752F6A">
      <w:pPr>
        <w:pStyle w:val="af1"/>
      </w:pPr>
      <w:r w:rsidRPr="005F4AA6">
        <w:t xml:space="preserve">  name: "Вася"</w:t>
      </w:r>
    </w:p>
    <w:p w:rsidR="005F4AA6" w:rsidRPr="005F4AA6" w:rsidRDefault="005F4AA6" w:rsidP="00752F6A">
      <w:pPr>
        <w:pStyle w:val="af1"/>
      </w:pPr>
      <w:r w:rsidRPr="005F4AA6">
        <w:t>};</w:t>
      </w:r>
    </w:p>
    <w:p w:rsidR="005F4AA6" w:rsidRPr="005F4AA6" w:rsidRDefault="005F4AA6" w:rsidP="00752F6A">
      <w:pPr>
        <w:pStyle w:val="aa"/>
      </w:pPr>
      <w:r w:rsidRPr="005F4AA6">
        <w:drawing>
          <wp:inline distT="0" distB="0" distL="0" distR="0" wp14:anchorId="5B1AE3B6" wp14:editId="319EB66D">
            <wp:extent cx="1612800" cy="676800"/>
            <wp:effectExtent l="0" t="0" r="6985" b="9525"/>
            <wp:docPr id="86" name="Рисунок 86" descr="http://learn.javascript.ru/article/object-reference/variable-contains-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learn.javascript.ru/article/object-reference/variable-contains-referenc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2800" cy="676800"/>
                    </a:xfrm>
                    <a:prstGeom prst="rect">
                      <a:avLst/>
                    </a:prstGeom>
                    <a:noFill/>
                    <a:ln>
                      <a:noFill/>
                    </a:ln>
                  </pic:spPr>
                </pic:pic>
              </a:graphicData>
            </a:graphic>
          </wp:inline>
        </w:drawing>
      </w:r>
    </w:p>
    <w:p w:rsidR="005F4AA6" w:rsidRDefault="005F4AA6" w:rsidP="00752F6A">
      <w:pPr>
        <w:pStyle w:val="aa"/>
      </w:pPr>
      <w:r w:rsidRPr="005F4AA6">
        <w:t>Внимание: объект – вне переменной. В переменной – лишь «адрес» (ссылка) для него.</w:t>
      </w:r>
    </w:p>
    <w:p w:rsidR="005D3F6B" w:rsidRPr="005F4AA6" w:rsidRDefault="005D3F6B" w:rsidP="00752F6A">
      <w:pPr>
        <w:pStyle w:val="aa"/>
      </w:pPr>
    </w:p>
    <w:p w:rsidR="005F4AA6" w:rsidRPr="005F4AA6" w:rsidRDefault="005F4AA6" w:rsidP="00752F6A">
      <w:pPr>
        <w:pStyle w:val="aa"/>
      </w:pPr>
      <w:r w:rsidRPr="005F4AA6">
        <w:rPr>
          <w:b/>
          <w:bCs/>
        </w:rPr>
        <w:t>При копировании переменной с объектом – копируется эта ссылка, а объект по-прежнему остается в единственном экземпляре.</w:t>
      </w:r>
    </w:p>
    <w:p w:rsidR="005F4AA6" w:rsidRPr="005F4AA6" w:rsidRDefault="005F4AA6" w:rsidP="00752F6A">
      <w:pPr>
        <w:pStyle w:val="aa"/>
      </w:pPr>
      <w:r w:rsidRPr="005F4AA6">
        <w:t>Например:</w:t>
      </w:r>
    </w:p>
    <w:p w:rsidR="005F4AA6" w:rsidRPr="005F4AA6" w:rsidRDefault="005F4AA6" w:rsidP="00752F6A">
      <w:pPr>
        <w:pStyle w:val="af1"/>
      </w:pPr>
      <w:r w:rsidRPr="005F4AA6">
        <w:t xml:space="preserve">var </w:t>
      </w:r>
      <w:r w:rsidRPr="005D3F6B">
        <w:rPr>
          <w:color w:val="E36C0A" w:themeColor="accent6" w:themeShade="BF"/>
        </w:rPr>
        <w:t xml:space="preserve">user </w:t>
      </w:r>
      <w:r w:rsidRPr="005F4AA6">
        <w:t>= { name: "Вася" }; // в переменной - ссылка</w:t>
      </w:r>
    </w:p>
    <w:p w:rsidR="005F4AA6" w:rsidRPr="005F4AA6" w:rsidRDefault="005F4AA6" w:rsidP="00752F6A">
      <w:pPr>
        <w:pStyle w:val="af1"/>
      </w:pPr>
    </w:p>
    <w:p w:rsidR="005F4AA6" w:rsidRPr="005F4AA6" w:rsidRDefault="005F4AA6" w:rsidP="00752F6A">
      <w:pPr>
        <w:pStyle w:val="af1"/>
      </w:pPr>
      <w:r w:rsidRPr="005F4AA6">
        <w:t xml:space="preserve">var </w:t>
      </w:r>
      <w:r w:rsidRPr="005D3F6B">
        <w:rPr>
          <w:color w:val="7030A0"/>
        </w:rPr>
        <w:t xml:space="preserve">admin </w:t>
      </w:r>
      <w:r w:rsidRPr="005F4AA6">
        <w:t xml:space="preserve">= </w:t>
      </w:r>
      <w:r w:rsidRPr="005D3F6B">
        <w:rPr>
          <w:color w:val="E36C0A" w:themeColor="accent6" w:themeShade="BF"/>
        </w:rPr>
        <w:t>user</w:t>
      </w:r>
      <w:r w:rsidRPr="005F4AA6">
        <w:t>; // скопировали ссылку</w:t>
      </w:r>
    </w:p>
    <w:p w:rsidR="005D3F6B" w:rsidRDefault="005D3F6B" w:rsidP="00752F6A">
      <w:pPr>
        <w:pStyle w:val="aa"/>
      </w:pPr>
    </w:p>
    <w:p w:rsidR="005F4AA6" w:rsidRPr="005F4AA6" w:rsidRDefault="005F4AA6" w:rsidP="00752F6A">
      <w:pPr>
        <w:pStyle w:val="aa"/>
      </w:pPr>
      <w:r w:rsidRPr="005F4AA6">
        <w:t>Получили две переменные, в которых находятся ссылки на один и тот же объект:</w:t>
      </w:r>
    </w:p>
    <w:p w:rsidR="005F4AA6" w:rsidRPr="005F4AA6" w:rsidRDefault="005F4AA6" w:rsidP="00752F6A">
      <w:pPr>
        <w:pStyle w:val="aa"/>
      </w:pPr>
      <w:r w:rsidRPr="005F4AA6">
        <w:drawing>
          <wp:inline distT="0" distB="0" distL="0" distR="0" wp14:anchorId="30C9505C" wp14:editId="361CAE51">
            <wp:extent cx="2595600" cy="712800"/>
            <wp:effectExtent l="0" t="0" r="0" b="0"/>
            <wp:docPr id="85" name="Рисунок 85" descr="http://learn.javascript.ru/article/object-reference/variable-copy-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learn.javascript.ru/article/object-reference/variable-copy-referenc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95600" cy="712800"/>
                    </a:xfrm>
                    <a:prstGeom prst="rect">
                      <a:avLst/>
                    </a:prstGeom>
                    <a:noFill/>
                    <a:ln>
                      <a:noFill/>
                    </a:ln>
                  </pic:spPr>
                </pic:pic>
              </a:graphicData>
            </a:graphic>
          </wp:inline>
        </w:drawing>
      </w:r>
    </w:p>
    <w:p w:rsidR="005F4AA6" w:rsidRPr="005F4AA6" w:rsidRDefault="005F4AA6" w:rsidP="00752F6A">
      <w:pPr>
        <w:pStyle w:val="aa"/>
        <w:rPr>
          <w:lang w:val="en-US"/>
        </w:rPr>
      </w:pPr>
      <w:r w:rsidRPr="005F4AA6">
        <w:rPr>
          <w:b/>
          <w:bCs/>
        </w:rPr>
        <w:t>Так как объект всего один, то изменения через любую переменную видны в других переменных:</w:t>
      </w:r>
    </w:p>
    <w:p w:rsidR="005F4AA6" w:rsidRPr="005F4AA6" w:rsidRDefault="005F4AA6" w:rsidP="00752F6A">
      <w:pPr>
        <w:pStyle w:val="af1"/>
      </w:pPr>
      <w:r w:rsidRPr="005F4AA6">
        <w:t xml:space="preserve">var </w:t>
      </w:r>
      <w:r w:rsidRPr="005D3F6B">
        <w:rPr>
          <w:color w:val="E36C0A" w:themeColor="accent6" w:themeShade="BF"/>
        </w:rPr>
        <w:t xml:space="preserve">user </w:t>
      </w:r>
      <w:r w:rsidRPr="005F4AA6">
        <w:t>= { name: 'Вася' };</w:t>
      </w:r>
    </w:p>
    <w:p w:rsidR="005F4AA6" w:rsidRPr="005F4AA6" w:rsidRDefault="005F4AA6" w:rsidP="00752F6A">
      <w:pPr>
        <w:pStyle w:val="af1"/>
      </w:pPr>
    </w:p>
    <w:p w:rsidR="005F4AA6" w:rsidRPr="005F4AA6" w:rsidRDefault="005F4AA6" w:rsidP="00752F6A">
      <w:pPr>
        <w:pStyle w:val="af1"/>
      </w:pPr>
      <w:r w:rsidRPr="005F4AA6">
        <w:t xml:space="preserve">var </w:t>
      </w:r>
      <w:r w:rsidRPr="005D3F6B">
        <w:rPr>
          <w:color w:val="7030A0"/>
        </w:rPr>
        <w:t xml:space="preserve">admin </w:t>
      </w:r>
      <w:r w:rsidRPr="005F4AA6">
        <w:t xml:space="preserve">= </w:t>
      </w:r>
      <w:r w:rsidRPr="005D3F6B">
        <w:rPr>
          <w:color w:val="E36C0A" w:themeColor="accent6" w:themeShade="BF"/>
        </w:rPr>
        <w:t>user</w:t>
      </w:r>
      <w:r w:rsidRPr="005F4AA6">
        <w:t>;</w:t>
      </w:r>
    </w:p>
    <w:p w:rsidR="005F4AA6" w:rsidRPr="005F4AA6" w:rsidRDefault="005F4AA6" w:rsidP="00752F6A">
      <w:pPr>
        <w:pStyle w:val="af1"/>
      </w:pPr>
    </w:p>
    <w:p w:rsidR="005F4AA6" w:rsidRPr="005F4AA6" w:rsidRDefault="005F4AA6" w:rsidP="00752F6A">
      <w:pPr>
        <w:pStyle w:val="af1"/>
      </w:pPr>
      <w:r w:rsidRPr="005D3F6B">
        <w:rPr>
          <w:color w:val="7030A0"/>
        </w:rPr>
        <w:t>admin</w:t>
      </w:r>
      <w:r w:rsidRPr="005F4AA6">
        <w:t>.</w:t>
      </w:r>
      <w:r w:rsidRPr="005D3F6B">
        <w:rPr>
          <w:color w:val="00B0F0"/>
        </w:rPr>
        <w:t xml:space="preserve">name </w:t>
      </w:r>
      <w:r w:rsidRPr="005F4AA6">
        <w:t>= 'Петя'; // поменяли данные через admin</w:t>
      </w:r>
    </w:p>
    <w:p w:rsidR="005F4AA6" w:rsidRPr="005F4AA6" w:rsidRDefault="005F4AA6" w:rsidP="00752F6A">
      <w:pPr>
        <w:pStyle w:val="af1"/>
      </w:pPr>
    </w:p>
    <w:p w:rsidR="005F4AA6" w:rsidRPr="005F4AA6" w:rsidRDefault="005F4AA6" w:rsidP="00752F6A">
      <w:pPr>
        <w:pStyle w:val="af1"/>
      </w:pPr>
      <w:r w:rsidRPr="005F4AA6">
        <w:t>alert(</w:t>
      </w:r>
      <w:r w:rsidRPr="005D3F6B">
        <w:rPr>
          <w:color w:val="E36C0A" w:themeColor="accent6" w:themeShade="BF"/>
        </w:rPr>
        <w:t>user</w:t>
      </w:r>
      <w:r w:rsidRPr="005F4AA6">
        <w:t>.</w:t>
      </w:r>
      <w:r w:rsidRPr="005D3F6B">
        <w:rPr>
          <w:color w:val="00B0F0"/>
        </w:rPr>
        <w:t>name</w:t>
      </w:r>
      <w:r w:rsidRPr="005F4AA6">
        <w:t>); // 'Петя', изменения видны в user</w:t>
      </w:r>
    </w:p>
    <w:p w:rsidR="005F4AA6" w:rsidRPr="005F4AA6" w:rsidRDefault="005F4AA6" w:rsidP="00752F6A">
      <w:pPr>
        <w:pStyle w:val="aa"/>
      </w:pPr>
      <w:r w:rsidRPr="005F4AA6">
        <w:t>Переменная с объектом как «ключ» к сейфу с данными</w:t>
      </w:r>
    </w:p>
    <w:p w:rsidR="005F4AA6" w:rsidRPr="005F4AA6" w:rsidRDefault="005F4AA6" w:rsidP="00752F6A">
      <w:pPr>
        <w:pStyle w:val="aa"/>
      </w:pPr>
      <w:r w:rsidRPr="005F4AA6">
        <w:t>Ещё одна аналогия: переменная, в которую присвоен объект, на самом деле хранит не сами данные, а ключ к сейфу, где они хранятся.</w:t>
      </w:r>
    </w:p>
    <w:p w:rsidR="005F4AA6" w:rsidRDefault="005F4AA6" w:rsidP="00752F6A">
      <w:pPr>
        <w:pStyle w:val="aa"/>
        <w:rPr>
          <w:lang w:val="en-US"/>
        </w:rPr>
      </w:pPr>
      <w:r w:rsidRPr="005F4AA6">
        <w:t>При копировании её, получается что мы сделали копию ключа, но сейф по-прежнему один.</w:t>
      </w:r>
    </w:p>
    <w:p w:rsidR="006769E1" w:rsidRPr="006769E1" w:rsidRDefault="006769E1" w:rsidP="00752F6A">
      <w:pPr>
        <w:pStyle w:val="aa"/>
        <w:rPr>
          <w:lang w:val="en-US"/>
        </w:rPr>
      </w:pPr>
    </w:p>
    <w:p w:rsidR="005F4AA6" w:rsidRPr="005F4AA6" w:rsidRDefault="005F4AA6" w:rsidP="00D852E0">
      <w:pPr>
        <w:pStyle w:val="4"/>
        <w:rPr>
          <w:noProof/>
        </w:rPr>
      </w:pPr>
      <w:bookmarkStart w:id="62" w:name="клонирование-объектов"/>
      <w:r w:rsidRPr="00B66E1E">
        <w:t>Клонирование объектов</w:t>
      </w:r>
      <w:bookmarkEnd w:id="62"/>
    </w:p>
    <w:p w:rsidR="005F4AA6" w:rsidRPr="005F4AA6" w:rsidRDefault="005F4AA6" w:rsidP="00752F6A">
      <w:pPr>
        <w:pStyle w:val="aa"/>
      </w:pPr>
      <w:r w:rsidRPr="005F4AA6">
        <w:t>Иногда, на практике – очень редко, нужно скопировать объект целиком, создать именно полную независимую копию, «клон» объекта.</w:t>
      </w:r>
    </w:p>
    <w:p w:rsidR="005F4AA6" w:rsidRPr="005F4AA6" w:rsidRDefault="005F4AA6" w:rsidP="00752F6A">
      <w:pPr>
        <w:pStyle w:val="aa"/>
      </w:pPr>
      <w:r w:rsidRPr="005F4AA6">
        <w:t>Что ж, можно сделать и это. Для этого нужно пройти по объекту, достать данные и скопировать на уровне примитивов.</w:t>
      </w:r>
    </w:p>
    <w:p w:rsidR="005F4AA6" w:rsidRPr="005F4AA6" w:rsidRDefault="005F4AA6" w:rsidP="00752F6A">
      <w:pPr>
        <w:pStyle w:val="aa"/>
      </w:pPr>
      <w:r w:rsidRPr="005F4AA6">
        <w:t>Примерно так:</w:t>
      </w:r>
    </w:p>
    <w:p w:rsidR="005F4AA6" w:rsidRPr="005F4AA6" w:rsidRDefault="005F4AA6" w:rsidP="00752F6A">
      <w:pPr>
        <w:pStyle w:val="af1"/>
      </w:pPr>
      <w:r w:rsidRPr="005F4AA6">
        <w:t xml:space="preserve">var </w:t>
      </w:r>
      <w:r w:rsidRPr="005D3F6B">
        <w:rPr>
          <w:color w:val="E36C0A" w:themeColor="accent6" w:themeShade="BF"/>
        </w:rPr>
        <w:t xml:space="preserve">user </w:t>
      </w:r>
      <w:r w:rsidRPr="005F4AA6">
        <w:t>= {</w:t>
      </w:r>
    </w:p>
    <w:p w:rsidR="005F4AA6" w:rsidRPr="005F4AA6" w:rsidRDefault="005F4AA6" w:rsidP="00752F6A">
      <w:pPr>
        <w:pStyle w:val="af1"/>
      </w:pPr>
      <w:r w:rsidRPr="005F4AA6">
        <w:t xml:space="preserve">  name: "Вася",</w:t>
      </w:r>
    </w:p>
    <w:p w:rsidR="005F4AA6" w:rsidRPr="005F4AA6" w:rsidRDefault="005F4AA6" w:rsidP="00752F6A">
      <w:pPr>
        <w:pStyle w:val="af1"/>
      </w:pPr>
      <w:r w:rsidRPr="005F4AA6">
        <w:t xml:space="preserve">  age: 30</w:t>
      </w:r>
    </w:p>
    <w:p w:rsidR="005F4AA6" w:rsidRPr="005F4AA6" w:rsidRDefault="005F4AA6" w:rsidP="00752F6A">
      <w:pPr>
        <w:pStyle w:val="af1"/>
      </w:pPr>
      <w:r w:rsidRPr="005F4AA6">
        <w:t>};</w:t>
      </w:r>
    </w:p>
    <w:p w:rsidR="005F4AA6" w:rsidRPr="005F4AA6" w:rsidRDefault="005F4AA6" w:rsidP="00752F6A">
      <w:pPr>
        <w:pStyle w:val="af1"/>
      </w:pPr>
    </w:p>
    <w:p w:rsidR="005F4AA6" w:rsidRPr="005F4AA6" w:rsidRDefault="005F4AA6" w:rsidP="00752F6A">
      <w:pPr>
        <w:pStyle w:val="af1"/>
      </w:pPr>
      <w:r w:rsidRPr="005F4AA6">
        <w:t xml:space="preserve">var </w:t>
      </w:r>
      <w:r w:rsidRPr="005D3F6B">
        <w:rPr>
          <w:color w:val="7030A0"/>
        </w:rPr>
        <w:t xml:space="preserve">clone </w:t>
      </w:r>
      <w:r w:rsidRPr="005F4AA6">
        <w:t>= {}; // новый пустой объект</w:t>
      </w:r>
    </w:p>
    <w:p w:rsidR="005F4AA6" w:rsidRPr="005F4AA6" w:rsidRDefault="005F4AA6" w:rsidP="00752F6A">
      <w:pPr>
        <w:pStyle w:val="af1"/>
      </w:pPr>
    </w:p>
    <w:p w:rsidR="005F4AA6" w:rsidRPr="005F4AA6" w:rsidRDefault="005F4AA6" w:rsidP="00752F6A">
      <w:pPr>
        <w:pStyle w:val="af1"/>
      </w:pPr>
      <w:r w:rsidRPr="005F4AA6">
        <w:t>// скопируем в него все свойства user</w:t>
      </w:r>
    </w:p>
    <w:p w:rsidR="005F4AA6" w:rsidRPr="005F4AA6" w:rsidRDefault="005F4AA6" w:rsidP="00752F6A">
      <w:pPr>
        <w:pStyle w:val="af1"/>
      </w:pPr>
      <w:r w:rsidRPr="005F4AA6">
        <w:t xml:space="preserve">for (var </w:t>
      </w:r>
      <w:r w:rsidRPr="005D3F6B">
        <w:rPr>
          <w:color w:val="0070C0"/>
        </w:rPr>
        <w:t xml:space="preserve">key </w:t>
      </w:r>
      <w:r w:rsidRPr="005F4AA6">
        <w:t xml:space="preserve">in </w:t>
      </w:r>
      <w:r w:rsidRPr="005D3F6B">
        <w:rPr>
          <w:color w:val="E36C0A" w:themeColor="accent6" w:themeShade="BF"/>
        </w:rPr>
        <w:t>user</w:t>
      </w:r>
      <w:r w:rsidRPr="005F4AA6">
        <w:t>) {</w:t>
      </w:r>
    </w:p>
    <w:p w:rsidR="005F4AA6" w:rsidRPr="005F4AA6" w:rsidRDefault="005F4AA6" w:rsidP="00752F6A">
      <w:pPr>
        <w:pStyle w:val="af1"/>
      </w:pPr>
      <w:r w:rsidRPr="005F4AA6">
        <w:t xml:space="preserve">  </w:t>
      </w:r>
      <w:r w:rsidRPr="005D3F6B">
        <w:rPr>
          <w:color w:val="7030A0"/>
        </w:rPr>
        <w:t>clone</w:t>
      </w:r>
      <w:r w:rsidRPr="005F4AA6">
        <w:t>[</w:t>
      </w:r>
      <w:r w:rsidRPr="005D3F6B">
        <w:rPr>
          <w:color w:val="0070C0"/>
        </w:rPr>
        <w:t>key</w:t>
      </w:r>
      <w:r w:rsidRPr="005F4AA6">
        <w:t xml:space="preserve">] = </w:t>
      </w:r>
      <w:r w:rsidRPr="005D3F6B">
        <w:rPr>
          <w:color w:val="E36C0A" w:themeColor="accent6" w:themeShade="BF"/>
        </w:rPr>
        <w:t>user</w:t>
      </w:r>
      <w:r w:rsidRPr="005F4AA6">
        <w:t>[</w:t>
      </w:r>
      <w:r w:rsidRPr="005D3F6B">
        <w:rPr>
          <w:color w:val="0070C0"/>
        </w:rPr>
        <w:t>key</w:t>
      </w:r>
      <w:r w:rsidRPr="005F4AA6">
        <w:t>];</w:t>
      </w:r>
    </w:p>
    <w:p w:rsidR="005F4AA6" w:rsidRPr="005F4AA6" w:rsidRDefault="005F4AA6" w:rsidP="00752F6A">
      <w:pPr>
        <w:pStyle w:val="af1"/>
      </w:pPr>
      <w:r w:rsidRPr="005F4AA6">
        <w:t>}</w:t>
      </w:r>
    </w:p>
    <w:p w:rsidR="005F4AA6" w:rsidRPr="005F4AA6" w:rsidRDefault="005F4AA6" w:rsidP="00752F6A">
      <w:pPr>
        <w:pStyle w:val="af1"/>
      </w:pPr>
    </w:p>
    <w:p w:rsidR="005F4AA6" w:rsidRPr="005F4AA6" w:rsidRDefault="005F4AA6" w:rsidP="00752F6A">
      <w:pPr>
        <w:pStyle w:val="af1"/>
      </w:pPr>
      <w:r w:rsidRPr="005F4AA6">
        <w:t>// теперь clone - полностью независимая копия</w:t>
      </w:r>
    </w:p>
    <w:p w:rsidR="005F4AA6" w:rsidRPr="005F4AA6" w:rsidRDefault="005F4AA6" w:rsidP="00752F6A">
      <w:pPr>
        <w:pStyle w:val="af1"/>
      </w:pPr>
      <w:r w:rsidRPr="005D3F6B">
        <w:rPr>
          <w:color w:val="7030A0"/>
        </w:rPr>
        <w:t>clone</w:t>
      </w:r>
      <w:r w:rsidRPr="005F4AA6">
        <w:t>.name = "Петя"; // поменяли данные в clone</w:t>
      </w:r>
    </w:p>
    <w:p w:rsidR="005F4AA6" w:rsidRPr="005F4AA6" w:rsidRDefault="005F4AA6" w:rsidP="00752F6A">
      <w:pPr>
        <w:pStyle w:val="af1"/>
      </w:pPr>
    </w:p>
    <w:p w:rsidR="005F4AA6" w:rsidRPr="005F4AA6" w:rsidRDefault="005F4AA6" w:rsidP="00752F6A">
      <w:pPr>
        <w:pStyle w:val="af1"/>
      </w:pPr>
      <w:r w:rsidRPr="005F4AA6">
        <w:lastRenderedPageBreak/>
        <w:t xml:space="preserve">alert( </w:t>
      </w:r>
      <w:r w:rsidRPr="005D3F6B">
        <w:rPr>
          <w:color w:val="E36C0A" w:themeColor="accent6" w:themeShade="BF"/>
        </w:rPr>
        <w:t>user</w:t>
      </w:r>
      <w:r w:rsidRPr="005F4AA6">
        <w:t>.name ); // по-прежнему "Вася"</w:t>
      </w:r>
    </w:p>
    <w:p w:rsidR="005D3F6B" w:rsidRDefault="005D3F6B" w:rsidP="00752F6A">
      <w:pPr>
        <w:pStyle w:val="aa"/>
      </w:pPr>
    </w:p>
    <w:p w:rsidR="005F4AA6" w:rsidRPr="005F4AA6" w:rsidRDefault="005F4AA6" w:rsidP="00752F6A">
      <w:pPr>
        <w:pStyle w:val="aa"/>
      </w:pPr>
      <w:r w:rsidRPr="005F4AA6">
        <w:t>В этом коде каждое свойство объекта user копируется в clone. Если предположить, что они примитивны, то каждое скопируется по значению и мы как раз получим полный клон.</w:t>
      </w:r>
    </w:p>
    <w:p w:rsidR="005F4AA6" w:rsidRDefault="005F4AA6" w:rsidP="00752F6A">
      <w:pPr>
        <w:pStyle w:val="aa"/>
      </w:pPr>
      <w:r w:rsidRPr="005F4AA6">
        <w:t>Если же свойства объектов, в свою очередь, могут хранить ссылки на другие объекты, то нужно обойти такие подобъекты и тоже склонировать их. Это называют «глубоким» клонированием.</w:t>
      </w:r>
    </w:p>
    <w:p w:rsidR="005D3F6B" w:rsidRPr="005F4AA6" w:rsidRDefault="005D3F6B" w:rsidP="00752F6A">
      <w:pPr>
        <w:pStyle w:val="aa"/>
      </w:pPr>
    </w:p>
    <w:p w:rsidR="005F4AA6" w:rsidRPr="005F4AA6" w:rsidRDefault="005F4AA6" w:rsidP="00D852E0">
      <w:pPr>
        <w:pStyle w:val="4"/>
        <w:rPr>
          <w:noProof/>
        </w:rPr>
      </w:pPr>
      <w:bookmarkStart w:id="63" w:name="вывод-в-консоли"/>
      <w:r w:rsidRPr="00B66E1E">
        <w:t>Вывод в консоли</w:t>
      </w:r>
      <w:bookmarkEnd w:id="63"/>
    </w:p>
    <w:p w:rsidR="005F4AA6" w:rsidRPr="005F4AA6" w:rsidRDefault="005F4AA6" w:rsidP="005F4AA6">
      <w:pPr>
        <w:pStyle w:val="aa"/>
      </w:pPr>
      <w:r w:rsidRPr="005F4AA6">
        <w:t>Откройте консоль браузера (обычно F12) и запустите следующий код:</w:t>
      </w:r>
    </w:p>
    <w:p w:rsidR="005F4AA6" w:rsidRPr="005F4AA6" w:rsidRDefault="005F4AA6" w:rsidP="00B66E1E">
      <w:pPr>
        <w:pStyle w:val="af1"/>
      </w:pPr>
      <w:r w:rsidRPr="005F4AA6">
        <w:t>var time = {</w:t>
      </w:r>
    </w:p>
    <w:p w:rsidR="005F4AA6" w:rsidRPr="005F4AA6" w:rsidRDefault="005F4AA6" w:rsidP="00B66E1E">
      <w:pPr>
        <w:pStyle w:val="af1"/>
      </w:pPr>
      <w:r w:rsidRPr="005F4AA6">
        <w:t xml:space="preserve">  year: 2345,</w:t>
      </w:r>
    </w:p>
    <w:p w:rsidR="005F4AA6" w:rsidRPr="005F4AA6" w:rsidRDefault="005F4AA6" w:rsidP="00B66E1E">
      <w:pPr>
        <w:pStyle w:val="af1"/>
      </w:pPr>
      <w:r w:rsidRPr="005F4AA6">
        <w:t xml:space="preserve">  month: 11,</w:t>
      </w:r>
    </w:p>
    <w:p w:rsidR="005F4AA6" w:rsidRPr="005F4AA6" w:rsidRDefault="005F4AA6" w:rsidP="00B66E1E">
      <w:pPr>
        <w:pStyle w:val="af1"/>
      </w:pPr>
      <w:r w:rsidRPr="005F4AA6">
        <w:t xml:space="preserve">  day: 10,</w:t>
      </w:r>
    </w:p>
    <w:p w:rsidR="005F4AA6" w:rsidRPr="005F4AA6" w:rsidRDefault="005F4AA6" w:rsidP="00B66E1E">
      <w:pPr>
        <w:pStyle w:val="af1"/>
      </w:pPr>
      <w:r w:rsidRPr="005F4AA6">
        <w:t xml:space="preserve">  hour: 11,</w:t>
      </w:r>
    </w:p>
    <w:p w:rsidR="005F4AA6" w:rsidRPr="005F4AA6" w:rsidRDefault="005F4AA6" w:rsidP="00B66E1E">
      <w:pPr>
        <w:pStyle w:val="af1"/>
      </w:pPr>
      <w:r w:rsidRPr="005F4AA6">
        <w:t xml:space="preserve">  minute: 12,</w:t>
      </w:r>
    </w:p>
    <w:p w:rsidR="005F4AA6" w:rsidRPr="005F4AA6" w:rsidRDefault="005F4AA6" w:rsidP="00B66E1E">
      <w:pPr>
        <w:pStyle w:val="af1"/>
      </w:pPr>
      <w:r w:rsidRPr="005F4AA6">
        <w:t xml:space="preserve">  second: 13,</w:t>
      </w:r>
    </w:p>
    <w:p w:rsidR="005F4AA6" w:rsidRPr="005F4AA6" w:rsidRDefault="005F4AA6" w:rsidP="00B66E1E">
      <w:pPr>
        <w:pStyle w:val="af1"/>
      </w:pPr>
      <w:r w:rsidRPr="005F4AA6">
        <w:t xml:space="preserve">  microsecond: 123456</w:t>
      </w:r>
    </w:p>
    <w:p w:rsidR="005F4AA6" w:rsidRPr="005F4AA6" w:rsidRDefault="005F4AA6" w:rsidP="00B66E1E">
      <w:pPr>
        <w:pStyle w:val="af1"/>
      </w:pPr>
      <w:r w:rsidRPr="005F4AA6">
        <w:t>}</w:t>
      </w:r>
    </w:p>
    <w:p w:rsidR="005F4AA6" w:rsidRPr="005F4AA6" w:rsidRDefault="005F4AA6" w:rsidP="00B66E1E">
      <w:pPr>
        <w:pStyle w:val="af1"/>
      </w:pPr>
    </w:p>
    <w:p w:rsidR="005F4AA6" w:rsidRPr="005F4AA6" w:rsidRDefault="005F4AA6" w:rsidP="00B66E1E">
      <w:pPr>
        <w:pStyle w:val="af1"/>
      </w:pPr>
      <w:r w:rsidRPr="005F4AA6">
        <w:t>console.log(time); // (*)</w:t>
      </w:r>
    </w:p>
    <w:p w:rsidR="005F4AA6" w:rsidRPr="005F4AA6" w:rsidRDefault="005F4AA6" w:rsidP="00B66E1E">
      <w:pPr>
        <w:pStyle w:val="af1"/>
      </w:pPr>
      <w:r w:rsidRPr="005F4AA6">
        <w:t>time.microsecond++; // (**)</w:t>
      </w:r>
    </w:p>
    <w:p w:rsidR="005F4AA6" w:rsidRPr="005F4AA6" w:rsidRDefault="005F4AA6" w:rsidP="00B66E1E">
      <w:pPr>
        <w:pStyle w:val="af1"/>
      </w:pPr>
    </w:p>
    <w:p w:rsidR="005F4AA6" w:rsidRPr="005F4AA6" w:rsidRDefault="005F4AA6" w:rsidP="00B66E1E">
      <w:pPr>
        <w:pStyle w:val="af1"/>
      </w:pPr>
      <w:r w:rsidRPr="005F4AA6">
        <w:t>console.log(time);</w:t>
      </w:r>
    </w:p>
    <w:p w:rsidR="005F4AA6" w:rsidRPr="005F4AA6" w:rsidRDefault="005F4AA6" w:rsidP="00B66E1E">
      <w:pPr>
        <w:pStyle w:val="af1"/>
      </w:pPr>
      <w:r w:rsidRPr="005F4AA6">
        <w:t>time.microsecond++;</w:t>
      </w:r>
    </w:p>
    <w:p w:rsidR="005F4AA6" w:rsidRPr="005F4AA6" w:rsidRDefault="005F4AA6" w:rsidP="00B66E1E">
      <w:pPr>
        <w:pStyle w:val="af1"/>
      </w:pPr>
    </w:p>
    <w:p w:rsidR="005F4AA6" w:rsidRPr="005F4AA6" w:rsidRDefault="005F4AA6" w:rsidP="00B66E1E">
      <w:pPr>
        <w:pStyle w:val="af1"/>
      </w:pPr>
      <w:r w:rsidRPr="005F4AA6">
        <w:t>console.log(time);</w:t>
      </w:r>
    </w:p>
    <w:p w:rsidR="005F4AA6" w:rsidRPr="005F4AA6" w:rsidRDefault="005F4AA6" w:rsidP="00B66E1E">
      <w:pPr>
        <w:pStyle w:val="af1"/>
      </w:pPr>
      <w:r w:rsidRPr="005F4AA6">
        <w:t>time.microsecond++;</w:t>
      </w:r>
    </w:p>
    <w:p w:rsidR="005F4AA6" w:rsidRPr="005F4AA6" w:rsidRDefault="005F4AA6" w:rsidP="005F4AA6">
      <w:pPr>
        <w:pStyle w:val="aa"/>
      </w:pPr>
      <w:r w:rsidRPr="005F4AA6">
        <w:t>Как видно, в нём некий объект выводится строкой (*), затем он меняется в строке (**) и снова выводится, и так несколько раз. Пока ничего необычного, типичная ситуация – скрипт делает какую-то работу с объектом и выводит в консоли то, как она продвигается.</w:t>
      </w:r>
    </w:p>
    <w:p w:rsidR="005F4AA6" w:rsidRPr="005F4AA6" w:rsidRDefault="005F4AA6" w:rsidP="005F4AA6">
      <w:pPr>
        <w:pStyle w:val="aa"/>
      </w:pPr>
      <w:r w:rsidRPr="005F4AA6">
        <w:t>Необычное – в другом!</w:t>
      </w:r>
    </w:p>
    <w:p w:rsidR="005F4AA6" w:rsidRPr="005F4AA6" w:rsidRDefault="005F4AA6" w:rsidP="005F4AA6">
      <w:pPr>
        <w:pStyle w:val="aa"/>
      </w:pPr>
      <w:r w:rsidRPr="005F4AA6">
        <w:t>При раскрытии каждый объект будет выглядеть примерно так (скриншот из Chrome):</w:t>
      </w:r>
    </w:p>
    <w:p w:rsidR="005F4AA6" w:rsidRPr="005F4AA6" w:rsidRDefault="005F4AA6" w:rsidP="005F4AA6">
      <w:pPr>
        <w:pStyle w:val="aa"/>
      </w:pPr>
      <w:r w:rsidRPr="005F4AA6">
        <w:drawing>
          <wp:inline distT="0" distB="0" distL="0" distR="0" wp14:anchorId="05582B8D" wp14:editId="228B76B3">
            <wp:extent cx="1486800" cy="2286000"/>
            <wp:effectExtent l="0" t="0" r="0" b="0"/>
            <wp:docPr id="84" name="Рисунок 84" descr="http://learn.javascript.ru/article/object-reference/object-reference-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learn.javascript.ru/article/object-reference/object-reference-conso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86800" cy="2286000"/>
                    </a:xfrm>
                    <a:prstGeom prst="rect">
                      <a:avLst/>
                    </a:prstGeom>
                    <a:noFill/>
                    <a:ln>
                      <a:noFill/>
                    </a:ln>
                  </pic:spPr>
                </pic:pic>
              </a:graphicData>
            </a:graphic>
          </wp:inline>
        </w:drawing>
      </w:r>
    </w:p>
    <w:p w:rsidR="005F4AA6" w:rsidRPr="005F4AA6" w:rsidRDefault="005F4AA6" w:rsidP="005F4AA6">
      <w:pPr>
        <w:pStyle w:val="aa"/>
      </w:pPr>
      <w:r w:rsidRPr="005F4AA6">
        <w:rPr>
          <w:b/>
          <w:bCs/>
        </w:rPr>
        <w:t>Судя по выводу, свойство microsecond всегда было равно 123459… Или нет?</w:t>
      </w:r>
    </w:p>
    <w:p w:rsidR="005F4AA6" w:rsidRPr="005F4AA6" w:rsidRDefault="005F4AA6" w:rsidP="005F4AA6">
      <w:pPr>
        <w:pStyle w:val="aa"/>
      </w:pPr>
      <w:r w:rsidRPr="005F4AA6">
        <w:t>Если посмотреть на код выше то, очевидно, нет! Это свойство меняется, а консоль нас просто дурит.</w:t>
      </w:r>
    </w:p>
    <w:p w:rsidR="005F4AA6" w:rsidRPr="005F4AA6" w:rsidRDefault="005F4AA6" w:rsidP="005F4AA6">
      <w:pPr>
        <w:pStyle w:val="aa"/>
      </w:pPr>
      <w:r w:rsidRPr="005F4AA6">
        <w:rPr>
          <w:b/>
          <w:bCs/>
        </w:rPr>
        <w:t>При «раскрытии» свойств объекта в консоли – браузер всегда выводит их текущие (на момент раскрытия) значения.</w:t>
      </w:r>
    </w:p>
    <w:p w:rsidR="005F4AA6" w:rsidRPr="005F4AA6" w:rsidRDefault="005F4AA6" w:rsidP="005F4AA6">
      <w:pPr>
        <w:pStyle w:val="aa"/>
      </w:pPr>
      <w:r w:rsidRPr="005F4AA6">
        <w:t>Так происходит именно потому, что вывод не делает «копию» текущего содержимого, а сохраняет лишь ссылку на объект. Запомните эту особенность консоли, в будущем, при отладке скриптов у вас не раз возникнет подобная ситуация.</w:t>
      </w:r>
    </w:p>
    <w:p w:rsidR="00B66E1E" w:rsidRDefault="00B66E1E" w:rsidP="005F4AA6">
      <w:pPr>
        <w:pStyle w:val="aa"/>
        <w:rPr>
          <w:b/>
          <w:bCs/>
          <w:lang w:val="en-US"/>
        </w:rPr>
      </w:pPr>
    </w:p>
    <w:p w:rsidR="005F4AA6" w:rsidRPr="005F4AA6" w:rsidRDefault="005F4AA6" w:rsidP="005F4AA6">
      <w:pPr>
        <w:pStyle w:val="aa"/>
        <w:rPr>
          <w:b/>
          <w:bCs/>
        </w:rPr>
      </w:pPr>
      <w:r w:rsidRPr="00B66E1E">
        <w:rPr>
          <w:b/>
          <w:bCs/>
        </w:rPr>
        <w:t>Итого</w:t>
      </w:r>
    </w:p>
    <w:p w:rsidR="005F4AA6" w:rsidRPr="005F4AA6" w:rsidRDefault="005F4AA6" w:rsidP="00086F55">
      <w:pPr>
        <w:pStyle w:val="aa"/>
        <w:numPr>
          <w:ilvl w:val="0"/>
          <w:numId w:val="48"/>
        </w:numPr>
      </w:pPr>
      <w:r w:rsidRPr="005F4AA6">
        <w:t>Объект присваивается и копируется «по ссылке». То есть, в переменной хранится не сам объект а, условно говоря, адрес в памяти, где он находится.</w:t>
      </w:r>
    </w:p>
    <w:p w:rsidR="005F4AA6" w:rsidRPr="005F4AA6" w:rsidRDefault="005F4AA6" w:rsidP="00086F55">
      <w:pPr>
        <w:pStyle w:val="aa"/>
        <w:numPr>
          <w:ilvl w:val="0"/>
          <w:numId w:val="48"/>
        </w:numPr>
      </w:pPr>
      <w:r w:rsidRPr="005F4AA6">
        <w:t>Если переменная-объект скопирована или передана в функцию, то копируется именно эта ссылка, а объект остаётся один в памяти.</w:t>
      </w:r>
    </w:p>
    <w:p w:rsidR="005F4AA6" w:rsidRPr="005F4AA6" w:rsidRDefault="005F4AA6" w:rsidP="005F4AA6">
      <w:pPr>
        <w:pStyle w:val="aa"/>
      </w:pPr>
      <w:r w:rsidRPr="005F4AA6">
        <w:t>Это – одно из ключевых отличий объекта от примитива (числа, строки…), который при присвоении как раз копируется «по значению», то есть полностью.</w:t>
      </w:r>
    </w:p>
    <w:p w:rsidR="004C2BA8" w:rsidRPr="003D2FC7" w:rsidRDefault="004C2BA8" w:rsidP="004C2BA8">
      <w:pPr>
        <w:pStyle w:val="3"/>
        <w:rPr>
          <w:noProof/>
        </w:rPr>
      </w:pPr>
      <w:r w:rsidRPr="003D2FC7">
        <w:rPr>
          <w:noProof/>
        </w:rPr>
        <w:t>Методы объектов и контекст вызова</w:t>
      </w:r>
    </w:p>
    <w:p w:rsidR="004C2BA8" w:rsidRPr="00BD282D" w:rsidRDefault="004C2BA8" w:rsidP="004C2BA8">
      <w:pPr>
        <w:pStyle w:val="4"/>
        <w:rPr>
          <w:noProof/>
        </w:rPr>
      </w:pPr>
      <w:r w:rsidRPr="00BD282D">
        <w:rPr>
          <w:noProof/>
        </w:rPr>
        <w:t>Методы объектов, this</w:t>
      </w:r>
    </w:p>
    <w:p w:rsidR="004C2BA8" w:rsidRDefault="004C2BA8" w:rsidP="004C2BA8">
      <w:pPr>
        <w:pStyle w:val="aa"/>
        <w:rPr>
          <w:lang w:val="en-US"/>
        </w:rPr>
      </w:pPr>
      <w:r w:rsidRPr="00BD282D">
        <w:t>До этого мы говорили об объекте лишь как о хранилище значений. Теперь пойдём дальше и поговорим об объектах как о сущностях со своими функциями («методами»).</w:t>
      </w:r>
    </w:p>
    <w:p w:rsidR="004C2BA8" w:rsidRPr="00BD282D" w:rsidRDefault="004C2BA8" w:rsidP="004C2BA8">
      <w:pPr>
        <w:pStyle w:val="aa"/>
        <w:rPr>
          <w:lang w:val="en-US"/>
        </w:rPr>
      </w:pPr>
    </w:p>
    <w:p w:rsidR="004C2BA8" w:rsidRPr="00D676A6" w:rsidRDefault="004C2BA8" w:rsidP="004C2BA8">
      <w:pPr>
        <w:pStyle w:val="5"/>
        <w:rPr>
          <w:noProof/>
        </w:rPr>
      </w:pPr>
      <w:bookmarkStart w:id="64" w:name="методы-у-объектов"/>
      <w:r w:rsidRPr="00D676A6">
        <w:t>Методы у объектов</w:t>
      </w:r>
      <w:bookmarkEnd w:id="64"/>
    </w:p>
    <w:p w:rsidR="004C2BA8" w:rsidRPr="00BD282D" w:rsidRDefault="004C2BA8" w:rsidP="004C2BA8">
      <w:pPr>
        <w:pStyle w:val="aa"/>
      </w:pPr>
      <w:r w:rsidRPr="00BD282D">
        <w:t>При объявлении объекта можно указать свойство-функцию, например:</w:t>
      </w:r>
    </w:p>
    <w:p w:rsidR="004C2BA8" w:rsidRPr="00BD282D" w:rsidRDefault="004C2BA8" w:rsidP="004C2BA8">
      <w:pPr>
        <w:pStyle w:val="af1"/>
      </w:pPr>
      <w:r w:rsidRPr="00BD282D">
        <w:t xml:space="preserve">var </w:t>
      </w:r>
      <w:r w:rsidRPr="00BD282D">
        <w:rPr>
          <w:color w:val="E36C0A" w:themeColor="accent6" w:themeShade="BF"/>
        </w:rPr>
        <w:t xml:space="preserve">user </w:t>
      </w:r>
      <w:r w:rsidRPr="00BD282D">
        <w:t>= {</w:t>
      </w:r>
    </w:p>
    <w:p w:rsidR="004C2BA8" w:rsidRPr="00BD282D" w:rsidRDefault="004C2BA8" w:rsidP="004C2BA8">
      <w:pPr>
        <w:pStyle w:val="af1"/>
      </w:pPr>
      <w:r w:rsidRPr="00BD282D">
        <w:t xml:space="preserve">  name: 'Василий'</w:t>
      </w:r>
      <w:r w:rsidRPr="00BD282D">
        <w:rPr>
          <w:rStyle w:val="af0"/>
        </w:rPr>
        <w:t>,</w:t>
      </w:r>
    </w:p>
    <w:p w:rsidR="004C2BA8" w:rsidRPr="00BD282D" w:rsidRDefault="004C2BA8" w:rsidP="004C2BA8">
      <w:pPr>
        <w:pStyle w:val="af1"/>
      </w:pPr>
    </w:p>
    <w:p w:rsidR="004C2BA8" w:rsidRPr="00BD282D" w:rsidRDefault="004C2BA8" w:rsidP="004C2BA8">
      <w:pPr>
        <w:pStyle w:val="af1"/>
      </w:pPr>
      <w:r w:rsidRPr="00BD282D">
        <w:t xml:space="preserve">  // метод</w:t>
      </w:r>
    </w:p>
    <w:p w:rsidR="004C2BA8" w:rsidRPr="00BD282D" w:rsidRDefault="004C2BA8" w:rsidP="004C2BA8">
      <w:pPr>
        <w:pStyle w:val="af1"/>
      </w:pPr>
      <w:r w:rsidRPr="00BD282D">
        <w:t xml:space="preserve">  </w:t>
      </w:r>
      <w:r w:rsidRPr="00BD282D">
        <w:rPr>
          <w:color w:val="0070C0"/>
        </w:rPr>
        <w:t>sayHi</w:t>
      </w:r>
      <w:r w:rsidRPr="00BD282D">
        <w:t>: function() {</w:t>
      </w:r>
    </w:p>
    <w:p w:rsidR="004C2BA8" w:rsidRPr="00BD282D" w:rsidRDefault="004C2BA8" w:rsidP="004C2BA8">
      <w:pPr>
        <w:pStyle w:val="af1"/>
      </w:pPr>
      <w:r w:rsidRPr="00BD282D">
        <w:lastRenderedPageBreak/>
        <w:t xml:space="preserve">    alert( 'Привет!' );</w:t>
      </w:r>
    </w:p>
    <w:p w:rsidR="004C2BA8" w:rsidRPr="00BD282D" w:rsidRDefault="004C2BA8" w:rsidP="004C2BA8">
      <w:pPr>
        <w:pStyle w:val="af1"/>
      </w:pPr>
      <w:r w:rsidRPr="00BD282D">
        <w:t xml:space="preserve">  }</w:t>
      </w:r>
    </w:p>
    <w:p w:rsidR="004C2BA8" w:rsidRPr="00BD282D" w:rsidRDefault="004C2BA8" w:rsidP="004C2BA8">
      <w:pPr>
        <w:pStyle w:val="af1"/>
      </w:pPr>
    </w:p>
    <w:p w:rsidR="004C2BA8" w:rsidRPr="00BD282D" w:rsidRDefault="004C2BA8" w:rsidP="004C2BA8">
      <w:pPr>
        <w:pStyle w:val="af1"/>
      </w:pPr>
      <w:r w:rsidRPr="00BD282D">
        <w:t>};</w:t>
      </w:r>
    </w:p>
    <w:p w:rsidR="004C2BA8" w:rsidRPr="00BD282D" w:rsidRDefault="004C2BA8" w:rsidP="004C2BA8">
      <w:pPr>
        <w:pStyle w:val="af1"/>
      </w:pPr>
    </w:p>
    <w:p w:rsidR="004C2BA8" w:rsidRPr="00BD282D" w:rsidRDefault="004C2BA8" w:rsidP="004C2BA8">
      <w:pPr>
        <w:pStyle w:val="af1"/>
      </w:pPr>
      <w:r w:rsidRPr="00BD282D">
        <w:t>// Вызов</w:t>
      </w:r>
    </w:p>
    <w:p w:rsidR="004C2BA8" w:rsidRPr="00BD282D" w:rsidRDefault="004C2BA8" w:rsidP="004C2BA8">
      <w:pPr>
        <w:pStyle w:val="af1"/>
      </w:pPr>
      <w:r w:rsidRPr="00BD282D">
        <w:rPr>
          <w:color w:val="E36C0A" w:themeColor="accent6" w:themeShade="BF"/>
        </w:rPr>
        <w:t>user</w:t>
      </w:r>
      <w:r w:rsidRPr="00BD282D">
        <w:t>.</w:t>
      </w:r>
      <w:r w:rsidRPr="00BD282D">
        <w:rPr>
          <w:color w:val="0070C0"/>
        </w:rPr>
        <w:t>sayHi()</w:t>
      </w:r>
      <w:r w:rsidRPr="00BD282D">
        <w:t>;</w:t>
      </w:r>
    </w:p>
    <w:p w:rsidR="004C2BA8" w:rsidRDefault="004C2BA8" w:rsidP="004C2BA8">
      <w:pPr>
        <w:pStyle w:val="aa"/>
        <w:rPr>
          <w:lang w:val="en-US"/>
        </w:rPr>
      </w:pPr>
    </w:p>
    <w:p w:rsidR="004C2BA8" w:rsidRPr="00BD282D" w:rsidRDefault="004C2BA8" w:rsidP="004C2BA8">
      <w:pPr>
        <w:pStyle w:val="aa"/>
      </w:pPr>
      <w:r w:rsidRPr="00BD282D">
        <w:t>Свойства-функции называют «методами» объектов. Их можно добавлять и удалять в любой момент, в том числе и явным присваиванием:</w:t>
      </w:r>
    </w:p>
    <w:p w:rsidR="004C2BA8" w:rsidRPr="00BD282D" w:rsidRDefault="004C2BA8" w:rsidP="004C2BA8">
      <w:pPr>
        <w:pStyle w:val="af1"/>
      </w:pPr>
      <w:r w:rsidRPr="00BD282D">
        <w:t xml:space="preserve">var </w:t>
      </w:r>
      <w:r w:rsidRPr="00BD282D">
        <w:rPr>
          <w:color w:val="E36C0A" w:themeColor="accent6" w:themeShade="BF"/>
        </w:rPr>
        <w:t xml:space="preserve">user </w:t>
      </w:r>
      <w:r w:rsidRPr="00BD282D">
        <w:t>= {</w:t>
      </w:r>
    </w:p>
    <w:p w:rsidR="004C2BA8" w:rsidRPr="00BD282D" w:rsidRDefault="004C2BA8" w:rsidP="004C2BA8">
      <w:pPr>
        <w:pStyle w:val="af1"/>
      </w:pPr>
      <w:r w:rsidRPr="00BD282D">
        <w:t xml:space="preserve">  name: 'Василий'</w:t>
      </w:r>
    </w:p>
    <w:p w:rsidR="004C2BA8" w:rsidRPr="00BD282D" w:rsidRDefault="004C2BA8" w:rsidP="004C2BA8">
      <w:pPr>
        <w:pStyle w:val="af1"/>
      </w:pPr>
      <w:r w:rsidRPr="00BD282D">
        <w:t>};</w:t>
      </w:r>
    </w:p>
    <w:p w:rsidR="004C2BA8" w:rsidRPr="00BD282D" w:rsidRDefault="004C2BA8" w:rsidP="004C2BA8">
      <w:pPr>
        <w:pStyle w:val="af1"/>
      </w:pPr>
    </w:p>
    <w:p w:rsidR="004C2BA8" w:rsidRPr="00BD282D" w:rsidRDefault="004C2BA8" w:rsidP="004C2BA8">
      <w:pPr>
        <w:pStyle w:val="af1"/>
      </w:pPr>
      <w:r w:rsidRPr="00BD282D">
        <w:rPr>
          <w:color w:val="E36C0A" w:themeColor="accent6" w:themeShade="BF"/>
        </w:rPr>
        <w:t>user</w:t>
      </w:r>
      <w:r w:rsidRPr="00BD282D">
        <w:t>.</w:t>
      </w:r>
      <w:r w:rsidRPr="00BD282D">
        <w:rPr>
          <w:color w:val="0070C0"/>
        </w:rPr>
        <w:t xml:space="preserve">sayHi </w:t>
      </w:r>
      <w:r w:rsidRPr="00BD282D">
        <w:t>= function() { // присвоили метод после создания объекта</w:t>
      </w:r>
    </w:p>
    <w:p w:rsidR="004C2BA8" w:rsidRPr="00BD282D" w:rsidRDefault="004C2BA8" w:rsidP="004C2BA8">
      <w:pPr>
        <w:pStyle w:val="af1"/>
      </w:pPr>
      <w:r w:rsidRPr="00BD282D">
        <w:t xml:space="preserve">  alert('Привет!');</w:t>
      </w:r>
    </w:p>
    <w:p w:rsidR="004C2BA8" w:rsidRPr="00BD282D" w:rsidRDefault="004C2BA8" w:rsidP="004C2BA8">
      <w:pPr>
        <w:pStyle w:val="af1"/>
      </w:pPr>
      <w:r w:rsidRPr="00BD282D">
        <w:t>};</w:t>
      </w:r>
    </w:p>
    <w:p w:rsidR="004C2BA8" w:rsidRPr="00BD282D" w:rsidRDefault="004C2BA8" w:rsidP="004C2BA8">
      <w:pPr>
        <w:pStyle w:val="af1"/>
      </w:pPr>
    </w:p>
    <w:p w:rsidR="004C2BA8" w:rsidRPr="00BD282D" w:rsidRDefault="004C2BA8" w:rsidP="004C2BA8">
      <w:pPr>
        <w:pStyle w:val="af1"/>
      </w:pPr>
      <w:r w:rsidRPr="00BD282D">
        <w:t>// Вызов метода:</w:t>
      </w:r>
    </w:p>
    <w:p w:rsidR="004C2BA8" w:rsidRPr="00BD282D" w:rsidRDefault="004C2BA8" w:rsidP="004C2BA8">
      <w:pPr>
        <w:pStyle w:val="af1"/>
      </w:pPr>
      <w:r w:rsidRPr="00BD282D">
        <w:rPr>
          <w:color w:val="E36C0A" w:themeColor="accent6" w:themeShade="BF"/>
        </w:rPr>
        <w:t>user</w:t>
      </w:r>
      <w:r w:rsidRPr="00BD282D">
        <w:t>.</w:t>
      </w:r>
      <w:r w:rsidRPr="00BD282D">
        <w:rPr>
          <w:color w:val="0070C0"/>
        </w:rPr>
        <w:t>sayHi()</w:t>
      </w:r>
      <w:r w:rsidRPr="00BD282D">
        <w:t>;</w:t>
      </w:r>
    </w:p>
    <w:p w:rsidR="004C2BA8" w:rsidRDefault="004C2BA8" w:rsidP="004C2BA8">
      <w:bookmarkStart w:id="65" w:name="доступ-к-объекту-через-this"/>
    </w:p>
    <w:p w:rsidR="004C2BA8" w:rsidRPr="00BD282D" w:rsidRDefault="004C2BA8" w:rsidP="004C2BA8">
      <w:pPr>
        <w:pStyle w:val="5"/>
        <w:rPr>
          <w:noProof/>
        </w:rPr>
      </w:pPr>
      <w:r w:rsidRPr="00BD282D">
        <w:t>Доступ к объекту через this</w:t>
      </w:r>
      <w:bookmarkEnd w:id="65"/>
    </w:p>
    <w:p w:rsidR="004C2BA8" w:rsidRPr="00BD282D" w:rsidRDefault="004C2BA8" w:rsidP="004C2BA8">
      <w:pPr>
        <w:pStyle w:val="aa"/>
      </w:pPr>
      <w:r w:rsidRPr="00BD282D">
        <w:t>Для полноценной работы метод должен иметь доступ к данным объекта. В частности, вызов user.sayHi() может захотеть вывести имя пользователя.</w:t>
      </w:r>
    </w:p>
    <w:p w:rsidR="004C2BA8" w:rsidRPr="00BD282D" w:rsidRDefault="004C2BA8" w:rsidP="004C2BA8">
      <w:pPr>
        <w:pStyle w:val="aa"/>
      </w:pPr>
      <w:r w:rsidRPr="00BD282D">
        <w:rPr>
          <w:b/>
          <w:bCs/>
        </w:rPr>
        <w:t>Для доступа к текущему объекту из метода используется ключевое слово this</w:t>
      </w:r>
      <w:r w:rsidRPr="00BD282D">
        <w:t>.</w:t>
      </w:r>
    </w:p>
    <w:p w:rsidR="004C2BA8" w:rsidRPr="00BD282D" w:rsidRDefault="004C2BA8" w:rsidP="004C2BA8">
      <w:pPr>
        <w:pStyle w:val="aa"/>
      </w:pPr>
      <w:r w:rsidRPr="00BD282D">
        <w:t>Значением this является объект перед «точкой», в контексте которого вызван метод, например:</w:t>
      </w:r>
    </w:p>
    <w:p w:rsidR="004C2BA8" w:rsidRPr="00BD282D" w:rsidRDefault="004C2BA8" w:rsidP="004C2BA8">
      <w:pPr>
        <w:pStyle w:val="af1"/>
      </w:pPr>
      <w:r w:rsidRPr="00BD282D">
        <w:t>var user = {</w:t>
      </w:r>
    </w:p>
    <w:p w:rsidR="004C2BA8" w:rsidRPr="00BD282D" w:rsidRDefault="004C2BA8" w:rsidP="004C2BA8">
      <w:pPr>
        <w:pStyle w:val="af1"/>
      </w:pPr>
      <w:r w:rsidRPr="00BD282D">
        <w:t xml:space="preserve">  </w:t>
      </w:r>
      <w:r w:rsidRPr="004E08FB">
        <w:rPr>
          <w:color w:val="7030A0"/>
        </w:rPr>
        <w:t>name</w:t>
      </w:r>
      <w:r w:rsidRPr="00BD282D">
        <w:t>: 'Василий',</w:t>
      </w:r>
    </w:p>
    <w:p w:rsidR="004C2BA8" w:rsidRPr="00BD282D" w:rsidRDefault="004C2BA8" w:rsidP="004C2BA8">
      <w:pPr>
        <w:pStyle w:val="af1"/>
      </w:pPr>
    </w:p>
    <w:p w:rsidR="004C2BA8" w:rsidRPr="00BD282D" w:rsidRDefault="004C2BA8" w:rsidP="004C2BA8">
      <w:pPr>
        <w:pStyle w:val="af1"/>
      </w:pPr>
      <w:r w:rsidRPr="00BD282D">
        <w:t xml:space="preserve">  </w:t>
      </w:r>
      <w:r w:rsidRPr="004E08FB">
        <w:rPr>
          <w:color w:val="0070C0"/>
        </w:rPr>
        <w:t>sayHi</w:t>
      </w:r>
      <w:r w:rsidRPr="00BD282D">
        <w:t>: function() {</w:t>
      </w:r>
    </w:p>
    <w:p w:rsidR="004C2BA8" w:rsidRPr="00BD282D" w:rsidRDefault="004C2BA8" w:rsidP="004C2BA8">
      <w:pPr>
        <w:pStyle w:val="af1"/>
      </w:pPr>
      <w:r w:rsidRPr="00BD282D">
        <w:t xml:space="preserve">    alert( </w:t>
      </w:r>
      <w:r w:rsidRPr="00BD282D">
        <w:rPr>
          <w:rStyle w:val="af0"/>
        </w:rPr>
        <w:t>this</w:t>
      </w:r>
      <w:r w:rsidRPr="00BD282D">
        <w:t>.</w:t>
      </w:r>
      <w:r w:rsidRPr="004E08FB">
        <w:rPr>
          <w:color w:val="7030A0"/>
        </w:rPr>
        <w:t xml:space="preserve">name </w:t>
      </w:r>
      <w:r w:rsidRPr="00BD282D">
        <w:t>);</w:t>
      </w:r>
    </w:p>
    <w:p w:rsidR="004C2BA8" w:rsidRPr="00BD282D" w:rsidRDefault="004C2BA8" w:rsidP="004C2BA8">
      <w:pPr>
        <w:pStyle w:val="af1"/>
      </w:pPr>
      <w:r w:rsidRPr="00BD282D">
        <w:t xml:space="preserve">  }</w:t>
      </w:r>
    </w:p>
    <w:p w:rsidR="004C2BA8" w:rsidRPr="00BD282D" w:rsidRDefault="004C2BA8" w:rsidP="004C2BA8">
      <w:pPr>
        <w:pStyle w:val="af1"/>
      </w:pPr>
      <w:r w:rsidRPr="00BD282D">
        <w:t>};</w:t>
      </w:r>
    </w:p>
    <w:p w:rsidR="004C2BA8" w:rsidRPr="00BD282D" w:rsidRDefault="004C2BA8" w:rsidP="004C2BA8">
      <w:pPr>
        <w:pStyle w:val="af1"/>
      </w:pPr>
    </w:p>
    <w:p w:rsidR="004C2BA8" w:rsidRPr="00BD282D" w:rsidRDefault="004C2BA8" w:rsidP="004C2BA8">
      <w:pPr>
        <w:pStyle w:val="af1"/>
      </w:pPr>
      <w:r w:rsidRPr="004E08FB">
        <w:rPr>
          <w:color w:val="E36C0A" w:themeColor="accent6" w:themeShade="BF"/>
        </w:rPr>
        <w:t>user</w:t>
      </w:r>
      <w:r w:rsidRPr="00BD282D">
        <w:t>.</w:t>
      </w:r>
      <w:r w:rsidRPr="004E08FB">
        <w:rPr>
          <w:color w:val="0070C0"/>
        </w:rPr>
        <w:t>sayHi()</w:t>
      </w:r>
      <w:r w:rsidRPr="00BD282D">
        <w:t>; // sayHi в контексте user</w:t>
      </w:r>
    </w:p>
    <w:p w:rsidR="004C2BA8" w:rsidRDefault="004C2BA8" w:rsidP="004C2BA8">
      <w:pPr>
        <w:pStyle w:val="aa"/>
        <w:rPr>
          <w:lang w:val="en-US"/>
        </w:rPr>
      </w:pPr>
    </w:p>
    <w:p w:rsidR="004C2BA8" w:rsidRPr="00BD282D" w:rsidRDefault="004C2BA8" w:rsidP="004C2BA8">
      <w:pPr>
        <w:pStyle w:val="aa"/>
      </w:pPr>
      <w:r w:rsidRPr="00BD282D">
        <w:t>Здесь при выполнении функции user.sayHi() в this будет храниться ссылка на текущий объект user.</w:t>
      </w:r>
    </w:p>
    <w:p w:rsidR="004C2BA8" w:rsidRPr="00BD282D" w:rsidRDefault="004C2BA8" w:rsidP="004C2BA8">
      <w:pPr>
        <w:pStyle w:val="aa"/>
      </w:pPr>
      <w:r w:rsidRPr="00BD282D">
        <w:t>Вместо this внутри sayHi можно было бы обратиться к объекту, используя переменную user:</w:t>
      </w:r>
    </w:p>
    <w:p w:rsidR="004C2BA8" w:rsidRPr="00BD282D" w:rsidRDefault="004C2BA8" w:rsidP="004C2BA8">
      <w:pPr>
        <w:pStyle w:val="af1"/>
      </w:pPr>
      <w:r w:rsidRPr="00BD282D">
        <w:t>...</w:t>
      </w:r>
    </w:p>
    <w:p w:rsidR="004C2BA8" w:rsidRPr="00BD282D" w:rsidRDefault="004C2BA8" w:rsidP="004C2BA8">
      <w:pPr>
        <w:pStyle w:val="af1"/>
      </w:pPr>
      <w:r w:rsidRPr="00BD282D">
        <w:t xml:space="preserve">  sayHi: function() {</w:t>
      </w:r>
    </w:p>
    <w:p w:rsidR="004C2BA8" w:rsidRPr="00BD282D" w:rsidRDefault="004C2BA8" w:rsidP="004C2BA8">
      <w:pPr>
        <w:pStyle w:val="af1"/>
      </w:pPr>
      <w:r w:rsidRPr="00BD282D">
        <w:t xml:space="preserve">    alert( user.name );</w:t>
      </w:r>
    </w:p>
    <w:p w:rsidR="004C2BA8" w:rsidRPr="00BD282D" w:rsidRDefault="004C2BA8" w:rsidP="004C2BA8">
      <w:pPr>
        <w:pStyle w:val="af1"/>
      </w:pPr>
      <w:r w:rsidRPr="00BD282D">
        <w:t xml:space="preserve">  }</w:t>
      </w:r>
    </w:p>
    <w:p w:rsidR="004C2BA8" w:rsidRPr="00BD282D" w:rsidRDefault="004C2BA8" w:rsidP="004C2BA8">
      <w:pPr>
        <w:pStyle w:val="af1"/>
      </w:pPr>
      <w:r w:rsidRPr="00BD282D">
        <w:t>...</w:t>
      </w:r>
    </w:p>
    <w:p w:rsidR="004C2BA8" w:rsidRPr="00BD282D" w:rsidRDefault="004C2BA8" w:rsidP="004C2BA8">
      <w:pPr>
        <w:pStyle w:val="aa"/>
      </w:pPr>
      <w:r w:rsidRPr="00BD282D">
        <w:t>…Однако, такое решение нестабильно. Если мы решим скопировать объект в другую переменную, например admin = user, а в переменную user записать что-то другое – обращение будет совсем не по адресу:</w:t>
      </w:r>
    </w:p>
    <w:p w:rsidR="004C2BA8" w:rsidRPr="00BD282D" w:rsidRDefault="004C2BA8" w:rsidP="004C2BA8">
      <w:pPr>
        <w:pStyle w:val="aa"/>
      </w:pPr>
    </w:p>
    <w:p w:rsidR="004C2BA8" w:rsidRPr="00BD282D" w:rsidRDefault="004C2BA8" w:rsidP="004C2BA8">
      <w:pPr>
        <w:pStyle w:val="af1"/>
      </w:pPr>
      <w:r w:rsidRPr="00BD282D">
        <w:t>var user = {</w:t>
      </w:r>
    </w:p>
    <w:p w:rsidR="004C2BA8" w:rsidRPr="00BD282D" w:rsidRDefault="004C2BA8" w:rsidP="004C2BA8">
      <w:pPr>
        <w:pStyle w:val="af1"/>
      </w:pPr>
      <w:r w:rsidRPr="00BD282D">
        <w:t xml:space="preserve">  name: 'Василий',</w:t>
      </w:r>
    </w:p>
    <w:p w:rsidR="004C2BA8" w:rsidRPr="00BD282D" w:rsidRDefault="004C2BA8" w:rsidP="004C2BA8">
      <w:pPr>
        <w:pStyle w:val="af1"/>
      </w:pPr>
    </w:p>
    <w:p w:rsidR="004C2BA8" w:rsidRPr="00BD282D" w:rsidRDefault="004C2BA8" w:rsidP="004C2BA8">
      <w:pPr>
        <w:pStyle w:val="af1"/>
      </w:pPr>
      <w:r w:rsidRPr="00BD282D">
        <w:t xml:space="preserve">  sayHi: function() {</w:t>
      </w:r>
    </w:p>
    <w:p w:rsidR="004C2BA8" w:rsidRPr="00BD282D" w:rsidRDefault="004C2BA8" w:rsidP="004C2BA8">
      <w:pPr>
        <w:pStyle w:val="af1"/>
      </w:pPr>
      <w:r w:rsidRPr="00BD282D">
        <w:t xml:space="preserve">    alert( user.name ); // приведёт к ошибке</w:t>
      </w:r>
    </w:p>
    <w:p w:rsidR="004C2BA8" w:rsidRPr="00BD282D" w:rsidRDefault="004C2BA8" w:rsidP="004C2BA8">
      <w:pPr>
        <w:pStyle w:val="af1"/>
      </w:pPr>
      <w:r w:rsidRPr="00BD282D">
        <w:t xml:space="preserve">  }</w:t>
      </w:r>
    </w:p>
    <w:p w:rsidR="004C2BA8" w:rsidRPr="00BD282D" w:rsidRDefault="004C2BA8" w:rsidP="004C2BA8">
      <w:pPr>
        <w:pStyle w:val="af1"/>
      </w:pPr>
      <w:r w:rsidRPr="00BD282D">
        <w:t>};</w:t>
      </w:r>
    </w:p>
    <w:p w:rsidR="004C2BA8" w:rsidRPr="00BD282D" w:rsidRDefault="004C2BA8" w:rsidP="004C2BA8">
      <w:pPr>
        <w:pStyle w:val="af1"/>
      </w:pPr>
    </w:p>
    <w:p w:rsidR="004C2BA8" w:rsidRPr="00BD282D" w:rsidRDefault="004C2BA8" w:rsidP="004C2BA8">
      <w:pPr>
        <w:pStyle w:val="af1"/>
      </w:pPr>
      <w:r w:rsidRPr="00BD282D">
        <w:t>var admin = user;</w:t>
      </w:r>
    </w:p>
    <w:p w:rsidR="004C2BA8" w:rsidRPr="00BD282D" w:rsidRDefault="004C2BA8" w:rsidP="004C2BA8">
      <w:pPr>
        <w:pStyle w:val="af1"/>
      </w:pPr>
      <w:r w:rsidRPr="00BD282D">
        <w:t>user = null;</w:t>
      </w:r>
    </w:p>
    <w:p w:rsidR="004C2BA8" w:rsidRPr="00BD282D" w:rsidRDefault="004C2BA8" w:rsidP="004C2BA8">
      <w:pPr>
        <w:pStyle w:val="af1"/>
      </w:pPr>
    </w:p>
    <w:p w:rsidR="004C2BA8" w:rsidRPr="00BD282D" w:rsidRDefault="004C2BA8" w:rsidP="004C2BA8">
      <w:pPr>
        <w:pStyle w:val="af1"/>
      </w:pPr>
      <w:r w:rsidRPr="00BD282D">
        <w:t>admin.sayHi(); // упс! внутри sayHi обращение по старому имени, ошибка!</w:t>
      </w:r>
    </w:p>
    <w:p w:rsidR="004C2BA8" w:rsidRPr="00BD282D" w:rsidRDefault="004C2BA8" w:rsidP="004C2BA8">
      <w:pPr>
        <w:pStyle w:val="aa"/>
      </w:pPr>
      <w:r w:rsidRPr="00BD282D">
        <w:t>Использование this гарантирует, что функция работает именно с тем объектом, в контексте которого вызвана.</w:t>
      </w:r>
    </w:p>
    <w:p w:rsidR="004C2BA8" w:rsidRPr="00BD282D" w:rsidRDefault="004C2BA8" w:rsidP="004C2BA8">
      <w:pPr>
        <w:pStyle w:val="aa"/>
      </w:pPr>
      <w:r w:rsidRPr="00BD282D">
        <w:t>Через this метод может не только обратиться к любому свойству объекта, но и передать куда-то ссылку на сам объект целиком:</w:t>
      </w:r>
    </w:p>
    <w:p w:rsidR="004C2BA8" w:rsidRPr="00BD282D" w:rsidRDefault="004C2BA8" w:rsidP="004C2BA8">
      <w:pPr>
        <w:pStyle w:val="af1"/>
      </w:pPr>
      <w:r w:rsidRPr="00BD282D">
        <w:t xml:space="preserve">var </w:t>
      </w:r>
      <w:r w:rsidRPr="00CA73B4">
        <w:rPr>
          <w:color w:val="7030A0"/>
        </w:rPr>
        <w:t xml:space="preserve">user </w:t>
      </w:r>
      <w:r w:rsidRPr="00BD282D">
        <w:t>= {</w:t>
      </w:r>
    </w:p>
    <w:p w:rsidR="004C2BA8" w:rsidRPr="00BD282D" w:rsidRDefault="004C2BA8" w:rsidP="004C2BA8">
      <w:pPr>
        <w:pStyle w:val="af1"/>
      </w:pPr>
      <w:r w:rsidRPr="00BD282D">
        <w:t xml:space="preserve">  </w:t>
      </w:r>
      <w:r w:rsidRPr="00CA73B4">
        <w:rPr>
          <w:color w:val="0070C0"/>
        </w:rPr>
        <w:t>name</w:t>
      </w:r>
      <w:r w:rsidRPr="00BD282D">
        <w:t>: 'Василий',</w:t>
      </w:r>
    </w:p>
    <w:p w:rsidR="004C2BA8" w:rsidRPr="00BD282D" w:rsidRDefault="004C2BA8" w:rsidP="004C2BA8">
      <w:pPr>
        <w:pStyle w:val="af1"/>
      </w:pPr>
    </w:p>
    <w:p w:rsidR="004C2BA8" w:rsidRPr="00BD282D" w:rsidRDefault="004C2BA8" w:rsidP="004C2BA8">
      <w:pPr>
        <w:pStyle w:val="af1"/>
      </w:pPr>
      <w:r w:rsidRPr="00BD282D">
        <w:t xml:space="preserve">  </w:t>
      </w:r>
      <w:r w:rsidRPr="00CA73B4">
        <w:rPr>
          <w:color w:val="E36C0A" w:themeColor="accent6" w:themeShade="BF"/>
        </w:rPr>
        <w:t>sayHi</w:t>
      </w:r>
      <w:r w:rsidRPr="00BD282D">
        <w:t>: function() {</w:t>
      </w:r>
    </w:p>
    <w:p w:rsidR="004C2BA8" w:rsidRPr="00BD282D" w:rsidRDefault="004C2BA8" w:rsidP="004C2BA8">
      <w:pPr>
        <w:pStyle w:val="af1"/>
      </w:pPr>
      <w:r w:rsidRPr="00BD282D">
        <w:t xml:space="preserve">    </w:t>
      </w:r>
      <w:r w:rsidRPr="009A0AE5">
        <w:rPr>
          <w:color w:val="FFFF00"/>
        </w:rPr>
        <w:t>showName</w:t>
      </w:r>
      <w:r w:rsidRPr="00BD282D">
        <w:t>(</w:t>
      </w:r>
      <w:r w:rsidRPr="00CA73B4">
        <w:rPr>
          <w:rStyle w:val="af0"/>
        </w:rPr>
        <w:t>this</w:t>
      </w:r>
      <w:r w:rsidRPr="00BD282D">
        <w:t>); // передать текущий объект в showName</w:t>
      </w:r>
    </w:p>
    <w:p w:rsidR="004C2BA8" w:rsidRPr="00BD282D" w:rsidRDefault="004C2BA8" w:rsidP="004C2BA8">
      <w:pPr>
        <w:pStyle w:val="af1"/>
      </w:pPr>
      <w:r w:rsidRPr="00BD282D">
        <w:t xml:space="preserve">  }</w:t>
      </w:r>
    </w:p>
    <w:p w:rsidR="004C2BA8" w:rsidRPr="00BD282D" w:rsidRDefault="004C2BA8" w:rsidP="004C2BA8">
      <w:pPr>
        <w:pStyle w:val="af1"/>
      </w:pPr>
      <w:r w:rsidRPr="00BD282D">
        <w:t>};</w:t>
      </w:r>
    </w:p>
    <w:p w:rsidR="004C2BA8" w:rsidRPr="00BD282D" w:rsidRDefault="004C2BA8" w:rsidP="004C2BA8">
      <w:pPr>
        <w:pStyle w:val="af1"/>
      </w:pPr>
    </w:p>
    <w:p w:rsidR="004C2BA8" w:rsidRPr="00BD282D" w:rsidRDefault="004C2BA8" w:rsidP="004C2BA8">
      <w:pPr>
        <w:pStyle w:val="af1"/>
      </w:pPr>
      <w:r w:rsidRPr="00BD282D">
        <w:t xml:space="preserve">function </w:t>
      </w:r>
      <w:r w:rsidRPr="009A0AE5">
        <w:rPr>
          <w:color w:val="FFFF00"/>
        </w:rPr>
        <w:t>showName</w:t>
      </w:r>
      <w:r w:rsidRPr="00BD282D">
        <w:t>(</w:t>
      </w:r>
      <w:r w:rsidRPr="008D7DFB">
        <w:rPr>
          <w:color w:val="808080" w:themeColor="background1" w:themeShade="80"/>
        </w:rPr>
        <w:t>namedObj</w:t>
      </w:r>
      <w:r w:rsidRPr="00BD282D">
        <w:t>) {</w:t>
      </w:r>
    </w:p>
    <w:p w:rsidR="004C2BA8" w:rsidRPr="00BD282D" w:rsidRDefault="004C2BA8" w:rsidP="004C2BA8">
      <w:pPr>
        <w:pStyle w:val="af1"/>
      </w:pPr>
      <w:r w:rsidRPr="00BD282D">
        <w:t xml:space="preserve">  alert( </w:t>
      </w:r>
      <w:r w:rsidRPr="008D7DFB">
        <w:rPr>
          <w:color w:val="808080" w:themeColor="background1" w:themeShade="80"/>
        </w:rPr>
        <w:t>namedObj</w:t>
      </w:r>
      <w:r w:rsidRPr="00BD282D">
        <w:t>.</w:t>
      </w:r>
      <w:r w:rsidRPr="00CA73B4">
        <w:rPr>
          <w:color w:val="0070C0"/>
        </w:rPr>
        <w:t xml:space="preserve">name </w:t>
      </w:r>
      <w:r w:rsidRPr="00BD282D">
        <w:t>);</w:t>
      </w:r>
    </w:p>
    <w:p w:rsidR="004C2BA8" w:rsidRPr="00BD282D" w:rsidRDefault="004C2BA8" w:rsidP="004C2BA8">
      <w:pPr>
        <w:pStyle w:val="af1"/>
      </w:pPr>
      <w:r w:rsidRPr="00BD282D">
        <w:t>}</w:t>
      </w:r>
    </w:p>
    <w:p w:rsidR="004C2BA8" w:rsidRPr="00BD282D" w:rsidRDefault="004C2BA8" w:rsidP="004C2BA8">
      <w:pPr>
        <w:pStyle w:val="af1"/>
      </w:pPr>
    </w:p>
    <w:p w:rsidR="004C2BA8" w:rsidRDefault="004C2BA8" w:rsidP="004C2BA8">
      <w:pPr>
        <w:pStyle w:val="af1"/>
      </w:pPr>
      <w:r w:rsidRPr="00CA73B4">
        <w:rPr>
          <w:color w:val="7030A0"/>
        </w:rPr>
        <w:t>user</w:t>
      </w:r>
      <w:r w:rsidRPr="00BD282D">
        <w:t>.</w:t>
      </w:r>
      <w:r w:rsidRPr="00CA73B4">
        <w:rPr>
          <w:color w:val="E36C0A" w:themeColor="accent6" w:themeShade="BF"/>
        </w:rPr>
        <w:t>sayHi()</w:t>
      </w:r>
      <w:r w:rsidRPr="00BD282D">
        <w:t>; // Василий</w:t>
      </w:r>
    </w:p>
    <w:p w:rsidR="004C2BA8" w:rsidRPr="00D676A6" w:rsidRDefault="004C2BA8" w:rsidP="004C2BA8"/>
    <w:p w:rsidR="004C2BA8" w:rsidRPr="00BD282D" w:rsidRDefault="004C2BA8" w:rsidP="004C2BA8">
      <w:pPr>
        <w:pStyle w:val="5"/>
        <w:rPr>
          <w:noProof/>
        </w:rPr>
      </w:pPr>
      <w:bookmarkStart w:id="66" w:name="подробнее-про-this"/>
      <w:r w:rsidRPr="009A0AE5">
        <w:t>Подробнее про this</w:t>
      </w:r>
      <w:bookmarkEnd w:id="66"/>
    </w:p>
    <w:p w:rsidR="004C2BA8" w:rsidRPr="00BD282D" w:rsidRDefault="004C2BA8" w:rsidP="004C2BA8">
      <w:pPr>
        <w:pStyle w:val="aa"/>
      </w:pPr>
      <w:r w:rsidRPr="00BD282D">
        <w:t>Любая функция может иметь в себе this. Совершенно неважно, объявлена ли она в объекте или отдельно от него.</w:t>
      </w:r>
    </w:p>
    <w:p w:rsidR="004C2BA8" w:rsidRPr="00BD282D" w:rsidRDefault="004C2BA8" w:rsidP="004C2BA8">
      <w:pPr>
        <w:pStyle w:val="aa"/>
      </w:pPr>
      <w:r w:rsidRPr="00BD282D">
        <w:t>Значение this называется </w:t>
      </w:r>
      <w:r w:rsidRPr="00BD282D">
        <w:rPr>
          <w:i/>
          <w:iCs/>
        </w:rPr>
        <w:t>контекстом вызова</w:t>
      </w:r>
      <w:r w:rsidRPr="00BD282D">
        <w:t> и будет определено в момент вызова функции.</w:t>
      </w:r>
    </w:p>
    <w:p w:rsidR="004C2BA8" w:rsidRPr="00BD282D" w:rsidRDefault="004C2BA8" w:rsidP="004C2BA8">
      <w:pPr>
        <w:pStyle w:val="aa"/>
      </w:pPr>
      <w:r w:rsidRPr="00BD282D">
        <w:t>Например, такая функция, объявленная без объекта, вполне допустима:</w:t>
      </w:r>
    </w:p>
    <w:p w:rsidR="004C2BA8" w:rsidRPr="00BD282D" w:rsidRDefault="004C2BA8" w:rsidP="004C2BA8">
      <w:pPr>
        <w:pStyle w:val="af1"/>
      </w:pPr>
      <w:r w:rsidRPr="00BD282D">
        <w:lastRenderedPageBreak/>
        <w:t>function sayHi() {</w:t>
      </w:r>
    </w:p>
    <w:p w:rsidR="004C2BA8" w:rsidRPr="00BD282D" w:rsidRDefault="004C2BA8" w:rsidP="004C2BA8">
      <w:pPr>
        <w:pStyle w:val="af1"/>
      </w:pPr>
      <w:r w:rsidRPr="00BD282D">
        <w:t xml:space="preserve">  alert( this.firstName );</w:t>
      </w:r>
    </w:p>
    <w:p w:rsidR="004C2BA8" w:rsidRPr="00BD282D" w:rsidRDefault="004C2BA8" w:rsidP="004C2BA8">
      <w:pPr>
        <w:pStyle w:val="af1"/>
      </w:pPr>
      <w:r w:rsidRPr="00BD282D">
        <w:t>}</w:t>
      </w:r>
    </w:p>
    <w:p w:rsidR="004C2BA8" w:rsidRPr="00BD282D" w:rsidRDefault="004C2BA8" w:rsidP="004C2BA8">
      <w:pPr>
        <w:pStyle w:val="aa"/>
      </w:pPr>
      <w:r w:rsidRPr="00BD282D">
        <w:t>Эта функция ещё не знает, каким будет this. Это выяснится при выполнении программы.</w:t>
      </w:r>
    </w:p>
    <w:p w:rsidR="004C2BA8" w:rsidRDefault="004C2BA8" w:rsidP="004C2BA8">
      <w:pPr>
        <w:pStyle w:val="aa"/>
        <w:rPr>
          <w:b/>
          <w:bCs/>
        </w:rPr>
      </w:pPr>
    </w:p>
    <w:p w:rsidR="004C2BA8" w:rsidRPr="00BD282D" w:rsidRDefault="004C2BA8" w:rsidP="004C2BA8">
      <w:pPr>
        <w:pStyle w:val="aa"/>
      </w:pPr>
      <w:r w:rsidRPr="00BD282D">
        <w:rPr>
          <w:b/>
          <w:bCs/>
        </w:rPr>
        <w:t>Если одну и ту же функцию запускать в контексте разных объектов, она будет получать разный this:</w:t>
      </w:r>
    </w:p>
    <w:p w:rsidR="004C2BA8" w:rsidRPr="00BD282D" w:rsidRDefault="004C2BA8" w:rsidP="004C2BA8">
      <w:pPr>
        <w:pStyle w:val="af1"/>
      </w:pPr>
      <w:r w:rsidRPr="00BD282D">
        <w:t xml:space="preserve">var </w:t>
      </w:r>
      <w:r w:rsidRPr="004C4FEA">
        <w:rPr>
          <w:color w:val="7030A0"/>
        </w:rPr>
        <w:t xml:space="preserve">user </w:t>
      </w:r>
      <w:r w:rsidRPr="00BD282D">
        <w:t xml:space="preserve">= { </w:t>
      </w:r>
      <w:r w:rsidRPr="0098140B">
        <w:rPr>
          <w:color w:val="0070C0"/>
        </w:rPr>
        <w:t>firstName</w:t>
      </w:r>
      <w:r w:rsidRPr="00BD282D">
        <w:t>: "Вася" };</w:t>
      </w:r>
    </w:p>
    <w:p w:rsidR="004C2BA8" w:rsidRPr="00BD282D" w:rsidRDefault="004C2BA8" w:rsidP="004C2BA8">
      <w:pPr>
        <w:pStyle w:val="af1"/>
      </w:pPr>
      <w:r w:rsidRPr="00BD282D">
        <w:t xml:space="preserve">var </w:t>
      </w:r>
      <w:r w:rsidRPr="004C4FEA">
        <w:rPr>
          <w:color w:val="E36C0A" w:themeColor="accent6" w:themeShade="BF"/>
        </w:rPr>
        <w:t xml:space="preserve">admin </w:t>
      </w:r>
      <w:r w:rsidRPr="00BD282D">
        <w:t xml:space="preserve">= { </w:t>
      </w:r>
      <w:r w:rsidRPr="0098140B">
        <w:rPr>
          <w:color w:val="0070C0"/>
        </w:rPr>
        <w:t>firstName</w:t>
      </w:r>
      <w:r w:rsidRPr="00BD282D">
        <w:t>: "Админ" };</w:t>
      </w:r>
    </w:p>
    <w:p w:rsidR="004C2BA8" w:rsidRPr="00BD282D" w:rsidRDefault="004C2BA8" w:rsidP="004C2BA8">
      <w:pPr>
        <w:pStyle w:val="af1"/>
      </w:pPr>
    </w:p>
    <w:p w:rsidR="004C2BA8" w:rsidRPr="00BD282D" w:rsidRDefault="004C2BA8" w:rsidP="004C2BA8">
      <w:pPr>
        <w:pStyle w:val="af1"/>
      </w:pPr>
      <w:r w:rsidRPr="00BD282D">
        <w:t xml:space="preserve">function </w:t>
      </w:r>
      <w:r w:rsidRPr="004C4FEA">
        <w:rPr>
          <w:color w:val="76923C" w:themeColor="accent3" w:themeShade="BF"/>
        </w:rPr>
        <w:t>func()</w:t>
      </w:r>
      <w:r w:rsidRPr="00BD282D">
        <w:t xml:space="preserve"> {</w:t>
      </w:r>
    </w:p>
    <w:p w:rsidR="004C2BA8" w:rsidRPr="00BD282D" w:rsidRDefault="004C2BA8" w:rsidP="004C2BA8">
      <w:pPr>
        <w:pStyle w:val="af1"/>
      </w:pPr>
      <w:r w:rsidRPr="00BD282D">
        <w:t xml:space="preserve">  alert( </w:t>
      </w:r>
      <w:r w:rsidRPr="0098140B">
        <w:rPr>
          <w:rStyle w:val="af0"/>
        </w:rPr>
        <w:t>this</w:t>
      </w:r>
      <w:r w:rsidRPr="00BD282D">
        <w:t>.</w:t>
      </w:r>
      <w:r w:rsidRPr="0098140B">
        <w:rPr>
          <w:color w:val="0070C0"/>
        </w:rPr>
        <w:t xml:space="preserve">firstName </w:t>
      </w:r>
      <w:r w:rsidRPr="00BD282D">
        <w:t>);</w:t>
      </w:r>
    </w:p>
    <w:p w:rsidR="004C2BA8" w:rsidRPr="00BD282D" w:rsidRDefault="004C2BA8" w:rsidP="004C2BA8">
      <w:pPr>
        <w:pStyle w:val="af1"/>
      </w:pPr>
      <w:r w:rsidRPr="00BD282D">
        <w:t>}</w:t>
      </w:r>
    </w:p>
    <w:p w:rsidR="004C2BA8" w:rsidRPr="00BD282D" w:rsidRDefault="004C2BA8" w:rsidP="004C2BA8">
      <w:pPr>
        <w:pStyle w:val="af1"/>
      </w:pPr>
    </w:p>
    <w:p w:rsidR="004C2BA8" w:rsidRPr="004C4FEA" w:rsidRDefault="004C2BA8" w:rsidP="004C2BA8">
      <w:pPr>
        <w:pStyle w:val="af1"/>
        <w:rPr>
          <w:lang w:val="en-US"/>
        </w:rPr>
      </w:pPr>
      <w:r w:rsidRPr="004C4FEA">
        <w:rPr>
          <w:color w:val="7030A0"/>
        </w:rPr>
        <w:t>user</w:t>
      </w:r>
      <w:r w:rsidRPr="00BD282D">
        <w:t>.</w:t>
      </w:r>
      <w:r w:rsidRPr="004C4FEA">
        <w:rPr>
          <w:color w:val="00B0F0"/>
        </w:rPr>
        <w:t>f</w:t>
      </w:r>
      <w:r w:rsidRPr="00BD282D">
        <w:t xml:space="preserve"> = </w:t>
      </w:r>
      <w:r w:rsidRPr="004C4FEA">
        <w:rPr>
          <w:color w:val="76923C" w:themeColor="accent3" w:themeShade="BF"/>
        </w:rPr>
        <w:t>func</w:t>
      </w:r>
      <w:r w:rsidRPr="00BD282D">
        <w:t>;</w:t>
      </w:r>
      <w:r>
        <w:rPr>
          <w:lang w:val="en-US"/>
        </w:rPr>
        <w:t xml:space="preserve"> </w:t>
      </w:r>
    </w:p>
    <w:p w:rsidR="004C2BA8" w:rsidRPr="00BD282D" w:rsidRDefault="004C2BA8" w:rsidP="004C2BA8">
      <w:pPr>
        <w:pStyle w:val="af1"/>
      </w:pPr>
      <w:r w:rsidRPr="004C4FEA">
        <w:rPr>
          <w:color w:val="E36C0A" w:themeColor="accent6" w:themeShade="BF"/>
        </w:rPr>
        <w:t>admin</w:t>
      </w:r>
      <w:r w:rsidRPr="00BD282D">
        <w:t xml:space="preserve">.g = </w:t>
      </w:r>
      <w:r w:rsidRPr="004C4FEA">
        <w:rPr>
          <w:color w:val="76923C" w:themeColor="accent3" w:themeShade="BF"/>
        </w:rPr>
        <w:t>func</w:t>
      </w:r>
      <w:r w:rsidRPr="00BD282D">
        <w:t>;</w:t>
      </w:r>
    </w:p>
    <w:p w:rsidR="004C2BA8" w:rsidRPr="00BD282D" w:rsidRDefault="004C2BA8" w:rsidP="004C2BA8">
      <w:pPr>
        <w:pStyle w:val="af1"/>
      </w:pPr>
    </w:p>
    <w:p w:rsidR="004C2BA8" w:rsidRPr="00BD282D" w:rsidRDefault="004C2BA8" w:rsidP="004C2BA8">
      <w:pPr>
        <w:pStyle w:val="af1"/>
      </w:pPr>
      <w:r w:rsidRPr="00BD282D">
        <w:t>// this равен объекту перед точкой:</w:t>
      </w:r>
    </w:p>
    <w:p w:rsidR="004C2BA8" w:rsidRPr="00BD282D" w:rsidRDefault="004C2BA8" w:rsidP="004C2BA8">
      <w:pPr>
        <w:pStyle w:val="af1"/>
      </w:pPr>
      <w:r w:rsidRPr="004C4FEA">
        <w:rPr>
          <w:color w:val="7030A0"/>
        </w:rPr>
        <w:t>user</w:t>
      </w:r>
      <w:r w:rsidRPr="00BD282D">
        <w:t>.</w:t>
      </w:r>
      <w:r w:rsidRPr="004C4FEA">
        <w:rPr>
          <w:color w:val="00B0F0"/>
        </w:rPr>
        <w:t>f()</w:t>
      </w:r>
      <w:r w:rsidRPr="00BD282D">
        <w:t>; // Вася</w:t>
      </w:r>
    </w:p>
    <w:p w:rsidR="004C2BA8" w:rsidRPr="00BD282D" w:rsidRDefault="004C2BA8" w:rsidP="004C2BA8">
      <w:pPr>
        <w:pStyle w:val="af1"/>
      </w:pPr>
      <w:r w:rsidRPr="004C4FEA">
        <w:rPr>
          <w:color w:val="E36C0A" w:themeColor="accent6" w:themeShade="BF"/>
        </w:rPr>
        <w:t>admin</w:t>
      </w:r>
      <w:r w:rsidRPr="00BD282D">
        <w:t>.g(); // Админ</w:t>
      </w:r>
    </w:p>
    <w:p w:rsidR="004C2BA8" w:rsidRPr="00BD282D" w:rsidRDefault="004C2BA8" w:rsidP="000E54D2">
      <w:pPr>
        <w:pStyle w:val="af1"/>
      </w:pPr>
      <w:r w:rsidRPr="000E54D2">
        <w:rPr>
          <w:color w:val="E36C0A" w:themeColor="accent6" w:themeShade="BF"/>
        </w:rPr>
        <w:t>admin</w:t>
      </w:r>
      <w:r w:rsidRPr="00BD282D">
        <w:t>['g'](); // Админ (не важно, доступ к объекту через точку или квадратные скобки)</w:t>
      </w:r>
    </w:p>
    <w:p w:rsidR="004C2BA8" w:rsidRPr="00BD282D" w:rsidRDefault="004C2BA8" w:rsidP="004C2BA8">
      <w:pPr>
        <w:pStyle w:val="aa"/>
      </w:pPr>
      <w:r w:rsidRPr="00BD282D">
        <w:t>Итак, значение this не зависит от того, как функция была создана, оно определяется исключительно в момент вызова.</w:t>
      </w:r>
    </w:p>
    <w:p w:rsidR="004C2BA8" w:rsidRDefault="004C2BA8" w:rsidP="004C2BA8">
      <w:bookmarkStart w:id="67" w:name="значение-this-при-вызове-без-контекста"/>
    </w:p>
    <w:p w:rsidR="004C2BA8" w:rsidRPr="00D676A6" w:rsidRDefault="004C2BA8" w:rsidP="004C2BA8">
      <w:pPr>
        <w:pStyle w:val="5"/>
        <w:rPr>
          <w:noProof/>
        </w:rPr>
      </w:pPr>
      <w:r w:rsidRPr="00D676A6">
        <w:t>Значение this при вызове без контекста</w:t>
      </w:r>
      <w:bookmarkEnd w:id="67"/>
    </w:p>
    <w:p w:rsidR="004C2BA8" w:rsidRPr="00BD282D" w:rsidRDefault="004C2BA8" w:rsidP="004C2BA8">
      <w:pPr>
        <w:pStyle w:val="aa"/>
      </w:pPr>
      <w:r w:rsidRPr="00BD282D">
        <w:t>Если функция использует this – это подразумевает работу с объектом. Но и прямой вызов func()</w:t>
      </w:r>
      <w:r>
        <w:rPr>
          <w:lang w:val="en-US"/>
        </w:rPr>
        <w:t xml:space="preserve"> </w:t>
      </w:r>
      <w:r w:rsidRPr="00BD282D">
        <w:t>технически возможен.</w:t>
      </w:r>
    </w:p>
    <w:p w:rsidR="004C2BA8" w:rsidRPr="00BD282D" w:rsidRDefault="004C2BA8" w:rsidP="004C2BA8">
      <w:pPr>
        <w:pStyle w:val="aa"/>
      </w:pPr>
      <w:r w:rsidRPr="00BD282D">
        <w:t>Как правило, такая ситуация возникает при ошибке в разработке.</w:t>
      </w:r>
    </w:p>
    <w:p w:rsidR="004C2BA8" w:rsidRPr="00BD282D" w:rsidRDefault="004C2BA8" w:rsidP="004C2BA8">
      <w:pPr>
        <w:pStyle w:val="aa"/>
      </w:pPr>
      <w:r w:rsidRPr="00BD282D">
        <w:t>При этом this получает значение window, глобального объекта:</w:t>
      </w:r>
    </w:p>
    <w:p w:rsidR="004C2BA8" w:rsidRPr="00BD282D" w:rsidRDefault="004C2BA8" w:rsidP="004C2BA8">
      <w:pPr>
        <w:pStyle w:val="af1"/>
      </w:pPr>
      <w:r w:rsidRPr="00BD282D">
        <w:t>function func() {</w:t>
      </w:r>
    </w:p>
    <w:p w:rsidR="004C2BA8" w:rsidRPr="00BD282D" w:rsidRDefault="004C2BA8" w:rsidP="004C2BA8">
      <w:pPr>
        <w:pStyle w:val="af1"/>
      </w:pPr>
      <w:r w:rsidRPr="00BD282D">
        <w:t xml:space="preserve">  alert( this ); // выведет [object Window] или [object global]</w:t>
      </w:r>
    </w:p>
    <w:p w:rsidR="004C2BA8" w:rsidRPr="00BD282D" w:rsidRDefault="004C2BA8" w:rsidP="004C2BA8">
      <w:pPr>
        <w:pStyle w:val="af1"/>
      </w:pPr>
      <w:r w:rsidRPr="00BD282D">
        <w:t>}</w:t>
      </w:r>
    </w:p>
    <w:p w:rsidR="004C2BA8" w:rsidRPr="00BD282D" w:rsidRDefault="004C2BA8" w:rsidP="004C2BA8">
      <w:pPr>
        <w:pStyle w:val="af1"/>
      </w:pPr>
    </w:p>
    <w:p w:rsidR="004C2BA8" w:rsidRPr="00BD282D" w:rsidRDefault="004C2BA8" w:rsidP="004C2BA8">
      <w:pPr>
        <w:pStyle w:val="af1"/>
      </w:pPr>
      <w:r w:rsidRPr="00BD282D">
        <w:t>func();</w:t>
      </w:r>
    </w:p>
    <w:p w:rsidR="004C2BA8" w:rsidRPr="00BD282D" w:rsidRDefault="004C2BA8" w:rsidP="004C2BA8">
      <w:pPr>
        <w:pStyle w:val="aa"/>
      </w:pPr>
      <w:r w:rsidRPr="00BD282D">
        <w:t>Таково поведение в старом стандарте.</w:t>
      </w:r>
    </w:p>
    <w:p w:rsidR="004C2BA8" w:rsidRPr="00BD282D" w:rsidRDefault="004C2BA8" w:rsidP="004C2BA8">
      <w:pPr>
        <w:pStyle w:val="aa"/>
      </w:pPr>
      <w:r w:rsidRPr="00BD282D">
        <w:t>А в режиме use strict вместо глобального объекта this будет undefined:</w:t>
      </w:r>
    </w:p>
    <w:p w:rsidR="004C2BA8" w:rsidRPr="00BD282D" w:rsidRDefault="004C2BA8" w:rsidP="004C2BA8">
      <w:pPr>
        <w:pStyle w:val="af1"/>
      </w:pPr>
      <w:r w:rsidRPr="00BD282D">
        <w:t>function func() {</w:t>
      </w:r>
    </w:p>
    <w:p w:rsidR="004C2BA8" w:rsidRPr="00BD282D" w:rsidRDefault="004C2BA8" w:rsidP="004C2BA8">
      <w:pPr>
        <w:pStyle w:val="af1"/>
      </w:pPr>
      <w:r w:rsidRPr="00BD282D">
        <w:t xml:space="preserve">  "use strict";</w:t>
      </w:r>
    </w:p>
    <w:p w:rsidR="004C2BA8" w:rsidRPr="00BD282D" w:rsidRDefault="004C2BA8" w:rsidP="004C2BA8">
      <w:pPr>
        <w:pStyle w:val="af1"/>
      </w:pPr>
      <w:r w:rsidRPr="00BD282D">
        <w:t xml:space="preserve">  alert( this ); // выведет undefined (кроме IE9-)</w:t>
      </w:r>
    </w:p>
    <w:p w:rsidR="004C2BA8" w:rsidRPr="00BD282D" w:rsidRDefault="004C2BA8" w:rsidP="004C2BA8">
      <w:pPr>
        <w:pStyle w:val="af1"/>
      </w:pPr>
      <w:r w:rsidRPr="00BD282D">
        <w:t>}</w:t>
      </w:r>
    </w:p>
    <w:p w:rsidR="004C2BA8" w:rsidRPr="00BD282D" w:rsidRDefault="004C2BA8" w:rsidP="004C2BA8">
      <w:pPr>
        <w:pStyle w:val="af1"/>
      </w:pPr>
    </w:p>
    <w:p w:rsidR="004C2BA8" w:rsidRPr="00BD282D" w:rsidRDefault="004C2BA8" w:rsidP="004C2BA8">
      <w:pPr>
        <w:pStyle w:val="af1"/>
      </w:pPr>
      <w:r w:rsidRPr="00BD282D">
        <w:t>func();</w:t>
      </w:r>
    </w:p>
    <w:p w:rsidR="004C2BA8" w:rsidRPr="00BD282D" w:rsidRDefault="004C2BA8" w:rsidP="004C2BA8">
      <w:pPr>
        <w:pStyle w:val="aa"/>
      </w:pPr>
      <w:r w:rsidRPr="00BD282D">
        <w:t>Обычно если в функции используется this, то она, всё же, служит для вызова в контексте объекта, так что такая ситуация – скорее исключение.</w:t>
      </w:r>
    </w:p>
    <w:p w:rsidR="004C2BA8" w:rsidRDefault="004C2BA8" w:rsidP="004C2BA8">
      <w:bookmarkStart w:id="68" w:name="ссылочный-тип"/>
    </w:p>
    <w:p w:rsidR="004C2BA8" w:rsidRPr="00D676A6" w:rsidRDefault="004C2BA8" w:rsidP="004C2BA8">
      <w:pPr>
        <w:rPr>
          <w:noProof/>
        </w:rPr>
      </w:pPr>
      <w:r w:rsidRPr="00D676A6">
        <w:t>Ссылочный тип</w:t>
      </w:r>
      <w:bookmarkEnd w:id="68"/>
    </w:p>
    <w:p w:rsidR="004C2BA8" w:rsidRPr="00BD282D" w:rsidRDefault="004C2BA8" w:rsidP="004C2BA8">
      <w:pPr>
        <w:pStyle w:val="aa"/>
      </w:pPr>
      <w:r w:rsidRPr="00BD282D">
        <w:t>Контекст this никак не привязан к функции, даже если она создана в объявлении объекта. Чтобы this</w:t>
      </w:r>
      <w:r>
        <w:rPr>
          <w:lang w:val="en-US"/>
        </w:rPr>
        <w:t xml:space="preserve"> </w:t>
      </w:r>
      <w:r w:rsidRPr="00BD282D">
        <w:t>передался, нужно вызвать функцию именно через точку (или квадратные скобки).</w:t>
      </w:r>
    </w:p>
    <w:p w:rsidR="004C2BA8" w:rsidRPr="00BD282D" w:rsidRDefault="004C2BA8" w:rsidP="004C2BA8">
      <w:pPr>
        <w:pStyle w:val="aa"/>
      </w:pPr>
      <w:r w:rsidRPr="00BD282D">
        <w:t>Любой более хитрый вызов приведёт к потере контекста, например:</w:t>
      </w:r>
    </w:p>
    <w:p w:rsidR="004C2BA8" w:rsidRPr="00BD282D" w:rsidRDefault="004C2BA8" w:rsidP="004C2BA8">
      <w:pPr>
        <w:pStyle w:val="af1"/>
      </w:pPr>
      <w:r w:rsidRPr="00BD282D">
        <w:t xml:space="preserve">var </w:t>
      </w:r>
      <w:r w:rsidRPr="004C4FEA">
        <w:rPr>
          <w:color w:val="E36C0A" w:themeColor="accent6" w:themeShade="BF"/>
        </w:rPr>
        <w:t xml:space="preserve">user </w:t>
      </w:r>
      <w:r w:rsidRPr="00BD282D">
        <w:t>= {</w:t>
      </w:r>
    </w:p>
    <w:p w:rsidR="004C2BA8" w:rsidRPr="00BD282D" w:rsidRDefault="004C2BA8" w:rsidP="004C2BA8">
      <w:pPr>
        <w:pStyle w:val="af1"/>
      </w:pPr>
      <w:r w:rsidRPr="00BD282D">
        <w:t xml:space="preserve">  </w:t>
      </w:r>
      <w:r w:rsidRPr="004C4FEA">
        <w:rPr>
          <w:color w:val="00B0F0"/>
        </w:rPr>
        <w:t>name</w:t>
      </w:r>
      <w:r w:rsidRPr="00BD282D">
        <w:t>: "Вася",</w:t>
      </w:r>
    </w:p>
    <w:p w:rsidR="004C2BA8" w:rsidRPr="00BD282D" w:rsidRDefault="004C2BA8" w:rsidP="004C2BA8">
      <w:pPr>
        <w:pStyle w:val="af1"/>
      </w:pPr>
      <w:r w:rsidRPr="00BD282D">
        <w:t xml:space="preserve">  </w:t>
      </w:r>
      <w:r w:rsidRPr="004C4FEA">
        <w:rPr>
          <w:color w:val="7030A0"/>
        </w:rPr>
        <w:t>hi</w:t>
      </w:r>
      <w:r w:rsidRPr="00BD282D">
        <w:t>: function() { alert(this.</w:t>
      </w:r>
      <w:r w:rsidRPr="004C4FEA">
        <w:rPr>
          <w:color w:val="00B0F0"/>
        </w:rPr>
        <w:t>name</w:t>
      </w:r>
      <w:r w:rsidRPr="00BD282D">
        <w:t>); },</w:t>
      </w:r>
    </w:p>
    <w:p w:rsidR="004C2BA8" w:rsidRPr="00BD282D" w:rsidRDefault="004C2BA8" w:rsidP="004C2BA8">
      <w:pPr>
        <w:pStyle w:val="af1"/>
      </w:pPr>
      <w:r w:rsidRPr="00BD282D">
        <w:t xml:space="preserve">  bye: function() { alert("Пока"); }</w:t>
      </w:r>
    </w:p>
    <w:p w:rsidR="004C2BA8" w:rsidRPr="00BD282D" w:rsidRDefault="004C2BA8" w:rsidP="004C2BA8">
      <w:pPr>
        <w:pStyle w:val="af1"/>
      </w:pPr>
      <w:r w:rsidRPr="00BD282D">
        <w:t>};</w:t>
      </w:r>
    </w:p>
    <w:p w:rsidR="004C2BA8" w:rsidRPr="00BD282D" w:rsidRDefault="004C2BA8" w:rsidP="004C2BA8">
      <w:pPr>
        <w:pStyle w:val="af1"/>
      </w:pPr>
    </w:p>
    <w:p w:rsidR="004C2BA8" w:rsidRPr="00BD282D" w:rsidRDefault="004C2BA8" w:rsidP="004C2BA8">
      <w:pPr>
        <w:pStyle w:val="af1"/>
      </w:pPr>
      <w:r w:rsidRPr="004C4FEA">
        <w:rPr>
          <w:color w:val="E36C0A" w:themeColor="accent6" w:themeShade="BF"/>
        </w:rPr>
        <w:t>user</w:t>
      </w:r>
      <w:r w:rsidRPr="00BD282D">
        <w:t>.</w:t>
      </w:r>
      <w:r w:rsidRPr="004C4FEA">
        <w:rPr>
          <w:color w:val="7030A0"/>
        </w:rPr>
        <w:t>hi()</w:t>
      </w:r>
      <w:r w:rsidRPr="00BD282D">
        <w:t>; // Вася (простой вызов работает)</w:t>
      </w:r>
    </w:p>
    <w:p w:rsidR="004C2BA8" w:rsidRPr="00BD282D" w:rsidRDefault="004C2BA8" w:rsidP="004C2BA8">
      <w:pPr>
        <w:pStyle w:val="af1"/>
      </w:pPr>
    </w:p>
    <w:p w:rsidR="004C2BA8" w:rsidRPr="00BD282D" w:rsidRDefault="004C2BA8" w:rsidP="004C2BA8">
      <w:pPr>
        <w:pStyle w:val="af1"/>
      </w:pPr>
      <w:r w:rsidRPr="00BD282D">
        <w:t>// а теперь вызовем user.hi или user.bye в зависимости от имени</w:t>
      </w:r>
    </w:p>
    <w:p w:rsidR="004C2BA8" w:rsidRPr="00BD282D" w:rsidRDefault="004C2BA8" w:rsidP="004C2BA8">
      <w:pPr>
        <w:pStyle w:val="af1"/>
      </w:pPr>
      <w:r w:rsidRPr="00BD282D">
        <w:t>(user.name == "Вася" ? user.hi : user.bye)(); // undefined</w:t>
      </w:r>
    </w:p>
    <w:p w:rsidR="004C2BA8" w:rsidRPr="00BD282D" w:rsidRDefault="004C2BA8" w:rsidP="004C2BA8">
      <w:pPr>
        <w:pStyle w:val="aa"/>
      </w:pPr>
      <w:r w:rsidRPr="00BD282D">
        <w:t>В последней строке примера метод получен в результате выполнения тернарного оператора и тут же вызван. Но this при этом теряется.</w:t>
      </w:r>
    </w:p>
    <w:p w:rsidR="004C2BA8" w:rsidRPr="00BD282D" w:rsidRDefault="004C2BA8" w:rsidP="004C2BA8">
      <w:pPr>
        <w:pStyle w:val="aa"/>
      </w:pPr>
      <w:r w:rsidRPr="00BD282D">
        <w:t>Если хочется понять, почему, то причина кроется в деталях работы вызова obj.method().</w:t>
      </w:r>
    </w:p>
    <w:p w:rsidR="004C2BA8" w:rsidRPr="00BD282D" w:rsidRDefault="004C2BA8" w:rsidP="004C2BA8">
      <w:pPr>
        <w:pStyle w:val="aa"/>
      </w:pPr>
      <w:r w:rsidRPr="00BD282D">
        <w:t>Он ведь, на самом деле, состоит из двух независимых операций: точка . – получение свойства и скобки () – его вызов (предполагается, что это функция).</w:t>
      </w:r>
    </w:p>
    <w:p w:rsidR="004C2BA8" w:rsidRPr="00BD282D" w:rsidRDefault="004C2BA8" w:rsidP="004C2BA8">
      <w:pPr>
        <w:pStyle w:val="aa"/>
      </w:pPr>
      <w:r w:rsidRPr="00BD282D">
        <w:t>Функция, как мы говорили раньше, сама по себе не запоминает контекст. Чтобы «донести его» до скобок, JavaScript применяет «финт ушами» – точка возвращает не функцию, а значение специального «ссылочного» типа </w:t>
      </w:r>
      <w:hyperlink r:id="rId89" w:anchor="sec-reference-specification-type" w:history="1">
        <w:r w:rsidRPr="00BD282D">
          <w:rPr>
            <w:rStyle w:val="a9"/>
          </w:rPr>
          <w:t>Reference Type</w:t>
        </w:r>
      </w:hyperlink>
      <w:r w:rsidRPr="00BD282D">
        <w:t>.</w:t>
      </w:r>
    </w:p>
    <w:p w:rsidR="004C2BA8" w:rsidRPr="00BD282D" w:rsidRDefault="004C2BA8" w:rsidP="004C2BA8">
      <w:pPr>
        <w:pStyle w:val="aa"/>
      </w:pPr>
      <w:r w:rsidRPr="00BD282D">
        <w:t>Этот тип представляет собой связку «base-name-strict», где:</w:t>
      </w:r>
    </w:p>
    <w:p w:rsidR="004C2BA8" w:rsidRPr="00BD282D" w:rsidRDefault="004C2BA8" w:rsidP="004C2BA8">
      <w:pPr>
        <w:pStyle w:val="aa"/>
        <w:numPr>
          <w:ilvl w:val="0"/>
          <w:numId w:val="109"/>
        </w:numPr>
      </w:pPr>
      <w:r w:rsidRPr="00BD282D">
        <w:rPr>
          <w:i/>
          <w:iCs/>
        </w:rPr>
        <w:t>base</w:t>
      </w:r>
      <w:r w:rsidRPr="00BD282D">
        <w:t> – как раз объект,</w:t>
      </w:r>
    </w:p>
    <w:p w:rsidR="004C2BA8" w:rsidRPr="00BD282D" w:rsidRDefault="004C2BA8" w:rsidP="004C2BA8">
      <w:pPr>
        <w:pStyle w:val="aa"/>
        <w:numPr>
          <w:ilvl w:val="0"/>
          <w:numId w:val="109"/>
        </w:numPr>
      </w:pPr>
      <w:r w:rsidRPr="00BD282D">
        <w:rPr>
          <w:i/>
          <w:iCs/>
        </w:rPr>
        <w:t>name</w:t>
      </w:r>
      <w:r w:rsidRPr="00BD282D">
        <w:t> – имя свойства,</w:t>
      </w:r>
    </w:p>
    <w:p w:rsidR="004C2BA8" w:rsidRPr="00BD282D" w:rsidRDefault="004C2BA8" w:rsidP="004C2BA8">
      <w:pPr>
        <w:pStyle w:val="aa"/>
        <w:numPr>
          <w:ilvl w:val="0"/>
          <w:numId w:val="109"/>
        </w:numPr>
      </w:pPr>
      <w:r w:rsidRPr="00BD282D">
        <w:rPr>
          <w:i/>
          <w:iCs/>
        </w:rPr>
        <w:t>strict</w:t>
      </w:r>
      <w:r w:rsidRPr="00BD282D">
        <w:t> – вспомогательный флаг для передачи use strict.</w:t>
      </w:r>
    </w:p>
    <w:p w:rsidR="004C2BA8" w:rsidRPr="00BD282D" w:rsidRDefault="004C2BA8" w:rsidP="004C2BA8">
      <w:pPr>
        <w:pStyle w:val="aa"/>
      </w:pPr>
      <w:r w:rsidRPr="00BD282D">
        <w:t>То есть, ссылочный тип (Reference Type) – это своеобразное «три-в-одном». Он существует исключительно для целей спецификации, мы его не видим, поскольку любой оператор тут же от него избавляется:</w:t>
      </w:r>
    </w:p>
    <w:p w:rsidR="004C2BA8" w:rsidRPr="00BD282D" w:rsidRDefault="004C2BA8" w:rsidP="004C2BA8">
      <w:pPr>
        <w:pStyle w:val="aa"/>
        <w:numPr>
          <w:ilvl w:val="0"/>
          <w:numId w:val="110"/>
        </w:numPr>
      </w:pPr>
      <w:r w:rsidRPr="00BD282D">
        <w:t>Скобки () получают из base значение свойства name и вызывают в контексте base.</w:t>
      </w:r>
    </w:p>
    <w:p w:rsidR="004C2BA8" w:rsidRPr="00BD282D" w:rsidRDefault="004C2BA8" w:rsidP="004C2BA8">
      <w:pPr>
        <w:pStyle w:val="aa"/>
        <w:numPr>
          <w:ilvl w:val="0"/>
          <w:numId w:val="110"/>
        </w:numPr>
      </w:pPr>
      <w:r w:rsidRPr="00BD282D">
        <w:t>Другие операторы получают из base значение свойства name и используют, а остальные компоненты игнорируют.</w:t>
      </w:r>
    </w:p>
    <w:p w:rsidR="004C2BA8" w:rsidRPr="00BD282D" w:rsidRDefault="004C2BA8" w:rsidP="004C2BA8">
      <w:pPr>
        <w:pStyle w:val="aa"/>
      </w:pPr>
      <w:r w:rsidRPr="00BD282D">
        <w:t>Поэтому любая операция над результатом операции получения свойства, кроме вызова, приводит к потере контекста.</w:t>
      </w:r>
    </w:p>
    <w:p w:rsidR="004C2BA8" w:rsidRDefault="004C2BA8" w:rsidP="004C2BA8">
      <w:pPr>
        <w:pStyle w:val="aa"/>
      </w:pPr>
      <w:r w:rsidRPr="00BD282D">
        <w:t>Аналогично работает и получение свойства через квадратные скобки obj[method].</w:t>
      </w:r>
    </w:p>
    <w:p w:rsidR="004C2BA8" w:rsidRPr="00BD282D" w:rsidRDefault="004C2BA8" w:rsidP="004C2BA8">
      <w:pPr>
        <w:pStyle w:val="aa"/>
      </w:pPr>
    </w:p>
    <w:p w:rsidR="004C2BA8" w:rsidRPr="00D676A6" w:rsidRDefault="004C2BA8" w:rsidP="004C2BA8">
      <w:pPr>
        <w:pStyle w:val="5"/>
      </w:pPr>
      <w:r w:rsidRPr="00D676A6">
        <w:t>Задачи</w:t>
      </w:r>
    </w:p>
    <w:p w:rsidR="004C2BA8" w:rsidRPr="00894F98" w:rsidRDefault="004C2BA8" w:rsidP="004C2BA8">
      <w:pPr>
        <w:pStyle w:val="aa"/>
        <w:rPr>
          <w:b/>
          <w:bCs/>
        </w:rPr>
      </w:pPr>
      <w:bookmarkStart w:id="69" w:name="вызов-в-контексте-массива"/>
      <w:r w:rsidRPr="00894F98">
        <w:rPr>
          <w:b/>
          <w:bCs/>
        </w:rPr>
        <w:lastRenderedPageBreak/>
        <w:t>Вызов в контексте массива</w:t>
      </w:r>
      <w:bookmarkEnd w:id="69"/>
    </w:p>
    <w:p w:rsidR="004C2BA8" w:rsidRPr="00894F98" w:rsidRDefault="004C2BA8" w:rsidP="004C2BA8">
      <w:pPr>
        <w:pStyle w:val="aa"/>
      </w:pPr>
      <w:r w:rsidRPr="00894F98">
        <w:t>Каким будет результат? Почему?</w:t>
      </w:r>
    </w:p>
    <w:p w:rsidR="004C2BA8" w:rsidRPr="00894F98" w:rsidRDefault="004C2BA8" w:rsidP="004C2BA8">
      <w:pPr>
        <w:pStyle w:val="af1"/>
      </w:pPr>
      <w:r w:rsidRPr="00894F98">
        <w:t xml:space="preserve">var </w:t>
      </w:r>
      <w:r w:rsidRPr="00A96831">
        <w:rPr>
          <w:color w:val="984806" w:themeColor="accent6" w:themeShade="80"/>
        </w:rPr>
        <w:t xml:space="preserve">arr </w:t>
      </w:r>
      <w:r w:rsidRPr="00894F98">
        <w:t>= ["a", "b"];</w:t>
      </w:r>
    </w:p>
    <w:p w:rsidR="004C2BA8" w:rsidRPr="00894F98" w:rsidRDefault="004C2BA8" w:rsidP="004C2BA8">
      <w:pPr>
        <w:pStyle w:val="af1"/>
      </w:pPr>
    </w:p>
    <w:p w:rsidR="004C2BA8" w:rsidRPr="00894F98" w:rsidRDefault="004C2BA8" w:rsidP="004C2BA8">
      <w:pPr>
        <w:pStyle w:val="af1"/>
      </w:pPr>
      <w:r w:rsidRPr="00A96831">
        <w:rPr>
          <w:color w:val="984806" w:themeColor="accent6" w:themeShade="80"/>
        </w:rPr>
        <w:t>arr</w:t>
      </w:r>
      <w:r w:rsidRPr="00894F98">
        <w:t>.</w:t>
      </w:r>
      <w:r w:rsidRPr="00A96831">
        <w:rPr>
          <w:rStyle w:val="af0"/>
        </w:rPr>
        <w:t>push</w:t>
      </w:r>
      <w:r w:rsidRPr="00894F98">
        <w:t>(function() {</w:t>
      </w:r>
    </w:p>
    <w:p w:rsidR="004C2BA8" w:rsidRPr="00894F98" w:rsidRDefault="004C2BA8" w:rsidP="004C2BA8">
      <w:pPr>
        <w:pStyle w:val="af1"/>
      </w:pPr>
      <w:r w:rsidRPr="00894F98">
        <w:t xml:space="preserve">  alert( this );</w:t>
      </w:r>
    </w:p>
    <w:p w:rsidR="004C2BA8" w:rsidRPr="00894F98" w:rsidRDefault="004C2BA8" w:rsidP="004C2BA8">
      <w:pPr>
        <w:pStyle w:val="af1"/>
      </w:pPr>
      <w:r w:rsidRPr="00894F98">
        <w:t>})</w:t>
      </w:r>
    </w:p>
    <w:p w:rsidR="004C2BA8" w:rsidRPr="00894F98" w:rsidRDefault="004C2BA8" w:rsidP="004C2BA8">
      <w:pPr>
        <w:pStyle w:val="af1"/>
      </w:pPr>
    </w:p>
    <w:p w:rsidR="004C2BA8" w:rsidRPr="00894F98" w:rsidRDefault="004C2BA8" w:rsidP="004C2BA8">
      <w:pPr>
        <w:pStyle w:val="af1"/>
      </w:pPr>
      <w:r w:rsidRPr="00A96831">
        <w:rPr>
          <w:color w:val="984806" w:themeColor="accent6" w:themeShade="80"/>
        </w:rPr>
        <w:t>arr</w:t>
      </w:r>
      <w:r w:rsidRPr="00894F98">
        <w:t>[2](); // ?</w:t>
      </w:r>
    </w:p>
    <w:p w:rsidR="004C2BA8" w:rsidRDefault="004C2BA8" w:rsidP="004C2BA8">
      <w:pPr>
        <w:pStyle w:val="aa"/>
        <w:rPr>
          <w:b/>
          <w:bCs/>
        </w:rPr>
      </w:pPr>
      <w:bookmarkStart w:id="70" w:name="проверка-синтаксиса"/>
    </w:p>
    <w:p w:rsidR="004C2BA8" w:rsidRPr="0054052D" w:rsidRDefault="004C2BA8" w:rsidP="004C2BA8">
      <w:pPr>
        <w:pStyle w:val="aa"/>
      </w:pPr>
      <w:r w:rsidRPr="0054052D">
        <w:t>Вызов arr[2]() – это обращение к методу объекта obj[method](), в роли obj выступает arr, а в роли метода: 2.</w:t>
      </w:r>
    </w:p>
    <w:p w:rsidR="004C2BA8" w:rsidRPr="0054052D" w:rsidRDefault="004C2BA8" w:rsidP="004C2BA8">
      <w:pPr>
        <w:pStyle w:val="aa"/>
      </w:pPr>
      <w:r w:rsidRPr="0054052D">
        <w:t>Поэтому, как это бывает при вызове функции как метода, функция arr[2] получит this = arr</w:t>
      </w:r>
      <w:r>
        <w:t xml:space="preserve"> </w:t>
      </w:r>
      <w:r w:rsidRPr="0054052D">
        <w:t>и выведет массив:</w:t>
      </w:r>
    </w:p>
    <w:p w:rsidR="004C2BA8" w:rsidRPr="0054052D" w:rsidRDefault="004C2BA8" w:rsidP="004C2BA8">
      <w:pPr>
        <w:pStyle w:val="af1"/>
      </w:pPr>
      <w:r w:rsidRPr="0054052D">
        <w:t>arr[2](); // "a","b",function</w:t>
      </w:r>
    </w:p>
    <w:p w:rsidR="004C2BA8" w:rsidRDefault="004C2BA8" w:rsidP="004C2BA8">
      <w:pPr>
        <w:pStyle w:val="aa"/>
        <w:rPr>
          <w:b/>
          <w:bCs/>
          <w:lang w:val="en-US"/>
        </w:rPr>
      </w:pPr>
    </w:p>
    <w:p w:rsidR="004C2BA8" w:rsidRPr="00894F98" w:rsidRDefault="004C2BA8" w:rsidP="004C2BA8">
      <w:pPr>
        <w:pStyle w:val="aa"/>
        <w:rPr>
          <w:b/>
          <w:bCs/>
        </w:rPr>
      </w:pPr>
      <w:r w:rsidRPr="00894F98">
        <w:rPr>
          <w:b/>
          <w:bCs/>
        </w:rPr>
        <w:t>Проверка синтаксиса</w:t>
      </w:r>
      <w:bookmarkEnd w:id="70"/>
    </w:p>
    <w:p w:rsidR="004C2BA8" w:rsidRPr="00894F98" w:rsidRDefault="004C2BA8" w:rsidP="004C2BA8">
      <w:pPr>
        <w:pStyle w:val="aa"/>
      </w:pPr>
      <w:r w:rsidRPr="00894F98">
        <w:t>Каков будет результат этого кода?</w:t>
      </w:r>
    </w:p>
    <w:p w:rsidR="004C2BA8" w:rsidRPr="00894F98" w:rsidRDefault="004C2BA8" w:rsidP="004C2BA8">
      <w:pPr>
        <w:pStyle w:val="af1"/>
      </w:pPr>
      <w:r w:rsidRPr="00894F98">
        <w:t>var obj = {</w:t>
      </w:r>
    </w:p>
    <w:p w:rsidR="004C2BA8" w:rsidRPr="00894F98" w:rsidRDefault="004C2BA8" w:rsidP="004C2BA8">
      <w:pPr>
        <w:pStyle w:val="af1"/>
      </w:pPr>
      <w:r w:rsidRPr="00894F98">
        <w:t xml:space="preserve">  go: function() { alert(this) }</w:t>
      </w:r>
    </w:p>
    <w:p w:rsidR="004C2BA8" w:rsidRPr="00894F98" w:rsidRDefault="004C2BA8" w:rsidP="004C2BA8">
      <w:pPr>
        <w:pStyle w:val="af1"/>
      </w:pPr>
      <w:r w:rsidRPr="00894F98">
        <w:t>}</w:t>
      </w:r>
    </w:p>
    <w:p w:rsidR="004C2BA8" w:rsidRPr="00894F98" w:rsidRDefault="004C2BA8" w:rsidP="004C2BA8">
      <w:pPr>
        <w:pStyle w:val="af1"/>
      </w:pPr>
    </w:p>
    <w:p w:rsidR="004C2BA8" w:rsidRPr="00894F98" w:rsidRDefault="004C2BA8" w:rsidP="004C2BA8">
      <w:pPr>
        <w:pStyle w:val="af1"/>
      </w:pPr>
      <w:r w:rsidRPr="00894F98">
        <w:t>(obj.go)()</w:t>
      </w:r>
    </w:p>
    <w:p w:rsidR="004C2BA8" w:rsidRDefault="004C2BA8" w:rsidP="004C2BA8">
      <w:pPr>
        <w:pStyle w:val="aa"/>
        <w:rPr>
          <w:lang w:val="en-US"/>
        </w:rPr>
      </w:pPr>
      <w:r w:rsidRPr="00894F98">
        <w:t>P.S. Есть подвох :)</w:t>
      </w:r>
    </w:p>
    <w:p w:rsidR="00A96831" w:rsidRDefault="00A96831" w:rsidP="004C2BA8">
      <w:pPr>
        <w:pStyle w:val="aa"/>
        <w:rPr>
          <w:lang w:val="en-US"/>
        </w:rPr>
      </w:pPr>
    </w:p>
    <w:p w:rsidR="00B76286" w:rsidRPr="00B76286" w:rsidRDefault="00B76286" w:rsidP="00B76286">
      <w:pPr>
        <w:pStyle w:val="aa"/>
      </w:pPr>
      <w:r w:rsidRPr="00B76286">
        <w:rPr>
          <w:b/>
          <w:bCs/>
        </w:rPr>
        <w:t>Ошибка</w:t>
      </w:r>
      <w:r w:rsidRPr="00B76286">
        <w:t>!</w:t>
      </w:r>
    </w:p>
    <w:p w:rsidR="00B76286" w:rsidRPr="00B76286" w:rsidRDefault="00B76286" w:rsidP="00B76286">
      <w:pPr>
        <w:pStyle w:val="aa"/>
      </w:pPr>
      <w:r w:rsidRPr="00B76286">
        <w:t>Попробуйте:</w:t>
      </w:r>
    </w:p>
    <w:p w:rsidR="00B76286" w:rsidRPr="00B76286" w:rsidRDefault="00B76286" w:rsidP="00B76286">
      <w:pPr>
        <w:pStyle w:val="aa"/>
      </w:pPr>
      <w:r w:rsidRPr="00B76286">
        <w:t>Причем сообщение об ошибке в большинстве браузеров не даёт понять, что на самом деле не так.</w:t>
      </w:r>
    </w:p>
    <w:p w:rsidR="00B76286" w:rsidRPr="00B76286" w:rsidRDefault="00B76286" w:rsidP="00B76286">
      <w:pPr>
        <w:pStyle w:val="aa"/>
      </w:pPr>
      <w:r w:rsidRPr="00B76286">
        <w:rPr>
          <w:b/>
          <w:bCs/>
        </w:rPr>
        <w:t>Ошибка возникла из-за того, что после объявления obj пропущена точка с запятой.</w:t>
      </w:r>
    </w:p>
    <w:p w:rsidR="00B76286" w:rsidRPr="00B76286" w:rsidRDefault="00B76286" w:rsidP="00B76286">
      <w:pPr>
        <w:pStyle w:val="aa"/>
      </w:pPr>
      <w:r w:rsidRPr="00B76286">
        <w:t>JavaScript игнорирует перевод строки перед скобкой (obj.go)() и читает этот код как:</w:t>
      </w:r>
    </w:p>
    <w:p w:rsidR="00B76286" w:rsidRPr="00B76286" w:rsidRDefault="00B76286" w:rsidP="00B76286">
      <w:pPr>
        <w:pStyle w:val="af1"/>
      </w:pPr>
      <w:r w:rsidRPr="00B76286">
        <w:t>var obj = { go:... }(obj.go)()</w:t>
      </w:r>
    </w:p>
    <w:p w:rsidR="00A96831" w:rsidRDefault="00B76286" w:rsidP="00B76286">
      <w:pPr>
        <w:pStyle w:val="aa"/>
        <w:rPr>
          <w:lang w:val="en-US"/>
        </w:rPr>
      </w:pPr>
      <w:r w:rsidRPr="00B76286">
        <w:t>Интерпретатор попытается вычислить это выражение, которое обозначает вызов объекта { go: ... } как функции с аргументом (obj.go). При этом, естественно, возникнет ошибка.</w:t>
      </w:r>
    </w:p>
    <w:p w:rsidR="00B76286" w:rsidRPr="00B76286" w:rsidRDefault="00B76286" w:rsidP="00B76286">
      <w:pPr>
        <w:pStyle w:val="aa"/>
        <w:rPr>
          <w:lang w:val="en-US"/>
        </w:rPr>
      </w:pPr>
      <w:r>
        <w:t xml:space="preserve">Без ошибки: </w:t>
      </w:r>
      <w:r>
        <w:rPr>
          <w:lang w:val="en-US"/>
        </w:rPr>
        <w:t>// [</w:t>
      </w:r>
      <w:r w:rsidRPr="00B76286">
        <w:rPr>
          <w:lang w:val="en-US"/>
        </w:rPr>
        <w:t>object Object</w:t>
      </w:r>
      <w:r>
        <w:rPr>
          <w:lang w:val="en-US"/>
        </w:rPr>
        <w:t>]</w:t>
      </w:r>
    </w:p>
    <w:p w:rsidR="004C2BA8" w:rsidRDefault="004C2BA8" w:rsidP="004C2BA8">
      <w:pPr>
        <w:pStyle w:val="aa"/>
        <w:rPr>
          <w:b/>
          <w:bCs/>
          <w:lang w:val="en-US"/>
        </w:rPr>
      </w:pPr>
      <w:bookmarkStart w:id="71" w:name="почему-this-присваивается-именно-так"/>
    </w:p>
    <w:p w:rsidR="004C2BA8" w:rsidRPr="00894F98" w:rsidRDefault="004C2BA8" w:rsidP="004C2BA8">
      <w:pPr>
        <w:pStyle w:val="aa"/>
        <w:rPr>
          <w:b/>
          <w:bCs/>
        </w:rPr>
      </w:pPr>
      <w:r w:rsidRPr="00894F98">
        <w:rPr>
          <w:b/>
          <w:bCs/>
        </w:rPr>
        <w:t>Почему this присваивается именно так?</w:t>
      </w:r>
      <w:bookmarkEnd w:id="71"/>
    </w:p>
    <w:p w:rsidR="004C2BA8" w:rsidRPr="00894F98" w:rsidRDefault="004C2BA8" w:rsidP="004C2BA8">
      <w:pPr>
        <w:pStyle w:val="aa"/>
      </w:pPr>
      <w:r w:rsidRPr="00894F98">
        <w:t>важность: 3</w:t>
      </w:r>
    </w:p>
    <w:p w:rsidR="004C2BA8" w:rsidRPr="00894F98" w:rsidRDefault="004C2BA8" w:rsidP="004C2BA8">
      <w:pPr>
        <w:pStyle w:val="aa"/>
      </w:pPr>
      <w:r w:rsidRPr="00894F98">
        <w:t>Вызовы (1) и (2) в примере ниже работают не так, как (3) и (4):</w:t>
      </w:r>
    </w:p>
    <w:p w:rsidR="004C2BA8" w:rsidRPr="00894F98" w:rsidRDefault="004C2BA8" w:rsidP="004C2BA8">
      <w:pPr>
        <w:pStyle w:val="af1"/>
      </w:pPr>
      <w:r w:rsidRPr="00894F98">
        <w:t>"use strict"</w:t>
      </w:r>
    </w:p>
    <w:p w:rsidR="004C2BA8" w:rsidRPr="00894F98" w:rsidRDefault="004C2BA8" w:rsidP="004C2BA8">
      <w:pPr>
        <w:pStyle w:val="af1"/>
      </w:pPr>
    </w:p>
    <w:p w:rsidR="004C2BA8" w:rsidRPr="00894F98" w:rsidRDefault="004C2BA8" w:rsidP="004C2BA8">
      <w:pPr>
        <w:pStyle w:val="af1"/>
      </w:pPr>
      <w:r w:rsidRPr="00894F98">
        <w:t>var obj, method;</w:t>
      </w:r>
    </w:p>
    <w:p w:rsidR="004C2BA8" w:rsidRPr="00894F98" w:rsidRDefault="004C2BA8" w:rsidP="004C2BA8">
      <w:pPr>
        <w:pStyle w:val="af1"/>
      </w:pPr>
    </w:p>
    <w:p w:rsidR="004C2BA8" w:rsidRPr="00894F98" w:rsidRDefault="004C2BA8" w:rsidP="004C2BA8">
      <w:pPr>
        <w:pStyle w:val="af1"/>
      </w:pPr>
      <w:r w:rsidRPr="00894F98">
        <w:t>obj = {</w:t>
      </w:r>
    </w:p>
    <w:p w:rsidR="004C2BA8" w:rsidRPr="00894F98" w:rsidRDefault="004C2BA8" w:rsidP="004C2BA8">
      <w:pPr>
        <w:pStyle w:val="af1"/>
      </w:pPr>
      <w:r w:rsidRPr="00894F98">
        <w:t xml:space="preserve">  go: function() { alert(this); }</w:t>
      </w:r>
    </w:p>
    <w:p w:rsidR="004C2BA8" w:rsidRPr="00894F98" w:rsidRDefault="004C2BA8" w:rsidP="004C2BA8">
      <w:pPr>
        <w:pStyle w:val="af1"/>
      </w:pPr>
      <w:r w:rsidRPr="00894F98">
        <w:t>};</w:t>
      </w:r>
    </w:p>
    <w:p w:rsidR="004C2BA8" w:rsidRPr="00894F98" w:rsidRDefault="004C2BA8" w:rsidP="004C2BA8">
      <w:pPr>
        <w:pStyle w:val="af1"/>
      </w:pPr>
    </w:p>
    <w:p w:rsidR="004C2BA8" w:rsidRPr="00894F98" w:rsidRDefault="004C2BA8" w:rsidP="004C2BA8">
      <w:pPr>
        <w:pStyle w:val="af1"/>
      </w:pPr>
      <w:r w:rsidRPr="00894F98">
        <w:t>obj.go();            // (1) object</w:t>
      </w:r>
    </w:p>
    <w:p w:rsidR="004C2BA8" w:rsidRPr="00894F98" w:rsidRDefault="004C2BA8" w:rsidP="004C2BA8">
      <w:pPr>
        <w:pStyle w:val="af1"/>
      </w:pPr>
    </w:p>
    <w:p w:rsidR="004C2BA8" w:rsidRPr="00894F98" w:rsidRDefault="004C2BA8" w:rsidP="004C2BA8">
      <w:pPr>
        <w:pStyle w:val="af1"/>
      </w:pPr>
      <w:r w:rsidRPr="00894F98">
        <w:t>(obj.go)();          // (2) object</w:t>
      </w:r>
    </w:p>
    <w:p w:rsidR="004C2BA8" w:rsidRPr="00894F98" w:rsidRDefault="004C2BA8" w:rsidP="004C2BA8">
      <w:pPr>
        <w:pStyle w:val="af1"/>
      </w:pPr>
    </w:p>
    <w:p w:rsidR="004C2BA8" w:rsidRPr="00894F98" w:rsidRDefault="004C2BA8" w:rsidP="004C2BA8">
      <w:pPr>
        <w:pStyle w:val="af1"/>
      </w:pPr>
      <w:r w:rsidRPr="00894F98">
        <w:t>(method = obj.go)();      // (3) undefined</w:t>
      </w:r>
    </w:p>
    <w:p w:rsidR="004C2BA8" w:rsidRPr="00894F98" w:rsidRDefault="004C2BA8" w:rsidP="004C2BA8">
      <w:pPr>
        <w:pStyle w:val="af1"/>
      </w:pPr>
    </w:p>
    <w:p w:rsidR="004C2BA8" w:rsidRPr="00894F98" w:rsidRDefault="004C2BA8" w:rsidP="004C2BA8">
      <w:pPr>
        <w:pStyle w:val="af1"/>
      </w:pPr>
      <w:r w:rsidRPr="00894F98">
        <w:t>(obj.go || obj.stop)(); // (4) undefined</w:t>
      </w:r>
    </w:p>
    <w:p w:rsidR="004C2BA8" w:rsidRPr="00894F98" w:rsidRDefault="004C2BA8" w:rsidP="004C2BA8">
      <w:pPr>
        <w:pStyle w:val="aa"/>
      </w:pPr>
      <w:r w:rsidRPr="00894F98">
        <w:t>В чём дело? Объясните логику работы this.</w:t>
      </w:r>
    </w:p>
    <w:p w:rsidR="004C2BA8" w:rsidRDefault="004C2BA8" w:rsidP="004C2BA8">
      <w:pPr>
        <w:pStyle w:val="aa"/>
        <w:rPr>
          <w:b/>
          <w:bCs/>
          <w:lang w:val="en-US"/>
        </w:rPr>
      </w:pPr>
      <w:bookmarkStart w:id="72" w:name="значение-this-в-объявлении-объекта"/>
    </w:p>
    <w:p w:rsidR="00B76286" w:rsidRPr="009918C9" w:rsidRDefault="009918C9" w:rsidP="009918C9">
      <w:pPr>
        <w:pStyle w:val="aa"/>
      </w:pPr>
      <w:r w:rsidRPr="009918C9">
        <w:t xml:space="preserve">1. </w:t>
      </w:r>
      <w:r w:rsidR="00B76286" w:rsidRPr="009918C9">
        <w:t>Обычный вызов функции в контексте объекта.</w:t>
      </w:r>
    </w:p>
    <w:p w:rsidR="00B76286" w:rsidRPr="009918C9" w:rsidRDefault="009918C9" w:rsidP="009918C9">
      <w:pPr>
        <w:pStyle w:val="aa"/>
      </w:pPr>
      <w:r w:rsidRPr="009918C9">
        <w:t xml:space="preserve">2. </w:t>
      </w:r>
      <w:r w:rsidR="00B76286" w:rsidRPr="009918C9">
        <w:t>То же самое, скобки ни на что не влияют.</w:t>
      </w:r>
    </w:p>
    <w:p w:rsidR="00B76286" w:rsidRPr="009918C9" w:rsidRDefault="009918C9" w:rsidP="009918C9">
      <w:pPr>
        <w:pStyle w:val="aa"/>
      </w:pPr>
      <w:r w:rsidRPr="009918C9">
        <w:t>3.</w:t>
      </w:r>
      <w:r w:rsidR="00B76286" w:rsidRPr="009918C9">
        <w:t xml:space="preserve">  Здесь не просто вызов obj.method(), а более сложный вызов вида (выражение).method(). Такой вызов работает, как если бы он был разбит на две строки:</w:t>
      </w:r>
    </w:p>
    <w:p w:rsidR="00B76286" w:rsidRPr="009918C9" w:rsidRDefault="00B76286" w:rsidP="009918C9">
      <w:pPr>
        <w:pStyle w:val="af1"/>
      </w:pPr>
      <w:r w:rsidRPr="009918C9">
        <w:t>f = obj.go; // сначала вычислить выражение</w:t>
      </w:r>
    </w:p>
    <w:p w:rsidR="00B76286" w:rsidRPr="009918C9" w:rsidRDefault="00B76286" w:rsidP="009918C9">
      <w:pPr>
        <w:pStyle w:val="af1"/>
      </w:pPr>
      <w:r w:rsidRPr="009918C9">
        <w:t>f();</w:t>
      </w:r>
      <w:r w:rsidR="006F16A5">
        <w:t xml:space="preserve">       </w:t>
      </w:r>
      <w:r w:rsidR="006F16A5">
        <w:rPr>
          <w:lang w:val="en-US"/>
        </w:rPr>
        <w:t xml:space="preserve"> </w:t>
      </w:r>
      <w:r w:rsidRPr="009918C9">
        <w:t>// потом вызвать то, что получилось</w:t>
      </w:r>
    </w:p>
    <w:p w:rsidR="00B76286" w:rsidRPr="009918C9" w:rsidRDefault="00B76286" w:rsidP="009918C9">
      <w:pPr>
        <w:pStyle w:val="aa"/>
      </w:pPr>
      <w:r w:rsidRPr="009918C9">
        <w:t>При этом f() выполняется как обычная функция, без передачи this.</w:t>
      </w:r>
    </w:p>
    <w:p w:rsidR="00B76286" w:rsidRPr="009918C9" w:rsidRDefault="00B76286" w:rsidP="009918C9">
      <w:pPr>
        <w:pStyle w:val="aa"/>
      </w:pPr>
      <w:r w:rsidRPr="009918C9">
        <w:t>Здесь также слева от точки находится выражение, вызов аналогичен двум строкам.</w:t>
      </w:r>
    </w:p>
    <w:p w:rsidR="00B76286" w:rsidRPr="009918C9" w:rsidRDefault="00B76286" w:rsidP="009918C9">
      <w:pPr>
        <w:pStyle w:val="aa"/>
      </w:pPr>
      <w:r w:rsidRPr="009918C9">
        <w:t xml:space="preserve">В спецификации это объясняется при помощи специального внутреннего типа </w:t>
      </w:r>
      <w:hyperlink r:id="rId90" w:anchor="x8.7" w:history="1">
        <w:r w:rsidRPr="009918C9">
          <w:rPr>
            <w:rStyle w:val="a9"/>
            <w:color w:val="auto"/>
            <w:u w:val="none"/>
          </w:rPr>
          <w:t>Reference Type</w:t>
        </w:r>
      </w:hyperlink>
      <w:r w:rsidRPr="009918C9">
        <w:t>.</w:t>
      </w:r>
    </w:p>
    <w:p w:rsidR="00B76286" w:rsidRPr="009918C9" w:rsidRDefault="00B76286" w:rsidP="009918C9">
      <w:pPr>
        <w:pStyle w:val="aa"/>
      </w:pPr>
      <w:r w:rsidRPr="009918C9">
        <w:t>Если подробнее – то obj.go() состоит из двух операций:</w:t>
      </w:r>
    </w:p>
    <w:p w:rsidR="00B76286" w:rsidRPr="009918C9" w:rsidRDefault="00B76286" w:rsidP="009918C9">
      <w:pPr>
        <w:pStyle w:val="aa"/>
      </w:pPr>
      <w:r w:rsidRPr="009918C9">
        <w:t>Сначала получить свойство obj.go.</w:t>
      </w:r>
    </w:p>
    <w:p w:rsidR="00B76286" w:rsidRPr="009918C9" w:rsidRDefault="00B76286" w:rsidP="009918C9">
      <w:pPr>
        <w:pStyle w:val="aa"/>
      </w:pPr>
      <w:r w:rsidRPr="009918C9">
        <w:t>Потом вызвать его как функцию.</w:t>
      </w:r>
    </w:p>
    <w:p w:rsidR="00B76286" w:rsidRPr="009918C9" w:rsidRDefault="00B76286" w:rsidP="009918C9">
      <w:pPr>
        <w:pStyle w:val="aa"/>
      </w:pPr>
      <w:r w:rsidRPr="009918C9">
        <w:t>Но откуда на шаге 2 получить this? Как раз для этого операция получения свойства obj.go возвращает значение особого типа Reference Type, который в дополнение к свойству go содержит информацию об obj. Далее, на втором шаге, вызов его при помощи скобок () правильно устанавливает this.</w:t>
      </w:r>
    </w:p>
    <w:p w:rsidR="00B76286" w:rsidRPr="009918C9" w:rsidRDefault="00B76286" w:rsidP="009918C9">
      <w:pPr>
        <w:pStyle w:val="aa"/>
      </w:pPr>
      <w:r w:rsidRPr="009918C9">
        <w:t>Любые другие операции, кроме вызова, превращают Reference Type в обычный тип, в данном случае – функцию go (так уж этот тип устроен).</w:t>
      </w:r>
    </w:p>
    <w:p w:rsidR="00B76286" w:rsidRPr="009918C9" w:rsidRDefault="00B76286" w:rsidP="009918C9">
      <w:pPr>
        <w:pStyle w:val="aa"/>
      </w:pPr>
      <w:r w:rsidRPr="009918C9">
        <w:t>Поэтому получается, что (method = obj.go) присваивает в переменную method функцию go, уже без всякой информации об объекте obj.</w:t>
      </w:r>
    </w:p>
    <w:p w:rsidR="00B76286" w:rsidRPr="009918C9" w:rsidRDefault="00B76286" w:rsidP="009918C9">
      <w:pPr>
        <w:pStyle w:val="aa"/>
      </w:pPr>
      <w:r w:rsidRPr="009918C9">
        <w:t>Аналогичная ситуация и в случае (4): оператор ИЛИ || делает из Reference Type обычную функцию.</w:t>
      </w:r>
    </w:p>
    <w:p w:rsidR="00B76286" w:rsidRDefault="00B76286" w:rsidP="004C2BA8">
      <w:pPr>
        <w:pStyle w:val="aa"/>
        <w:rPr>
          <w:b/>
          <w:bCs/>
          <w:lang w:val="en-US"/>
        </w:rPr>
      </w:pPr>
    </w:p>
    <w:p w:rsidR="004C2BA8" w:rsidRPr="00894F98" w:rsidRDefault="004C2BA8" w:rsidP="004C2BA8">
      <w:pPr>
        <w:pStyle w:val="aa"/>
        <w:rPr>
          <w:b/>
          <w:bCs/>
        </w:rPr>
      </w:pPr>
      <w:r w:rsidRPr="00894F98">
        <w:rPr>
          <w:b/>
          <w:bCs/>
        </w:rPr>
        <w:t>Значение this в объявлении объекта</w:t>
      </w:r>
      <w:bookmarkEnd w:id="72"/>
    </w:p>
    <w:p w:rsidR="004C2BA8" w:rsidRPr="00894F98" w:rsidRDefault="004C2BA8" w:rsidP="004C2BA8">
      <w:pPr>
        <w:pStyle w:val="aa"/>
      </w:pPr>
      <w:r w:rsidRPr="00894F98">
        <w:lastRenderedPageBreak/>
        <w:t>Что выведет alert в этом коде? Почему?</w:t>
      </w:r>
    </w:p>
    <w:p w:rsidR="004C2BA8" w:rsidRPr="00894F98" w:rsidRDefault="004C2BA8" w:rsidP="004C2BA8">
      <w:pPr>
        <w:pStyle w:val="af1"/>
      </w:pPr>
      <w:r w:rsidRPr="00894F98">
        <w:t xml:space="preserve">var </w:t>
      </w:r>
      <w:r w:rsidRPr="00336F1C">
        <w:rPr>
          <w:color w:val="984806" w:themeColor="accent6" w:themeShade="80"/>
        </w:rPr>
        <w:t xml:space="preserve">user </w:t>
      </w:r>
      <w:r w:rsidRPr="00894F98">
        <w:t>= {</w:t>
      </w:r>
    </w:p>
    <w:p w:rsidR="004C2BA8" w:rsidRPr="00894F98" w:rsidRDefault="004C2BA8" w:rsidP="004C2BA8">
      <w:pPr>
        <w:pStyle w:val="af1"/>
      </w:pPr>
      <w:r w:rsidRPr="00894F98">
        <w:t xml:space="preserve">  firstName: "Василий",</w:t>
      </w:r>
    </w:p>
    <w:p w:rsidR="004C2BA8" w:rsidRPr="00894F98" w:rsidRDefault="004C2BA8" w:rsidP="004C2BA8">
      <w:pPr>
        <w:pStyle w:val="af1"/>
      </w:pPr>
    </w:p>
    <w:p w:rsidR="004C2BA8" w:rsidRPr="00336F1C" w:rsidRDefault="004C2BA8" w:rsidP="004C2BA8">
      <w:pPr>
        <w:pStyle w:val="af1"/>
        <w:rPr>
          <w:lang w:val="en-US"/>
        </w:rPr>
      </w:pPr>
      <w:r w:rsidRPr="00894F98">
        <w:t xml:space="preserve">  </w:t>
      </w:r>
      <w:r w:rsidRPr="00336F1C">
        <w:rPr>
          <w:color w:val="7030A0"/>
        </w:rPr>
        <w:t>export</w:t>
      </w:r>
      <w:r w:rsidRPr="00894F98">
        <w:t xml:space="preserve">: </w:t>
      </w:r>
      <w:r w:rsidRPr="00336F1C">
        <w:rPr>
          <w:rStyle w:val="af0"/>
        </w:rPr>
        <w:t>this</w:t>
      </w:r>
      <w:r w:rsidR="00336F1C">
        <w:rPr>
          <w:rStyle w:val="af0"/>
          <w:lang w:val="en-US"/>
        </w:rPr>
        <w:t xml:space="preserve"> </w:t>
      </w:r>
      <w:r w:rsidR="00336F1C" w:rsidRPr="00336F1C">
        <w:rPr>
          <w:rStyle w:val="af0"/>
          <w:color w:val="auto"/>
          <w:lang w:val="en-US"/>
        </w:rPr>
        <w:t>(*)</w:t>
      </w:r>
    </w:p>
    <w:p w:rsidR="004C2BA8" w:rsidRPr="00894F98" w:rsidRDefault="004C2BA8" w:rsidP="004C2BA8">
      <w:pPr>
        <w:pStyle w:val="af1"/>
      </w:pPr>
      <w:r w:rsidRPr="00894F98">
        <w:t>};</w:t>
      </w:r>
    </w:p>
    <w:p w:rsidR="004C2BA8" w:rsidRPr="00894F98" w:rsidRDefault="004C2BA8" w:rsidP="004C2BA8">
      <w:pPr>
        <w:pStyle w:val="af1"/>
      </w:pPr>
    </w:p>
    <w:p w:rsidR="004C2BA8" w:rsidRPr="00894F98" w:rsidRDefault="004C2BA8" w:rsidP="004C2BA8">
      <w:pPr>
        <w:pStyle w:val="af1"/>
      </w:pPr>
      <w:r w:rsidRPr="00894F98">
        <w:t>alert( user.export.firstName );</w:t>
      </w:r>
    </w:p>
    <w:p w:rsidR="004C2BA8" w:rsidRDefault="004C2BA8" w:rsidP="004C2BA8">
      <w:pPr>
        <w:pStyle w:val="aa"/>
        <w:rPr>
          <w:b/>
          <w:bCs/>
          <w:lang w:val="en-US"/>
        </w:rPr>
      </w:pPr>
      <w:bookmarkStart w:id="73" w:name="возврат-this"/>
    </w:p>
    <w:p w:rsidR="00336F1C" w:rsidRPr="00336F1C" w:rsidRDefault="00336F1C" w:rsidP="00336F1C">
      <w:pPr>
        <w:pStyle w:val="aa"/>
      </w:pPr>
      <w:r w:rsidRPr="00336F1C">
        <w:t>Ответ: undefined.</w:t>
      </w:r>
    </w:p>
    <w:p w:rsidR="00336F1C" w:rsidRPr="00336F1C" w:rsidRDefault="00336F1C" w:rsidP="00336F1C">
      <w:pPr>
        <w:pStyle w:val="aa"/>
      </w:pPr>
      <w:r w:rsidRPr="00336F1C">
        <w:t>Объявление объекта само по себе не влияет на this. Никаких функций, которые могли бы повлиять на контекст, здесь нет.</w:t>
      </w:r>
    </w:p>
    <w:p w:rsidR="00336F1C" w:rsidRPr="00336F1C" w:rsidRDefault="00336F1C" w:rsidP="00336F1C">
      <w:pPr>
        <w:pStyle w:val="aa"/>
      </w:pPr>
      <w:r w:rsidRPr="00336F1C">
        <w:t>Так как код находится вообще вне любых функций, то this в нём равен window (в браузере так всегда для кода вне функций, вне зависимости от use strict).</w:t>
      </w:r>
    </w:p>
    <w:p w:rsidR="00336F1C" w:rsidRPr="00336F1C" w:rsidRDefault="00336F1C" w:rsidP="00336F1C">
      <w:pPr>
        <w:pStyle w:val="aa"/>
      </w:pPr>
      <w:r w:rsidRPr="00336F1C">
        <w:t>Получается, что в строке (*) мы имеем export: window, так что далее alert(user.export.firstName) выводит свойство window.firstName, которое не определено.</w:t>
      </w:r>
    </w:p>
    <w:p w:rsidR="00336F1C" w:rsidRDefault="00336F1C" w:rsidP="004C2BA8">
      <w:pPr>
        <w:pStyle w:val="aa"/>
        <w:rPr>
          <w:b/>
          <w:bCs/>
          <w:lang w:val="en-US"/>
        </w:rPr>
      </w:pPr>
    </w:p>
    <w:p w:rsidR="004C2BA8" w:rsidRPr="00894F98" w:rsidRDefault="004C2BA8" w:rsidP="004C2BA8">
      <w:pPr>
        <w:pStyle w:val="aa"/>
        <w:rPr>
          <w:b/>
          <w:bCs/>
        </w:rPr>
      </w:pPr>
      <w:r w:rsidRPr="00894F98">
        <w:rPr>
          <w:b/>
          <w:bCs/>
        </w:rPr>
        <w:t>Возврат this</w:t>
      </w:r>
      <w:bookmarkEnd w:id="73"/>
    </w:p>
    <w:p w:rsidR="004C2BA8" w:rsidRPr="00894F98" w:rsidRDefault="004C2BA8" w:rsidP="004C2BA8">
      <w:pPr>
        <w:pStyle w:val="aa"/>
      </w:pPr>
      <w:r w:rsidRPr="00894F98">
        <w:t>Что выведет alert в этом коде? Почему?</w:t>
      </w:r>
    </w:p>
    <w:p w:rsidR="004C2BA8" w:rsidRPr="00894F98" w:rsidRDefault="004C2BA8" w:rsidP="004C2BA8">
      <w:pPr>
        <w:pStyle w:val="af1"/>
      </w:pPr>
      <w:r w:rsidRPr="00894F98">
        <w:t>var name = "";</w:t>
      </w:r>
    </w:p>
    <w:p w:rsidR="004C2BA8" w:rsidRPr="00894F98" w:rsidRDefault="004C2BA8" w:rsidP="004C2BA8">
      <w:pPr>
        <w:pStyle w:val="af1"/>
      </w:pPr>
    </w:p>
    <w:p w:rsidR="004C2BA8" w:rsidRPr="00894F98" w:rsidRDefault="004C2BA8" w:rsidP="004C2BA8">
      <w:pPr>
        <w:pStyle w:val="af1"/>
      </w:pPr>
      <w:r w:rsidRPr="00894F98">
        <w:t xml:space="preserve">var </w:t>
      </w:r>
      <w:r w:rsidRPr="00695849">
        <w:rPr>
          <w:color w:val="984806" w:themeColor="accent6" w:themeShade="80"/>
        </w:rPr>
        <w:t xml:space="preserve">user </w:t>
      </w:r>
      <w:r w:rsidRPr="00894F98">
        <w:t>= {</w:t>
      </w:r>
    </w:p>
    <w:p w:rsidR="004C2BA8" w:rsidRPr="00894F98" w:rsidRDefault="004C2BA8" w:rsidP="004C2BA8">
      <w:pPr>
        <w:pStyle w:val="af1"/>
      </w:pPr>
      <w:r w:rsidRPr="00894F98">
        <w:t xml:space="preserve">  name: "Василий",</w:t>
      </w:r>
    </w:p>
    <w:p w:rsidR="004C2BA8" w:rsidRPr="00894F98" w:rsidRDefault="004C2BA8" w:rsidP="004C2BA8">
      <w:pPr>
        <w:pStyle w:val="af1"/>
      </w:pPr>
    </w:p>
    <w:p w:rsidR="004C2BA8" w:rsidRPr="00894F98" w:rsidRDefault="004C2BA8" w:rsidP="004C2BA8">
      <w:pPr>
        <w:pStyle w:val="af1"/>
      </w:pPr>
      <w:r w:rsidRPr="00894F98">
        <w:t xml:space="preserve">  </w:t>
      </w:r>
      <w:r w:rsidRPr="00695849">
        <w:rPr>
          <w:color w:val="7030A0"/>
        </w:rPr>
        <w:t>export</w:t>
      </w:r>
      <w:r w:rsidRPr="00894F98">
        <w:t>: function() {</w:t>
      </w:r>
    </w:p>
    <w:p w:rsidR="004C2BA8" w:rsidRPr="00894F98" w:rsidRDefault="004C2BA8" w:rsidP="004C2BA8">
      <w:pPr>
        <w:pStyle w:val="af1"/>
      </w:pPr>
      <w:r w:rsidRPr="00894F98">
        <w:t xml:space="preserve">    return </w:t>
      </w:r>
      <w:r w:rsidRPr="00695849">
        <w:rPr>
          <w:rStyle w:val="af0"/>
        </w:rPr>
        <w:t>this</w:t>
      </w:r>
      <w:r w:rsidRPr="00894F98">
        <w:t>;</w:t>
      </w:r>
    </w:p>
    <w:p w:rsidR="004C2BA8" w:rsidRPr="00894F98" w:rsidRDefault="004C2BA8" w:rsidP="004C2BA8">
      <w:pPr>
        <w:pStyle w:val="af1"/>
      </w:pPr>
      <w:r w:rsidRPr="00894F98">
        <w:t xml:space="preserve">  }</w:t>
      </w:r>
    </w:p>
    <w:p w:rsidR="004C2BA8" w:rsidRPr="00894F98" w:rsidRDefault="004C2BA8" w:rsidP="004C2BA8">
      <w:pPr>
        <w:pStyle w:val="af1"/>
      </w:pPr>
    </w:p>
    <w:p w:rsidR="004C2BA8" w:rsidRPr="00894F98" w:rsidRDefault="004C2BA8" w:rsidP="004C2BA8">
      <w:pPr>
        <w:pStyle w:val="af1"/>
      </w:pPr>
      <w:r w:rsidRPr="00894F98">
        <w:t>};</w:t>
      </w:r>
    </w:p>
    <w:p w:rsidR="004C2BA8" w:rsidRPr="00894F98" w:rsidRDefault="004C2BA8" w:rsidP="004C2BA8">
      <w:pPr>
        <w:pStyle w:val="af1"/>
      </w:pPr>
    </w:p>
    <w:p w:rsidR="004C2BA8" w:rsidRPr="00894F98" w:rsidRDefault="004C2BA8" w:rsidP="004C2BA8">
      <w:pPr>
        <w:pStyle w:val="af1"/>
      </w:pPr>
      <w:r w:rsidRPr="00894F98">
        <w:t xml:space="preserve">alert( </w:t>
      </w:r>
      <w:r w:rsidRPr="00695849">
        <w:rPr>
          <w:color w:val="984806" w:themeColor="accent6" w:themeShade="80"/>
        </w:rPr>
        <w:t>user</w:t>
      </w:r>
      <w:r w:rsidRPr="00894F98">
        <w:t>.</w:t>
      </w:r>
      <w:r w:rsidRPr="00695849">
        <w:rPr>
          <w:color w:val="7030A0"/>
        </w:rPr>
        <w:t>export()</w:t>
      </w:r>
      <w:r w:rsidRPr="00894F98">
        <w:t>.name );</w:t>
      </w:r>
    </w:p>
    <w:p w:rsidR="004C2BA8" w:rsidRDefault="004C2BA8" w:rsidP="004C2BA8">
      <w:pPr>
        <w:pStyle w:val="aa"/>
        <w:rPr>
          <w:b/>
          <w:bCs/>
          <w:lang w:val="en-US"/>
        </w:rPr>
      </w:pPr>
      <w:bookmarkStart w:id="74" w:name="возврат-объекта-с-this"/>
    </w:p>
    <w:p w:rsidR="00695849" w:rsidRPr="00695849" w:rsidRDefault="00695849" w:rsidP="00695849">
      <w:pPr>
        <w:pStyle w:val="aa"/>
      </w:pPr>
      <w:r w:rsidRPr="00695849">
        <w:t>Ответ: Василий.</w:t>
      </w:r>
    </w:p>
    <w:p w:rsidR="00695849" w:rsidRPr="00695849" w:rsidRDefault="00695849" w:rsidP="00695849">
      <w:pPr>
        <w:pStyle w:val="aa"/>
      </w:pPr>
      <w:r w:rsidRPr="00695849">
        <w:t>Вызов user.export() использует this, который равен объекту до точки, то есть внутри user.export() строка return this возвращает объект user.</w:t>
      </w:r>
    </w:p>
    <w:p w:rsidR="00695849" w:rsidRPr="00695849" w:rsidRDefault="00695849" w:rsidP="00695849">
      <w:pPr>
        <w:pStyle w:val="aa"/>
      </w:pPr>
      <w:r w:rsidRPr="00695849">
        <w:t>В итоге выводится свойство name объекта user, равное "Василий".</w:t>
      </w:r>
    </w:p>
    <w:p w:rsidR="00695849" w:rsidRDefault="00695849" w:rsidP="004C2BA8">
      <w:pPr>
        <w:pStyle w:val="aa"/>
        <w:rPr>
          <w:b/>
          <w:bCs/>
          <w:lang w:val="en-US"/>
        </w:rPr>
      </w:pPr>
    </w:p>
    <w:p w:rsidR="004C2BA8" w:rsidRPr="00894F98" w:rsidRDefault="004C2BA8" w:rsidP="004C2BA8">
      <w:pPr>
        <w:pStyle w:val="aa"/>
        <w:rPr>
          <w:b/>
          <w:bCs/>
        </w:rPr>
      </w:pPr>
      <w:r w:rsidRPr="00894F98">
        <w:rPr>
          <w:b/>
          <w:bCs/>
        </w:rPr>
        <w:t>Возврат объекта с this</w:t>
      </w:r>
      <w:bookmarkEnd w:id="74"/>
    </w:p>
    <w:p w:rsidR="004C2BA8" w:rsidRPr="00894F98" w:rsidRDefault="004C2BA8" w:rsidP="004C2BA8">
      <w:pPr>
        <w:pStyle w:val="aa"/>
      </w:pPr>
      <w:r w:rsidRPr="00894F98">
        <w:t>Что выведет alert в этом коде? Почему?</w:t>
      </w:r>
    </w:p>
    <w:p w:rsidR="004C2BA8" w:rsidRPr="00894F98" w:rsidRDefault="004C2BA8" w:rsidP="004C2BA8">
      <w:pPr>
        <w:pStyle w:val="af1"/>
      </w:pPr>
      <w:r w:rsidRPr="00894F98">
        <w:t xml:space="preserve">var </w:t>
      </w:r>
      <w:r w:rsidRPr="00133ADE">
        <w:rPr>
          <w:color w:val="00B0F0"/>
        </w:rPr>
        <w:t xml:space="preserve">name </w:t>
      </w:r>
      <w:r w:rsidRPr="00894F98">
        <w:t>= "";</w:t>
      </w:r>
    </w:p>
    <w:p w:rsidR="004C2BA8" w:rsidRPr="00894F98" w:rsidRDefault="004C2BA8" w:rsidP="004C2BA8">
      <w:pPr>
        <w:pStyle w:val="af1"/>
      </w:pPr>
    </w:p>
    <w:p w:rsidR="004C2BA8" w:rsidRPr="00894F98" w:rsidRDefault="004C2BA8" w:rsidP="004C2BA8">
      <w:pPr>
        <w:pStyle w:val="af1"/>
      </w:pPr>
      <w:r w:rsidRPr="00894F98">
        <w:t xml:space="preserve">var </w:t>
      </w:r>
      <w:r w:rsidRPr="00133ADE">
        <w:rPr>
          <w:color w:val="984806" w:themeColor="accent6" w:themeShade="80"/>
        </w:rPr>
        <w:t xml:space="preserve">user </w:t>
      </w:r>
      <w:r w:rsidRPr="00894F98">
        <w:t>= {</w:t>
      </w:r>
    </w:p>
    <w:p w:rsidR="004C2BA8" w:rsidRPr="00894F98" w:rsidRDefault="004C2BA8" w:rsidP="004C2BA8">
      <w:pPr>
        <w:pStyle w:val="af1"/>
      </w:pPr>
      <w:r w:rsidRPr="00894F98">
        <w:t xml:space="preserve">  </w:t>
      </w:r>
      <w:r w:rsidRPr="00133ADE">
        <w:rPr>
          <w:color w:val="00B0F0"/>
        </w:rPr>
        <w:t>name</w:t>
      </w:r>
      <w:r w:rsidRPr="00894F98">
        <w:t>: "Василий",</w:t>
      </w:r>
    </w:p>
    <w:p w:rsidR="004C2BA8" w:rsidRPr="00894F98" w:rsidRDefault="004C2BA8" w:rsidP="004C2BA8">
      <w:pPr>
        <w:pStyle w:val="af1"/>
      </w:pPr>
    </w:p>
    <w:p w:rsidR="004C2BA8" w:rsidRPr="00894F98" w:rsidRDefault="004C2BA8" w:rsidP="004C2BA8">
      <w:pPr>
        <w:pStyle w:val="af1"/>
      </w:pPr>
      <w:r w:rsidRPr="00894F98">
        <w:t xml:space="preserve">  </w:t>
      </w:r>
      <w:r w:rsidRPr="00133ADE">
        <w:rPr>
          <w:color w:val="7030A0"/>
        </w:rPr>
        <w:t>export</w:t>
      </w:r>
      <w:r w:rsidRPr="00894F98">
        <w:t>: function() {</w:t>
      </w:r>
    </w:p>
    <w:p w:rsidR="004C2BA8" w:rsidRPr="00894F98" w:rsidRDefault="004C2BA8" w:rsidP="004C2BA8">
      <w:pPr>
        <w:pStyle w:val="af1"/>
      </w:pPr>
      <w:r w:rsidRPr="00894F98">
        <w:t xml:space="preserve">    return {</w:t>
      </w:r>
    </w:p>
    <w:p w:rsidR="004C2BA8" w:rsidRPr="00894F98" w:rsidRDefault="004C2BA8" w:rsidP="004C2BA8">
      <w:pPr>
        <w:pStyle w:val="af1"/>
      </w:pPr>
      <w:r w:rsidRPr="00894F98">
        <w:t xml:space="preserve">      </w:t>
      </w:r>
      <w:r w:rsidRPr="00133ADE">
        <w:rPr>
          <w:color w:val="00B050"/>
        </w:rPr>
        <w:t>value</w:t>
      </w:r>
      <w:r w:rsidRPr="00894F98">
        <w:t>: this</w:t>
      </w:r>
    </w:p>
    <w:p w:rsidR="004C2BA8" w:rsidRPr="00894F98" w:rsidRDefault="004C2BA8" w:rsidP="004C2BA8">
      <w:pPr>
        <w:pStyle w:val="af1"/>
      </w:pPr>
      <w:r w:rsidRPr="00894F98">
        <w:t xml:space="preserve">    };</w:t>
      </w:r>
    </w:p>
    <w:p w:rsidR="004C2BA8" w:rsidRPr="00894F98" w:rsidRDefault="004C2BA8" w:rsidP="004C2BA8">
      <w:pPr>
        <w:pStyle w:val="af1"/>
      </w:pPr>
      <w:r w:rsidRPr="00894F98">
        <w:t xml:space="preserve">  }</w:t>
      </w:r>
    </w:p>
    <w:p w:rsidR="004C2BA8" w:rsidRPr="00894F98" w:rsidRDefault="004C2BA8" w:rsidP="004C2BA8">
      <w:pPr>
        <w:pStyle w:val="af1"/>
      </w:pPr>
    </w:p>
    <w:p w:rsidR="004C2BA8" w:rsidRPr="00894F98" w:rsidRDefault="004C2BA8" w:rsidP="004C2BA8">
      <w:pPr>
        <w:pStyle w:val="af1"/>
      </w:pPr>
      <w:r w:rsidRPr="00894F98">
        <w:t>};</w:t>
      </w:r>
    </w:p>
    <w:p w:rsidR="004C2BA8" w:rsidRPr="00894F98" w:rsidRDefault="004C2BA8" w:rsidP="004C2BA8">
      <w:pPr>
        <w:pStyle w:val="af1"/>
      </w:pPr>
    </w:p>
    <w:p w:rsidR="004C2BA8" w:rsidRPr="00894F98" w:rsidRDefault="004C2BA8" w:rsidP="004C2BA8">
      <w:pPr>
        <w:pStyle w:val="af1"/>
      </w:pPr>
      <w:r w:rsidRPr="00894F98">
        <w:t>alert( user.export().value.name );</w:t>
      </w:r>
    </w:p>
    <w:p w:rsidR="004C2BA8" w:rsidRDefault="004C2BA8" w:rsidP="004C2BA8">
      <w:pPr>
        <w:pStyle w:val="aa"/>
        <w:rPr>
          <w:b/>
          <w:bCs/>
          <w:lang w:val="en-US"/>
        </w:rPr>
      </w:pPr>
      <w:bookmarkStart w:id="75" w:name="создайте-калькулятор"/>
    </w:p>
    <w:p w:rsidR="00133ADE" w:rsidRPr="008E1A72" w:rsidRDefault="00133ADE" w:rsidP="008E1A72">
      <w:pPr>
        <w:pStyle w:val="aa"/>
      </w:pPr>
      <w:r w:rsidRPr="008E1A72">
        <w:t>Ответ: Василий.</w:t>
      </w:r>
    </w:p>
    <w:p w:rsidR="00133ADE" w:rsidRPr="008E1A72" w:rsidRDefault="00133ADE" w:rsidP="008E1A72">
      <w:pPr>
        <w:pStyle w:val="aa"/>
      </w:pPr>
      <w:r w:rsidRPr="008E1A72">
        <w:t>Во время выполнения user.export() значение this = user.</w:t>
      </w:r>
    </w:p>
    <w:p w:rsidR="00133ADE" w:rsidRPr="008E1A72" w:rsidRDefault="00133ADE" w:rsidP="008E1A72">
      <w:pPr>
        <w:pStyle w:val="aa"/>
      </w:pPr>
      <w:r w:rsidRPr="008E1A72">
        <w:t>При создании объекта { value: this }, в свойство value копируется ссылка на текущий контекст, то есть на user.</w:t>
      </w:r>
    </w:p>
    <w:p w:rsidR="00133ADE" w:rsidRPr="008E1A72" w:rsidRDefault="00133ADE" w:rsidP="008E1A72">
      <w:pPr>
        <w:pStyle w:val="aa"/>
      </w:pPr>
      <w:r w:rsidRPr="008E1A72">
        <w:t>Получается что user.export().value == user.</w:t>
      </w:r>
    </w:p>
    <w:p w:rsidR="00133ADE" w:rsidRDefault="00133ADE" w:rsidP="004C2BA8">
      <w:pPr>
        <w:pStyle w:val="aa"/>
        <w:rPr>
          <w:b/>
          <w:bCs/>
          <w:lang w:val="en-US"/>
        </w:rPr>
      </w:pPr>
    </w:p>
    <w:p w:rsidR="004C2BA8" w:rsidRPr="00894F98" w:rsidRDefault="004C2BA8" w:rsidP="004C2BA8">
      <w:pPr>
        <w:pStyle w:val="aa"/>
        <w:rPr>
          <w:b/>
          <w:bCs/>
        </w:rPr>
      </w:pPr>
      <w:r w:rsidRPr="00894F98">
        <w:rPr>
          <w:b/>
          <w:bCs/>
        </w:rPr>
        <w:t>Создайте калькулятор</w:t>
      </w:r>
      <w:bookmarkEnd w:id="75"/>
    </w:p>
    <w:p w:rsidR="004C2BA8" w:rsidRPr="00894F98" w:rsidRDefault="004C2BA8" w:rsidP="004C2BA8">
      <w:pPr>
        <w:pStyle w:val="aa"/>
      </w:pPr>
      <w:r w:rsidRPr="00894F98">
        <w:t>Создайте объект calculator с тремя методами:</w:t>
      </w:r>
    </w:p>
    <w:p w:rsidR="004C2BA8" w:rsidRPr="00894F98" w:rsidRDefault="004C2BA8" w:rsidP="004C2BA8">
      <w:pPr>
        <w:pStyle w:val="aa"/>
        <w:numPr>
          <w:ilvl w:val="0"/>
          <w:numId w:val="111"/>
        </w:numPr>
      </w:pPr>
      <w:r w:rsidRPr="00894F98">
        <w:t>read() запрашивает prompt два значения и сохраняет их как свойства объекта</w:t>
      </w:r>
    </w:p>
    <w:p w:rsidR="004C2BA8" w:rsidRPr="00894F98" w:rsidRDefault="004C2BA8" w:rsidP="004C2BA8">
      <w:pPr>
        <w:pStyle w:val="aa"/>
        <w:numPr>
          <w:ilvl w:val="0"/>
          <w:numId w:val="111"/>
        </w:numPr>
      </w:pPr>
      <w:r w:rsidRPr="00894F98">
        <w:t>sum() возвращает сумму этих двух значений</w:t>
      </w:r>
    </w:p>
    <w:p w:rsidR="004C2BA8" w:rsidRPr="00894F98" w:rsidRDefault="004C2BA8" w:rsidP="004C2BA8">
      <w:pPr>
        <w:pStyle w:val="aa"/>
        <w:numPr>
          <w:ilvl w:val="0"/>
          <w:numId w:val="111"/>
        </w:numPr>
      </w:pPr>
      <w:r w:rsidRPr="00894F98">
        <w:t>mul() возвращает произведение этих двух значений</w:t>
      </w:r>
    </w:p>
    <w:p w:rsidR="004C2BA8" w:rsidRPr="00894F98" w:rsidRDefault="004C2BA8" w:rsidP="004C2BA8">
      <w:pPr>
        <w:pStyle w:val="af1"/>
      </w:pPr>
      <w:r w:rsidRPr="00894F98">
        <w:t>var calculator = {</w:t>
      </w:r>
    </w:p>
    <w:p w:rsidR="004C2BA8" w:rsidRPr="00894F98" w:rsidRDefault="004C2BA8" w:rsidP="004C2BA8">
      <w:pPr>
        <w:pStyle w:val="af1"/>
      </w:pPr>
      <w:r w:rsidRPr="00894F98">
        <w:t xml:space="preserve">  ...ваш код...</w:t>
      </w:r>
    </w:p>
    <w:p w:rsidR="004C2BA8" w:rsidRPr="00894F98" w:rsidRDefault="004C2BA8" w:rsidP="004C2BA8">
      <w:pPr>
        <w:pStyle w:val="af1"/>
      </w:pPr>
      <w:r w:rsidRPr="00894F98">
        <w:t>}</w:t>
      </w:r>
    </w:p>
    <w:p w:rsidR="004C2BA8" w:rsidRPr="00894F98" w:rsidRDefault="004C2BA8" w:rsidP="004C2BA8">
      <w:pPr>
        <w:pStyle w:val="af1"/>
      </w:pPr>
    </w:p>
    <w:p w:rsidR="004C2BA8" w:rsidRPr="00894F98" w:rsidRDefault="004C2BA8" w:rsidP="004C2BA8">
      <w:pPr>
        <w:pStyle w:val="af1"/>
      </w:pPr>
      <w:r w:rsidRPr="00894F98">
        <w:t>calculator.read();</w:t>
      </w:r>
    </w:p>
    <w:p w:rsidR="004C2BA8" w:rsidRPr="00894F98" w:rsidRDefault="004C2BA8" w:rsidP="004C2BA8">
      <w:pPr>
        <w:pStyle w:val="af1"/>
      </w:pPr>
      <w:r w:rsidRPr="00894F98">
        <w:t>alert( calculator.sum() );</w:t>
      </w:r>
    </w:p>
    <w:p w:rsidR="004C2BA8" w:rsidRPr="00894F98" w:rsidRDefault="004C2BA8" w:rsidP="004C2BA8">
      <w:pPr>
        <w:pStyle w:val="af1"/>
      </w:pPr>
      <w:r w:rsidRPr="00894F98">
        <w:t>alert( calculator.mul() );</w:t>
      </w:r>
    </w:p>
    <w:p w:rsidR="004C2BA8" w:rsidRPr="00894F98" w:rsidRDefault="00204C9A" w:rsidP="004C2BA8">
      <w:pPr>
        <w:pStyle w:val="aa"/>
      </w:pPr>
      <w:hyperlink r:id="rId91" w:history="1">
        <w:r w:rsidR="004C2BA8" w:rsidRPr="00894F98">
          <w:rPr>
            <w:rStyle w:val="a9"/>
          </w:rPr>
          <w:t>Запустить демо</w:t>
        </w:r>
      </w:hyperlink>
    </w:p>
    <w:p w:rsidR="004C2BA8" w:rsidRDefault="004C2BA8" w:rsidP="004C2BA8">
      <w:pPr>
        <w:pStyle w:val="aa"/>
        <w:rPr>
          <w:b/>
          <w:bCs/>
          <w:lang w:val="en-US"/>
        </w:rPr>
      </w:pPr>
      <w:bookmarkStart w:id="76" w:name="цепочка-вызовов"/>
    </w:p>
    <w:p w:rsidR="00F64C71" w:rsidRDefault="00F64C71" w:rsidP="00F64C71">
      <w:pPr>
        <w:pStyle w:val="af1"/>
        <w:rPr>
          <w:lang w:val="en-US"/>
        </w:rPr>
      </w:pPr>
      <w:r w:rsidRPr="00F64C71">
        <w:t xml:space="preserve">var </w:t>
      </w:r>
      <w:r w:rsidRPr="00F64C71">
        <w:rPr>
          <w:color w:val="984806" w:themeColor="accent6" w:themeShade="80"/>
        </w:rPr>
        <w:t xml:space="preserve">calculator </w:t>
      </w:r>
      <w:r w:rsidRPr="00F64C71">
        <w:rPr>
          <w:rStyle w:val="af0"/>
        </w:rPr>
        <w:t>=</w:t>
      </w:r>
      <w:r w:rsidRPr="00F64C71">
        <w:t xml:space="preserve"> {</w:t>
      </w:r>
    </w:p>
    <w:p w:rsidR="00F64C71" w:rsidRPr="00F64C71" w:rsidRDefault="00F64C71" w:rsidP="00F64C71">
      <w:pPr>
        <w:pStyle w:val="af1"/>
        <w:rPr>
          <w:lang w:val="en-US"/>
        </w:rPr>
      </w:pPr>
    </w:p>
    <w:p w:rsidR="00F64C71" w:rsidRPr="00F64C71" w:rsidRDefault="00F64C71" w:rsidP="00F64C71">
      <w:pPr>
        <w:pStyle w:val="af1"/>
      </w:pPr>
      <w:r w:rsidRPr="00F64C71">
        <w:t xml:space="preserve">  </w:t>
      </w:r>
      <w:r w:rsidRPr="00F64C71">
        <w:rPr>
          <w:color w:val="7030A0"/>
        </w:rPr>
        <w:t>sum</w:t>
      </w:r>
      <w:r w:rsidRPr="00F64C71">
        <w:t>: function() {</w:t>
      </w:r>
    </w:p>
    <w:p w:rsidR="00F64C71" w:rsidRPr="00F64C71" w:rsidRDefault="00F64C71" w:rsidP="00F64C71">
      <w:pPr>
        <w:pStyle w:val="af1"/>
      </w:pPr>
      <w:r w:rsidRPr="00F64C71">
        <w:t xml:space="preserve">    return </w:t>
      </w:r>
      <w:r w:rsidRPr="00F64C71">
        <w:rPr>
          <w:rStyle w:val="af0"/>
        </w:rPr>
        <w:t>this</w:t>
      </w:r>
      <w:r w:rsidRPr="00F64C71">
        <w:t xml:space="preserve">.a + </w:t>
      </w:r>
      <w:r w:rsidRPr="00F64C71">
        <w:rPr>
          <w:rStyle w:val="af0"/>
        </w:rPr>
        <w:t>this</w:t>
      </w:r>
      <w:r w:rsidRPr="00F64C71">
        <w:t>.b;</w:t>
      </w:r>
    </w:p>
    <w:p w:rsidR="00F64C71" w:rsidRPr="00F64C71" w:rsidRDefault="00F64C71" w:rsidP="00F64C71">
      <w:pPr>
        <w:pStyle w:val="af1"/>
      </w:pPr>
      <w:r w:rsidRPr="00F64C71">
        <w:lastRenderedPageBreak/>
        <w:t xml:space="preserve">  }</w:t>
      </w:r>
      <w:r w:rsidRPr="00F64C71">
        <w:rPr>
          <w:rStyle w:val="af0"/>
        </w:rPr>
        <w:t>,</w:t>
      </w:r>
    </w:p>
    <w:p w:rsidR="00F64C71" w:rsidRPr="00F64C71" w:rsidRDefault="00F64C71" w:rsidP="00F64C71">
      <w:pPr>
        <w:pStyle w:val="af1"/>
      </w:pPr>
    </w:p>
    <w:p w:rsidR="00F64C71" w:rsidRPr="00F64C71" w:rsidRDefault="00F64C71" w:rsidP="00F64C71">
      <w:pPr>
        <w:pStyle w:val="af1"/>
      </w:pPr>
      <w:r w:rsidRPr="00F64C71">
        <w:t xml:space="preserve">  </w:t>
      </w:r>
      <w:r w:rsidRPr="00F64C71">
        <w:rPr>
          <w:color w:val="7030A0"/>
        </w:rPr>
        <w:t>mul</w:t>
      </w:r>
      <w:r w:rsidRPr="00F64C71">
        <w:t>: function() {</w:t>
      </w:r>
    </w:p>
    <w:p w:rsidR="00F64C71" w:rsidRPr="00F64C71" w:rsidRDefault="00F64C71" w:rsidP="00F64C71">
      <w:pPr>
        <w:pStyle w:val="af1"/>
      </w:pPr>
      <w:r w:rsidRPr="00F64C71">
        <w:t xml:space="preserve">    return </w:t>
      </w:r>
      <w:r w:rsidRPr="00F64C71">
        <w:rPr>
          <w:rStyle w:val="af0"/>
        </w:rPr>
        <w:t>this</w:t>
      </w:r>
      <w:r w:rsidRPr="00F64C71">
        <w:t xml:space="preserve">.a * </w:t>
      </w:r>
      <w:r w:rsidRPr="00F64C71">
        <w:rPr>
          <w:rStyle w:val="af0"/>
        </w:rPr>
        <w:t>this</w:t>
      </w:r>
      <w:r w:rsidRPr="00F64C71">
        <w:t>.b;</w:t>
      </w:r>
    </w:p>
    <w:p w:rsidR="00F64C71" w:rsidRPr="00F64C71" w:rsidRDefault="00F64C71" w:rsidP="00F64C71">
      <w:pPr>
        <w:pStyle w:val="af1"/>
      </w:pPr>
      <w:r w:rsidRPr="00F64C71">
        <w:t xml:space="preserve">  }</w:t>
      </w:r>
      <w:r w:rsidRPr="00F64C71">
        <w:rPr>
          <w:rStyle w:val="af0"/>
        </w:rPr>
        <w:t>,</w:t>
      </w:r>
    </w:p>
    <w:p w:rsidR="00F64C71" w:rsidRPr="00F64C71" w:rsidRDefault="00F64C71" w:rsidP="00F64C71">
      <w:pPr>
        <w:pStyle w:val="af1"/>
      </w:pPr>
    </w:p>
    <w:p w:rsidR="00F64C71" w:rsidRPr="00F64C71" w:rsidRDefault="00F64C71" w:rsidP="00F64C71">
      <w:pPr>
        <w:pStyle w:val="af1"/>
      </w:pPr>
      <w:r w:rsidRPr="00F64C71">
        <w:t xml:space="preserve">  </w:t>
      </w:r>
      <w:r w:rsidRPr="00F64C71">
        <w:rPr>
          <w:color w:val="7030A0"/>
        </w:rPr>
        <w:t>read</w:t>
      </w:r>
      <w:r w:rsidRPr="00F64C71">
        <w:t>: function() {</w:t>
      </w:r>
    </w:p>
    <w:p w:rsidR="00F64C71" w:rsidRPr="00F64C71" w:rsidRDefault="00F64C71" w:rsidP="00F64C71">
      <w:pPr>
        <w:pStyle w:val="af1"/>
      </w:pPr>
      <w:r w:rsidRPr="00F64C71">
        <w:t xml:space="preserve">    </w:t>
      </w:r>
      <w:r w:rsidRPr="00F64C71">
        <w:rPr>
          <w:rStyle w:val="af0"/>
        </w:rPr>
        <w:t>this</w:t>
      </w:r>
      <w:r w:rsidRPr="00F64C71">
        <w:t>.a = +prompt('a?', 0);</w:t>
      </w:r>
    </w:p>
    <w:p w:rsidR="00F64C71" w:rsidRPr="00F64C71" w:rsidRDefault="00F64C71" w:rsidP="00F64C71">
      <w:pPr>
        <w:pStyle w:val="af1"/>
      </w:pPr>
      <w:r w:rsidRPr="00F64C71">
        <w:t xml:space="preserve">    </w:t>
      </w:r>
      <w:r w:rsidRPr="00F64C71">
        <w:rPr>
          <w:rStyle w:val="af0"/>
        </w:rPr>
        <w:t>this</w:t>
      </w:r>
      <w:r w:rsidRPr="00F64C71">
        <w:t>.b = +prompt('b?', 0);</w:t>
      </w:r>
    </w:p>
    <w:p w:rsidR="00F64C71" w:rsidRPr="00F64C71" w:rsidRDefault="00F64C71" w:rsidP="00F64C71">
      <w:pPr>
        <w:pStyle w:val="af1"/>
      </w:pPr>
      <w:r w:rsidRPr="00F64C71">
        <w:t xml:space="preserve">  }</w:t>
      </w:r>
    </w:p>
    <w:p w:rsidR="00F64C71" w:rsidRPr="00F64C71" w:rsidRDefault="00F64C71" w:rsidP="00F64C71">
      <w:pPr>
        <w:pStyle w:val="af1"/>
      </w:pPr>
      <w:r w:rsidRPr="00F64C71">
        <w:t>}</w:t>
      </w:r>
    </w:p>
    <w:p w:rsidR="00F64C71" w:rsidRPr="00F64C71" w:rsidRDefault="00F64C71" w:rsidP="00F64C71">
      <w:pPr>
        <w:pStyle w:val="af1"/>
      </w:pPr>
    </w:p>
    <w:p w:rsidR="00F64C71" w:rsidRPr="00F64C71" w:rsidRDefault="00F64C71" w:rsidP="00F64C71">
      <w:pPr>
        <w:pStyle w:val="af1"/>
      </w:pPr>
      <w:r w:rsidRPr="00F64C71">
        <w:t>calculator.read();</w:t>
      </w:r>
    </w:p>
    <w:p w:rsidR="00F64C71" w:rsidRPr="00F64C71" w:rsidRDefault="00F64C71" w:rsidP="00F64C71">
      <w:pPr>
        <w:pStyle w:val="af1"/>
      </w:pPr>
      <w:r w:rsidRPr="00F64C71">
        <w:t xml:space="preserve">alert( </w:t>
      </w:r>
      <w:r w:rsidRPr="00F64C71">
        <w:rPr>
          <w:color w:val="984806" w:themeColor="accent6" w:themeShade="80"/>
        </w:rPr>
        <w:t>calculator</w:t>
      </w:r>
      <w:r w:rsidRPr="00F64C71">
        <w:t>.</w:t>
      </w:r>
      <w:r w:rsidRPr="00F64C71">
        <w:rPr>
          <w:color w:val="7030A0"/>
        </w:rPr>
        <w:t>sum()</w:t>
      </w:r>
      <w:r w:rsidRPr="00F64C71">
        <w:t xml:space="preserve"> );</w:t>
      </w:r>
    </w:p>
    <w:p w:rsidR="00F64C71" w:rsidRPr="00F64C71" w:rsidRDefault="00F64C71" w:rsidP="00F64C71">
      <w:pPr>
        <w:pStyle w:val="af1"/>
      </w:pPr>
      <w:r w:rsidRPr="00F64C71">
        <w:t xml:space="preserve">alert( </w:t>
      </w:r>
      <w:r w:rsidRPr="00F64C71">
        <w:rPr>
          <w:color w:val="984806" w:themeColor="accent6" w:themeShade="80"/>
        </w:rPr>
        <w:t>calculator</w:t>
      </w:r>
      <w:r w:rsidRPr="00F64C71">
        <w:t>.</w:t>
      </w:r>
      <w:r w:rsidRPr="00F64C71">
        <w:rPr>
          <w:color w:val="7030A0"/>
        </w:rPr>
        <w:t>mul()</w:t>
      </w:r>
      <w:r w:rsidRPr="00F64C71">
        <w:t xml:space="preserve"> );</w:t>
      </w:r>
    </w:p>
    <w:p w:rsidR="00F64C71" w:rsidRDefault="00F64C71" w:rsidP="004C2BA8">
      <w:pPr>
        <w:pStyle w:val="aa"/>
        <w:rPr>
          <w:b/>
          <w:bCs/>
          <w:lang w:val="en-US"/>
        </w:rPr>
      </w:pPr>
    </w:p>
    <w:p w:rsidR="004C2BA8" w:rsidRPr="00894F98" w:rsidRDefault="004C2BA8" w:rsidP="004C2BA8">
      <w:pPr>
        <w:pStyle w:val="aa"/>
        <w:rPr>
          <w:b/>
          <w:bCs/>
        </w:rPr>
      </w:pPr>
      <w:r w:rsidRPr="00894F98">
        <w:rPr>
          <w:b/>
          <w:bCs/>
        </w:rPr>
        <w:t>Цепочка вызовов</w:t>
      </w:r>
      <w:bookmarkEnd w:id="76"/>
    </w:p>
    <w:p w:rsidR="004C2BA8" w:rsidRPr="00894F98" w:rsidRDefault="004C2BA8" w:rsidP="004C2BA8">
      <w:pPr>
        <w:pStyle w:val="aa"/>
      </w:pPr>
      <w:r w:rsidRPr="00894F98">
        <w:t>Есть объект «лестница» ladder:</w:t>
      </w:r>
    </w:p>
    <w:p w:rsidR="004C2BA8" w:rsidRPr="00894F98" w:rsidRDefault="004C2BA8" w:rsidP="004C2BA8">
      <w:pPr>
        <w:pStyle w:val="af1"/>
      </w:pPr>
      <w:r w:rsidRPr="00894F98">
        <w:t>var ladder = {</w:t>
      </w:r>
    </w:p>
    <w:p w:rsidR="004C2BA8" w:rsidRPr="00894F98" w:rsidRDefault="004C2BA8" w:rsidP="004C2BA8">
      <w:pPr>
        <w:pStyle w:val="af1"/>
      </w:pPr>
      <w:r w:rsidRPr="00894F98">
        <w:t xml:space="preserve">  step: 0,</w:t>
      </w:r>
    </w:p>
    <w:p w:rsidR="004C2BA8" w:rsidRPr="00894F98" w:rsidRDefault="004C2BA8" w:rsidP="004C2BA8">
      <w:pPr>
        <w:pStyle w:val="af1"/>
      </w:pPr>
      <w:r w:rsidRPr="00894F98">
        <w:t xml:space="preserve">  up: function() { // вверх по лестнице</w:t>
      </w:r>
    </w:p>
    <w:p w:rsidR="004C2BA8" w:rsidRPr="00894F98" w:rsidRDefault="004C2BA8" w:rsidP="004C2BA8">
      <w:pPr>
        <w:pStyle w:val="af1"/>
      </w:pPr>
      <w:r w:rsidRPr="00894F98">
        <w:t xml:space="preserve">    this.step++;</w:t>
      </w:r>
    </w:p>
    <w:p w:rsidR="004C2BA8" w:rsidRPr="00894F98" w:rsidRDefault="004C2BA8" w:rsidP="004C2BA8">
      <w:pPr>
        <w:pStyle w:val="af1"/>
      </w:pPr>
      <w:r w:rsidRPr="00894F98">
        <w:t xml:space="preserve">  },</w:t>
      </w:r>
    </w:p>
    <w:p w:rsidR="004C2BA8" w:rsidRPr="00894F98" w:rsidRDefault="004C2BA8" w:rsidP="004C2BA8">
      <w:pPr>
        <w:pStyle w:val="af1"/>
      </w:pPr>
      <w:r w:rsidRPr="00894F98">
        <w:t xml:space="preserve">  down: function() { // вниз по лестнице</w:t>
      </w:r>
    </w:p>
    <w:p w:rsidR="004C2BA8" w:rsidRPr="00894F98" w:rsidRDefault="004C2BA8" w:rsidP="004C2BA8">
      <w:pPr>
        <w:pStyle w:val="af1"/>
      </w:pPr>
      <w:r w:rsidRPr="00894F98">
        <w:t xml:space="preserve">    this.step--;</w:t>
      </w:r>
    </w:p>
    <w:p w:rsidR="004C2BA8" w:rsidRPr="00894F98" w:rsidRDefault="004C2BA8" w:rsidP="004C2BA8">
      <w:pPr>
        <w:pStyle w:val="af1"/>
      </w:pPr>
      <w:r w:rsidRPr="00894F98">
        <w:t xml:space="preserve">  },</w:t>
      </w:r>
    </w:p>
    <w:p w:rsidR="004C2BA8" w:rsidRPr="00894F98" w:rsidRDefault="004C2BA8" w:rsidP="004C2BA8">
      <w:pPr>
        <w:pStyle w:val="af1"/>
      </w:pPr>
      <w:r w:rsidRPr="00894F98">
        <w:t xml:space="preserve">  showStep: function() { // вывести текущую ступеньку</w:t>
      </w:r>
    </w:p>
    <w:p w:rsidR="004C2BA8" w:rsidRPr="00894F98" w:rsidRDefault="004C2BA8" w:rsidP="004C2BA8">
      <w:pPr>
        <w:pStyle w:val="af1"/>
      </w:pPr>
      <w:r w:rsidRPr="00894F98">
        <w:t xml:space="preserve">    alert( this.step );</w:t>
      </w:r>
    </w:p>
    <w:p w:rsidR="004C2BA8" w:rsidRPr="00894F98" w:rsidRDefault="004C2BA8" w:rsidP="004C2BA8">
      <w:pPr>
        <w:pStyle w:val="af1"/>
      </w:pPr>
      <w:r w:rsidRPr="00894F98">
        <w:t xml:space="preserve">  }</w:t>
      </w:r>
    </w:p>
    <w:p w:rsidR="004C2BA8" w:rsidRPr="00894F98" w:rsidRDefault="004C2BA8" w:rsidP="004C2BA8">
      <w:pPr>
        <w:pStyle w:val="af1"/>
      </w:pPr>
      <w:r w:rsidRPr="00894F98">
        <w:t>};</w:t>
      </w:r>
    </w:p>
    <w:p w:rsidR="004C2BA8" w:rsidRPr="00894F98" w:rsidRDefault="004C2BA8" w:rsidP="004C2BA8">
      <w:pPr>
        <w:pStyle w:val="aa"/>
      </w:pPr>
      <w:r w:rsidRPr="00894F98">
        <w:t>Сейчас, если нужно последовательно вызвать несколько методов объекта, это можно сделать так:</w:t>
      </w:r>
    </w:p>
    <w:p w:rsidR="004C2BA8" w:rsidRPr="00894F98" w:rsidRDefault="004C2BA8" w:rsidP="004C2BA8">
      <w:pPr>
        <w:pStyle w:val="af1"/>
      </w:pPr>
      <w:r w:rsidRPr="00894F98">
        <w:t>ladder.up();</w:t>
      </w:r>
    </w:p>
    <w:p w:rsidR="004C2BA8" w:rsidRPr="00894F98" w:rsidRDefault="004C2BA8" w:rsidP="004C2BA8">
      <w:pPr>
        <w:pStyle w:val="af1"/>
      </w:pPr>
      <w:r w:rsidRPr="00894F98">
        <w:t>ladder.up();</w:t>
      </w:r>
    </w:p>
    <w:p w:rsidR="004C2BA8" w:rsidRPr="00894F98" w:rsidRDefault="004C2BA8" w:rsidP="004C2BA8">
      <w:pPr>
        <w:pStyle w:val="af1"/>
      </w:pPr>
      <w:r w:rsidRPr="00894F98">
        <w:t>ladder.down();</w:t>
      </w:r>
    </w:p>
    <w:p w:rsidR="004C2BA8" w:rsidRPr="00894F98" w:rsidRDefault="004C2BA8" w:rsidP="004C2BA8">
      <w:pPr>
        <w:pStyle w:val="af1"/>
      </w:pPr>
      <w:r w:rsidRPr="00894F98">
        <w:t>ladder.showStep(); // 1</w:t>
      </w:r>
    </w:p>
    <w:p w:rsidR="004C2BA8" w:rsidRPr="00894F98" w:rsidRDefault="004C2BA8" w:rsidP="004C2BA8">
      <w:pPr>
        <w:pStyle w:val="aa"/>
      </w:pPr>
      <w:r w:rsidRPr="00894F98">
        <w:t>Модифицируйте код методов объекта, чтобы вызовы можно было делать цепочкой, вот так:</w:t>
      </w:r>
    </w:p>
    <w:p w:rsidR="004C2BA8" w:rsidRPr="00894F98" w:rsidRDefault="004C2BA8" w:rsidP="004C2BA8">
      <w:pPr>
        <w:pStyle w:val="af1"/>
      </w:pPr>
      <w:r w:rsidRPr="00894F98">
        <w:t>ladder.up().up().down().up().down().showStep(); // 1</w:t>
      </w:r>
    </w:p>
    <w:p w:rsidR="004C2BA8" w:rsidRPr="00894F98" w:rsidRDefault="004C2BA8" w:rsidP="004C2BA8">
      <w:pPr>
        <w:pStyle w:val="aa"/>
      </w:pPr>
      <w:r w:rsidRPr="00894F98">
        <w:t>Как видно, такая запись содержит «меньше букв» и может быть более наглядной.</w:t>
      </w:r>
    </w:p>
    <w:p w:rsidR="004C2BA8" w:rsidRDefault="004C2BA8" w:rsidP="004C2BA8">
      <w:pPr>
        <w:pStyle w:val="aa"/>
        <w:rPr>
          <w:lang w:val="en-US"/>
        </w:rPr>
      </w:pPr>
      <w:r w:rsidRPr="00894F98">
        <w:t>Такой подход называется «чейнинг» (chaining) и используется, например, во фреймворке jQuery.</w:t>
      </w:r>
    </w:p>
    <w:p w:rsidR="00850E8A" w:rsidRDefault="00850E8A" w:rsidP="004C2BA8">
      <w:pPr>
        <w:pStyle w:val="aa"/>
        <w:rPr>
          <w:lang w:val="en-US"/>
        </w:rPr>
      </w:pPr>
    </w:p>
    <w:p w:rsidR="00850E8A" w:rsidRDefault="00850E8A" w:rsidP="004C2BA8">
      <w:pPr>
        <w:pStyle w:val="aa"/>
        <w:rPr>
          <w:lang w:val="en-US"/>
        </w:rPr>
      </w:pPr>
      <w:r w:rsidRPr="00850E8A">
        <w:t>Решение состоит в том, чтобы каждый раз возвращать текущий объект. Это делается добавлением return this в конце каждого метода:</w:t>
      </w:r>
    </w:p>
    <w:p w:rsidR="00850E8A" w:rsidRPr="00850E8A" w:rsidRDefault="00850E8A" w:rsidP="00850E8A">
      <w:pPr>
        <w:pStyle w:val="af1"/>
      </w:pPr>
      <w:r w:rsidRPr="00850E8A">
        <w:t xml:space="preserve">var </w:t>
      </w:r>
      <w:r w:rsidRPr="00850E8A">
        <w:rPr>
          <w:color w:val="984806" w:themeColor="accent6" w:themeShade="80"/>
        </w:rPr>
        <w:t xml:space="preserve">ladder </w:t>
      </w:r>
      <w:r w:rsidRPr="00850E8A">
        <w:rPr>
          <w:rStyle w:val="af0"/>
        </w:rPr>
        <w:t>=</w:t>
      </w:r>
      <w:r w:rsidRPr="00850E8A">
        <w:t xml:space="preserve"> {</w:t>
      </w:r>
    </w:p>
    <w:p w:rsidR="00850E8A" w:rsidRPr="00850E8A" w:rsidRDefault="00850E8A" w:rsidP="00850E8A">
      <w:pPr>
        <w:pStyle w:val="af1"/>
      </w:pPr>
      <w:r w:rsidRPr="00850E8A">
        <w:t xml:space="preserve">  step: 0</w:t>
      </w:r>
      <w:r w:rsidRPr="00850E8A">
        <w:rPr>
          <w:rStyle w:val="af0"/>
        </w:rPr>
        <w:t>,</w:t>
      </w:r>
    </w:p>
    <w:p w:rsidR="00850E8A" w:rsidRPr="00850E8A" w:rsidRDefault="00850E8A" w:rsidP="00850E8A">
      <w:pPr>
        <w:pStyle w:val="af1"/>
      </w:pPr>
      <w:r w:rsidRPr="00850E8A">
        <w:t xml:space="preserve">  </w:t>
      </w:r>
      <w:r w:rsidRPr="00850E8A">
        <w:rPr>
          <w:color w:val="7030A0"/>
        </w:rPr>
        <w:t>up</w:t>
      </w:r>
      <w:r w:rsidRPr="00850E8A">
        <w:t>: function() {</w:t>
      </w:r>
    </w:p>
    <w:p w:rsidR="00850E8A" w:rsidRPr="00850E8A" w:rsidRDefault="00850E8A" w:rsidP="00850E8A">
      <w:pPr>
        <w:pStyle w:val="af1"/>
      </w:pPr>
      <w:r w:rsidRPr="00850E8A">
        <w:t xml:space="preserve">    </w:t>
      </w:r>
      <w:r w:rsidRPr="00850E8A">
        <w:rPr>
          <w:rStyle w:val="af0"/>
        </w:rPr>
        <w:t>this</w:t>
      </w:r>
      <w:r w:rsidRPr="00850E8A">
        <w:t>.step++;</w:t>
      </w:r>
    </w:p>
    <w:p w:rsidR="00850E8A" w:rsidRPr="00850E8A" w:rsidRDefault="00850E8A" w:rsidP="00850E8A">
      <w:pPr>
        <w:pStyle w:val="af1"/>
      </w:pPr>
      <w:r w:rsidRPr="00850E8A">
        <w:t xml:space="preserve">    return </w:t>
      </w:r>
      <w:r w:rsidRPr="00850E8A">
        <w:rPr>
          <w:rStyle w:val="af0"/>
        </w:rPr>
        <w:t>this</w:t>
      </w:r>
      <w:r w:rsidRPr="00850E8A">
        <w:t>;</w:t>
      </w:r>
    </w:p>
    <w:p w:rsidR="00850E8A" w:rsidRPr="00850E8A" w:rsidRDefault="00850E8A" w:rsidP="00850E8A">
      <w:pPr>
        <w:pStyle w:val="af1"/>
      </w:pPr>
      <w:r w:rsidRPr="00850E8A">
        <w:t xml:space="preserve">  }</w:t>
      </w:r>
      <w:r w:rsidRPr="00850E8A">
        <w:rPr>
          <w:rStyle w:val="af0"/>
        </w:rPr>
        <w:t>,</w:t>
      </w:r>
    </w:p>
    <w:p w:rsidR="00850E8A" w:rsidRPr="00850E8A" w:rsidRDefault="00850E8A" w:rsidP="00850E8A">
      <w:pPr>
        <w:pStyle w:val="af1"/>
      </w:pPr>
      <w:r w:rsidRPr="00850E8A">
        <w:t xml:space="preserve">  </w:t>
      </w:r>
      <w:r w:rsidRPr="00850E8A">
        <w:rPr>
          <w:color w:val="7030A0"/>
        </w:rPr>
        <w:t>down</w:t>
      </w:r>
      <w:r w:rsidRPr="00850E8A">
        <w:t>: function() {</w:t>
      </w:r>
    </w:p>
    <w:p w:rsidR="00850E8A" w:rsidRPr="00850E8A" w:rsidRDefault="00850E8A" w:rsidP="00850E8A">
      <w:pPr>
        <w:pStyle w:val="af1"/>
      </w:pPr>
      <w:r w:rsidRPr="00850E8A">
        <w:t xml:space="preserve">    </w:t>
      </w:r>
      <w:r w:rsidRPr="00850E8A">
        <w:rPr>
          <w:rStyle w:val="af0"/>
        </w:rPr>
        <w:t>this</w:t>
      </w:r>
      <w:r w:rsidRPr="00850E8A">
        <w:t>.step--;</w:t>
      </w:r>
    </w:p>
    <w:p w:rsidR="00850E8A" w:rsidRPr="00850E8A" w:rsidRDefault="00850E8A" w:rsidP="00850E8A">
      <w:pPr>
        <w:pStyle w:val="af1"/>
      </w:pPr>
      <w:r w:rsidRPr="00850E8A">
        <w:t xml:space="preserve">    return </w:t>
      </w:r>
      <w:r w:rsidRPr="00850E8A">
        <w:rPr>
          <w:rStyle w:val="af0"/>
        </w:rPr>
        <w:t>this</w:t>
      </w:r>
      <w:r w:rsidRPr="00850E8A">
        <w:t>;</w:t>
      </w:r>
    </w:p>
    <w:p w:rsidR="00850E8A" w:rsidRPr="00850E8A" w:rsidRDefault="00850E8A" w:rsidP="00850E8A">
      <w:pPr>
        <w:pStyle w:val="af1"/>
      </w:pPr>
      <w:r w:rsidRPr="00850E8A">
        <w:t xml:space="preserve">  }</w:t>
      </w:r>
      <w:r w:rsidRPr="00850E8A">
        <w:rPr>
          <w:rStyle w:val="af0"/>
        </w:rPr>
        <w:t>,</w:t>
      </w:r>
    </w:p>
    <w:p w:rsidR="00850E8A" w:rsidRPr="00850E8A" w:rsidRDefault="00850E8A" w:rsidP="00850E8A">
      <w:pPr>
        <w:pStyle w:val="af1"/>
      </w:pPr>
      <w:r w:rsidRPr="00850E8A">
        <w:t xml:space="preserve">  </w:t>
      </w:r>
      <w:r w:rsidRPr="00850E8A">
        <w:rPr>
          <w:color w:val="7030A0"/>
        </w:rPr>
        <w:t>showStep</w:t>
      </w:r>
      <w:r w:rsidRPr="00850E8A">
        <w:t>: function() {</w:t>
      </w:r>
    </w:p>
    <w:p w:rsidR="00850E8A" w:rsidRPr="00850E8A" w:rsidRDefault="00850E8A" w:rsidP="00850E8A">
      <w:pPr>
        <w:pStyle w:val="af1"/>
      </w:pPr>
      <w:r w:rsidRPr="00850E8A">
        <w:t xml:space="preserve">    alert( </w:t>
      </w:r>
      <w:r w:rsidRPr="00850E8A">
        <w:rPr>
          <w:rStyle w:val="af0"/>
        </w:rPr>
        <w:t>this</w:t>
      </w:r>
      <w:r w:rsidRPr="00850E8A">
        <w:t>.step );</w:t>
      </w:r>
    </w:p>
    <w:p w:rsidR="00850E8A" w:rsidRPr="00850E8A" w:rsidRDefault="00850E8A" w:rsidP="00850E8A">
      <w:pPr>
        <w:pStyle w:val="af1"/>
      </w:pPr>
      <w:r w:rsidRPr="00850E8A">
        <w:t xml:space="preserve">    return </w:t>
      </w:r>
      <w:r w:rsidRPr="00850E8A">
        <w:rPr>
          <w:rStyle w:val="af0"/>
        </w:rPr>
        <w:t>this</w:t>
      </w:r>
      <w:r w:rsidRPr="00850E8A">
        <w:t>;</w:t>
      </w:r>
    </w:p>
    <w:p w:rsidR="00850E8A" w:rsidRPr="00850E8A" w:rsidRDefault="00850E8A" w:rsidP="00850E8A">
      <w:pPr>
        <w:pStyle w:val="af1"/>
      </w:pPr>
      <w:r w:rsidRPr="00850E8A">
        <w:t xml:space="preserve">  }</w:t>
      </w:r>
    </w:p>
    <w:p w:rsidR="00850E8A" w:rsidRPr="00850E8A" w:rsidRDefault="00850E8A" w:rsidP="00850E8A">
      <w:pPr>
        <w:pStyle w:val="af1"/>
      </w:pPr>
      <w:r w:rsidRPr="00850E8A">
        <w:t>}</w:t>
      </w:r>
    </w:p>
    <w:p w:rsidR="00850E8A" w:rsidRPr="00850E8A" w:rsidRDefault="00850E8A" w:rsidP="004C2BA8">
      <w:pPr>
        <w:pStyle w:val="aa"/>
        <w:rPr>
          <w:lang w:val="en-US"/>
        </w:rPr>
      </w:pPr>
    </w:p>
    <w:p w:rsidR="004C2BA8" w:rsidRDefault="004C2BA8" w:rsidP="004C2BA8">
      <w:pPr>
        <w:pStyle w:val="aa"/>
      </w:pPr>
    </w:p>
    <w:p w:rsidR="004C2BA8" w:rsidRPr="002C7457" w:rsidRDefault="004C2BA8" w:rsidP="004C2BA8">
      <w:pPr>
        <w:pStyle w:val="4"/>
        <w:rPr>
          <w:noProof/>
        </w:rPr>
      </w:pPr>
      <w:r w:rsidRPr="002C7457">
        <w:rPr>
          <w:noProof/>
        </w:rPr>
        <w:t>Преобразование объектов: toString и valueOf</w:t>
      </w:r>
    </w:p>
    <w:p w:rsidR="004C2BA8" w:rsidRPr="002C7457" w:rsidRDefault="004C2BA8" w:rsidP="004C2BA8">
      <w:pPr>
        <w:pStyle w:val="aa"/>
      </w:pPr>
      <w:r w:rsidRPr="002C7457">
        <w:t>Ранее, в главе </w:t>
      </w:r>
      <w:hyperlink r:id="rId92" w:history="1">
        <w:r w:rsidRPr="002C7457">
          <w:rPr>
            <w:rStyle w:val="a9"/>
          </w:rPr>
          <w:t>Преобразование типов для примитивов</w:t>
        </w:r>
      </w:hyperlink>
      <w:r w:rsidRPr="002C7457">
        <w:t> мы рассматривали преобразование типов для примитивов. Теперь добавим в нашу картину мира объекты.</w:t>
      </w:r>
    </w:p>
    <w:p w:rsidR="004C2BA8" w:rsidRPr="002C7457" w:rsidRDefault="004C2BA8" w:rsidP="004C2BA8">
      <w:pPr>
        <w:pStyle w:val="aa"/>
      </w:pPr>
      <w:r w:rsidRPr="002C7457">
        <w:t>Бывают операции, при которых объект должен быть преобразован в примитив.</w:t>
      </w:r>
    </w:p>
    <w:p w:rsidR="004C2BA8" w:rsidRPr="002C7457" w:rsidRDefault="004C2BA8" w:rsidP="004C2BA8">
      <w:pPr>
        <w:pStyle w:val="aa"/>
      </w:pPr>
      <w:r w:rsidRPr="002C7457">
        <w:t>Например:</w:t>
      </w:r>
    </w:p>
    <w:p w:rsidR="004C2BA8" w:rsidRPr="002C7457" w:rsidRDefault="004C2BA8" w:rsidP="004C2BA8">
      <w:pPr>
        <w:pStyle w:val="aa"/>
        <w:numPr>
          <w:ilvl w:val="0"/>
          <w:numId w:val="112"/>
        </w:numPr>
      </w:pPr>
      <w:r w:rsidRPr="002C7457">
        <w:t>Строковое преобразование – если объект выводится через alert(obj).</w:t>
      </w:r>
    </w:p>
    <w:p w:rsidR="004C2BA8" w:rsidRPr="002C7457" w:rsidRDefault="004C2BA8" w:rsidP="004C2BA8">
      <w:pPr>
        <w:pStyle w:val="aa"/>
        <w:numPr>
          <w:ilvl w:val="0"/>
          <w:numId w:val="112"/>
        </w:numPr>
      </w:pPr>
      <w:r w:rsidRPr="002C7457">
        <w:t>Численное преобразование – при арифметических операциях, сравнении с примитивом.</w:t>
      </w:r>
    </w:p>
    <w:p w:rsidR="004C2BA8" w:rsidRPr="002C7457" w:rsidRDefault="004C2BA8" w:rsidP="004C2BA8">
      <w:pPr>
        <w:pStyle w:val="aa"/>
        <w:numPr>
          <w:ilvl w:val="0"/>
          <w:numId w:val="112"/>
        </w:numPr>
      </w:pPr>
      <w:r w:rsidRPr="002C7457">
        <w:t>Логическое преобразование – при if(obj) и других логических операциях.</w:t>
      </w:r>
    </w:p>
    <w:p w:rsidR="004C2BA8" w:rsidRDefault="004C2BA8" w:rsidP="004C2BA8">
      <w:pPr>
        <w:pStyle w:val="aa"/>
      </w:pPr>
      <w:r w:rsidRPr="002C7457">
        <w:t>Рассмотрим эти преобразования по очереди.</w:t>
      </w:r>
    </w:p>
    <w:p w:rsidR="004C2BA8" w:rsidRPr="002C7457" w:rsidRDefault="004C2BA8" w:rsidP="004C2BA8">
      <w:pPr>
        <w:pStyle w:val="aa"/>
      </w:pPr>
    </w:p>
    <w:p w:rsidR="004C2BA8" w:rsidRPr="002C7457" w:rsidRDefault="004C2BA8" w:rsidP="004C2BA8">
      <w:pPr>
        <w:pStyle w:val="5"/>
        <w:rPr>
          <w:noProof/>
        </w:rPr>
      </w:pPr>
      <w:r w:rsidRPr="002C7457">
        <w:t>Логическое преобразование</w:t>
      </w:r>
    </w:p>
    <w:p w:rsidR="004C2BA8" w:rsidRPr="002C7457" w:rsidRDefault="004C2BA8" w:rsidP="004C2BA8">
      <w:pPr>
        <w:pStyle w:val="aa"/>
      </w:pPr>
      <w:r w:rsidRPr="002C7457">
        <w:t>Проще всего – с логическим преобразованием.</w:t>
      </w:r>
    </w:p>
    <w:p w:rsidR="004C2BA8" w:rsidRPr="002C7457" w:rsidRDefault="004C2BA8" w:rsidP="004C2BA8">
      <w:pPr>
        <w:pStyle w:val="aa"/>
      </w:pPr>
      <w:r w:rsidRPr="002C7457">
        <w:rPr>
          <w:b/>
          <w:bCs/>
        </w:rPr>
        <w:t>Любой объект в логическом контексте – true, даже если это пустой массив [] или объект {}.</w:t>
      </w:r>
    </w:p>
    <w:p w:rsidR="004C2BA8" w:rsidRPr="002C7457" w:rsidRDefault="004C2BA8" w:rsidP="004C2BA8">
      <w:pPr>
        <w:pStyle w:val="af1"/>
      </w:pPr>
      <w:r w:rsidRPr="002C7457">
        <w:t>if ({} &amp;&amp; []) {</w:t>
      </w:r>
    </w:p>
    <w:p w:rsidR="004C2BA8" w:rsidRPr="002C7457" w:rsidRDefault="004C2BA8" w:rsidP="004C2BA8">
      <w:pPr>
        <w:pStyle w:val="af1"/>
      </w:pPr>
      <w:r w:rsidRPr="002C7457">
        <w:t xml:space="preserve">  alert( "Все объекты - true!" ); // alert сработает</w:t>
      </w:r>
    </w:p>
    <w:p w:rsidR="004C2BA8" w:rsidRDefault="004C2BA8" w:rsidP="004C2BA8">
      <w:pPr>
        <w:pStyle w:val="af1"/>
      </w:pPr>
      <w:r w:rsidRPr="002C7457">
        <w:t>}</w:t>
      </w:r>
    </w:p>
    <w:p w:rsidR="004C2BA8" w:rsidRPr="00BA6022" w:rsidRDefault="004C2BA8" w:rsidP="004C2BA8"/>
    <w:p w:rsidR="004C2BA8" w:rsidRPr="002C7457" w:rsidRDefault="004C2BA8" w:rsidP="004C2BA8">
      <w:pPr>
        <w:pStyle w:val="5"/>
        <w:rPr>
          <w:noProof/>
        </w:rPr>
      </w:pPr>
      <w:r w:rsidRPr="004F0734">
        <w:t>Строковое преобразование</w:t>
      </w:r>
    </w:p>
    <w:p w:rsidR="004C2BA8" w:rsidRPr="002C7457" w:rsidRDefault="004C2BA8" w:rsidP="004C2BA8">
      <w:pPr>
        <w:pStyle w:val="aa"/>
      </w:pPr>
      <w:r w:rsidRPr="002C7457">
        <w:t>Строковое преобразование проще всего увидеть, если вывести объект при помощи alert:</w:t>
      </w:r>
    </w:p>
    <w:p w:rsidR="004C2BA8" w:rsidRPr="002C7457" w:rsidRDefault="004C2BA8" w:rsidP="004C2BA8">
      <w:pPr>
        <w:pStyle w:val="af1"/>
      </w:pPr>
      <w:r w:rsidRPr="002C7457">
        <w:lastRenderedPageBreak/>
        <w:t xml:space="preserve">var </w:t>
      </w:r>
      <w:r w:rsidRPr="003464F4">
        <w:rPr>
          <w:color w:val="984806" w:themeColor="accent6" w:themeShade="80"/>
        </w:rPr>
        <w:t xml:space="preserve">user </w:t>
      </w:r>
      <w:r w:rsidRPr="002C7457">
        <w:t>= {</w:t>
      </w:r>
    </w:p>
    <w:p w:rsidR="004C2BA8" w:rsidRPr="002C7457" w:rsidRDefault="004C2BA8" w:rsidP="004C2BA8">
      <w:pPr>
        <w:pStyle w:val="af1"/>
      </w:pPr>
      <w:r w:rsidRPr="002C7457">
        <w:t xml:space="preserve">  firstName: 'Василий'</w:t>
      </w:r>
    </w:p>
    <w:p w:rsidR="004C2BA8" w:rsidRPr="002C7457" w:rsidRDefault="004C2BA8" w:rsidP="004C2BA8">
      <w:pPr>
        <w:pStyle w:val="af1"/>
      </w:pPr>
      <w:r w:rsidRPr="002C7457">
        <w:t>};</w:t>
      </w:r>
    </w:p>
    <w:p w:rsidR="004C2BA8" w:rsidRPr="002C7457" w:rsidRDefault="004C2BA8" w:rsidP="004C2BA8">
      <w:pPr>
        <w:pStyle w:val="af1"/>
      </w:pPr>
    </w:p>
    <w:p w:rsidR="004C2BA8" w:rsidRPr="002C7457" w:rsidRDefault="004C2BA8" w:rsidP="004C2BA8">
      <w:pPr>
        <w:pStyle w:val="af1"/>
      </w:pPr>
      <w:r w:rsidRPr="002C7457">
        <w:t xml:space="preserve">alert( </w:t>
      </w:r>
      <w:r w:rsidRPr="003464F4">
        <w:rPr>
          <w:color w:val="984806" w:themeColor="accent6" w:themeShade="80"/>
        </w:rPr>
        <w:t xml:space="preserve">user </w:t>
      </w:r>
      <w:r w:rsidRPr="002C7457">
        <w:t>); // [object Object]</w:t>
      </w:r>
    </w:p>
    <w:p w:rsidR="004C2BA8" w:rsidRPr="002C7457" w:rsidRDefault="004C2BA8" w:rsidP="004C2BA8">
      <w:pPr>
        <w:pStyle w:val="aa"/>
      </w:pPr>
      <w:r w:rsidRPr="002C7457">
        <w:t>Как видно, содержимое объекта не вывелось. Это потому, что стандартным строковым представлением пользовательского объекта является строка "[object Object]".</w:t>
      </w:r>
    </w:p>
    <w:p w:rsidR="004C2BA8" w:rsidRDefault="004C2BA8" w:rsidP="004C2BA8">
      <w:pPr>
        <w:pStyle w:val="aa"/>
        <w:rPr>
          <w:lang w:val="en-US"/>
        </w:rPr>
      </w:pPr>
      <w:r w:rsidRPr="002C7457">
        <w:t>Такой вывод объекта не содержит интересной информации. Поэтому имеет смысл его поменять на что-то более полезное.</w:t>
      </w:r>
    </w:p>
    <w:p w:rsidR="003464F4" w:rsidRPr="003464F4" w:rsidRDefault="003464F4" w:rsidP="004C2BA8">
      <w:pPr>
        <w:pStyle w:val="aa"/>
        <w:rPr>
          <w:lang w:val="en-US"/>
        </w:rPr>
      </w:pPr>
    </w:p>
    <w:p w:rsidR="004C2BA8" w:rsidRPr="002C7457" w:rsidRDefault="004C2BA8" w:rsidP="004C2BA8">
      <w:pPr>
        <w:pStyle w:val="aa"/>
      </w:pPr>
      <w:r w:rsidRPr="002C7457">
        <w:rPr>
          <w:b/>
          <w:bCs/>
        </w:rPr>
        <w:t>Если в объекте присутствует метод toString, который возвращает примитив, то он используется для преобразования.</w:t>
      </w:r>
    </w:p>
    <w:p w:rsidR="004C2BA8" w:rsidRPr="002C7457" w:rsidRDefault="004C2BA8" w:rsidP="004C2BA8">
      <w:pPr>
        <w:pStyle w:val="af1"/>
      </w:pPr>
      <w:r w:rsidRPr="002C7457">
        <w:t xml:space="preserve">var </w:t>
      </w:r>
      <w:r w:rsidRPr="004F0734">
        <w:rPr>
          <w:color w:val="E36C0A" w:themeColor="accent6" w:themeShade="BF"/>
        </w:rPr>
        <w:t xml:space="preserve">user </w:t>
      </w:r>
      <w:r w:rsidRPr="002C7457">
        <w:t>= {</w:t>
      </w:r>
    </w:p>
    <w:p w:rsidR="004C2BA8" w:rsidRPr="002C7457" w:rsidRDefault="004C2BA8" w:rsidP="004C2BA8">
      <w:pPr>
        <w:pStyle w:val="af1"/>
      </w:pPr>
    </w:p>
    <w:p w:rsidR="004C2BA8" w:rsidRPr="002C7457" w:rsidRDefault="004C2BA8" w:rsidP="004C2BA8">
      <w:pPr>
        <w:pStyle w:val="af1"/>
      </w:pPr>
      <w:r w:rsidRPr="002C7457">
        <w:t xml:space="preserve">  </w:t>
      </w:r>
      <w:r w:rsidRPr="004F0734">
        <w:rPr>
          <w:color w:val="7030A0"/>
        </w:rPr>
        <w:t>firstName</w:t>
      </w:r>
      <w:r w:rsidRPr="002C7457">
        <w:t>: 'Василий',</w:t>
      </w:r>
    </w:p>
    <w:p w:rsidR="004C2BA8" w:rsidRPr="002C7457" w:rsidRDefault="004C2BA8" w:rsidP="004C2BA8">
      <w:pPr>
        <w:pStyle w:val="af1"/>
      </w:pPr>
    </w:p>
    <w:p w:rsidR="004C2BA8" w:rsidRPr="002C7457" w:rsidRDefault="004C2BA8" w:rsidP="004C2BA8">
      <w:pPr>
        <w:pStyle w:val="af1"/>
      </w:pPr>
      <w:r w:rsidRPr="002C7457">
        <w:t xml:space="preserve">  </w:t>
      </w:r>
      <w:r w:rsidRPr="004F0734">
        <w:rPr>
          <w:rStyle w:val="af0"/>
        </w:rPr>
        <w:t>toString</w:t>
      </w:r>
      <w:r w:rsidRPr="002C7457">
        <w:t>: function() {</w:t>
      </w:r>
    </w:p>
    <w:p w:rsidR="004C2BA8" w:rsidRPr="002C7457" w:rsidRDefault="004C2BA8" w:rsidP="004C2BA8">
      <w:pPr>
        <w:pStyle w:val="af1"/>
      </w:pPr>
      <w:r w:rsidRPr="002C7457">
        <w:t xml:space="preserve">    return 'Пользователь ' + </w:t>
      </w:r>
      <w:r w:rsidRPr="004F0734">
        <w:rPr>
          <w:color w:val="00B0F0"/>
        </w:rPr>
        <w:t>this</w:t>
      </w:r>
      <w:r w:rsidRPr="002C7457">
        <w:t>.</w:t>
      </w:r>
      <w:r w:rsidRPr="004F0734">
        <w:rPr>
          <w:color w:val="7030A0"/>
        </w:rPr>
        <w:t>firstName</w:t>
      </w:r>
      <w:r w:rsidRPr="002C7457">
        <w:t>;</w:t>
      </w:r>
    </w:p>
    <w:p w:rsidR="004C2BA8" w:rsidRPr="002C7457" w:rsidRDefault="004C2BA8" w:rsidP="004C2BA8">
      <w:pPr>
        <w:pStyle w:val="af1"/>
      </w:pPr>
      <w:r w:rsidRPr="002C7457">
        <w:t xml:space="preserve">  }</w:t>
      </w:r>
    </w:p>
    <w:p w:rsidR="004C2BA8" w:rsidRPr="002C7457" w:rsidRDefault="004C2BA8" w:rsidP="004C2BA8">
      <w:pPr>
        <w:pStyle w:val="af1"/>
      </w:pPr>
      <w:r w:rsidRPr="002C7457">
        <w:t>};</w:t>
      </w:r>
    </w:p>
    <w:p w:rsidR="004C2BA8" w:rsidRPr="002C7457" w:rsidRDefault="004C2BA8" w:rsidP="004C2BA8">
      <w:pPr>
        <w:pStyle w:val="af1"/>
      </w:pPr>
    </w:p>
    <w:p w:rsidR="004C2BA8" w:rsidRPr="002C7457" w:rsidRDefault="004C2BA8" w:rsidP="004C2BA8">
      <w:pPr>
        <w:pStyle w:val="af1"/>
      </w:pPr>
      <w:r w:rsidRPr="002C7457">
        <w:t xml:space="preserve">alert( </w:t>
      </w:r>
      <w:r w:rsidRPr="004F0734">
        <w:rPr>
          <w:color w:val="E36C0A" w:themeColor="accent6" w:themeShade="BF"/>
        </w:rPr>
        <w:t xml:space="preserve">user </w:t>
      </w:r>
      <w:r w:rsidRPr="002C7457">
        <w:t>);  // Пользователь Василий</w:t>
      </w:r>
    </w:p>
    <w:p w:rsidR="00FD09AC" w:rsidRDefault="00FD09AC" w:rsidP="004C2BA8">
      <w:pPr>
        <w:pStyle w:val="aa"/>
        <w:rPr>
          <w:b/>
          <w:bCs/>
          <w:lang w:val="en-US"/>
        </w:rPr>
      </w:pPr>
    </w:p>
    <w:p w:rsidR="004C2BA8" w:rsidRPr="002C7457" w:rsidRDefault="004C2BA8" w:rsidP="004C2BA8">
      <w:pPr>
        <w:pStyle w:val="aa"/>
      </w:pPr>
      <w:r w:rsidRPr="002C7457">
        <w:rPr>
          <w:b/>
          <w:bCs/>
        </w:rPr>
        <w:t>Результатом toString может быть любой примитив</w:t>
      </w:r>
    </w:p>
    <w:p w:rsidR="004C2BA8" w:rsidRPr="002C7457" w:rsidRDefault="004C2BA8" w:rsidP="004C2BA8">
      <w:pPr>
        <w:pStyle w:val="aa"/>
      </w:pPr>
      <w:r w:rsidRPr="002C7457">
        <w:t>Метод toString не обязан возвращать именно строку.</w:t>
      </w:r>
    </w:p>
    <w:p w:rsidR="004C2BA8" w:rsidRPr="002C7457" w:rsidRDefault="004C2BA8" w:rsidP="004C2BA8">
      <w:pPr>
        <w:pStyle w:val="aa"/>
      </w:pPr>
      <w:r w:rsidRPr="002C7457">
        <w:t>Его результат может быть любого примитивного типа. Например, это может быть число, как в примере ниже:</w:t>
      </w:r>
    </w:p>
    <w:p w:rsidR="004C2BA8" w:rsidRPr="002C7457" w:rsidRDefault="004C2BA8" w:rsidP="004C2BA8">
      <w:pPr>
        <w:pStyle w:val="af1"/>
      </w:pPr>
      <w:r w:rsidRPr="002C7457">
        <w:t xml:space="preserve">var </w:t>
      </w:r>
      <w:r w:rsidRPr="004F0734">
        <w:rPr>
          <w:color w:val="E36C0A" w:themeColor="accent6" w:themeShade="BF"/>
        </w:rPr>
        <w:t xml:space="preserve">obj </w:t>
      </w:r>
      <w:r w:rsidRPr="002C7457">
        <w:t>= {</w:t>
      </w:r>
    </w:p>
    <w:p w:rsidR="004C2BA8" w:rsidRPr="002C7457" w:rsidRDefault="004C2BA8" w:rsidP="004C2BA8">
      <w:pPr>
        <w:pStyle w:val="af1"/>
      </w:pPr>
      <w:r w:rsidRPr="002C7457">
        <w:t xml:space="preserve">  </w:t>
      </w:r>
      <w:r w:rsidRPr="004F0734">
        <w:rPr>
          <w:rStyle w:val="af0"/>
        </w:rPr>
        <w:t>toString</w:t>
      </w:r>
      <w:r w:rsidRPr="002C7457">
        <w:t>: function() {</w:t>
      </w:r>
    </w:p>
    <w:p w:rsidR="004C2BA8" w:rsidRPr="002C7457" w:rsidRDefault="004C2BA8" w:rsidP="004C2BA8">
      <w:pPr>
        <w:pStyle w:val="af1"/>
      </w:pPr>
      <w:r w:rsidRPr="002C7457">
        <w:t xml:space="preserve">    return 123;</w:t>
      </w:r>
    </w:p>
    <w:p w:rsidR="004C2BA8" w:rsidRPr="002C7457" w:rsidRDefault="004C2BA8" w:rsidP="004C2BA8">
      <w:pPr>
        <w:pStyle w:val="af1"/>
      </w:pPr>
      <w:r w:rsidRPr="002C7457">
        <w:t xml:space="preserve">  }</w:t>
      </w:r>
    </w:p>
    <w:p w:rsidR="004C2BA8" w:rsidRPr="002C7457" w:rsidRDefault="004C2BA8" w:rsidP="004C2BA8">
      <w:pPr>
        <w:pStyle w:val="af1"/>
      </w:pPr>
      <w:r w:rsidRPr="002C7457">
        <w:t>};</w:t>
      </w:r>
    </w:p>
    <w:p w:rsidR="004C2BA8" w:rsidRPr="002C7457" w:rsidRDefault="004C2BA8" w:rsidP="004C2BA8">
      <w:pPr>
        <w:pStyle w:val="af1"/>
      </w:pPr>
    </w:p>
    <w:p w:rsidR="004C2BA8" w:rsidRPr="002C7457" w:rsidRDefault="004C2BA8" w:rsidP="004C2BA8">
      <w:pPr>
        <w:pStyle w:val="af1"/>
      </w:pPr>
      <w:r w:rsidRPr="002C7457">
        <w:t xml:space="preserve">alert( </w:t>
      </w:r>
      <w:r w:rsidRPr="004F0734">
        <w:rPr>
          <w:color w:val="E36C0A" w:themeColor="accent6" w:themeShade="BF"/>
        </w:rPr>
        <w:t xml:space="preserve">obj </w:t>
      </w:r>
      <w:r w:rsidRPr="002C7457">
        <w:t>); // 123</w:t>
      </w:r>
    </w:p>
    <w:p w:rsidR="00FD09AC" w:rsidRDefault="00FD09AC" w:rsidP="004C2BA8">
      <w:pPr>
        <w:pStyle w:val="aa"/>
        <w:rPr>
          <w:lang w:val="en-US"/>
        </w:rPr>
      </w:pPr>
    </w:p>
    <w:p w:rsidR="004C2BA8" w:rsidRPr="002C7457" w:rsidRDefault="004C2BA8" w:rsidP="004C2BA8">
      <w:pPr>
        <w:pStyle w:val="aa"/>
      </w:pPr>
      <w:r w:rsidRPr="002C7457">
        <w:t>Поэтому мы и называем его здесь </w:t>
      </w:r>
      <w:r w:rsidRPr="002C7457">
        <w:rPr>
          <w:i/>
          <w:iCs/>
        </w:rPr>
        <w:t>«строковое преобразование»</w:t>
      </w:r>
      <w:r w:rsidRPr="002C7457">
        <w:t>, а не «преобразование к строке».</w:t>
      </w:r>
    </w:p>
    <w:p w:rsidR="004C2BA8" w:rsidRPr="002C7457" w:rsidRDefault="004C2BA8" w:rsidP="004C2BA8">
      <w:pPr>
        <w:pStyle w:val="aa"/>
      </w:pPr>
      <w:r w:rsidRPr="002C7457">
        <w:t>Все объекты, включая встроенные, имеют свои реализации метода toString, например:</w:t>
      </w:r>
    </w:p>
    <w:p w:rsidR="004C2BA8" w:rsidRPr="002C7457" w:rsidRDefault="004C2BA8" w:rsidP="004C2BA8">
      <w:pPr>
        <w:pStyle w:val="af1"/>
      </w:pPr>
      <w:r w:rsidRPr="002C7457">
        <w:t>alert( [1, 2] ); // toString для массивов выводит список элементов "1,2"</w:t>
      </w:r>
    </w:p>
    <w:p w:rsidR="004C2BA8" w:rsidRPr="002C7457" w:rsidRDefault="004C2BA8" w:rsidP="004C2BA8">
      <w:pPr>
        <w:pStyle w:val="af1"/>
      </w:pPr>
      <w:r w:rsidRPr="002C7457">
        <w:t>alert( new Date ); // toString для дат выводит дату в виде строки</w:t>
      </w:r>
    </w:p>
    <w:p w:rsidR="004C2BA8" w:rsidRDefault="004C2BA8" w:rsidP="004C2BA8">
      <w:pPr>
        <w:pStyle w:val="af1"/>
      </w:pPr>
      <w:r w:rsidRPr="002C7457">
        <w:t>alert( function() {} ); // toString для функции выводит её код</w:t>
      </w:r>
    </w:p>
    <w:p w:rsidR="004C2BA8" w:rsidRPr="00BA6022" w:rsidRDefault="004C2BA8" w:rsidP="004C2BA8"/>
    <w:p w:rsidR="004C2BA8" w:rsidRPr="002C7457" w:rsidRDefault="004C2BA8" w:rsidP="004C2BA8">
      <w:pPr>
        <w:pStyle w:val="5"/>
        <w:rPr>
          <w:noProof/>
        </w:rPr>
      </w:pPr>
      <w:r w:rsidRPr="004F0734">
        <w:t>Численное преобразование</w:t>
      </w:r>
    </w:p>
    <w:p w:rsidR="004C2BA8" w:rsidRPr="002C7457" w:rsidRDefault="004C2BA8" w:rsidP="004C2BA8">
      <w:pPr>
        <w:pStyle w:val="aa"/>
      </w:pPr>
      <w:r w:rsidRPr="002C7457">
        <w:t>Для численного преобразования объекта используется метод </w:t>
      </w:r>
      <w:r w:rsidRPr="004F0734">
        <w:rPr>
          <w:rStyle w:val="af0"/>
        </w:rPr>
        <w:t>valueOf</w:t>
      </w:r>
      <w:r w:rsidRPr="002C7457">
        <w:t>, а если его нет – то </w:t>
      </w:r>
      <w:r w:rsidRPr="004F0734">
        <w:rPr>
          <w:rStyle w:val="af0"/>
        </w:rPr>
        <w:t>toString</w:t>
      </w:r>
      <w:r w:rsidRPr="002C7457">
        <w:t>:</w:t>
      </w:r>
    </w:p>
    <w:p w:rsidR="004C2BA8" w:rsidRPr="002C7457" w:rsidRDefault="004C2BA8" w:rsidP="004C2BA8">
      <w:pPr>
        <w:pStyle w:val="af1"/>
      </w:pPr>
      <w:r w:rsidRPr="002C7457">
        <w:t xml:space="preserve">var </w:t>
      </w:r>
      <w:r w:rsidRPr="004F0734">
        <w:rPr>
          <w:color w:val="E36C0A" w:themeColor="accent6" w:themeShade="BF"/>
        </w:rPr>
        <w:t xml:space="preserve">room </w:t>
      </w:r>
      <w:r w:rsidRPr="002C7457">
        <w:t>= {</w:t>
      </w:r>
    </w:p>
    <w:p w:rsidR="004C2BA8" w:rsidRPr="002C7457" w:rsidRDefault="004C2BA8" w:rsidP="004C2BA8">
      <w:pPr>
        <w:pStyle w:val="af1"/>
      </w:pPr>
      <w:r w:rsidRPr="002C7457">
        <w:t xml:space="preserve">  </w:t>
      </w:r>
      <w:r w:rsidRPr="004F0734">
        <w:rPr>
          <w:color w:val="7030A0"/>
        </w:rPr>
        <w:t>number</w:t>
      </w:r>
      <w:r w:rsidRPr="002C7457">
        <w:t>: 777,</w:t>
      </w:r>
    </w:p>
    <w:p w:rsidR="004C2BA8" w:rsidRPr="002C7457" w:rsidRDefault="004C2BA8" w:rsidP="004C2BA8">
      <w:pPr>
        <w:pStyle w:val="af1"/>
      </w:pPr>
    </w:p>
    <w:p w:rsidR="004C2BA8" w:rsidRPr="002C7457" w:rsidRDefault="004C2BA8" w:rsidP="004C2BA8">
      <w:pPr>
        <w:pStyle w:val="af1"/>
      </w:pPr>
      <w:r w:rsidRPr="002C7457">
        <w:t xml:space="preserve">  </w:t>
      </w:r>
      <w:r w:rsidRPr="004F0734">
        <w:rPr>
          <w:rStyle w:val="af0"/>
        </w:rPr>
        <w:t>valueOf</w:t>
      </w:r>
      <w:r w:rsidRPr="002C7457">
        <w:t xml:space="preserve">: function() { return </w:t>
      </w:r>
      <w:r w:rsidRPr="004F0734">
        <w:rPr>
          <w:color w:val="00B0F0"/>
        </w:rPr>
        <w:t>this</w:t>
      </w:r>
      <w:r w:rsidRPr="002C7457">
        <w:t>.</w:t>
      </w:r>
      <w:r w:rsidRPr="004F0734">
        <w:rPr>
          <w:color w:val="7030A0"/>
        </w:rPr>
        <w:t>number</w:t>
      </w:r>
      <w:r w:rsidRPr="002C7457">
        <w:t>; },</w:t>
      </w:r>
    </w:p>
    <w:p w:rsidR="004C2BA8" w:rsidRPr="002C7457" w:rsidRDefault="004C2BA8" w:rsidP="004C2BA8">
      <w:pPr>
        <w:pStyle w:val="af1"/>
      </w:pPr>
      <w:r w:rsidRPr="002C7457">
        <w:t xml:space="preserve">  </w:t>
      </w:r>
      <w:r w:rsidRPr="004F0734">
        <w:rPr>
          <w:rStyle w:val="af0"/>
        </w:rPr>
        <w:t>toString</w:t>
      </w:r>
      <w:r w:rsidRPr="002C7457">
        <w:t xml:space="preserve">: function() { return </w:t>
      </w:r>
      <w:r w:rsidRPr="004F0734">
        <w:rPr>
          <w:color w:val="00B0F0"/>
        </w:rPr>
        <w:t>this</w:t>
      </w:r>
      <w:r w:rsidRPr="002C7457">
        <w:t>.</w:t>
      </w:r>
      <w:r w:rsidRPr="004F0734">
        <w:rPr>
          <w:color w:val="7030A0"/>
        </w:rPr>
        <w:t>number</w:t>
      </w:r>
      <w:r w:rsidRPr="002C7457">
        <w:t>; }</w:t>
      </w:r>
    </w:p>
    <w:p w:rsidR="004C2BA8" w:rsidRPr="002C7457" w:rsidRDefault="004C2BA8" w:rsidP="004C2BA8">
      <w:pPr>
        <w:pStyle w:val="af1"/>
      </w:pPr>
      <w:r w:rsidRPr="002C7457">
        <w:t>};</w:t>
      </w:r>
    </w:p>
    <w:p w:rsidR="004C2BA8" w:rsidRPr="002C7457" w:rsidRDefault="004C2BA8" w:rsidP="004C2BA8">
      <w:pPr>
        <w:pStyle w:val="af1"/>
      </w:pPr>
    </w:p>
    <w:p w:rsidR="004C2BA8" w:rsidRPr="002C7457" w:rsidRDefault="004C2BA8" w:rsidP="004C2BA8">
      <w:pPr>
        <w:pStyle w:val="af1"/>
      </w:pPr>
      <w:r w:rsidRPr="002C7457">
        <w:t>alert( +</w:t>
      </w:r>
      <w:r w:rsidRPr="004F0734">
        <w:rPr>
          <w:color w:val="E36C0A" w:themeColor="accent6" w:themeShade="BF"/>
        </w:rPr>
        <w:t xml:space="preserve">room </w:t>
      </w:r>
      <w:r w:rsidRPr="002C7457">
        <w:t>);  // 777, вызвался valueOf</w:t>
      </w:r>
    </w:p>
    <w:p w:rsidR="004C2BA8" w:rsidRPr="002C7457" w:rsidRDefault="004C2BA8" w:rsidP="004C2BA8">
      <w:pPr>
        <w:pStyle w:val="af1"/>
      </w:pPr>
    </w:p>
    <w:p w:rsidR="004C2BA8" w:rsidRPr="002C7457" w:rsidRDefault="004C2BA8" w:rsidP="004C2BA8">
      <w:pPr>
        <w:pStyle w:val="af1"/>
      </w:pPr>
      <w:r w:rsidRPr="002C7457">
        <w:t xml:space="preserve">delete </w:t>
      </w:r>
      <w:r w:rsidRPr="004F0734">
        <w:rPr>
          <w:color w:val="E36C0A" w:themeColor="accent6" w:themeShade="BF"/>
        </w:rPr>
        <w:t>room</w:t>
      </w:r>
      <w:r w:rsidRPr="002C7457">
        <w:t>.</w:t>
      </w:r>
      <w:r w:rsidRPr="004F0734">
        <w:rPr>
          <w:rStyle w:val="af0"/>
        </w:rPr>
        <w:t>valueOf</w:t>
      </w:r>
      <w:r w:rsidRPr="002C7457">
        <w:t>; // valueOf удалён</w:t>
      </w:r>
    </w:p>
    <w:p w:rsidR="004C2BA8" w:rsidRPr="002C7457" w:rsidRDefault="004C2BA8" w:rsidP="004C2BA8">
      <w:pPr>
        <w:pStyle w:val="af1"/>
      </w:pPr>
    </w:p>
    <w:p w:rsidR="004C2BA8" w:rsidRPr="002C7457" w:rsidRDefault="004C2BA8" w:rsidP="004C2BA8">
      <w:pPr>
        <w:pStyle w:val="af1"/>
      </w:pPr>
      <w:r w:rsidRPr="002C7457">
        <w:t>alert( +</w:t>
      </w:r>
      <w:r w:rsidRPr="004F0734">
        <w:rPr>
          <w:color w:val="E36C0A" w:themeColor="accent6" w:themeShade="BF"/>
        </w:rPr>
        <w:t xml:space="preserve">room </w:t>
      </w:r>
      <w:r w:rsidRPr="002C7457">
        <w:t>);  // 777, вызвался toString</w:t>
      </w:r>
    </w:p>
    <w:p w:rsidR="00FD09AC" w:rsidRDefault="00FD09AC" w:rsidP="004C2BA8">
      <w:pPr>
        <w:pStyle w:val="aa"/>
        <w:rPr>
          <w:lang w:val="en-US"/>
        </w:rPr>
      </w:pPr>
    </w:p>
    <w:p w:rsidR="004C2BA8" w:rsidRDefault="004C2BA8" w:rsidP="004C2BA8">
      <w:pPr>
        <w:pStyle w:val="aa"/>
      </w:pPr>
      <w:r w:rsidRPr="002C7457">
        <w:t>Метод </w:t>
      </w:r>
      <w:r w:rsidRPr="004F0734">
        <w:rPr>
          <w:rStyle w:val="af0"/>
        </w:rPr>
        <w:t>valueOf</w:t>
      </w:r>
      <w:r w:rsidRPr="002C7457">
        <w:t> обязан возвращать примитивное значение, иначе его результат будет проигнорирован. При этом – не обязательно числовое.</w:t>
      </w:r>
    </w:p>
    <w:p w:rsidR="004C2BA8" w:rsidRPr="002C7457" w:rsidRDefault="004C2BA8" w:rsidP="004C2BA8">
      <w:pPr>
        <w:pStyle w:val="aa"/>
      </w:pPr>
    </w:p>
    <w:p w:rsidR="004C2BA8" w:rsidRPr="002C7457" w:rsidRDefault="004C2BA8" w:rsidP="004C2BA8">
      <w:pPr>
        <w:pStyle w:val="aa"/>
      </w:pPr>
      <w:r w:rsidRPr="002C7457">
        <w:rPr>
          <w:b/>
          <w:bCs/>
        </w:rPr>
        <w:t>У большинства объектов нет valueOf</w:t>
      </w:r>
    </w:p>
    <w:p w:rsidR="004C2BA8" w:rsidRPr="002C7457" w:rsidRDefault="004C2BA8" w:rsidP="004C2BA8">
      <w:pPr>
        <w:pStyle w:val="aa"/>
      </w:pPr>
      <w:r w:rsidRPr="002C7457">
        <w:t>У большинства встроенных объектов такого valueOf нет, поэтому численное и строковое преобразования для них работают одинаково.</w:t>
      </w:r>
    </w:p>
    <w:p w:rsidR="004C2BA8" w:rsidRPr="002C7457" w:rsidRDefault="004C2BA8" w:rsidP="004C2BA8">
      <w:pPr>
        <w:pStyle w:val="aa"/>
      </w:pPr>
      <w:r w:rsidRPr="002C7457">
        <w:t>Исключением является объект Date, который поддерживает оба типа преобразований:</w:t>
      </w:r>
    </w:p>
    <w:p w:rsidR="004C2BA8" w:rsidRPr="002C7457" w:rsidRDefault="004C2BA8" w:rsidP="004C2BA8">
      <w:pPr>
        <w:pStyle w:val="af1"/>
      </w:pPr>
      <w:r w:rsidRPr="002C7457">
        <w:t>alert( new Date() ); // toString: Дата в виде читаемой строки</w:t>
      </w:r>
    </w:p>
    <w:p w:rsidR="004C2BA8" w:rsidRPr="002C7457" w:rsidRDefault="004C2BA8" w:rsidP="004C2BA8">
      <w:pPr>
        <w:pStyle w:val="af1"/>
      </w:pPr>
      <w:r w:rsidRPr="002C7457">
        <w:t>alert( +new Date() ); // valueOf: кол-во миллисекунд, прошедших с 01.01.1970</w:t>
      </w:r>
    </w:p>
    <w:p w:rsidR="00FD09AC" w:rsidRDefault="00FD09AC" w:rsidP="004C2BA8">
      <w:pPr>
        <w:pStyle w:val="aa"/>
        <w:rPr>
          <w:b/>
          <w:bCs/>
          <w:lang w:val="en-US"/>
        </w:rPr>
      </w:pPr>
    </w:p>
    <w:p w:rsidR="004C2BA8" w:rsidRPr="002C7457" w:rsidRDefault="004C2BA8" w:rsidP="004C2BA8">
      <w:pPr>
        <w:pStyle w:val="aa"/>
      </w:pPr>
      <w:r w:rsidRPr="002C7457">
        <w:rPr>
          <w:b/>
          <w:bCs/>
        </w:rPr>
        <w:t>Детали спецификации</w:t>
      </w:r>
    </w:p>
    <w:p w:rsidR="004C2BA8" w:rsidRDefault="004C2BA8" w:rsidP="004C2BA8">
      <w:pPr>
        <w:pStyle w:val="aa"/>
      </w:pPr>
      <w:r w:rsidRPr="002C7457">
        <w:t>Если посмотреть в стандарт, то в пункте </w:t>
      </w:r>
      <w:hyperlink r:id="rId93" w:anchor="x15.2.4.4" w:history="1">
        <w:r w:rsidRPr="002C7457">
          <w:rPr>
            <w:rStyle w:val="a9"/>
          </w:rPr>
          <w:t>15.2.4.4</w:t>
        </w:r>
      </w:hyperlink>
      <w:r w:rsidRPr="002C7457">
        <w:t> говорится о том, что valueOf есть у любых объектов. Но он ничего не делает, просто возвращает сам объект (не-примитивное значение!), а потому игнорируется.</w:t>
      </w:r>
    </w:p>
    <w:p w:rsidR="004C2BA8" w:rsidRPr="002C7457" w:rsidRDefault="004C2BA8" w:rsidP="004C2BA8">
      <w:pPr>
        <w:pStyle w:val="aa"/>
      </w:pPr>
    </w:p>
    <w:p w:rsidR="004C2BA8" w:rsidRPr="002C7457" w:rsidRDefault="004C2BA8" w:rsidP="004C2BA8">
      <w:pPr>
        <w:pStyle w:val="5"/>
        <w:rPr>
          <w:noProof/>
        </w:rPr>
      </w:pPr>
      <w:bookmarkStart w:id="77" w:name="две-стадии-преобразования"/>
      <w:r w:rsidRPr="004F0734">
        <w:t>Две стадии преобразования</w:t>
      </w:r>
      <w:bookmarkEnd w:id="77"/>
    </w:p>
    <w:p w:rsidR="004C2BA8" w:rsidRPr="002C7457" w:rsidRDefault="004C2BA8" w:rsidP="004C2BA8">
      <w:pPr>
        <w:pStyle w:val="aa"/>
      </w:pPr>
      <w:r w:rsidRPr="002C7457">
        <w:t>Итак, объект преобразован в примитив при помощи toString или valueOf.</w:t>
      </w:r>
    </w:p>
    <w:p w:rsidR="004C2BA8" w:rsidRPr="002C7457" w:rsidRDefault="004C2BA8" w:rsidP="004C2BA8">
      <w:pPr>
        <w:pStyle w:val="aa"/>
      </w:pPr>
      <w:r w:rsidRPr="002C7457">
        <w:t>Но на этом преобразования не обязательно заканчиваются. Вполне возможно, что в процессе вычислений этот примитив будет преобразован во что-то другое.</w:t>
      </w:r>
    </w:p>
    <w:p w:rsidR="004C2BA8" w:rsidRPr="002C7457" w:rsidRDefault="004C2BA8" w:rsidP="004C2BA8">
      <w:pPr>
        <w:pStyle w:val="aa"/>
      </w:pPr>
      <w:r w:rsidRPr="002C7457">
        <w:t>Например, рассмотрим применение к объекту операции ==:</w:t>
      </w:r>
    </w:p>
    <w:p w:rsidR="004C2BA8" w:rsidRPr="002C7457" w:rsidRDefault="004C2BA8" w:rsidP="004C2BA8">
      <w:pPr>
        <w:pStyle w:val="af1"/>
      </w:pPr>
      <w:r w:rsidRPr="002C7457">
        <w:t xml:space="preserve">var </w:t>
      </w:r>
      <w:r w:rsidRPr="004F0734">
        <w:rPr>
          <w:color w:val="E36C0A" w:themeColor="accent6" w:themeShade="BF"/>
        </w:rPr>
        <w:t xml:space="preserve">obj </w:t>
      </w:r>
      <w:r w:rsidRPr="002C7457">
        <w:t>= {</w:t>
      </w:r>
    </w:p>
    <w:p w:rsidR="004C2BA8" w:rsidRPr="002C7457" w:rsidRDefault="004C2BA8" w:rsidP="004C2BA8">
      <w:pPr>
        <w:pStyle w:val="af1"/>
      </w:pPr>
      <w:r w:rsidRPr="002C7457">
        <w:t xml:space="preserve">  </w:t>
      </w:r>
      <w:r w:rsidRPr="004F0734">
        <w:rPr>
          <w:rStyle w:val="af0"/>
        </w:rPr>
        <w:t>valueOf</w:t>
      </w:r>
      <w:r w:rsidRPr="002C7457">
        <w:t>: function() {</w:t>
      </w:r>
    </w:p>
    <w:p w:rsidR="004C2BA8" w:rsidRPr="002C7457" w:rsidRDefault="004C2BA8" w:rsidP="004C2BA8">
      <w:pPr>
        <w:pStyle w:val="af1"/>
      </w:pPr>
      <w:r w:rsidRPr="002C7457">
        <w:t xml:space="preserve">    return 1;</w:t>
      </w:r>
    </w:p>
    <w:p w:rsidR="004C2BA8" w:rsidRPr="002C7457" w:rsidRDefault="004C2BA8" w:rsidP="004C2BA8">
      <w:pPr>
        <w:pStyle w:val="af1"/>
      </w:pPr>
      <w:r w:rsidRPr="002C7457">
        <w:t xml:space="preserve">  }</w:t>
      </w:r>
    </w:p>
    <w:p w:rsidR="004C2BA8" w:rsidRPr="002C7457" w:rsidRDefault="004C2BA8" w:rsidP="004C2BA8">
      <w:pPr>
        <w:pStyle w:val="af1"/>
      </w:pPr>
      <w:r w:rsidRPr="002C7457">
        <w:t>};</w:t>
      </w:r>
    </w:p>
    <w:p w:rsidR="004C2BA8" w:rsidRPr="002C7457" w:rsidRDefault="004C2BA8" w:rsidP="004C2BA8">
      <w:pPr>
        <w:pStyle w:val="af1"/>
      </w:pPr>
    </w:p>
    <w:p w:rsidR="004C2BA8" w:rsidRPr="002C7457" w:rsidRDefault="004C2BA8" w:rsidP="004C2BA8">
      <w:pPr>
        <w:pStyle w:val="af1"/>
      </w:pPr>
      <w:r w:rsidRPr="002C7457">
        <w:t xml:space="preserve">alert( </w:t>
      </w:r>
      <w:r w:rsidRPr="004F0734">
        <w:rPr>
          <w:color w:val="E36C0A" w:themeColor="accent6" w:themeShade="BF"/>
        </w:rPr>
        <w:t xml:space="preserve">obj </w:t>
      </w:r>
      <w:r w:rsidRPr="002C7457">
        <w:t>== true ); // true</w:t>
      </w:r>
    </w:p>
    <w:p w:rsidR="00FD09AC" w:rsidRDefault="00FD09AC" w:rsidP="004C2BA8">
      <w:pPr>
        <w:pStyle w:val="aa"/>
        <w:rPr>
          <w:lang w:val="en-US"/>
        </w:rPr>
      </w:pPr>
    </w:p>
    <w:p w:rsidR="004C2BA8" w:rsidRPr="002C7457" w:rsidRDefault="004C2BA8" w:rsidP="004C2BA8">
      <w:pPr>
        <w:pStyle w:val="aa"/>
      </w:pPr>
      <w:r w:rsidRPr="002C7457">
        <w:t>Объект obj был сначала преобразован в примитив, используя численное преобразование, получилось 1 == true.</w:t>
      </w:r>
    </w:p>
    <w:p w:rsidR="004C2BA8" w:rsidRPr="002C7457" w:rsidRDefault="004C2BA8" w:rsidP="004C2BA8">
      <w:pPr>
        <w:pStyle w:val="aa"/>
      </w:pPr>
      <w:r w:rsidRPr="002C7457">
        <w:t>Далее, так как значения всё ещё разных типов, применяются правила преобразования примитивов, результат: true.</w:t>
      </w:r>
    </w:p>
    <w:p w:rsidR="004C2BA8" w:rsidRDefault="004C2BA8" w:rsidP="004C2BA8">
      <w:pPr>
        <w:pStyle w:val="aa"/>
        <w:rPr>
          <w:lang w:val="en-US"/>
        </w:rPr>
      </w:pPr>
      <w:r w:rsidRPr="002C7457">
        <w:t>То же самое – при сложении с объектом при помощи +:</w:t>
      </w:r>
    </w:p>
    <w:p w:rsidR="00FD09AC" w:rsidRPr="00FD09AC" w:rsidRDefault="00FD09AC" w:rsidP="004C2BA8">
      <w:pPr>
        <w:pStyle w:val="aa"/>
        <w:rPr>
          <w:lang w:val="en-US"/>
        </w:rPr>
      </w:pPr>
    </w:p>
    <w:p w:rsidR="004C2BA8" w:rsidRPr="002C7457" w:rsidRDefault="004C2BA8" w:rsidP="004C2BA8">
      <w:pPr>
        <w:pStyle w:val="af1"/>
      </w:pPr>
      <w:r w:rsidRPr="002C7457">
        <w:t xml:space="preserve">var </w:t>
      </w:r>
      <w:r w:rsidRPr="00E2252B">
        <w:rPr>
          <w:color w:val="E36C0A" w:themeColor="accent6" w:themeShade="BF"/>
        </w:rPr>
        <w:t xml:space="preserve">obj </w:t>
      </w:r>
      <w:r w:rsidRPr="002C7457">
        <w:t>= {</w:t>
      </w:r>
    </w:p>
    <w:p w:rsidR="004C2BA8" w:rsidRPr="002C7457" w:rsidRDefault="004C2BA8" w:rsidP="004C2BA8">
      <w:pPr>
        <w:pStyle w:val="af1"/>
      </w:pPr>
      <w:r w:rsidRPr="002C7457">
        <w:t xml:space="preserve">  </w:t>
      </w:r>
      <w:r w:rsidRPr="00E2252B">
        <w:rPr>
          <w:rStyle w:val="af0"/>
        </w:rPr>
        <w:t>valueOf</w:t>
      </w:r>
      <w:r w:rsidRPr="002C7457">
        <w:t>: function() {</w:t>
      </w:r>
    </w:p>
    <w:p w:rsidR="004C2BA8" w:rsidRPr="002C7457" w:rsidRDefault="004C2BA8" w:rsidP="004C2BA8">
      <w:pPr>
        <w:pStyle w:val="af1"/>
      </w:pPr>
      <w:r w:rsidRPr="002C7457">
        <w:t xml:space="preserve">    return 1;</w:t>
      </w:r>
    </w:p>
    <w:p w:rsidR="004C2BA8" w:rsidRPr="002C7457" w:rsidRDefault="004C2BA8" w:rsidP="004C2BA8">
      <w:pPr>
        <w:pStyle w:val="af1"/>
      </w:pPr>
      <w:r w:rsidRPr="002C7457">
        <w:t xml:space="preserve">  }</w:t>
      </w:r>
    </w:p>
    <w:p w:rsidR="004C2BA8" w:rsidRPr="002C7457" w:rsidRDefault="004C2BA8" w:rsidP="004C2BA8">
      <w:pPr>
        <w:pStyle w:val="af1"/>
      </w:pPr>
      <w:r w:rsidRPr="002C7457">
        <w:t>};</w:t>
      </w:r>
    </w:p>
    <w:p w:rsidR="004C2BA8" w:rsidRPr="002C7457" w:rsidRDefault="004C2BA8" w:rsidP="004C2BA8">
      <w:pPr>
        <w:pStyle w:val="af1"/>
      </w:pPr>
    </w:p>
    <w:p w:rsidR="004C2BA8" w:rsidRPr="002C7457" w:rsidRDefault="004C2BA8" w:rsidP="004C2BA8">
      <w:pPr>
        <w:pStyle w:val="af1"/>
      </w:pPr>
      <w:r w:rsidRPr="002C7457">
        <w:t xml:space="preserve">alert( </w:t>
      </w:r>
      <w:r w:rsidRPr="00E2252B">
        <w:rPr>
          <w:color w:val="E36C0A" w:themeColor="accent6" w:themeShade="BF"/>
        </w:rPr>
        <w:t xml:space="preserve">obj </w:t>
      </w:r>
      <w:r w:rsidRPr="002C7457">
        <w:t>+ "test" ); // 1test</w:t>
      </w:r>
    </w:p>
    <w:p w:rsidR="004C28B4" w:rsidRDefault="004C28B4" w:rsidP="004C2BA8">
      <w:pPr>
        <w:pStyle w:val="aa"/>
        <w:rPr>
          <w:lang w:val="en-US"/>
        </w:rPr>
      </w:pPr>
    </w:p>
    <w:p w:rsidR="004C2BA8" w:rsidRPr="002C7457" w:rsidRDefault="004C2BA8" w:rsidP="004C2BA8">
      <w:pPr>
        <w:pStyle w:val="aa"/>
      </w:pPr>
      <w:r w:rsidRPr="002C7457">
        <w:t>Или вот, для разности объектов:</w:t>
      </w:r>
    </w:p>
    <w:p w:rsidR="004C2BA8" w:rsidRPr="002C7457" w:rsidRDefault="004C2BA8" w:rsidP="004C2BA8">
      <w:pPr>
        <w:pStyle w:val="af1"/>
      </w:pPr>
      <w:r w:rsidRPr="002C7457">
        <w:t>var a = {</w:t>
      </w:r>
    </w:p>
    <w:p w:rsidR="004C2BA8" w:rsidRPr="002C7457" w:rsidRDefault="004C2BA8" w:rsidP="004C2BA8">
      <w:pPr>
        <w:pStyle w:val="af1"/>
      </w:pPr>
      <w:r w:rsidRPr="002C7457">
        <w:t xml:space="preserve">  </w:t>
      </w:r>
      <w:r w:rsidRPr="00E2252B">
        <w:rPr>
          <w:rStyle w:val="af0"/>
        </w:rPr>
        <w:t>valueOf</w:t>
      </w:r>
      <w:r w:rsidRPr="002C7457">
        <w:t>: function() {</w:t>
      </w:r>
    </w:p>
    <w:p w:rsidR="004C2BA8" w:rsidRPr="002C7457" w:rsidRDefault="004C2BA8" w:rsidP="004C2BA8">
      <w:pPr>
        <w:pStyle w:val="af1"/>
      </w:pPr>
      <w:r w:rsidRPr="002C7457">
        <w:t xml:space="preserve">    return "1";</w:t>
      </w:r>
    </w:p>
    <w:p w:rsidR="004C2BA8" w:rsidRPr="002C7457" w:rsidRDefault="004C2BA8" w:rsidP="004C2BA8">
      <w:pPr>
        <w:pStyle w:val="af1"/>
      </w:pPr>
      <w:r w:rsidRPr="002C7457">
        <w:t xml:space="preserve">  }</w:t>
      </w:r>
    </w:p>
    <w:p w:rsidR="004C2BA8" w:rsidRPr="002C7457" w:rsidRDefault="004C2BA8" w:rsidP="004C2BA8">
      <w:pPr>
        <w:pStyle w:val="af1"/>
      </w:pPr>
      <w:r w:rsidRPr="002C7457">
        <w:t>};</w:t>
      </w:r>
    </w:p>
    <w:p w:rsidR="004C2BA8" w:rsidRPr="002C7457" w:rsidRDefault="004C2BA8" w:rsidP="004C2BA8">
      <w:pPr>
        <w:pStyle w:val="af1"/>
      </w:pPr>
      <w:r w:rsidRPr="002C7457">
        <w:t>var b = {</w:t>
      </w:r>
    </w:p>
    <w:p w:rsidR="004C2BA8" w:rsidRPr="002C7457" w:rsidRDefault="004C2BA8" w:rsidP="004C2BA8">
      <w:pPr>
        <w:pStyle w:val="af1"/>
      </w:pPr>
      <w:r w:rsidRPr="002C7457">
        <w:t xml:space="preserve">  </w:t>
      </w:r>
      <w:r w:rsidRPr="00E2252B">
        <w:rPr>
          <w:rStyle w:val="af0"/>
        </w:rPr>
        <w:t>valueOf</w:t>
      </w:r>
      <w:r w:rsidRPr="002C7457">
        <w:t>: function() {</w:t>
      </w:r>
    </w:p>
    <w:p w:rsidR="004C2BA8" w:rsidRPr="002C7457" w:rsidRDefault="004C2BA8" w:rsidP="004C2BA8">
      <w:pPr>
        <w:pStyle w:val="af1"/>
      </w:pPr>
      <w:r w:rsidRPr="002C7457">
        <w:t xml:space="preserve">    return "2";</w:t>
      </w:r>
    </w:p>
    <w:p w:rsidR="004C2BA8" w:rsidRPr="002C7457" w:rsidRDefault="004C2BA8" w:rsidP="004C2BA8">
      <w:pPr>
        <w:pStyle w:val="af1"/>
      </w:pPr>
      <w:r w:rsidRPr="002C7457">
        <w:t xml:space="preserve">  }</w:t>
      </w:r>
    </w:p>
    <w:p w:rsidR="004C2BA8" w:rsidRPr="002C7457" w:rsidRDefault="004C2BA8" w:rsidP="004C2BA8">
      <w:pPr>
        <w:pStyle w:val="af1"/>
      </w:pPr>
      <w:r w:rsidRPr="002C7457">
        <w:t>};</w:t>
      </w:r>
    </w:p>
    <w:p w:rsidR="004C2BA8" w:rsidRPr="002C7457" w:rsidRDefault="004C2BA8" w:rsidP="004C2BA8">
      <w:pPr>
        <w:pStyle w:val="af1"/>
      </w:pPr>
    </w:p>
    <w:p w:rsidR="004C2BA8" w:rsidRPr="002C7457" w:rsidRDefault="004C2BA8" w:rsidP="004C2BA8">
      <w:pPr>
        <w:pStyle w:val="af1"/>
      </w:pPr>
      <w:r w:rsidRPr="002C7457">
        <w:t>alert( a + b ); // "12"</w:t>
      </w:r>
    </w:p>
    <w:p w:rsidR="004C2BA8" w:rsidRDefault="004C2BA8" w:rsidP="004C2BA8">
      <w:pPr>
        <w:pStyle w:val="af1"/>
      </w:pPr>
      <w:r w:rsidRPr="002C7457">
        <w:t>alert( a - b ); // "1" - "2" = -1</w:t>
      </w:r>
    </w:p>
    <w:p w:rsidR="004C2BA8" w:rsidRPr="00BA6022" w:rsidRDefault="004C2BA8" w:rsidP="004C2BA8"/>
    <w:p w:rsidR="004C2BA8" w:rsidRPr="002C7457" w:rsidRDefault="004C2BA8" w:rsidP="004C2BA8">
      <w:pPr>
        <w:pStyle w:val="5"/>
        <w:rPr>
          <w:noProof/>
        </w:rPr>
      </w:pPr>
      <w:r w:rsidRPr="002C7457">
        <w:rPr>
          <w:noProof/>
        </w:rPr>
        <w:t>Исключение: Date</w:t>
      </w:r>
    </w:p>
    <w:p w:rsidR="004C2BA8" w:rsidRPr="002C7457" w:rsidRDefault="004C2BA8" w:rsidP="004C2BA8">
      <w:pPr>
        <w:pStyle w:val="aa"/>
      </w:pPr>
      <w:r w:rsidRPr="002C7457">
        <w:t>Объект Date, по историческим причинам, является исключением.</w:t>
      </w:r>
    </w:p>
    <w:p w:rsidR="004C2BA8" w:rsidRPr="002C7457" w:rsidRDefault="004C2BA8" w:rsidP="004C2BA8">
      <w:pPr>
        <w:pStyle w:val="aa"/>
      </w:pPr>
      <w:r w:rsidRPr="002C7457">
        <w:t>Бинарный оператор плюс + обычно использует числовое преобразование и метод valueOf. Как мы уже знаем, если подходящего valueOf нет (а его нет у большинства объектов), то используется toString, так что в итоге преобразование происходит к строке. Но если есть valueOf, то используется valueOf. Выше в примере как раз a + b это демонстрируют.</w:t>
      </w:r>
    </w:p>
    <w:p w:rsidR="004C2BA8" w:rsidRPr="002C7457" w:rsidRDefault="004C2BA8" w:rsidP="004C2BA8">
      <w:pPr>
        <w:pStyle w:val="aa"/>
      </w:pPr>
      <w:r w:rsidRPr="002C7457">
        <w:t>У объектов Date есть и valueOf – возвращает количество миллисекунд, и toString – возвращает строку с датой.</w:t>
      </w:r>
    </w:p>
    <w:p w:rsidR="004C2BA8" w:rsidRPr="002C7457" w:rsidRDefault="004C2BA8" w:rsidP="004C2BA8">
      <w:pPr>
        <w:pStyle w:val="aa"/>
      </w:pPr>
      <w:r w:rsidRPr="002C7457">
        <w:t>…Но оператор + для Date использует именно toString (хотя должен бы valueOf).</w:t>
      </w:r>
    </w:p>
    <w:p w:rsidR="004C2BA8" w:rsidRPr="002C7457" w:rsidRDefault="004C2BA8" w:rsidP="004C2BA8">
      <w:pPr>
        <w:pStyle w:val="aa"/>
      </w:pPr>
      <w:r w:rsidRPr="002C7457">
        <w:t>Это и есть исключение:</w:t>
      </w:r>
    </w:p>
    <w:p w:rsidR="004C2BA8" w:rsidRPr="002C7457" w:rsidRDefault="004C2BA8" w:rsidP="004C2BA8">
      <w:pPr>
        <w:pStyle w:val="af1"/>
      </w:pPr>
      <w:r w:rsidRPr="002C7457">
        <w:t>// бинарный плюс для даты toString, для остальных объектов valueOf</w:t>
      </w:r>
    </w:p>
    <w:p w:rsidR="004C2BA8" w:rsidRPr="002C7457" w:rsidRDefault="004C2BA8" w:rsidP="004C2BA8">
      <w:pPr>
        <w:pStyle w:val="af1"/>
      </w:pPr>
      <w:r w:rsidRPr="002C7457">
        <w:t>alert( new Date + "" ); // "строка даты"</w:t>
      </w:r>
    </w:p>
    <w:p w:rsidR="004C2BA8" w:rsidRPr="002C7457" w:rsidRDefault="004C2BA8" w:rsidP="004C2BA8">
      <w:pPr>
        <w:pStyle w:val="aa"/>
      </w:pPr>
      <w:r w:rsidRPr="002C7457">
        <w:t>Других подобных исключений нет.</w:t>
      </w:r>
    </w:p>
    <w:p w:rsidR="004C2BA8" w:rsidRDefault="004C2BA8" w:rsidP="004C2BA8">
      <w:pPr>
        <w:pStyle w:val="aa"/>
        <w:rPr>
          <w:b/>
          <w:bCs/>
        </w:rPr>
      </w:pPr>
    </w:p>
    <w:p w:rsidR="004C2BA8" w:rsidRPr="002C7457" w:rsidRDefault="004C2BA8" w:rsidP="004C2BA8">
      <w:pPr>
        <w:pStyle w:val="aa"/>
      </w:pPr>
      <w:r w:rsidRPr="002C7457">
        <w:rPr>
          <w:b/>
          <w:bCs/>
        </w:rPr>
        <w:t>Как испугать Java-разработчика</w:t>
      </w:r>
    </w:p>
    <w:p w:rsidR="004C2BA8" w:rsidRPr="002C7457" w:rsidRDefault="004C2BA8" w:rsidP="004C2BA8">
      <w:pPr>
        <w:pStyle w:val="aa"/>
      </w:pPr>
      <w:r w:rsidRPr="002C7457">
        <w:t>В языке Java (это не JavaScript, другой язык, здесь приведён для примера) логические значения можно создавать, используя синтаксис new Boolean(true/false), например new Boolean(true).</w:t>
      </w:r>
    </w:p>
    <w:p w:rsidR="004C2BA8" w:rsidRPr="002C7457" w:rsidRDefault="004C2BA8" w:rsidP="004C2BA8">
      <w:pPr>
        <w:pStyle w:val="aa"/>
      </w:pPr>
      <w:r w:rsidRPr="002C7457">
        <w:t>В JavaScript тоже есть подобная возможность, которая возвращает «объектную обёртку» для логического значения.</w:t>
      </w:r>
    </w:p>
    <w:p w:rsidR="004C2BA8" w:rsidRPr="002C7457" w:rsidRDefault="004C2BA8" w:rsidP="004C2BA8">
      <w:pPr>
        <w:pStyle w:val="aa"/>
      </w:pPr>
      <w:r w:rsidRPr="002C7457">
        <w:t>Эта возможность давно существует лишь для совместимости, она и не используется на практике, поскольку приводит к странным результатам. Некоторые из них могут сильно удивить человека, не привыкшего к JavaScript, например:</w:t>
      </w:r>
    </w:p>
    <w:p w:rsidR="004C2BA8" w:rsidRPr="002C7457" w:rsidRDefault="004C2BA8" w:rsidP="004C2BA8">
      <w:pPr>
        <w:pStyle w:val="af1"/>
      </w:pPr>
      <w:r w:rsidRPr="002C7457">
        <w:t xml:space="preserve">var </w:t>
      </w:r>
      <w:r w:rsidRPr="00A47A5E">
        <w:rPr>
          <w:color w:val="E36C0A" w:themeColor="accent6" w:themeShade="BF"/>
        </w:rPr>
        <w:t xml:space="preserve">value </w:t>
      </w:r>
      <w:r w:rsidRPr="002C7457">
        <w:t>= new Boolean(false);</w:t>
      </w:r>
    </w:p>
    <w:p w:rsidR="004C2BA8" w:rsidRPr="002C7457" w:rsidRDefault="004C2BA8" w:rsidP="004C2BA8">
      <w:pPr>
        <w:pStyle w:val="af1"/>
      </w:pPr>
      <w:r w:rsidRPr="002C7457">
        <w:t>if (</w:t>
      </w:r>
      <w:r w:rsidRPr="00A47A5E">
        <w:rPr>
          <w:color w:val="E36C0A" w:themeColor="accent6" w:themeShade="BF"/>
        </w:rPr>
        <w:t>value</w:t>
      </w:r>
      <w:r w:rsidRPr="002C7457">
        <w:t>) {</w:t>
      </w:r>
    </w:p>
    <w:p w:rsidR="004C2BA8" w:rsidRPr="002C7457" w:rsidRDefault="004C2BA8" w:rsidP="004C2BA8">
      <w:pPr>
        <w:pStyle w:val="af1"/>
      </w:pPr>
      <w:r w:rsidRPr="002C7457">
        <w:t xml:space="preserve">  alert( true ); // сработает!</w:t>
      </w:r>
    </w:p>
    <w:p w:rsidR="004C2BA8" w:rsidRPr="002C7457" w:rsidRDefault="004C2BA8" w:rsidP="004C2BA8">
      <w:pPr>
        <w:pStyle w:val="af1"/>
      </w:pPr>
      <w:r w:rsidRPr="002C7457">
        <w:t>}</w:t>
      </w:r>
    </w:p>
    <w:p w:rsidR="007E4F3C" w:rsidRDefault="007E4F3C" w:rsidP="004C2BA8">
      <w:pPr>
        <w:pStyle w:val="aa"/>
        <w:rPr>
          <w:lang w:val="en-US"/>
        </w:rPr>
      </w:pPr>
    </w:p>
    <w:p w:rsidR="004C2BA8" w:rsidRPr="002C7457" w:rsidRDefault="004C2BA8" w:rsidP="004C2BA8">
      <w:pPr>
        <w:pStyle w:val="aa"/>
      </w:pPr>
      <w:r w:rsidRPr="002C7457">
        <w:t>Почему запустился alert? Ведь в if находится false… Проверим:</w:t>
      </w:r>
    </w:p>
    <w:p w:rsidR="004C2BA8" w:rsidRPr="002C7457" w:rsidRDefault="004C2BA8" w:rsidP="004C2BA8">
      <w:pPr>
        <w:pStyle w:val="af1"/>
      </w:pPr>
      <w:r w:rsidRPr="002C7457">
        <w:t xml:space="preserve">var </w:t>
      </w:r>
      <w:r w:rsidRPr="00A47A5E">
        <w:rPr>
          <w:color w:val="E36C0A" w:themeColor="accent6" w:themeShade="BF"/>
        </w:rPr>
        <w:t xml:space="preserve">value </w:t>
      </w:r>
      <w:r w:rsidRPr="002C7457">
        <w:t>= new Boolean(false);</w:t>
      </w:r>
    </w:p>
    <w:p w:rsidR="004C2BA8" w:rsidRPr="002C7457" w:rsidRDefault="004C2BA8" w:rsidP="004C2BA8">
      <w:pPr>
        <w:pStyle w:val="af1"/>
      </w:pPr>
    </w:p>
    <w:p w:rsidR="004C2BA8" w:rsidRPr="002C7457" w:rsidRDefault="004C2BA8" w:rsidP="004C2BA8">
      <w:pPr>
        <w:pStyle w:val="af1"/>
      </w:pPr>
      <w:r w:rsidRPr="002C7457">
        <w:t xml:space="preserve">alert( </w:t>
      </w:r>
      <w:r w:rsidRPr="00A47A5E">
        <w:rPr>
          <w:color w:val="E36C0A" w:themeColor="accent6" w:themeShade="BF"/>
        </w:rPr>
        <w:t xml:space="preserve">value </w:t>
      </w:r>
      <w:r w:rsidRPr="002C7457">
        <w:t>); // выводит false, все ок..</w:t>
      </w:r>
    </w:p>
    <w:p w:rsidR="004C2BA8" w:rsidRPr="002C7457" w:rsidRDefault="004C2BA8" w:rsidP="004C2BA8">
      <w:pPr>
        <w:pStyle w:val="af1"/>
      </w:pPr>
    </w:p>
    <w:p w:rsidR="004C2BA8" w:rsidRPr="002C7457" w:rsidRDefault="004C2BA8" w:rsidP="004C2BA8">
      <w:pPr>
        <w:pStyle w:val="af1"/>
      </w:pPr>
      <w:r w:rsidRPr="002C7457">
        <w:t>if (</w:t>
      </w:r>
      <w:r w:rsidRPr="00A47A5E">
        <w:rPr>
          <w:color w:val="E36C0A" w:themeColor="accent6" w:themeShade="BF"/>
        </w:rPr>
        <w:t>value</w:t>
      </w:r>
      <w:r w:rsidRPr="002C7457">
        <w:t>) {</w:t>
      </w:r>
    </w:p>
    <w:p w:rsidR="004C2BA8" w:rsidRPr="002C7457" w:rsidRDefault="004C2BA8" w:rsidP="004C2BA8">
      <w:pPr>
        <w:pStyle w:val="af1"/>
      </w:pPr>
      <w:r w:rsidRPr="002C7457">
        <w:t xml:space="preserve">  alert( true ); // ..но тогда почему выполняется alert в if ?!?</w:t>
      </w:r>
    </w:p>
    <w:p w:rsidR="004C2BA8" w:rsidRPr="002C7457" w:rsidRDefault="004C2BA8" w:rsidP="004C2BA8">
      <w:pPr>
        <w:pStyle w:val="af1"/>
      </w:pPr>
      <w:r w:rsidRPr="002C7457">
        <w:t>}</w:t>
      </w:r>
    </w:p>
    <w:p w:rsidR="007E4F3C" w:rsidRDefault="007E4F3C" w:rsidP="004C2BA8">
      <w:pPr>
        <w:pStyle w:val="aa"/>
        <w:rPr>
          <w:lang w:val="en-US"/>
        </w:rPr>
      </w:pPr>
    </w:p>
    <w:p w:rsidR="004C2BA8" w:rsidRPr="002C7457" w:rsidRDefault="004C2BA8" w:rsidP="004C2BA8">
      <w:pPr>
        <w:pStyle w:val="aa"/>
      </w:pPr>
      <w:r w:rsidRPr="002C7457">
        <w:t>Дело в том, что new Boolean – это не примитивное значение, а объект. Поэтому в логическом контексте он преобразуется к true, в результате работает первый пример.</w:t>
      </w:r>
    </w:p>
    <w:p w:rsidR="004C2BA8" w:rsidRPr="002C7457" w:rsidRDefault="004C2BA8" w:rsidP="004C2BA8">
      <w:pPr>
        <w:pStyle w:val="aa"/>
      </w:pPr>
      <w:r w:rsidRPr="002C7457">
        <w:t>А второй пример вызывает alert, который преобразует объект к строке, и он становится "false".</w:t>
      </w:r>
    </w:p>
    <w:p w:rsidR="007E4F3C" w:rsidRDefault="007E4F3C" w:rsidP="004C2BA8">
      <w:pPr>
        <w:pStyle w:val="aa"/>
        <w:rPr>
          <w:b/>
          <w:bCs/>
          <w:lang w:val="en-US"/>
        </w:rPr>
      </w:pPr>
    </w:p>
    <w:p w:rsidR="004C2BA8" w:rsidRPr="002C7457" w:rsidRDefault="004C2BA8" w:rsidP="004C2BA8">
      <w:pPr>
        <w:pStyle w:val="aa"/>
      </w:pPr>
      <w:r w:rsidRPr="002C7457">
        <w:rPr>
          <w:b/>
          <w:bCs/>
        </w:rPr>
        <w:t>В JavaScript вызовы new Boolean/String/Number не используются, а используются простые вызовы соответствующих функций, они преобразуют значение в примитив нужного типа, например Boolean(val) === !!val.</w:t>
      </w:r>
    </w:p>
    <w:p w:rsidR="004C2BA8" w:rsidRPr="002C7457" w:rsidRDefault="004C2BA8" w:rsidP="004C2BA8">
      <w:pPr>
        <w:pStyle w:val="aa"/>
        <w:rPr>
          <w:b/>
          <w:bCs/>
        </w:rPr>
      </w:pPr>
      <w:r w:rsidRPr="00A47A5E">
        <w:rPr>
          <w:b/>
          <w:bCs/>
        </w:rPr>
        <w:t>Итого</w:t>
      </w:r>
    </w:p>
    <w:p w:rsidR="004C2BA8" w:rsidRPr="002C7457" w:rsidRDefault="004C2BA8" w:rsidP="004C2BA8">
      <w:pPr>
        <w:pStyle w:val="aa"/>
        <w:numPr>
          <w:ilvl w:val="0"/>
          <w:numId w:val="113"/>
        </w:numPr>
      </w:pPr>
      <w:r w:rsidRPr="002C7457">
        <w:t>В логическом контексте объект – всегда true.</w:t>
      </w:r>
    </w:p>
    <w:p w:rsidR="004C2BA8" w:rsidRPr="002C7457" w:rsidRDefault="004C2BA8" w:rsidP="004C2BA8">
      <w:pPr>
        <w:pStyle w:val="aa"/>
        <w:numPr>
          <w:ilvl w:val="0"/>
          <w:numId w:val="113"/>
        </w:numPr>
      </w:pPr>
      <w:r w:rsidRPr="002C7457">
        <w:t>При строковом преобразовании объекта используется его метод toString. Он должен возвращать примитивное значение, причём не обязательно именно строку.</w:t>
      </w:r>
    </w:p>
    <w:p w:rsidR="004C2BA8" w:rsidRPr="002C7457" w:rsidRDefault="004C2BA8" w:rsidP="004C2BA8">
      <w:pPr>
        <w:pStyle w:val="aa"/>
        <w:numPr>
          <w:ilvl w:val="0"/>
          <w:numId w:val="113"/>
        </w:numPr>
      </w:pPr>
      <w:r w:rsidRPr="002C7457">
        <w:t xml:space="preserve">Для численного преобразования используется метод valueOf, который также может возвратить любое примитивное значение. У большинства объектов valueOf не работает (возвращает сам объект и потому игнорируется), при этом для численного </w:t>
      </w:r>
      <w:r w:rsidRPr="002C7457">
        <w:lastRenderedPageBreak/>
        <w:t>преобразования используется toString.</w:t>
      </w:r>
    </w:p>
    <w:p w:rsidR="004C2BA8" w:rsidRDefault="004C2BA8" w:rsidP="004C2BA8">
      <w:pPr>
        <w:pStyle w:val="aa"/>
        <w:rPr>
          <w:lang w:val="en-US"/>
        </w:rPr>
      </w:pPr>
      <w:r w:rsidRPr="002C7457">
        <w:t>Полный алгоритм преобразований есть в спецификации ECMAScript, смотрите пункты </w:t>
      </w:r>
      <w:hyperlink r:id="rId94" w:anchor="x11.8.5" w:history="1">
        <w:r w:rsidRPr="002C7457">
          <w:rPr>
            <w:rStyle w:val="a9"/>
          </w:rPr>
          <w:t>11.8.5</w:t>
        </w:r>
      </w:hyperlink>
      <w:r w:rsidRPr="002C7457">
        <w:t>, </w:t>
      </w:r>
      <w:hyperlink r:id="rId95" w:anchor="x11.9.3" w:history="1">
        <w:r w:rsidRPr="002C7457">
          <w:rPr>
            <w:rStyle w:val="a9"/>
          </w:rPr>
          <w:t>11.9.3</w:t>
        </w:r>
      </w:hyperlink>
      <w:r w:rsidRPr="002C7457">
        <w:t>, а также </w:t>
      </w:r>
      <w:hyperlink r:id="rId96" w:anchor="x9.1" w:history="1">
        <w:r w:rsidRPr="002C7457">
          <w:rPr>
            <w:rStyle w:val="a9"/>
          </w:rPr>
          <w:t>9.1</w:t>
        </w:r>
      </w:hyperlink>
      <w:r w:rsidRPr="002C7457">
        <w:t> и </w:t>
      </w:r>
      <w:hyperlink r:id="rId97" w:anchor="x9.3" w:history="1">
        <w:r w:rsidRPr="002C7457">
          <w:rPr>
            <w:rStyle w:val="a9"/>
          </w:rPr>
          <w:t>9.3</w:t>
        </w:r>
      </w:hyperlink>
      <w:r w:rsidRPr="002C7457">
        <w:t>.</w:t>
      </w:r>
    </w:p>
    <w:p w:rsidR="007E4F3C" w:rsidRPr="007E4F3C" w:rsidRDefault="007E4F3C" w:rsidP="004C2BA8">
      <w:pPr>
        <w:pStyle w:val="aa"/>
        <w:rPr>
          <w:lang w:val="en-US"/>
        </w:rPr>
      </w:pPr>
    </w:p>
    <w:p w:rsidR="004C2BA8" w:rsidRPr="002C7457" w:rsidRDefault="004C2BA8" w:rsidP="004C2BA8">
      <w:pPr>
        <w:pStyle w:val="aa"/>
      </w:pPr>
      <w:r w:rsidRPr="002C7457">
        <w:t>Заметим, для полноты картины, что некоторые тесты знаний в интернет предлагают вопросы типа:</w:t>
      </w:r>
    </w:p>
    <w:p w:rsidR="004C2BA8" w:rsidRPr="00A47A5E" w:rsidRDefault="004C2BA8" w:rsidP="004C2BA8">
      <w:pPr>
        <w:pStyle w:val="af1"/>
        <w:rPr>
          <w:lang w:val="en-US"/>
        </w:rPr>
      </w:pPr>
      <w:r w:rsidRPr="002C7457">
        <w:t>{}[0]  // чему равно?</w:t>
      </w:r>
      <w:r>
        <w:rPr>
          <w:lang w:val="en-US"/>
        </w:rPr>
        <w:tab/>
      </w:r>
    </w:p>
    <w:p w:rsidR="004C2BA8" w:rsidRPr="00A47A5E" w:rsidRDefault="004C2BA8" w:rsidP="004C2BA8">
      <w:pPr>
        <w:pStyle w:val="af1"/>
        <w:rPr>
          <w:lang w:val="en-US"/>
        </w:rPr>
      </w:pPr>
      <w:r w:rsidRPr="002C7457">
        <w:t>{} + {} // а так?</w:t>
      </w:r>
      <w:r>
        <w:rPr>
          <w:lang w:val="en-US"/>
        </w:rPr>
        <w:tab/>
      </w:r>
    </w:p>
    <w:p w:rsidR="007E4F3C" w:rsidRDefault="007E4F3C" w:rsidP="004C2BA8">
      <w:pPr>
        <w:pStyle w:val="aa"/>
        <w:rPr>
          <w:lang w:val="en-US"/>
        </w:rPr>
      </w:pPr>
    </w:p>
    <w:p w:rsidR="004C2BA8" w:rsidRPr="002C7457" w:rsidRDefault="004C2BA8" w:rsidP="004C2BA8">
      <w:pPr>
        <w:pStyle w:val="aa"/>
      </w:pPr>
      <w:r w:rsidRPr="002C7457">
        <w:t>Если вы запустите эти выражения в консоли, то результат может показаться странным. Подвох здесь в том, что если фигурные скобки {...} идут не в выражении, а в основном потоке кода, то JavaScript считает, что это не объект, а «</w:t>
      </w:r>
      <w:r w:rsidRPr="001764A4">
        <w:rPr>
          <w:rStyle w:val="af0"/>
        </w:rPr>
        <w:t>блок кода</w:t>
      </w:r>
      <w:r w:rsidRPr="002C7457">
        <w:t>» (как if, for, но без оператора, просто группировка команд вместе, используется редко).</w:t>
      </w:r>
    </w:p>
    <w:p w:rsidR="004C2BA8" w:rsidRPr="002C7457" w:rsidRDefault="004C2BA8" w:rsidP="004C2BA8">
      <w:pPr>
        <w:pStyle w:val="aa"/>
      </w:pPr>
      <w:r w:rsidRPr="002C7457">
        <w:t>Вот блок кода с командой:</w:t>
      </w:r>
    </w:p>
    <w:p w:rsidR="004C2BA8" w:rsidRPr="002C7457" w:rsidRDefault="004C2BA8" w:rsidP="004C2BA8">
      <w:pPr>
        <w:pStyle w:val="af1"/>
      </w:pPr>
      <w:r w:rsidRPr="002C7457">
        <w:t>{</w:t>
      </w:r>
    </w:p>
    <w:p w:rsidR="004C2BA8" w:rsidRPr="002C7457" w:rsidRDefault="004C2BA8" w:rsidP="004C2BA8">
      <w:pPr>
        <w:pStyle w:val="af1"/>
      </w:pPr>
      <w:r w:rsidRPr="002C7457">
        <w:t xml:space="preserve">  alert("Блок")</w:t>
      </w:r>
    </w:p>
    <w:p w:rsidR="004C2BA8" w:rsidRPr="002C7457" w:rsidRDefault="004C2BA8" w:rsidP="004C2BA8">
      <w:pPr>
        <w:pStyle w:val="af1"/>
      </w:pPr>
      <w:r w:rsidRPr="002C7457">
        <w:t>}</w:t>
      </w:r>
    </w:p>
    <w:p w:rsidR="004C2BA8" w:rsidRPr="002C7457" w:rsidRDefault="004C2BA8" w:rsidP="004C2BA8">
      <w:pPr>
        <w:pStyle w:val="aa"/>
      </w:pPr>
      <w:r w:rsidRPr="002C7457">
        <w:t>А если команду изъять, то будет пустой блок {}, который ничего не делает. Два примера выше как раз содержат пустой блок в начале, который ничего не делает. Иначе говоря:</w:t>
      </w:r>
    </w:p>
    <w:p w:rsidR="004C2BA8" w:rsidRPr="00E14E94" w:rsidRDefault="004C2BA8" w:rsidP="004C2BA8">
      <w:pPr>
        <w:pStyle w:val="af1"/>
        <w:rPr>
          <w:lang w:val="en-US"/>
        </w:rPr>
      </w:pPr>
      <w:r w:rsidRPr="002C7457">
        <w:t>{}[0]   // то же что и: [0]</w:t>
      </w:r>
      <w:r w:rsidR="00E14E94">
        <w:rPr>
          <w:lang w:val="en-US"/>
        </w:rPr>
        <w:t xml:space="preserve"> </w:t>
      </w:r>
    </w:p>
    <w:p w:rsidR="004C2BA8" w:rsidRPr="00E14E94" w:rsidRDefault="004C2BA8" w:rsidP="004C2BA8">
      <w:pPr>
        <w:pStyle w:val="af1"/>
        <w:rPr>
          <w:lang w:val="en-US"/>
        </w:rPr>
      </w:pPr>
      <w:r w:rsidRPr="002C7457">
        <w:t>{} + {} // то же что и: + {}</w:t>
      </w:r>
      <w:r w:rsidR="00E14E94">
        <w:rPr>
          <w:lang w:val="en-US"/>
        </w:rPr>
        <w:t xml:space="preserve"> // </w:t>
      </w:r>
      <w:r w:rsidR="00E14E94">
        <w:t xml:space="preserve">сейчас показывает </w:t>
      </w:r>
      <w:r w:rsidR="00E14E94" w:rsidRPr="00E14E94">
        <w:rPr>
          <w:lang w:val="en-US"/>
        </w:rPr>
        <w:t>"[object Object][object Object]"</w:t>
      </w:r>
    </w:p>
    <w:p w:rsidR="004C2BA8" w:rsidRDefault="004C2BA8" w:rsidP="004C2BA8">
      <w:pPr>
        <w:pStyle w:val="aa"/>
      </w:pPr>
      <w:r w:rsidRPr="002C7457">
        <w:t>То есть, такие вопросы – не на преобразование типов, а на понимание, что если { ... } находится вне выражений, то это не объект, а блок.</w:t>
      </w:r>
    </w:p>
    <w:p w:rsidR="004C2BA8" w:rsidRPr="002C7457" w:rsidRDefault="004C2BA8" w:rsidP="004C2BA8">
      <w:pPr>
        <w:pStyle w:val="aa"/>
      </w:pPr>
    </w:p>
    <w:p w:rsidR="004C2BA8" w:rsidRDefault="004C2BA8" w:rsidP="004C2BA8">
      <w:pPr>
        <w:pStyle w:val="5"/>
        <w:rPr>
          <w:lang w:val="en-US"/>
        </w:rPr>
      </w:pPr>
      <w:r w:rsidRPr="001764A4">
        <w:t>Задачи</w:t>
      </w:r>
    </w:p>
    <w:p w:rsidR="004C2BA8" w:rsidRPr="00884DFF" w:rsidRDefault="004C2BA8" w:rsidP="004C2BA8">
      <w:pPr>
        <w:rPr>
          <w:lang w:val="en-US"/>
        </w:rPr>
      </w:pPr>
    </w:p>
    <w:p w:rsidR="004C2BA8" w:rsidRPr="002C7457" w:rsidRDefault="004C2BA8" w:rsidP="004C2BA8">
      <w:pPr>
        <w:pStyle w:val="aa"/>
        <w:rPr>
          <w:b/>
          <w:bCs/>
        </w:rPr>
      </w:pPr>
      <w:bookmarkStart w:id="78" w:name="x-x"/>
      <w:r w:rsidRPr="00884DFF">
        <w:rPr>
          <w:b/>
          <w:bCs/>
        </w:rPr>
        <w:t>['x'] == 'x'</w:t>
      </w:r>
      <w:bookmarkEnd w:id="78"/>
    </w:p>
    <w:p w:rsidR="004C2BA8" w:rsidRPr="002C7457" w:rsidRDefault="004C2BA8" w:rsidP="004C2BA8">
      <w:pPr>
        <w:pStyle w:val="aa"/>
      </w:pPr>
      <w:r w:rsidRPr="002C7457">
        <w:t>Почему результат true ?</w:t>
      </w:r>
    </w:p>
    <w:p w:rsidR="004C2BA8" w:rsidRDefault="004C2BA8" w:rsidP="004C2BA8">
      <w:pPr>
        <w:pStyle w:val="af1"/>
        <w:rPr>
          <w:lang w:val="en-US"/>
        </w:rPr>
      </w:pPr>
      <w:r w:rsidRPr="002C7457">
        <w:t>alert( ['x'] == 'x' );</w:t>
      </w:r>
    </w:p>
    <w:p w:rsidR="004C2BA8" w:rsidRDefault="004C2BA8" w:rsidP="004C2BA8">
      <w:pPr>
        <w:pStyle w:val="aa"/>
        <w:rPr>
          <w:lang w:val="en-US"/>
        </w:rPr>
      </w:pPr>
    </w:p>
    <w:p w:rsidR="004C2BA8" w:rsidRPr="002D23D4" w:rsidRDefault="004C2BA8" w:rsidP="004C2BA8">
      <w:pPr>
        <w:pStyle w:val="aa"/>
      </w:pPr>
      <w:r w:rsidRPr="002D23D4">
        <w:t>Если с одной стороны – объект, а с другой – нет, то сначала приводится объект.</w:t>
      </w:r>
    </w:p>
    <w:p w:rsidR="004C2BA8" w:rsidRPr="002D23D4" w:rsidRDefault="004C2BA8" w:rsidP="004C2BA8">
      <w:pPr>
        <w:pStyle w:val="aa"/>
      </w:pPr>
      <w:r w:rsidRPr="002D23D4">
        <w:t>В данном случае сравнение означает численное приведение. У массивов нет valueOf, поэтому вызывается toString, который возвращает список элементов через запятую.</w:t>
      </w:r>
    </w:p>
    <w:p w:rsidR="004C2BA8" w:rsidRPr="002D23D4" w:rsidRDefault="004C2BA8" w:rsidP="004C2BA8">
      <w:pPr>
        <w:pStyle w:val="aa"/>
      </w:pPr>
      <w:r w:rsidRPr="002D23D4">
        <w:t>В данном случае, элемент только один – он и возвращается. Так что ['x'] становится 'x'. Получилось 'x' == 'x', верно.</w:t>
      </w:r>
    </w:p>
    <w:p w:rsidR="004C2BA8" w:rsidRPr="002D23D4" w:rsidRDefault="004C2BA8" w:rsidP="004C2BA8">
      <w:pPr>
        <w:pStyle w:val="aa"/>
      </w:pPr>
      <w:r w:rsidRPr="002D23D4">
        <w:t>P.S. По той же причине верны равенства:</w:t>
      </w:r>
    </w:p>
    <w:p w:rsidR="004C2BA8" w:rsidRPr="002D23D4" w:rsidRDefault="004C2BA8" w:rsidP="004C2BA8">
      <w:pPr>
        <w:pStyle w:val="af1"/>
      </w:pPr>
      <w:r w:rsidRPr="002D23D4">
        <w:t>alert( ['x', 'y'] == 'x,y' ); // true</w:t>
      </w:r>
    </w:p>
    <w:p w:rsidR="004C2BA8" w:rsidRPr="002D23D4" w:rsidRDefault="004C2BA8" w:rsidP="004C2BA8">
      <w:pPr>
        <w:pStyle w:val="af1"/>
      </w:pPr>
      <w:r w:rsidRPr="002D23D4">
        <w:t>alert( [] == '' ); // true</w:t>
      </w:r>
    </w:p>
    <w:p w:rsidR="004C2BA8" w:rsidRDefault="004C2BA8" w:rsidP="004C2BA8">
      <w:pPr>
        <w:pStyle w:val="aa"/>
        <w:rPr>
          <w:lang w:val="en-US"/>
        </w:rPr>
      </w:pPr>
    </w:p>
    <w:p w:rsidR="004C2BA8" w:rsidRPr="002C7457" w:rsidRDefault="004C2BA8" w:rsidP="004C2BA8">
      <w:pPr>
        <w:pStyle w:val="aa"/>
        <w:rPr>
          <w:b/>
          <w:bCs/>
        </w:rPr>
      </w:pPr>
      <w:bookmarkStart w:id="79" w:name="преобразование"/>
      <w:r w:rsidRPr="00884DFF">
        <w:rPr>
          <w:b/>
          <w:bCs/>
        </w:rPr>
        <w:t>Преобразование</w:t>
      </w:r>
      <w:bookmarkEnd w:id="79"/>
    </w:p>
    <w:p w:rsidR="004C2BA8" w:rsidRPr="002C7457" w:rsidRDefault="004C2BA8" w:rsidP="004C2BA8">
      <w:pPr>
        <w:pStyle w:val="aa"/>
      </w:pPr>
      <w:r w:rsidRPr="002C7457">
        <w:t>Объявлен объект с toString и valueOf.</w:t>
      </w:r>
    </w:p>
    <w:p w:rsidR="004C2BA8" w:rsidRPr="002C7457" w:rsidRDefault="004C2BA8" w:rsidP="004C2BA8">
      <w:pPr>
        <w:pStyle w:val="aa"/>
      </w:pPr>
      <w:r w:rsidRPr="002C7457">
        <w:t>Какими будут результаты alert?</w:t>
      </w:r>
    </w:p>
    <w:p w:rsidR="004C2BA8" w:rsidRPr="002C7457" w:rsidRDefault="004C2BA8" w:rsidP="004C2BA8">
      <w:pPr>
        <w:pStyle w:val="af1"/>
      </w:pPr>
      <w:r w:rsidRPr="002C7457">
        <w:t xml:space="preserve">var </w:t>
      </w:r>
      <w:r w:rsidRPr="009C72A9">
        <w:rPr>
          <w:color w:val="E36C0A" w:themeColor="accent6" w:themeShade="BF"/>
        </w:rPr>
        <w:t xml:space="preserve">foo </w:t>
      </w:r>
      <w:r w:rsidRPr="002C7457">
        <w:t>= {</w:t>
      </w:r>
    </w:p>
    <w:p w:rsidR="004C2BA8" w:rsidRPr="002C7457" w:rsidRDefault="004C2BA8" w:rsidP="004C2BA8">
      <w:pPr>
        <w:pStyle w:val="af1"/>
      </w:pPr>
      <w:r w:rsidRPr="002C7457">
        <w:t xml:space="preserve">  </w:t>
      </w:r>
      <w:r w:rsidRPr="009C72A9">
        <w:rPr>
          <w:rStyle w:val="af0"/>
        </w:rPr>
        <w:t>toString</w:t>
      </w:r>
      <w:r w:rsidRPr="002C7457">
        <w:t>: function() {</w:t>
      </w:r>
    </w:p>
    <w:p w:rsidR="004C2BA8" w:rsidRPr="002C7457" w:rsidRDefault="004C2BA8" w:rsidP="004C2BA8">
      <w:pPr>
        <w:pStyle w:val="af1"/>
      </w:pPr>
      <w:r w:rsidRPr="002C7457">
        <w:t xml:space="preserve">    return 'foo';</w:t>
      </w:r>
    </w:p>
    <w:p w:rsidR="004C2BA8" w:rsidRPr="002C7457" w:rsidRDefault="004C2BA8" w:rsidP="004C2BA8">
      <w:pPr>
        <w:pStyle w:val="af1"/>
      </w:pPr>
      <w:r w:rsidRPr="002C7457">
        <w:t xml:space="preserve">  },</w:t>
      </w:r>
    </w:p>
    <w:p w:rsidR="004C2BA8" w:rsidRPr="002C7457" w:rsidRDefault="004C2BA8" w:rsidP="004C2BA8">
      <w:pPr>
        <w:pStyle w:val="af1"/>
      </w:pPr>
      <w:r w:rsidRPr="002C7457">
        <w:t xml:space="preserve">  </w:t>
      </w:r>
      <w:r w:rsidRPr="009C72A9">
        <w:rPr>
          <w:rStyle w:val="af0"/>
        </w:rPr>
        <w:t>valueOf</w:t>
      </w:r>
      <w:r w:rsidRPr="002C7457">
        <w:t>: function() {</w:t>
      </w:r>
    </w:p>
    <w:p w:rsidR="004C2BA8" w:rsidRPr="002C7457" w:rsidRDefault="004C2BA8" w:rsidP="004C2BA8">
      <w:pPr>
        <w:pStyle w:val="af1"/>
      </w:pPr>
      <w:r w:rsidRPr="002C7457">
        <w:t xml:space="preserve">    return 2;</w:t>
      </w:r>
    </w:p>
    <w:p w:rsidR="004C2BA8" w:rsidRPr="002C7457" w:rsidRDefault="004C2BA8" w:rsidP="004C2BA8">
      <w:pPr>
        <w:pStyle w:val="af1"/>
      </w:pPr>
      <w:r w:rsidRPr="002C7457">
        <w:t xml:space="preserve">  }</w:t>
      </w:r>
    </w:p>
    <w:p w:rsidR="004C2BA8" w:rsidRPr="002C7457" w:rsidRDefault="004C2BA8" w:rsidP="004C2BA8">
      <w:pPr>
        <w:pStyle w:val="af1"/>
      </w:pPr>
      <w:r w:rsidRPr="002C7457">
        <w:t>};</w:t>
      </w:r>
    </w:p>
    <w:p w:rsidR="004C2BA8" w:rsidRPr="002C7457" w:rsidRDefault="004C2BA8" w:rsidP="004C2BA8">
      <w:pPr>
        <w:pStyle w:val="af1"/>
      </w:pPr>
    </w:p>
    <w:p w:rsidR="004C2BA8" w:rsidRPr="007375E5" w:rsidRDefault="004C2BA8" w:rsidP="004C2BA8">
      <w:pPr>
        <w:pStyle w:val="af1"/>
        <w:rPr>
          <w:lang w:val="en-US"/>
        </w:rPr>
      </w:pPr>
      <w:r w:rsidRPr="002C7457">
        <w:t xml:space="preserve">alert( </w:t>
      </w:r>
      <w:r w:rsidRPr="009C72A9">
        <w:rPr>
          <w:color w:val="E36C0A" w:themeColor="accent6" w:themeShade="BF"/>
        </w:rPr>
        <w:t xml:space="preserve">foo </w:t>
      </w:r>
      <w:r w:rsidRPr="002C7457">
        <w:t>);</w:t>
      </w:r>
      <w:r>
        <w:rPr>
          <w:lang w:val="en-US"/>
        </w:rPr>
        <w:tab/>
      </w:r>
      <w:r>
        <w:rPr>
          <w:lang w:val="en-US"/>
        </w:rPr>
        <w:tab/>
      </w:r>
      <w:r w:rsidRPr="007375E5">
        <w:rPr>
          <w:lang w:val="en-US"/>
        </w:rPr>
        <w:t>//</w:t>
      </w:r>
      <w:r>
        <w:rPr>
          <w:lang w:val="en-US"/>
        </w:rPr>
        <w:t xml:space="preserve"> </w:t>
      </w:r>
      <w:r w:rsidRPr="007375E5">
        <w:rPr>
          <w:rStyle w:val="af0"/>
          <w:color w:val="auto"/>
        </w:rPr>
        <w:t>"foo"</w:t>
      </w:r>
    </w:p>
    <w:p w:rsidR="004C2BA8" w:rsidRPr="007375E5" w:rsidRDefault="004C2BA8" w:rsidP="004C2BA8">
      <w:pPr>
        <w:pStyle w:val="af1"/>
        <w:rPr>
          <w:lang w:val="en-US"/>
        </w:rPr>
      </w:pPr>
      <w:r w:rsidRPr="002C7457">
        <w:t xml:space="preserve">alert( </w:t>
      </w:r>
      <w:r w:rsidRPr="009C72A9">
        <w:rPr>
          <w:color w:val="E36C0A" w:themeColor="accent6" w:themeShade="BF"/>
        </w:rPr>
        <w:t xml:space="preserve">foo </w:t>
      </w:r>
      <w:r w:rsidRPr="002C7457">
        <w:t>+ 1 );</w:t>
      </w:r>
      <w:r>
        <w:rPr>
          <w:lang w:val="en-US"/>
        </w:rPr>
        <w:tab/>
        <w:t>// 3</w:t>
      </w:r>
    </w:p>
    <w:p w:rsidR="004C2BA8" w:rsidRPr="007375E5" w:rsidRDefault="004C2BA8" w:rsidP="004C2BA8">
      <w:pPr>
        <w:pStyle w:val="af1"/>
        <w:rPr>
          <w:lang w:val="en-US"/>
        </w:rPr>
      </w:pPr>
      <w:r w:rsidRPr="002C7457">
        <w:t xml:space="preserve">alert( </w:t>
      </w:r>
      <w:r w:rsidRPr="009C72A9">
        <w:rPr>
          <w:color w:val="E36C0A" w:themeColor="accent6" w:themeShade="BF"/>
        </w:rPr>
        <w:t xml:space="preserve">foo </w:t>
      </w:r>
      <w:r w:rsidRPr="002C7457">
        <w:t>+ "3" );</w:t>
      </w:r>
      <w:r>
        <w:rPr>
          <w:lang w:val="en-US"/>
        </w:rPr>
        <w:tab/>
        <w:t xml:space="preserve">// </w:t>
      </w:r>
      <w:r w:rsidRPr="007375E5">
        <w:rPr>
          <w:rStyle w:val="af0"/>
          <w:color w:val="auto"/>
        </w:rPr>
        <w:t>"23"</w:t>
      </w:r>
    </w:p>
    <w:p w:rsidR="004C2BA8" w:rsidRPr="009C72A9" w:rsidRDefault="004C2BA8" w:rsidP="004C2BA8">
      <w:pPr>
        <w:pStyle w:val="af1"/>
        <w:rPr>
          <w:lang w:val="en-US"/>
        </w:rPr>
      </w:pPr>
      <w:r w:rsidRPr="002C7457">
        <w:t xml:space="preserve">alert( </w:t>
      </w:r>
      <w:r w:rsidRPr="009C72A9">
        <w:rPr>
          <w:color w:val="E36C0A" w:themeColor="accent6" w:themeShade="BF"/>
        </w:rPr>
        <w:t xml:space="preserve">foo </w:t>
      </w:r>
      <w:r w:rsidRPr="002C7457">
        <w:t>+ "</w:t>
      </w:r>
      <w:r>
        <w:rPr>
          <w:lang w:val="en-US"/>
        </w:rPr>
        <w:t>art</w:t>
      </w:r>
      <w:r w:rsidRPr="002C7457">
        <w:t>" );</w:t>
      </w:r>
      <w:r>
        <w:rPr>
          <w:lang w:val="en-US"/>
        </w:rPr>
        <w:t xml:space="preserve"> </w:t>
      </w:r>
      <w:r>
        <w:rPr>
          <w:lang w:val="en-US"/>
        </w:rPr>
        <w:tab/>
        <w:t xml:space="preserve">// </w:t>
      </w:r>
      <w:r w:rsidRPr="007375E5">
        <w:rPr>
          <w:rStyle w:val="af0"/>
          <w:color w:val="auto"/>
        </w:rPr>
        <w:t>"</w:t>
      </w:r>
      <w:r>
        <w:rPr>
          <w:lang w:val="en-US"/>
        </w:rPr>
        <w:t>2art</w:t>
      </w:r>
      <w:r w:rsidRPr="007375E5">
        <w:rPr>
          <w:rStyle w:val="af0"/>
          <w:color w:val="auto"/>
        </w:rPr>
        <w:t>"</w:t>
      </w:r>
    </w:p>
    <w:p w:rsidR="004C2BA8" w:rsidRDefault="004C2BA8" w:rsidP="004C2BA8">
      <w:pPr>
        <w:pStyle w:val="aa"/>
        <w:rPr>
          <w:lang w:val="en-US"/>
        </w:rPr>
      </w:pPr>
    </w:p>
    <w:p w:rsidR="004C2BA8" w:rsidRPr="009C72A9" w:rsidRDefault="004C2BA8" w:rsidP="004C2BA8">
      <w:pPr>
        <w:pStyle w:val="aa"/>
        <w:rPr>
          <w:b/>
          <w:bCs/>
        </w:rPr>
      </w:pPr>
      <w:r w:rsidRPr="009C72A9">
        <w:rPr>
          <w:b/>
          <w:bCs/>
        </w:rPr>
        <w:t>Первый alert(foo)</w:t>
      </w:r>
    </w:p>
    <w:p w:rsidR="004C2BA8" w:rsidRPr="009C72A9" w:rsidRDefault="004C2BA8" w:rsidP="004C2BA8">
      <w:pPr>
        <w:pStyle w:val="aa"/>
      </w:pPr>
      <w:r w:rsidRPr="009C72A9">
        <w:t>Возвращает строковое представление объекта, используя toString, т.е. </w:t>
      </w:r>
      <w:r w:rsidRPr="009C72A9">
        <w:rPr>
          <w:rStyle w:val="af0"/>
        </w:rPr>
        <w:t>"foo"</w:t>
      </w:r>
      <w:r w:rsidRPr="009C72A9">
        <w:t>.</w:t>
      </w:r>
    </w:p>
    <w:p w:rsidR="004C2BA8" w:rsidRPr="009C72A9" w:rsidRDefault="004C2BA8" w:rsidP="004C2BA8">
      <w:pPr>
        <w:pStyle w:val="aa"/>
        <w:rPr>
          <w:b/>
          <w:bCs/>
        </w:rPr>
      </w:pPr>
      <w:r w:rsidRPr="009C72A9">
        <w:rPr>
          <w:b/>
          <w:bCs/>
        </w:rPr>
        <w:t>Второй alert(foo + 1)</w:t>
      </w:r>
    </w:p>
    <w:p w:rsidR="004C2BA8" w:rsidRPr="009C72A9" w:rsidRDefault="004C2BA8" w:rsidP="004C2BA8">
      <w:pPr>
        <w:pStyle w:val="aa"/>
      </w:pPr>
      <w:r w:rsidRPr="009C72A9">
        <w:t>Оператор '+' преобразует объект к примитиву, используя valueOf, так что результат: </w:t>
      </w:r>
      <w:r w:rsidRPr="009C72A9">
        <w:rPr>
          <w:rStyle w:val="af0"/>
        </w:rPr>
        <w:t>3</w:t>
      </w:r>
      <w:r w:rsidRPr="009C72A9">
        <w:t>.</w:t>
      </w:r>
    </w:p>
    <w:p w:rsidR="004C2BA8" w:rsidRPr="009C72A9" w:rsidRDefault="004C2BA8" w:rsidP="004C2BA8">
      <w:pPr>
        <w:pStyle w:val="aa"/>
        <w:rPr>
          <w:b/>
          <w:bCs/>
        </w:rPr>
      </w:pPr>
      <w:r w:rsidRPr="009C72A9">
        <w:rPr>
          <w:b/>
          <w:bCs/>
        </w:rPr>
        <w:t>Третий alert(foo + „3“)</w:t>
      </w:r>
    </w:p>
    <w:p w:rsidR="004C2BA8" w:rsidRPr="009C72A9" w:rsidRDefault="004C2BA8" w:rsidP="004C2BA8">
      <w:pPr>
        <w:pStyle w:val="aa"/>
      </w:pPr>
      <w:r w:rsidRPr="009C72A9">
        <w:t>То же самое, что и предыдущий случай, объект превращается в примитив 2. Затем происходит сложение 2 + '3'. Оператор '+' при сложении чего-либо со строкой приводит и второй операнд к строке, а затем применяет конкатенацию, так что результат – строка </w:t>
      </w:r>
      <w:r w:rsidRPr="007375E5">
        <w:rPr>
          <w:rStyle w:val="af0"/>
        </w:rPr>
        <w:t>"23"</w:t>
      </w:r>
      <w:r w:rsidRPr="009C72A9">
        <w:t>.</w:t>
      </w:r>
    </w:p>
    <w:p w:rsidR="004C2BA8" w:rsidRPr="002D23D4" w:rsidRDefault="004C2BA8" w:rsidP="004C2BA8">
      <w:pPr>
        <w:pStyle w:val="aa"/>
        <w:rPr>
          <w:lang w:val="en-US"/>
        </w:rPr>
      </w:pPr>
    </w:p>
    <w:p w:rsidR="004C2BA8" w:rsidRPr="002C7457" w:rsidRDefault="004C2BA8" w:rsidP="004C2BA8">
      <w:pPr>
        <w:pStyle w:val="aa"/>
        <w:rPr>
          <w:b/>
          <w:bCs/>
        </w:rPr>
      </w:pPr>
      <w:bookmarkStart w:id="80" w:name="почему-неверно-а-верно"/>
      <w:r w:rsidRPr="002D23D4">
        <w:rPr>
          <w:b/>
          <w:bCs/>
        </w:rPr>
        <w:t>Почему [] == [] неверно, а [ ] == ![ ] верно?</w:t>
      </w:r>
      <w:bookmarkEnd w:id="80"/>
    </w:p>
    <w:p w:rsidR="004C2BA8" w:rsidRPr="002C7457" w:rsidRDefault="004C2BA8" w:rsidP="004C2BA8">
      <w:pPr>
        <w:pStyle w:val="aa"/>
      </w:pPr>
      <w:r w:rsidRPr="002C7457">
        <w:t>Почему первое равенство – неверно, а второе – верно?</w:t>
      </w:r>
    </w:p>
    <w:p w:rsidR="004C2BA8" w:rsidRPr="002C7457" w:rsidRDefault="004C2BA8" w:rsidP="004C2BA8">
      <w:pPr>
        <w:pStyle w:val="af1"/>
      </w:pPr>
      <w:r w:rsidRPr="002C7457">
        <w:t>alert( [] == [] ); // false</w:t>
      </w:r>
    </w:p>
    <w:p w:rsidR="004C2BA8" w:rsidRPr="002C7457" w:rsidRDefault="004C2BA8" w:rsidP="004C2BA8">
      <w:pPr>
        <w:pStyle w:val="af1"/>
      </w:pPr>
      <w:r w:rsidRPr="002C7457">
        <w:t>alert( [] == ![] ); // true</w:t>
      </w:r>
    </w:p>
    <w:p w:rsidR="004C2BA8" w:rsidRDefault="004C2BA8" w:rsidP="004C2BA8">
      <w:pPr>
        <w:pStyle w:val="aa"/>
        <w:rPr>
          <w:lang w:val="en-US"/>
        </w:rPr>
      </w:pPr>
      <w:r w:rsidRPr="002C7457">
        <w:t>Какие преобразования происходят при вычислении?</w:t>
      </w:r>
    </w:p>
    <w:p w:rsidR="004C2BA8" w:rsidRDefault="004C2BA8" w:rsidP="004C2BA8">
      <w:pPr>
        <w:pStyle w:val="aa"/>
        <w:rPr>
          <w:lang w:val="en-US"/>
        </w:rPr>
      </w:pPr>
    </w:p>
    <w:p w:rsidR="004C2BA8" w:rsidRPr="00337868" w:rsidRDefault="004C2BA8" w:rsidP="004C2BA8">
      <w:pPr>
        <w:pStyle w:val="aa"/>
        <w:rPr>
          <w:b/>
          <w:bCs/>
        </w:rPr>
      </w:pPr>
      <w:r w:rsidRPr="00337868">
        <w:rPr>
          <w:b/>
          <w:bCs/>
        </w:rPr>
        <w:t>Ответ по первому равенству</w:t>
      </w:r>
    </w:p>
    <w:p w:rsidR="004C2BA8" w:rsidRPr="00337868" w:rsidRDefault="004C2BA8" w:rsidP="004C2BA8">
      <w:pPr>
        <w:pStyle w:val="aa"/>
      </w:pPr>
      <w:r w:rsidRPr="00337868">
        <w:t>Два объекта равны только тогда, когда это один и тот же объект.</w:t>
      </w:r>
    </w:p>
    <w:p w:rsidR="004C2BA8" w:rsidRPr="00337868" w:rsidRDefault="004C2BA8" w:rsidP="004C2BA8">
      <w:pPr>
        <w:pStyle w:val="aa"/>
      </w:pPr>
      <w:r w:rsidRPr="00337868">
        <w:t>В первом равенстве создаются два массива, это разные объекты, так что они неравны.</w:t>
      </w:r>
    </w:p>
    <w:p w:rsidR="004C2BA8" w:rsidRPr="00337868" w:rsidRDefault="004C2BA8" w:rsidP="004C2BA8">
      <w:pPr>
        <w:pStyle w:val="aa"/>
        <w:rPr>
          <w:b/>
          <w:bCs/>
        </w:rPr>
      </w:pPr>
      <w:r w:rsidRPr="00337868">
        <w:rPr>
          <w:b/>
          <w:bCs/>
        </w:rPr>
        <w:t>Ответ по второму равенству</w:t>
      </w:r>
    </w:p>
    <w:p w:rsidR="004C2BA8" w:rsidRPr="00337868" w:rsidRDefault="004C2BA8" w:rsidP="004C2BA8">
      <w:pPr>
        <w:pStyle w:val="aa"/>
        <w:numPr>
          <w:ilvl w:val="0"/>
          <w:numId w:val="114"/>
        </w:numPr>
      </w:pPr>
      <w:r w:rsidRPr="00337868">
        <w:t>Первым делом, обе части сравнения вычисляются. Справа находится ![]. Логическое НЕ '!'преобразует аргумент к логическому типу. Массив является объектом, так что это true. Значит, правая часть становится ![] = !true = false. Так что получили:</w:t>
      </w:r>
    </w:p>
    <w:p w:rsidR="004C2BA8" w:rsidRPr="00337868" w:rsidRDefault="004C2BA8" w:rsidP="004C2BA8">
      <w:pPr>
        <w:pStyle w:val="af1"/>
      </w:pPr>
      <w:r w:rsidRPr="00337868">
        <w:t>alert( [] == false );</w:t>
      </w:r>
    </w:p>
    <w:p w:rsidR="004C2BA8" w:rsidRPr="00337868" w:rsidRDefault="004C2BA8" w:rsidP="004C2BA8">
      <w:pPr>
        <w:pStyle w:val="aa"/>
        <w:numPr>
          <w:ilvl w:val="0"/>
          <w:numId w:val="114"/>
        </w:numPr>
      </w:pPr>
      <w:r w:rsidRPr="00337868">
        <w:lastRenderedPageBreak/>
        <w:t>Проверка равенства между объектом и примитивом вызывает численное преобразование объекта.</w:t>
      </w:r>
    </w:p>
    <w:p w:rsidR="004C2BA8" w:rsidRPr="00337868" w:rsidRDefault="004C2BA8" w:rsidP="004C2BA8">
      <w:pPr>
        <w:pStyle w:val="aa"/>
      </w:pPr>
      <w:r w:rsidRPr="00337868">
        <w:t>У массива нет valueOf, сработает </w:t>
      </w:r>
      <w:r w:rsidRPr="00337868">
        <w:rPr>
          <w:rStyle w:val="af0"/>
        </w:rPr>
        <w:t>toString</w:t>
      </w:r>
      <w:r w:rsidRPr="00337868">
        <w:t> и преобразует массив в список элементов, то есть – в пустую строку:</w:t>
      </w:r>
    </w:p>
    <w:p w:rsidR="004C2BA8" w:rsidRPr="00337868" w:rsidRDefault="004C2BA8" w:rsidP="004C2BA8">
      <w:pPr>
        <w:pStyle w:val="af1"/>
      </w:pPr>
      <w:r w:rsidRPr="00337868">
        <w:t>alert( '' == false );</w:t>
      </w:r>
    </w:p>
    <w:p w:rsidR="004C2BA8" w:rsidRPr="00337868" w:rsidRDefault="004C2BA8" w:rsidP="004C2BA8">
      <w:pPr>
        <w:pStyle w:val="aa"/>
        <w:numPr>
          <w:ilvl w:val="0"/>
          <w:numId w:val="114"/>
        </w:numPr>
      </w:pPr>
      <w:r w:rsidRPr="00337868">
        <w:t>Сравнение различных типов вызывает численное преобразование слева и справа:</w:t>
      </w:r>
    </w:p>
    <w:p w:rsidR="004C2BA8" w:rsidRPr="00337868" w:rsidRDefault="004C2BA8" w:rsidP="004C2BA8">
      <w:pPr>
        <w:pStyle w:val="af1"/>
      </w:pPr>
      <w:r w:rsidRPr="00337868">
        <w:t>alert( 0 == 0 );</w:t>
      </w:r>
    </w:p>
    <w:p w:rsidR="004C2BA8" w:rsidRPr="00337868" w:rsidRDefault="004C2BA8" w:rsidP="004C2BA8">
      <w:pPr>
        <w:pStyle w:val="aa"/>
      </w:pPr>
      <w:r w:rsidRPr="00337868">
        <w:t>Теперь результат очевиден.</w:t>
      </w:r>
    </w:p>
    <w:p w:rsidR="004C2BA8" w:rsidRDefault="004C2BA8" w:rsidP="004C2BA8">
      <w:pPr>
        <w:pStyle w:val="aa"/>
        <w:rPr>
          <w:lang w:val="en-US"/>
        </w:rPr>
      </w:pPr>
    </w:p>
    <w:p w:rsidR="004C2BA8" w:rsidRPr="002C7457" w:rsidRDefault="004C2BA8" w:rsidP="004C2BA8">
      <w:pPr>
        <w:pStyle w:val="aa"/>
        <w:rPr>
          <w:b/>
          <w:bCs/>
        </w:rPr>
      </w:pPr>
      <w:bookmarkStart w:id="81" w:name="вопросник-по-преобразованиям-для-объекто"/>
      <w:r w:rsidRPr="002D23D4">
        <w:rPr>
          <w:b/>
          <w:bCs/>
        </w:rPr>
        <w:t>Вопросник по преобразованиям, для объектов</w:t>
      </w:r>
      <w:bookmarkEnd w:id="81"/>
    </w:p>
    <w:p w:rsidR="004C2BA8" w:rsidRDefault="004C2BA8" w:rsidP="004C2BA8">
      <w:pPr>
        <w:pStyle w:val="af1"/>
        <w:rPr>
          <w:lang w:val="en-US"/>
        </w:rPr>
      </w:pPr>
      <w:r w:rsidRPr="00A219E1">
        <w:t>new Date(0) - 0 = 0 // (1)</w:t>
      </w:r>
    </w:p>
    <w:p w:rsidR="004C2BA8" w:rsidRDefault="004C2BA8" w:rsidP="004C2BA8">
      <w:pPr>
        <w:pStyle w:val="aa"/>
        <w:rPr>
          <w:lang w:val="en-US"/>
        </w:rPr>
      </w:pPr>
      <w:r w:rsidRPr="00A219E1">
        <w:t>new Date(0) – дата, созданная по миллисекундам и соответствующая 0 мс от 1 января 1970 года 00:00:00 UTC. Оператор минус - преобразует дату обратно в число миллисекунд, то есть в 0.</w:t>
      </w:r>
    </w:p>
    <w:p w:rsidR="004C2BA8" w:rsidRPr="00A219E1" w:rsidRDefault="004C2BA8" w:rsidP="004C2BA8">
      <w:pPr>
        <w:pStyle w:val="aa"/>
        <w:rPr>
          <w:lang w:val="en-US"/>
        </w:rPr>
      </w:pPr>
    </w:p>
    <w:p w:rsidR="004C2BA8" w:rsidRDefault="004C2BA8" w:rsidP="004C2BA8">
      <w:pPr>
        <w:pStyle w:val="af1"/>
        <w:rPr>
          <w:lang w:val="en-US"/>
        </w:rPr>
      </w:pPr>
      <w:r w:rsidRPr="00A219E1">
        <w:t>new Array(1)[0] + "" = "undefined" // (2)</w:t>
      </w:r>
    </w:p>
    <w:p w:rsidR="004C2BA8" w:rsidRPr="00A219E1" w:rsidRDefault="004C2BA8" w:rsidP="004C2BA8">
      <w:pPr>
        <w:pStyle w:val="aa"/>
      </w:pPr>
      <w:r w:rsidRPr="00A219E1">
        <w:t>new Array(num) при вызове с единственным аргументом-числом создаёт массив данной длины, без элементов. Поэтому его нулевой элемент равен undefined, при сложении со строкой получается строка "undefined".</w:t>
      </w:r>
    </w:p>
    <w:p w:rsidR="004C2BA8" w:rsidRPr="00A219E1" w:rsidRDefault="004C2BA8" w:rsidP="004C2BA8">
      <w:pPr>
        <w:rPr>
          <w:lang w:val="en-US"/>
        </w:rPr>
      </w:pPr>
    </w:p>
    <w:p w:rsidR="004C2BA8" w:rsidRDefault="004C2BA8" w:rsidP="004C2BA8">
      <w:pPr>
        <w:pStyle w:val="af1"/>
        <w:rPr>
          <w:lang w:val="en-US"/>
        </w:rPr>
      </w:pPr>
      <w:r w:rsidRPr="00A219E1">
        <w:t>({})[0] = undefined // (3)</w:t>
      </w:r>
    </w:p>
    <w:p w:rsidR="004C2BA8" w:rsidRPr="00A219E1" w:rsidRDefault="004C2BA8" w:rsidP="004C2BA8">
      <w:pPr>
        <w:pStyle w:val="aa"/>
      </w:pPr>
      <w:r w:rsidRPr="00A219E1">
        <w:t>Фигурные скобки – это создание пустого объекта, у него нет свойства '0'. Так что значением будет undefined. Обратите внимание на внешние, круглые скобки. Если их убрать и запустить {}[0] в отладочной консоли браузера – будет </w:t>
      </w:r>
      <w:r w:rsidR="00285608">
        <w:rPr>
          <w:lang w:val="en-US"/>
        </w:rPr>
        <w:t>[</w:t>
      </w:r>
      <w:r w:rsidRPr="00A219E1">
        <w:t>0</w:t>
      </w:r>
      <w:r w:rsidR="00285608">
        <w:rPr>
          <w:lang w:val="en-US"/>
        </w:rPr>
        <w:t>]</w:t>
      </w:r>
      <w:r w:rsidRPr="00A219E1">
        <w:t>, т.к. скобки {} будут восприняты как пустой блок кода, после которого идёт массив.</w:t>
      </w:r>
    </w:p>
    <w:p w:rsidR="004C2BA8" w:rsidRPr="00A219E1" w:rsidRDefault="004C2BA8" w:rsidP="004C2BA8">
      <w:pPr>
        <w:rPr>
          <w:lang w:val="en-US"/>
        </w:rPr>
      </w:pPr>
    </w:p>
    <w:p w:rsidR="004C2BA8" w:rsidRDefault="004C2BA8" w:rsidP="004C2BA8">
      <w:pPr>
        <w:pStyle w:val="af1"/>
        <w:rPr>
          <w:lang w:val="en-US"/>
        </w:rPr>
      </w:pPr>
      <w:r w:rsidRPr="00A219E1">
        <w:t>[1] + 1 = "11" // (4)</w:t>
      </w:r>
    </w:p>
    <w:p w:rsidR="004C2BA8" w:rsidRPr="00A219E1" w:rsidRDefault="004C2BA8" w:rsidP="004C2BA8">
      <w:pPr>
        <w:pStyle w:val="aa"/>
      </w:pPr>
      <w:r w:rsidRPr="00A219E1">
        <w:t>Массив преобразуется в строку "1". Оператор "+" при сложении со строкой приводит второй аргумент к строке – значит будет "1" + "1" = "11".</w:t>
      </w:r>
    </w:p>
    <w:p w:rsidR="004C2BA8" w:rsidRPr="00A219E1" w:rsidRDefault="004C2BA8" w:rsidP="004C2BA8">
      <w:pPr>
        <w:rPr>
          <w:lang w:val="en-US"/>
        </w:rPr>
      </w:pPr>
    </w:p>
    <w:p w:rsidR="004C2BA8" w:rsidRDefault="004C2BA8" w:rsidP="004C2BA8">
      <w:pPr>
        <w:pStyle w:val="af1"/>
        <w:rPr>
          <w:lang w:val="en-US"/>
        </w:rPr>
      </w:pPr>
      <w:r w:rsidRPr="00A219E1">
        <w:t>[1,2] + [3,4] = "1,23,4" // (5)</w:t>
      </w:r>
    </w:p>
    <w:p w:rsidR="004C2BA8" w:rsidRPr="00A219E1" w:rsidRDefault="004C2BA8" w:rsidP="004C2BA8">
      <w:pPr>
        <w:pStyle w:val="aa"/>
      </w:pPr>
      <w:r w:rsidRPr="00A219E1">
        <w:t>Массивы приводятся к строке и складываются.</w:t>
      </w:r>
    </w:p>
    <w:p w:rsidR="004C2BA8" w:rsidRPr="00A219E1" w:rsidRDefault="004C2BA8" w:rsidP="004C2BA8">
      <w:pPr>
        <w:rPr>
          <w:lang w:val="en-US"/>
        </w:rPr>
      </w:pPr>
    </w:p>
    <w:p w:rsidR="004C2BA8" w:rsidRDefault="004C2BA8" w:rsidP="004C2BA8">
      <w:pPr>
        <w:pStyle w:val="af1"/>
        <w:rPr>
          <w:lang w:val="en-US"/>
        </w:rPr>
      </w:pPr>
      <w:r w:rsidRPr="00A219E1">
        <w:t>[] + null + 1 = "null1" // (6)</w:t>
      </w:r>
    </w:p>
    <w:p w:rsidR="004C2BA8" w:rsidRPr="00FD262C" w:rsidRDefault="004C2BA8" w:rsidP="004C2BA8">
      <w:pPr>
        <w:pStyle w:val="aa"/>
        <w:rPr>
          <w:lang w:val="en-US"/>
        </w:rPr>
      </w:pPr>
      <w:r w:rsidRPr="00A219E1">
        <w:t>Массив преобразуется в пустую строку </w:t>
      </w:r>
      <w:r w:rsidRPr="00285608">
        <w:rPr>
          <w:rStyle w:val="af0"/>
        </w:rPr>
        <w:t>""</w:t>
      </w:r>
      <w:r w:rsidRPr="00A219E1">
        <w:t xml:space="preserve"> + null + 1, оператор "+" видит, что слева строка и преобразует null к строке, получается "null" + 1, и в итоге "null1".</w:t>
      </w:r>
      <w:r>
        <w:rPr>
          <w:lang w:val="en-US"/>
        </w:rPr>
        <w:t xml:space="preserve">    </w:t>
      </w:r>
      <w:r w:rsidRPr="00FD262C">
        <w:rPr>
          <w:lang w:val="en-US"/>
        </w:rPr>
        <w:t>[5] + null + 1</w:t>
      </w:r>
      <w:r>
        <w:rPr>
          <w:lang w:val="en-US"/>
        </w:rPr>
        <w:t xml:space="preserve"> // </w:t>
      </w:r>
      <w:r w:rsidRPr="00FD262C">
        <w:rPr>
          <w:lang w:val="en-US"/>
        </w:rPr>
        <w:t>"5null1"</w:t>
      </w:r>
    </w:p>
    <w:p w:rsidR="004C2BA8" w:rsidRPr="00A219E1" w:rsidRDefault="004C2BA8" w:rsidP="004C2BA8">
      <w:pPr>
        <w:rPr>
          <w:lang w:val="en-US"/>
        </w:rPr>
      </w:pPr>
    </w:p>
    <w:p w:rsidR="004C2BA8" w:rsidRDefault="004C2BA8" w:rsidP="004C2BA8">
      <w:pPr>
        <w:pStyle w:val="af1"/>
        <w:rPr>
          <w:lang w:val="en-US"/>
        </w:rPr>
      </w:pPr>
      <w:r w:rsidRPr="00A219E1">
        <w:t>[[0]][0][0] = 0 // (7)</w:t>
      </w:r>
    </w:p>
    <w:p w:rsidR="004C2BA8" w:rsidRPr="00A219E1" w:rsidRDefault="004C2BA8" w:rsidP="004C2BA8">
      <w:pPr>
        <w:pStyle w:val="aa"/>
      </w:pPr>
      <w:r w:rsidRPr="00A219E1">
        <w:t>[[0]] – это вложенный массив [0] внутри внешнего [ ]. Затем мы берём от него нулевой элемент, и потом еще раз.</w:t>
      </w:r>
    </w:p>
    <w:p w:rsidR="004C2BA8" w:rsidRPr="00A219E1" w:rsidRDefault="004C2BA8" w:rsidP="004C2BA8">
      <w:pPr>
        <w:pStyle w:val="aa"/>
      </w:pPr>
      <w:r w:rsidRPr="00A219E1">
        <w:t>Если это непонятно, то посмотрите на такой пример:</w:t>
      </w:r>
    </w:p>
    <w:p w:rsidR="004C2BA8" w:rsidRPr="00FD262C" w:rsidRDefault="004C2BA8" w:rsidP="004C2BA8">
      <w:pPr>
        <w:pStyle w:val="aa"/>
        <w:rPr>
          <w:lang w:val="en-US"/>
        </w:rPr>
      </w:pPr>
      <w:r w:rsidRPr="00A219E1">
        <w:t>alert( [1,[</w:t>
      </w:r>
      <w:r w:rsidRPr="00FD262C">
        <w:rPr>
          <w:color w:val="7030A0"/>
        </w:rPr>
        <w:t>0</w:t>
      </w:r>
      <w:r w:rsidRPr="00A219E1">
        <w:t>],2][</w:t>
      </w:r>
      <w:r w:rsidRPr="00FD262C">
        <w:rPr>
          <w:color w:val="7030A0"/>
        </w:rPr>
        <w:t>1</w:t>
      </w:r>
      <w:r w:rsidRPr="00A219E1">
        <w:t>] );</w:t>
      </w:r>
      <w:r>
        <w:rPr>
          <w:lang w:val="en-US"/>
        </w:rPr>
        <w:t xml:space="preserve"> </w:t>
      </w:r>
      <w:r>
        <w:rPr>
          <w:lang w:val="en-US"/>
        </w:rPr>
        <w:tab/>
        <w:t xml:space="preserve">      // 0</w:t>
      </w:r>
    </w:p>
    <w:p w:rsidR="004C2BA8" w:rsidRPr="00A219E1" w:rsidRDefault="004C2BA8" w:rsidP="004C2BA8">
      <w:pPr>
        <w:pStyle w:val="aa"/>
      </w:pPr>
      <w:r w:rsidRPr="00A219E1">
        <w:t>Квадратные скобки после массива/объекта обозначают не другой массив, а взятие элемента.</w:t>
      </w:r>
    </w:p>
    <w:p w:rsidR="004C2BA8" w:rsidRPr="00A219E1" w:rsidRDefault="004C2BA8" w:rsidP="004C2BA8">
      <w:pPr>
        <w:rPr>
          <w:lang w:val="en-US"/>
        </w:rPr>
      </w:pPr>
    </w:p>
    <w:p w:rsidR="004C2BA8" w:rsidRPr="00A219E1" w:rsidRDefault="004C2BA8" w:rsidP="004C2BA8">
      <w:pPr>
        <w:pStyle w:val="af1"/>
      </w:pPr>
      <w:r w:rsidRPr="00A219E1">
        <w:t>({} + {}) = "[object Object][object Object]" // (8)</w:t>
      </w:r>
    </w:p>
    <w:p w:rsidR="004C2BA8" w:rsidRPr="00A219E1" w:rsidRDefault="004C2BA8" w:rsidP="004C2BA8">
      <w:pPr>
        <w:pStyle w:val="aa"/>
      </w:pPr>
      <w:r w:rsidRPr="00A219E1">
        <w:t>Каждый объект преобразуется к примитиву. У встроенных объектов Object нет подходящего valueOf, поэтому используется toString, так что складываются в итоге строковые представления объектов.</w:t>
      </w:r>
    </w:p>
    <w:p w:rsidR="004C2BA8" w:rsidRPr="002D23D4" w:rsidRDefault="004C2BA8" w:rsidP="004C2BA8">
      <w:pPr>
        <w:pStyle w:val="aa"/>
        <w:rPr>
          <w:lang w:val="en-US"/>
        </w:rPr>
      </w:pPr>
    </w:p>
    <w:p w:rsidR="004C2BA8" w:rsidRPr="002C7457" w:rsidRDefault="004C2BA8" w:rsidP="004C2BA8">
      <w:pPr>
        <w:pStyle w:val="aa"/>
        <w:rPr>
          <w:b/>
          <w:bCs/>
        </w:rPr>
      </w:pPr>
      <w:bookmarkStart w:id="82" w:name="сумма-произвольного-количества-скобок"/>
      <w:r w:rsidRPr="002D23D4">
        <w:rPr>
          <w:b/>
          <w:bCs/>
        </w:rPr>
        <w:t>Сумма произвольного количества скобок</w:t>
      </w:r>
      <w:bookmarkEnd w:id="82"/>
    </w:p>
    <w:p w:rsidR="004C2BA8" w:rsidRPr="002C7457" w:rsidRDefault="004C2BA8" w:rsidP="004C2BA8">
      <w:pPr>
        <w:pStyle w:val="aa"/>
      </w:pPr>
      <w:r w:rsidRPr="002C7457">
        <w:t>Напишите функцию sum, которая будет работать так:</w:t>
      </w:r>
    </w:p>
    <w:p w:rsidR="004C2BA8" w:rsidRPr="002C7457" w:rsidRDefault="004C2BA8" w:rsidP="004C2BA8">
      <w:pPr>
        <w:pStyle w:val="af1"/>
      </w:pPr>
      <w:r w:rsidRPr="002C7457">
        <w:t>sum(1)(2) == 3; // 1 + 2</w:t>
      </w:r>
    </w:p>
    <w:p w:rsidR="004C2BA8" w:rsidRPr="002C7457" w:rsidRDefault="004C2BA8" w:rsidP="004C2BA8">
      <w:pPr>
        <w:pStyle w:val="af1"/>
      </w:pPr>
      <w:r w:rsidRPr="002C7457">
        <w:t>sum(1)(2)(3) == 6; // 1 + 2 + 3</w:t>
      </w:r>
    </w:p>
    <w:p w:rsidR="004C2BA8" w:rsidRPr="002C7457" w:rsidRDefault="004C2BA8" w:rsidP="004C2BA8">
      <w:pPr>
        <w:pStyle w:val="af1"/>
      </w:pPr>
      <w:r w:rsidRPr="002C7457">
        <w:t>sum(5)(-1)(2) == 6</w:t>
      </w:r>
    </w:p>
    <w:p w:rsidR="004C2BA8" w:rsidRPr="002C7457" w:rsidRDefault="004C2BA8" w:rsidP="004C2BA8">
      <w:pPr>
        <w:pStyle w:val="af1"/>
      </w:pPr>
      <w:r w:rsidRPr="002C7457">
        <w:t>sum(6)(-1)(-2)(-3) == 0</w:t>
      </w:r>
    </w:p>
    <w:p w:rsidR="004C2BA8" w:rsidRPr="002C7457" w:rsidRDefault="004C2BA8" w:rsidP="004C2BA8">
      <w:pPr>
        <w:pStyle w:val="af1"/>
      </w:pPr>
      <w:r w:rsidRPr="002C7457">
        <w:t>sum(0)(1)(2)(3)(4)(5) == 15</w:t>
      </w:r>
    </w:p>
    <w:p w:rsidR="004C2BA8" w:rsidRPr="002C7457" w:rsidRDefault="004C2BA8" w:rsidP="004C2BA8">
      <w:pPr>
        <w:pStyle w:val="aa"/>
      </w:pPr>
      <w:r w:rsidRPr="002C7457">
        <w:t>Количество скобок может быть любым.</w:t>
      </w:r>
    </w:p>
    <w:p w:rsidR="004C2BA8" w:rsidRPr="002C7457" w:rsidRDefault="004C2BA8" w:rsidP="004C2BA8">
      <w:pPr>
        <w:pStyle w:val="aa"/>
      </w:pPr>
      <w:r w:rsidRPr="002C7457">
        <w:t>Пример такой функции для двух аргументов – есть в решении задачи </w:t>
      </w:r>
      <w:hyperlink r:id="rId98" w:history="1">
        <w:r w:rsidRPr="002C7457">
          <w:rPr>
            <w:rStyle w:val="a9"/>
          </w:rPr>
          <w:t>Сумма через замыкание</w:t>
        </w:r>
      </w:hyperlink>
      <w:r w:rsidRPr="002C7457">
        <w:t>.</w:t>
      </w:r>
    </w:p>
    <w:p w:rsidR="004C2BA8" w:rsidRDefault="004C2BA8" w:rsidP="004C2BA8">
      <w:pPr>
        <w:pStyle w:val="aa"/>
      </w:pPr>
    </w:p>
    <w:p w:rsidR="004C2BA8" w:rsidRPr="00FD262C" w:rsidRDefault="004C2BA8" w:rsidP="004C2BA8">
      <w:pPr>
        <w:pStyle w:val="aa"/>
        <w:rPr>
          <w:b/>
          <w:bCs/>
        </w:rPr>
      </w:pPr>
      <w:r w:rsidRPr="00FD262C">
        <w:rPr>
          <w:b/>
          <w:bCs/>
        </w:rPr>
        <w:t>Подсказка</w:t>
      </w:r>
    </w:p>
    <w:p w:rsidR="004C2BA8" w:rsidRPr="00FD262C" w:rsidRDefault="004C2BA8" w:rsidP="004C2BA8">
      <w:pPr>
        <w:pStyle w:val="aa"/>
      </w:pPr>
      <w:r w:rsidRPr="00FD262C">
        <w:t>Чтобы sum(1), а также sum(1)(2) можно было вызвать новыми скобками – результатом sum</w:t>
      </w:r>
      <w:r>
        <w:rPr>
          <w:lang w:val="en-US"/>
        </w:rPr>
        <w:t xml:space="preserve"> </w:t>
      </w:r>
      <w:r w:rsidRPr="00FD262C">
        <w:t>должна быть функция.</w:t>
      </w:r>
    </w:p>
    <w:p w:rsidR="004C2BA8" w:rsidRDefault="004C2BA8" w:rsidP="004C2BA8">
      <w:pPr>
        <w:pStyle w:val="aa"/>
        <w:rPr>
          <w:lang w:val="en-US"/>
        </w:rPr>
      </w:pPr>
      <w:r w:rsidRPr="00FD262C">
        <w:t>Но эта функция также должна уметь превращаться в число. Для этого нужно дать ей соответствующий valueOf. А если мы хотим, чтобы и в строковом контексте она вела себя так же – то toString.</w:t>
      </w:r>
    </w:p>
    <w:p w:rsidR="004C2BA8" w:rsidRPr="00883DD0" w:rsidRDefault="004C2BA8" w:rsidP="004C2BA8">
      <w:pPr>
        <w:pStyle w:val="aa"/>
        <w:rPr>
          <w:lang w:val="en-US"/>
        </w:rPr>
      </w:pPr>
    </w:p>
    <w:p w:rsidR="004C2BA8" w:rsidRPr="00FD262C" w:rsidRDefault="004C2BA8" w:rsidP="004C2BA8">
      <w:pPr>
        <w:pStyle w:val="aa"/>
        <w:rPr>
          <w:b/>
          <w:bCs/>
        </w:rPr>
      </w:pPr>
      <w:r w:rsidRPr="00FD262C">
        <w:rPr>
          <w:b/>
          <w:bCs/>
        </w:rPr>
        <w:t>Решение</w:t>
      </w:r>
    </w:p>
    <w:p w:rsidR="004C2BA8" w:rsidRPr="00FD262C" w:rsidRDefault="004C2BA8" w:rsidP="004C2BA8">
      <w:pPr>
        <w:pStyle w:val="aa"/>
      </w:pPr>
      <w:r w:rsidRPr="00FD262C">
        <w:t>Функция, которая возвращается sum, должна накапливать значение при каждом вызове.</w:t>
      </w:r>
    </w:p>
    <w:p w:rsidR="004C2BA8" w:rsidRPr="00FD262C" w:rsidRDefault="004C2BA8" w:rsidP="004C2BA8">
      <w:pPr>
        <w:pStyle w:val="aa"/>
      </w:pPr>
      <w:r w:rsidRPr="00FD262C">
        <w:t>Удобнее всего хранить его в замыкании, в переменной currentSum. Каждый вызов прибавляет к ней очередное значение:</w:t>
      </w:r>
    </w:p>
    <w:p w:rsidR="004C2BA8" w:rsidRPr="00FD262C" w:rsidRDefault="004C2BA8" w:rsidP="004C2BA8">
      <w:pPr>
        <w:pStyle w:val="af1"/>
      </w:pPr>
      <w:r w:rsidRPr="00FD262C">
        <w:t xml:space="preserve">function </w:t>
      </w:r>
      <w:r w:rsidRPr="00883DD0">
        <w:t>sum</w:t>
      </w:r>
      <w:r w:rsidRPr="00FD262C">
        <w:t>(</w:t>
      </w:r>
      <w:r w:rsidRPr="00883DD0">
        <w:rPr>
          <w:color w:val="00B0F0"/>
        </w:rPr>
        <w:t>a</w:t>
      </w:r>
      <w:r w:rsidRPr="00FD262C">
        <w:t>) {</w:t>
      </w:r>
    </w:p>
    <w:p w:rsidR="004C2BA8" w:rsidRPr="00FD262C" w:rsidRDefault="004C2BA8" w:rsidP="004C2BA8">
      <w:pPr>
        <w:pStyle w:val="af1"/>
      </w:pPr>
    </w:p>
    <w:p w:rsidR="004C2BA8" w:rsidRPr="00FD262C" w:rsidRDefault="004C2BA8" w:rsidP="004C2BA8">
      <w:pPr>
        <w:pStyle w:val="af1"/>
      </w:pPr>
      <w:r w:rsidRPr="00FD262C">
        <w:t xml:space="preserve">  var </w:t>
      </w:r>
      <w:r w:rsidRPr="00883DD0">
        <w:rPr>
          <w:color w:val="7030A0"/>
        </w:rPr>
        <w:t xml:space="preserve">currentSum </w:t>
      </w:r>
      <w:r w:rsidRPr="00FD262C">
        <w:t xml:space="preserve">= </w:t>
      </w:r>
      <w:r w:rsidRPr="00883DD0">
        <w:rPr>
          <w:color w:val="00B0F0"/>
        </w:rPr>
        <w:t>a</w:t>
      </w:r>
      <w:r w:rsidRPr="00FD262C">
        <w:t>;</w:t>
      </w:r>
    </w:p>
    <w:p w:rsidR="004C2BA8" w:rsidRPr="00FD262C" w:rsidRDefault="004C2BA8" w:rsidP="004C2BA8">
      <w:pPr>
        <w:pStyle w:val="af1"/>
      </w:pPr>
    </w:p>
    <w:p w:rsidR="004C2BA8" w:rsidRPr="00FD262C" w:rsidRDefault="004C2BA8" w:rsidP="004C2BA8">
      <w:pPr>
        <w:pStyle w:val="af1"/>
      </w:pPr>
      <w:r w:rsidRPr="00FD262C">
        <w:t xml:space="preserve">  function </w:t>
      </w:r>
      <w:r w:rsidRPr="00883DD0">
        <w:rPr>
          <w:rStyle w:val="af0"/>
        </w:rPr>
        <w:t>f</w:t>
      </w:r>
      <w:r w:rsidRPr="00FD262C">
        <w:t>(</w:t>
      </w:r>
      <w:r w:rsidRPr="00883DD0">
        <w:rPr>
          <w:color w:val="E36C0A" w:themeColor="accent6" w:themeShade="BF"/>
        </w:rPr>
        <w:t>b</w:t>
      </w:r>
      <w:r w:rsidRPr="00FD262C">
        <w:t>) {</w:t>
      </w:r>
    </w:p>
    <w:p w:rsidR="004C2BA8" w:rsidRPr="00FD262C" w:rsidRDefault="004C2BA8" w:rsidP="004C2BA8">
      <w:pPr>
        <w:pStyle w:val="af1"/>
      </w:pPr>
      <w:r w:rsidRPr="00FD262C">
        <w:t xml:space="preserve">    </w:t>
      </w:r>
      <w:r w:rsidRPr="00883DD0">
        <w:rPr>
          <w:color w:val="7030A0"/>
        </w:rPr>
        <w:t xml:space="preserve">currentSum </w:t>
      </w:r>
      <w:r w:rsidRPr="00FD262C">
        <w:t xml:space="preserve">+= </w:t>
      </w:r>
      <w:r w:rsidRPr="00883DD0">
        <w:rPr>
          <w:color w:val="E36C0A" w:themeColor="accent6" w:themeShade="BF"/>
        </w:rPr>
        <w:t>b</w:t>
      </w:r>
      <w:r w:rsidRPr="00FD262C">
        <w:t>;</w:t>
      </w:r>
    </w:p>
    <w:p w:rsidR="004C2BA8" w:rsidRPr="00FD262C" w:rsidRDefault="004C2BA8" w:rsidP="004C2BA8">
      <w:pPr>
        <w:pStyle w:val="af1"/>
      </w:pPr>
      <w:r w:rsidRPr="00FD262C">
        <w:t xml:space="preserve">    return </w:t>
      </w:r>
      <w:r w:rsidRPr="00883DD0">
        <w:rPr>
          <w:rStyle w:val="af0"/>
        </w:rPr>
        <w:t>f</w:t>
      </w:r>
      <w:r w:rsidRPr="00FD262C">
        <w:t>;</w:t>
      </w:r>
    </w:p>
    <w:p w:rsidR="004C2BA8" w:rsidRPr="00FD262C" w:rsidRDefault="004C2BA8" w:rsidP="004C2BA8">
      <w:pPr>
        <w:pStyle w:val="af1"/>
      </w:pPr>
      <w:r w:rsidRPr="00FD262C">
        <w:t xml:space="preserve">  }</w:t>
      </w:r>
    </w:p>
    <w:p w:rsidR="004C2BA8" w:rsidRPr="00FD262C" w:rsidRDefault="004C2BA8" w:rsidP="004C2BA8">
      <w:pPr>
        <w:pStyle w:val="af1"/>
      </w:pPr>
    </w:p>
    <w:p w:rsidR="004C2BA8" w:rsidRPr="00FD262C" w:rsidRDefault="004C2BA8" w:rsidP="004C2BA8">
      <w:pPr>
        <w:pStyle w:val="af1"/>
      </w:pPr>
      <w:r w:rsidRPr="00FD262C">
        <w:t xml:space="preserve">  </w:t>
      </w:r>
      <w:r w:rsidRPr="00285608">
        <w:rPr>
          <w:rStyle w:val="af0"/>
        </w:rPr>
        <w:t>f</w:t>
      </w:r>
      <w:r w:rsidRPr="00FD262C">
        <w:t>.toString = function() {</w:t>
      </w:r>
    </w:p>
    <w:p w:rsidR="004C2BA8" w:rsidRPr="00FD262C" w:rsidRDefault="004C2BA8" w:rsidP="004C2BA8">
      <w:pPr>
        <w:pStyle w:val="af1"/>
      </w:pPr>
      <w:r w:rsidRPr="00FD262C">
        <w:t xml:space="preserve">    return </w:t>
      </w:r>
      <w:r w:rsidRPr="00883DD0">
        <w:rPr>
          <w:color w:val="7030A0"/>
        </w:rPr>
        <w:t>currentSum</w:t>
      </w:r>
      <w:r w:rsidRPr="00FD262C">
        <w:t>;</w:t>
      </w:r>
    </w:p>
    <w:p w:rsidR="004C2BA8" w:rsidRPr="00FD262C" w:rsidRDefault="004C2BA8" w:rsidP="004C2BA8">
      <w:pPr>
        <w:pStyle w:val="af1"/>
      </w:pPr>
      <w:r w:rsidRPr="00FD262C">
        <w:t xml:space="preserve">  };</w:t>
      </w:r>
    </w:p>
    <w:p w:rsidR="004C2BA8" w:rsidRPr="00FD262C" w:rsidRDefault="004C2BA8" w:rsidP="004C2BA8">
      <w:pPr>
        <w:pStyle w:val="af1"/>
      </w:pPr>
    </w:p>
    <w:p w:rsidR="004C2BA8" w:rsidRPr="00FD262C" w:rsidRDefault="004C2BA8" w:rsidP="004C2BA8">
      <w:pPr>
        <w:pStyle w:val="af1"/>
      </w:pPr>
      <w:r w:rsidRPr="00FD262C">
        <w:t xml:space="preserve">  return </w:t>
      </w:r>
      <w:r w:rsidRPr="00883DD0">
        <w:rPr>
          <w:rStyle w:val="af0"/>
        </w:rPr>
        <w:t>f</w:t>
      </w:r>
      <w:r w:rsidRPr="00FD262C">
        <w:t>;</w:t>
      </w:r>
    </w:p>
    <w:p w:rsidR="004C2BA8" w:rsidRPr="00FD262C" w:rsidRDefault="004C2BA8" w:rsidP="004C2BA8">
      <w:pPr>
        <w:pStyle w:val="af1"/>
      </w:pPr>
      <w:r w:rsidRPr="00FD262C">
        <w:lastRenderedPageBreak/>
        <w:t>}</w:t>
      </w:r>
    </w:p>
    <w:p w:rsidR="004C2BA8" w:rsidRDefault="004C2BA8" w:rsidP="004C2BA8">
      <w:pPr>
        <w:pStyle w:val="aa"/>
        <w:rPr>
          <w:lang w:val="en-US"/>
        </w:rPr>
      </w:pPr>
    </w:p>
    <w:p w:rsidR="004C2BA8" w:rsidRPr="00FD262C" w:rsidRDefault="004C2BA8" w:rsidP="004C2BA8">
      <w:pPr>
        <w:pStyle w:val="aa"/>
      </w:pPr>
      <w:r w:rsidRPr="00FD262C">
        <w:t>При внимательном взгляде на решение легко заметить, что функция sum срабатывает только один раз. Она возвращает функцию f.</w:t>
      </w:r>
    </w:p>
    <w:p w:rsidR="004C2BA8" w:rsidRPr="00FD262C" w:rsidRDefault="004C2BA8" w:rsidP="004C2BA8">
      <w:pPr>
        <w:pStyle w:val="aa"/>
      </w:pPr>
      <w:r w:rsidRPr="00FD262C">
        <w:t>Затем, при каждом запуске функция f добавляет параметр к сумме currentSum, хранящейся в замыкании, и возвращает сама себя.</w:t>
      </w:r>
    </w:p>
    <w:p w:rsidR="004C2BA8" w:rsidRPr="00FD262C" w:rsidRDefault="004C2BA8" w:rsidP="004C2BA8">
      <w:pPr>
        <w:pStyle w:val="aa"/>
      </w:pPr>
      <w:r w:rsidRPr="00FD262C">
        <w:rPr>
          <w:b/>
          <w:bCs/>
        </w:rPr>
        <w:t>В последней строчке f нет рекурсивного вызова.</w:t>
      </w:r>
    </w:p>
    <w:p w:rsidR="004C2BA8" w:rsidRPr="00FD262C" w:rsidRDefault="004C2BA8" w:rsidP="004C2BA8">
      <w:pPr>
        <w:pStyle w:val="aa"/>
      </w:pPr>
      <w:r w:rsidRPr="00FD262C">
        <w:t>Вот так была бы рекурсия:</w:t>
      </w:r>
    </w:p>
    <w:p w:rsidR="004C2BA8" w:rsidRPr="00FD262C" w:rsidRDefault="004C2BA8" w:rsidP="004C2BA8">
      <w:pPr>
        <w:pStyle w:val="af1"/>
      </w:pPr>
      <w:r w:rsidRPr="00FD262C">
        <w:t>function f(b) {</w:t>
      </w:r>
    </w:p>
    <w:p w:rsidR="004C2BA8" w:rsidRPr="00FD262C" w:rsidRDefault="004C2BA8" w:rsidP="004C2BA8">
      <w:pPr>
        <w:pStyle w:val="af1"/>
      </w:pPr>
      <w:r w:rsidRPr="00FD262C">
        <w:t xml:space="preserve">  currentSum += b;</w:t>
      </w:r>
    </w:p>
    <w:p w:rsidR="004C2BA8" w:rsidRPr="00FD262C" w:rsidRDefault="004C2BA8" w:rsidP="004C2BA8">
      <w:pPr>
        <w:pStyle w:val="af1"/>
      </w:pPr>
      <w:r w:rsidRPr="00FD262C">
        <w:t xml:space="preserve">  return f(); // &lt;-- подвызов</w:t>
      </w:r>
    </w:p>
    <w:p w:rsidR="004C2BA8" w:rsidRPr="00FD262C" w:rsidRDefault="004C2BA8" w:rsidP="004C2BA8">
      <w:pPr>
        <w:pStyle w:val="af1"/>
      </w:pPr>
      <w:r w:rsidRPr="00FD262C">
        <w:t>}</w:t>
      </w:r>
    </w:p>
    <w:p w:rsidR="00285608" w:rsidRDefault="00285608" w:rsidP="004C2BA8">
      <w:pPr>
        <w:pStyle w:val="aa"/>
        <w:rPr>
          <w:lang w:val="en-US"/>
        </w:rPr>
      </w:pPr>
    </w:p>
    <w:p w:rsidR="004C2BA8" w:rsidRPr="00FD262C" w:rsidRDefault="004C2BA8" w:rsidP="004C2BA8">
      <w:pPr>
        <w:pStyle w:val="aa"/>
      </w:pPr>
      <w:r w:rsidRPr="00FD262C">
        <w:t>А в нашем случае, мы просто возвращаем саму функцию, ничего не вызывая.</w:t>
      </w:r>
    </w:p>
    <w:p w:rsidR="004C2BA8" w:rsidRPr="00FD262C" w:rsidRDefault="004C2BA8" w:rsidP="004C2BA8">
      <w:pPr>
        <w:pStyle w:val="af1"/>
      </w:pPr>
      <w:r w:rsidRPr="00FD262C">
        <w:t>function f(b) {</w:t>
      </w:r>
    </w:p>
    <w:p w:rsidR="004C2BA8" w:rsidRPr="00FD262C" w:rsidRDefault="004C2BA8" w:rsidP="004C2BA8">
      <w:pPr>
        <w:pStyle w:val="af1"/>
      </w:pPr>
      <w:r w:rsidRPr="00FD262C">
        <w:t xml:space="preserve">  currentSum += b;</w:t>
      </w:r>
    </w:p>
    <w:p w:rsidR="004C2BA8" w:rsidRPr="00FD262C" w:rsidRDefault="004C2BA8" w:rsidP="004C2BA8">
      <w:pPr>
        <w:pStyle w:val="af1"/>
      </w:pPr>
      <w:r w:rsidRPr="00FD262C">
        <w:t xml:space="preserve">  return f; // &lt;-- не вызывает сама себя, а возвращает ссылку на себя</w:t>
      </w:r>
    </w:p>
    <w:p w:rsidR="004C2BA8" w:rsidRPr="00FD262C" w:rsidRDefault="004C2BA8" w:rsidP="004C2BA8">
      <w:pPr>
        <w:pStyle w:val="af1"/>
      </w:pPr>
      <w:r w:rsidRPr="00FD262C">
        <w:t>}</w:t>
      </w:r>
    </w:p>
    <w:p w:rsidR="004C2BA8" w:rsidRDefault="004C2BA8" w:rsidP="004C2BA8">
      <w:pPr>
        <w:pStyle w:val="aa"/>
        <w:rPr>
          <w:lang w:val="en-US"/>
        </w:rPr>
      </w:pPr>
      <w:r w:rsidRPr="00FD262C">
        <w:t>Эта f используется при следующем вызове, опять возвратит себя, и так сколько нужно раз. Затем, при использовании в строчном или численном контексте – сработает toString, который вернет текущую сумму currentSum.</w:t>
      </w:r>
    </w:p>
    <w:p w:rsidR="00712535" w:rsidRDefault="00712535" w:rsidP="004C2BA8">
      <w:pPr>
        <w:pStyle w:val="aa"/>
        <w:rPr>
          <w:lang w:val="en-US"/>
        </w:rPr>
      </w:pPr>
    </w:p>
    <w:p w:rsidR="00712535" w:rsidRPr="00712535" w:rsidRDefault="00712535" w:rsidP="00712535">
      <w:pPr>
        <w:pStyle w:val="4"/>
        <w:rPr>
          <w:noProof/>
        </w:rPr>
      </w:pPr>
      <w:r w:rsidRPr="00712535">
        <w:rPr>
          <w:noProof/>
        </w:rPr>
        <w:t>Создание объектов через "new"</w:t>
      </w:r>
    </w:p>
    <w:p w:rsidR="00712535" w:rsidRPr="00712535" w:rsidRDefault="00712535" w:rsidP="00712535">
      <w:pPr>
        <w:pStyle w:val="aa"/>
      </w:pPr>
      <w:r w:rsidRPr="00712535">
        <w:t>Обычный синтаксис {...} позволяет создать один объект. Но зачастую нужно создать много однотипных объектов.</w:t>
      </w:r>
    </w:p>
    <w:p w:rsidR="00712535" w:rsidRDefault="00712535" w:rsidP="00712535">
      <w:pPr>
        <w:pStyle w:val="aa"/>
        <w:rPr>
          <w:lang w:val="en-US"/>
        </w:rPr>
      </w:pPr>
      <w:r w:rsidRPr="00712535">
        <w:t>Для этого используют «функции-конструкторы», запуская их при помощи специального оператора new.</w:t>
      </w:r>
    </w:p>
    <w:p w:rsidR="003F2B04" w:rsidRPr="003F2B04" w:rsidRDefault="003F2B04" w:rsidP="00712535">
      <w:pPr>
        <w:pStyle w:val="aa"/>
        <w:rPr>
          <w:lang w:val="en-US"/>
        </w:rPr>
      </w:pPr>
    </w:p>
    <w:p w:rsidR="00712535" w:rsidRPr="00712535" w:rsidRDefault="00712535" w:rsidP="003F2B04">
      <w:pPr>
        <w:pStyle w:val="5"/>
        <w:rPr>
          <w:rFonts w:asciiTheme="minorHAnsi" w:hAnsiTheme="minorHAnsi"/>
          <w:noProof/>
        </w:rPr>
      </w:pPr>
      <w:bookmarkStart w:id="83" w:name="конструктор"/>
      <w:r w:rsidRPr="003F2B04">
        <w:t>Конструктор</w:t>
      </w:r>
      <w:bookmarkEnd w:id="83"/>
    </w:p>
    <w:p w:rsidR="00712535" w:rsidRPr="00712535" w:rsidRDefault="00712535" w:rsidP="00712535">
      <w:pPr>
        <w:pStyle w:val="aa"/>
      </w:pPr>
      <w:r w:rsidRPr="00712535">
        <w:t>Конструктором становится любая функция, вызванная через new.</w:t>
      </w:r>
    </w:p>
    <w:p w:rsidR="00712535" w:rsidRPr="00712535" w:rsidRDefault="00712535" w:rsidP="00712535">
      <w:pPr>
        <w:pStyle w:val="aa"/>
      </w:pPr>
      <w:r w:rsidRPr="00712535">
        <w:t>Например:</w:t>
      </w:r>
    </w:p>
    <w:p w:rsidR="00712535" w:rsidRPr="00712535" w:rsidRDefault="00712535" w:rsidP="003F2B04">
      <w:pPr>
        <w:pStyle w:val="af1"/>
      </w:pPr>
      <w:r w:rsidRPr="00712535">
        <w:t xml:space="preserve">function </w:t>
      </w:r>
      <w:r w:rsidRPr="003F2B04">
        <w:rPr>
          <w:b/>
          <w:color w:val="984806" w:themeColor="accent6" w:themeShade="80"/>
          <w:u w:val="single"/>
        </w:rPr>
        <w:t>A</w:t>
      </w:r>
      <w:r w:rsidRPr="003F2B04">
        <w:rPr>
          <w:color w:val="984806" w:themeColor="accent6" w:themeShade="80"/>
        </w:rPr>
        <w:t>nimal</w:t>
      </w:r>
      <w:r w:rsidRPr="00712535">
        <w:t>(</w:t>
      </w:r>
      <w:r w:rsidRPr="00CA1952">
        <w:rPr>
          <w:color w:val="0070C0"/>
        </w:rPr>
        <w:t>name</w:t>
      </w:r>
      <w:r w:rsidRPr="00712535">
        <w:t>) {</w:t>
      </w:r>
    </w:p>
    <w:p w:rsidR="00712535" w:rsidRPr="00712535" w:rsidRDefault="00712535" w:rsidP="003F2B04">
      <w:pPr>
        <w:pStyle w:val="af1"/>
      </w:pPr>
      <w:r w:rsidRPr="00712535">
        <w:t xml:space="preserve">  </w:t>
      </w:r>
      <w:r w:rsidRPr="00CA1952">
        <w:rPr>
          <w:color w:val="00B050"/>
        </w:rPr>
        <w:t>this</w:t>
      </w:r>
      <w:r w:rsidRPr="00712535">
        <w:t>.</w:t>
      </w:r>
      <w:r w:rsidRPr="00CA1952">
        <w:rPr>
          <w:color w:val="0070C0"/>
        </w:rPr>
        <w:t xml:space="preserve">name </w:t>
      </w:r>
      <w:r w:rsidRPr="00712535">
        <w:t xml:space="preserve">= </w:t>
      </w:r>
      <w:r w:rsidRPr="00CA1952">
        <w:rPr>
          <w:color w:val="0070C0"/>
        </w:rPr>
        <w:t>name</w:t>
      </w:r>
      <w:r w:rsidRPr="00712535">
        <w:t>;</w:t>
      </w:r>
    </w:p>
    <w:p w:rsidR="00712535" w:rsidRPr="00712535" w:rsidRDefault="00712535" w:rsidP="003F2B04">
      <w:pPr>
        <w:pStyle w:val="af1"/>
      </w:pPr>
      <w:r w:rsidRPr="00712535">
        <w:t xml:space="preserve">  </w:t>
      </w:r>
      <w:r w:rsidRPr="00CA1952">
        <w:rPr>
          <w:color w:val="00B050"/>
        </w:rPr>
        <w:t>this</w:t>
      </w:r>
      <w:r w:rsidRPr="00712535">
        <w:t>.</w:t>
      </w:r>
      <w:r w:rsidRPr="00CA1952">
        <w:rPr>
          <w:color w:val="D99594" w:themeColor="accent2" w:themeTint="99"/>
        </w:rPr>
        <w:t xml:space="preserve">canWalk </w:t>
      </w:r>
      <w:r w:rsidRPr="00712535">
        <w:t>= true;</w:t>
      </w:r>
    </w:p>
    <w:p w:rsidR="00712535" w:rsidRPr="00712535" w:rsidRDefault="00712535" w:rsidP="003F2B04">
      <w:pPr>
        <w:pStyle w:val="af1"/>
      </w:pPr>
      <w:r w:rsidRPr="00712535">
        <w:t>}</w:t>
      </w:r>
    </w:p>
    <w:p w:rsidR="00712535" w:rsidRPr="00712535" w:rsidRDefault="00712535" w:rsidP="003F2B04">
      <w:pPr>
        <w:pStyle w:val="af1"/>
      </w:pPr>
    </w:p>
    <w:p w:rsidR="00712535" w:rsidRPr="00712535" w:rsidRDefault="00712535" w:rsidP="003F2B04">
      <w:pPr>
        <w:pStyle w:val="af1"/>
      </w:pPr>
      <w:r w:rsidRPr="00712535">
        <w:t xml:space="preserve">var </w:t>
      </w:r>
      <w:r w:rsidRPr="008403DF">
        <w:rPr>
          <w:color w:val="7030A0"/>
        </w:rPr>
        <w:t xml:space="preserve">animal </w:t>
      </w:r>
      <w:r w:rsidRPr="00712535">
        <w:t xml:space="preserve">= </w:t>
      </w:r>
      <w:r w:rsidRPr="003F2B04">
        <w:rPr>
          <w:rStyle w:val="af0"/>
        </w:rPr>
        <w:t>new</w:t>
      </w:r>
      <w:r w:rsidRPr="00712535">
        <w:t xml:space="preserve"> </w:t>
      </w:r>
      <w:r w:rsidRPr="003F2B04">
        <w:rPr>
          <w:color w:val="984806" w:themeColor="accent6" w:themeShade="80"/>
        </w:rPr>
        <w:t>Animal</w:t>
      </w:r>
      <w:r w:rsidRPr="00712535">
        <w:t>("ёжик");</w:t>
      </w:r>
    </w:p>
    <w:p w:rsidR="003F2B04" w:rsidRDefault="003F2B04" w:rsidP="00712535">
      <w:pPr>
        <w:pStyle w:val="aa"/>
        <w:rPr>
          <w:lang w:val="en-US"/>
        </w:rPr>
      </w:pPr>
    </w:p>
    <w:p w:rsidR="00712535" w:rsidRPr="00712535" w:rsidRDefault="00712535" w:rsidP="00712535">
      <w:pPr>
        <w:pStyle w:val="aa"/>
      </w:pPr>
      <w:r w:rsidRPr="00712535">
        <w:t>Заметим, что, технически, любая функция может быть использована как конструктор. То есть, любую функцию можно вызвать при помощи new. Как-то особым образом указывать, что она – конструктор – не надо.</w:t>
      </w:r>
    </w:p>
    <w:p w:rsidR="00712535" w:rsidRPr="00712535" w:rsidRDefault="00712535" w:rsidP="00712535">
      <w:pPr>
        <w:pStyle w:val="aa"/>
      </w:pPr>
      <w:r w:rsidRPr="00712535">
        <w:t>Но, чтобы выделить функции, задуманные как конструкторы, их называют с большой буквы: Animal, а не animal.</w:t>
      </w:r>
    </w:p>
    <w:p w:rsidR="00712535" w:rsidRPr="00712535" w:rsidRDefault="00712535" w:rsidP="00712535">
      <w:pPr>
        <w:pStyle w:val="aa"/>
      </w:pPr>
      <w:r w:rsidRPr="00712535">
        <w:t>Детальнее – функция, запущенная через new, делает следующее:</w:t>
      </w:r>
    </w:p>
    <w:p w:rsidR="00712535" w:rsidRPr="00712535" w:rsidRDefault="00712535" w:rsidP="00A97276">
      <w:pPr>
        <w:pStyle w:val="aa"/>
        <w:numPr>
          <w:ilvl w:val="0"/>
          <w:numId w:val="128"/>
        </w:numPr>
      </w:pPr>
      <w:r w:rsidRPr="00712535">
        <w:t>Создаётся новый пустой объект.</w:t>
      </w:r>
    </w:p>
    <w:p w:rsidR="00712535" w:rsidRPr="00712535" w:rsidRDefault="00712535" w:rsidP="00A97276">
      <w:pPr>
        <w:pStyle w:val="aa"/>
        <w:numPr>
          <w:ilvl w:val="0"/>
          <w:numId w:val="128"/>
        </w:numPr>
      </w:pPr>
      <w:r w:rsidRPr="00712535">
        <w:t>Ключевое слово this получает ссылку на этот объект.</w:t>
      </w:r>
    </w:p>
    <w:p w:rsidR="00712535" w:rsidRPr="00712535" w:rsidRDefault="00712535" w:rsidP="00A97276">
      <w:pPr>
        <w:pStyle w:val="aa"/>
        <w:numPr>
          <w:ilvl w:val="0"/>
          <w:numId w:val="128"/>
        </w:numPr>
      </w:pPr>
      <w:r w:rsidRPr="00712535">
        <w:t>Функция выполняется. Как правило, она модифицирует this (т.е. этот новый объект), добавляет методы, свойства.</w:t>
      </w:r>
    </w:p>
    <w:p w:rsidR="00712535" w:rsidRPr="00712535" w:rsidRDefault="00712535" w:rsidP="00A97276">
      <w:pPr>
        <w:pStyle w:val="aa"/>
        <w:numPr>
          <w:ilvl w:val="0"/>
          <w:numId w:val="128"/>
        </w:numPr>
      </w:pPr>
      <w:r w:rsidRPr="00712535">
        <w:t>Возвращается this.</w:t>
      </w:r>
    </w:p>
    <w:p w:rsidR="00712535" w:rsidRPr="00712535" w:rsidRDefault="00712535" w:rsidP="00712535">
      <w:pPr>
        <w:pStyle w:val="aa"/>
      </w:pPr>
      <w:r w:rsidRPr="00712535">
        <w:t>В результате вызова new Animal("ёжик"); получаем такой объект:</w:t>
      </w:r>
    </w:p>
    <w:p w:rsidR="00712535" w:rsidRPr="00712535" w:rsidRDefault="00712535" w:rsidP="003F2B04">
      <w:pPr>
        <w:pStyle w:val="af1"/>
      </w:pPr>
      <w:r w:rsidRPr="008403DF">
        <w:rPr>
          <w:rStyle w:val="af0"/>
          <w:color w:val="7030A0"/>
        </w:rPr>
        <w:t>animal</w:t>
      </w:r>
      <w:r w:rsidRPr="008403DF">
        <w:rPr>
          <w:color w:val="7030A0"/>
        </w:rPr>
        <w:t xml:space="preserve"> </w:t>
      </w:r>
      <w:r w:rsidRPr="00712535">
        <w:t>= {</w:t>
      </w:r>
    </w:p>
    <w:p w:rsidR="00712535" w:rsidRPr="00712535" w:rsidRDefault="00712535" w:rsidP="003F2B04">
      <w:pPr>
        <w:pStyle w:val="af1"/>
      </w:pPr>
      <w:r w:rsidRPr="00712535">
        <w:t xml:space="preserve">  </w:t>
      </w:r>
      <w:r w:rsidRPr="003F2B04">
        <w:rPr>
          <w:color w:val="00B050"/>
        </w:rPr>
        <w:t>name</w:t>
      </w:r>
      <w:r w:rsidRPr="00712535">
        <w:t>: "ёжик",</w:t>
      </w:r>
    </w:p>
    <w:p w:rsidR="00712535" w:rsidRPr="00712535" w:rsidRDefault="00712535" w:rsidP="003F2B04">
      <w:pPr>
        <w:pStyle w:val="af1"/>
      </w:pPr>
      <w:r w:rsidRPr="00712535">
        <w:t xml:space="preserve">  </w:t>
      </w:r>
      <w:r w:rsidRPr="00CA1952">
        <w:rPr>
          <w:color w:val="D99594" w:themeColor="accent2" w:themeTint="99"/>
        </w:rPr>
        <w:t>canWalk</w:t>
      </w:r>
      <w:r w:rsidRPr="00712535">
        <w:t>: true</w:t>
      </w:r>
    </w:p>
    <w:p w:rsidR="00712535" w:rsidRDefault="00712535" w:rsidP="003F2B04">
      <w:pPr>
        <w:pStyle w:val="af1"/>
        <w:rPr>
          <w:lang w:val="en-US"/>
        </w:rPr>
      </w:pPr>
      <w:r w:rsidRPr="00712535">
        <w:t>}</w:t>
      </w:r>
    </w:p>
    <w:p w:rsidR="008403DF" w:rsidRPr="008403DF" w:rsidRDefault="008403DF" w:rsidP="008403DF">
      <w:pPr>
        <w:rPr>
          <w:lang w:val="en-US"/>
        </w:rPr>
      </w:pPr>
    </w:p>
    <w:p w:rsidR="00712535" w:rsidRPr="00712535" w:rsidRDefault="00712535" w:rsidP="00712535">
      <w:pPr>
        <w:pStyle w:val="aa"/>
      </w:pPr>
      <w:r w:rsidRPr="00712535">
        <w:t>Иными словами, при вызове new Animal происходит что-то в таком духе (первая и последняя строка – это то, что делает интерпретатор):</w:t>
      </w:r>
    </w:p>
    <w:p w:rsidR="00712535" w:rsidRPr="00712535" w:rsidRDefault="00712535" w:rsidP="008403DF">
      <w:pPr>
        <w:pStyle w:val="af1"/>
      </w:pPr>
      <w:r w:rsidRPr="00712535">
        <w:t>function Animal(name) {</w:t>
      </w:r>
    </w:p>
    <w:p w:rsidR="00712535" w:rsidRPr="00712535" w:rsidRDefault="00712535" w:rsidP="008403DF">
      <w:pPr>
        <w:pStyle w:val="af1"/>
      </w:pPr>
      <w:r w:rsidRPr="00712535">
        <w:t xml:space="preserve">  // this = {};</w:t>
      </w:r>
    </w:p>
    <w:p w:rsidR="00712535" w:rsidRPr="00712535" w:rsidRDefault="00712535" w:rsidP="008403DF">
      <w:pPr>
        <w:pStyle w:val="af1"/>
      </w:pPr>
    </w:p>
    <w:p w:rsidR="00712535" w:rsidRPr="00712535" w:rsidRDefault="00712535" w:rsidP="008403DF">
      <w:pPr>
        <w:pStyle w:val="af1"/>
      </w:pPr>
      <w:r w:rsidRPr="00712535">
        <w:t xml:space="preserve">  // в this пишем свойства, методы</w:t>
      </w:r>
    </w:p>
    <w:p w:rsidR="00712535" w:rsidRPr="00712535" w:rsidRDefault="00712535" w:rsidP="008403DF">
      <w:pPr>
        <w:pStyle w:val="af1"/>
      </w:pPr>
      <w:r w:rsidRPr="00712535">
        <w:t xml:space="preserve">  </w:t>
      </w:r>
      <w:r w:rsidRPr="00CA1952">
        <w:rPr>
          <w:color w:val="00B050"/>
        </w:rPr>
        <w:t>this</w:t>
      </w:r>
      <w:r w:rsidRPr="00712535">
        <w:t>.name = name;</w:t>
      </w:r>
    </w:p>
    <w:p w:rsidR="00712535" w:rsidRPr="00712535" w:rsidRDefault="00712535" w:rsidP="008403DF">
      <w:pPr>
        <w:pStyle w:val="af1"/>
      </w:pPr>
      <w:r w:rsidRPr="00712535">
        <w:t xml:space="preserve">  </w:t>
      </w:r>
      <w:r w:rsidRPr="00CA1952">
        <w:rPr>
          <w:color w:val="00B050"/>
        </w:rPr>
        <w:t>this</w:t>
      </w:r>
      <w:r w:rsidRPr="00712535">
        <w:t>.canWalk = true;</w:t>
      </w:r>
    </w:p>
    <w:p w:rsidR="00712535" w:rsidRPr="00712535" w:rsidRDefault="00712535" w:rsidP="008403DF">
      <w:pPr>
        <w:pStyle w:val="af1"/>
      </w:pPr>
    </w:p>
    <w:p w:rsidR="00712535" w:rsidRPr="00712535" w:rsidRDefault="00712535" w:rsidP="008403DF">
      <w:pPr>
        <w:pStyle w:val="af1"/>
      </w:pPr>
      <w:r w:rsidRPr="00712535">
        <w:t xml:space="preserve">  // return this;</w:t>
      </w:r>
    </w:p>
    <w:p w:rsidR="00712535" w:rsidRPr="00712535" w:rsidRDefault="00712535" w:rsidP="008403DF">
      <w:pPr>
        <w:pStyle w:val="af1"/>
      </w:pPr>
      <w:r w:rsidRPr="00712535">
        <w:t>}</w:t>
      </w:r>
    </w:p>
    <w:p w:rsidR="008403DF" w:rsidRDefault="008403DF" w:rsidP="00712535">
      <w:pPr>
        <w:pStyle w:val="aa"/>
        <w:rPr>
          <w:lang w:val="en-US"/>
        </w:rPr>
      </w:pPr>
    </w:p>
    <w:p w:rsidR="00712535" w:rsidRPr="00712535" w:rsidRDefault="00712535" w:rsidP="00712535">
      <w:pPr>
        <w:pStyle w:val="aa"/>
      </w:pPr>
      <w:r w:rsidRPr="00712535">
        <w:t xml:space="preserve">Теперь многократными вызовами new Animal с разными параметрами мы можем создать столько объектов, сколько нужно. Поэтому такую функцию и называют </w:t>
      </w:r>
      <w:r w:rsidRPr="00712535">
        <w:rPr>
          <w:i/>
          <w:iCs/>
        </w:rPr>
        <w:t>конструктором</w:t>
      </w:r>
      <w:r w:rsidRPr="00712535">
        <w:t xml:space="preserve"> – она предназначена для «конструирования» объектов.</w:t>
      </w:r>
    </w:p>
    <w:p w:rsidR="00712535" w:rsidRPr="008403DF" w:rsidRDefault="00712535" w:rsidP="008403DF">
      <w:pPr>
        <w:pStyle w:val="af1"/>
        <w:rPr>
          <w:rStyle w:val="af0"/>
          <w:b w:val="0"/>
          <w:color w:val="auto"/>
        </w:rPr>
      </w:pPr>
      <w:r w:rsidRPr="008403DF">
        <w:rPr>
          <w:rStyle w:val="af0"/>
          <w:b w:val="0"/>
          <w:color w:val="auto"/>
        </w:rPr>
        <w:t>new function() { … }</w:t>
      </w:r>
    </w:p>
    <w:p w:rsidR="00712535" w:rsidRPr="00712535" w:rsidRDefault="00712535" w:rsidP="00712535">
      <w:pPr>
        <w:pStyle w:val="aa"/>
      </w:pPr>
      <w:r w:rsidRPr="00712535">
        <w:t>Иногда функцию-конструктор объявляют и тут же используют, вот так:</w:t>
      </w:r>
    </w:p>
    <w:p w:rsidR="00712535" w:rsidRPr="00712535" w:rsidRDefault="00712535" w:rsidP="008403DF">
      <w:pPr>
        <w:pStyle w:val="af1"/>
      </w:pPr>
      <w:r w:rsidRPr="00712535">
        <w:t xml:space="preserve">var animal = </w:t>
      </w:r>
      <w:r w:rsidRPr="008403DF">
        <w:rPr>
          <w:rStyle w:val="af0"/>
        </w:rPr>
        <w:t>new</w:t>
      </w:r>
      <w:r w:rsidRPr="00712535">
        <w:t xml:space="preserve"> function() {</w:t>
      </w:r>
    </w:p>
    <w:p w:rsidR="00712535" w:rsidRPr="00712535" w:rsidRDefault="00712535" w:rsidP="008403DF">
      <w:pPr>
        <w:pStyle w:val="af1"/>
      </w:pPr>
      <w:r w:rsidRPr="00712535">
        <w:t xml:space="preserve">  </w:t>
      </w:r>
      <w:r w:rsidRPr="00CA1952">
        <w:rPr>
          <w:color w:val="00B050"/>
        </w:rPr>
        <w:t>this</w:t>
      </w:r>
      <w:r w:rsidRPr="00712535">
        <w:t>.name = "Васька";</w:t>
      </w:r>
    </w:p>
    <w:p w:rsidR="00712535" w:rsidRPr="00712535" w:rsidRDefault="00712535" w:rsidP="008403DF">
      <w:pPr>
        <w:pStyle w:val="af1"/>
      </w:pPr>
      <w:r w:rsidRPr="00712535">
        <w:t xml:space="preserve">  </w:t>
      </w:r>
      <w:r w:rsidRPr="00CA1952">
        <w:rPr>
          <w:color w:val="00B050"/>
        </w:rPr>
        <w:t>this</w:t>
      </w:r>
      <w:r w:rsidRPr="00712535">
        <w:t>.canWalk = true;</w:t>
      </w:r>
    </w:p>
    <w:p w:rsidR="00712535" w:rsidRPr="00712535" w:rsidRDefault="00712535" w:rsidP="008403DF">
      <w:pPr>
        <w:pStyle w:val="af1"/>
      </w:pPr>
      <w:r w:rsidRPr="00712535">
        <w:t>};</w:t>
      </w:r>
    </w:p>
    <w:p w:rsidR="008403DF" w:rsidRDefault="008403DF" w:rsidP="00712535">
      <w:pPr>
        <w:pStyle w:val="aa"/>
        <w:rPr>
          <w:lang w:val="en-US"/>
        </w:rPr>
      </w:pPr>
    </w:p>
    <w:p w:rsidR="00712535" w:rsidRPr="00712535" w:rsidRDefault="00712535" w:rsidP="00712535">
      <w:pPr>
        <w:pStyle w:val="aa"/>
      </w:pPr>
      <w:r w:rsidRPr="00712535">
        <w:t>Так делают, когда хотят создать единственный объект данного типа. Пример выше с тем же успехом можно было бы переписать как:</w:t>
      </w:r>
    </w:p>
    <w:p w:rsidR="00712535" w:rsidRPr="008403DF" w:rsidRDefault="00712535" w:rsidP="008403DF">
      <w:pPr>
        <w:pStyle w:val="af1"/>
        <w:rPr>
          <w:rStyle w:val="af0"/>
          <w:b w:val="0"/>
          <w:color w:val="auto"/>
        </w:rPr>
      </w:pPr>
      <w:r w:rsidRPr="008403DF">
        <w:rPr>
          <w:rStyle w:val="af0"/>
          <w:b w:val="0"/>
          <w:color w:val="auto"/>
        </w:rPr>
        <w:t>var animal = {</w:t>
      </w:r>
    </w:p>
    <w:p w:rsidR="00712535" w:rsidRPr="008403DF" w:rsidRDefault="00712535" w:rsidP="008403DF">
      <w:pPr>
        <w:pStyle w:val="af1"/>
        <w:rPr>
          <w:rStyle w:val="af0"/>
          <w:b w:val="0"/>
          <w:color w:val="auto"/>
        </w:rPr>
      </w:pPr>
      <w:r w:rsidRPr="008403DF">
        <w:rPr>
          <w:rStyle w:val="af0"/>
          <w:b w:val="0"/>
          <w:color w:val="auto"/>
        </w:rPr>
        <w:t xml:space="preserve">  name: "Васька",</w:t>
      </w:r>
    </w:p>
    <w:p w:rsidR="00712535" w:rsidRPr="008403DF" w:rsidRDefault="00712535" w:rsidP="008403DF">
      <w:pPr>
        <w:pStyle w:val="af1"/>
        <w:rPr>
          <w:rStyle w:val="af0"/>
          <w:b w:val="0"/>
          <w:color w:val="auto"/>
        </w:rPr>
      </w:pPr>
      <w:r w:rsidRPr="008403DF">
        <w:rPr>
          <w:rStyle w:val="af0"/>
          <w:b w:val="0"/>
          <w:color w:val="auto"/>
        </w:rPr>
        <w:t xml:space="preserve">  canWalk: true</w:t>
      </w:r>
    </w:p>
    <w:p w:rsidR="00712535" w:rsidRPr="008403DF" w:rsidRDefault="00712535" w:rsidP="008403DF">
      <w:pPr>
        <w:pStyle w:val="af1"/>
        <w:rPr>
          <w:rStyle w:val="af0"/>
          <w:b w:val="0"/>
          <w:color w:val="auto"/>
        </w:rPr>
      </w:pPr>
      <w:r w:rsidRPr="008403DF">
        <w:rPr>
          <w:rStyle w:val="af0"/>
          <w:b w:val="0"/>
          <w:color w:val="auto"/>
        </w:rPr>
        <w:t>}</w:t>
      </w:r>
    </w:p>
    <w:p w:rsidR="00712535" w:rsidRPr="00712535" w:rsidRDefault="00712535" w:rsidP="00712535">
      <w:pPr>
        <w:pStyle w:val="aa"/>
      </w:pPr>
      <w:r w:rsidRPr="00712535">
        <w:t>…Но обычный синтаксис {...} не подходит, когда при создании свойств объекта нужны более сложные вычисления. Их можно проделать в функции-конструкторе и записать результат в this.</w:t>
      </w:r>
    </w:p>
    <w:p w:rsidR="00712535" w:rsidRPr="00712535" w:rsidRDefault="00712535" w:rsidP="008403DF">
      <w:pPr>
        <w:pStyle w:val="5"/>
        <w:rPr>
          <w:rFonts w:asciiTheme="minorHAnsi" w:hAnsiTheme="minorHAnsi"/>
          <w:noProof/>
        </w:rPr>
      </w:pPr>
      <w:bookmarkStart w:id="84" w:name="правила-обработки-return"/>
      <w:r w:rsidRPr="008403DF">
        <w:lastRenderedPageBreak/>
        <w:t>Правила обработки return</w:t>
      </w:r>
      <w:bookmarkEnd w:id="84"/>
    </w:p>
    <w:p w:rsidR="00712535" w:rsidRPr="00712535" w:rsidRDefault="00712535" w:rsidP="00712535">
      <w:pPr>
        <w:pStyle w:val="aa"/>
      </w:pPr>
      <w:r w:rsidRPr="00712535">
        <w:t>Как правило, конструкторы ничего не возвращают. Их задача – записать всё, что нужно, в this, который автоматически станет результатом.</w:t>
      </w:r>
    </w:p>
    <w:p w:rsidR="00712535" w:rsidRPr="00712535" w:rsidRDefault="00712535" w:rsidP="00712535">
      <w:pPr>
        <w:pStyle w:val="aa"/>
      </w:pPr>
      <w:r w:rsidRPr="00712535">
        <w:t>Но если явный вызов return всё же есть, то применяется простое правило:</w:t>
      </w:r>
    </w:p>
    <w:p w:rsidR="00712535" w:rsidRPr="00712535" w:rsidRDefault="00712535" w:rsidP="00A97276">
      <w:pPr>
        <w:pStyle w:val="aa"/>
        <w:numPr>
          <w:ilvl w:val="0"/>
          <w:numId w:val="129"/>
        </w:numPr>
      </w:pPr>
      <w:r w:rsidRPr="00712535">
        <w:t>При вызове return с объектом, будет возвращён он, а не this.</w:t>
      </w:r>
    </w:p>
    <w:p w:rsidR="00712535" w:rsidRPr="00712535" w:rsidRDefault="00712535" w:rsidP="00A97276">
      <w:pPr>
        <w:pStyle w:val="aa"/>
        <w:numPr>
          <w:ilvl w:val="0"/>
          <w:numId w:val="129"/>
        </w:numPr>
      </w:pPr>
      <w:r w:rsidRPr="00712535">
        <w:t>При вызове return с примитивным значением, оно будет отброшено.</w:t>
      </w:r>
    </w:p>
    <w:p w:rsidR="00712535" w:rsidRPr="00712535" w:rsidRDefault="00712535" w:rsidP="00712535">
      <w:pPr>
        <w:pStyle w:val="aa"/>
      </w:pPr>
      <w:r w:rsidRPr="00712535">
        <w:t>Иными словами, вызов return с объектом вернёт объект, а с чем угодно, кроме объекта – возвратит, как обычно, this.</w:t>
      </w:r>
    </w:p>
    <w:p w:rsidR="00712535" w:rsidRPr="00712535" w:rsidRDefault="00712535" w:rsidP="00712535">
      <w:pPr>
        <w:pStyle w:val="aa"/>
      </w:pPr>
      <w:r w:rsidRPr="00712535">
        <w:t>Например, возврат объекта:</w:t>
      </w:r>
    </w:p>
    <w:p w:rsidR="00712535" w:rsidRPr="00712535" w:rsidRDefault="00712535" w:rsidP="008403DF">
      <w:pPr>
        <w:pStyle w:val="af1"/>
      </w:pPr>
      <w:r w:rsidRPr="00712535">
        <w:t xml:space="preserve">function </w:t>
      </w:r>
      <w:r w:rsidRPr="00176D37">
        <w:rPr>
          <w:color w:val="984806" w:themeColor="accent6" w:themeShade="80"/>
        </w:rPr>
        <w:t>BigAnimal()</w:t>
      </w:r>
      <w:r w:rsidRPr="00712535">
        <w:t xml:space="preserve"> {</w:t>
      </w:r>
    </w:p>
    <w:p w:rsidR="00712535" w:rsidRPr="00712535" w:rsidRDefault="00712535" w:rsidP="008403DF">
      <w:pPr>
        <w:pStyle w:val="af1"/>
      </w:pPr>
    </w:p>
    <w:p w:rsidR="00712535" w:rsidRPr="00712535" w:rsidRDefault="00712535" w:rsidP="008403DF">
      <w:pPr>
        <w:pStyle w:val="af1"/>
      </w:pPr>
      <w:r w:rsidRPr="00712535">
        <w:t xml:space="preserve">  </w:t>
      </w:r>
      <w:r w:rsidRPr="00CA1952">
        <w:rPr>
          <w:color w:val="00B050"/>
        </w:rPr>
        <w:t>this</w:t>
      </w:r>
      <w:r w:rsidRPr="00712535">
        <w:t>.name = "Мышь";</w:t>
      </w:r>
    </w:p>
    <w:p w:rsidR="00712535" w:rsidRPr="00712535" w:rsidRDefault="00712535" w:rsidP="008403DF">
      <w:pPr>
        <w:pStyle w:val="af1"/>
      </w:pPr>
    </w:p>
    <w:p w:rsidR="00712535" w:rsidRPr="00712535" w:rsidRDefault="00712535" w:rsidP="008403DF">
      <w:pPr>
        <w:pStyle w:val="af1"/>
      </w:pPr>
      <w:r w:rsidRPr="00712535">
        <w:t xml:space="preserve">  return </w:t>
      </w:r>
      <w:r w:rsidRPr="00176D37">
        <w:rPr>
          <w:rStyle w:val="af0"/>
        </w:rPr>
        <w:t>{</w:t>
      </w:r>
      <w:r w:rsidRPr="00712535">
        <w:t xml:space="preserve"> name: "Годзилла" </w:t>
      </w:r>
      <w:r w:rsidRPr="00176D37">
        <w:rPr>
          <w:rStyle w:val="af0"/>
        </w:rPr>
        <w:t>}</w:t>
      </w:r>
      <w:r w:rsidRPr="00712535">
        <w:t>;  // &lt;-- возвратим объект</w:t>
      </w:r>
    </w:p>
    <w:p w:rsidR="00712535" w:rsidRPr="00712535" w:rsidRDefault="00712535" w:rsidP="008403DF">
      <w:pPr>
        <w:pStyle w:val="af1"/>
      </w:pPr>
      <w:r w:rsidRPr="00712535">
        <w:t>}</w:t>
      </w:r>
    </w:p>
    <w:p w:rsidR="00712535" w:rsidRPr="00712535" w:rsidRDefault="00712535" w:rsidP="008403DF">
      <w:pPr>
        <w:pStyle w:val="af1"/>
      </w:pPr>
    </w:p>
    <w:p w:rsidR="00712535" w:rsidRPr="00712535" w:rsidRDefault="00712535" w:rsidP="008403DF">
      <w:pPr>
        <w:pStyle w:val="af1"/>
      </w:pPr>
      <w:r w:rsidRPr="00712535">
        <w:t xml:space="preserve">alert( </w:t>
      </w:r>
      <w:r w:rsidRPr="00176D37">
        <w:rPr>
          <w:rStyle w:val="af0"/>
        </w:rPr>
        <w:t>new</w:t>
      </w:r>
      <w:r w:rsidRPr="00712535">
        <w:t xml:space="preserve"> </w:t>
      </w:r>
      <w:r w:rsidRPr="00176D37">
        <w:rPr>
          <w:color w:val="984806" w:themeColor="accent6" w:themeShade="80"/>
        </w:rPr>
        <w:t>BigAnimal()</w:t>
      </w:r>
      <w:r w:rsidRPr="00712535">
        <w:t>.name );  // Годзилла, получили объект вместо this</w:t>
      </w:r>
    </w:p>
    <w:p w:rsidR="008403DF" w:rsidRDefault="008403DF" w:rsidP="00712535">
      <w:pPr>
        <w:pStyle w:val="aa"/>
        <w:rPr>
          <w:lang w:val="en-US"/>
        </w:rPr>
      </w:pPr>
    </w:p>
    <w:p w:rsidR="00712535" w:rsidRPr="00712535" w:rsidRDefault="00712535" w:rsidP="00712535">
      <w:pPr>
        <w:pStyle w:val="aa"/>
      </w:pPr>
      <w:r w:rsidRPr="00712535">
        <w:t>А вот пример с возвратом строки:</w:t>
      </w:r>
    </w:p>
    <w:p w:rsidR="00712535" w:rsidRPr="00712535" w:rsidRDefault="00712535" w:rsidP="008403DF">
      <w:pPr>
        <w:pStyle w:val="af1"/>
      </w:pPr>
      <w:r w:rsidRPr="00712535">
        <w:t xml:space="preserve">function </w:t>
      </w:r>
      <w:r w:rsidRPr="00176D37">
        <w:rPr>
          <w:color w:val="984806" w:themeColor="accent6" w:themeShade="80"/>
        </w:rPr>
        <w:t>BigAnimal()</w:t>
      </w:r>
      <w:r w:rsidRPr="00712535">
        <w:t xml:space="preserve"> {</w:t>
      </w:r>
    </w:p>
    <w:p w:rsidR="00712535" w:rsidRPr="00712535" w:rsidRDefault="00712535" w:rsidP="008403DF">
      <w:pPr>
        <w:pStyle w:val="af1"/>
      </w:pPr>
    </w:p>
    <w:p w:rsidR="00712535" w:rsidRPr="00712535" w:rsidRDefault="00712535" w:rsidP="008403DF">
      <w:pPr>
        <w:pStyle w:val="af1"/>
      </w:pPr>
      <w:r w:rsidRPr="00712535">
        <w:t xml:space="preserve">  </w:t>
      </w:r>
      <w:r w:rsidRPr="00CA1952">
        <w:rPr>
          <w:color w:val="00B050"/>
        </w:rPr>
        <w:t>this</w:t>
      </w:r>
      <w:r w:rsidRPr="00712535">
        <w:t>.name = "Мышь";</w:t>
      </w:r>
    </w:p>
    <w:p w:rsidR="00712535" w:rsidRPr="00712535" w:rsidRDefault="00712535" w:rsidP="008403DF">
      <w:pPr>
        <w:pStyle w:val="af1"/>
      </w:pPr>
    </w:p>
    <w:p w:rsidR="00712535" w:rsidRPr="00712535" w:rsidRDefault="00712535" w:rsidP="008403DF">
      <w:pPr>
        <w:pStyle w:val="af1"/>
      </w:pPr>
      <w:r w:rsidRPr="00712535">
        <w:t xml:space="preserve">  return "Годзилла"; // &lt;-- возвратим примитив</w:t>
      </w:r>
    </w:p>
    <w:p w:rsidR="00712535" w:rsidRPr="00712535" w:rsidRDefault="00712535" w:rsidP="008403DF">
      <w:pPr>
        <w:pStyle w:val="af1"/>
      </w:pPr>
      <w:r w:rsidRPr="00712535">
        <w:t>}</w:t>
      </w:r>
    </w:p>
    <w:p w:rsidR="00712535" w:rsidRPr="00712535" w:rsidRDefault="00712535" w:rsidP="008403DF">
      <w:pPr>
        <w:pStyle w:val="af1"/>
      </w:pPr>
    </w:p>
    <w:p w:rsidR="00712535" w:rsidRPr="00712535" w:rsidRDefault="00712535" w:rsidP="008403DF">
      <w:pPr>
        <w:pStyle w:val="af1"/>
      </w:pPr>
      <w:r w:rsidRPr="00712535">
        <w:t xml:space="preserve">alert( </w:t>
      </w:r>
      <w:r w:rsidRPr="00176D37">
        <w:rPr>
          <w:rStyle w:val="af0"/>
        </w:rPr>
        <w:t>new</w:t>
      </w:r>
      <w:r w:rsidRPr="00712535">
        <w:t xml:space="preserve"> </w:t>
      </w:r>
      <w:r w:rsidRPr="00176D37">
        <w:rPr>
          <w:color w:val="984806" w:themeColor="accent6" w:themeShade="80"/>
        </w:rPr>
        <w:t>BigAnimal()</w:t>
      </w:r>
      <w:r w:rsidRPr="00712535">
        <w:t>.name ); // Мышь, получили this (а Годзилла пропал)</w:t>
      </w:r>
    </w:p>
    <w:p w:rsidR="00176D37" w:rsidRDefault="00176D37" w:rsidP="00712535">
      <w:pPr>
        <w:pStyle w:val="aa"/>
      </w:pPr>
    </w:p>
    <w:p w:rsidR="00712535" w:rsidRPr="00712535" w:rsidRDefault="00712535" w:rsidP="00712535">
      <w:pPr>
        <w:pStyle w:val="aa"/>
      </w:pPr>
      <w:r w:rsidRPr="00712535">
        <w:t>Эта особенность работы new прописана в стандарте, но используется она весьма редко.</w:t>
      </w:r>
    </w:p>
    <w:p w:rsidR="00712535" w:rsidRPr="00712535" w:rsidRDefault="00712535" w:rsidP="00712535">
      <w:pPr>
        <w:pStyle w:val="aa"/>
      </w:pPr>
      <w:r w:rsidRPr="00712535">
        <w:t>Можно без скобок</w:t>
      </w:r>
    </w:p>
    <w:p w:rsidR="00712535" w:rsidRPr="00712535" w:rsidRDefault="00712535" w:rsidP="00712535">
      <w:pPr>
        <w:pStyle w:val="aa"/>
      </w:pPr>
      <w:r w:rsidRPr="00712535">
        <w:t>Кстати, при вызове new без аргументов скобки можно не ставить:</w:t>
      </w:r>
    </w:p>
    <w:p w:rsidR="00712535" w:rsidRPr="00712535" w:rsidRDefault="00712535" w:rsidP="008403DF">
      <w:pPr>
        <w:pStyle w:val="af1"/>
      </w:pPr>
      <w:r w:rsidRPr="00712535">
        <w:t>var animal = new BigAnimal; // &lt;-- без скобок</w:t>
      </w:r>
    </w:p>
    <w:p w:rsidR="00712535" w:rsidRPr="00712535" w:rsidRDefault="00712535" w:rsidP="008403DF">
      <w:pPr>
        <w:pStyle w:val="af1"/>
      </w:pPr>
      <w:r w:rsidRPr="00712535">
        <w:t>// то же самое что</w:t>
      </w:r>
    </w:p>
    <w:p w:rsidR="00712535" w:rsidRPr="00712535" w:rsidRDefault="00712535" w:rsidP="008403DF">
      <w:pPr>
        <w:pStyle w:val="af1"/>
      </w:pPr>
      <w:r w:rsidRPr="00712535">
        <w:t>var animal = new BigAnimal</w:t>
      </w:r>
      <w:r w:rsidRPr="00176D37">
        <w:rPr>
          <w:rStyle w:val="af0"/>
        </w:rPr>
        <w:t>()</w:t>
      </w:r>
      <w:r w:rsidRPr="00712535">
        <w:t>;</w:t>
      </w:r>
    </w:p>
    <w:p w:rsidR="008403DF" w:rsidRDefault="008403DF" w:rsidP="00712535">
      <w:pPr>
        <w:pStyle w:val="aa"/>
        <w:rPr>
          <w:lang w:val="en-US"/>
        </w:rPr>
      </w:pPr>
    </w:p>
    <w:p w:rsidR="00712535" w:rsidRPr="00712535" w:rsidRDefault="00712535" w:rsidP="00712535">
      <w:pPr>
        <w:pStyle w:val="aa"/>
      </w:pPr>
      <w:r w:rsidRPr="00712535">
        <w:t>Не сказать, что выбрасывание скобок – «хороший стиль», но такой синтаксис допустим стандартом.</w:t>
      </w:r>
    </w:p>
    <w:p w:rsidR="008403DF" w:rsidRDefault="008403DF" w:rsidP="00712535">
      <w:pPr>
        <w:pStyle w:val="aa"/>
        <w:rPr>
          <w:b/>
          <w:bCs/>
          <w:lang w:val="en-US"/>
        </w:rPr>
      </w:pPr>
      <w:bookmarkStart w:id="85" w:name="создание-методов-в-конструкторе"/>
    </w:p>
    <w:p w:rsidR="00712535" w:rsidRPr="00712535" w:rsidRDefault="00712535" w:rsidP="008403DF">
      <w:pPr>
        <w:pStyle w:val="5"/>
        <w:rPr>
          <w:rFonts w:asciiTheme="minorHAnsi" w:hAnsiTheme="minorHAnsi"/>
          <w:noProof/>
        </w:rPr>
      </w:pPr>
      <w:r w:rsidRPr="008403DF">
        <w:t>Создание методов в конструкторе</w:t>
      </w:r>
      <w:bookmarkEnd w:id="85"/>
    </w:p>
    <w:p w:rsidR="00712535" w:rsidRPr="00712535" w:rsidRDefault="00712535" w:rsidP="00712535">
      <w:pPr>
        <w:pStyle w:val="aa"/>
      </w:pPr>
      <w:r w:rsidRPr="00712535">
        <w:t>Использование функций для создания объекта дает большую гибкость. Можно передавать конструктору параметры, определяющие как его создавать, и он будет «клепать» объекты заданным образом.</w:t>
      </w:r>
    </w:p>
    <w:p w:rsidR="00712535" w:rsidRPr="00712535" w:rsidRDefault="00712535" w:rsidP="00712535">
      <w:pPr>
        <w:pStyle w:val="aa"/>
      </w:pPr>
      <w:r w:rsidRPr="00712535">
        <w:t>Добавим в создаваемый объект ещё и метод.</w:t>
      </w:r>
    </w:p>
    <w:p w:rsidR="00712535" w:rsidRPr="00712535" w:rsidRDefault="00712535" w:rsidP="00712535">
      <w:pPr>
        <w:pStyle w:val="aa"/>
      </w:pPr>
      <w:r w:rsidRPr="00712535">
        <w:t>Например, new User(name) создает объект с заданным значением свойства name и методом sayHi:</w:t>
      </w:r>
    </w:p>
    <w:p w:rsidR="00712535" w:rsidRPr="00712535" w:rsidRDefault="00712535" w:rsidP="008403DF">
      <w:pPr>
        <w:pStyle w:val="af1"/>
      </w:pPr>
      <w:r w:rsidRPr="00712535">
        <w:t xml:space="preserve">function </w:t>
      </w:r>
      <w:r w:rsidRPr="00176D37">
        <w:rPr>
          <w:color w:val="984806" w:themeColor="accent6" w:themeShade="80"/>
        </w:rPr>
        <w:t>User</w:t>
      </w:r>
      <w:r w:rsidRPr="00712535">
        <w:t>(name) {</w:t>
      </w:r>
    </w:p>
    <w:p w:rsidR="00712535" w:rsidRPr="00712535" w:rsidRDefault="00712535" w:rsidP="008403DF">
      <w:pPr>
        <w:pStyle w:val="af1"/>
      </w:pPr>
      <w:r w:rsidRPr="00712535">
        <w:t xml:space="preserve">  </w:t>
      </w:r>
      <w:r w:rsidRPr="00176D37">
        <w:rPr>
          <w:color w:val="00B050"/>
        </w:rPr>
        <w:t>this</w:t>
      </w:r>
      <w:r w:rsidRPr="00712535">
        <w:t>.name = name;</w:t>
      </w:r>
    </w:p>
    <w:p w:rsidR="00712535" w:rsidRPr="00712535" w:rsidRDefault="00712535" w:rsidP="008403DF">
      <w:pPr>
        <w:pStyle w:val="af1"/>
      </w:pPr>
    </w:p>
    <w:p w:rsidR="00712535" w:rsidRPr="00712535" w:rsidRDefault="00712535" w:rsidP="008403DF">
      <w:pPr>
        <w:pStyle w:val="af1"/>
      </w:pPr>
      <w:r w:rsidRPr="00712535">
        <w:t xml:space="preserve">  </w:t>
      </w:r>
      <w:r w:rsidRPr="00176D37">
        <w:rPr>
          <w:color w:val="00B050"/>
        </w:rPr>
        <w:t>this</w:t>
      </w:r>
      <w:r w:rsidRPr="00712535">
        <w:t>.sayHi = function() {</w:t>
      </w:r>
    </w:p>
    <w:p w:rsidR="00712535" w:rsidRPr="00712535" w:rsidRDefault="00712535" w:rsidP="008403DF">
      <w:pPr>
        <w:pStyle w:val="af1"/>
      </w:pPr>
      <w:r w:rsidRPr="00712535">
        <w:t xml:space="preserve">    alert( "Моё имя: " + this.name );</w:t>
      </w:r>
    </w:p>
    <w:p w:rsidR="00712535" w:rsidRPr="00712535" w:rsidRDefault="00712535" w:rsidP="008403DF">
      <w:pPr>
        <w:pStyle w:val="af1"/>
      </w:pPr>
      <w:r w:rsidRPr="00712535">
        <w:t xml:space="preserve">  };</w:t>
      </w:r>
    </w:p>
    <w:p w:rsidR="00712535" w:rsidRPr="00712535" w:rsidRDefault="00712535" w:rsidP="008403DF">
      <w:pPr>
        <w:pStyle w:val="af1"/>
      </w:pPr>
      <w:r w:rsidRPr="00712535">
        <w:t>}</w:t>
      </w:r>
    </w:p>
    <w:p w:rsidR="00712535" w:rsidRPr="00712535" w:rsidRDefault="00712535" w:rsidP="008403DF">
      <w:pPr>
        <w:pStyle w:val="af1"/>
      </w:pPr>
    </w:p>
    <w:p w:rsidR="00712535" w:rsidRPr="00712535" w:rsidRDefault="00712535" w:rsidP="008403DF">
      <w:pPr>
        <w:pStyle w:val="af1"/>
      </w:pPr>
      <w:r w:rsidRPr="00712535">
        <w:t xml:space="preserve">var </w:t>
      </w:r>
      <w:r w:rsidRPr="00176D37">
        <w:rPr>
          <w:color w:val="7030A0"/>
        </w:rPr>
        <w:t xml:space="preserve">ivan </w:t>
      </w:r>
      <w:r w:rsidRPr="00712535">
        <w:t xml:space="preserve">= </w:t>
      </w:r>
      <w:r w:rsidRPr="00176D37">
        <w:rPr>
          <w:rStyle w:val="af0"/>
        </w:rPr>
        <w:t>new</w:t>
      </w:r>
      <w:r w:rsidRPr="00712535">
        <w:t xml:space="preserve"> </w:t>
      </w:r>
      <w:r w:rsidRPr="00176D37">
        <w:rPr>
          <w:color w:val="984806" w:themeColor="accent6" w:themeShade="80"/>
        </w:rPr>
        <w:t>User</w:t>
      </w:r>
      <w:r w:rsidRPr="00712535">
        <w:t>("Иван");</w:t>
      </w:r>
    </w:p>
    <w:p w:rsidR="00712535" w:rsidRPr="00712535" w:rsidRDefault="00712535" w:rsidP="008403DF">
      <w:pPr>
        <w:pStyle w:val="af1"/>
      </w:pPr>
    </w:p>
    <w:p w:rsidR="00712535" w:rsidRPr="00712535" w:rsidRDefault="00712535" w:rsidP="008403DF">
      <w:pPr>
        <w:pStyle w:val="af1"/>
      </w:pPr>
      <w:r w:rsidRPr="00176D37">
        <w:rPr>
          <w:color w:val="7030A0"/>
        </w:rPr>
        <w:t>ivan</w:t>
      </w:r>
      <w:r w:rsidRPr="00712535">
        <w:t>.sayHi(); // Моё имя: Иван</w:t>
      </w:r>
    </w:p>
    <w:p w:rsidR="00712535" w:rsidRPr="00712535" w:rsidRDefault="00712535" w:rsidP="008403DF">
      <w:pPr>
        <w:pStyle w:val="af1"/>
      </w:pPr>
    </w:p>
    <w:p w:rsidR="00712535" w:rsidRPr="00712535" w:rsidRDefault="00712535" w:rsidP="008403DF">
      <w:pPr>
        <w:pStyle w:val="af1"/>
      </w:pPr>
      <w:r w:rsidRPr="00712535">
        <w:t>/*</w:t>
      </w:r>
    </w:p>
    <w:p w:rsidR="00712535" w:rsidRPr="00712535" w:rsidRDefault="00712535" w:rsidP="008403DF">
      <w:pPr>
        <w:pStyle w:val="af1"/>
      </w:pPr>
      <w:r w:rsidRPr="00CA1952">
        <w:rPr>
          <w:color w:val="7030A0"/>
        </w:rPr>
        <w:t xml:space="preserve">ivan </w:t>
      </w:r>
      <w:r w:rsidRPr="00712535">
        <w:t>= {</w:t>
      </w:r>
    </w:p>
    <w:p w:rsidR="00712535" w:rsidRPr="00712535" w:rsidRDefault="00712535" w:rsidP="008403DF">
      <w:pPr>
        <w:pStyle w:val="af1"/>
      </w:pPr>
      <w:r w:rsidRPr="00712535">
        <w:t xml:space="preserve">   name: "Иван",</w:t>
      </w:r>
    </w:p>
    <w:p w:rsidR="00712535" w:rsidRPr="00712535" w:rsidRDefault="00712535" w:rsidP="008403DF">
      <w:pPr>
        <w:pStyle w:val="af1"/>
      </w:pPr>
      <w:r w:rsidRPr="00712535">
        <w:t xml:space="preserve">   sayHi: функция</w:t>
      </w:r>
    </w:p>
    <w:p w:rsidR="00712535" w:rsidRPr="00712535" w:rsidRDefault="00712535" w:rsidP="008403DF">
      <w:pPr>
        <w:pStyle w:val="af1"/>
      </w:pPr>
      <w:r w:rsidRPr="00712535">
        <w:t>}</w:t>
      </w:r>
    </w:p>
    <w:p w:rsidR="00712535" w:rsidRDefault="00712535" w:rsidP="008403DF">
      <w:pPr>
        <w:pStyle w:val="af1"/>
        <w:rPr>
          <w:lang w:val="en-US"/>
        </w:rPr>
      </w:pPr>
      <w:r w:rsidRPr="00712535">
        <w:t>*/</w:t>
      </w:r>
    </w:p>
    <w:p w:rsidR="008403DF" w:rsidRPr="008403DF" w:rsidRDefault="008403DF" w:rsidP="008403DF">
      <w:pPr>
        <w:rPr>
          <w:lang w:val="en-US"/>
        </w:rPr>
      </w:pPr>
    </w:p>
    <w:p w:rsidR="00712535" w:rsidRPr="00712535" w:rsidRDefault="00712535" w:rsidP="008403DF">
      <w:pPr>
        <w:pStyle w:val="5"/>
        <w:rPr>
          <w:rFonts w:asciiTheme="minorHAnsi" w:hAnsiTheme="minorHAnsi"/>
          <w:noProof/>
        </w:rPr>
      </w:pPr>
      <w:r w:rsidRPr="008403DF">
        <w:t>Локальные переменные</w:t>
      </w:r>
    </w:p>
    <w:p w:rsidR="00712535" w:rsidRPr="00712535" w:rsidRDefault="00712535" w:rsidP="00712535">
      <w:pPr>
        <w:pStyle w:val="aa"/>
      </w:pPr>
      <w:r w:rsidRPr="00712535">
        <w:t>В функции-конструкторе бывает удобно объявить вспомогательные локальные переменные и вложенные функции, которые будут видны только внутри:</w:t>
      </w:r>
    </w:p>
    <w:p w:rsidR="00712535" w:rsidRPr="00712535" w:rsidRDefault="00712535" w:rsidP="008403DF">
      <w:pPr>
        <w:pStyle w:val="af1"/>
      </w:pPr>
      <w:r w:rsidRPr="00712535">
        <w:t xml:space="preserve">function </w:t>
      </w:r>
      <w:r w:rsidRPr="00CA1952">
        <w:rPr>
          <w:color w:val="984806" w:themeColor="accent6" w:themeShade="80"/>
        </w:rPr>
        <w:t>User</w:t>
      </w:r>
      <w:r w:rsidRPr="00712535">
        <w:t>(</w:t>
      </w:r>
      <w:r w:rsidRPr="00CA1952">
        <w:rPr>
          <w:color w:val="95B3D7" w:themeColor="accent1" w:themeTint="99"/>
        </w:rPr>
        <w:t>firstName</w:t>
      </w:r>
      <w:r w:rsidRPr="00712535">
        <w:t xml:space="preserve">, </w:t>
      </w:r>
      <w:r w:rsidRPr="00CA1952">
        <w:rPr>
          <w:color w:val="D99594" w:themeColor="accent2" w:themeTint="99"/>
        </w:rPr>
        <w:t>lastName</w:t>
      </w:r>
      <w:r w:rsidRPr="00712535">
        <w:t>) {</w:t>
      </w:r>
    </w:p>
    <w:p w:rsidR="00712535" w:rsidRPr="00712535" w:rsidRDefault="00712535" w:rsidP="008403DF">
      <w:pPr>
        <w:pStyle w:val="af1"/>
      </w:pPr>
      <w:r w:rsidRPr="00712535">
        <w:t xml:space="preserve">  // вспомогательная переменная</w:t>
      </w:r>
    </w:p>
    <w:p w:rsidR="00712535" w:rsidRPr="00712535" w:rsidRDefault="00712535" w:rsidP="008403DF">
      <w:pPr>
        <w:pStyle w:val="af1"/>
      </w:pPr>
      <w:r w:rsidRPr="00712535">
        <w:t xml:space="preserve">  var </w:t>
      </w:r>
      <w:r w:rsidRPr="00CA1952">
        <w:rPr>
          <w:color w:val="0070C0"/>
        </w:rPr>
        <w:t xml:space="preserve">phrase </w:t>
      </w:r>
      <w:r w:rsidRPr="00712535">
        <w:t>= "Привет";</w:t>
      </w:r>
    </w:p>
    <w:p w:rsidR="00712535" w:rsidRPr="00712535" w:rsidRDefault="00712535" w:rsidP="008403DF">
      <w:pPr>
        <w:pStyle w:val="af1"/>
      </w:pPr>
    </w:p>
    <w:p w:rsidR="00712535" w:rsidRPr="00712535" w:rsidRDefault="00712535" w:rsidP="008403DF">
      <w:pPr>
        <w:pStyle w:val="af1"/>
      </w:pPr>
      <w:r w:rsidRPr="00712535">
        <w:t xml:space="preserve">  //  вспомогательная вложенная функция</w:t>
      </w:r>
    </w:p>
    <w:p w:rsidR="00712535" w:rsidRPr="00712535" w:rsidRDefault="00712535" w:rsidP="008403DF">
      <w:pPr>
        <w:pStyle w:val="af1"/>
      </w:pPr>
      <w:r w:rsidRPr="00712535">
        <w:t xml:space="preserve">  function </w:t>
      </w:r>
      <w:r w:rsidRPr="00CA1952">
        <w:rPr>
          <w:color w:val="7030A0"/>
        </w:rPr>
        <w:t>getFullName</w:t>
      </w:r>
      <w:r w:rsidRPr="00712535">
        <w:t>() {</w:t>
      </w:r>
    </w:p>
    <w:p w:rsidR="00712535" w:rsidRPr="00712535" w:rsidRDefault="00712535" w:rsidP="008403DF">
      <w:pPr>
        <w:pStyle w:val="af1"/>
      </w:pPr>
      <w:r w:rsidRPr="00712535">
        <w:t xml:space="preserve">      return </w:t>
      </w:r>
      <w:r w:rsidRPr="00CA1952">
        <w:rPr>
          <w:color w:val="95B3D7" w:themeColor="accent1" w:themeTint="99"/>
        </w:rPr>
        <w:t xml:space="preserve">firstName </w:t>
      </w:r>
      <w:r w:rsidRPr="00712535">
        <w:t xml:space="preserve">+ " " + </w:t>
      </w:r>
      <w:r w:rsidRPr="00CA1952">
        <w:rPr>
          <w:color w:val="D99594" w:themeColor="accent2" w:themeTint="99"/>
        </w:rPr>
        <w:t>lastName</w:t>
      </w:r>
      <w:r w:rsidRPr="00712535">
        <w:t>;</w:t>
      </w:r>
    </w:p>
    <w:p w:rsidR="00712535" w:rsidRPr="00712535" w:rsidRDefault="00712535" w:rsidP="008403DF">
      <w:pPr>
        <w:pStyle w:val="af1"/>
      </w:pPr>
      <w:r w:rsidRPr="00712535">
        <w:t xml:space="preserve">  }</w:t>
      </w:r>
    </w:p>
    <w:p w:rsidR="00712535" w:rsidRPr="00712535" w:rsidRDefault="00712535" w:rsidP="008403DF">
      <w:pPr>
        <w:pStyle w:val="af1"/>
      </w:pPr>
    </w:p>
    <w:p w:rsidR="00712535" w:rsidRPr="00712535" w:rsidRDefault="00712535" w:rsidP="008403DF">
      <w:pPr>
        <w:pStyle w:val="af1"/>
      </w:pPr>
      <w:r w:rsidRPr="00712535">
        <w:t xml:space="preserve">  </w:t>
      </w:r>
      <w:r w:rsidRPr="00CA1952">
        <w:rPr>
          <w:color w:val="00B050"/>
        </w:rPr>
        <w:t>this</w:t>
      </w:r>
      <w:r w:rsidRPr="00712535">
        <w:t>.sayHi = function() {</w:t>
      </w:r>
    </w:p>
    <w:p w:rsidR="00712535" w:rsidRPr="00712535" w:rsidRDefault="00712535" w:rsidP="008403DF">
      <w:pPr>
        <w:pStyle w:val="af1"/>
      </w:pPr>
      <w:r w:rsidRPr="00712535">
        <w:t xml:space="preserve">    alert( </w:t>
      </w:r>
      <w:r w:rsidRPr="00CA1952">
        <w:rPr>
          <w:color w:val="0070C0"/>
        </w:rPr>
        <w:t xml:space="preserve">phrase </w:t>
      </w:r>
      <w:r w:rsidRPr="00712535">
        <w:t xml:space="preserve">+ ", " + </w:t>
      </w:r>
      <w:r w:rsidRPr="00CA1952">
        <w:rPr>
          <w:color w:val="7030A0"/>
        </w:rPr>
        <w:t>getFullName()</w:t>
      </w:r>
      <w:r w:rsidRPr="00712535">
        <w:t xml:space="preserve"> ); // использование</w:t>
      </w:r>
    </w:p>
    <w:p w:rsidR="00712535" w:rsidRPr="00712535" w:rsidRDefault="00712535" w:rsidP="008403DF">
      <w:pPr>
        <w:pStyle w:val="af1"/>
      </w:pPr>
      <w:r w:rsidRPr="00712535">
        <w:t xml:space="preserve">  };</w:t>
      </w:r>
    </w:p>
    <w:p w:rsidR="00712535" w:rsidRPr="00712535" w:rsidRDefault="00712535" w:rsidP="008403DF">
      <w:pPr>
        <w:pStyle w:val="af1"/>
      </w:pPr>
      <w:r w:rsidRPr="00712535">
        <w:t>}</w:t>
      </w:r>
    </w:p>
    <w:p w:rsidR="00712535" w:rsidRPr="00712535" w:rsidRDefault="00712535" w:rsidP="008403DF">
      <w:pPr>
        <w:pStyle w:val="af1"/>
      </w:pPr>
    </w:p>
    <w:p w:rsidR="00712535" w:rsidRPr="00712535" w:rsidRDefault="00712535" w:rsidP="008403DF">
      <w:pPr>
        <w:pStyle w:val="af1"/>
      </w:pPr>
      <w:r w:rsidRPr="00712535">
        <w:lastRenderedPageBreak/>
        <w:t xml:space="preserve">var vasya = </w:t>
      </w:r>
      <w:r w:rsidRPr="00CA1952">
        <w:rPr>
          <w:rStyle w:val="af0"/>
        </w:rPr>
        <w:t>new</w:t>
      </w:r>
      <w:r w:rsidRPr="00712535">
        <w:t xml:space="preserve"> </w:t>
      </w:r>
      <w:r w:rsidRPr="00CA1952">
        <w:rPr>
          <w:color w:val="984806" w:themeColor="accent6" w:themeShade="80"/>
        </w:rPr>
        <w:t>User</w:t>
      </w:r>
      <w:r w:rsidRPr="00712535">
        <w:t>("Вася", "Петров");</w:t>
      </w:r>
    </w:p>
    <w:p w:rsidR="00712535" w:rsidRPr="00712535" w:rsidRDefault="00712535" w:rsidP="008403DF">
      <w:pPr>
        <w:pStyle w:val="af1"/>
      </w:pPr>
      <w:r w:rsidRPr="00712535">
        <w:t>vasya.sayHi(); // Привет, Вася Петров</w:t>
      </w:r>
    </w:p>
    <w:p w:rsidR="008403DF" w:rsidRDefault="008403DF" w:rsidP="00712535">
      <w:pPr>
        <w:pStyle w:val="aa"/>
        <w:rPr>
          <w:lang w:val="en-US"/>
        </w:rPr>
      </w:pPr>
    </w:p>
    <w:p w:rsidR="00712535" w:rsidRPr="00712535" w:rsidRDefault="00712535" w:rsidP="00712535">
      <w:pPr>
        <w:pStyle w:val="aa"/>
      </w:pPr>
      <w:r w:rsidRPr="00712535">
        <w:t xml:space="preserve">Мы уже говорили об этом подходе ранее, в главе </w:t>
      </w:r>
      <w:hyperlink r:id="rId99" w:history="1">
        <w:r w:rsidRPr="00712535">
          <w:rPr>
            <w:rStyle w:val="a9"/>
          </w:rPr>
          <w:t>Локальные переменные для объекта</w:t>
        </w:r>
      </w:hyperlink>
      <w:r w:rsidRPr="00712535">
        <w:t>.</w:t>
      </w:r>
    </w:p>
    <w:p w:rsidR="00712535" w:rsidRPr="00712535" w:rsidRDefault="00712535" w:rsidP="00712535">
      <w:pPr>
        <w:pStyle w:val="aa"/>
      </w:pPr>
      <w:r w:rsidRPr="00712535">
        <w:t xml:space="preserve">Те функции и данные, которые должны быть доступны для внешнего кода, мы пишем в </w:t>
      </w:r>
      <w:r w:rsidRPr="00497F84">
        <w:rPr>
          <w:rStyle w:val="af0"/>
        </w:rPr>
        <w:t>this</w:t>
      </w:r>
      <w:r w:rsidRPr="00712535">
        <w:t xml:space="preserve"> – и к ним можно будет обращаться, как например vasya.sayHi(), а вспомогательные, которые нужны только внутри самого объекта, сохраняем в локальной области видимости.</w:t>
      </w:r>
    </w:p>
    <w:p w:rsidR="008403DF" w:rsidRDefault="008403DF" w:rsidP="00712535">
      <w:pPr>
        <w:pStyle w:val="aa"/>
        <w:rPr>
          <w:b/>
          <w:bCs/>
          <w:lang w:val="en-US"/>
        </w:rPr>
      </w:pPr>
    </w:p>
    <w:p w:rsidR="00712535" w:rsidRPr="00712535" w:rsidRDefault="00712535" w:rsidP="00712535">
      <w:pPr>
        <w:pStyle w:val="aa"/>
        <w:rPr>
          <w:b/>
          <w:bCs/>
        </w:rPr>
      </w:pPr>
      <w:r w:rsidRPr="008403DF">
        <w:rPr>
          <w:b/>
          <w:bCs/>
        </w:rPr>
        <w:t>Итого</w:t>
      </w:r>
    </w:p>
    <w:p w:rsidR="00712535" w:rsidRPr="00712535" w:rsidRDefault="00712535" w:rsidP="00712535">
      <w:pPr>
        <w:pStyle w:val="aa"/>
      </w:pPr>
      <w:r w:rsidRPr="00712535">
        <w:t>Объекты могут быть созданы при помощи функций-конструкторов:</w:t>
      </w:r>
    </w:p>
    <w:p w:rsidR="00712535" w:rsidRPr="00712535" w:rsidRDefault="00712535" w:rsidP="00A97276">
      <w:pPr>
        <w:pStyle w:val="aa"/>
        <w:numPr>
          <w:ilvl w:val="0"/>
          <w:numId w:val="130"/>
        </w:numPr>
      </w:pPr>
      <w:r w:rsidRPr="00712535">
        <w:t>Любая функция может быть вызвана с new, при этом она получает новый пустой объект в качестве this, в который она добавляет свойства. Если функция не решит возвратить свой объект, то её результатом будет this.</w:t>
      </w:r>
    </w:p>
    <w:p w:rsidR="00712535" w:rsidRPr="00712535" w:rsidRDefault="00712535" w:rsidP="00A97276">
      <w:pPr>
        <w:pStyle w:val="aa"/>
        <w:numPr>
          <w:ilvl w:val="0"/>
          <w:numId w:val="130"/>
        </w:numPr>
      </w:pPr>
      <w:r w:rsidRPr="00712535">
        <w:t xml:space="preserve">Функции, которые предназначены для создания объектов, называются </w:t>
      </w:r>
      <w:r w:rsidRPr="00712535">
        <w:rPr>
          <w:i/>
          <w:iCs/>
        </w:rPr>
        <w:t>конструкторами</w:t>
      </w:r>
      <w:r w:rsidRPr="00712535">
        <w:t>. Их названия пишут с большой буквы, чтобы отличать от обычных.</w:t>
      </w:r>
    </w:p>
    <w:p w:rsidR="00497F84" w:rsidRDefault="00497F84" w:rsidP="00497F84">
      <w:pPr>
        <w:pStyle w:val="5"/>
      </w:pPr>
      <w:r>
        <w:t>Задачи</w:t>
      </w:r>
    </w:p>
    <w:p w:rsidR="00497F84" w:rsidRDefault="00497F84" w:rsidP="00497F84">
      <w:pPr>
        <w:pStyle w:val="aa"/>
        <w:rPr>
          <w:b/>
        </w:rPr>
      </w:pPr>
    </w:p>
    <w:p w:rsidR="00497F84" w:rsidRPr="00497F84" w:rsidRDefault="00497F84" w:rsidP="00497F84">
      <w:pPr>
        <w:pStyle w:val="aa"/>
        <w:rPr>
          <w:b/>
        </w:rPr>
      </w:pPr>
      <w:r w:rsidRPr="00497F84">
        <w:rPr>
          <w:b/>
        </w:rPr>
        <w:t>Две функции один объект</w:t>
      </w:r>
    </w:p>
    <w:p w:rsidR="00497F84" w:rsidRDefault="00497F84" w:rsidP="00497F84">
      <w:pPr>
        <w:pStyle w:val="aa"/>
      </w:pPr>
      <w:r>
        <w:t>Возможны ли такие функции A и B в примере ниже, что соответствующие объекты a,b равны (см. код ниже)?</w:t>
      </w:r>
    </w:p>
    <w:p w:rsidR="00497F84" w:rsidRDefault="00497F84" w:rsidP="00497F84">
      <w:pPr>
        <w:pStyle w:val="af1"/>
      </w:pPr>
      <w:r>
        <w:t>function A() { ... }</w:t>
      </w:r>
    </w:p>
    <w:p w:rsidR="00497F84" w:rsidRDefault="00497F84" w:rsidP="00497F84">
      <w:pPr>
        <w:pStyle w:val="af1"/>
      </w:pPr>
      <w:r>
        <w:t>function B() { ... }</w:t>
      </w:r>
    </w:p>
    <w:p w:rsidR="00497F84" w:rsidRDefault="00497F84" w:rsidP="00497F84">
      <w:pPr>
        <w:pStyle w:val="af1"/>
      </w:pPr>
    </w:p>
    <w:p w:rsidR="00497F84" w:rsidRDefault="00497F84" w:rsidP="00497F84">
      <w:pPr>
        <w:pStyle w:val="af1"/>
      </w:pPr>
      <w:r>
        <w:t>var a = new A;</w:t>
      </w:r>
    </w:p>
    <w:p w:rsidR="00497F84" w:rsidRDefault="00497F84" w:rsidP="00497F84">
      <w:pPr>
        <w:pStyle w:val="af1"/>
      </w:pPr>
      <w:r>
        <w:t>var b = new B;</w:t>
      </w:r>
    </w:p>
    <w:p w:rsidR="00497F84" w:rsidRDefault="00497F84" w:rsidP="00497F84">
      <w:pPr>
        <w:pStyle w:val="af1"/>
      </w:pPr>
    </w:p>
    <w:p w:rsidR="00497F84" w:rsidRDefault="00497F84" w:rsidP="00497F84">
      <w:pPr>
        <w:pStyle w:val="af1"/>
      </w:pPr>
      <w:r>
        <w:t>alert( a == b ); // true</w:t>
      </w:r>
    </w:p>
    <w:p w:rsidR="00497F84" w:rsidRDefault="00497F84" w:rsidP="00497F84">
      <w:pPr>
        <w:pStyle w:val="aa"/>
      </w:pPr>
      <w:r>
        <w:t>Если да – приведите пример кода с такими функциями.</w:t>
      </w:r>
    </w:p>
    <w:p w:rsidR="00497F84" w:rsidRDefault="00497F84" w:rsidP="00497F84">
      <w:pPr>
        <w:pStyle w:val="aa"/>
      </w:pPr>
    </w:p>
    <w:p w:rsidR="00497F84" w:rsidRDefault="00497F84" w:rsidP="00497F84">
      <w:pPr>
        <w:pStyle w:val="aa"/>
      </w:pPr>
      <w:r>
        <w:t>Да, возможны.</w:t>
      </w:r>
    </w:p>
    <w:p w:rsidR="00497F84" w:rsidRDefault="00497F84" w:rsidP="00497F84">
      <w:pPr>
        <w:pStyle w:val="aa"/>
      </w:pPr>
      <w:r>
        <w:t>Они должны возвращать одинаковый объект. При этом если функция возвращает объект, то this не используется.</w:t>
      </w:r>
    </w:p>
    <w:p w:rsidR="00497F84" w:rsidRDefault="00497F84" w:rsidP="00497F84">
      <w:pPr>
        <w:pStyle w:val="aa"/>
      </w:pPr>
      <w:r>
        <w:t>Например, они могут вернуть один и тот же объект obj, определённый снаружи:</w:t>
      </w:r>
    </w:p>
    <w:p w:rsidR="00497F84" w:rsidRDefault="00497F84" w:rsidP="00497F84">
      <w:pPr>
        <w:pStyle w:val="aa"/>
      </w:pPr>
    </w:p>
    <w:p w:rsidR="00497F84" w:rsidRDefault="00497F84" w:rsidP="00497F84">
      <w:pPr>
        <w:pStyle w:val="af1"/>
      </w:pPr>
      <w:r>
        <w:t xml:space="preserve">var </w:t>
      </w:r>
      <w:r w:rsidRPr="00497F84">
        <w:rPr>
          <w:color w:val="984806" w:themeColor="accent6" w:themeShade="80"/>
        </w:rPr>
        <w:t xml:space="preserve">obj </w:t>
      </w:r>
      <w:r>
        <w:t>= {};</w:t>
      </w:r>
    </w:p>
    <w:p w:rsidR="00497F84" w:rsidRDefault="00497F84" w:rsidP="00497F84">
      <w:pPr>
        <w:pStyle w:val="af1"/>
      </w:pPr>
    </w:p>
    <w:p w:rsidR="00497F84" w:rsidRDefault="00497F84" w:rsidP="00497F84">
      <w:pPr>
        <w:pStyle w:val="af1"/>
      </w:pPr>
      <w:r>
        <w:t xml:space="preserve">function </w:t>
      </w:r>
      <w:r w:rsidRPr="00497F84">
        <w:rPr>
          <w:color w:val="7030A0"/>
        </w:rPr>
        <w:t>A()</w:t>
      </w:r>
      <w:r>
        <w:t xml:space="preserve"> { return </w:t>
      </w:r>
      <w:r w:rsidRPr="00497F84">
        <w:rPr>
          <w:color w:val="984806" w:themeColor="accent6" w:themeShade="80"/>
        </w:rPr>
        <w:t>obj</w:t>
      </w:r>
      <w:r>
        <w:t>; }</w:t>
      </w:r>
    </w:p>
    <w:p w:rsidR="00497F84" w:rsidRDefault="00497F84" w:rsidP="00497F84">
      <w:pPr>
        <w:pStyle w:val="af1"/>
      </w:pPr>
      <w:r>
        <w:t xml:space="preserve">function </w:t>
      </w:r>
      <w:r w:rsidRPr="00497F84">
        <w:rPr>
          <w:color w:val="0070C0"/>
        </w:rPr>
        <w:t>B()</w:t>
      </w:r>
      <w:r>
        <w:t xml:space="preserve"> { return </w:t>
      </w:r>
      <w:r w:rsidRPr="00497F84">
        <w:rPr>
          <w:color w:val="984806" w:themeColor="accent6" w:themeShade="80"/>
        </w:rPr>
        <w:t>obj</w:t>
      </w:r>
      <w:r>
        <w:t>; }</w:t>
      </w:r>
    </w:p>
    <w:p w:rsidR="00497F84" w:rsidRDefault="00497F84" w:rsidP="00497F84">
      <w:pPr>
        <w:pStyle w:val="af1"/>
      </w:pPr>
    </w:p>
    <w:p w:rsidR="00497F84" w:rsidRDefault="00497F84" w:rsidP="00497F84">
      <w:pPr>
        <w:pStyle w:val="af1"/>
      </w:pPr>
      <w:r>
        <w:t xml:space="preserve">var a = </w:t>
      </w:r>
      <w:r w:rsidRPr="00497F84">
        <w:rPr>
          <w:rStyle w:val="af0"/>
        </w:rPr>
        <w:t>new</w:t>
      </w:r>
      <w:r>
        <w:t xml:space="preserve"> </w:t>
      </w:r>
      <w:r w:rsidRPr="00497F84">
        <w:rPr>
          <w:color w:val="7030A0"/>
        </w:rPr>
        <w:t>A()</w:t>
      </w:r>
      <w:r>
        <w:t>;</w:t>
      </w:r>
    </w:p>
    <w:p w:rsidR="00497F84" w:rsidRDefault="00497F84" w:rsidP="00497F84">
      <w:pPr>
        <w:pStyle w:val="af1"/>
      </w:pPr>
      <w:r>
        <w:t xml:space="preserve">var b = </w:t>
      </w:r>
      <w:r w:rsidRPr="00497F84">
        <w:rPr>
          <w:rStyle w:val="af0"/>
        </w:rPr>
        <w:t>new</w:t>
      </w:r>
      <w:r>
        <w:t xml:space="preserve"> </w:t>
      </w:r>
      <w:r w:rsidRPr="00497F84">
        <w:rPr>
          <w:color w:val="0070C0"/>
        </w:rPr>
        <w:t>B()</w:t>
      </w:r>
      <w:r>
        <w:t>;</w:t>
      </w:r>
    </w:p>
    <w:p w:rsidR="00497F84" w:rsidRDefault="00497F84" w:rsidP="00497F84">
      <w:pPr>
        <w:pStyle w:val="af1"/>
      </w:pPr>
    </w:p>
    <w:p w:rsidR="004C2BA8" w:rsidRDefault="00497F84" w:rsidP="00497F84">
      <w:pPr>
        <w:pStyle w:val="af1"/>
      </w:pPr>
      <w:r>
        <w:t>alert( a == b ); // true</w:t>
      </w:r>
    </w:p>
    <w:p w:rsidR="00497F84" w:rsidRDefault="00497F84" w:rsidP="00497F84"/>
    <w:p w:rsidR="00497F84" w:rsidRPr="00497F84" w:rsidRDefault="00497F84" w:rsidP="00497F84">
      <w:pPr>
        <w:rPr>
          <w:b/>
          <w:bCs/>
        </w:rPr>
      </w:pPr>
      <w:bookmarkStart w:id="86" w:name="создать-calculator-при-помощи-конструкто"/>
      <w:r w:rsidRPr="00497F84">
        <w:rPr>
          <w:b/>
          <w:bCs/>
        </w:rPr>
        <w:t>Создать Calculator при помощи конструктора</w:t>
      </w:r>
      <w:bookmarkEnd w:id="86"/>
    </w:p>
    <w:p w:rsidR="00497F84" w:rsidRPr="00497F84" w:rsidRDefault="00497F84" w:rsidP="00497F84">
      <w:pPr>
        <w:pStyle w:val="aa"/>
      </w:pPr>
      <w:r w:rsidRPr="00497F84">
        <w:t>Напишите функцию-конструктор Calculator, которая создает объект с тремя методами:</w:t>
      </w:r>
    </w:p>
    <w:p w:rsidR="00497F84" w:rsidRPr="00497F84" w:rsidRDefault="00497F84" w:rsidP="00A97276">
      <w:pPr>
        <w:pStyle w:val="aa"/>
        <w:numPr>
          <w:ilvl w:val="0"/>
          <w:numId w:val="131"/>
        </w:numPr>
      </w:pPr>
      <w:r w:rsidRPr="00497F84">
        <w:t>Метод read() запрашивает два значения при помощи prompt и запоминает их в свойствах объекта.</w:t>
      </w:r>
    </w:p>
    <w:p w:rsidR="00497F84" w:rsidRPr="00497F84" w:rsidRDefault="00497F84" w:rsidP="00A97276">
      <w:pPr>
        <w:pStyle w:val="aa"/>
        <w:numPr>
          <w:ilvl w:val="0"/>
          <w:numId w:val="131"/>
        </w:numPr>
      </w:pPr>
      <w:r w:rsidRPr="00497F84">
        <w:t>Метод sum() возвращает сумму запомненных свойств.</w:t>
      </w:r>
    </w:p>
    <w:p w:rsidR="00497F84" w:rsidRPr="00497F84" w:rsidRDefault="00497F84" w:rsidP="00A97276">
      <w:pPr>
        <w:pStyle w:val="aa"/>
        <w:numPr>
          <w:ilvl w:val="0"/>
          <w:numId w:val="131"/>
        </w:numPr>
      </w:pPr>
      <w:r w:rsidRPr="00497F84">
        <w:t>Метод mul() возвращает произведение запомненных свойств.</w:t>
      </w:r>
    </w:p>
    <w:p w:rsidR="00497F84" w:rsidRPr="00497F84" w:rsidRDefault="00497F84" w:rsidP="00497F84">
      <w:pPr>
        <w:pStyle w:val="aa"/>
      </w:pPr>
      <w:r w:rsidRPr="00497F84">
        <w:t>Пример использования:</w:t>
      </w:r>
    </w:p>
    <w:p w:rsidR="00497F84" w:rsidRPr="00497F84" w:rsidRDefault="00497F84" w:rsidP="00497F84">
      <w:pPr>
        <w:pStyle w:val="af1"/>
      </w:pPr>
      <w:r w:rsidRPr="00497F84">
        <w:t>var calculator = new Calculator();</w:t>
      </w:r>
    </w:p>
    <w:p w:rsidR="00497F84" w:rsidRPr="00497F84" w:rsidRDefault="00497F84" w:rsidP="00497F84">
      <w:pPr>
        <w:pStyle w:val="af1"/>
      </w:pPr>
      <w:r w:rsidRPr="00497F84">
        <w:t>calculator.read();</w:t>
      </w:r>
    </w:p>
    <w:p w:rsidR="00497F84" w:rsidRPr="00497F84" w:rsidRDefault="00497F84" w:rsidP="00497F84">
      <w:pPr>
        <w:pStyle w:val="af1"/>
      </w:pPr>
    </w:p>
    <w:p w:rsidR="00497F84" w:rsidRPr="00497F84" w:rsidRDefault="00497F84" w:rsidP="00497F84">
      <w:pPr>
        <w:pStyle w:val="af1"/>
      </w:pPr>
      <w:r w:rsidRPr="00497F84">
        <w:t>alert( "Сумма=" + calculator.sum() );</w:t>
      </w:r>
    </w:p>
    <w:p w:rsidR="00497F84" w:rsidRPr="00497F84" w:rsidRDefault="00497F84" w:rsidP="00497F84">
      <w:pPr>
        <w:pStyle w:val="af1"/>
      </w:pPr>
      <w:r w:rsidRPr="00497F84">
        <w:t>alert( "Произведение=" + calculator.mul() );</w:t>
      </w:r>
    </w:p>
    <w:p w:rsidR="00497F84" w:rsidRDefault="00497F84" w:rsidP="00497F84"/>
    <w:p w:rsidR="00C225CE" w:rsidRDefault="00C225CE" w:rsidP="00497F84"/>
    <w:p w:rsidR="00497F84" w:rsidRPr="00497F84" w:rsidRDefault="00497F84" w:rsidP="00497F84">
      <w:pPr>
        <w:pStyle w:val="af1"/>
      </w:pPr>
      <w:r w:rsidRPr="00497F84">
        <w:t xml:space="preserve">function </w:t>
      </w:r>
      <w:r w:rsidRPr="00497F84">
        <w:rPr>
          <w:color w:val="984806" w:themeColor="accent6" w:themeShade="80"/>
        </w:rPr>
        <w:t>Calculator()</w:t>
      </w:r>
      <w:r w:rsidRPr="00497F84">
        <w:t xml:space="preserve"> {</w:t>
      </w:r>
    </w:p>
    <w:p w:rsidR="00497F84" w:rsidRPr="00497F84" w:rsidRDefault="00497F84" w:rsidP="00497F84">
      <w:pPr>
        <w:pStyle w:val="af1"/>
      </w:pPr>
    </w:p>
    <w:p w:rsidR="00497F84" w:rsidRPr="00497F84" w:rsidRDefault="00497F84" w:rsidP="00497F84">
      <w:pPr>
        <w:pStyle w:val="af1"/>
      </w:pPr>
      <w:r w:rsidRPr="00497F84">
        <w:t xml:space="preserve">  </w:t>
      </w:r>
      <w:r w:rsidRPr="00497F84">
        <w:rPr>
          <w:color w:val="00B050"/>
        </w:rPr>
        <w:t>this</w:t>
      </w:r>
      <w:r w:rsidRPr="00497F84">
        <w:t>.</w:t>
      </w:r>
      <w:r w:rsidRPr="00885EFE">
        <w:rPr>
          <w:color w:val="95B3D7" w:themeColor="accent1" w:themeTint="99"/>
        </w:rPr>
        <w:t xml:space="preserve">read </w:t>
      </w:r>
      <w:r w:rsidRPr="00497F84">
        <w:t>= function() {</w:t>
      </w:r>
    </w:p>
    <w:p w:rsidR="00497F84" w:rsidRPr="00497F84" w:rsidRDefault="00497F84" w:rsidP="00497F84">
      <w:pPr>
        <w:pStyle w:val="af1"/>
      </w:pPr>
      <w:r w:rsidRPr="00497F84">
        <w:t xml:space="preserve">    </w:t>
      </w:r>
      <w:r w:rsidRPr="00885EFE">
        <w:rPr>
          <w:color w:val="00B050"/>
        </w:rPr>
        <w:t>this</w:t>
      </w:r>
      <w:r w:rsidRPr="00497F84">
        <w:t>.</w:t>
      </w:r>
      <w:r w:rsidRPr="00885EFE">
        <w:rPr>
          <w:color w:val="D99594" w:themeColor="accent2" w:themeTint="99"/>
        </w:rPr>
        <w:t>a</w:t>
      </w:r>
      <w:r w:rsidRPr="00497F84">
        <w:t xml:space="preserve"> = +prompt('a?', 0);</w:t>
      </w:r>
    </w:p>
    <w:p w:rsidR="00497F84" w:rsidRPr="00497F84" w:rsidRDefault="00497F84" w:rsidP="00497F84">
      <w:pPr>
        <w:pStyle w:val="af1"/>
      </w:pPr>
      <w:r w:rsidRPr="00497F84">
        <w:t xml:space="preserve">    </w:t>
      </w:r>
      <w:r w:rsidRPr="00885EFE">
        <w:rPr>
          <w:color w:val="00B050"/>
        </w:rPr>
        <w:t>this</w:t>
      </w:r>
      <w:r w:rsidRPr="00497F84">
        <w:t>.</w:t>
      </w:r>
      <w:r w:rsidRPr="00885EFE">
        <w:rPr>
          <w:color w:val="B2A1C7" w:themeColor="accent4" w:themeTint="99"/>
        </w:rPr>
        <w:t>b</w:t>
      </w:r>
      <w:r w:rsidRPr="00497F84">
        <w:t xml:space="preserve"> = +prompt('b?', 0);</w:t>
      </w:r>
    </w:p>
    <w:p w:rsidR="00497F84" w:rsidRPr="00497F84" w:rsidRDefault="00497F84" w:rsidP="00497F84">
      <w:pPr>
        <w:pStyle w:val="af1"/>
      </w:pPr>
      <w:r w:rsidRPr="00497F84">
        <w:t xml:space="preserve">  };</w:t>
      </w:r>
    </w:p>
    <w:p w:rsidR="00497F84" w:rsidRPr="00497F84" w:rsidRDefault="00497F84" w:rsidP="00497F84">
      <w:pPr>
        <w:pStyle w:val="af1"/>
      </w:pPr>
    </w:p>
    <w:p w:rsidR="00497F84" w:rsidRPr="00497F84" w:rsidRDefault="00497F84" w:rsidP="00497F84">
      <w:pPr>
        <w:pStyle w:val="af1"/>
      </w:pPr>
      <w:r w:rsidRPr="00497F84">
        <w:t xml:space="preserve">  </w:t>
      </w:r>
      <w:r w:rsidRPr="00497F84">
        <w:rPr>
          <w:color w:val="00B050"/>
        </w:rPr>
        <w:t>this</w:t>
      </w:r>
      <w:r w:rsidRPr="00497F84">
        <w:t>.</w:t>
      </w:r>
      <w:r w:rsidRPr="00885EFE">
        <w:rPr>
          <w:color w:val="95B3D7" w:themeColor="accent1" w:themeTint="99"/>
        </w:rPr>
        <w:t xml:space="preserve">sum </w:t>
      </w:r>
      <w:r w:rsidRPr="00497F84">
        <w:t>= function() {</w:t>
      </w:r>
    </w:p>
    <w:p w:rsidR="00497F84" w:rsidRPr="00497F84" w:rsidRDefault="00497F84" w:rsidP="00497F84">
      <w:pPr>
        <w:pStyle w:val="af1"/>
      </w:pPr>
      <w:r w:rsidRPr="00497F84">
        <w:t xml:space="preserve">    return </w:t>
      </w:r>
      <w:r w:rsidRPr="00885EFE">
        <w:rPr>
          <w:color w:val="00B050"/>
        </w:rPr>
        <w:t>this</w:t>
      </w:r>
      <w:r w:rsidRPr="00497F84">
        <w:t>.</w:t>
      </w:r>
      <w:r w:rsidRPr="00885EFE">
        <w:rPr>
          <w:color w:val="D99594" w:themeColor="accent2" w:themeTint="99"/>
        </w:rPr>
        <w:t>a</w:t>
      </w:r>
      <w:r w:rsidRPr="00497F84">
        <w:t xml:space="preserve"> + </w:t>
      </w:r>
      <w:r w:rsidRPr="00885EFE">
        <w:rPr>
          <w:color w:val="00B050"/>
        </w:rPr>
        <w:t>this</w:t>
      </w:r>
      <w:r w:rsidRPr="00497F84">
        <w:t>.</w:t>
      </w:r>
      <w:r w:rsidRPr="00885EFE">
        <w:rPr>
          <w:color w:val="B2A1C7" w:themeColor="accent4" w:themeTint="99"/>
        </w:rPr>
        <w:t>b</w:t>
      </w:r>
      <w:r w:rsidRPr="00497F84">
        <w:t>;</w:t>
      </w:r>
    </w:p>
    <w:p w:rsidR="00497F84" w:rsidRPr="00497F84" w:rsidRDefault="00497F84" w:rsidP="00497F84">
      <w:pPr>
        <w:pStyle w:val="af1"/>
      </w:pPr>
      <w:r w:rsidRPr="00497F84">
        <w:t xml:space="preserve">  };</w:t>
      </w:r>
    </w:p>
    <w:p w:rsidR="00497F84" w:rsidRPr="00497F84" w:rsidRDefault="00497F84" w:rsidP="00497F84">
      <w:pPr>
        <w:pStyle w:val="af1"/>
      </w:pPr>
    </w:p>
    <w:p w:rsidR="00497F84" w:rsidRPr="00497F84" w:rsidRDefault="00497F84" w:rsidP="00497F84">
      <w:pPr>
        <w:pStyle w:val="af1"/>
      </w:pPr>
      <w:r w:rsidRPr="00497F84">
        <w:t xml:space="preserve">  </w:t>
      </w:r>
      <w:r w:rsidRPr="00497F84">
        <w:rPr>
          <w:color w:val="00B050"/>
        </w:rPr>
        <w:t>this</w:t>
      </w:r>
      <w:r w:rsidRPr="00497F84">
        <w:t>.</w:t>
      </w:r>
      <w:r w:rsidRPr="00885EFE">
        <w:rPr>
          <w:color w:val="95B3D7" w:themeColor="accent1" w:themeTint="99"/>
        </w:rPr>
        <w:t xml:space="preserve">mul </w:t>
      </w:r>
      <w:r w:rsidRPr="00497F84">
        <w:t>= function() {</w:t>
      </w:r>
    </w:p>
    <w:p w:rsidR="00497F84" w:rsidRPr="00885EFE" w:rsidRDefault="00497F84" w:rsidP="00497F84">
      <w:pPr>
        <w:pStyle w:val="af1"/>
        <w:rPr>
          <w:color w:val="C2D69B" w:themeColor="accent3" w:themeTint="99"/>
        </w:rPr>
      </w:pPr>
      <w:r w:rsidRPr="00497F84">
        <w:t xml:space="preserve">    return </w:t>
      </w:r>
      <w:r w:rsidRPr="00885EFE">
        <w:rPr>
          <w:color w:val="00B050"/>
        </w:rPr>
        <w:t>this</w:t>
      </w:r>
      <w:r w:rsidRPr="00497F84">
        <w:t>.</w:t>
      </w:r>
      <w:r w:rsidRPr="00885EFE">
        <w:rPr>
          <w:color w:val="D99594" w:themeColor="accent2" w:themeTint="99"/>
        </w:rPr>
        <w:t>a</w:t>
      </w:r>
      <w:r w:rsidRPr="00497F84">
        <w:t xml:space="preserve"> * </w:t>
      </w:r>
      <w:r w:rsidRPr="00885EFE">
        <w:rPr>
          <w:color w:val="00B050"/>
        </w:rPr>
        <w:t>this</w:t>
      </w:r>
      <w:r w:rsidRPr="00497F84">
        <w:t>.</w:t>
      </w:r>
      <w:r w:rsidRPr="00885EFE">
        <w:rPr>
          <w:color w:val="B2A1C7" w:themeColor="accent4" w:themeTint="99"/>
        </w:rPr>
        <w:t>b</w:t>
      </w:r>
      <w:r w:rsidRPr="00497F84">
        <w:t>;</w:t>
      </w:r>
    </w:p>
    <w:p w:rsidR="00497F84" w:rsidRPr="00497F84" w:rsidRDefault="00497F84" w:rsidP="00497F84">
      <w:pPr>
        <w:pStyle w:val="af1"/>
      </w:pPr>
      <w:r w:rsidRPr="00497F84">
        <w:t xml:space="preserve">  };</w:t>
      </w:r>
    </w:p>
    <w:p w:rsidR="00497F84" w:rsidRPr="00497F84" w:rsidRDefault="00497F84" w:rsidP="00497F84">
      <w:pPr>
        <w:pStyle w:val="af1"/>
      </w:pPr>
      <w:r w:rsidRPr="00497F84">
        <w:t>}</w:t>
      </w:r>
    </w:p>
    <w:p w:rsidR="00497F84" w:rsidRPr="00497F84" w:rsidRDefault="00497F84" w:rsidP="00497F84">
      <w:pPr>
        <w:pStyle w:val="af1"/>
      </w:pPr>
    </w:p>
    <w:p w:rsidR="00497F84" w:rsidRPr="00497F84" w:rsidRDefault="00497F84" w:rsidP="00497F84">
      <w:pPr>
        <w:pStyle w:val="af1"/>
      </w:pPr>
      <w:r w:rsidRPr="00497F84">
        <w:t xml:space="preserve">var calculator = </w:t>
      </w:r>
      <w:r w:rsidRPr="00885EFE">
        <w:rPr>
          <w:rStyle w:val="af0"/>
        </w:rPr>
        <w:t>new</w:t>
      </w:r>
      <w:r w:rsidRPr="00497F84">
        <w:t xml:space="preserve"> </w:t>
      </w:r>
      <w:r w:rsidRPr="00885EFE">
        <w:rPr>
          <w:color w:val="984806" w:themeColor="accent6" w:themeShade="80"/>
        </w:rPr>
        <w:t>Calculator()</w:t>
      </w:r>
      <w:r w:rsidRPr="00497F84">
        <w:t>;</w:t>
      </w:r>
    </w:p>
    <w:p w:rsidR="00497F84" w:rsidRPr="00497F84" w:rsidRDefault="00497F84" w:rsidP="00497F84">
      <w:pPr>
        <w:pStyle w:val="af1"/>
      </w:pPr>
      <w:r w:rsidRPr="00497F84">
        <w:t>calculator.read();</w:t>
      </w:r>
    </w:p>
    <w:p w:rsidR="00497F84" w:rsidRPr="00497F84" w:rsidRDefault="00497F84" w:rsidP="00497F84">
      <w:pPr>
        <w:pStyle w:val="af1"/>
      </w:pPr>
    </w:p>
    <w:p w:rsidR="00497F84" w:rsidRPr="00497F84" w:rsidRDefault="00497F84" w:rsidP="00497F84">
      <w:pPr>
        <w:pStyle w:val="af1"/>
      </w:pPr>
      <w:r w:rsidRPr="00497F84">
        <w:t>alert( "Сумма=" + calculator.sum() );</w:t>
      </w:r>
    </w:p>
    <w:p w:rsidR="00497F84" w:rsidRPr="00497F84" w:rsidRDefault="00497F84" w:rsidP="00497F84">
      <w:pPr>
        <w:pStyle w:val="af1"/>
      </w:pPr>
      <w:r w:rsidRPr="00497F84">
        <w:t>alert( "Произведение=" + calculator.mul() );</w:t>
      </w:r>
    </w:p>
    <w:p w:rsidR="00497F84" w:rsidRDefault="00497F84" w:rsidP="00497F84"/>
    <w:p w:rsidR="00C225CE" w:rsidRPr="00C225CE" w:rsidRDefault="00C225CE" w:rsidP="00C225CE">
      <w:pPr>
        <w:rPr>
          <w:b/>
          <w:bCs/>
        </w:rPr>
      </w:pPr>
      <w:bookmarkStart w:id="87" w:name="создать-accumulator-при-помощи-конструкт"/>
      <w:r w:rsidRPr="00C225CE">
        <w:rPr>
          <w:b/>
          <w:bCs/>
        </w:rPr>
        <w:t>Создать Accumulator при помощи конструктора</w:t>
      </w:r>
      <w:bookmarkEnd w:id="87"/>
    </w:p>
    <w:p w:rsidR="00C225CE" w:rsidRPr="00C225CE" w:rsidRDefault="00C225CE" w:rsidP="00C225CE">
      <w:pPr>
        <w:pStyle w:val="aa"/>
      </w:pPr>
      <w:r w:rsidRPr="00C225CE">
        <w:lastRenderedPageBreak/>
        <w:t xml:space="preserve">Напишите </w:t>
      </w:r>
      <w:r w:rsidRPr="00C225CE">
        <w:rPr>
          <w:i/>
          <w:iCs/>
        </w:rPr>
        <w:t>функцию-конструктор</w:t>
      </w:r>
      <w:r w:rsidRPr="00C225CE">
        <w:t xml:space="preserve"> Accumulator(startingValue). Объекты, которые она создает, должны хранить текущую сумму и прибавлять к ней то, что вводит посетитель.</w:t>
      </w:r>
    </w:p>
    <w:p w:rsidR="00C225CE" w:rsidRPr="00C225CE" w:rsidRDefault="00C225CE" w:rsidP="00C225CE">
      <w:pPr>
        <w:pStyle w:val="aa"/>
      </w:pPr>
      <w:r w:rsidRPr="00C225CE">
        <w:t>Более формально, объект должен:</w:t>
      </w:r>
    </w:p>
    <w:p w:rsidR="00C225CE" w:rsidRPr="00C225CE" w:rsidRDefault="00C225CE" w:rsidP="00A97276">
      <w:pPr>
        <w:pStyle w:val="aa"/>
        <w:numPr>
          <w:ilvl w:val="0"/>
          <w:numId w:val="132"/>
        </w:numPr>
      </w:pPr>
      <w:r w:rsidRPr="00C225CE">
        <w:t>Хранить текущее значение в своём свойстве value. Начальное значение свойства value ставится конструктором равным startingValue.</w:t>
      </w:r>
    </w:p>
    <w:p w:rsidR="00C225CE" w:rsidRPr="00C225CE" w:rsidRDefault="00C225CE" w:rsidP="00A97276">
      <w:pPr>
        <w:pStyle w:val="aa"/>
        <w:numPr>
          <w:ilvl w:val="0"/>
          <w:numId w:val="132"/>
        </w:numPr>
      </w:pPr>
      <w:r w:rsidRPr="00C225CE">
        <w:t>Метод read() вызывает prompt, принимает число и прибавляет его к свойству value.</w:t>
      </w:r>
    </w:p>
    <w:p w:rsidR="00C225CE" w:rsidRDefault="00C225CE" w:rsidP="00C225CE">
      <w:pPr>
        <w:pStyle w:val="aa"/>
      </w:pPr>
      <w:r w:rsidRPr="00C225CE">
        <w:t>Таким образом, свойство value является текущей суммой всего, что ввел посетитель при вызовах метода read(), с учетом начального значения startingValue.</w:t>
      </w:r>
    </w:p>
    <w:p w:rsidR="00C225CE" w:rsidRPr="00C225CE" w:rsidRDefault="00C225CE" w:rsidP="00C225CE">
      <w:pPr>
        <w:pStyle w:val="aa"/>
      </w:pPr>
    </w:p>
    <w:p w:rsidR="00C225CE" w:rsidRPr="00C225CE" w:rsidRDefault="00C225CE" w:rsidP="00C225CE">
      <w:pPr>
        <w:pStyle w:val="aa"/>
      </w:pPr>
      <w:r w:rsidRPr="00C225CE">
        <w:t>Ниже вы можете посмотреть работу кода:</w:t>
      </w:r>
    </w:p>
    <w:p w:rsidR="00C225CE" w:rsidRPr="00C225CE" w:rsidRDefault="00C225CE" w:rsidP="00C225CE">
      <w:pPr>
        <w:pStyle w:val="af1"/>
      </w:pPr>
      <w:r w:rsidRPr="00C225CE">
        <w:t>var accumulator = new Accumulator(1); // начальное значение 1</w:t>
      </w:r>
    </w:p>
    <w:p w:rsidR="00C225CE" w:rsidRPr="00C225CE" w:rsidRDefault="00C225CE" w:rsidP="00C225CE">
      <w:pPr>
        <w:pStyle w:val="af1"/>
      </w:pPr>
      <w:r w:rsidRPr="00C225CE">
        <w:t>accumulator.read(); // прибавит ввод prompt к текущему значению</w:t>
      </w:r>
    </w:p>
    <w:p w:rsidR="00C225CE" w:rsidRPr="00C225CE" w:rsidRDefault="00C225CE" w:rsidP="00C225CE">
      <w:pPr>
        <w:pStyle w:val="af1"/>
      </w:pPr>
      <w:r w:rsidRPr="00C225CE">
        <w:t>accumulator.read(); // прибавит ввод prompt к текущему значению</w:t>
      </w:r>
    </w:p>
    <w:p w:rsidR="00C225CE" w:rsidRPr="00C225CE" w:rsidRDefault="00C225CE" w:rsidP="00C225CE">
      <w:pPr>
        <w:pStyle w:val="af1"/>
      </w:pPr>
      <w:r w:rsidRPr="00C225CE">
        <w:t>alert( accumulator.value ); // выведет текущее значение</w:t>
      </w:r>
    </w:p>
    <w:p w:rsidR="00C225CE" w:rsidRDefault="00C225CE" w:rsidP="00497F84"/>
    <w:p w:rsidR="00C225CE" w:rsidRPr="00C225CE" w:rsidRDefault="00C225CE" w:rsidP="00C225CE">
      <w:pPr>
        <w:pStyle w:val="af1"/>
      </w:pPr>
      <w:r w:rsidRPr="00C225CE">
        <w:t xml:space="preserve">function </w:t>
      </w:r>
      <w:r w:rsidRPr="00583C0D">
        <w:rPr>
          <w:color w:val="984806" w:themeColor="accent6" w:themeShade="80"/>
        </w:rPr>
        <w:t>Accumulator</w:t>
      </w:r>
      <w:r w:rsidRPr="00C225CE">
        <w:t>(</w:t>
      </w:r>
      <w:r w:rsidRPr="00583C0D">
        <w:rPr>
          <w:color w:val="95B3D7" w:themeColor="accent1" w:themeTint="99"/>
        </w:rPr>
        <w:t>startingValue</w:t>
      </w:r>
      <w:r w:rsidRPr="00C225CE">
        <w:t>) {</w:t>
      </w:r>
    </w:p>
    <w:p w:rsidR="00C225CE" w:rsidRPr="00C225CE" w:rsidRDefault="00C225CE" w:rsidP="00C225CE">
      <w:pPr>
        <w:pStyle w:val="af1"/>
      </w:pPr>
      <w:r w:rsidRPr="00C225CE">
        <w:t xml:space="preserve">  </w:t>
      </w:r>
      <w:r w:rsidRPr="00583C0D">
        <w:rPr>
          <w:color w:val="00B050"/>
        </w:rPr>
        <w:t>this</w:t>
      </w:r>
      <w:r w:rsidRPr="00C225CE">
        <w:t>.</w:t>
      </w:r>
      <w:r w:rsidRPr="00583C0D">
        <w:rPr>
          <w:color w:val="D99594" w:themeColor="accent2" w:themeTint="99"/>
        </w:rPr>
        <w:t xml:space="preserve">value </w:t>
      </w:r>
      <w:r w:rsidRPr="00C225CE">
        <w:t xml:space="preserve">= </w:t>
      </w:r>
      <w:r w:rsidRPr="00583C0D">
        <w:rPr>
          <w:color w:val="95B3D7" w:themeColor="accent1" w:themeTint="99"/>
        </w:rPr>
        <w:t>startingValue</w:t>
      </w:r>
      <w:r w:rsidRPr="00C225CE">
        <w:t>;</w:t>
      </w:r>
    </w:p>
    <w:p w:rsidR="00C225CE" w:rsidRPr="00C225CE" w:rsidRDefault="00C225CE" w:rsidP="00C225CE">
      <w:pPr>
        <w:pStyle w:val="af1"/>
      </w:pPr>
    </w:p>
    <w:p w:rsidR="00C225CE" w:rsidRPr="00C225CE" w:rsidRDefault="00C225CE" w:rsidP="00C225CE">
      <w:pPr>
        <w:pStyle w:val="af1"/>
      </w:pPr>
      <w:r w:rsidRPr="00C225CE">
        <w:t xml:space="preserve">  </w:t>
      </w:r>
      <w:r w:rsidRPr="00583C0D">
        <w:rPr>
          <w:color w:val="00B050"/>
        </w:rPr>
        <w:t>this</w:t>
      </w:r>
      <w:r w:rsidRPr="00C225CE">
        <w:t>.</w:t>
      </w:r>
      <w:r w:rsidRPr="00583C0D">
        <w:rPr>
          <w:color w:val="548DD4" w:themeColor="text2" w:themeTint="99"/>
        </w:rPr>
        <w:t xml:space="preserve">read </w:t>
      </w:r>
      <w:r w:rsidRPr="00C225CE">
        <w:t>= function() {</w:t>
      </w:r>
    </w:p>
    <w:p w:rsidR="00C225CE" w:rsidRPr="00C225CE" w:rsidRDefault="00C225CE" w:rsidP="00C225CE">
      <w:pPr>
        <w:pStyle w:val="af1"/>
      </w:pPr>
      <w:r w:rsidRPr="00C225CE">
        <w:t xml:space="preserve">    </w:t>
      </w:r>
      <w:r w:rsidRPr="00583C0D">
        <w:rPr>
          <w:color w:val="00B050"/>
        </w:rPr>
        <w:t>this</w:t>
      </w:r>
      <w:r w:rsidRPr="00C225CE">
        <w:t>.</w:t>
      </w:r>
      <w:r w:rsidRPr="00583C0D">
        <w:rPr>
          <w:color w:val="D99594" w:themeColor="accent2" w:themeTint="99"/>
        </w:rPr>
        <w:t xml:space="preserve">value </w:t>
      </w:r>
      <w:r w:rsidRPr="00C225CE">
        <w:t>+= +prompt('Сколько добавлять будем?', 0);</w:t>
      </w:r>
    </w:p>
    <w:p w:rsidR="00C225CE" w:rsidRPr="00C225CE" w:rsidRDefault="00C225CE" w:rsidP="00C225CE">
      <w:pPr>
        <w:pStyle w:val="af1"/>
      </w:pPr>
      <w:r w:rsidRPr="00C225CE">
        <w:t xml:space="preserve">  };</w:t>
      </w:r>
    </w:p>
    <w:p w:rsidR="00C225CE" w:rsidRPr="00C225CE" w:rsidRDefault="00C225CE" w:rsidP="00C225CE">
      <w:pPr>
        <w:pStyle w:val="af1"/>
      </w:pPr>
    </w:p>
    <w:p w:rsidR="00C225CE" w:rsidRPr="00C225CE" w:rsidRDefault="00C225CE" w:rsidP="00C225CE">
      <w:pPr>
        <w:pStyle w:val="af1"/>
      </w:pPr>
      <w:r w:rsidRPr="00C225CE">
        <w:t>}</w:t>
      </w:r>
    </w:p>
    <w:p w:rsidR="00C225CE" w:rsidRPr="00C225CE" w:rsidRDefault="00C225CE" w:rsidP="00C225CE">
      <w:pPr>
        <w:pStyle w:val="af1"/>
      </w:pPr>
    </w:p>
    <w:p w:rsidR="00C225CE" w:rsidRPr="00C225CE" w:rsidRDefault="00C225CE" w:rsidP="00C225CE">
      <w:pPr>
        <w:pStyle w:val="af1"/>
      </w:pPr>
      <w:r w:rsidRPr="00C225CE">
        <w:t xml:space="preserve">var accumulator = </w:t>
      </w:r>
      <w:r w:rsidRPr="00583C0D">
        <w:rPr>
          <w:rStyle w:val="af0"/>
        </w:rPr>
        <w:t>new</w:t>
      </w:r>
      <w:r w:rsidRPr="00C225CE">
        <w:t xml:space="preserve"> </w:t>
      </w:r>
      <w:r w:rsidRPr="00583C0D">
        <w:rPr>
          <w:color w:val="984806" w:themeColor="accent6" w:themeShade="80"/>
        </w:rPr>
        <w:t>Accumulator</w:t>
      </w:r>
      <w:r w:rsidRPr="00C225CE">
        <w:t>(1);</w:t>
      </w:r>
    </w:p>
    <w:p w:rsidR="00C225CE" w:rsidRPr="00C225CE" w:rsidRDefault="00C225CE" w:rsidP="00C225CE">
      <w:pPr>
        <w:pStyle w:val="af1"/>
      </w:pPr>
      <w:r w:rsidRPr="00C225CE">
        <w:t>accumulator.</w:t>
      </w:r>
      <w:r w:rsidRPr="00583C0D">
        <w:rPr>
          <w:color w:val="548DD4" w:themeColor="text2" w:themeTint="99"/>
        </w:rPr>
        <w:t>read()</w:t>
      </w:r>
      <w:r w:rsidRPr="00C225CE">
        <w:t>;</w:t>
      </w:r>
    </w:p>
    <w:p w:rsidR="00C225CE" w:rsidRPr="00C225CE" w:rsidRDefault="00C225CE" w:rsidP="00C225CE">
      <w:pPr>
        <w:pStyle w:val="af1"/>
      </w:pPr>
      <w:r w:rsidRPr="00C225CE">
        <w:t>accumulator.</w:t>
      </w:r>
      <w:r w:rsidRPr="00583C0D">
        <w:rPr>
          <w:color w:val="548DD4" w:themeColor="text2" w:themeTint="99"/>
        </w:rPr>
        <w:t>read()</w:t>
      </w:r>
      <w:r w:rsidRPr="00C225CE">
        <w:t>;</w:t>
      </w:r>
    </w:p>
    <w:p w:rsidR="00C225CE" w:rsidRPr="00C225CE" w:rsidRDefault="00C225CE" w:rsidP="00C225CE">
      <w:pPr>
        <w:pStyle w:val="af1"/>
      </w:pPr>
      <w:r w:rsidRPr="00C225CE">
        <w:t>alert( accumulator.</w:t>
      </w:r>
      <w:r w:rsidRPr="00583C0D">
        <w:rPr>
          <w:color w:val="D99594" w:themeColor="accent2" w:themeTint="99"/>
        </w:rPr>
        <w:t xml:space="preserve">value </w:t>
      </w:r>
      <w:r w:rsidRPr="00C225CE">
        <w:t>);</w:t>
      </w:r>
    </w:p>
    <w:p w:rsidR="00C225CE" w:rsidRDefault="00C225CE" w:rsidP="00497F84"/>
    <w:p w:rsidR="002D318D" w:rsidRPr="002D318D" w:rsidRDefault="002D318D" w:rsidP="002D318D">
      <w:pPr>
        <w:rPr>
          <w:b/>
          <w:bCs/>
        </w:rPr>
      </w:pPr>
      <w:r w:rsidRPr="002D318D">
        <w:rPr>
          <w:b/>
          <w:bCs/>
        </w:rPr>
        <w:t>Создайте калькулятор</w:t>
      </w:r>
    </w:p>
    <w:p w:rsidR="002D318D" w:rsidRPr="00E755D7" w:rsidRDefault="002D318D" w:rsidP="00E755D7">
      <w:pPr>
        <w:pStyle w:val="aa"/>
      </w:pPr>
      <w:r w:rsidRPr="00E755D7">
        <w:t>Напишите конструктор Calculator, который создаёт расширяемые объекты-калькуляторы.</w:t>
      </w:r>
    </w:p>
    <w:p w:rsidR="002D318D" w:rsidRPr="00E755D7" w:rsidRDefault="002D318D" w:rsidP="00E755D7">
      <w:pPr>
        <w:pStyle w:val="aa"/>
      </w:pPr>
      <w:r w:rsidRPr="00E755D7">
        <w:t>Эта задача состоит из двух частей, которые можно решать одна за другой.</w:t>
      </w:r>
    </w:p>
    <w:p w:rsidR="002D318D" w:rsidRPr="00E755D7" w:rsidRDefault="002D318D" w:rsidP="00E755D7">
      <w:pPr>
        <w:pStyle w:val="aa"/>
      </w:pPr>
      <w:r w:rsidRPr="00E755D7">
        <w:t>Первый шаг задачи: вызов calculate(str) принимает строку, например «1 + 2», с жёстко заданным форматом «ЧИСЛО операция ЧИСЛО» (по одному пробелу вокруг операции), и возвращает результат. Понимает плюс + и минус -.</w:t>
      </w:r>
    </w:p>
    <w:p w:rsidR="002D318D" w:rsidRPr="00E755D7" w:rsidRDefault="002D318D" w:rsidP="00E755D7">
      <w:pPr>
        <w:pStyle w:val="aa"/>
      </w:pPr>
      <w:r w:rsidRPr="00E755D7">
        <w:t>Пример использования:</w:t>
      </w:r>
    </w:p>
    <w:p w:rsidR="002D318D" w:rsidRPr="002D318D" w:rsidRDefault="002D318D" w:rsidP="002D318D">
      <w:pPr>
        <w:pStyle w:val="af1"/>
      </w:pPr>
      <w:r w:rsidRPr="002D318D">
        <w:t>var calc = new Calculator;</w:t>
      </w:r>
    </w:p>
    <w:p w:rsidR="002D318D" w:rsidRPr="002D318D" w:rsidRDefault="002D318D" w:rsidP="002D318D">
      <w:pPr>
        <w:pStyle w:val="af1"/>
      </w:pPr>
    </w:p>
    <w:p w:rsidR="002D318D" w:rsidRPr="002D318D" w:rsidRDefault="002D318D" w:rsidP="002D318D">
      <w:pPr>
        <w:pStyle w:val="af1"/>
      </w:pPr>
      <w:r w:rsidRPr="002D318D">
        <w:t>alert( calc.calculate("3 + 7") ); // 10</w:t>
      </w:r>
    </w:p>
    <w:p w:rsidR="002D318D" w:rsidRDefault="002D318D" w:rsidP="002D318D">
      <w:pPr>
        <w:pStyle w:val="aa"/>
        <w:rPr>
          <w:b/>
        </w:rPr>
      </w:pPr>
    </w:p>
    <w:p w:rsidR="002D318D" w:rsidRPr="00E755D7" w:rsidRDefault="002D318D" w:rsidP="00E755D7">
      <w:pPr>
        <w:pStyle w:val="aa"/>
      </w:pPr>
      <w:r w:rsidRPr="00E755D7">
        <w:t>Второй шаг – добавить калькулятору метод addMethod(name, func), который учит калькулятор новой операции. Он получает имя операции name и функцию от двух аргументов func(a,b), которая должна её реализовывать.</w:t>
      </w:r>
    </w:p>
    <w:p w:rsidR="002D318D" w:rsidRPr="00E755D7" w:rsidRDefault="002D318D" w:rsidP="00E755D7">
      <w:pPr>
        <w:pStyle w:val="aa"/>
      </w:pPr>
      <w:r w:rsidRPr="00E755D7">
        <w:t>Например, добавим операции умножить *, поделить / и возвести в степень **:</w:t>
      </w:r>
    </w:p>
    <w:p w:rsidR="002D318D" w:rsidRPr="002D318D" w:rsidRDefault="002D318D" w:rsidP="002D318D">
      <w:pPr>
        <w:pStyle w:val="af1"/>
      </w:pPr>
      <w:r w:rsidRPr="002D318D">
        <w:t>var powerCalc = new Calculator;</w:t>
      </w:r>
    </w:p>
    <w:p w:rsidR="002D318D" w:rsidRPr="002D318D" w:rsidRDefault="002D318D" w:rsidP="002D318D">
      <w:pPr>
        <w:pStyle w:val="af1"/>
      </w:pPr>
      <w:r w:rsidRPr="002D318D">
        <w:t>powerCalc.addMethod("*", function(a, b) {</w:t>
      </w:r>
    </w:p>
    <w:p w:rsidR="002D318D" w:rsidRPr="002D318D" w:rsidRDefault="002D318D" w:rsidP="002D318D">
      <w:pPr>
        <w:pStyle w:val="af1"/>
      </w:pPr>
      <w:r w:rsidRPr="002D318D">
        <w:t xml:space="preserve">  return a * b;</w:t>
      </w:r>
    </w:p>
    <w:p w:rsidR="002D318D" w:rsidRPr="002D318D" w:rsidRDefault="002D318D" w:rsidP="002D318D">
      <w:pPr>
        <w:pStyle w:val="af1"/>
      </w:pPr>
      <w:r w:rsidRPr="002D318D">
        <w:t>});</w:t>
      </w:r>
    </w:p>
    <w:p w:rsidR="002D318D" w:rsidRPr="002D318D" w:rsidRDefault="002D318D" w:rsidP="002D318D">
      <w:pPr>
        <w:pStyle w:val="af1"/>
      </w:pPr>
      <w:r w:rsidRPr="002D318D">
        <w:t>powerCalc.addMethod("/", function(a, b) {</w:t>
      </w:r>
    </w:p>
    <w:p w:rsidR="002D318D" w:rsidRPr="002D318D" w:rsidRDefault="002D318D" w:rsidP="002D318D">
      <w:pPr>
        <w:pStyle w:val="af1"/>
      </w:pPr>
      <w:r w:rsidRPr="002D318D">
        <w:t xml:space="preserve">  return a / b;</w:t>
      </w:r>
    </w:p>
    <w:p w:rsidR="002D318D" w:rsidRPr="002D318D" w:rsidRDefault="002D318D" w:rsidP="002D318D">
      <w:pPr>
        <w:pStyle w:val="af1"/>
      </w:pPr>
      <w:r w:rsidRPr="002D318D">
        <w:t>});</w:t>
      </w:r>
    </w:p>
    <w:p w:rsidR="002D318D" w:rsidRPr="002D318D" w:rsidRDefault="002D318D" w:rsidP="002D318D">
      <w:pPr>
        <w:pStyle w:val="af1"/>
      </w:pPr>
      <w:r w:rsidRPr="002D318D">
        <w:t>powerCalc.addMethod("**", function(a, b) {</w:t>
      </w:r>
    </w:p>
    <w:p w:rsidR="002D318D" w:rsidRPr="002D318D" w:rsidRDefault="002D318D" w:rsidP="002D318D">
      <w:pPr>
        <w:pStyle w:val="af1"/>
      </w:pPr>
      <w:r w:rsidRPr="002D318D">
        <w:t xml:space="preserve">  return Math.pow(a, b);</w:t>
      </w:r>
    </w:p>
    <w:p w:rsidR="002D318D" w:rsidRPr="002D318D" w:rsidRDefault="002D318D" w:rsidP="002D318D">
      <w:pPr>
        <w:pStyle w:val="af1"/>
      </w:pPr>
      <w:r w:rsidRPr="002D318D">
        <w:t>});</w:t>
      </w:r>
    </w:p>
    <w:p w:rsidR="002D318D" w:rsidRPr="002D318D" w:rsidRDefault="002D318D" w:rsidP="002D318D">
      <w:pPr>
        <w:pStyle w:val="af1"/>
      </w:pPr>
    </w:p>
    <w:p w:rsidR="002D318D" w:rsidRPr="002D318D" w:rsidRDefault="002D318D" w:rsidP="002D318D">
      <w:pPr>
        <w:pStyle w:val="af1"/>
      </w:pPr>
      <w:r w:rsidRPr="002D318D">
        <w:t>var result = powerCalc.calculate("2 ** 3");</w:t>
      </w:r>
    </w:p>
    <w:p w:rsidR="002D318D" w:rsidRPr="002D318D" w:rsidRDefault="002D318D" w:rsidP="002D318D">
      <w:pPr>
        <w:pStyle w:val="af1"/>
      </w:pPr>
      <w:r w:rsidRPr="002D318D">
        <w:t>alert( result ); // 8</w:t>
      </w:r>
    </w:p>
    <w:p w:rsidR="002D318D" w:rsidRPr="00C04CC0" w:rsidRDefault="002D318D" w:rsidP="00C04CC0">
      <w:pPr>
        <w:pStyle w:val="aa"/>
      </w:pPr>
      <w:r w:rsidRPr="00C04CC0">
        <w:t>Поддержка скобок и сложных математических выражений в этой задаче не требуется.</w:t>
      </w:r>
    </w:p>
    <w:p w:rsidR="002D318D" w:rsidRPr="00C04CC0" w:rsidRDefault="002D318D" w:rsidP="00C04CC0">
      <w:pPr>
        <w:pStyle w:val="aa"/>
      </w:pPr>
      <w:r w:rsidRPr="00C04CC0">
        <w:t>Числа и операции могут состоять из нескольких символов. Между ними ровно один пробел.</w:t>
      </w:r>
    </w:p>
    <w:p w:rsidR="002D318D" w:rsidRPr="00C04CC0" w:rsidRDefault="002D318D" w:rsidP="00C04CC0">
      <w:pPr>
        <w:pStyle w:val="aa"/>
      </w:pPr>
      <w:r w:rsidRPr="00C04CC0">
        <w:t>Предусмотрите обработку ошибок. Какая она должна быть – решите сами.</w:t>
      </w:r>
    </w:p>
    <w:p w:rsidR="002D318D" w:rsidRDefault="002D318D" w:rsidP="00497F84"/>
    <w:p w:rsidR="00C04CC0" w:rsidRDefault="00C04CC0" w:rsidP="00C04CC0">
      <w:pPr>
        <w:pStyle w:val="aa"/>
        <w:rPr>
          <w:lang w:val="en-US"/>
        </w:rPr>
      </w:pPr>
      <w:r>
        <w:t>1-й шаг</w:t>
      </w:r>
      <w:r>
        <w:rPr>
          <w:lang w:val="en-US"/>
        </w:rPr>
        <w:t>;</w:t>
      </w:r>
    </w:p>
    <w:p w:rsidR="00C04CC0" w:rsidRPr="00C04CC0" w:rsidRDefault="00C04CC0" w:rsidP="00C04CC0">
      <w:pPr>
        <w:pStyle w:val="af1"/>
        <w:rPr>
          <w:lang w:val="en-US"/>
        </w:rPr>
      </w:pPr>
      <w:r w:rsidRPr="00C04CC0">
        <w:rPr>
          <w:lang w:val="en-US"/>
        </w:rPr>
        <w:t>function Calculator() {</w:t>
      </w:r>
    </w:p>
    <w:p w:rsidR="00C04CC0" w:rsidRPr="00C04CC0" w:rsidRDefault="00C04CC0" w:rsidP="00C04CC0">
      <w:pPr>
        <w:pStyle w:val="af1"/>
        <w:rPr>
          <w:lang w:val="en-US"/>
        </w:rPr>
      </w:pPr>
      <w:r w:rsidRPr="00C04CC0">
        <w:rPr>
          <w:lang w:val="en-US"/>
        </w:rPr>
        <w:t xml:space="preserve">  </w:t>
      </w:r>
      <w:r w:rsidRPr="00C04CC0">
        <w:rPr>
          <w:color w:val="00B050"/>
          <w:lang w:val="en-US"/>
        </w:rPr>
        <w:t>this</w:t>
      </w:r>
      <w:r w:rsidRPr="00C04CC0">
        <w:rPr>
          <w:lang w:val="en-US"/>
        </w:rPr>
        <w:t>.calculate = function(</w:t>
      </w:r>
      <w:r w:rsidRPr="00C04CC0">
        <w:rPr>
          <w:color w:val="0070C0"/>
          <w:lang w:val="en-US"/>
        </w:rPr>
        <w:t>str</w:t>
      </w:r>
      <w:r w:rsidRPr="00C04CC0">
        <w:rPr>
          <w:lang w:val="en-US"/>
        </w:rPr>
        <w:t>) {</w:t>
      </w:r>
    </w:p>
    <w:p w:rsidR="00C04CC0" w:rsidRPr="00C04CC0" w:rsidRDefault="00C04CC0" w:rsidP="00C04CC0">
      <w:pPr>
        <w:pStyle w:val="af1"/>
        <w:rPr>
          <w:lang w:val="en-US"/>
        </w:rPr>
      </w:pPr>
      <w:r w:rsidRPr="00C04CC0">
        <w:rPr>
          <w:lang w:val="en-US"/>
        </w:rPr>
        <w:t xml:space="preserve">    var arr = </w:t>
      </w:r>
      <w:r w:rsidRPr="00C04CC0">
        <w:rPr>
          <w:color w:val="0070C0"/>
          <w:lang w:val="en-US"/>
        </w:rPr>
        <w:t>str</w:t>
      </w:r>
      <w:r w:rsidRPr="00C04CC0">
        <w:rPr>
          <w:lang w:val="en-US"/>
        </w:rPr>
        <w:t>.split(' ');</w:t>
      </w:r>
    </w:p>
    <w:p w:rsidR="00C04CC0" w:rsidRPr="00C04CC0" w:rsidRDefault="00C04CC0" w:rsidP="00C04CC0">
      <w:pPr>
        <w:pStyle w:val="af1"/>
        <w:rPr>
          <w:lang w:val="en-US"/>
        </w:rPr>
      </w:pPr>
    </w:p>
    <w:p w:rsidR="00C04CC0" w:rsidRPr="00C04CC0" w:rsidRDefault="00C04CC0" w:rsidP="00C04CC0">
      <w:pPr>
        <w:pStyle w:val="af1"/>
        <w:rPr>
          <w:lang w:val="en-US"/>
        </w:rPr>
      </w:pPr>
      <w:r w:rsidRPr="00C04CC0">
        <w:rPr>
          <w:lang w:val="en-US"/>
        </w:rPr>
        <w:t xml:space="preserve">    if(arr[1] === '+') {</w:t>
      </w:r>
    </w:p>
    <w:p w:rsidR="00C04CC0" w:rsidRPr="00C04CC0" w:rsidRDefault="00C04CC0" w:rsidP="00C04CC0">
      <w:pPr>
        <w:pStyle w:val="af1"/>
        <w:rPr>
          <w:lang w:val="en-US"/>
        </w:rPr>
      </w:pPr>
      <w:r w:rsidRPr="00C04CC0">
        <w:rPr>
          <w:lang w:val="en-US"/>
        </w:rPr>
        <w:t xml:space="preserve">      return +arr[0] + +arr[2]; </w:t>
      </w:r>
    </w:p>
    <w:p w:rsidR="00C04CC0" w:rsidRPr="00C04CC0" w:rsidRDefault="00C04CC0" w:rsidP="00C04CC0">
      <w:pPr>
        <w:pStyle w:val="af1"/>
        <w:rPr>
          <w:lang w:val="en-US"/>
        </w:rPr>
      </w:pPr>
      <w:r w:rsidRPr="00C04CC0">
        <w:rPr>
          <w:lang w:val="en-US"/>
        </w:rPr>
        <w:t xml:space="preserve">    } else {</w:t>
      </w:r>
    </w:p>
    <w:p w:rsidR="00C04CC0" w:rsidRPr="00C04CC0" w:rsidRDefault="00C04CC0" w:rsidP="00C04CC0">
      <w:pPr>
        <w:pStyle w:val="af1"/>
        <w:rPr>
          <w:lang w:val="en-US"/>
        </w:rPr>
      </w:pPr>
      <w:r w:rsidRPr="00C04CC0">
        <w:rPr>
          <w:lang w:val="en-US"/>
        </w:rPr>
        <w:t xml:space="preserve">      return arr[0] - arr[2];  </w:t>
      </w:r>
    </w:p>
    <w:p w:rsidR="00C04CC0" w:rsidRPr="00C04CC0" w:rsidRDefault="00C04CC0" w:rsidP="00C04CC0">
      <w:pPr>
        <w:pStyle w:val="af1"/>
        <w:rPr>
          <w:lang w:val="en-US"/>
        </w:rPr>
      </w:pPr>
      <w:r w:rsidRPr="00C04CC0">
        <w:rPr>
          <w:lang w:val="en-US"/>
        </w:rPr>
        <w:t xml:space="preserve">    }</w:t>
      </w:r>
    </w:p>
    <w:p w:rsidR="00C04CC0" w:rsidRPr="00C04CC0" w:rsidRDefault="00C04CC0" w:rsidP="00C04CC0">
      <w:pPr>
        <w:pStyle w:val="af1"/>
        <w:rPr>
          <w:lang w:val="en-US"/>
        </w:rPr>
      </w:pPr>
      <w:r w:rsidRPr="00C04CC0">
        <w:rPr>
          <w:lang w:val="en-US"/>
        </w:rPr>
        <w:t xml:space="preserve">  };</w:t>
      </w:r>
    </w:p>
    <w:p w:rsidR="00C04CC0" w:rsidRDefault="00C04CC0" w:rsidP="00C04CC0">
      <w:pPr>
        <w:pStyle w:val="af1"/>
      </w:pPr>
      <w:r w:rsidRPr="00C04CC0">
        <w:rPr>
          <w:lang w:val="en-US"/>
        </w:rPr>
        <w:t xml:space="preserve">}  </w:t>
      </w:r>
    </w:p>
    <w:p w:rsidR="00A95169" w:rsidRDefault="00A95169" w:rsidP="00A95169"/>
    <w:p w:rsidR="00A95169" w:rsidRDefault="00A95169" w:rsidP="00A95169"/>
    <w:p w:rsidR="00A95169" w:rsidRDefault="00A95169" w:rsidP="00A95169">
      <w:r>
        <w:t>2-й шаг:</w:t>
      </w:r>
    </w:p>
    <w:p w:rsidR="00A95169" w:rsidRDefault="00A95169" w:rsidP="00A95169">
      <w:pPr>
        <w:pStyle w:val="af1"/>
      </w:pPr>
      <w:r>
        <w:t>function Calculator() {</w:t>
      </w:r>
    </w:p>
    <w:p w:rsidR="00A95169" w:rsidRDefault="00A95169" w:rsidP="00A95169">
      <w:pPr>
        <w:pStyle w:val="af1"/>
      </w:pPr>
      <w:r>
        <w:t xml:space="preserve">  var methods = {};</w:t>
      </w:r>
    </w:p>
    <w:p w:rsidR="00A95169" w:rsidRDefault="00A95169" w:rsidP="00A95169">
      <w:pPr>
        <w:pStyle w:val="af1"/>
      </w:pPr>
    </w:p>
    <w:p w:rsidR="00A95169" w:rsidRDefault="00A95169" w:rsidP="00A95169">
      <w:pPr>
        <w:pStyle w:val="af1"/>
      </w:pPr>
      <w:r>
        <w:t xml:space="preserve">  this.addMethod = function(key, val) {</w:t>
      </w:r>
    </w:p>
    <w:p w:rsidR="00A95169" w:rsidRDefault="00A95169" w:rsidP="00A95169">
      <w:pPr>
        <w:pStyle w:val="af1"/>
      </w:pPr>
      <w:r>
        <w:t xml:space="preserve">    if (key in methods) {</w:t>
      </w:r>
    </w:p>
    <w:p w:rsidR="00A95169" w:rsidRDefault="00A95169" w:rsidP="00A95169">
      <w:pPr>
        <w:pStyle w:val="af1"/>
      </w:pPr>
      <w:r>
        <w:t xml:space="preserve">      return ( "Операция \'" + key + "\' существует!" );</w:t>
      </w:r>
    </w:p>
    <w:p w:rsidR="00A95169" w:rsidRDefault="00A95169" w:rsidP="00A95169">
      <w:pPr>
        <w:pStyle w:val="af1"/>
      </w:pPr>
      <w:r>
        <w:t xml:space="preserve">    } </w:t>
      </w:r>
    </w:p>
    <w:p w:rsidR="00A95169" w:rsidRDefault="00A95169" w:rsidP="00A95169">
      <w:pPr>
        <w:pStyle w:val="af1"/>
      </w:pPr>
      <w:r>
        <w:t xml:space="preserve">      return methods[key] = val; </w:t>
      </w:r>
    </w:p>
    <w:p w:rsidR="00A95169" w:rsidRDefault="00A95169" w:rsidP="00A95169">
      <w:pPr>
        <w:pStyle w:val="af1"/>
      </w:pPr>
      <w:r>
        <w:t xml:space="preserve">  };</w:t>
      </w:r>
    </w:p>
    <w:p w:rsidR="00A95169" w:rsidRDefault="00A95169" w:rsidP="00A95169">
      <w:pPr>
        <w:pStyle w:val="af1"/>
      </w:pPr>
    </w:p>
    <w:p w:rsidR="00A95169" w:rsidRDefault="00A95169" w:rsidP="00A95169">
      <w:pPr>
        <w:pStyle w:val="af1"/>
      </w:pPr>
      <w:r>
        <w:t xml:space="preserve">  this.calculate = function(str) {</w:t>
      </w:r>
    </w:p>
    <w:p w:rsidR="00A95169" w:rsidRDefault="00A95169" w:rsidP="00A95169">
      <w:pPr>
        <w:pStyle w:val="af1"/>
      </w:pPr>
      <w:r>
        <w:t xml:space="preserve">    var arr = str.split(' '),</w:t>
      </w:r>
    </w:p>
    <w:p w:rsidR="00A95169" w:rsidRDefault="00A95169" w:rsidP="00A95169">
      <w:pPr>
        <w:pStyle w:val="af1"/>
      </w:pPr>
      <w:r>
        <w:t xml:space="preserve">        num1 = arr[0],</w:t>
      </w:r>
    </w:p>
    <w:p w:rsidR="00A95169" w:rsidRDefault="00A95169" w:rsidP="00A95169">
      <w:pPr>
        <w:pStyle w:val="af1"/>
      </w:pPr>
      <w:r>
        <w:t xml:space="preserve">        num2 = arr[2],</w:t>
      </w:r>
    </w:p>
    <w:p w:rsidR="00A95169" w:rsidRDefault="00A95169" w:rsidP="00A95169">
      <w:pPr>
        <w:pStyle w:val="af1"/>
      </w:pPr>
      <w:r>
        <w:t xml:space="preserve">        operator = arr[1];</w:t>
      </w:r>
    </w:p>
    <w:p w:rsidR="00A95169" w:rsidRDefault="006E1167" w:rsidP="00A95169">
      <w:pPr>
        <w:pStyle w:val="af1"/>
      </w:pPr>
      <w:r>
        <w:t xml:space="preserve">    if(methods[operator]) {</w:t>
      </w:r>
    </w:p>
    <w:p w:rsidR="00A95169" w:rsidRDefault="00A95169" w:rsidP="00A95169">
      <w:pPr>
        <w:pStyle w:val="af1"/>
      </w:pPr>
      <w:r>
        <w:t xml:space="preserve">      return </w:t>
      </w:r>
      <w:r w:rsidR="004D7B85">
        <w:t>methods[operator](</w:t>
      </w:r>
      <w:r w:rsidR="004D7B85">
        <w:rPr>
          <w:lang w:val="en-US"/>
        </w:rPr>
        <w:t>num1, num2</w:t>
      </w:r>
      <w:r w:rsidR="004D7B85">
        <w:t>)</w:t>
      </w:r>
      <w:r>
        <w:t>;</w:t>
      </w:r>
    </w:p>
    <w:p w:rsidR="00A95169" w:rsidRDefault="00A95169" w:rsidP="00A95169">
      <w:pPr>
        <w:pStyle w:val="af1"/>
      </w:pPr>
      <w:r>
        <w:t xml:space="preserve">    }</w:t>
      </w:r>
    </w:p>
    <w:p w:rsidR="00A95169" w:rsidRDefault="00A95169" w:rsidP="00A95169">
      <w:pPr>
        <w:pStyle w:val="af1"/>
      </w:pPr>
      <w:r>
        <w:t xml:space="preserve">      return 'Данной операции не существует';</w:t>
      </w:r>
    </w:p>
    <w:p w:rsidR="00A95169" w:rsidRDefault="00A95169" w:rsidP="00A95169">
      <w:pPr>
        <w:pStyle w:val="af1"/>
      </w:pPr>
      <w:r>
        <w:t xml:space="preserve">  }; </w:t>
      </w:r>
    </w:p>
    <w:p w:rsidR="00A95169" w:rsidRDefault="00A95169" w:rsidP="00A95169">
      <w:pPr>
        <w:pStyle w:val="af1"/>
      </w:pPr>
      <w:r>
        <w:t>}</w:t>
      </w:r>
    </w:p>
    <w:p w:rsidR="002814BB" w:rsidRDefault="002814BB" w:rsidP="002814BB"/>
    <w:p w:rsidR="002814BB" w:rsidRDefault="002814BB" w:rsidP="002814BB">
      <w:pPr>
        <w:pStyle w:val="aa"/>
      </w:pPr>
      <w:r>
        <w:t>Решение из учебника:</w:t>
      </w:r>
    </w:p>
    <w:p w:rsidR="002814BB" w:rsidRPr="002814BB" w:rsidRDefault="002814BB" w:rsidP="002814BB">
      <w:pPr>
        <w:pStyle w:val="af1"/>
      </w:pPr>
      <w:r w:rsidRPr="002814BB">
        <w:t>function Calculator() {</w:t>
      </w:r>
    </w:p>
    <w:p w:rsidR="002814BB" w:rsidRPr="002814BB" w:rsidRDefault="002814BB" w:rsidP="002814BB">
      <w:pPr>
        <w:pStyle w:val="af1"/>
      </w:pPr>
    </w:p>
    <w:p w:rsidR="002814BB" w:rsidRPr="002814BB" w:rsidRDefault="002814BB" w:rsidP="002814BB">
      <w:pPr>
        <w:pStyle w:val="af1"/>
      </w:pPr>
      <w:r w:rsidRPr="002814BB">
        <w:t xml:space="preserve">  var </w:t>
      </w:r>
      <w:r w:rsidRPr="002814BB">
        <w:rPr>
          <w:color w:val="984806" w:themeColor="accent6" w:themeShade="80"/>
        </w:rPr>
        <w:t xml:space="preserve">methods </w:t>
      </w:r>
      <w:r w:rsidRPr="002814BB">
        <w:t>= {</w:t>
      </w:r>
    </w:p>
    <w:p w:rsidR="002814BB" w:rsidRPr="002814BB" w:rsidRDefault="002814BB" w:rsidP="002814BB">
      <w:pPr>
        <w:pStyle w:val="af1"/>
      </w:pPr>
      <w:r w:rsidRPr="002814BB">
        <w:t xml:space="preserve">    "-": function(a, b) {</w:t>
      </w:r>
    </w:p>
    <w:p w:rsidR="002814BB" w:rsidRPr="002814BB" w:rsidRDefault="002814BB" w:rsidP="002814BB">
      <w:pPr>
        <w:pStyle w:val="af1"/>
      </w:pPr>
      <w:r w:rsidRPr="002814BB">
        <w:t xml:space="preserve">      return a - b;</w:t>
      </w:r>
    </w:p>
    <w:p w:rsidR="002814BB" w:rsidRPr="002814BB" w:rsidRDefault="002814BB" w:rsidP="002814BB">
      <w:pPr>
        <w:pStyle w:val="af1"/>
      </w:pPr>
      <w:r w:rsidRPr="002814BB">
        <w:t xml:space="preserve">    },</w:t>
      </w:r>
    </w:p>
    <w:p w:rsidR="002814BB" w:rsidRPr="002814BB" w:rsidRDefault="002814BB" w:rsidP="002814BB">
      <w:pPr>
        <w:pStyle w:val="af1"/>
      </w:pPr>
      <w:r w:rsidRPr="002814BB">
        <w:t xml:space="preserve">    "+": function(a, b) {</w:t>
      </w:r>
    </w:p>
    <w:p w:rsidR="002814BB" w:rsidRPr="002814BB" w:rsidRDefault="002814BB" w:rsidP="002814BB">
      <w:pPr>
        <w:pStyle w:val="af1"/>
      </w:pPr>
      <w:r w:rsidRPr="002814BB">
        <w:t xml:space="preserve">      return a + b;</w:t>
      </w:r>
    </w:p>
    <w:p w:rsidR="002814BB" w:rsidRPr="002814BB" w:rsidRDefault="002814BB" w:rsidP="002814BB">
      <w:pPr>
        <w:pStyle w:val="af1"/>
      </w:pPr>
      <w:r w:rsidRPr="002814BB">
        <w:t xml:space="preserve">    }</w:t>
      </w:r>
    </w:p>
    <w:p w:rsidR="002814BB" w:rsidRPr="002814BB" w:rsidRDefault="002814BB" w:rsidP="002814BB">
      <w:pPr>
        <w:pStyle w:val="af1"/>
      </w:pPr>
      <w:r w:rsidRPr="002814BB">
        <w:t xml:space="preserve">  };</w:t>
      </w:r>
    </w:p>
    <w:p w:rsidR="002814BB" w:rsidRPr="002814BB" w:rsidRDefault="002814BB" w:rsidP="002814BB">
      <w:pPr>
        <w:pStyle w:val="af1"/>
      </w:pPr>
    </w:p>
    <w:p w:rsidR="002814BB" w:rsidRPr="002814BB" w:rsidRDefault="002814BB" w:rsidP="002814BB">
      <w:pPr>
        <w:pStyle w:val="af1"/>
      </w:pPr>
      <w:r w:rsidRPr="002814BB">
        <w:t xml:space="preserve">  </w:t>
      </w:r>
      <w:r w:rsidRPr="006E1167">
        <w:rPr>
          <w:color w:val="00B050"/>
        </w:rPr>
        <w:t>this</w:t>
      </w:r>
      <w:r w:rsidRPr="002814BB">
        <w:t>.</w:t>
      </w:r>
      <w:r w:rsidRPr="00CF7E95">
        <w:rPr>
          <w:color w:val="7030A0"/>
        </w:rPr>
        <w:t xml:space="preserve">calculate </w:t>
      </w:r>
      <w:r w:rsidRPr="002814BB">
        <w:t>= function(str) {</w:t>
      </w:r>
    </w:p>
    <w:p w:rsidR="002814BB" w:rsidRPr="002814BB" w:rsidRDefault="002814BB" w:rsidP="002814BB">
      <w:pPr>
        <w:pStyle w:val="af1"/>
      </w:pPr>
    </w:p>
    <w:p w:rsidR="002814BB" w:rsidRPr="002814BB" w:rsidRDefault="002814BB" w:rsidP="002814BB">
      <w:pPr>
        <w:pStyle w:val="af1"/>
      </w:pPr>
      <w:r w:rsidRPr="002814BB">
        <w:t xml:space="preserve">    var split = str.split(' '),</w:t>
      </w:r>
    </w:p>
    <w:p w:rsidR="002814BB" w:rsidRPr="002814BB" w:rsidRDefault="002814BB" w:rsidP="002814BB">
      <w:pPr>
        <w:pStyle w:val="af1"/>
      </w:pPr>
      <w:r w:rsidRPr="002814BB">
        <w:t xml:space="preserve">      a = +split[0],</w:t>
      </w:r>
    </w:p>
    <w:p w:rsidR="002814BB" w:rsidRPr="002814BB" w:rsidRDefault="002814BB" w:rsidP="002814BB">
      <w:pPr>
        <w:pStyle w:val="af1"/>
      </w:pPr>
      <w:r w:rsidRPr="002814BB">
        <w:t xml:space="preserve">      op = split[1],</w:t>
      </w:r>
    </w:p>
    <w:p w:rsidR="002814BB" w:rsidRPr="002814BB" w:rsidRDefault="002814BB" w:rsidP="002814BB">
      <w:pPr>
        <w:pStyle w:val="af1"/>
      </w:pPr>
      <w:r w:rsidRPr="002814BB">
        <w:t xml:space="preserve">      b = +split[2]</w:t>
      </w:r>
    </w:p>
    <w:p w:rsidR="002814BB" w:rsidRPr="002814BB" w:rsidRDefault="002814BB" w:rsidP="002814BB">
      <w:pPr>
        <w:pStyle w:val="af1"/>
      </w:pPr>
    </w:p>
    <w:p w:rsidR="002814BB" w:rsidRPr="002814BB" w:rsidRDefault="002814BB" w:rsidP="002814BB">
      <w:pPr>
        <w:pStyle w:val="af1"/>
      </w:pPr>
      <w:r w:rsidRPr="002814BB">
        <w:t xml:space="preserve">    if (!methods[op] || isNaN(a) || isNaN(b)) {</w:t>
      </w:r>
    </w:p>
    <w:p w:rsidR="002814BB" w:rsidRPr="002814BB" w:rsidRDefault="002814BB" w:rsidP="002814BB">
      <w:pPr>
        <w:pStyle w:val="af1"/>
      </w:pPr>
      <w:r w:rsidRPr="002814BB">
        <w:t xml:space="preserve">      return NaN;</w:t>
      </w:r>
    </w:p>
    <w:p w:rsidR="002814BB" w:rsidRPr="002814BB" w:rsidRDefault="002814BB" w:rsidP="002814BB">
      <w:pPr>
        <w:pStyle w:val="af1"/>
      </w:pPr>
      <w:r w:rsidRPr="002814BB">
        <w:t xml:space="preserve">    }</w:t>
      </w:r>
    </w:p>
    <w:p w:rsidR="002814BB" w:rsidRPr="002814BB" w:rsidRDefault="002814BB" w:rsidP="002814BB">
      <w:pPr>
        <w:pStyle w:val="af1"/>
      </w:pPr>
    </w:p>
    <w:p w:rsidR="002814BB" w:rsidRPr="002814BB" w:rsidRDefault="002814BB" w:rsidP="002814BB">
      <w:pPr>
        <w:pStyle w:val="af1"/>
      </w:pPr>
      <w:r w:rsidRPr="002814BB">
        <w:t xml:space="preserve">    return </w:t>
      </w:r>
      <w:r w:rsidRPr="006E1167">
        <w:rPr>
          <w:color w:val="984806" w:themeColor="accent6" w:themeShade="80"/>
        </w:rPr>
        <w:t>methods</w:t>
      </w:r>
      <w:r w:rsidRPr="002814BB">
        <w:t>[op](a, b);</w:t>
      </w:r>
    </w:p>
    <w:p w:rsidR="002814BB" w:rsidRPr="002814BB" w:rsidRDefault="002814BB" w:rsidP="002814BB">
      <w:pPr>
        <w:pStyle w:val="af1"/>
      </w:pPr>
      <w:r w:rsidRPr="002814BB">
        <w:t xml:space="preserve">  }</w:t>
      </w:r>
    </w:p>
    <w:p w:rsidR="002814BB" w:rsidRPr="002814BB" w:rsidRDefault="002814BB" w:rsidP="002814BB">
      <w:pPr>
        <w:pStyle w:val="af1"/>
      </w:pPr>
    </w:p>
    <w:p w:rsidR="002814BB" w:rsidRPr="002814BB" w:rsidRDefault="002814BB" w:rsidP="002814BB">
      <w:pPr>
        <w:pStyle w:val="af1"/>
      </w:pPr>
      <w:r w:rsidRPr="002814BB">
        <w:t xml:space="preserve">  </w:t>
      </w:r>
      <w:r w:rsidRPr="006E1167">
        <w:rPr>
          <w:color w:val="00B050"/>
        </w:rPr>
        <w:t>this</w:t>
      </w:r>
      <w:r w:rsidRPr="002814BB">
        <w:t>.addMethod = function(name, func) {</w:t>
      </w:r>
    </w:p>
    <w:p w:rsidR="002814BB" w:rsidRPr="002814BB" w:rsidRDefault="002814BB" w:rsidP="002814BB">
      <w:pPr>
        <w:pStyle w:val="af1"/>
      </w:pPr>
      <w:r w:rsidRPr="002814BB">
        <w:t xml:space="preserve">    methods[name] = func;</w:t>
      </w:r>
    </w:p>
    <w:p w:rsidR="002814BB" w:rsidRPr="002814BB" w:rsidRDefault="002814BB" w:rsidP="002814BB">
      <w:pPr>
        <w:pStyle w:val="af1"/>
      </w:pPr>
      <w:r w:rsidRPr="002814BB">
        <w:t xml:space="preserve">  };</w:t>
      </w:r>
    </w:p>
    <w:p w:rsidR="002814BB" w:rsidRPr="002814BB" w:rsidRDefault="002814BB" w:rsidP="002814BB">
      <w:pPr>
        <w:pStyle w:val="af1"/>
      </w:pPr>
      <w:r w:rsidRPr="002814BB">
        <w:t>}</w:t>
      </w:r>
    </w:p>
    <w:p w:rsidR="002814BB" w:rsidRDefault="002814BB" w:rsidP="002814BB">
      <w:pPr>
        <w:rPr>
          <w:lang w:val="en-US"/>
        </w:rPr>
      </w:pPr>
    </w:p>
    <w:p w:rsidR="008B7077" w:rsidRPr="008B7077" w:rsidRDefault="008B7077" w:rsidP="008B7077">
      <w:pPr>
        <w:pStyle w:val="4"/>
        <w:rPr>
          <w:noProof/>
        </w:rPr>
      </w:pPr>
      <w:r w:rsidRPr="008B7077">
        <w:rPr>
          <w:noProof/>
        </w:rPr>
        <w:t>Дескрипторы, геттеры и сеттеры свойств</w:t>
      </w:r>
    </w:p>
    <w:p w:rsidR="008B7077" w:rsidRPr="008B7077" w:rsidRDefault="008B7077" w:rsidP="008B7077">
      <w:pPr>
        <w:pStyle w:val="aa"/>
      </w:pPr>
      <w:r w:rsidRPr="008B7077">
        <w:t>В этой главе мы рассмотрим возможности, которые позволяют очень гибко и мощно управлять всеми свойствами объекта, включая их аспекты – изменяемость, видимость в цикле for..in и даже незаметно делать их функциями.</w:t>
      </w:r>
    </w:p>
    <w:p w:rsidR="008B7077" w:rsidRDefault="008B7077" w:rsidP="008B7077">
      <w:pPr>
        <w:pStyle w:val="aa"/>
        <w:rPr>
          <w:lang w:val="en-US"/>
        </w:rPr>
      </w:pPr>
      <w:r w:rsidRPr="008B7077">
        <w:t>Они поддерживаются всеми современными браузерами, но не IE8-. Впрочем, даже IE8 их поддерживает, но только для DOM-объектов (используются при работе со страницей, это сейчас вне нашего рассмотрения).</w:t>
      </w:r>
    </w:p>
    <w:p w:rsidR="008B7077" w:rsidRPr="008B7077" w:rsidRDefault="008B7077" w:rsidP="008B7077">
      <w:pPr>
        <w:pStyle w:val="aa"/>
        <w:rPr>
          <w:lang w:val="en-US"/>
        </w:rPr>
      </w:pPr>
    </w:p>
    <w:p w:rsidR="008B7077" w:rsidRPr="008B7077" w:rsidRDefault="008B7077" w:rsidP="008B7077">
      <w:pPr>
        <w:pStyle w:val="5"/>
        <w:rPr>
          <w:rFonts w:asciiTheme="minorHAnsi" w:hAnsiTheme="minorHAnsi"/>
          <w:noProof/>
        </w:rPr>
      </w:pPr>
      <w:bookmarkStart w:id="88" w:name="дескрипторы-в-примерах"/>
      <w:r w:rsidRPr="008B7077">
        <w:t>Дескрипторы в примерах</w:t>
      </w:r>
      <w:bookmarkEnd w:id="88"/>
    </w:p>
    <w:p w:rsidR="008B7077" w:rsidRPr="008B7077" w:rsidRDefault="008B7077" w:rsidP="008B7077">
      <w:pPr>
        <w:pStyle w:val="aa"/>
      </w:pPr>
      <w:r w:rsidRPr="008B7077">
        <w:t>Основной метод для управления свойствами – </w:t>
      </w:r>
      <w:r w:rsidRPr="00546BFB">
        <w:t>Object.defineProperty</w:t>
      </w:r>
      <w:r w:rsidRPr="008B7077">
        <w:t>.</w:t>
      </w:r>
    </w:p>
    <w:p w:rsidR="008B7077" w:rsidRPr="008B7077" w:rsidRDefault="008B7077" w:rsidP="008B7077">
      <w:pPr>
        <w:pStyle w:val="aa"/>
      </w:pPr>
      <w:r w:rsidRPr="008B7077">
        <w:t>Он позволяет объявить свойство объекта и, что самое главное, тонко настроить его особые аспекты, которые никак иначе не изменить.</w:t>
      </w:r>
    </w:p>
    <w:p w:rsidR="008B7077" w:rsidRPr="008B7077" w:rsidRDefault="008B7077" w:rsidP="008B7077">
      <w:pPr>
        <w:pStyle w:val="aa"/>
      </w:pPr>
      <w:r w:rsidRPr="008B7077">
        <w:t>Синтаксис:</w:t>
      </w:r>
    </w:p>
    <w:p w:rsidR="008B7077" w:rsidRPr="008B7077" w:rsidRDefault="008B7077" w:rsidP="00546BFB">
      <w:pPr>
        <w:pStyle w:val="af1"/>
      </w:pPr>
      <w:r w:rsidRPr="008B7077">
        <w:t>Object.defineProperty(</w:t>
      </w:r>
      <w:r w:rsidRPr="00546BFB">
        <w:rPr>
          <w:color w:val="984806" w:themeColor="accent6" w:themeShade="80"/>
        </w:rPr>
        <w:t>obj</w:t>
      </w:r>
      <w:r w:rsidRPr="008B7077">
        <w:t xml:space="preserve">, </w:t>
      </w:r>
      <w:r w:rsidRPr="00546BFB">
        <w:rPr>
          <w:color w:val="7030A0"/>
        </w:rPr>
        <w:t>prop</w:t>
      </w:r>
      <w:r w:rsidRPr="008B7077">
        <w:t xml:space="preserve">, </w:t>
      </w:r>
      <w:r w:rsidRPr="00546BFB">
        <w:rPr>
          <w:color w:val="002060"/>
        </w:rPr>
        <w:t>descriptor</w:t>
      </w:r>
      <w:r w:rsidRPr="008B7077">
        <w:t>)</w:t>
      </w:r>
    </w:p>
    <w:p w:rsidR="00546BFB" w:rsidRDefault="00546BFB" w:rsidP="008B7077">
      <w:pPr>
        <w:pStyle w:val="aa"/>
        <w:rPr>
          <w:lang w:val="en-US"/>
        </w:rPr>
      </w:pPr>
    </w:p>
    <w:p w:rsidR="008B7077" w:rsidRPr="008B7077" w:rsidRDefault="008B7077" w:rsidP="008B7077">
      <w:pPr>
        <w:pStyle w:val="aa"/>
      </w:pPr>
      <w:r w:rsidRPr="008B7077">
        <w:t>Аргументы:</w:t>
      </w:r>
    </w:p>
    <w:p w:rsidR="008B7077" w:rsidRPr="00546BFB" w:rsidRDefault="008B7077" w:rsidP="008B7077">
      <w:pPr>
        <w:pStyle w:val="aa"/>
        <w:rPr>
          <w:rStyle w:val="af0"/>
          <w:color w:val="984806" w:themeColor="accent6" w:themeShade="80"/>
        </w:rPr>
      </w:pPr>
      <w:r w:rsidRPr="00546BFB">
        <w:rPr>
          <w:rStyle w:val="af0"/>
          <w:color w:val="984806" w:themeColor="accent6" w:themeShade="80"/>
        </w:rPr>
        <w:t>obj</w:t>
      </w:r>
    </w:p>
    <w:p w:rsidR="008B7077" w:rsidRPr="008B7077" w:rsidRDefault="008B7077" w:rsidP="008B7077">
      <w:pPr>
        <w:pStyle w:val="aa"/>
      </w:pPr>
      <w:r w:rsidRPr="008B7077">
        <w:t>Объект, в котором объявляется свойство.</w:t>
      </w:r>
    </w:p>
    <w:p w:rsidR="008B7077" w:rsidRPr="00546BFB" w:rsidRDefault="008B7077" w:rsidP="008B7077">
      <w:pPr>
        <w:pStyle w:val="aa"/>
        <w:rPr>
          <w:rStyle w:val="af0"/>
          <w:color w:val="7030A0"/>
        </w:rPr>
      </w:pPr>
      <w:r w:rsidRPr="00546BFB">
        <w:rPr>
          <w:rStyle w:val="af0"/>
          <w:color w:val="7030A0"/>
        </w:rPr>
        <w:t>prop</w:t>
      </w:r>
    </w:p>
    <w:p w:rsidR="008B7077" w:rsidRPr="008B7077" w:rsidRDefault="008B7077" w:rsidP="008B7077">
      <w:pPr>
        <w:pStyle w:val="aa"/>
      </w:pPr>
      <w:r w:rsidRPr="008B7077">
        <w:t>Имя свойства, которое нужно объявить или модифицировать.</w:t>
      </w:r>
    </w:p>
    <w:p w:rsidR="008B7077" w:rsidRDefault="008B7077" w:rsidP="008B7077">
      <w:pPr>
        <w:pStyle w:val="aa"/>
        <w:rPr>
          <w:rStyle w:val="af0"/>
          <w:color w:val="002060"/>
          <w:lang w:val="en-US"/>
        </w:rPr>
      </w:pPr>
      <w:r w:rsidRPr="00546BFB">
        <w:rPr>
          <w:rStyle w:val="af0"/>
          <w:color w:val="002060"/>
        </w:rPr>
        <w:t>descriptor</w:t>
      </w:r>
    </w:p>
    <w:p w:rsidR="004C29D3" w:rsidRPr="004C29D3" w:rsidRDefault="004C29D3" w:rsidP="008B7077">
      <w:pPr>
        <w:pStyle w:val="aa"/>
        <w:rPr>
          <w:rStyle w:val="af0"/>
          <w:color w:val="002060"/>
          <w:lang w:val="en-US"/>
        </w:rPr>
      </w:pPr>
    </w:p>
    <w:p w:rsidR="008B7077" w:rsidRPr="008B7077" w:rsidRDefault="008B7077" w:rsidP="008B7077">
      <w:pPr>
        <w:pStyle w:val="aa"/>
      </w:pPr>
      <w:r w:rsidRPr="008B7077">
        <w:t>Дескриптор – объект, который описывает поведение свойства.</w:t>
      </w:r>
    </w:p>
    <w:p w:rsidR="008B7077" w:rsidRPr="008B7077" w:rsidRDefault="008B7077" w:rsidP="008B7077">
      <w:pPr>
        <w:pStyle w:val="aa"/>
      </w:pPr>
      <w:r w:rsidRPr="008B7077">
        <w:t>В нём могут быть следующие поля:</w:t>
      </w:r>
    </w:p>
    <w:p w:rsidR="008B7077" w:rsidRPr="008B7077" w:rsidRDefault="008B7077" w:rsidP="00A97276">
      <w:pPr>
        <w:pStyle w:val="aa"/>
        <w:numPr>
          <w:ilvl w:val="0"/>
          <w:numId w:val="133"/>
        </w:numPr>
      </w:pPr>
      <w:r w:rsidRPr="00546BFB">
        <w:rPr>
          <w:color w:val="0070C0"/>
        </w:rPr>
        <w:t>value </w:t>
      </w:r>
      <w:r w:rsidRPr="008B7077">
        <w:t>– значение свойства, по умолчанию undefined</w:t>
      </w:r>
    </w:p>
    <w:p w:rsidR="008B7077" w:rsidRPr="008B7077" w:rsidRDefault="008B7077" w:rsidP="00A97276">
      <w:pPr>
        <w:pStyle w:val="aa"/>
        <w:numPr>
          <w:ilvl w:val="0"/>
          <w:numId w:val="133"/>
        </w:numPr>
      </w:pPr>
      <w:r w:rsidRPr="00546BFB">
        <w:rPr>
          <w:color w:val="0070C0"/>
        </w:rPr>
        <w:t>writable </w:t>
      </w:r>
      <w:r w:rsidRPr="008B7077">
        <w:t>– значение свойства можно менять, если true. По умолчанию false.</w:t>
      </w:r>
    </w:p>
    <w:p w:rsidR="008B7077" w:rsidRPr="008B7077" w:rsidRDefault="008B7077" w:rsidP="00A97276">
      <w:pPr>
        <w:pStyle w:val="aa"/>
        <w:numPr>
          <w:ilvl w:val="0"/>
          <w:numId w:val="133"/>
        </w:numPr>
      </w:pPr>
      <w:r w:rsidRPr="00546BFB">
        <w:rPr>
          <w:color w:val="0070C0"/>
        </w:rPr>
        <w:t>configurable </w:t>
      </w:r>
      <w:r w:rsidRPr="008B7077">
        <w:t>– если true, то свойство можно удалять, а также менять его в дальнейшем при помощи новых вызовов defineProperty. По умолчанию false.</w:t>
      </w:r>
    </w:p>
    <w:p w:rsidR="008B7077" w:rsidRPr="008B7077" w:rsidRDefault="008B7077" w:rsidP="00A97276">
      <w:pPr>
        <w:pStyle w:val="aa"/>
        <w:numPr>
          <w:ilvl w:val="0"/>
          <w:numId w:val="133"/>
        </w:numPr>
      </w:pPr>
      <w:r w:rsidRPr="00546BFB">
        <w:rPr>
          <w:color w:val="0070C0"/>
        </w:rPr>
        <w:lastRenderedPageBreak/>
        <w:t>enumerable </w:t>
      </w:r>
      <w:r w:rsidRPr="008B7077">
        <w:t>– если true, то свойство просматривается в цикле for..in и методе Object.keys(). По умолчанию false.</w:t>
      </w:r>
    </w:p>
    <w:p w:rsidR="008B7077" w:rsidRPr="008B7077" w:rsidRDefault="008B7077" w:rsidP="00A97276">
      <w:pPr>
        <w:pStyle w:val="aa"/>
        <w:numPr>
          <w:ilvl w:val="0"/>
          <w:numId w:val="133"/>
        </w:numPr>
      </w:pPr>
      <w:r w:rsidRPr="00546BFB">
        <w:rPr>
          <w:color w:val="0070C0"/>
        </w:rPr>
        <w:t>get </w:t>
      </w:r>
      <w:r w:rsidRPr="008B7077">
        <w:t>– функция, которая возвращает значение свойства. По умолчанию undefined.</w:t>
      </w:r>
    </w:p>
    <w:p w:rsidR="008B7077" w:rsidRPr="008B7077" w:rsidRDefault="008B7077" w:rsidP="00A97276">
      <w:pPr>
        <w:pStyle w:val="aa"/>
        <w:numPr>
          <w:ilvl w:val="0"/>
          <w:numId w:val="133"/>
        </w:numPr>
      </w:pPr>
      <w:r w:rsidRPr="00546BFB">
        <w:rPr>
          <w:color w:val="0070C0"/>
        </w:rPr>
        <w:t>set </w:t>
      </w:r>
      <w:r w:rsidRPr="008B7077">
        <w:t>– функция, которая записывает значение свойства. По умолчанию undefined.</w:t>
      </w:r>
    </w:p>
    <w:p w:rsidR="003E462D" w:rsidRDefault="003E462D" w:rsidP="008B7077">
      <w:pPr>
        <w:pStyle w:val="aa"/>
        <w:rPr>
          <w:lang w:val="en-US"/>
        </w:rPr>
      </w:pPr>
    </w:p>
    <w:p w:rsidR="008B7077" w:rsidRPr="008B7077" w:rsidRDefault="008B7077" w:rsidP="008B7077">
      <w:pPr>
        <w:pStyle w:val="aa"/>
      </w:pPr>
      <w:r w:rsidRPr="008B7077">
        <w:t>Чтобы избежать конфликта, запрещено одновременно указывать значение value и функции get/set. Либо значение, либо функции для его чтения-записи, одно из двух. Также запрещено и не имеет смысла указывать writable при наличии get/set-функций.</w:t>
      </w:r>
    </w:p>
    <w:p w:rsidR="008B7077" w:rsidRDefault="008B7077" w:rsidP="008B7077">
      <w:pPr>
        <w:pStyle w:val="aa"/>
        <w:rPr>
          <w:lang w:val="en-US"/>
        </w:rPr>
      </w:pPr>
      <w:r w:rsidRPr="008B7077">
        <w:t>Далее мы подробно разберём эти свойства на примерах.</w:t>
      </w:r>
    </w:p>
    <w:p w:rsidR="003E462D" w:rsidRPr="003E462D" w:rsidRDefault="003E462D" w:rsidP="008B7077">
      <w:pPr>
        <w:pStyle w:val="aa"/>
        <w:rPr>
          <w:lang w:val="en-US"/>
        </w:rPr>
      </w:pPr>
    </w:p>
    <w:p w:rsidR="008B7077" w:rsidRDefault="008B7077" w:rsidP="003E462D">
      <w:pPr>
        <w:pStyle w:val="5"/>
        <w:rPr>
          <w:lang w:val="en-US"/>
        </w:rPr>
      </w:pPr>
      <w:bookmarkStart w:id="89" w:name="обычное-свойство"/>
      <w:r w:rsidRPr="003E462D">
        <w:t>Обычное свойство</w:t>
      </w:r>
      <w:bookmarkEnd w:id="89"/>
    </w:p>
    <w:p w:rsidR="003E462D" w:rsidRPr="003E462D" w:rsidRDefault="003E462D" w:rsidP="003E462D">
      <w:pPr>
        <w:rPr>
          <w:lang w:val="en-US"/>
        </w:rPr>
      </w:pPr>
    </w:p>
    <w:p w:rsidR="008B7077" w:rsidRPr="008B7077" w:rsidRDefault="008B7077" w:rsidP="008B7077">
      <w:pPr>
        <w:pStyle w:val="aa"/>
      </w:pPr>
      <w:r w:rsidRPr="008B7077">
        <w:t>Два таких вызова работают одинаково:</w:t>
      </w:r>
    </w:p>
    <w:p w:rsidR="008B7077" w:rsidRPr="008B7077" w:rsidRDefault="008B7077" w:rsidP="003E462D">
      <w:pPr>
        <w:pStyle w:val="af1"/>
      </w:pPr>
      <w:r w:rsidRPr="008B7077">
        <w:t xml:space="preserve">var </w:t>
      </w:r>
      <w:r w:rsidRPr="003E462D">
        <w:rPr>
          <w:color w:val="984806" w:themeColor="accent6" w:themeShade="80"/>
        </w:rPr>
        <w:t xml:space="preserve">user </w:t>
      </w:r>
      <w:r w:rsidRPr="008B7077">
        <w:t>= {};</w:t>
      </w:r>
    </w:p>
    <w:p w:rsidR="008B7077" w:rsidRPr="008B7077" w:rsidRDefault="008B7077" w:rsidP="003E462D">
      <w:pPr>
        <w:pStyle w:val="af1"/>
      </w:pPr>
    </w:p>
    <w:p w:rsidR="008B7077" w:rsidRPr="008B7077" w:rsidRDefault="008B7077" w:rsidP="003E462D">
      <w:pPr>
        <w:pStyle w:val="af1"/>
      </w:pPr>
      <w:r w:rsidRPr="008B7077">
        <w:t>// 1. простое присваивание</w:t>
      </w:r>
    </w:p>
    <w:p w:rsidR="008B7077" w:rsidRPr="008B7077" w:rsidRDefault="008B7077" w:rsidP="003E462D">
      <w:pPr>
        <w:pStyle w:val="af1"/>
      </w:pPr>
      <w:r w:rsidRPr="003E462D">
        <w:rPr>
          <w:color w:val="984806" w:themeColor="accent6" w:themeShade="80"/>
        </w:rPr>
        <w:t>user</w:t>
      </w:r>
      <w:r w:rsidRPr="008B7077">
        <w:t>.</w:t>
      </w:r>
      <w:r w:rsidRPr="003E462D">
        <w:rPr>
          <w:color w:val="7030A0"/>
        </w:rPr>
        <w:t xml:space="preserve">name </w:t>
      </w:r>
      <w:r w:rsidRPr="008B7077">
        <w:t>= "Вася";</w:t>
      </w:r>
    </w:p>
    <w:p w:rsidR="008B7077" w:rsidRPr="008B7077" w:rsidRDefault="008B7077" w:rsidP="003E462D">
      <w:pPr>
        <w:pStyle w:val="af1"/>
      </w:pPr>
    </w:p>
    <w:p w:rsidR="008B7077" w:rsidRPr="008B7077" w:rsidRDefault="008B7077" w:rsidP="003E462D">
      <w:pPr>
        <w:pStyle w:val="af1"/>
      </w:pPr>
      <w:r w:rsidRPr="008B7077">
        <w:t>// 2. указание значения через дескриптор</w:t>
      </w:r>
    </w:p>
    <w:p w:rsidR="008B7077" w:rsidRPr="008B7077" w:rsidRDefault="008B7077" w:rsidP="003E462D">
      <w:pPr>
        <w:pStyle w:val="af1"/>
      </w:pPr>
      <w:r w:rsidRPr="003E462D">
        <w:rPr>
          <w:rStyle w:val="af0"/>
        </w:rPr>
        <w:t>Object.defineProperty</w:t>
      </w:r>
      <w:r w:rsidRPr="008B7077">
        <w:t>(</w:t>
      </w:r>
      <w:r w:rsidRPr="003E462D">
        <w:rPr>
          <w:color w:val="984806" w:themeColor="accent6" w:themeShade="80"/>
        </w:rPr>
        <w:t>user</w:t>
      </w:r>
      <w:r w:rsidRPr="008B7077">
        <w:t>, "</w:t>
      </w:r>
      <w:r w:rsidRPr="003E462D">
        <w:rPr>
          <w:color w:val="7030A0"/>
        </w:rPr>
        <w:t>name</w:t>
      </w:r>
      <w:r w:rsidRPr="008B7077">
        <w:t>", { value: "Вася", configurable: true, writable: true, enumerable: true });</w:t>
      </w:r>
    </w:p>
    <w:p w:rsidR="008B7077" w:rsidRPr="008B7077" w:rsidRDefault="008B7077" w:rsidP="008B7077">
      <w:pPr>
        <w:pStyle w:val="aa"/>
      </w:pPr>
      <w:r w:rsidRPr="008B7077">
        <w:t>Оба вызова выше добавляют в объект user обычное (удаляемое, изменяемое, перечисляемое) свойство.</w:t>
      </w:r>
    </w:p>
    <w:p w:rsidR="003E462D" w:rsidRDefault="003E462D" w:rsidP="008B7077">
      <w:pPr>
        <w:pStyle w:val="aa"/>
        <w:rPr>
          <w:b/>
          <w:bCs/>
          <w:lang w:val="en-US"/>
        </w:rPr>
      </w:pPr>
      <w:bookmarkStart w:id="90" w:name="свойство-константа"/>
    </w:p>
    <w:p w:rsidR="008B7077" w:rsidRPr="008B7077" w:rsidRDefault="008B7077" w:rsidP="003E462D">
      <w:pPr>
        <w:pStyle w:val="5"/>
        <w:rPr>
          <w:noProof/>
        </w:rPr>
      </w:pPr>
      <w:r w:rsidRPr="003E462D">
        <w:rPr>
          <w:b/>
          <w:bCs/>
        </w:rPr>
        <w:t>Свойство-константа</w:t>
      </w:r>
      <w:bookmarkEnd w:id="90"/>
    </w:p>
    <w:p w:rsidR="008B7077" w:rsidRPr="008B7077" w:rsidRDefault="008B7077" w:rsidP="008B7077">
      <w:pPr>
        <w:pStyle w:val="aa"/>
      </w:pPr>
      <w:r w:rsidRPr="008B7077">
        <w:t>Для того, чтобы сделать свойство неизменяемым, изменим его флаги writable и configurable:</w:t>
      </w:r>
    </w:p>
    <w:p w:rsidR="008B7077" w:rsidRPr="003E462D" w:rsidRDefault="008B7077" w:rsidP="003E462D">
      <w:pPr>
        <w:pStyle w:val="af1"/>
      </w:pPr>
      <w:r w:rsidRPr="003E462D">
        <w:t>"use strict";</w:t>
      </w:r>
    </w:p>
    <w:p w:rsidR="008B7077" w:rsidRPr="003E462D" w:rsidRDefault="008B7077" w:rsidP="003E462D">
      <w:pPr>
        <w:pStyle w:val="af1"/>
      </w:pPr>
    </w:p>
    <w:p w:rsidR="008B7077" w:rsidRPr="003E462D" w:rsidRDefault="008B7077" w:rsidP="003E462D">
      <w:pPr>
        <w:pStyle w:val="af1"/>
      </w:pPr>
      <w:r w:rsidRPr="003E462D">
        <w:t xml:space="preserve">var </w:t>
      </w:r>
      <w:r w:rsidRPr="003E462D">
        <w:rPr>
          <w:color w:val="984806" w:themeColor="accent6" w:themeShade="80"/>
        </w:rPr>
        <w:t xml:space="preserve">user </w:t>
      </w:r>
      <w:r w:rsidRPr="003E462D">
        <w:t>= {};</w:t>
      </w:r>
    </w:p>
    <w:p w:rsidR="008B7077" w:rsidRPr="003E462D" w:rsidRDefault="008B7077" w:rsidP="003E462D">
      <w:pPr>
        <w:pStyle w:val="af1"/>
      </w:pPr>
    </w:p>
    <w:p w:rsidR="008B7077" w:rsidRPr="003E462D" w:rsidRDefault="008B7077" w:rsidP="003E462D">
      <w:pPr>
        <w:pStyle w:val="af1"/>
      </w:pPr>
      <w:r w:rsidRPr="003E462D">
        <w:rPr>
          <w:rStyle w:val="af0"/>
        </w:rPr>
        <w:t>Object.defineProperty</w:t>
      </w:r>
      <w:r w:rsidRPr="003E462D">
        <w:t>(</w:t>
      </w:r>
      <w:r w:rsidRPr="003E462D">
        <w:rPr>
          <w:color w:val="984806" w:themeColor="accent6" w:themeShade="80"/>
        </w:rPr>
        <w:t>user</w:t>
      </w:r>
      <w:r w:rsidRPr="003E462D">
        <w:t>, "</w:t>
      </w:r>
      <w:r w:rsidRPr="00CD411C">
        <w:rPr>
          <w:color w:val="7030A0"/>
        </w:rPr>
        <w:t>name</w:t>
      </w:r>
      <w:r w:rsidRPr="003E462D">
        <w:t>", {</w:t>
      </w:r>
    </w:p>
    <w:p w:rsidR="008B7077" w:rsidRPr="003E462D" w:rsidRDefault="008B7077" w:rsidP="003E462D">
      <w:pPr>
        <w:pStyle w:val="af1"/>
      </w:pPr>
      <w:r w:rsidRPr="003E462D">
        <w:t xml:space="preserve">  </w:t>
      </w:r>
      <w:r w:rsidRPr="00DF109E">
        <w:rPr>
          <w:color w:val="0070C0"/>
        </w:rPr>
        <w:t>value</w:t>
      </w:r>
      <w:r w:rsidRPr="003E462D">
        <w:t>: "Вася",</w:t>
      </w:r>
    </w:p>
    <w:p w:rsidR="008B7077" w:rsidRPr="003E462D" w:rsidRDefault="008B7077" w:rsidP="003E462D">
      <w:pPr>
        <w:pStyle w:val="af1"/>
      </w:pPr>
      <w:r w:rsidRPr="003E462D">
        <w:t xml:space="preserve">  </w:t>
      </w:r>
      <w:r w:rsidRPr="00DF109E">
        <w:rPr>
          <w:color w:val="0070C0"/>
        </w:rPr>
        <w:t>writable</w:t>
      </w:r>
      <w:r w:rsidRPr="003E462D">
        <w:t>: false, // запретить присвоение "user.name="</w:t>
      </w:r>
    </w:p>
    <w:p w:rsidR="008B7077" w:rsidRPr="003E462D" w:rsidRDefault="008B7077" w:rsidP="003E462D">
      <w:pPr>
        <w:pStyle w:val="af1"/>
      </w:pPr>
      <w:r w:rsidRPr="003E462D">
        <w:t xml:space="preserve">  </w:t>
      </w:r>
      <w:r w:rsidRPr="00DF109E">
        <w:rPr>
          <w:color w:val="0070C0"/>
        </w:rPr>
        <w:t>configurable</w:t>
      </w:r>
      <w:r w:rsidRPr="003E462D">
        <w:t>: false // запретить удаление "delete user.name"</w:t>
      </w:r>
    </w:p>
    <w:p w:rsidR="008B7077" w:rsidRPr="003E462D" w:rsidRDefault="008B7077" w:rsidP="003E462D">
      <w:pPr>
        <w:pStyle w:val="af1"/>
      </w:pPr>
      <w:r w:rsidRPr="003E462D">
        <w:t>});</w:t>
      </w:r>
    </w:p>
    <w:p w:rsidR="008B7077" w:rsidRPr="003E462D" w:rsidRDefault="008B7077" w:rsidP="003E462D">
      <w:pPr>
        <w:pStyle w:val="af1"/>
      </w:pPr>
    </w:p>
    <w:p w:rsidR="008B7077" w:rsidRPr="003E462D" w:rsidRDefault="008B7077" w:rsidP="003E462D">
      <w:pPr>
        <w:pStyle w:val="af1"/>
      </w:pPr>
      <w:r w:rsidRPr="003E462D">
        <w:t>// Теперь попытаемся изменить это свойство.</w:t>
      </w:r>
    </w:p>
    <w:p w:rsidR="008B7077" w:rsidRPr="003E462D" w:rsidRDefault="008B7077" w:rsidP="003E462D">
      <w:pPr>
        <w:pStyle w:val="af1"/>
      </w:pPr>
    </w:p>
    <w:p w:rsidR="008B7077" w:rsidRPr="003E462D" w:rsidRDefault="008B7077" w:rsidP="003E462D">
      <w:pPr>
        <w:pStyle w:val="af1"/>
      </w:pPr>
      <w:r w:rsidRPr="003E462D">
        <w:t>// в strict mode присвоение "user.name=" вызовет ошибку</w:t>
      </w:r>
    </w:p>
    <w:p w:rsidR="008B7077" w:rsidRPr="003E462D" w:rsidRDefault="008B7077" w:rsidP="003E462D">
      <w:pPr>
        <w:pStyle w:val="af1"/>
      </w:pPr>
      <w:r w:rsidRPr="003E462D">
        <w:t>user.name = "Петя";</w:t>
      </w:r>
    </w:p>
    <w:p w:rsidR="00DF109E" w:rsidRDefault="00DF109E" w:rsidP="008B7077">
      <w:pPr>
        <w:pStyle w:val="aa"/>
        <w:rPr>
          <w:lang w:val="en-US"/>
        </w:rPr>
      </w:pPr>
    </w:p>
    <w:p w:rsidR="008B7077" w:rsidRDefault="008B7077" w:rsidP="008B7077">
      <w:pPr>
        <w:pStyle w:val="aa"/>
        <w:rPr>
          <w:lang w:val="en-US"/>
        </w:rPr>
      </w:pPr>
      <w:r w:rsidRPr="008B7077">
        <w:t>Заметим, что без use strict операция записи «молча» не сработает. Лишь если установлен режим use strict, то дополнительно сгенерируется ошибка.</w:t>
      </w:r>
    </w:p>
    <w:p w:rsidR="00DF109E" w:rsidRPr="00DF109E" w:rsidRDefault="00DF109E" w:rsidP="008B7077">
      <w:pPr>
        <w:pStyle w:val="aa"/>
        <w:rPr>
          <w:lang w:val="en-US"/>
        </w:rPr>
      </w:pPr>
    </w:p>
    <w:p w:rsidR="008B7077" w:rsidRPr="008B7077" w:rsidRDefault="008B7077" w:rsidP="00DF109E">
      <w:pPr>
        <w:pStyle w:val="5"/>
        <w:rPr>
          <w:rFonts w:asciiTheme="minorHAnsi" w:hAnsiTheme="minorHAnsi"/>
          <w:noProof/>
        </w:rPr>
      </w:pPr>
      <w:bookmarkStart w:id="91" w:name="свойство-скрытое-для-for-in"/>
      <w:r w:rsidRPr="00DF109E">
        <w:t>Свойство, скрытое для for…in</w:t>
      </w:r>
      <w:bookmarkEnd w:id="91"/>
    </w:p>
    <w:p w:rsidR="008B7077" w:rsidRPr="008B7077" w:rsidRDefault="008B7077" w:rsidP="008B7077">
      <w:pPr>
        <w:pStyle w:val="aa"/>
      </w:pPr>
      <w:r w:rsidRPr="008B7077">
        <w:t>Встроенный метод toString, как и большинство встроенных методов, не участвует в цикле for..in. Это удобно, так как обычно такое свойство является «служебным».</w:t>
      </w:r>
    </w:p>
    <w:p w:rsidR="008B7077" w:rsidRPr="008B7077" w:rsidRDefault="008B7077" w:rsidP="008B7077">
      <w:pPr>
        <w:pStyle w:val="aa"/>
      </w:pPr>
      <w:r w:rsidRPr="008B7077">
        <w:t>К сожалению, свойство toString, объявленное обычным способом, будет видно в цикле for..in, например:</w:t>
      </w:r>
    </w:p>
    <w:p w:rsidR="00DF109E" w:rsidRDefault="00DF109E" w:rsidP="008B7077">
      <w:pPr>
        <w:pStyle w:val="aa"/>
        <w:rPr>
          <w:lang w:val="en-US"/>
        </w:rPr>
      </w:pPr>
    </w:p>
    <w:p w:rsidR="008B7077" w:rsidRPr="001477D2" w:rsidRDefault="008B7077" w:rsidP="001477D2">
      <w:pPr>
        <w:pStyle w:val="af1"/>
      </w:pPr>
      <w:r w:rsidRPr="001477D2">
        <w:t xml:space="preserve">var </w:t>
      </w:r>
      <w:r w:rsidRPr="001477D2">
        <w:rPr>
          <w:color w:val="984806" w:themeColor="accent6" w:themeShade="80"/>
        </w:rPr>
        <w:t xml:space="preserve">user </w:t>
      </w:r>
      <w:r w:rsidRPr="001477D2">
        <w:t>= {</w:t>
      </w:r>
    </w:p>
    <w:p w:rsidR="008B7077" w:rsidRPr="001477D2" w:rsidRDefault="008B7077" w:rsidP="001477D2">
      <w:pPr>
        <w:pStyle w:val="af1"/>
      </w:pPr>
      <w:r w:rsidRPr="001477D2">
        <w:t xml:space="preserve">  name: "Вася",</w:t>
      </w:r>
    </w:p>
    <w:p w:rsidR="008B7077" w:rsidRPr="001477D2" w:rsidRDefault="008B7077" w:rsidP="001477D2">
      <w:pPr>
        <w:pStyle w:val="af1"/>
      </w:pPr>
      <w:r w:rsidRPr="001477D2">
        <w:t xml:space="preserve">  toString: function() { return this.name; }</w:t>
      </w:r>
    </w:p>
    <w:p w:rsidR="008B7077" w:rsidRPr="001477D2" w:rsidRDefault="008B7077" w:rsidP="001477D2">
      <w:pPr>
        <w:pStyle w:val="af1"/>
      </w:pPr>
      <w:r w:rsidRPr="001477D2">
        <w:t>};</w:t>
      </w:r>
    </w:p>
    <w:p w:rsidR="008B7077" w:rsidRPr="001477D2" w:rsidRDefault="008B7077" w:rsidP="001477D2">
      <w:pPr>
        <w:pStyle w:val="af1"/>
      </w:pPr>
    </w:p>
    <w:p w:rsidR="008B7077" w:rsidRDefault="008B7077" w:rsidP="001477D2">
      <w:pPr>
        <w:pStyle w:val="af1"/>
        <w:rPr>
          <w:lang w:val="en-US"/>
        </w:rPr>
      </w:pPr>
      <w:r w:rsidRPr="001477D2">
        <w:t>for(var key in user) alert(key);  // name, toString</w:t>
      </w:r>
    </w:p>
    <w:p w:rsidR="001477D2" w:rsidRPr="001477D2" w:rsidRDefault="001477D2" w:rsidP="001477D2">
      <w:pPr>
        <w:rPr>
          <w:lang w:val="en-US"/>
        </w:rPr>
      </w:pPr>
    </w:p>
    <w:p w:rsidR="008B7077" w:rsidRPr="008B7077" w:rsidRDefault="008B7077" w:rsidP="008B7077">
      <w:pPr>
        <w:pStyle w:val="aa"/>
      </w:pPr>
      <w:r w:rsidRPr="008B7077">
        <w:t>Мы бы хотели, чтобы поведение нашего метода toString было таким же, как и стандартного.</w:t>
      </w:r>
    </w:p>
    <w:p w:rsidR="008B7077" w:rsidRPr="008B7077" w:rsidRDefault="008B7077" w:rsidP="008B7077">
      <w:pPr>
        <w:pStyle w:val="aa"/>
      </w:pPr>
      <w:r w:rsidRPr="008B7077">
        <w:t>Object.defineProperty может исключить toString из списка итерации, поставив ему флаг enumerable: false. По стандарту, у встроенного toString этот флаг уже стоит.</w:t>
      </w:r>
    </w:p>
    <w:p w:rsidR="001477D2" w:rsidRDefault="001477D2" w:rsidP="008B7077">
      <w:pPr>
        <w:pStyle w:val="aa"/>
        <w:rPr>
          <w:lang w:val="en-US"/>
        </w:rPr>
      </w:pPr>
    </w:p>
    <w:p w:rsidR="008B7077" w:rsidRPr="008B7077" w:rsidRDefault="008B7077" w:rsidP="001477D2">
      <w:pPr>
        <w:pStyle w:val="af1"/>
      </w:pPr>
      <w:r w:rsidRPr="008B7077">
        <w:t xml:space="preserve">var </w:t>
      </w:r>
      <w:r w:rsidRPr="001477D2">
        <w:rPr>
          <w:color w:val="984806" w:themeColor="accent6" w:themeShade="80"/>
        </w:rPr>
        <w:t xml:space="preserve">user </w:t>
      </w:r>
      <w:r w:rsidRPr="008B7077">
        <w:t>= {</w:t>
      </w:r>
    </w:p>
    <w:p w:rsidR="008B7077" w:rsidRPr="008B7077" w:rsidRDefault="008B7077" w:rsidP="001477D2">
      <w:pPr>
        <w:pStyle w:val="af1"/>
      </w:pPr>
      <w:r w:rsidRPr="008B7077">
        <w:t xml:space="preserve">  </w:t>
      </w:r>
      <w:r w:rsidRPr="001477D2">
        <w:rPr>
          <w:color w:val="00B050"/>
        </w:rPr>
        <w:t>name</w:t>
      </w:r>
      <w:r w:rsidRPr="008B7077">
        <w:t>: "Вася",</w:t>
      </w:r>
    </w:p>
    <w:p w:rsidR="008B7077" w:rsidRPr="008B7077" w:rsidRDefault="008B7077" w:rsidP="001477D2">
      <w:pPr>
        <w:pStyle w:val="af1"/>
      </w:pPr>
      <w:r w:rsidRPr="008B7077">
        <w:t xml:space="preserve">  </w:t>
      </w:r>
      <w:r w:rsidRPr="001477D2">
        <w:rPr>
          <w:color w:val="7030A0"/>
        </w:rPr>
        <w:t>toString</w:t>
      </w:r>
      <w:r w:rsidRPr="008B7077">
        <w:t>: function() { return this.name; }</w:t>
      </w:r>
    </w:p>
    <w:p w:rsidR="008B7077" w:rsidRPr="008B7077" w:rsidRDefault="008B7077" w:rsidP="001477D2">
      <w:pPr>
        <w:pStyle w:val="af1"/>
      </w:pPr>
      <w:r w:rsidRPr="008B7077">
        <w:t>};</w:t>
      </w:r>
    </w:p>
    <w:p w:rsidR="008B7077" w:rsidRPr="008B7077" w:rsidRDefault="008B7077" w:rsidP="001477D2">
      <w:pPr>
        <w:pStyle w:val="af1"/>
      </w:pPr>
    </w:p>
    <w:p w:rsidR="008B7077" w:rsidRPr="008B7077" w:rsidRDefault="008B7077" w:rsidP="001477D2">
      <w:pPr>
        <w:pStyle w:val="af1"/>
      </w:pPr>
      <w:r w:rsidRPr="008B7077">
        <w:t>// помечаем toString как не подлежащий перебору в for..in</w:t>
      </w:r>
    </w:p>
    <w:p w:rsidR="008B7077" w:rsidRPr="008B7077" w:rsidRDefault="008B7077" w:rsidP="001477D2">
      <w:pPr>
        <w:pStyle w:val="af1"/>
      </w:pPr>
      <w:r w:rsidRPr="001477D2">
        <w:rPr>
          <w:rStyle w:val="af0"/>
        </w:rPr>
        <w:t>Object.defineProperty</w:t>
      </w:r>
      <w:r w:rsidRPr="008B7077">
        <w:t>(</w:t>
      </w:r>
      <w:r w:rsidRPr="001477D2">
        <w:rPr>
          <w:color w:val="984806" w:themeColor="accent6" w:themeShade="80"/>
        </w:rPr>
        <w:t>user</w:t>
      </w:r>
      <w:r w:rsidRPr="008B7077">
        <w:t>, "</w:t>
      </w:r>
      <w:r w:rsidRPr="001477D2">
        <w:rPr>
          <w:color w:val="7030A0"/>
        </w:rPr>
        <w:t>toString</w:t>
      </w:r>
      <w:r w:rsidRPr="008B7077">
        <w:t>", {enumerable: false});</w:t>
      </w:r>
    </w:p>
    <w:p w:rsidR="008B7077" w:rsidRPr="008B7077" w:rsidRDefault="008B7077" w:rsidP="001477D2">
      <w:pPr>
        <w:pStyle w:val="af1"/>
      </w:pPr>
    </w:p>
    <w:p w:rsidR="008B7077" w:rsidRPr="008B7077" w:rsidRDefault="008B7077" w:rsidP="001477D2">
      <w:pPr>
        <w:pStyle w:val="af1"/>
      </w:pPr>
      <w:r w:rsidRPr="008B7077">
        <w:t xml:space="preserve">for(var key in user) alert(key);  // </w:t>
      </w:r>
      <w:r w:rsidRPr="001477D2">
        <w:rPr>
          <w:color w:val="00B050"/>
        </w:rPr>
        <w:t>name</w:t>
      </w:r>
    </w:p>
    <w:p w:rsidR="008B7077" w:rsidRDefault="008B7077" w:rsidP="008B7077">
      <w:pPr>
        <w:pStyle w:val="aa"/>
        <w:rPr>
          <w:lang w:val="en-US"/>
        </w:rPr>
      </w:pPr>
      <w:r w:rsidRPr="008B7077">
        <w:t>Обратим внимание, вызов defineProperty не перезаписал свойство, а просто модифицировал настройки у существующего toString.</w:t>
      </w:r>
    </w:p>
    <w:p w:rsidR="001477D2" w:rsidRPr="001477D2" w:rsidRDefault="001477D2" w:rsidP="008B7077">
      <w:pPr>
        <w:pStyle w:val="aa"/>
        <w:rPr>
          <w:lang w:val="en-US"/>
        </w:rPr>
      </w:pPr>
    </w:p>
    <w:p w:rsidR="008B7077" w:rsidRPr="008B7077" w:rsidRDefault="008B7077" w:rsidP="001477D2">
      <w:pPr>
        <w:pStyle w:val="5"/>
        <w:rPr>
          <w:rFonts w:asciiTheme="minorHAnsi" w:hAnsiTheme="minorHAnsi"/>
          <w:noProof/>
        </w:rPr>
      </w:pPr>
      <w:bookmarkStart w:id="92" w:name="свойство-функция"/>
      <w:r w:rsidRPr="001477D2">
        <w:t>Свойство-функция</w:t>
      </w:r>
      <w:bookmarkEnd w:id="92"/>
    </w:p>
    <w:p w:rsidR="008B7077" w:rsidRPr="008B7077" w:rsidRDefault="008B7077" w:rsidP="008B7077">
      <w:pPr>
        <w:pStyle w:val="aa"/>
      </w:pPr>
      <w:r w:rsidRPr="008B7077">
        <w:t>Дескриптор позволяет задать свойство, которое на самом деле работает как функция. Для этого в нём нужно указать эту функцию в get.</w:t>
      </w:r>
    </w:p>
    <w:p w:rsidR="008B7077" w:rsidRPr="008B7077" w:rsidRDefault="008B7077" w:rsidP="008B7077">
      <w:pPr>
        <w:pStyle w:val="aa"/>
      </w:pPr>
      <w:r w:rsidRPr="008B7077">
        <w:t>Например, у объекта user есть обычные свойства: имя firstName и фамилия surname.</w:t>
      </w:r>
    </w:p>
    <w:p w:rsidR="008B7077" w:rsidRPr="008B7077" w:rsidRDefault="008B7077" w:rsidP="008B7077">
      <w:pPr>
        <w:pStyle w:val="aa"/>
      </w:pPr>
      <w:r w:rsidRPr="008B7077">
        <w:t>Создадим свойство fullName, которое на самом деле является функцией:</w:t>
      </w:r>
    </w:p>
    <w:p w:rsidR="008B7077" w:rsidRPr="008B7077" w:rsidRDefault="008B7077" w:rsidP="00846D74">
      <w:pPr>
        <w:pStyle w:val="af1"/>
      </w:pPr>
      <w:r w:rsidRPr="008B7077">
        <w:t xml:space="preserve">var </w:t>
      </w:r>
      <w:r w:rsidRPr="00846D74">
        <w:rPr>
          <w:color w:val="984806" w:themeColor="accent6" w:themeShade="80"/>
        </w:rPr>
        <w:t xml:space="preserve">user </w:t>
      </w:r>
      <w:r w:rsidRPr="008B7077">
        <w:t>= {</w:t>
      </w:r>
    </w:p>
    <w:p w:rsidR="008B7077" w:rsidRPr="008B7077" w:rsidRDefault="008B7077" w:rsidP="00846D74">
      <w:pPr>
        <w:pStyle w:val="af1"/>
      </w:pPr>
      <w:r w:rsidRPr="008B7077">
        <w:t xml:space="preserve">  </w:t>
      </w:r>
      <w:r w:rsidRPr="009D34D0">
        <w:rPr>
          <w:color w:val="7030A0"/>
        </w:rPr>
        <w:t>firstName</w:t>
      </w:r>
      <w:r w:rsidRPr="008B7077">
        <w:t>: "Вася",</w:t>
      </w:r>
    </w:p>
    <w:p w:rsidR="008B7077" w:rsidRPr="008B7077" w:rsidRDefault="008B7077" w:rsidP="00846D74">
      <w:pPr>
        <w:pStyle w:val="af1"/>
      </w:pPr>
      <w:r w:rsidRPr="008B7077">
        <w:t xml:space="preserve">  </w:t>
      </w:r>
      <w:r w:rsidRPr="00846D74">
        <w:rPr>
          <w:color w:val="00B0F0"/>
        </w:rPr>
        <w:t>surname</w:t>
      </w:r>
      <w:r w:rsidRPr="008B7077">
        <w:t>: "Петров"</w:t>
      </w:r>
    </w:p>
    <w:p w:rsidR="008B7077" w:rsidRPr="008B7077" w:rsidRDefault="008B7077" w:rsidP="00846D74">
      <w:pPr>
        <w:pStyle w:val="af1"/>
      </w:pPr>
      <w:r w:rsidRPr="008B7077">
        <w:t>}</w:t>
      </w:r>
    </w:p>
    <w:p w:rsidR="008B7077" w:rsidRPr="008B7077" w:rsidRDefault="008B7077" w:rsidP="00846D74">
      <w:pPr>
        <w:pStyle w:val="af1"/>
      </w:pPr>
    </w:p>
    <w:p w:rsidR="008B7077" w:rsidRPr="008B7077" w:rsidRDefault="008B7077" w:rsidP="00846D74">
      <w:pPr>
        <w:pStyle w:val="af1"/>
      </w:pPr>
      <w:r w:rsidRPr="009D34D0">
        <w:rPr>
          <w:rStyle w:val="af0"/>
        </w:rPr>
        <w:t>Object.defineProperty</w:t>
      </w:r>
      <w:r w:rsidRPr="008B7077">
        <w:t>(</w:t>
      </w:r>
      <w:r w:rsidRPr="009D34D0">
        <w:rPr>
          <w:color w:val="984806" w:themeColor="accent6" w:themeShade="80"/>
        </w:rPr>
        <w:t>user</w:t>
      </w:r>
      <w:r w:rsidRPr="008B7077">
        <w:t>, "fullName", {</w:t>
      </w:r>
    </w:p>
    <w:p w:rsidR="008B7077" w:rsidRPr="008B7077" w:rsidRDefault="008B7077" w:rsidP="00846D74">
      <w:pPr>
        <w:pStyle w:val="af1"/>
      </w:pPr>
      <w:r w:rsidRPr="008B7077">
        <w:t xml:space="preserve">  </w:t>
      </w:r>
      <w:r w:rsidRPr="009D34D0">
        <w:rPr>
          <w:rStyle w:val="af0"/>
        </w:rPr>
        <w:t>get</w:t>
      </w:r>
      <w:r w:rsidRPr="008B7077">
        <w:t>: function() {</w:t>
      </w:r>
    </w:p>
    <w:p w:rsidR="008B7077" w:rsidRPr="008B7077" w:rsidRDefault="008B7077" w:rsidP="00846D74">
      <w:pPr>
        <w:pStyle w:val="af1"/>
      </w:pPr>
      <w:r w:rsidRPr="008B7077">
        <w:t xml:space="preserve">    return </w:t>
      </w:r>
      <w:r w:rsidRPr="009D34D0">
        <w:rPr>
          <w:color w:val="00B050"/>
        </w:rPr>
        <w:t>this</w:t>
      </w:r>
      <w:r w:rsidRPr="008B7077">
        <w:t>.</w:t>
      </w:r>
      <w:r w:rsidRPr="009D34D0">
        <w:rPr>
          <w:color w:val="7030A0"/>
        </w:rPr>
        <w:t xml:space="preserve">firstName </w:t>
      </w:r>
      <w:r w:rsidRPr="008B7077">
        <w:t xml:space="preserve">+ ' ' + </w:t>
      </w:r>
      <w:r w:rsidRPr="009D34D0">
        <w:rPr>
          <w:color w:val="00B050"/>
        </w:rPr>
        <w:t>this</w:t>
      </w:r>
      <w:r w:rsidRPr="008B7077">
        <w:t>.</w:t>
      </w:r>
      <w:r w:rsidRPr="009D34D0">
        <w:rPr>
          <w:color w:val="00B0F0"/>
        </w:rPr>
        <w:t>surname</w:t>
      </w:r>
      <w:r w:rsidRPr="008B7077">
        <w:t>;</w:t>
      </w:r>
    </w:p>
    <w:p w:rsidR="008B7077" w:rsidRPr="008B7077" w:rsidRDefault="008B7077" w:rsidP="00846D74">
      <w:pPr>
        <w:pStyle w:val="af1"/>
      </w:pPr>
      <w:r w:rsidRPr="008B7077">
        <w:t xml:space="preserve">  }</w:t>
      </w:r>
    </w:p>
    <w:p w:rsidR="008B7077" w:rsidRPr="008B7077" w:rsidRDefault="008B7077" w:rsidP="00846D74">
      <w:pPr>
        <w:pStyle w:val="af1"/>
      </w:pPr>
      <w:r w:rsidRPr="008B7077">
        <w:t>});</w:t>
      </w:r>
    </w:p>
    <w:p w:rsidR="008B7077" w:rsidRPr="008B7077" w:rsidRDefault="008B7077" w:rsidP="00846D74">
      <w:pPr>
        <w:pStyle w:val="af1"/>
      </w:pPr>
    </w:p>
    <w:p w:rsidR="008B7077" w:rsidRPr="008B7077" w:rsidRDefault="008B7077" w:rsidP="00846D74">
      <w:pPr>
        <w:pStyle w:val="af1"/>
      </w:pPr>
      <w:r w:rsidRPr="008B7077">
        <w:t>alert(user.fullName); // Вася Петров</w:t>
      </w:r>
    </w:p>
    <w:p w:rsidR="00846D74" w:rsidRDefault="00846D74" w:rsidP="008B7077">
      <w:pPr>
        <w:pStyle w:val="aa"/>
        <w:rPr>
          <w:lang w:val="en-US"/>
        </w:rPr>
      </w:pPr>
    </w:p>
    <w:p w:rsidR="008B7077" w:rsidRPr="008B7077" w:rsidRDefault="008B7077" w:rsidP="008B7077">
      <w:pPr>
        <w:pStyle w:val="aa"/>
      </w:pPr>
      <w:r w:rsidRPr="008B7077">
        <w:t>Обратим внимание, снаружи fullName – это обычное свойство user.fullName. Но дескриптор указывает, что на самом деле его значение возвращается функцией.</w:t>
      </w:r>
    </w:p>
    <w:p w:rsidR="008B7077" w:rsidRPr="008B7077" w:rsidRDefault="008B7077" w:rsidP="008B7077">
      <w:pPr>
        <w:pStyle w:val="aa"/>
      </w:pPr>
      <w:r w:rsidRPr="008B7077">
        <w:t>Также можно указать функцию, которая используется для записи значения, при помощи дескриптора set.</w:t>
      </w:r>
    </w:p>
    <w:p w:rsidR="008B7077" w:rsidRPr="008B7077" w:rsidRDefault="008B7077" w:rsidP="008B7077">
      <w:pPr>
        <w:pStyle w:val="aa"/>
      </w:pPr>
      <w:r w:rsidRPr="008B7077">
        <w:t>Например, добавим возможность присвоения user.fullName к примеру выше:</w:t>
      </w:r>
    </w:p>
    <w:p w:rsidR="009D34D0" w:rsidRDefault="009D34D0" w:rsidP="008B7077">
      <w:pPr>
        <w:pStyle w:val="aa"/>
        <w:rPr>
          <w:lang w:val="en-US"/>
        </w:rPr>
      </w:pPr>
    </w:p>
    <w:p w:rsidR="008B7077" w:rsidRPr="008B7077" w:rsidRDefault="008B7077" w:rsidP="00444C90">
      <w:pPr>
        <w:pStyle w:val="af1"/>
      </w:pPr>
      <w:r w:rsidRPr="008B7077">
        <w:t xml:space="preserve">var </w:t>
      </w:r>
      <w:r w:rsidRPr="00FF07AA">
        <w:rPr>
          <w:color w:val="984806" w:themeColor="accent6" w:themeShade="80"/>
        </w:rPr>
        <w:t xml:space="preserve">user </w:t>
      </w:r>
      <w:r w:rsidRPr="008B7077">
        <w:t>= {</w:t>
      </w:r>
    </w:p>
    <w:p w:rsidR="008B7077" w:rsidRPr="008B7077" w:rsidRDefault="008B7077" w:rsidP="00444C90">
      <w:pPr>
        <w:pStyle w:val="af1"/>
      </w:pPr>
      <w:r w:rsidRPr="008B7077">
        <w:t xml:space="preserve">  </w:t>
      </w:r>
      <w:r w:rsidRPr="00FF07AA">
        <w:rPr>
          <w:color w:val="7030A0"/>
        </w:rPr>
        <w:t>firstName</w:t>
      </w:r>
      <w:r w:rsidRPr="008B7077">
        <w:t>: "Вася",</w:t>
      </w:r>
    </w:p>
    <w:p w:rsidR="008B7077" w:rsidRPr="008B7077" w:rsidRDefault="008B7077" w:rsidP="00444C90">
      <w:pPr>
        <w:pStyle w:val="af1"/>
      </w:pPr>
      <w:r w:rsidRPr="008B7077">
        <w:t xml:space="preserve">  </w:t>
      </w:r>
      <w:r w:rsidRPr="00FF07AA">
        <w:rPr>
          <w:color w:val="00B0F0"/>
        </w:rPr>
        <w:t>surname</w:t>
      </w:r>
      <w:r w:rsidRPr="008B7077">
        <w:t>: "Петров"</w:t>
      </w:r>
    </w:p>
    <w:p w:rsidR="008B7077" w:rsidRPr="008B7077" w:rsidRDefault="008B7077" w:rsidP="00444C90">
      <w:pPr>
        <w:pStyle w:val="af1"/>
      </w:pPr>
      <w:r w:rsidRPr="008B7077">
        <w:t>}</w:t>
      </w:r>
    </w:p>
    <w:p w:rsidR="008B7077" w:rsidRPr="008B7077" w:rsidRDefault="008B7077" w:rsidP="00444C90">
      <w:pPr>
        <w:pStyle w:val="af1"/>
      </w:pPr>
    </w:p>
    <w:p w:rsidR="008B7077" w:rsidRPr="008B7077" w:rsidRDefault="008B7077" w:rsidP="00444C90">
      <w:pPr>
        <w:pStyle w:val="af1"/>
      </w:pPr>
      <w:r w:rsidRPr="00FF07AA">
        <w:rPr>
          <w:rStyle w:val="af0"/>
        </w:rPr>
        <w:t>Object.defineProperty</w:t>
      </w:r>
      <w:r w:rsidRPr="008B7077">
        <w:t>(</w:t>
      </w:r>
      <w:r w:rsidRPr="00FF07AA">
        <w:rPr>
          <w:color w:val="984806" w:themeColor="accent6" w:themeShade="80"/>
        </w:rPr>
        <w:t>user</w:t>
      </w:r>
      <w:r w:rsidRPr="008B7077">
        <w:t>, "</w:t>
      </w:r>
      <w:r w:rsidRPr="003A222A">
        <w:rPr>
          <w:color w:val="31849B" w:themeColor="accent5" w:themeShade="BF"/>
        </w:rPr>
        <w:t>fullName</w:t>
      </w:r>
      <w:r w:rsidRPr="008B7077">
        <w:t>", {</w:t>
      </w:r>
    </w:p>
    <w:p w:rsidR="008B7077" w:rsidRPr="008B7077" w:rsidRDefault="008B7077" w:rsidP="00444C90">
      <w:pPr>
        <w:pStyle w:val="af1"/>
      </w:pPr>
    </w:p>
    <w:p w:rsidR="008B7077" w:rsidRPr="008B7077" w:rsidRDefault="008B7077" w:rsidP="00444C90">
      <w:pPr>
        <w:pStyle w:val="af1"/>
      </w:pPr>
      <w:r w:rsidRPr="008B7077">
        <w:t xml:space="preserve">  </w:t>
      </w:r>
      <w:r w:rsidRPr="00FF07AA">
        <w:rPr>
          <w:rStyle w:val="af0"/>
        </w:rPr>
        <w:t>get</w:t>
      </w:r>
      <w:r w:rsidRPr="008B7077">
        <w:t>: function() {</w:t>
      </w:r>
    </w:p>
    <w:p w:rsidR="008B7077" w:rsidRPr="008B7077" w:rsidRDefault="008B7077" w:rsidP="00444C90">
      <w:pPr>
        <w:pStyle w:val="af1"/>
      </w:pPr>
      <w:r w:rsidRPr="008B7077">
        <w:t xml:space="preserve">    return </w:t>
      </w:r>
      <w:r w:rsidRPr="003A222A">
        <w:rPr>
          <w:color w:val="00B050"/>
        </w:rPr>
        <w:t>this</w:t>
      </w:r>
      <w:r w:rsidRPr="008B7077">
        <w:t>.</w:t>
      </w:r>
      <w:r w:rsidRPr="003A222A">
        <w:rPr>
          <w:color w:val="7030A0"/>
        </w:rPr>
        <w:t xml:space="preserve">firstName </w:t>
      </w:r>
      <w:r w:rsidRPr="008B7077">
        <w:t xml:space="preserve">+ ' ' + </w:t>
      </w:r>
      <w:r w:rsidRPr="003A222A">
        <w:rPr>
          <w:color w:val="00B050"/>
        </w:rPr>
        <w:t>this</w:t>
      </w:r>
      <w:r w:rsidRPr="008B7077">
        <w:t>.</w:t>
      </w:r>
      <w:r w:rsidRPr="003A222A">
        <w:rPr>
          <w:color w:val="00B0F0"/>
        </w:rPr>
        <w:t>surname</w:t>
      </w:r>
      <w:r w:rsidRPr="008B7077">
        <w:t>;</w:t>
      </w:r>
    </w:p>
    <w:p w:rsidR="008B7077" w:rsidRPr="008B7077" w:rsidRDefault="008B7077" w:rsidP="00444C90">
      <w:pPr>
        <w:pStyle w:val="af1"/>
      </w:pPr>
      <w:r w:rsidRPr="008B7077">
        <w:t xml:space="preserve">  },</w:t>
      </w:r>
    </w:p>
    <w:p w:rsidR="008B7077" w:rsidRPr="008B7077" w:rsidRDefault="008B7077" w:rsidP="00444C90">
      <w:pPr>
        <w:pStyle w:val="af1"/>
      </w:pPr>
    </w:p>
    <w:p w:rsidR="008B7077" w:rsidRPr="008B7077" w:rsidRDefault="008B7077" w:rsidP="00444C90">
      <w:pPr>
        <w:pStyle w:val="af1"/>
      </w:pPr>
      <w:r w:rsidRPr="008B7077">
        <w:t xml:space="preserve">  </w:t>
      </w:r>
      <w:r w:rsidRPr="00FF07AA">
        <w:rPr>
          <w:rStyle w:val="af0"/>
        </w:rPr>
        <w:t>set</w:t>
      </w:r>
      <w:r w:rsidRPr="008B7077">
        <w:t>: function(value) {</w:t>
      </w:r>
    </w:p>
    <w:p w:rsidR="008B7077" w:rsidRPr="008B7077" w:rsidRDefault="008B7077" w:rsidP="00444C90">
      <w:pPr>
        <w:pStyle w:val="af1"/>
      </w:pPr>
      <w:r w:rsidRPr="008B7077">
        <w:t xml:space="preserve">      var split = value.split(' ');</w:t>
      </w:r>
    </w:p>
    <w:p w:rsidR="008B7077" w:rsidRPr="008B7077" w:rsidRDefault="008B7077" w:rsidP="00444C90">
      <w:pPr>
        <w:pStyle w:val="af1"/>
      </w:pPr>
      <w:r w:rsidRPr="008B7077">
        <w:t xml:space="preserve">      </w:t>
      </w:r>
      <w:r w:rsidRPr="003A222A">
        <w:rPr>
          <w:color w:val="00B050"/>
        </w:rPr>
        <w:t>this</w:t>
      </w:r>
      <w:r w:rsidRPr="008B7077">
        <w:t>.</w:t>
      </w:r>
      <w:r w:rsidRPr="003A222A">
        <w:rPr>
          <w:color w:val="7030A0"/>
        </w:rPr>
        <w:t xml:space="preserve">firstName </w:t>
      </w:r>
      <w:r w:rsidRPr="008B7077">
        <w:t>= split[0];</w:t>
      </w:r>
    </w:p>
    <w:p w:rsidR="008B7077" w:rsidRPr="008B7077" w:rsidRDefault="008B7077" w:rsidP="00444C90">
      <w:pPr>
        <w:pStyle w:val="af1"/>
      </w:pPr>
      <w:r w:rsidRPr="008B7077">
        <w:t xml:space="preserve">      </w:t>
      </w:r>
      <w:r w:rsidRPr="003A222A">
        <w:rPr>
          <w:color w:val="00B050"/>
        </w:rPr>
        <w:t>this</w:t>
      </w:r>
      <w:r w:rsidRPr="008B7077">
        <w:t>.</w:t>
      </w:r>
      <w:r w:rsidRPr="003A222A">
        <w:rPr>
          <w:color w:val="00B0F0"/>
        </w:rPr>
        <w:t xml:space="preserve">surname </w:t>
      </w:r>
      <w:r w:rsidRPr="008B7077">
        <w:t>= split[1];</w:t>
      </w:r>
    </w:p>
    <w:p w:rsidR="008B7077" w:rsidRPr="008B7077" w:rsidRDefault="008B7077" w:rsidP="00444C90">
      <w:pPr>
        <w:pStyle w:val="af1"/>
      </w:pPr>
      <w:r w:rsidRPr="008B7077">
        <w:t xml:space="preserve">    }</w:t>
      </w:r>
    </w:p>
    <w:p w:rsidR="008B7077" w:rsidRPr="008B7077" w:rsidRDefault="008B7077" w:rsidP="00444C90">
      <w:pPr>
        <w:pStyle w:val="af1"/>
      </w:pPr>
      <w:r w:rsidRPr="008B7077">
        <w:t>});</w:t>
      </w:r>
    </w:p>
    <w:p w:rsidR="008B7077" w:rsidRPr="008B7077" w:rsidRDefault="008B7077" w:rsidP="00444C90">
      <w:pPr>
        <w:pStyle w:val="af1"/>
      </w:pPr>
    </w:p>
    <w:p w:rsidR="008B7077" w:rsidRPr="008B7077" w:rsidRDefault="008B7077" w:rsidP="00444C90">
      <w:pPr>
        <w:pStyle w:val="af1"/>
      </w:pPr>
      <w:r w:rsidRPr="003A222A">
        <w:rPr>
          <w:color w:val="984806" w:themeColor="accent6" w:themeShade="80"/>
        </w:rPr>
        <w:t>user</w:t>
      </w:r>
      <w:r w:rsidRPr="008B7077">
        <w:t>.</w:t>
      </w:r>
      <w:r w:rsidRPr="003A222A">
        <w:rPr>
          <w:color w:val="31849B" w:themeColor="accent5" w:themeShade="BF"/>
        </w:rPr>
        <w:t xml:space="preserve">fullName </w:t>
      </w:r>
      <w:r w:rsidRPr="008B7077">
        <w:t>= "Петя Иванов";</w:t>
      </w:r>
    </w:p>
    <w:p w:rsidR="008B7077" w:rsidRPr="008B7077" w:rsidRDefault="008B7077" w:rsidP="00444C90">
      <w:pPr>
        <w:pStyle w:val="af1"/>
      </w:pPr>
      <w:r w:rsidRPr="008B7077">
        <w:t xml:space="preserve">alert( </w:t>
      </w:r>
      <w:r w:rsidRPr="003A222A">
        <w:rPr>
          <w:color w:val="984806" w:themeColor="accent6" w:themeShade="80"/>
        </w:rPr>
        <w:t>user</w:t>
      </w:r>
      <w:r w:rsidRPr="008B7077">
        <w:t>.</w:t>
      </w:r>
      <w:r w:rsidRPr="003A222A">
        <w:rPr>
          <w:color w:val="7030A0"/>
        </w:rPr>
        <w:t xml:space="preserve">firstName </w:t>
      </w:r>
      <w:r w:rsidRPr="008B7077">
        <w:t>); // Петя</w:t>
      </w:r>
    </w:p>
    <w:p w:rsidR="008B7077" w:rsidRDefault="008B7077" w:rsidP="00444C90">
      <w:pPr>
        <w:pStyle w:val="af1"/>
        <w:rPr>
          <w:lang w:val="en-US"/>
        </w:rPr>
      </w:pPr>
      <w:r w:rsidRPr="008B7077">
        <w:t xml:space="preserve">alert( </w:t>
      </w:r>
      <w:r w:rsidRPr="003A222A">
        <w:rPr>
          <w:color w:val="984806" w:themeColor="accent6" w:themeShade="80"/>
        </w:rPr>
        <w:t>user</w:t>
      </w:r>
      <w:r w:rsidRPr="008B7077">
        <w:t>.</w:t>
      </w:r>
      <w:r w:rsidRPr="003A222A">
        <w:rPr>
          <w:color w:val="00B0F0"/>
        </w:rPr>
        <w:t xml:space="preserve">surname </w:t>
      </w:r>
      <w:r w:rsidRPr="008B7077">
        <w:t>); // Иванов</w:t>
      </w:r>
    </w:p>
    <w:p w:rsidR="00444C90" w:rsidRPr="00444C90" w:rsidRDefault="00444C90" w:rsidP="00444C90">
      <w:pPr>
        <w:rPr>
          <w:lang w:val="en-US"/>
        </w:rPr>
      </w:pPr>
    </w:p>
    <w:p w:rsidR="008B7077" w:rsidRPr="008B7077" w:rsidRDefault="008B7077" w:rsidP="00444C90">
      <w:pPr>
        <w:pStyle w:val="5"/>
      </w:pPr>
      <w:bookmarkStart w:id="93" w:name="указание-get-set-в-литералах"/>
      <w:r w:rsidRPr="00444C90">
        <w:t>Указание get/set в литералах</w:t>
      </w:r>
      <w:bookmarkEnd w:id="93"/>
    </w:p>
    <w:p w:rsidR="008B7077" w:rsidRPr="008B7077" w:rsidRDefault="008B7077" w:rsidP="008B7077">
      <w:pPr>
        <w:pStyle w:val="aa"/>
      </w:pPr>
      <w:r w:rsidRPr="008B7077">
        <w:t>Если мы создаём объект при помощи синтаксиса { ... }, то задать свойства-функции можно прямо в его определении.</w:t>
      </w:r>
    </w:p>
    <w:p w:rsidR="008B7077" w:rsidRPr="008B7077" w:rsidRDefault="008B7077" w:rsidP="008B7077">
      <w:pPr>
        <w:pStyle w:val="aa"/>
      </w:pPr>
      <w:r w:rsidRPr="008B7077">
        <w:t>Для этого используется особый синтаксис: get свойство или set свойство.</w:t>
      </w:r>
    </w:p>
    <w:p w:rsidR="008B7077" w:rsidRPr="008B7077" w:rsidRDefault="008B7077" w:rsidP="008B7077">
      <w:pPr>
        <w:pStyle w:val="aa"/>
      </w:pPr>
      <w:r w:rsidRPr="008B7077">
        <w:t>Например, ниже объявлен геттер-сеттер fullName:</w:t>
      </w:r>
    </w:p>
    <w:p w:rsidR="00444C90" w:rsidRDefault="00444C90" w:rsidP="00444C90">
      <w:pPr>
        <w:pStyle w:val="aa"/>
        <w:rPr>
          <w:lang w:val="en-US"/>
        </w:rPr>
      </w:pPr>
    </w:p>
    <w:p w:rsidR="008B7077" w:rsidRPr="008B7077" w:rsidRDefault="008B7077" w:rsidP="00444C90">
      <w:pPr>
        <w:pStyle w:val="af1"/>
      </w:pPr>
      <w:r w:rsidRPr="008B7077">
        <w:t>var user = {</w:t>
      </w:r>
    </w:p>
    <w:p w:rsidR="008B7077" w:rsidRPr="008B7077" w:rsidRDefault="008B7077" w:rsidP="00444C90">
      <w:pPr>
        <w:pStyle w:val="af1"/>
      </w:pPr>
      <w:r w:rsidRPr="008B7077">
        <w:t xml:space="preserve">  </w:t>
      </w:r>
      <w:r w:rsidRPr="00545BFE">
        <w:rPr>
          <w:color w:val="984806" w:themeColor="accent6" w:themeShade="80"/>
        </w:rPr>
        <w:t>firstName</w:t>
      </w:r>
      <w:r w:rsidRPr="008B7077">
        <w:t>: "Вася",</w:t>
      </w:r>
    </w:p>
    <w:p w:rsidR="008B7077" w:rsidRPr="008B7077" w:rsidRDefault="008B7077" w:rsidP="00444C90">
      <w:pPr>
        <w:pStyle w:val="af1"/>
      </w:pPr>
      <w:r w:rsidRPr="008B7077">
        <w:t xml:space="preserve">  </w:t>
      </w:r>
      <w:r w:rsidRPr="00545BFE">
        <w:rPr>
          <w:color w:val="7030A0"/>
        </w:rPr>
        <w:t>surname</w:t>
      </w:r>
      <w:r w:rsidRPr="008B7077">
        <w:t>: "Петров",</w:t>
      </w:r>
    </w:p>
    <w:p w:rsidR="008B7077" w:rsidRPr="008B7077" w:rsidRDefault="008B7077" w:rsidP="00444C90">
      <w:pPr>
        <w:pStyle w:val="af1"/>
      </w:pPr>
    </w:p>
    <w:p w:rsidR="008B7077" w:rsidRPr="008B7077" w:rsidRDefault="008B7077" w:rsidP="00444C90">
      <w:pPr>
        <w:pStyle w:val="af1"/>
      </w:pPr>
      <w:r w:rsidRPr="008B7077">
        <w:t xml:space="preserve">  </w:t>
      </w:r>
      <w:r w:rsidRPr="00545BFE">
        <w:rPr>
          <w:rStyle w:val="af0"/>
        </w:rPr>
        <w:t>get</w:t>
      </w:r>
      <w:r w:rsidRPr="008B7077">
        <w:t xml:space="preserve"> </w:t>
      </w:r>
      <w:r w:rsidRPr="00545BFE">
        <w:rPr>
          <w:color w:val="00B0F0"/>
        </w:rPr>
        <w:t>fullName</w:t>
      </w:r>
      <w:r w:rsidRPr="008B7077">
        <w:t>() {</w:t>
      </w:r>
    </w:p>
    <w:p w:rsidR="008B7077" w:rsidRPr="008B7077" w:rsidRDefault="008B7077" w:rsidP="00444C90">
      <w:pPr>
        <w:pStyle w:val="af1"/>
      </w:pPr>
      <w:r w:rsidRPr="008B7077">
        <w:t xml:space="preserve">    return </w:t>
      </w:r>
      <w:r w:rsidRPr="00545BFE">
        <w:rPr>
          <w:color w:val="00B050"/>
        </w:rPr>
        <w:t>this</w:t>
      </w:r>
      <w:r w:rsidRPr="008B7077">
        <w:t xml:space="preserve">.firstName + ' ' + </w:t>
      </w:r>
      <w:r w:rsidRPr="00545BFE">
        <w:rPr>
          <w:color w:val="00B050"/>
        </w:rPr>
        <w:t>this</w:t>
      </w:r>
      <w:r w:rsidRPr="008B7077">
        <w:t>.surname;</w:t>
      </w:r>
    </w:p>
    <w:p w:rsidR="008B7077" w:rsidRPr="008B7077" w:rsidRDefault="008B7077" w:rsidP="00444C90">
      <w:pPr>
        <w:pStyle w:val="af1"/>
      </w:pPr>
      <w:r w:rsidRPr="008B7077">
        <w:t xml:space="preserve">  },</w:t>
      </w:r>
    </w:p>
    <w:p w:rsidR="008B7077" w:rsidRPr="008B7077" w:rsidRDefault="008B7077" w:rsidP="00444C90">
      <w:pPr>
        <w:pStyle w:val="af1"/>
      </w:pPr>
    </w:p>
    <w:p w:rsidR="008B7077" w:rsidRPr="008B7077" w:rsidRDefault="008B7077" w:rsidP="00444C90">
      <w:pPr>
        <w:pStyle w:val="af1"/>
      </w:pPr>
      <w:r w:rsidRPr="008B7077">
        <w:t xml:space="preserve">  </w:t>
      </w:r>
      <w:r w:rsidRPr="00545BFE">
        <w:rPr>
          <w:rStyle w:val="af0"/>
        </w:rPr>
        <w:t>set</w:t>
      </w:r>
      <w:r w:rsidRPr="008B7077">
        <w:t xml:space="preserve"> </w:t>
      </w:r>
      <w:r w:rsidRPr="00545BFE">
        <w:rPr>
          <w:color w:val="00B0F0"/>
        </w:rPr>
        <w:t>fullName</w:t>
      </w:r>
      <w:r w:rsidRPr="008B7077">
        <w:t>(value) {</w:t>
      </w:r>
    </w:p>
    <w:p w:rsidR="008B7077" w:rsidRPr="008B7077" w:rsidRDefault="008B7077" w:rsidP="00444C90">
      <w:pPr>
        <w:pStyle w:val="af1"/>
      </w:pPr>
      <w:r w:rsidRPr="008B7077">
        <w:t xml:space="preserve">    var split = value.split(' ');</w:t>
      </w:r>
    </w:p>
    <w:p w:rsidR="008B7077" w:rsidRPr="008B7077" w:rsidRDefault="008B7077" w:rsidP="00444C90">
      <w:pPr>
        <w:pStyle w:val="af1"/>
      </w:pPr>
      <w:r w:rsidRPr="008B7077">
        <w:t xml:space="preserve">    </w:t>
      </w:r>
      <w:r w:rsidRPr="00545BFE">
        <w:rPr>
          <w:color w:val="00B050"/>
        </w:rPr>
        <w:t>this</w:t>
      </w:r>
      <w:r w:rsidRPr="008B7077">
        <w:t>.</w:t>
      </w:r>
      <w:r w:rsidRPr="00545BFE">
        <w:rPr>
          <w:color w:val="984806" w:themeColor="accent6" w:themeShade="80"/>
        </w:rPr>
        <w:t xml:space="preserve">firstName </w:t>
      </w:r>
      <w:r w:rsidRPr="008B7077">
        <w:t>= split[0];</w:t>
      </w:r>
    </w:p>
    <w:p w:rsidR="008B7077" w:rsidRPr="008B7077" w:rsidRDefault="008B7077" w:rsidP="00444C90">
      <w:pPr>
        <w:pStyle w:val="af1"/>
      </w:pPr>
      <w:r w:rsidRPr="008B7077">
        <w:t xml:space="preserve">    </w:t>
      </w:r>
      <w:r w:rsidRPr="00545BFE">
        <w:rPr>
          <w:color w:val="00B050"/>
        </w:rPr>
        <w:t>this</w:t>
      </w:r>
      <w:r w:rsidRPr="008B7077">
        <w:t>.</w:t>
      </w:r>
      <w:r w:rsidRPr="00545BFE">
        <w:rPr>
          <w:color w:val="7030A0"/>
        </w:rPr>
        <w:t xml:space="preserve">surname </w:t>
      </w:r>
      <w:r w:rsidRPr="008B7077">
        <w:t>= split[1];</w:t>
      </w:r>
    </w:p>
    <w:p w:rsidR="008B7077" w:rsidRPr="008B7077" w:rsidRDefault="008B7077" w:rsidP="00444C90">
      <w:pPr>
        <w:pStyle w:val="af1"/>
      </w:pPr>
      <w:r w:rsidRPr="008B7077">
        <w:t xml:space="preserve">  }</w:t>
      </w:r>
    </w:p>
    <w:p w:rsidR="008B7077" w:rsidRPr="008B7077" w:rsidRDefault="008B7077" w:rsidP="00444C90">
      <w:pPr>
        <w:pStyle w:val="af1"/>
      </w:pPr>
      <w:r w:rsidRPr="008B7077">
        <w:t>};</w:t>
      </w:r>
    </w:p>
    <w:p w:rsidR="008B7077" w:rsidRPr="008B7077" w:rsidRDefault="008B7077" w:rsidP="00444C90">
      <w:pPr>
        <w:pStyle w:val="af1"/>
      </w:pPr>
    </w:p>
    <w:p w:rsidR="008B7077" w:rsidRPr="008B7077" w:rsidRDefault="008B7077" w:rsidP="00444C90">
      <w:pPr>
        <w:pStyle w:val="af1"/>
      </w:pPr>
      <w:r w:rsidRPr="008B7077">
        <w:t>alert( user.</w:t>
      </w:r>
      <w:r w:rsidRPr="00545BFE">
        <w:rPr>
          <w:color w:val="00B0F0"/>
        </w:rPr>
        <w:t xml:space="preserve">fullName </w:t>
      </w:r>
      <w:r w:rsidRPr="008B7077">
        <w:t>); // Вася Петров (из геттера)</w:t>
      </w:r>
    </w:p>
    <w:p w:rsidR="008B7077" w:rsidRPr="008B7077" w:rsidRDefault="008B7077" w:rsidP="00444C90">
      <w:pPr>
        <w:pStyle w:val="af1"/>
      </w:pPr>
    </w:p>
    <w:p w:rsidR="008B7077" w:rsidRPr="008B7077" w:rsidRDefault="008B7077" w:rsidP="00444C90">
      <w:pPr>
        <w:pStyle w:val="af1"/>
      </w:pPr>
      <w:r w:rsidRPr="008B7077">
        <w:t>user.</w:t>
      </w:r>
      <w:r w:rsidRPr="00545BFE">
        <w:rPr>
          <w:color w:val="00B0F0"/>
        </w:rPr>
        <w:t xml:space="preserve">fullName </w:t>
      </w:r>
      <w:r w:rsidRPr="008B7077">
        <w:t>= "Петя Иванов";</w:t>
      </w:r>
    </w:p>
    <w:p w:rsidR="008B7077" w:rsidRPr="008B7077" w:rsidRDefault="008B7077" w:rsidP="00444C90">
      <w:pPr>
        <w:pStyle w:val="af1"/>
      </w:pPr>
      <w:r w:rsidRPr="008B7077">
        <w:t>alert( user.</w:t>
      </w:r>
      <w:r w:rsidRPr="00545BFE">
        <w:rPr>
          <w:color w:val="984806" w:themeColor="accent6" w:themeShade="80"/>
        </w:rPr>
        <w:t xml:space="preserve">firstName </w:t>
      </w:r>
      <w:r w:rsidRPr="008B7077">
        <w:t>); // Петя  (поставил сеттер)</w:t>
      </w:r>
    </w:p>
    <w:p w:rsidR="008B7077" w:rsidRPr="008B7077" w:rsidRDefault="008B7077" w:rsidP="00444C90">
      <w:pPr>
        <w:pStyle w:val="af1"/>
      </w:pPr>
      <w:r w:rsidRPr="008B7077">
        <w:t>alert( user.</w:t>
      </w:r>
      <w:r w:rsidRPr="00545BFE">
        <w:rPr>
          <w:color w:val="7030A0"/>
        </w:rPr>
        <w:t xml:space="preserve">surname </w:t>
      </w:r>
      <w:r w:rsidRPr="008B7077">
        <w:t>); // Иванов (поставил сеттер)</w:t>
      </w:r>
    </w:p>
    <w:p w:rsidR="00444C90" w:rsidRDefault="00444C90" w:rsidP="008B7077">
      <w:pPr>
        <w:pStyle w:val="aa"/>
        <w:rPr>
          <w:b/>
          <w:bCs/>
          <w:lang w:val="en-US"/>
        </w:rPr>
      </w:pPr>
      <w:bookmarkStart w:id="94" w:name="да-здравствуют-get-set"/>
    </w:p>
    <w:p w:rsidR="008B7077" w:rsidRPr="008B7077" w:rsidRDefault="008B7077" w:rsidP="00444C90">
      <w:pPr>
        <w:pStyle w:val="5"/>
      </w:pPr>
      <w:r w:rsidRPr="00444C90">
        <w:t>Да здравствуют get/set!</w:t>
      </w:r>
      <w:bookmarkEnd w:id="94"/>
    </w:p>
    <w:p w:rsidR="008B7077" w:rsidRPr="008B7077" w:rsidRDefault="008B7077" w:rsidP="008B7077">
      <w:pPr>
        <w:pStyle w:val="aa"/>
      </w:pPr>
      <w:r w:rsidRPr="008B7077">
        <w:t>Казалось бы, зачем нам назначать get/set для свойства через всякие хитрые вызовы, когда можно сделать просто функции с самого начала? Например, getFullName, setFullName…</w:t>
      </w:r>
    </w:p>
    <w:p w:rsidR="008B7077" w:rsidRPr="008B7077" w:rsidRDefault="008B7077" w:rsidP="008B7077">
      <w:pPr>
        <w:pStyle w:val="aa"/>
      </w:pPr>
      <w:r w:rsidRPr="008B7077">
        <w:t>Конечно, в ряде случаев свойства выглядят короче, такое решение просто может быть красивым. Но основной бонус – это гибкость, возможность получить контроль над свойством в любой момент!</w:t>
      </w:r>
    </w:p>
    <w:p w:rsidR="008B7077" w:rsidRPr="008B7077" w:rsidRDefault="008B7077" w:rsidP="008B7077">
      <w:pPr>
        <w:pStyle w:val="aa"/>
      </w:pPr>
      <w:r w:rsidRPr="008B7077">
        <w:t>Например, в начале разработки мы используем обычные свойства, например у User будет имя name и возраст age:</w:t>
      </w:r>
    </w:p>
    <w:p w:rsidR="008B7077" w:rsidRPr="008B7077" w:rsidRDefault="008B7077" w:rsidP="00444C90">
      <w:pPr>
        <w:pStyle w:val="af1"/>
      </w:pPr>
      <w:r w:rsidRPr="008B7077">
        <w:t xml:space="preserve">function </w:t>
      </w:r>
      <w:r w:rsidRPr="00D63717">
        <w:rPr>
          <w:color w:val="984806" w:themeColor="accent6" w:themeShade="80"/>
        </w:rPr>
        <w:t>User</w:t>
      </w:r>
      <w:r w:rsidRPr="008B7077">
        <w:t>(name, age) {</w:t>
      </w:r>
    </w:p>
    <w:p w:rsidR="008B7077" w:rsidRPr="008B7077" w:rsidRDefault="008B7077" w:rsidP="00444C90">
      <w:pPr>
        <w:pStyle w:val="af1"/>
      </w:pPr>
      <w:r w:rsidRPr="008B7077">
        <w:t xml:space="preserve">  </w:t>
      </w:r>
      <w:r w:rsidRPr="00D63717">
        <w:rPr>
          <w:color w:val="00B050"/>
        </w:rPr>
        <w:t>this</w:t>
      </w:r>
      <w:r w:rsidRPr="008B7077">
        <w:t>.name = name;</w:t>
      </w:r>
    </w:p>
    <w:p w:rsidR="008B7077" w:rsidRPr="008B7077" w:rsidRDefault="008B7077" w:rsidP="00444C90">
      <w:pPr>
        <w:pStyle w:val="af1"/>
      </w:pPr>
      <w:r w:rsidRPr="008B7077">
        <w:t xml:space="preserve">  </w:t>
      </w:r>
      <w:r w:rsidRPr="00D63717">
        <w:rPr>
          <w:color w:val="00B050"/>
        </w:rPr>
        <w:t>this</w:t>
      </w:r>
      <w:r w:rsidRPr="008B7077">
        <w:t>.age = age;</w:t>
      </w:r>
    </w:p>
    <w:p w:rsidR="008B7077" w:rsidRPr="008B7077" w:rsidRDefault="008B7077" w:rsidP="00444C90">
      <w:pPr>
        <w:pStyle w:val="af1"/>
      </w:pPr>
      <w:r w:rsidRPr="008B7077">
        <w:t>}</w:t>
      </w:r>
    </w:p>
    <w:p w:rsidR="008B7077" w:rsidRPr="008B7077" w:rsidRDefault="008B7077" w:rsidP="00444C90">
      <w:pPr>
        <w:pStyle w:val="af1"/>
      </w:pPr>
    </w:p>
    <w:p w:rsidR="008B7077" w:rsidRPr="008B7077" w:rsidRDefault="008B7077" w:rsidP="00444C90">
      <w:pPr>
        <w:pStyle w:val="af1"/>
      </w:pPr>
      <w:r w:rsidRPr="008B7077">
        <w:t xml:space="preserve">var pete = new </w:t>
      </w:r>
      <w:r w:rsidRPr="00D63717">
        <w:rPr>
          <w:color w:val="984806" w:themeColor="accent6" w:themeShade="80"/>
        </w:rPr>
        <w:t>User</w:t>
      </w:r>
      <w:r w:rsidRPr="008B7077">
        <w:t>("Петя", 25);</w:t>
      </w:r>
    </w:p>
    <w:p w:rsidR="008B7077" w:rsidRPr="008B7077" w:rsidRDefault="008B7077" w:rsidP="00444C90">
      <w:pPr>
        <w:pStyle w:val="af1"/>
      </w:pPr>
    </w:p>
    <w:p w:rsidR="008B7077" w:rsidRPr="008B7077" w:rsidRDefault="008B7077" w:rsidP="00444C90">
      <w:pPr>
        <w:pStyle w:val="af1"/>
      </w:pPr>
      <w:r w:rsidRPr="008B7077">
        <w:t>alert( pete.age ); // 25</w:t>
      </w:r>
    </w:p>
    <w:p w:rsidR="00444C90" w:rsidRDefault="00444C90" w:rsidP="008B7077">
      <w:pPr>
        <w:pStyle w:val="aa"/>
        <w:rPr>
          <w:lang w:val="en-US"/>
        </w:rPr>
      </w:pPr>
    </w:p>
    <w:p w:rsidR="008B7077" w:rsidRPr="008B7077" w:rsidRDefault="008B7077" w:rsidP="008B7077">
      <w:pPr>
        <w:pStyle w:val="aa"/>
      </w:pPr>
      <w:r w:rsidRPr="008B7077">
        <w:t>С обычными свойствами в коде меньше букв, они удобны, причины использовать функции пока нет.</w:t>
      </w:r>
    </w:p>
    <w:p w:rsidR="008B7077" w:rsidRPr="008B7077" w:rsidRDefault="008B7077" w:rsidP="008B7077">
      <w:pPr>
        <w:pStyle w:val="aa"/>
      </w:pPr>
      <w:r w:rsidRPr="008B7077">
        <w:lastRenderedPageBreak/>
        <w:t>…Но рано или поздно могут произойти изменения. Например, в User может стать более целесообразно вместо возраста age хранить дату рождения birthday:</w:t>
      </w:r>
    </w:p>
    <w:p w:rsidR="008B7077" w:rsidRPr="008B7077" w:rsidRDefault="008B7077" w:rsidP="00444C90">
      <w:pPr>
        <w:pStyle w:val="af1"/>
      </w:pPr>
      <w:r w:rsidRPr="008B7077">
        <w:t>function User(name, birthday) {</w:t>
      </w:r>
    </w:p>
    <w:p w:rsidR="008B7077" w:rsidRPr="008B7077" w:rsidRDefault="008B7077" w:rsidP="00444C90">
      <w:pPr>
        <w:pStyle w:val="af1"/>
      </w:pPr>
      <w:r w:rsidRPr="008B7077">
        <w:t xml:space="preserve">  this.name = name;</w:t>
      </w:r>
    </w:p>
    <w:p w:rsidR="008B7077" w:rsidRPr="008B7077" w:rsidRDefault="008B7077" w:rsidP="00444C90">
      <w:pPr>
        <w:pStyle w:val="af1"/>
      </w:pPr>
      <w:r w:rsidRPr="008B7077">
        <w:t xml:space="preserve">  this.birthday = birthday;</w:t>
      </w:r>
    </w:p>
    <w:p w:rsidR="008B7077" w:rsidRPr="008B7077" w:rsidRDefault="008B7077" w:rsidP="00444C90">
      <w:pPr>
        <w:pStyle w:val="af1"/>
      </w:pPr>
      <w:r w:rsidRPr="008B7077">
        <w:t>}</w:t>
      </w:r>
    </w:p>
    <w:p w:rsidR="008B7077" w:rsidRPr="008B7077" w:rsidRDefault="008B7077" w:rsidP="00444C90">
      <w:pPr>
        <w:pStyle w:val="af1"/>
      </w:pPr>
    </w:p>
    <w:p w:rsidR="008B7077" w:rsidRPr="008B7077" w:rsidRDefault="008B7077" w:rsidP="00444C90">
      <w:pPr>
        <w:pStyle w:val="af1"/>
      </w:pPr>
      <w:r w:rsidRPr="008B7077">
        <w:t>var pete = new User("Петя", new Date(1987, 6, 1));</w:t>
      </w:r>
    </w:p>
    <w:p w:rsidR="00444C90" w:rsidRDefault="00444C90" w:rsidP="008B7077">
      <w:pPr>
        <w:pStyle w:val="aa"/>
        <w:rPr>
          <w:lang w:val="en-US"/>
        </w:rPr>
      </w:pPr>
    </w:p>
    <w:p w:rsidR="008B7077" w:rsidRPr="008B7077" w:rsidRDefault="008B7077" w:rsidP="008B7077">
      <w:pPr>
        <w:pStyle w:val="aa"/>
      </w:pPr>
      <w:r w:rsidRPr="008B7077">
        <w:t>Что теперь делать со старым кодом, который выводит свойство age?</w:t>
      </w:r>
    </w:p>
    <w:p w:rsidR="008B7077" w:rsidRPr="008B7077" w:rsidRDefault="008B7077" w:rsidP="008B7077">
      <w:pPr>
        <w:pStyle w:val="aa"/>
      </w:pPr>
      <w:r w:rsidRPr="008B7077">
        <w:t>Можно, конечно, найти все места и поправить их, но это долго, а иногда и невозможно, скажем, если вы взаимодействуете со сторонней библиотекой, код в которой – чужой и влезать в него нежелательно.</w:t>
      </w:r>
    </w:p>
    <w:p w:rsidR="008B7077" w:rsidRPr="008B7077" w:rsidRDefault="008B7077" w:rsidP="008B7077">
      <w:pPr>
        <w:pStyle w:val="aa"/>
      </w:pPr>
      <w:r w:rsidRPr="008B7077">
        <w:t>Добавление get-функции age позволяет обойти проблему легко и непринуждённо:</w:t>
      </w:r>
    </w:p>
    <w:p w:rsidR="00444C90" w:rsidRDefault="00444C90" w:rsidP="008B7077">
      <w:pPr>
        <w:pStyle w:val="aa"/>
        <w:rPr>
          <w:lang w:val="en-US"/>
        </w:rPr>
      </w:pPr>
    </w:p>
    <w:p w:rsidR="008B7077" w:rsidRPr="008B7077" w:rsidRDefault="008B7077" w:rsidP="00444C90">
      <w:pPr>
        <w:pStyle w:val="af1"/>
      </w:pPr>
      <w:r w:rsidRPr="008B7077">
        <w:t xml:space="preserve">function </w:t>
      </w:r>
      <w:r w:rsidRPr="00DB2709">
        <w:rPr>
          <w:color w:val="984806" w:themeColor="accent6" w:themeShade="80"/>
        </w:rPr>
        <w:t>User</w:t>
      </w:r>
      <w:r w:rsidRPr="008B7077">
        <w:t>(name, birthday) {</w:t>
      </w:r>
    </w:p>
    <w:p w:rsidR="008B7077" w:rsidRPr="008B7077" w:rsidRDefault="008B7077" w:rsidP="00444C90">
      <w:pPr>
        <w:pStyle w:val="af1"/>
      </w:pPr>
      <w:r w:rsidRPr="008B7077">
        <w:t xml:space="preserve">  </w:t>
      </w:r>
      <w:r w:rsidRPr="00DB2709">
        <w:rPr>
          <w:color w:val="00B050"/>
        </w:rPr>
        <w:t>this</w:t>
      </w:r>
      <w:r w:rsidRPr="008B7077">
        <w:t>.name = name;</w:t>
      </w:r>
    </w:p>
    <w:p w:rsidR="008B7077" w:rsidRPr="008B7077" w:rsidRDefault="008B7077" w:rsidP="00444C90">
      <w:pPr>
        <w:pStyle w:val="af1"/>
      </w:pPr>
      <w:r w:rsidRPr="008B7077">
        <w:t xml:space="preserve">  </w:t>
      </w:r>
      <w:r w:rsidRPr="00DB2709">
        <w:rPr>
          <w:color w:val="00B050"/>
        </w:rPr>
        <w:t>this</w:t>
      </w:r>
      <w:r w:rsidRPr="008B7077">
        <w:t>.birthday = birthday;</w:t>
      </w:r>
    </w:p>
    <w:p w:rsidR="008B7077" w:rsidRPr="008B7077" w:rsidRDefault="008B7077" w:rsidP="00444C90">
      <w:pPr>
        <w:pStyle w:val="af1"/>
      </w:pPr>
    </w:p>
    <w:p w:rsidR="008B7077" w:rsidRPr="008B7077" w:rsidRDefault="008B7077" w:rsidP="00444C90">
      <w:pPr>
        <w:pStyle w:val="af1"/>
      </w:pPr>
      <w:r w:rsidRPr="008B7077">
        <w:t xml:space="preserve">  // age будет высчитывать возраст по birthday</w:t>
      </w:r>
    </w:p>
    <w:p w:rsidR="008B7077" w:rsidRPr="008B7077" w:rsidRDefault="008B7077" w:rsidP="00444C90">
      <w:pPr>
        <w:pStyle w:val="af1"/>
      </w:pPr>
      <w:r w:rsidRPr="008B7077">
        <w:t xml:space="preserve">  </w:t>
      </w:r>
      <w:r w:rsidRPr="00DB2709">
        <w:rPr>
          <w:rStyle w:val="af0"/>
        </w:rPr>
        <w:t>Object.defineProperty</w:t>
      </w:r>
      <w:r w:rsidRPr="008B7077">
        <w:t>(</w:t>
      </w:r>
      <w:r w:rsidRPr="0064527B">
        <w:rPr>
          <w:color w:val="00B050"/>
        </w:rPr>
        <w:t>this</w:t>
      </w:r>
      <w:r w:rsidRPr="008B7077">
        <w:t>, "age", {</w:t>
      </w:r>
    </w:p>
    <w:p w:rsidR="008B7077" w:rsidRPr="008B7077" w:rsidRDefault="008B7077" w:rsidP="00444C90">
      <w:pPr>
        <w:pStyle w:val="af1"/>
      </w:pPr>
      <w:r w:rsidRPr="008B7077">
        <w:t xml:space="preserve">    </w:t>
      </w:r>
      <w:r w:rsidRPr="00DB2709">
        <w:rPr>
          <w:rStyle w:val="af0"/>
        </w:rPr>
        <w:t>get</w:t>
      </w:r>
      <w:r w:rsidRPr="008B7077">
        <w:t>: function() {</w:t>
      </w:r>
    </w:p>
    <w:p w:rsidR="008B7077" w:rsidRPr="0064527B" w:rsidRDefault="008B7077" w:rsidP="00444C90">
      <w:pPr>
        <w:pStyle w:val="af1"/>
        <w:rPr>
          <w:lang w:val="en-US"/>
        </w:rPr>
      </w:pPr>
      <w:r w:rsidRPr="008B7077">
        <w:t xml:space="preserve">      var todayYear = new Date().getFullYear();</w:t>
      </w:r>
      <w:r w:rsidR="0064527B">
        <w:rPr>
          <w:lang w:val="en-US"/>
        </w:rPr>
        <w:tab/>
        <w:t>//2017</w:t>
      </w:r>
    </w:p>
    <w:p w:rsidR="008B7077" w:rsidRPr="008B7077" w:rsidRDefault="008B7077" w:rsidP="00444C90">
      <w:pPr>
        <w:pStyle w:val="af1"/>
      </w:pPr>
      <w:r w:rsidRPr="008B7077">
        <w:t xml:space="preserve">      return todayYear - </w:t>
      </w:r>
      <w:r w:rsidRPr="00DB2709">
        <w:rPr>
          <w:color w:val="00B050"/>
        </w:rPr>
        <w:t>this</w:t>
      </w:r>
      <w:r w:rsidRPr="008B7077">
        <w:t>.birthday.getFullYear();</w:t>
      </w:r>
    </w:p>
    <w:p w:rsidR="008B7077" w:rsidRPr="008B7077" w:rsidRDefault="008B7077" w:rsidP="00444C90">
      <w:pPr>
        <w:pStyle w:val="af1"/>
      </w:pPr>
      <w:r w:rsidRPr="008B7077">
        <w:t xml:space="preserve">    }</w:t>
      </w:r>
    </w:p>
    <w:p w:rsidR="008B7077" w:rsidRPr="008B7077" w:rsidRDefault="008B7077" w:rsidP="00444C90">
      <w:pPr>
        <w:pStyle w:val="af1"/>
      </w:pPr>
      <w:r w:rsidRPr="008B7077">
        <w:t xml:space="preserve">  });</w:t>
      </w:r>
    </w:p>
    <w:p w:rsidR="008B7077" w:rsidRPr="008B7077" w:rsidRDefault="008B7077" w:rsidP="00444C90">
      <w:pPr>
        <w:pStyle w:val="af1"/>
      </w:pPr>
      <w:r w:rsidRPr="008B7077">
        <w:t>}</w:t>
      </w:r>
    </w:p>
    <w:p w:rsidR="008B7077" w:rsidRPr="008B7077" w:rsidRDefault="008B7077" w:rsidP="00444C90">
      <w:pPr>
        <w:pStyle w:val="af1"/>
      </w:pPr>
    </w:p>
    <w:p w:rsidR="008B7077" w:rsidRPr="008B7077" w:rsidRDefault="008B7077" w:rsidP="00444C90">
      <w:pPr>
        <w:pStyle w:val="af1"/>
      </w:pPr>
      <w:r w:rsidRPr="008B7077">
        <w:t xml:space="preserve">var pete = new </w:t>
      </w:r>
      <w:r w:rsidRPr="00DB2709">
        <w:rPr>
          <w:color w:val="984806" w:themeColor="accent6" w:themeShade="80"/>
        </w:rPr>
        <w:t>User</w:t>
      </w:r>
      <w:r w:rsidRPr="008B7077">
        <w:t>("Петя", new Date(1987, 6, 1));</w:t>
      </w:r>
    </w:p>
    <w:p w:rsidR="008B7077" w:rsidRPr="008B7077" w:rsidRDefault="008B7077" w:rsidP="00444C90">
      <w:pPr>
        <w:pStyle w:val="af1"/>
      </w:pPr>
    </w:p>
    <w:p w:rsidR="008B7077" w:rsidRPr="008B7077" w:rsidRDefault="008B7077" w:rsidP="00444C90">
      <w:pPr>
        <w:pStyle w:val="af1"/>
      </w:pPr>
      <w:r w:rsidRPr="008B7077">
        <w:t>alert( pete.birthday ); // и дата рождения доступна</w:t>
      </w:r>
    </w:p>
    <w:p w:rsidR="008B7077" w:rsidRPr="008B7077" w:rsidRDefault="008B7077" w:rsidP="00444C90">
      <w:pPr>
        <w:pStyle w:val="af1"/>
      </w:pPr>
      <w:r w:rsidRPr="008B7077">
        <w:t>alert( pete.age );      // и возраст</w:t>
      </w:r>
    </w:p>
    <w:p w:rsidR="00444C90" w:rsidRDefault="00444C90" w:rsidP="008B7077">
      <w:pPr>
        <w:pStyle w:val="aa"/>
        <w:rPr>
          <w:lang w:val="en-US"/>
        </w:rPr>
      </w:pPr>
    </w:p>
    <w:p w:rsidR="008B7077" w:rsidRPr="008B7077" w:rsidRDefault="008B7077" w:rsidP="008B7077">
      <w:pPr>
        <w:pStyle w:val="aa"/>
      </w:pPr>
      <w:r w:rsidRPr="008B7077">
        <w:t>Заметим, что pete.age снаружи как было свойством, так и осталось. То есть, переписывать внешний код на вызов функции pete.age() не нужно.</w:t>
      </w:r>
    </w:p>
    <w:p w:rsidR="008B7077" w:rsidRDefault="008B7077" w:rsidP="008B7077">
      <w:pPr>
        <w:pStyle w:val="aa"/>
        <w:rPr>
          <w:lang w:val="en-US"/>
        </w:rPr>
      </w:pPr>
      <w:r w:rsidRPr="008B7077">
        <w:t>Таким образом, defineProperty позволяет нам начать с обычных свойств, а в будущем, при необходимости, можно в любой момент заменить их на функции, реализующие более сложную логику.</w:t>
      </w:r>
    </w:p>
    <w:p w:rsidR="0064527B" w:rsidRPr="0064527B" w:rsidRDefault="0064527B" w:rsidP="008B7077">
      <w:pPr>
        <w:pStyle w:val="aa"/>
        <w:rPr>
          <w:lang w:val="en-US"/>
        </w:rPr>
      </w:pPr>
    </w:p>
    <w:p w:rsidR="008B7077" w:rsidRPr="008B7077" w:rsidRDefault="008B7077" w:rsidP="0064527B">
      <w:pPr>
        <w:pStyle w:val="5"/>
      </w:pPr>
      <w:bookmarkStart w:id="95" w:name="другие-методы-работы-со-свойствами"/>
      <w:r w:rsidRPr="0064527B">
        <w:t>Другие методы работы со свойствами</w:t>
      </w:r>
      <w:bookmarkEnd w:id="95"/>
    </w:p>
    <w:p w:rsidR="0064527B" w:rsidRDefault="0064527B" w:rsidP="008B7077">
      <w:pPr>
        <w:pStyle w:val="aa"/>
        <w:rPr>
          <w:b/>
          <w:bCs/>
          <w:lang w:val="en-US"/>
        </w:rPr>
      </w:pPr>
    </w:p>
    <w:p w:rsidR="008B7077" w:rsidRPr="0064527B" w:rsidRDefault="008B7077" w:rsidP="008B7077">
      <w:pPr>
        <w:pStyle w:val="aa"/>
        <w:rPr>
          <w:rStyle w:val="af0"/>
        </w:rPr>
      </w:pPr>
      <w:r w:rsidRPr="0064527B">
        <w:rPr>
          <w:rStyle w:val="af0"/>
        </w:rPr>
        <w:t>Object.defineProperties(obj, descriptors)</w:t>
      </w:r>
    </w:p>
    <w:p w:rsidR="008B7077" w:rsidRPr="008B7077" w:rsidRDefault="008B7077" w:rsidP="008B7077">
      <w:pPr>
        <w:pStyle w:val="aa"/>
      </w:pPr>
      <w:r w:rsidRPr="008B7077">
        <w:t>Позволяет объявить несколько свойств сразу:</w:t>
      </w:r>
    </w:p>
    <w:p w:rsidR="008B7077" w:rsidRPr="008B7077" w:rsidRDefault="008B7077" w:rsidP="0064527B">
      <w:pPr>
        <w:pStyle w:val="af1"/>
      </w:pPr>
      <w:r w:rsidRPr="008B7077">
        <w:t xml:space="preserve">var </w:t>
      </w:r>
      <w:r w:rsidRPr="00BB0543">
        <w:rPr>
          <w:color w:val="984806" w:themeColor="accent6" w:themeShade="80"/>
        </w:rPr>
        <w:t xml:space="preserve">user </w:t>
      </w:r>
      <w:r w:rsidRPr="008B7077">
        <w:t>= {}</w:t>
      </w:r>
    </w:p>
    <w:p w:rsidR="008B7077" w:rsidRPr="008B7077" w:rsidRDefault="008B7077" w:rsidP="0064527B">
      <w:pPr>
        <w:pStyle w:val="af1"/>
      </w:pPr>
    </w:p>
    <w:p w:rsidR="008B7077" w:rsidRPr="008B7077" w:rsidRDefault="008B7077" w:rsidP="0064527B">
      <w:pPr>
        <w:pStyle w:val="af1"/>
      </w:pPr>
      <w:r w:rsidRPr="00BB0543">
        <w:rPr>
          <w:rStyle w:val="af0"/>
        </w:rPr>
        <w:t>Object.defineProperties</w:t>
      </w:r>
      <w:r w:rsidRPr="008B7077">
        <w:t>(</w:t>
      </w:r>
      <w:r w:rsidRPr="00BB0543">
        <w:rPr>
          <w:color w:val="984806" w:themeColor="accent6" w:themeShade="80"/>
        </w:rPr>
        <w:t>user</w:t>
      </w:r>
      <w:r w:rsidRPr="008B7077">
        <w:t>, {</w:t>
      </w:r>
    </w:p>
    <w:p w:rsidR="008B7077" w:rsidRPr="008B7077" w:rsidRDefault="008B7077" w:rsidP="0064527B">
      <w:pPr>
        <w:pStyle w:val="af1"/>
      </w:pPr>
      <w:r w:rsidRPr="008B7077">
        <w:t xml:space="preserve">  </w:t>
      </w:r>
      <w:r w:rsidRPr="00BB0543">
        <w:rPr>
          <w:color w:val="7030A0"/>
        </w:rPr>
        <w:t>firstName</w:t>
      </w:r>
      <w:r w:rsidRPr="008B7077">
        <w:t>: {</w:t>
      </w:r>
    </w:p>
    <w:p w:rsidR="008B7077" w:rsidRPr="008B7077" w:rsidRDefault="008B7077" w:rsidP="0064527B">
      <w:pPr>
        <w:pStyle w:val="af1"/>
      </w:pPr>
      <w:r w:rsidRPr="008B7077">
        <w:t xml:space="preserve">    value: "Петя"</w:t>
      </w:r>
    </w:p>
    <w:p w:rsidR="008B7077" w:rsidRPr="008B7077" w:rsidRDefault="008B7077" w:rsidP="0064527B">
      <w:pPr>
        <w:pStyle w:val="af1"/>
      </w:pPr>
      <w:r w:rsidRPr="008B7077">
        <w:t xml:space="preserve">  },</w:t>
      </w:r>
    </w:p>
    <w:p w:rsidR="008B7077" w:rsidRPr="008B7077" w:rsidRDefault="008B7077" w:rsidP="0064527B">
      <w:pPr>
        <w:pStyle w:val="af1"/>
      </w:pPr>
    </w:p>
    <w:p w:rsidR="008B7077" w:rsidRPr="008B7077" w:rsidRDefault="008B7077" w:rsidP="0064527B">
      <w:pPr>
        <w:pStyle w:val="af1"/>
      </w:pPr>
      <w:r w:rsidRPr="008B7077">
        <w:t xml:space="preserve">  </w:t>
      </w:r>
      <w:r w:rsidRPr="00BB0543">
        <w:rPr>
          <w:color w:val="0070C0"/>
        </w:rPr>
        <w:t>surname</w:t>
      </w:r>
      <w:r w:rsidRPr="008B7077">
        <w:t>: {</w:t>
      </w:r>
    </w:p>
    <w:p w:rsidR="008B7077" w:rsidRPr="008B7077" w:rsidRDefault="008B7077" w:rsidP="0064527B">
      <w:pPr>
        <w:pStyle w:val="af1"/>
      </w:pPr>
      <w:r w:rsidRPr="008B7077">
        <w:t xml:space="preserve">    value: "Иванов"</w:t>
      </w:r>
    </w:p>
    <w:p w:rsidR="008B7077" w:rsidRPr="008B7077" w:rsidRDefault="008B7077" w:rsidP="0064527B">
      <w:pPr>
        <w:pStyle w:val="af1"/>
      </w:pPr>
      <w:r w:rsidRPr="008B7077">
        <w:t xml:space="preserve">  },</w:t>
      </w:r>
    </w:p>
    <w:p w:rsidR="008B7077" w:rsidRPr="008B7077" w:rsidRDefault="008B7077" w:rsidP="0064527B">
      <w:pPr>
        <w:pStyle w:val="af1"/>
      </w:pPr>
    </w:p>
    <w:p w:rsidR="008B7077" w:rsidRPr="008B7077" w:rsidRDefault="008B7077" w:rsidP="0064527B">
      <w:pPr>
        <w:pStyle w:val="af1"/>
      </w:pPr>
      <w:r w:rsidRPr="008B7077">
        <w:t xml:space="preserve">  </w:t>
      </w:r>
      <w:r w:rsidRPr="005163F6">
        <w:rPr>
          <w:color w:val="00B0F0"/>
        </w:rPr>
        <w:t>fullName</w:t>
      </w:r>
      <w:r w:rsidRPr="008B7077">
        <w:t>: {</w:t>
      </w:r>
    </w:p>
    <w:p w:rsidR="008B7077" w:rsidRPr="008B7077" w:rsidRDefault="008B7077" w:rsidP="0064527B">
      <w:pPr>
        <w:pStyle w:val="af1"/>
      </w:pPr>
      <w:r w:rsidRPr="008B7077">
        <w:t xml:space="preserve">    </w:t>
      </w:r>
      <w:r w:rsidRPr="00BB0543">
        <w:rPr>
          <w:rStyle w:val="af0"/>
        </w:rPr>
        <w:t>get</w:t>
      </w:r>
      <w:r w:rsidRPr="008B7077">
        <w:t>: function() {</w:t>
      </w:r>
    </w:p>
    <w:p w:rsidR="008B7077" w:rsidRPr="008B7077" w:rsidRDefault="008B7077" w:rsidP="0064527B">
      <w:pPr>
        <w:pStyle w:val="af1"/>
      </w:pPr>
      <w:r w:rsidRPr="008B7077">
        <w:t xml:space="preserve">      return </w:t>
      </w:r>
      <w:r w:rsidRPr="0064527B">
        <w:rPr>
          <w:color w:val="00B050"/>
        </w:rPr>
        <w:t>this</w:t>
      </w:r>
      <w:r w:rsidRPr="008B7077">
        <w:t>.</w:t>
      </w:r>
      <w:r w:rsidRPr="00BB0543">
        <w:rPr>
          <w:color w:val="7030A0"/>
        </w:rPr>
        <w:t xml:space="preserve">firstName </w:t>
      </w:r>
      <w:r w:rsidRPr="008B7077">
        <w:t xml:space="preserve">+ ' ' + </w:t>
      </w:r>
      <w:r w:rsidRPr="0064527B">
        <w:rPr>
          <w:color w:val="00B050"/>
        </w:rPr>
        <w:t>this</w:t>
      </w:r>
      <w:r w:rsidRPr="008B7077">
        <w:t>.</w:t>
      </w:r>
      <w:r w:rsidRPr="00BB0543">
        <w:rPr>
          <w:color w:val="0070C0"/>
        </w:rPr>
        <w:t>surname</w:t>
      </w:r>
      <w:r w:rsidRPr="008B7077">
        <w:t>;</w:t>
      </w:r>
    </w:p>
    <w:p w:rsidR="008B7077" w:rsidRPr="008B7077" w:rsidRDefault="008B7077" w:rsidP="0064527B">
      <w:pPr>
        <w:pStyle w:val="af1"/>
      </w:pPr>
      <w:r w:rsidRPr="008B7077">
        <w:t xml:space="preserve">    }</w:t>
      </w:r>
    </w:p>
    <w:p w:rsidR="008B7077" w:rsidRPr="008B7077" w:rsidRDefault="008B7077" w:rsidP="0064527B">
      <w:pPr>
        <w:pStyle w:val="af1"/>
      </w:pPr>
      <w:r w:rsidRPr="008B7077">
        <w:t xml:space="preserve">  }</w:t>
      </w:r>
    </w:p>
    <w:p w:rsidR="008B7077" w:rsidRPr="008B7077" w:rsidRDefault="008B7077" w:rsidP="0064527B">
      <w:pPr>
        <w:pStyle w:val="af1"/>
      </w:pPr>
      <w:r w:rsidRPr="008B7077">
        <w:t>});</w:t>
      </w:r>
    </w:p>
    <w:p w:rsidR="008B7077" w:rsidRPr="008B7077" w:rsidRDefault="008B7077" w:rsidP="00BB0543">
      <w:pPr>
        <w:pStyle w:val="af1"/>
      </w:pPr>
    </w:p>
    <w:p w:rsidR="008B7077" w:rsidRDefault="008B7077" w:rsidP="00BB0543">
      <w:pPr>
        <w:pStyle w:val="af1"/>
        <w:rPr>
          <w:lang w:val="en-US"/>
        </w:rPr>
      </w:pPr>
      <w:r w:rsidRPr="008B7077">
        <w:t xml:space="preserve">alert( </w:t>
      </w:r>
      <w:r w:rsidRPr="005163F6">
        <w:rPr>
          <w:color w:val="984806" w:themeColor="accent6" w:themeShade="80"/>
        </w:rPr>
        <w:t>user</w:t>
      </w:r>
      <w:r w:rsidRPr="008B7077">
        <w:t>.</w:t>
      </w:r>
      <w:r w:rsidRPr="005163F6">
        <w:rPr>
          <w:color w:val="00B0F0"/>
        </w:rPr>
        <w:t xml:space="preserve">fullName </w:t>
      </w:r>
      <w:r w:rsidRPr="008B7077">
        <w:t>); // Петя Иванов</w:t>
      </w:r>
    </w:p>
    <w:p w:rsidR="00BB0543" w:rsidRPr="00BB0543" w:rsidRDefault="00BB0543" w:rsidP="00BB0543">
      <w:pPr>
        <w:rPr>
          <w:lang w:val="en-US"/>
        </w:rPr>
      </w:pPr>
    </w:p>
    <w:p w:rsidR="008B7077" w:rsidRPr="005163F6" w:rsidRDefault="008B7077" w:rsidP="008B7077">
      <w:pPr>
        <w:pStyle w:val="aa"/>
        <w:rPr>
          <w:rStyle w:val="af0"/>
        </w:rPr>
      </w:pPr>
      <w:r w:rsidRPr="005163F6">
        <w:rPr>
          <w:rStyle w:val="af0"/>
        </w:rPr>
        <w:t>Object.keys(obj), </w:t>
      </w:r>
      <w:r w:rsidR="00B37B15">
        <w:rPr>
          <w:rStyle w:val="af0"/>
          <w:lang w:val="en-US"/>
        </w:rPr>
        <w:t xml:space="preserve"> </w:t>
      </w:r>
      <w:r w:rsidRPr="005163F6">
        <w:rPr>
          <w:rStyle w:val="af0"/>
        </w:rPr>
        <w:t>Object.getOwnPropertyNames(obj)</w:t>
      </w:r>
    </w:p>
    <w:p w:rsidR="008B7077" w:rsidRPr="008B7077" w:rsidRDefault="008B7077" w:rsidP="008B7077">
      <w:pPr>
        <w:pStyle w:val="aa"/>
      </w:pPr>
      <w:r w:rsidRPr="008B7077">
        <w:t>Возвращают массив – список свойств объекта.</w:t>
      </w:r>
    </w:p>
    <w:p w:rsidR="008B7077" w:rsidRPr="008B7077" w:rsidRDefault="008B7077" w:rsidP="008B7077">
      <w:pPr>
        <w:pStyle w:val="aa"/>
      </w:pPr>
      <w:r w:rsidRPr="008B7077">
        <w:t>Object.keys возвращает только enumerable-свойства.</w:t>
      </w:r>
    </w:p>
    <w:p w:rsidR="008B7077" w:rsidRDefault="008B7077" w:rsidP="008B7077">
      <w:pPr>
        <w:pStyle w:val="aa"/>
        <w:rPr>
          <w:lang w:val="en-US"/>
        </w:rPr>
      </w:pPr>
      <w:r w:rsidRPr="008B7077">
        <w:t>Object.getOwnPropertyNames – возвращает все:</w:t>
      </w:r>
    </w:p>
    <w:p w:rsidR="00BB0543" w:rsidRPr="00BB0543" w:rsidRDefault="00BB0543" w:rsidP="008B7077">
      <w:pPr>
        <w:pStyle w:val="aa"/>
        <w:rPr>
          <w:lang w:val="en-US"/>
        </w:rPr>
      </w:pPr>
    </w:p>
    <w:p w:rsidR="008B7077" w:rsidRPr="008B7077" w:rsidRDefault="008B7077" w:rsidP="00BB0543">
      <w:pPr>
        <w:pStyle w:val="af1"/>
      </w:pPr>
      <w:r w:rsidRPr="008B7077">
        <w:t xml:space="preserve">var </w:t>
      </w:r>
      <w:r w:rsidRPr="00B37B15">
        <w:rPr>
          <w:color w:val="984806" w:themeColor="accent6" w:themeShade="80"/>
        </w:rPr>
        <w:t xml:space="preserve">obj </w:t>
      </w:r>
      <w:r w:rsidRPr="008B7077">
        <w:t>= {</w:t>
      </w:r>
    </w:p>
    <w:p w:rsidR="008B7077" w:rsidRPr="008B7077" w:rsidRDefault="008B7077" w:rsidP="00BB0543">
      <w:pPr>
        <w:pStyle w:val="af1"/>
      </w:pPr>
      <w:r w:rsidRPr="008B7077">
        <w:t xml:space="preserve">  a: 1,</w:t>
      </w:r>
    </w:p>
    <w:p w:rsidR="008B7077" w:rsidRPr="008B7077" w:rsidRDefault="008B7077" w:rsidP="00BB0543">
      <w:pPr>
        <w:pStyle w:val="af1"/>
      </w:pPr>
      <w:r w:rsidRPr="008B7077">
        <w:t xml:space="preserve">  b: 2,</w:t>
      </w:r>
    </w:p>
    <w:p w:rsidR="008B7077" w:rsidRPr="008B7077" w:rsidRDefault="008B7077" w:rsidP="00BB0543">
      <w:pPr>
        <w:pStyle w:val="af1"/>
      </w:pPr>
      <w:r w:rsidRPr="008B7077">
        <w:t xml:space="preserve">  </w:t>
      </w:r>
      <w:r w:rsidRPr="00B37B15">
        <w:rPr>
          <w:color w:val="7030A0"/>
        </w:rPr>
        <w:t>internal</w:t>
      </w:r>
      <w:r w:rsidRPr="008B7077">
        <w:t>: 3</w:t>
      </w:r>
    </w:p>
    <w:p w:rsidR="008B7077" w:rsidRPr="008B7077" w:rsidRDefault="008B7077" w:rsidP="00BB0543">
      <w:pPr>
        <w:pStyle w:val="af1"/>
      </w:pPr>
      <w:r w:rsidRPr="008B7077">
        <w:t>};</w:t>
      </w:r>
    </w:p>
    <w:p w:rsidR="008B7077" w:rsidRPr="008B7077" w:rsidRDefault="008B7077" w:rsidP="00BB0543">
      <w:pPr>
        <w:pStyle w:val="af1"/>
      </w:pPr>
    </w:p>
    <w:p w:rsidR="008B7077" w:rsidRPr="008B7077" w:rsidRDefault="008B7077" w:rsidP="00BB0543">
      <w:pPr>
        <w:pStyle w:val="af1"/>
      </w:pPr>
      <w:r w:rsidRPr="00B37B15">
        <w:rPr>
          <w:rStyle w:val="af0"/>
        </w:rPr>
        <w:t>Object.defineProperty</w:t>
      </w:r>
      <w:r w:rsidRPr="008B7077">
        <w:t>(</w:t>
      </w:r>
      <w:r w:rsidRPr="00B37B15">
        <w:rPr>
          <w:color w:val="984806" w:themeColor="accent6" w:themeShade="80"/>
        </w:rPr>
        <w:t>obj</w:t>
      </w:r>
      <w:r w:rsidRPr="008B7077">
        <w:t>, "</w:t>
      </w:r>
      <w:r w:rsidRPr="00B37B15">
        <w:rPr>
          <w:color w:val="7030A0"/>
        </w:rPr>
        <w:t>internal</w:t>
      </w:r>
      <w:r w:rsidRPr="008B7077">
        <w:t>", {</w:t>
      </w:r>
    </w:p>
    <w:p w:rsidR="008B7077" w:rsidRPr="008B7077" w:rsidRDefault="008B7077" w:rsidP="00BB0543">
      <w:pPr>
        <w:pStyle w:val="af1"/>
      </w:pPr>
      <w:r w:rsidRPr="008B7077">
        <w:t xml:space="preserve">  enumerable: false</w:t>
      </w:r>
    </w:p>
    <w:p w:rsidR="008B7077" w:rsidRPr="008B7077" w:rsidRDefault="008B7077" w:rsidP="00BB0543">
      <w:pPr>
        <w:pStyle w:val="af1"/>
      </w:pPr>
      <w:r w:rsidRPr="008B7077">
        <w:t>});</w:t>
      </w:r>
    </w:p>
    <w:p w:rsidR="008B7077" w:rsidRPr="008B7077" w:rsidRDefault="008B7077" w:rsidP="00BB0543">
      <w:pPr>
        <w:pStyle w:val="af1"/>
      </w:pPr>
    </w:p>
    <w:p w:rsidR="008B7077" w:rsidRPr="008B7077" w:rsidRDefault="008B7077" w:rsidP="00BB0543">
      <w:pPr>
        <w:pStyle w:val="af1"/>
      </w:pPr>
      <w:r w:rsidRPr="008B7077">
        <w:t>alert( Object.keys(obj) ); // a,b</w:t>
      </w:r>
    </w:p>
    <w:p w:rsidR="008B7077" w:rsidRPr="008B7077" w:rsidRDefault="008B7077" w:rsidP="00BB0543">
      <w:pPr>
        <w:pStyle w:val="af1"/>
      </w:pPr>
      <w:r w:rsidRPr="008B7077">
        <w:t>alert( Object.getOwnPropertyNames(obj) ); // a, internal, b</w:t>
      </w:r>
    </w:p>
    <w:p w:rsidR="008B7077" w:rsidRPr="00B37B15" w:rsidRDefault="008B7077" w:rsidP="008B7077">
      <w:pPr>
        <w:pStyle w:val="aa"/>
        <w:rPr>
          <w:rStyle w:val="af0"/>
        </w:rPr>
      </w:pPr>
      <w:r w:rsidRPr="00B37B15">
        <w:rPr>
          <w:rStyle w:val="af0"/>
        </w:rPr>
        <w:lastRenderedPageBreak/>
        <w:t>Object.getOwnPropertyDescriptor(obj, prop)</w:t>
      </w:r>
    </w:p>
    <w:p w:rsidR="008B7077" w:rsidRPr="008B7077" w:rsidRDefault="008B7077" w:rsidP="008B7077">
      <w:pPr>
        <w:pStyle w:val="aa"/>
      </w:pPr>
      <w:r w:rsidRPr="008B7077">
        <w:t>Возвращает дескриптор для свойства obj[prop].</w:t>
      </w:r>
    </w:p>
    <w:p w:rsidR="008B7077" w:rsidRPr="008B7077" w:rsidRDefault="008B7077" w:rsidP="008B7077">
      <w:pPr>
        <w:pStyle w:val="aa"/>
      </w:pPr>
      <w:r w:rsidRPr="008B7077">
        <w:t>Полученный дескриптор можно изменить и использовать defineProperty для сохранения изменений, например:</w:t>
      </w:r>
    </w:p>
    <w:p w:rsidR="008B7077" w:rsidRPr="008B7077" w:rsidRDefault="008B7077" w:rsidP="00B37B15">
      <w:pPr>
        <w:pStyle w:val="af1"/>
      </w:pPr>
      <w:r w:rsidRPr="008B7077">
        <w:t xml:space="preserve">var </w:t>
      </w:r>
      <w:r w:rsidRPr="00E53FAF">
        <w:rPr>
          <w:color w:val="984806" w:themeColor="accent6" w:themeShade="80"/>
        </w:rPr>
        <w:t xml:space="preserve">obj </w:t>
      </w:r>
      <w:r w:rsidRPr="008B7077">
        <w:t>= {</w:t>
      </w:r>
    </w:p>
    <w:p w:rsidR="008B7077" w:rsidRPr="008B7077" w:rsidRDefault="008B7077" w:rsidP="00B37B15">
      <w:pPr>
        <w:pStyle w:val="af1"/>
      </w:pPr>
      <w:r w:rsidRPr="008B7077">
        <w:t xml:space="preserve">  </w:t>
      </w:r>
      <w:r w:rsidRPr="00E53FAF">
        <w:rPr>
          <w:color w:val="7030A0"/>
        </w:rPr>
        <w:t>test</w:t>
      </w:r>
      <w:r w:rsidRPr="008B7077">
        <w:t>: 5</w:t>
      </w:r>
    </w:p>
    <w:p w:rsidR="008B7077" w:rsidRDefault="008B7077" w:rsidP="00B37B15">
      <w:pPr>
        <w:pStyle w:val="af1"/>
        <w:rPr>
          <w:lang w:val="en-US"/>
        </w:rPr>
      </w:pPr>
      <w:r w:rsidRPr="008B7077">
        <w:t>};</w:t>
      </w:r>
    </w:p>
    <w:p w:rsidR="00E53FAF" w:rsidRPr="00E53FAF" w:rsidRDefault="00E53FAF" w:rsidP="00E53FAF">
      <w:pPr>
        <w:pStyle w:val="af1"/>
        <w:rPr>
          <w:lang w:val="en-US"/>
        </w:rPr>
      </w:pPr>
    </w:p>
    <w:p w:rsidR="008B7077" w:rsidRPr="008B7077" w:rsidRDefault="008B7077" w:rsidP="00B37B15">
      <w:pPr>
        <w:pStyle w:val="af1"/>
      </w:pPr>
      <w:r w:rsidRPr="008B7077">
        <w:t xml:space="preserve">var </w:t>
      </w:r>
      <w:r w:rsidRPr="00E53FAF">
        <w:rPr>
          <w:color w:val="00B0F0"/>
        </w:rPr>
        <w:t xml:space="preserve">descriptor </w:t>
      </w:r>
      <w:r w:rsidRPr="008B7077">
        <w:t xml:space="preserve">= </w:t>
      </w:r>
      <w:r w:rsidRPr="00E53FAF">
        <w:rPr>
          <w:rStyle w:val="af0"/>
        </w:rPr>
        <w:t>Object.getOwnPropertyDescriptor</w:t>
      </w:r>
      <w:r w:rsidRPr="008B7077">
        <w:t>(</w:t>
      </w:r>
      <w:r w:rsidRPr="00E53FAF">
        <w:rPr>
          <w:color w:val="984806" w:themeColor="accent6" w:themeShade="80"/>
        </w:rPr>
        <w:t>obj</w:t>
      </w:r>
      <w:r w:rsidRPr="008B7077">
        <w:t xml:space="preserve">, </w:t>
      </w:r>
      <w:r w:rsidRPr="00E53FAF">
        <w:rPr>
          <w:color w:val="7030A0"/>
        </w:rPr>
        <w:t>'test'</w:t>
      </w:r>
      <w:r w:rsidRPr="008B7077">
        <w:t>);</w:t>
      </w:r>
    </w:p>
    <w:p w:rsidR="008B7077" w:rsidRPr="008B7077" w:rsidRDefault="008B7077" w:rsidP="00B37B15">
      <w:pPr>
        <w:pStyle w:val="af1"/>
      </w:pPr>
    </w:p>
    <w:p w:rsidR="008B7077" w:rsidRPr="008B7077" w:rsidRDefault="008B7077" w:rsidP="00B37B15">
      <w:pPr>
        <w:pStyle w:val="af1"/>
      </w:pPr>
      <w:r w:rsidRPr="008B7077">
        <w:t>// заменим value на геттер, для этого...</w:t>
      </w:r>
    </w:p>
    <w:p w:rsidR="008B7077" w:rsidRPr="008B7077" w:rsidRDefault="008B7077" w:rsidP="00B37B15">
      <w:pPr>
        <w:pStyle w:val="af1"/>
      </w:pPr>
      <w:r w:rsidRPr="008B7077">
        <w:t xml:space="preserve">delete </w:t>
      </w:r>
      <w:r w:rsidRPr="00E53FAF">
        <w:rPr>
          <w:color w:val="00B0F0"/>
        </w:rPr>
        <w:t>descriptor</w:t>
      </w:r>
      <w:r w:rsidRPr="008B7077">
        <w:t xml:space="preserve">.value; </w:t>
      </w:r>
      <w:r w:rsidR="00E53FAF">
        <w:rPr>
          <w:lang w:val="en-US"/>
        </w:rPr>
        <w:tab/>
      </w:r>
      <w:r w:rsidRPr="008B7077">
        <w:t>// ..нужно убрать value/writable</w:t>
      </w:r>
    </w:p>
    <w:p w:rsidR="008B7077" w:rsidRPr="008B7077" w:rsidRDefault="008B7077" w:rsidP="00B37B15">
      <w:pPr>
        <w:pStyle w:val="af1"/>
      </w:pPr>
      <w:r w:rsidRPr="008B7077">
        <w:t xml:space="preserve">delete </w:t>
      </w:r>
      <w:r w:rsidRPr="00E53FAF">
        <w:rPr>
          <w:color w:val="00B0F0"/>
        </w:rPr>
        <w:t>descriptor</w:t>
      </w:r>
      <w:r w:rsidRPr="008B7077">
        <w:t>.writable;</w:t>
      </w:r>
    </w:p>
    <w:p w:rsidR="008B7077" w:rsidRPr="008B7077" w:rsidRDefault="008B7077" w:rsidP="00B37B15">
      <w:pPr>
        <w:pStyle w:val="af1"/>
      </w:pPr>
      <w:r w:rsidRPr="00E53FAF">
        <w:rPr>
          <w:color w:val="00B0F0"/>
        </w:rPr>
        <w:t>descriptor</w:t>
      </w:r>
      <w:r w:rsidRPr="008B7077">
        <w:t xml:space="preserve">.get = function() { </w:t>
      </w:r>
      <w:r w:rsidR="00E53FAF">
        <w:rPr>
          <w:lang w:val="en-US"/>
        </w:rPr>
        <w:tab/>
      </w:r>
      <w:r w:rsidRPr="008B7077">
        <w:t>// и поставить get</w:t>
      </w:r>
    </w:p>
    <w:p w:rsidR="008B7077" w:rsidRPr="008B7077" w:rsidRDefault="008B7077" w:rsidP="00B37B15">
      <w:pPr>
        <w:pStyle w:val="af1"/>
      </w:pPr>
      <w:r w:rsidRPr="008B7077">
        <w:t xml:space="preserve">  alert( "Preved :)" );</w:t>
      </w:r>
    </w:p>
    <w:p w:rsidR="008B7077" w:rsidRPr="008B7077" w:rsidRDefault="008B7077" w:rsidP="00B37B15">
      <w:pPr>
        <w:pStyle w:val="af1"/>
      </w:pPr>
      <w:r w:rsidRPr="008B7077">
        <w:t>};</w:t>
      </w:r>
    </w:p>
    <w:p w:rsidR="008B7077" w:rsidRPr="008B7077" w:rsidRDefault="008B7077" w:rsidP="00B37B15">
      <w:pPr>
        <w:pStyle w:val="af1"/>
      </w:pPr>
    </w:p>
    <w:p w:rsidR="008B7077" w:rsidRPr="008B7077" w:rsidRDefault="008B7077" w:rsidP="00B37B15">
      <w:pPr>
        <w:pStyle w:val="af1"/>
      </w:pPr>
      <w:r w:rsidRPr="008B7077">
        <w:t>// поставим новое свойство вместо старого</w:t>
      </w:r>
    </w:p>
    <w:p w:rsidR="008B7077" w:rsidRPr="008B7077" w:rsidRDefault="008B7077" w:rsidP="00B37B15">
      <w:pPr>
        <w:pStyle w:val="af1"/>
      </w:pPr>
    </w:p>
    <w:p w:rsidR="008B7077" w:rsidRPr="008B7077" w:rsidRDefault="008B7077" w:rsidP="00B37B15">
      <w:pPr>
        <w:pStyle w:val="af1"/>
      </w:pPr>
      <w:r w:rsidRPr="008B7077">
        <w:t>// если не удалить - defineProperty объединит старый дескриптор с новым</w:t>
      </w:r>
    </w:p>
    <w:p w:rsidR="008B7077" w:rsidRPr="008B7077" w:rsidRDefault="008B7077" w:rsidP="00B37B15">
      <w:pPr>
        <w:pStyle w:val="af1"/>
      </w:pPr>
      <w:r w:rsidRPr="008B7077">
        <w:t xml:space="preserve">delete </w:t>
      </w:r>
      <w:r w:rsidRPr="00E53FAF">
        <w:rPr>
          <w:color w:val="984806" w:themeColor="accent6" w:themeShade="80"/>
        </w:rPr>
        <w:t>obj</w:t>
      </w:r>
      <w:r w:rsidRPr="008B7077">
        <w:t>.</w:t>
      </w:r>
      <w:r w:rsidRPr="00E53FAF">
        <w:rPr>
          <w:color w:val="7030A0"/>
        </w:rPr>
        <w:t>test</w:t>
      </w:r>
      <w:r w:rsidRPr="008B7077">
        <w:t>;</w:t>
      </w:r>
    </w:p>
    <w:p w:rsidR="008B7077" w:rsidRPr="008B7077" w:rsidRDefault="008B7077" w:rsidP="00B37B15">
      <w:pPr>
        <w:pStyle w:val="af1"/>
      </w:pPr>
    </w:p>
    <w:p w:rsidR="008B7077" w:rsidRPr="008B7077" w:rsidRDefault="008B7077" w:rsidP="00B37B15">
      <w:pPr>
        <w:pStyle w:val="af1"/>
      </w:pPr>
      <w:r w:rsidRPr="008B7077">
        <w:t>Object.defineProperty(</w:t>
      </w:r>
      <w:r w:rsidRPr="00E53FAF">
        <w:rPr>
          <w:color w:val="984806" w:themeColor="accent6" w:themeShade="80"/>
        </w:rPr>
        <w:t>obj</w:t>
      </w:r>
      <w:r w:rsidRPr="008B7077">
        <w:t xml:space="preserve">, </w:t>
      </w:r>
      <w:r w:rsidRPr="00E53FAF">
        <w:rPr>
          <w:color w:val="7030A0"/>
        </w:rPr>
        <w:t>'test'</w:t>
      </w:r>
      <w:r w:rsidRPr="008B7077">
        <w:t xml:space="preserve">, </w:t>
      </w:r>
      <w:r w:rsidRPr="00E53FAF">
        <w:rPr>
          <w:color w:val="00B0F0"/>
        </w:rPr>
        <w:t>descriptor</w:t>
      </w:r>
      <w:r w:rsidRPr="008B7077">
        <w:t>);</w:t>
      </w:r>
    </w:p>
    <w:p w:rsidR="008B7077" w:rsidRPr="008B7077" w:rsidRDefault="008B7077" w:rsidP="00B37B15">
      <w:pPr>
        <w:pStyle w:val="af1"/>
      </w:pPr>
    </w:p>
    <w:p w:rsidR="008B7077" w:rsidRPr="008B7077" w:rsidRDefault="008B7077" w:rsidP="00B37B15">
      <w:pPr>
        <w:pStyle w:val="af1"/>
      </w:pPr>
      <w:r w:rsidRPr="00E53FAF">
        <w:rPr>
          <w:color w:val="984806" w:themeColor="accent6" w:themeShade="80"/>
        </w:rPr>
        <w:t>obj</w:t>
      </w:r>
      <w:r w:rsidRPr="008B7077">
        <w:t>.</w:t>
      </w:r>
      <w:r w:rsidRPr="00E53FAF">
        <w:rPr>
          <w:color w:val="7030A0"/>
        </w:rPr>
        <w:t>test</w:t>
      </w:r>
      <w:r w:rsidRPr="008B7077">
        <w:t>; // Preved :)</w:t>
      </w:r>
    </w:p>
    <w:p w:rsidR="00B37B15" w:rsidRDefault="00B37B15" w:rsidP="008B7077">
      <w:pPr>
        <w:pStyle w:val="aa"/>
        <w:rPr>
          <w:lang w:val="en-US"/>
        </w:rPr>
      </w:pPr>
    </w:p>
    <w:p w:rsidR="008B7077" w:rsidRPr="008B7077" w:rsidRDefault="008B7077" w:rsidP="008B7077">
      <w:pPr>
        <w:pStyle w:val="aa"/>
      </w:pPr>
      <w:r w:rsidRPr="008B7077">
        <w:t>…И несколько методов, которые используются очень редко:</w:t>
      </w:r>
    </w:p>
    <w:p w:rsidR="008B7077" w:rsidRPr="00B37B15" w:rsidRDefault="008B7077" w:rsidP="008B7077">
      <w:pPr>
        <w:pStyle w:val="aa"/>
        <w:rPr>
          <w:rStyle w:val="af0"/>
        </w:rPr>
      </w:pPr>
      <w:r w:rsidRPr="00B37B15">
        <w:rPr>
          <w:rStyle w:val="af0"/>
        </w:rPr>
        <w:t>Object.preventExtensions(obj)</w:t>
      </w:r>
    </w:p>
    <w:p w:rsidR="008B7077" w:rsidRPr="008B7077" w:rsidRDefault="008B7077" w:rsidP="008B7077">
      <w:pPr>
        <w:pStyle w:val="aa"/>
      </w:pPr>
      <w:r w:rsidRPr="008B7077">
        <w:t>Запрещает добавление свойств в объект.</w:t>
      </w:r>
    </w:p>
    <w:p w:rsidR="008B7077" w:rsidRPr="00B37B15" w:rsidRDefault="008B7077" w:rsidP="008B7077">
      <w:pPr>
        <w:pStyle w:val="aa"/>
        <w:rPr>
          <w:rStyle w:val="af0"/>
        </w:rPr>
      </w:pPr>
      <w:r w:rsidRPr="00B37B15">
        <w:rPr>
          <w:rStyle w:val="af0"/>
        </w:rPr>
        <w:t>Object.seal(obj)</w:t>
      </w:r>
    </w:p>
    <w:p w:rsidR="008B7077" w:rsidRPr="008B7077" w:rsidRDefault="008B7077" w:rsidP="008B7077">
      <w:pPr>
        <w:pStyle w:val="aa"/>
      </w:pPr>
      <w:r w:rsidRPr="008B7077">
        <w:t>Запрещает добавление и удаление свойств, все текущие свойства делает configurable: false.</w:t>
      </w:r>
    </w:p>
    <w:p w:rsidR="008B7077" w:rsidRPr="00B37B15" w:rsidRDefault="008B7077" w:rsidP="008B7077">
      <w:pPr>
        <w:pStyle w:val="aa"/>
        <w:rPr>
          <w:rStyle w:val="af0"/>
        </w:rPr>
      </w:pPr>
      <w:r w:rsidRPr="00B37B15">
        <w:rPr>
          <w:rStyle w:val="af0"/>
        </w:rPr>
        <w:t>Object.freeze(obj)</w:t>
      </w:r>
    </w:p>
    <w:p w:rsidR="008B7077" w:rsidRPr="008B7077" w:rsidRDefault="008B7077" w:rsidP="008B7077">
      <w:pPr>
        <w:pStyle w:val="aa"/>
      </w:pPr>
      <w:r w:rsidRPr="008B7077">
        <w:t>Запрещает добавление, удаление и изменение свойств, все текущие свойства делает configurable: false, writable: false.</w:t>
      </w:r>
    </w:p>
    <w:p w:rsidR="008B7077" w:rsidRPr="00B37B15" w:rsidRDefault="008B7077" w:rsidP="008B7077">
      <w:pPr>
        <w:pStyle w:val="aa"/>
        <w:rPr>
          <w:rStyle w:val="af0"/>
        </w:rPr>
      </w:pPr>
      <w:r w:rsidRPr="00B37B15">
        <w:rPr>
          <w:rStyle w:val="af0"/>
        </w:rPr>
        <w:t>Object.isExtensible(obj)</w:t>
      </w:r>
    </w:p>
    <w:p w:rsidR="008B7077" w:rsidRPr="008B7077" w:rsidRDefault="008B7077" w:rsidP="008B7077">
      <w:pPr>
        <w:pStyle w:val="aa"/>
      </w:pPr>
      <w:r w:rsidRPr="008B7077">
        <w:t>Возвращает false, если добавление свойств объекта было запрещено вызовом метода Object.preventExtensions.</w:t>
      </w:r>
    </w:p>
    <w:p w:rsidR="008B7077" w:rsidRPr="00B37B15" w:rsidRDefault="008B7077" w:rsidP="008B7077">
      <w:pPr>
        <w:pStyle w:val="aa"/>
        <w:rPr>
          <w:rStyle w:val="af0"/>
        </w:rPr>
      </w:pPr>
      <w:r w:rsidRPr="00B37B15">
        <w:rPr>
          <w:rStyle w:val="af0"/>
        </w:rPr>
        <w:t>Object.isSealed(obj)</w:t>
      </w:r>
    </w:p>
    <w:p w:rsidR="008B7077" w:rsidRPr="008B7077" w:rsidRDefault="008B7077" w:rsidP="008B7077">
      <w:pPr>
        <w:pStyle w:val="aa"/>
      </w:pPr>
      <w:r w:rsidRPr="008B7077">
        <w:t>Возвращает true, если добавление и удаление свойств объекта запрещено, и все текущие свойства являются configurable: false.</w:t>
      </w:r>
    </w:p>
    <w:p w:rsidR="008B7077" w:rsidRPr="00B37B15" w:rsidRDefault="008B7077" w:rsidP="008B7077">
      <w:pPr>
        <w:pStyle w:val="aa"/>
        <w:rPr>
          <w:rStyle w:val="af0"/>
        </w:rPr>
      </w:pPr>
      <w:r w:rsidRPr="00B37B15">
        <w:rPr>
          <w:rStyle w:val="af0"/>
        </w:rPr>
        <w:t>Object.isFrozen(obj)</w:t>
      </w:r>
    </w:p>
    <w:p w:rsidR="008B7077" w:rsidRPr="008B7077" w:rsidRDefault="008B7077" w:rsidP="008B7077">
      <w:pPr>
        <w:pStyle w:val="aa"/>
      </w:pPr>
      <w:r w:rsidRPr="008B7077">
        <w:t>Возвращает true, если добавление, удаление и изменение свойств объекта запрещено, и все текущие свойства являются configurable: false, writable: false.</w:t>
      </w:r>
    </w:p>
    <w:p w:rsidR="00C433C7" w:rsidRDefault="00C433C7" w:rsidP="008B7077">
      <w:pPr>
        <w:pStyle w:val="aa"/>
        <w:rPr>
          <w:lang w:val="en-US"/>
        </w:rPr>
      </w:pPr>
    </w:p>
    <w:p w:rsidR="00E53FAF" w:rsidRPr="00E53FAF" w:rsidRDefault="00E53FAF" w:rsidP="00E53FAF">
      <w:pPr>
        <w:pStyle w:val="5"/>
        <w:rPr>
          <w:rFonts w:asciiTheme="minorHAnsi" w:hAnsiTheme="minorHAnsi"/>
          <w:noProof/>
        </w:rPr>
      </w:pPr>
      <w:r w:rsidRPr="00E53FAF">
        <w:t>Задачи</w:t>
      </w:r>
    </w:p>
    <w:p w:rsidR="00E53FAF" w:rsidRPr="00E53FAF" w:rsidRDefault="00E53FAF" w:rsidP="00E53FAF">
      <w:pPr>
        <w:pStyle w:val="aa"/>
        <w:rPr>
          <w:b/>
          <w:bCs/>
        </w:rPr>
      </w:pPr>
      <w:bookmarkStart w:id="96" w:name="добавить-get-set-свойства"/>
      <w:r w:rsidRPr="00E53FAF">
        <w:rPr>
          <w:b/>
          <w:bCs/>
        </w:rPr>
        <w:t>Добавить get/set-свойства</w:t>
      </w:r>
      <w:bookmarkEnd w:id="96"/>
    </w:p>
    <w:p w:rsidR="00E53FAF" w:rsidRPr="00E53FAF" w:rsidRDefault="00E53FAF" w:rsidP="00E53FAF">
      <w:pPr>
        <w:pStyle w:val="aa"/>
      </w:pPr>
      <w:r w:rsidRPr="00E53FAF">
        <w:t>Вам попал в руки код объекта User, который хранит имя и фамилию в свойстве this.fullName:</w:t>
      </w:r>
    </w:p>
    <w:p w:rsidR="00E53FAF" w:rsidRPr="00E53FAF" w:rsidRDefault="00E53FAF" w:rsidP="00E53FAF">
      <w:pPr>
        <w:pStyle w:val="af1"/>
      </w:pPr>
      <w:r w:rsidRPr="00E53FAF">
        <w:t xml:space="preserve">function </w:t>
      </w:r>
      <w:r w:rsidRPr="00523F89">
        <w:rPr>
          <w:color w:val="984806" w:themeColor="accent6" w:themeShade="80"/>
        </w:rPr>
        <w:t>User</w:t>
      </w:r>
      <w:r w:rsidRPr="00E53FAF">
        <w:t>(fullName) {</w:t>
      </w:r>
    </w:p>
    <w:p w:rsidR="00E53FAF" w:rsidRPr="00E53FAF" w:rsidRDefault="00E53FAF" w:rsidP="00E53FAF">
      <w:pPr>
        <w:pStyle w:val="af1"/>
      </w:pPr>
      <w:r w:rsidRPr="00E53FAF">
        <w:t xml:space="preserve">  </w:t>
      </w:r>
      <w:r w:rsidRPr="00523F89">
        <w:rPr>
          <w:color w:val="00B0F0"/>
        </w:rPr>
        <w:t>this</w:t>
      </w:r>
      <w:r w:rsidRPr="00E53FAF">
        <w:t>.fullName = fullName;</w:t>
      </w:r>
    </w:p>
    <w:p w:rsidR="00E53FAF" w:rsidRPr="00E53FAF" w:rsidRDefault="00E53FAF" w:rsidP="00E53FAF">
      <w:pPr>
        <w:pStyle w:val="af1"/>
      </w:pPr>
      <w:r w:rsidRPr="00E53FAF">
        <w:t>}</w:t>
      </w:r>
    </w:p>
    <w:p w:rsidR="00E53FAF" w:rsidRPr="00E53FAF" w:rsidRDefault="00E53FAF" w:rsidP="00E53FAF">
      <w:pPr>
        <w:pStyle w:val="af1"/>
      </w:pPr>
    </w:p>
    <w:p w:rsidR="00E53FAF" w:rsidRPr="00E53FAF" w:rsidRDefault="00E53FAF" w:rsidP="00E53FAF">
      <w:pPr>
        <w:pStyle w:val="af1"/>
      </w:pPr>
      <w:r w:rsidRPr="00E53FAF">
        <w:t xml:space="preserve">var </w:t>
      </w:r>
      <w:r w:rsidRPr="00523F89">
        <w:rPr>
          <w:color w:val="7030A0"/>
        </w:rPr>
        <w:t xml:space="preserve">vasya </w:t>
      </w:r>
      <w:r w:rsidRPr="00E53FAF">
        <w:t xml:space="preserve">= new </w:t>
      </w:r>
      <w:r w:rsidRPr="00523F89">
        <w:rPr>
          <w:color w:val="984806" w:themeColor="accent6" w:themeShade="80"/>
        </w:rPr>
        <w:t>User</w:t>
      </w:r>
      <w:r w:rsidRPr="00E53FAF">
        <w:t>("Василий Попкин");</w:t>
      </w:r>
    </w:p>
    <w:p w:rsidR="00523F89" w:rsidRDefault="00523F89" w:rsidP="00E53FAF">
      <w:pPr>
        <w:pStyle w:val="aa"/>
        <w:rPr>
          <w:lang w:val="en-US"/>
        </w:rPr>
      </w:pPr>
    </w:p>
    <w:p w:rsidR="00E53FAF" w:rsidRPr="00E53FAF" w:rsidRDefault="00E53FAF" w:rsidP="00E53FAF">
      <w:pPr>
        <w:pStyle w:val="aa"/>
      </w:pPr>
      <w:r w:rsidRPr="00E53FAF">
        <w:t>Имя и фамилия всегда разделяются пробелом.</w:t>
      </w:r>
    </w:p>
    <w:p w:rsidR="00E53FAF" w:rsidRPr="00E53FAF" w:rsidRDefault="00E53FAF" w:rsidP="00E53FAF">
      <w:pPr>
        <w:pStyle w:val="aa"/>
      </w:pPr>
      <w:r w:rsidRPr="00E53FAF">
        <w:t>Сделайте, чтобы были доступны свойства firstName и lastName, причём не только на чтение, но и на запись, вот так:</w:t>
      </w:r>
    </w:p>
    <w:p w:rsidR="00E53FAF" w:rsidRPr="00E53FAF" w:rsidRDefault="00E53FAF" w:rsidP="00E53FAF">
      <w:pPr>
        <w:pStyle w:val="af1"/>
      </w:pPr>
      <w:r w:rsidRPr="00E53FAF">
        <w:t xml:space="preserve">var </w:t>
      </w:r>
      <w:r w:rsidRPr="00523F89">
        <w:rPr>
          <w:color w:val="7030A0"/>
        </w:rPr>
        <w:t xml:space="preserve">vasya </w:t>
      </w:r>
      <w:r w:rsidRPr="00E53FAF">
        <w:t xml:space="preserve">= new </w:t>
      </w:r>
      <w:r w:rsidRPr="00AE39CD">
        <w:rPr>
          <w:color w:val="984806" w:themeColor="accent6" w:themeShade="80"/>
        </w:rPr>
        <w:t>User</w:t>
      </w:r>
      <w:r w:rsidRPr="00E53FAF">
        <w:t>("Василий Попкин");</w:t>
      </w:r>
    </w:p>
    <w:p w:rsidR="00E53FAF" w:rsidRPr="00E53FAF" w:rsidRDefault="00E53FAF" w:rsidP="00E53FAF">
      <w:pPr>
        <w:pStyle w:val="af1"/>
      </w:pPr>
    </w:p>
    <w:p w:rsidR="00E53FAF" w:rsidRPr="00E53FAF" w:rsidRDefault="00E53FAF" w:rsidP="00E53FAF">
      <w:pPr>
        <w:pStyle w:val="af1"/>
      </w:pPr>
      <w:r w:rsidRPr="00E53FAF">
        <w:t>// чтение firstName/lastName</w:t>
      </w:r>
    </w:p>
    <w:p w:rsidR="00E53FAF" w:rsidRPr="00E53FAF" w:rsidRDefault="00E53FAF" w:rsidP="00E53FAF">
      <w:pPr>
        <w:pStyle w:val="af1"/>
      </w:pPr>
      <w:r w:rsidRPr="00E53FAF">
        <w:t xml:space="preserve">alert( </w:t>
      </w:r>
      <w:r w:rsidRPr="00523F89">
        <w:rPr>
          <w:color w:val="7030A0"/>
        </w:rPr>
        <w:t>vasya</w:t>
      </w:r>
      <w:r w:rsidRPr="00E53FAF">
        <w:t>.firstName ); // Василий</w:t>
      </w:r>
    </w:p>
    <w:p w:rsidR="00E53FAF" w:rsidRPr="00E53FAF" w:rsidRDefault="00E53FAF" w:rsidP="00E53FAF">
      <w:pPr>
        <w:pStyle w:val="af1"/>
      </w:pPr>
      <w:r w:rsidRPr="00E53FAF">
        <w:t xml:space="preserve">alert( </w:t>
      </w:r>
      <w:r w:rsidRPr="00AE39CD">
        <w:rPr>
          <w:color w:val="7030A0"/>
        </w:rPr>
        <w:t>vasya</w:t>
      </w:r>
      <w:r w:rsidRPr="00E53FAF">
        <w:t>.lastName ); // Попкин</w:t>
      </w:r>
    </w:p>
    <w:p w:rsidR="00E53FAF" w:rsidRPr="00E53FAF" w:rsidRDefault="00E53FAF" w:rsidP="00E53FAF">
      <w:pPr>
        <w:pStyle w:val="af1"/>
      </w:pPr>
    </w:p>
    <w:p w:rsidR="00E53FAF" w:rsidRPr="00E53FAF" w:rsidRDefault="00E53FAF" w:rsidP="00E53FAF">
      <w:pPr>
        <w:pStyle w:val="af1"/>
      </w:pPr>
      <w:r w:rsidRPr="00E53FAF">
        <w:t>// запись в lastName</w:t>
      </w:r>
    </w:p>
    <w:p w:rsidR="00E53FAF" w:rsidRPr="00E53FAF" w:rsidRDefault="00E53FAF" w:rsidP="00E53FAF">
      <w:pPr>
        <w:pStyle w:val="af1"/>
      </w:pPr>
      <w:r w:rsidRPr="00AE39CD">
        <w:rPr>
          <w:color w:val="7030A0"/>
        </w:rPr>
        <w:t>vasya</w:t>
      </w:r>
      <w:r w:rsidRPr="00E53FAF">
        <w:t>.lastName = 'Сидоров';</w:t>
      </w:r>
    </w:p>
    <w:p w:rsidR="00E53FAF" w:rsidRPr="00E53FAF" w:rsidRDefault="00E53FAF" w:rsidP="00E53FAF">
      <w:pPr>
        <w:pStyle w:val="af1"/>
      </w:pPr>
    </w:p>
    <w:p w:rsidR="00E53FAF" w:rsidRPr="00E53FAF" w:rsidRDefault="00E53FAF" w:rsidP="00E53FAF">
      <w:pPr>
        <w:pStyle w:val="af1"/>
      </w:pPr>
      <w:r w:rsidRPr="00E53FAF">
        <w:t xml:space="preserve">alert( </w:t>
      </w:r>
      <w:r w:rsidRPr="00AE39CD">
        <w:rPr>
          <w:color w:val="7030A0"/>
        </w:rPr>
        <w:t>vasya</w:t>
      </w:r>
      <w:r w:rsidRPr="00E53FAF">
        <w:t>.fullName ); // Василий Сидоров</w:t>
      </w:r>
    </w:p>
    <w:p w:rsidR="00AE39CD" w:rsidRDefault="00AE39CD" w:rsidP="00E53FAF">
      <w:pPr>
        <w:pStyle w:val="aa"/>
        <w:rPr>
          <w:lang w:val="en-US"/>
        </w:rPr>
      </w:pPr>
    </w:p>
    <w:p w:rsidR="00E53FAF" w:rsidRDefault="00E53FAF" w:rsidP="00E53FAF">
      <w:pPr>
        <w:pStyle w:val="aa"/>
      </w:pPr>
      <w:r w:rsidRPr="00E53FAF">
        <w:t>Важно: в этой задаче fullName должно остаться свойством, а firstName/lastName – реализованы через get/set. Лишнее дублирование здесь ни к чему.</w:t>
      </w:r>
    </w:p>
    <w:p w:rsidR="001F44CE" w:rsidRDefault="001F44CE" w:rsidP="00E53FAF">
      <w:pPr>
        <w:pStyle w:val="aa"/>
        <w:rPr>
          <w:lang w:val="en-US"/>
        </w:rPr>
      </w:pPr>
    </w:p>
    <w:p w:rsidR="00E53FAF" w:rsidRPr="00E53FAF" w:rsidRDefault="00E53FAF" w:rsidP="00E53FAF">
      <w:pPr>
        <w:pStyle w:val="af1"/>
      </w:pPr>
      <w:r w:rsidRPr="00E53FAF">
        <w:t>function User(</w:t>
      </w:r>
      <w:r w:rsidRPr="00345948">
        <w:rPr>
          <w:color w:val="0070C0"/>
        </w:rPr>
        <w:t>fullName</w:t>
      </w:r>
      <w:r w:rsidRPr="00E53FAF">
        <w:t>) {</w:t>
      </w:r>
    </w:p>
    <w:p w:rsidR="00E53FAF" w:rsidRPr="00E53FAF" w:rsidRDefault="00E53FAF" w:rsidP="00E53FAF">
      <w:pPr>
        <w:pStyle w:val="af1"/>
      </w:pPr>
      <w:r w:rsidRPr="00E53FAF">
        <w:t xml:space="preserve">  </w:t>
      </w:r>
      <w:r w:rsidRPr="00345948">
        <w:rPr>
          <w:color w:val="00B050"/>
        </w:rPr>
        <w:t>this</w:t>
      </w:r>
      <w:r w:rsidRPr="00E53FAF">
        <w:t>.</w:t>
      </w:r>
      <w:r w:rsidRPr="00345948">
        <w:rPr>
          <w:color w:val="0070C0"/>
        </w:rPr>
        <w:t xml:space="preserve">fullName </w:t>
      </w:r>
      <w:r w:rsidRPr="00E53FAF">
        <w:t xml:space="preserve">= </w:t>
      </w:r>
      <w:r w:rsidRPr="00345948">
        <w:rPr>
          <w:color w:val="0070C0"/>
        </w:rPr>
        <w:t>fullName</w:t>
      </w:r>
      <w:r w:rsidRPr="00E53FAF">
        <w:t>;</w:t>
      </w:r>
    </w:p>
    <w:p w:rsidR="00E53FAF" w:rsidRPr="00E53FAF" w:rsidRDefault="00E53FAF" w:rsidP="00E53FAF">
      <w:pPr>
        <w:pStyle w:val="af1"/>
      </w:pPr>
    </w:p>
    <w:p w:rsidR="00E53FAF" w:rsidRPr="00E53FAF" w:rsidRDefault="00E53FAF" w:rsidP="00E53FAF">
      <w:pPr>
        <w:pStyle w:val="af1"/>
      </w:pPr>
      <w:r w:rsidRPr="00E53FAF">
        <w:t xml:space="preserve">  </w:t>
      </w:r>
      <w:r w:rsidRPr="00345948">
        <w:rPr>
          <w:rStyle w:val="af0"/>
        </w:rPr>
        <w:t>Object.defineProperties</w:t>
      </w:r>
      <w:r w:rsidRPr="00E53FAF">
        <w:t>(</w:t>
      </w:r>
      <w:r w:rsidRPr="00345948">
        <w:rPr>
          <w:color w:val="00B050"/>
        </w:rPr>
        <w:t>this</w:t>
      </w:r>
      <w:r w:rsidRPr="00E53FAF">
        <w:t>, {</w:t>
      </w:r>
    </w:p>
    <w:p w:rsidR="00E53FAF" w:rsidRPr="00E53FAF" w:rsidRDefault="00E53FAF" w:rsidP="00E53FAF">
      <w:pPr>
        <w:pStyle w:val="af1"/>
      </w:pPr>
    </w:p>
    <w:p w:rsidR="00E53FAF" w:rsidRPr="00E53FAF" w:rsidRDefault="00E53FAF" w:rsidP="00E53FAF">
      <w:pPr>
        <w:pStyle w:val="af1"/>
      </w:pPr>
      <w:r w:rsidRPr="00E53FAF">
        <w:t xml:space="preserve">    </w:t>
      </w:r>
      <w:r w:rsidRPr="00345948">
        <w:rPr>
          <w:color w:val="7030A0"/>
        </w:rPr>
        <w:t>firstName</w:t>
      </w:r>
      <w:r w:rsidRPr="00E53FAF">
        <w:t>: {</w:t>
      </w:r>
    </w:p>
    <w:p w:rsidR="00E53FAF" w:rsidRPr="00E53FAF" w:rsidRDefault="00E53FAF" w:rsidP="00E53FAF">
      <w:pPr>
        <w:pStyle w:val="af1"/>
      </w:pPr>
    </w:p>
    <w:p w:rsidR="00E53FAF" w:rsidRPr="00E53FAF" w:rsidRDefault="00E53FAF" w:rsidP="00E53FAF">
      <w:pPr>
        <w:pStyle w:val="af1"/>
      </w:pPr>
      <w:r w:rsidRPr="00E53FAF">
        <w:t xml:space="preserve">      </w:t>
      </w:r>
      <w:r w:rsidRPr="00345948">
        <w:rPr>
          <w:rStyle w:val="af0"/>
        </w:rPr>
        <w:t>get</w:t>
      </w:r>
      <w:r w:rsidRPr="00E53FAF">
        <w:t>: function() {</w:t>
      </w:r>
    </w:p>
    <w:p w:rsidR="00E53FAF" w:rsidRPr="0086788A" w:rsidRDefault="00E53FAF" w:rsidP="00E53FAF">
      <w:pPr>
        <w:pStyle w:val="af1"/>
        <w:rPr>
          <w:lang w:val="en-US"/>
        </w:rPr>
      </w:pPr>
      <w:r w:rsidRPr="00E53FAF">
        <w:t xml:space="preserve">        return </w:t>
      </w:r>
      <w:r w:rsidRPr="00345948">
        <w:rPr>
          <w:color w:val="00B050"/>
        </w:rPr>
        <w:t>this</w:t>
      </w:r>
      <w:r w:rsidRPr="00E53FAF">
        <w:t>.</w:t>
      </w:r>
      <w:r w:rsidRPr="00345948">
        <w:rPr>
          <w:color w:val="0070C0"/>
        </w:rPr>
        <w:t>fullName</w:t>
      </w:r>
      <w:r w:rsidRPr="00E53FAF">
        <w:t>.split(' ')[0];</w:t>
      </w:r>
      <w:r w:rsidR="0086788A">
        <w:rPr>
          <w:lang w:val="en-US"/>
        </w:rPr>
        <w:t xml:space="preserve"> </w:t>
      </w:r>
    </w:p>
    <w:p w:rsidR="00E53FAF" w:rsidRPr="00E53FAF" w:rsidRDefault="00E53FAF" w:rsidP="00E53FAF">
      <w:pPr>
        <w:pStyle w:val="af1"/>
      </w:pPr>
      <w:r w:rsidRPr="00E53FAF">
        <w:t xml:space="preserve">      },</w:t>
      </w:r>
    </w:p>
    <w:p w:rsidR="00E53FAF" w:rsidRPr="00E53FAF" w:rsidRDefault="00E53FAF" w:rsidP="00E53FAF">
      <w:pPr>
        <w:pStyle w:val="af1"/>
      </w:pPr>
    </w:p>
    <w:p w:rsidR="00E53FAF" w:rsidRPr="00E53FAF" w:rsidRDefault="00E53FAF" w:rsidP="00E53FAF">
      <w:pPr>
        <w:pStyle w:val="af1"/>
      </w:pPr>
      <w:r w:rsidRPr="00E53FAF">
        <w:t xml:space="preserve">      </w:t>
      </w:r>
      <w:r w:rsidRPr="00345948">
        <w:rPr>
          <w:rStyle w:val="af0"/>
        </w:rPr>
        <w:t>set</w:t>
      </w:r>
      <w:r w:rsidRPr="00E53FAF">
        <w:t>: function(</w:t>
      </w:r>
      <w:r w:rsidRPr="0086788A">
        <w:rPr>
          <w:color w:val="404040" w:themeColor="text1" w:themeTint="BF"/>
        </w:rPr>
        <w:t>newFirstName</w:t>
      </w:r>
      <w:r w:rsidRPr="00E53FAF">
        <w:t>) {</w:t>
      </w:r>
    </w:p>
    <w:p w:rsidR="00E53FAF" w:rsidRPr="00E53FAF" w:rsidRDefault="00E53FAF" w:rsidP="00E53FAF">
      <w:pPr>
        <w:pStyle w:val="af1"/>
      </w:pPr>
      <w:r w:rsidRPr="00E53FAF">
        <w:lastRenderedPageBreak/>
        <w:t xml:space="preserve">        </w:t>
      </w:r>
      <w:r w:rsidRPr="00345948">
        <w:rPr>
          <w:color w:val="00B050"/>
        </w:rPr>
        <w:t>this</w:t>
      </w:r>
      <w:r w:rsidRPr="00E53FAF">
        <w:t>.</w:t>
      </w:r>
      <w:r w:rsidRPr="00345948">
        <w:rPr>
          <w:color w:val="0070C0"/>
        </w:rPr>
        <w:t xml:space="preserve">fullName </w:t>
      </w:r>
      <w:r w:rsidRPr="00E53FAF">
        <w:t xml:space="preserve">= </w:t>
      </w:r>
      <w:r w:rsidRPr="0086788A">
        <w:rPr>
          <w:color w:val="404040" w:themeColor="text1" w:themeTint="BF"/>
        </w:rPr>
        <w:t xml:space="preserve">newFirstName </w:t>
      </w:r>
      <w:r w:rsidRPr="00E53FAF">
        <w:t xml:space="preserve">+ ' ' + </w:t>
      </w:r>
      <w:r w:rsidRPr="00345948">
        <w:rPr>
          <w:color w:val="00B050"/>
        </w:rPr>
        <w:t>this</w:t>
      </w:r>
      <w:r w:rsidRPr="00E53FAF">
        <w:t>.</w:t>
      </w:r>
      <w:r w:rsidRPr="00345948">
        <w:rPr>
          <w:color w:val="984806" w:themeColor="accent6" w:themeShade="80"/>
        </w:rPr>
        <w:t>lastName</w:t>
      </w:r>
      <w:r w:rsidRPr="00E53FAF">
        <w:t>;</w:t>
      </w:r>
    </w:p>
    <w:p w:rsidR="00E53FAF" w:rsidRPr="00E53FAF" w:rsidRDefault="00E53FAF" w:rsidP="00E53FAF">
      <w:pPr>
        <w:pStyle w:val="af1"/>
      </w:pPr>
      <w:r w:rsidRPr="00E53FAF">
        <w:t xml:space="preserve">      }</w:t>
      </w:r>
    </w:p>
    <w:p w:rsidR="00E53FAF" w:rsidRPr="00E53FAF" w:rsidRDefault="00E53FAF" w:rsidP="00E53FAF">
      <w:pPr>
        <w:pStyle w:val="af1"/>
      </w:pPr>
    </w:p>
    <w:p w:rsidR="00E53FAF" w:rsidRPr="00E53FAF" w:rsidRDefault="00E53FAF" w:rsidP="00E53FAF">
      <w:pPr>
        <w:pStyle w:val="af1"/>
      </w:pPr>
      <w:r w:rsidRPr="00E53FAF">
        <w:t xml:space="preserve">    },</w:t>
      </w:r>
    </w:p>
    <w:p w:rsidR="00E53FAF" w:rsidRPr="00E53FAF" w:rsidRDefault="00E53FAF" w:rsidP="00E53FAF">
      <w:pPr>
        <w:pStyle w:val="af1"/>
      </w:pPr>
    </w:p>
    <w:p w:rsidR="00E53FAF" w:rsidRPr="00E53FAF" w:rsidRDefault="00E53FAF" w:rsidP="00E53FAF">
      <w:pPr>
        <w:pStyle w:val="af1"/>
      </w:pPr>
      <w:r w:rsidRPr="00E53FAF">
        <w:t xml:space="preserve">    </w:t>
      </w:r>
      <w:r w:rsidRPr="00345948">
        <w:rPr>
          <w:color w:val="984806" w:themeColor="accent6" w:themeShade="80"/>
        </w:rPr>
        <w:t>lastName</w:t>
      </w:r>
      <w:r w:rsidRPr="00E53FAF">
        <w:t>: {</w:t>
      </w:r>
    </w:p>
    <w:p w:rsidR="00E53FAF" w:rsidRPr="00E53FAF" w:rsidRDefault="00E53FAF" w:rsidP="00E53FAF">
      <w:pPr>
        <w:pStyle w:val="af1"/>
      </w:pPr>
    </w:p>
    <w:p w:rsidR="00E53FAF" w:rsidRPr="00E53FAF" w:rsidRDefault="00E53FAF" w:rsidP="00E53FAF">
      <w:pPr>
        <w:pStyle w:val="af1"/>
      </w:pPr>
      <w:r w:rsidRPr="00E53FAF">
        <w:t xml:space="preserve">      </w:t>
      </w:r>
      <w:r w:rsidRPr="00345948">
        <w:rPr>
          <w:rStyle w:val="af0"/>
        </w:rPr>
        <w:t>get</w:t>
      </w:r>
      <w:r w:rsidRPr="00E53FAF">
        <w:t>: function() {</w:t>
      </w:r>
    </w:p>
    <w:p w:rsidR="00E53FAF" w:rsidRPr="00E53FAF" w:rsidRDefault="00E53FAF" w:rsidP="00E53FAF">
      <w:pPr>
        <w:pStyle w:val="af1"/>
      </w:pPr>
      <w:r w:rsidRPr="00E53FAF">
        <w:t xml:space="preserve">        return </w:t>
      </w:r>
      <w:r w:rsidRPr="00345948">
        <w:rPr>
          <w:color w:val="00B050"/>
        </w:rPr>
        <w:t>this</w:t>
      </w:r>
      <w:r w:rsidRPr="00E53FAF">
        <w:t>.</w:t>
      </w:r>
      <w:r w:rsidRPr="00345948">
        <w:rPr>
          <w:color w:val="0070C0"/>
        </w:rPr>
        <w:t>fullName</w:t>
      </w:r>
      <w:r w:rsidRPr="00E53FAF">
        <w:t>.split(' ')[1];</w:t>
      </w:r>
    </w:p>
    <w:p w:rsidR="00E53FAF" w:rsidRPr="00E53FAF" w:rsidRDefault="00E53FAF" w:rsidP="00E53FAF">
      <w:pPr>
        <w:pStyle w:val="af1"/>
      </w:pPr>
      <w:r w:rsidRPr="00E53FAF">
        <w:t xml:space="preserve">      },</w:t>
      </w:r>
    </w:p>
    <w:p w:rsidR="00E53FAF" w:rsidRPr="00E53FAF" w:rsidRDefault="00E53FAF" w:rsidP="00E53FAF">
      <w:pPr>
        <w:pStyle w:val="af1"/>
      </w:pPr>
    </w:p>
    <w:p w:rsidR="00E53FAF" w:rsidRPr="00E53FAF" w:rsidRDefault="00E53FAF" w:rsidP="00E53FAF">
      <w:pPr>
        <w:pStyle w:val="af1"/>
      </w:pPr>
      <w:r w:rsidRPr="00E53FAF">
        <w:t xml:space="preserve">      </w:t>
      </w:r>
      <w:r w:rsidRPr="00345948">
        <w:rPr>
          <w:rStyle w:val="af0"/>
        </w:rPr>
        <w:t>set</w:t>
      </w:r>
      <w:r w:rsidRPr="00E53FAF">
        <w:t>: function(</w:t>
      </w:r>
      <w:r w:rsidRPr="0086788A">
        <w:rPr>
          <w:color w:val="404040" w:themeColor="text1" w:themeTint="BF"/>
        </w:rPr>
        <w:t>newLastName</w:t>
      </w:r>
      <w:r w:rsidRPr="00E53FAF">
        <w:t>) {</w:t>
      </w:r>
    </w:p>
    <w:p w:rsidR="00E53FAF" w:rsidRPr="00E53FAF" w:rsidRDefault="00E53FAF" w:rsidP="00E53FAF">
      <w:pPr>
        <w:pStyle w:val="af1"/>
      </w:pPr>
      <w:r w:rsidRPr="00E53FAF">
        <w:t xml:space="preserve">        </w:t>
      </w:r>
      <w:r w:rsidRPr="00345948">
        <w:rPr>
          <w:color w:val="00B050"/>
        </w:rPr>
        <w:t>this</w:t>
      </w:r>
      <w:r w:rsidRPr="00E53FAF">
        <w:t>.</w:t>
      </w:r>
      <w:r w:rsidRPr="00345948">
        <w:rPr>
          <w:color w:val="0070C0"/>
        </w:rPr>
        <w:t xml:space="preserve">fullName </w:t>
      </w:r>
      <w:r w:rsidRPr="00E53FAF">
        <w:t xml:space="preserve">= </w:t>
      </w:r>
      <w:r w:rsidRPr="00345948">
        <w:rPr>
          <w:color w:val="00B050"/>
        </w:rPr>
        <w:t>this</w:t>
      </w:r>
      <w:r w:rsidRPr="00E53FAF">
        <w:t>.</w:t>
      </w:r>
      <w:r w:rsidRPr="00FF4EAB">
        <w:rPr>
          <w:color w:val="7030A0"/>
        </w:rPr>
        <w:t xml:space="preserve">firstName </w:t>
      </w:r>
      <w:r w:rsidRPr="00E53FAF">
        <w:t xml:space="preserve">+ ' ' + </w:t>
      </w:r>
      <w:r w:rsidRPr="0086788A">
        <w:rPr>
          <w:color w:val="404040" w:themeColor="text1" w:themeTint="BF"/>
        </w:rPr>
        <w:t>newLastName</w:t>
      </w:r>
      <w:r w:rsidRPr="00E53FAF">
        <w:t>;</w:t>
      </w:r>
    </w:p>
    <w:p w:rsidR="00E53FAF" w:rsidRPr="00E53FAF" w:rsidRDefault="00E53FAF" w:rsidP="00E53FAF">
      <w:pPr>
        <w:pStyle w:val="af1"/>
      </w:pPr>
      <w:r w:rsidRPr="00E53FAF">
        <w:t xml:space="preserve">      }</w:t>
      </w:r>
    </w:p>
    <w:p w:rsidR="00E53FAF" w:rsidRPr="00E53FAF" w:rsidRDefault="00E53FAF" w:rsidP="00E53FAF">
      <w:pPr>
        <w:pStyle w:val="af1"/>
      </w:pPr>
    </w:p>
    <w:p w:rsidR="00E53FAF" w:rsidRPr="00E53FAF" w:rsidRDefault="00E53FAF" w:rsidP="00E53FAF">
      <w:pPr>
        <w:pStyle w:val="af1"/>
      </w:pPr>
      <w:r w:rsidRPr="00E53FAF">
        <w:t xml:space="preserve">    }</w:t>
      </w:r>
    </w:p>
    <w:p w:rsidR="00E53FAF" w:rsidRPr="00E53FAF" w:rsidRDefault="00E53FAF" w:rsidP="00E53FAF">
      <w:pPr>
        <w:pStyle w:val="af1"/>
      </w:pPr>
    </w:p>
    <w:p w:rsidR="00E53FAF" w:rsidRPr="00E53FAF" w:rsidRDefault="00E53FAF" w:rsidP="00E53FAF">
      <w:pPr>
        <w:pStyle w:val="af1"/>
      </w:pPr>
      <w:r w:rsidRPr="00E53FAF">
        <w:t xml:space="preserve">  });</w:t>
      </w:r>
    </w:p>
    <w:p w:rsidR="00E53FAF" w:rsidRPr="00E53FAF" w:rsidRDefault="00E53FAF" w:rsidP="00E53FAF">
      <w:pPr>
        <w:pStyle w:val="af1"/>
      </w:pPr>
      <w:r w:rsidRPr="00E53FAF">
        <w:t>}</w:t>
      </w:r>
    </w:p>
    <w:p w:rsidR="00E53FAF" w:rsidRPr="00E53FAF" w:rsidRDefault="00E53FAF" w:rsidP="00E53FAF">
      <w:pPr>
        <w:pStyle w:val="af1"/>
      </w:pPr>
    </w:p>
    <w:p w:rsidR="00E53FAF" w:rsidRPr="00E53FAF" w:rsidRDefault="00E53FAF" w:rsidP="00E53FAF">
      <w:pPr>
        <w:pStyle w:val="af1"/>
      </w:pPr>
      <w:r w:rsidRPr="00E53FAF">
        <w:t>var vasya = new User("Василий Попкин");</w:t>
      </w:r>
    </w:p>
    <w:p w:rsidR="00E53FAF" w:rsidRPr="00E53FAF" w:rsidRDefault="00E53FAF" w:rsidP="00E53FAF">
      <w:pPr>
        <w:pStyle w:val="af1"/>
      </w:pPr>
    </w:p>
    <w:p w:rsidR="00E53FAF" w:rsidRPr="00E53FAF" w:rsidRDefault="00E53FAF" w:rsidP="00E53FAF">
      <w:pPr>
        <w:pStyle w:val="af1"/>
      </w:pPr>
      <w:r w:rsidRPr="00E53FAF">
        <w:t>// чтение firstName/lastName</w:t>
      </w:r>
    </w:p>
    <w:p w:rsidR="00E53FAF" w:rsidRPr="00E53FAF" w:rsidRDefault="00E53FAF" w:rsidP="00E53FAF">
      <w:pPr>
        <w:pStyle w:val="af1"/>
      </w:pPr>
      <w:r w:rsidRPr="00E53FAF">
        <w:t>alert( vasya.firstName ); // Василий</w:t>
      </w:r>
    </w:p>
    <w:p w:rsidR="00E53FAF" w:rsidRPr="00E53FAF" w:rsidRDefault="00E53FAF" w:rsidP="00E53FAF">
      <w:pPr>
        <w:pStyle w:val="af1"/>
      </w:pPr>
      <w:r w:rsidRPr="00E53FAF">
        <w:t>alert( vasya.lastName ); // Попкин</w:t>
      </w:r>
    </w:p>
    <w:p w:rsidR="00E53FAF" w:rsidRPr="00E53FAF" w:rsidRDefault="00E53FAF" w:rsidP="00E53FAF">
      <w:pPr>
        <w:pStyle w:val="af1"/>
      </w:pPr>
    </w:p>
    <w:p w:rsidR="00E53FAF" w:rsidRPr="00E53FAF" w:rsidRDefault="00E53FAF" w:rsidP="00E53FAF">
      <w:pPr>
        <w:pStyle w:val="af1"/>
      </w:pPr>
      <w:r w:rsidRPr="00E53FAF">
        <w:t>// запись в lastName</w:t>
      </w:r>
    </w:p>
    <w:p w:rsidR="00E53FAF" w:rsidRPr="00E53FAF" w:rsidRDefault="00E53FAF" w:rsidP="00E53FAF">
      <w:pPr>
        <w:pStyle w:val="af1"/>
      </w:pPr>
      <w:r w:rsidRPr="00E53FAF">
        <w:t>vasya.lastName = 'Сидоров';</w:t>
      </w:r>
    </w:p>
    <w:p w:rsidR="00E53FAF" w:rsidRPr="00E53FAF" w:rsidRDefault="00E53FAF" w:rsidP="00E53FAF">
      <w:pPr>
        <w:pStyle w:val="af1"/>
      </w:pPr>
    </w:p>
    <w:p w:rsidR="00E53FAF" w:rsidRDefault="00E53FAF" w:rsidP="00E53FAF">
      <w:pPr>
        <w:pStyle w:val="af1"/>
        <w:rPr>
          <w:lang w:val="en-US"/>
        </w:rPr>
      </w:pPr>
      <w:r w:rsidRPr="00E53FAF">
        <w:t>alert( vasya.fullName ); // Василий Сидоров</w:t>
      </w:r>
    </w:p>
    <w:p w:rsidR="00965231" w:rsidRDefault="00965231" w:rsidP="00965231">
      <w:pPr>
        <w:rPr>
          <w:lang w:val="en-US"/>
        </w:rPr>
      </w:pPr>
    </w:p>
    <w:p w:rsidR="00F95D4A" w:rsidRPr="00F95D4A" w:rsidRDefault="00F95D4A" w:rsidP="007139FE">
      <w:pPr>
        <w:pStyle w:val="4"/>
        <w:rPr>
          <w:noProof/>
        </w:rPr>
      </w:pPr>
      <w:r w:rsidRPr="00F95D4A">
        <w:rPr>
          <w:noProof/>
        </w:rPr>
        <w:t>Статические и фабричные методы</w:t>
      </w:r>
    </w:p>
    <w:p w:rsidR="00F95D4A" w:rsidRDefault="00F95D4A" w:rsidP="00F95D4A">
      <w:pPr>
        <w:pStyle w:val="aa"/>
      </w:pPr>
      <w:r w:rsidRPr="00F95D4A">
        <w:t>Методы и свойства, которые не привязаны к конкретному экземпляру объекта, называют «статическими». Их записывают прямо в саму функцию-конструктор.</w:t>
      </w:r>
    </w:p>
    <w:p w:rsidR="007139FE" w:rsidRPr="00F95D4A" w:rsidRDefault="007139FE" w:rsidP="00F95D4A">
      <w:pPr>
        <w:pStyle w:val="aa"/>
      </w:pPr>
    </w:p>
    <w:p w:rsidR="00F95D4A" w:rsidRPr="00F95D4A" w:rsidRDefault="00F95D4A" w:rsidP="007139FE">
      <w:pPr>
        <w:pStyle w:val="5"/>
        <w:rPr>
          <w:rFonts w:asciiTheme="minorHAnsi" w:hAnsiTheme="minorHAnsi"/>
          <w:noProof/>
        </w:rPr>
      </w:pPr>
      <w:bookmarkStart w:id="97" w:name="статические-свойства"/>
      <w:r w:rsidRPr="007139FE">
        <w:t>Статические свойства</w:t>
      </w:r>
      <w:bookmarkEnd w:id="97"/>
    </w:p>
    <w:p w:rsidR="00F95D4A" w:rsidRPr="00F95D4A" w:rsidRDefault="00F95D4A" w:rsidP="00F95D4A">
      <w:pPr>
        <w:pStyle w:val="aa"/>
      </w:pPr>
      <w:r w:rsidRPr="00F95D4A">
        <w:t>В коде ниже используются статические свойства Article.count и Article.DEFAULT_FORMAT:</w:t>
      </w:r>
    </w:p>
    <w:p w:rsidR="00F95D4A" w:rsidRPr="00F95D4A" w:rsidRDefault="00F95D4A" w:rsidP="007139FE">
      <w:pPr>
        <w:pStyle w:val="af1"/>
      </w:pPr>
      <w:r w:rsidRPr="00F95D4A">
        <w:t xml:space="preserve">function </w:t>
      </w:r>
      <w:r w:rsidRPr="007139FE">
        <w:rPr>
          <w:color w:val="984806" w:themeColor="accent6" w:themeShade="80"/>
        </w:rPr>
        <w:t>Article</w:t>
      </w:r>
      <w:r w:rsidRPr="00F95D4A">
        <w:t>() {</w:t>
      </w:r>
    </w:p>
    <w:p w:rsidR="00F95D4A" w:rsidRPr="00F95D4A" w:rsidRDefault="00F95D4A" w:rsidP="007139FE">
      <w:pPr>
        <w:pStyle w:val="af1"/>
      </w:pPr>
      <w:r w:rsidRPr="00F95D4A">
        <w:t xml:space="preserve">  </w:t>
      </w:r>
      <w:r w:rsidRPr="007139FE">
        <w:rPr>
          <w:color w:val="984806" w:themeColor="accent6" w:themeShade="80"/>
        </w:rPr>
        <w:t>Article</w:t>
      </w:r>
      <w:r w:rsidRPr="00F95D4A">
        <w:t>.</w:t>
      </w:r>
      <w:r w:rsidRPr="00F57025">
        <w:rPr>
          <w:color w:val="7030A0"/>
        </w:rPr>
        <w:t>count</w:t>
      </w:r>
      <w:r w:rsidRPr="00F95D4A">
        <w:t>++;</w:t>
      </w:r>
    </w:p>
    <w:p w:rsidR="00F95D4A" w:rsidRPr="00F95D4A" w:rsidRDefault="00F95D4A" w:rsidP="007139FE">
      <w:pPr>
        <w:pStyle w:val="af1"/>
      </w:pPr>
      <w:r w:rsidRPr="00F95D4A">
        <w:t>}</w:t>
      </w:r>
    </w:p>
    <w:p w:rsidR="00F95D4A" w:rsidRPr="00F95D4A" w:rsidRDefault="00F95D4A" w:rsidP="007139FE">
      <w:pPr>
        <w:pStyle w:val="af1"/>
      </w:pPr>
    </w:p>
    <w:p w:rsidR="00F95D4A" w:rsidRPr="00F95D4A" w:rsidRDefault="00F95D4A" w:rsidP="007139FE">
      <w:pPr>
        <w:pStyle w:val="af1"/>
      </w:pPr>
      <w:r w:rsidRPr="007139FE">
        <w:rPr>
          <w:color w:val="984806" w:themeColor="accent6" w:themeShade="80"/>
        </w:rPr>
        <w:t>Article</w:t>
      </w:r>
      <w:r w:rsidRPr="00F95D4A">
        <w:t>.</w:t>
      </w:r>
      <w:r w:rsidRPr="00F57025">
        <w:rPr>
          <w:color w:val="7030A0"/>
        </w:rPr>
        <w:t xml:space="preserve">count </w:t>
      </w:r>
      <w:r w:rsidRPr="00F95D4A">
        <w:t>= 0; // статическое свойство-переменная</w:t>
      </w:r>
    </w:p>
    <w:p w:rsidR="00F95D4A" w:rsidRPr="00F95D4A" w:rsidRDefault="00F95D4A" w:rsidP="007139FE">
      <w:pPr>
        <w:pStyle w:val="af1"/>
      </w:pPr>
      <w:r w:rsidRPr="007139FE">
        <w:rPr>
          <w:color w:val="984806" w:themeColor="accent6" w:themeShade="80"/>
        </w:rPr>
        <w:t>Article</w:t>
      </w:r>
      <w:r w:rsidRPr="00F95D4A">
        <w:t>.DEFAULT_FORMAT = "html"; // статическое свойство-константа</w:t>
      </w:r>
    </w:p>
    <w:p w:rsidR="00F95D4A" w:rsidRPr="00F95D4A" w:rsidRDefault="00F95D4A" w:rsidP="00F95D4A">
      <w:pPr>
        <w:pStyle w:val="aa"/>
      </w:pPr>
      <w:r w:rsidRPr="00F95D4A">
        <w:t>Они хранят данные, специфичные не для одного объекта, а для всех статей целиком.</w:t>
      </w:r>
    </w:p>
    <w:p w:rsidR="00F95D4A" w:rsidRDefault="00F95D4A" w:rsidP="00F95D4A">
      <w:pPr>
        <w:pStyle w:val="aa"/>
      </w:pPr>
      <w:r w:rsidRPr="00F95D4A">
        <w:t>Как правило, это чаще константы, такие как формат «по умолчанию» Article.DEFAULT_FORMAT.</w:t>
      </w:r>
    </w:p>
    <w:p w:rsidR="00F57025" w:rsidRPr="00F95D4A" w:rsidRDefault="00F57025" w:rsidP="00F95D4A">
      <w:pPr>
        <w:pStyle w:val="aa"/>
      </w:pPr>
    </w:p>
    <w:p w:rsidR="00F95D4A" w:rsidRPr="00F95D4A" w:rsidRDefault="00F95D4A" w:rsidP="00F57025">
      <w:pPr>
        <w:pStyle w:val="5"/>
        <w:rPr>
          <w:rFonts w:asciiTheme="minorHAnsi" w:hAnsiTheme="minorHAnsi"/>
          <w:noProof/>
        </w:rPr>
      </w:pPr>
      <w:bookmarkStart w:id="98" w:name="статические-методы"/>
      <w:r w:rsidRPr="00F57025">
        <w:t>Статические методы</w:t>
      </w:r>
      <w:bookmarkEnd w:id="98"/>
    </w:p>
    <w:p w:rsidR="00F95D4A" w:rsidRPr="00F95D4A" w:rsidRDefault="00F95D4A" w:rsidP="00F95D4A">
      <w:pPr>
        <w:pStyle w:val="aa"/>
      </w:pPr>
      <w:r w:rsidRPr="00F95D4A">
        <w:t xml:space="preserve">С примерами статических методов мы уже знакомы: это встроенные методы </w:t>
      </w:r>
      <w:hyperlink r:id="rId100" w:history="1">
        <w:r w:rsidRPr="00F95D4A">
          <w:rPr>
            <w:rStyle w:val="a9"/>
          </w:rPr>
          <w:t>String.fromCharCode</w:t>
        </w:r>
      </w:hyperlink>
      <w:r w:rsidRPr="00F95D4A">
        <w:t xml:space="preserve">, </w:t>
      </w:r>
      <w:hyperlink r:id="rId101" w:history="1">
        <w:r w:rsidRPr="00F95D4A">
          <w:rPr>
            <w:rStyle w:val="a9"/>
          </w:rPr>
          <w:t>Date.parse</w:t>
        </w:r>
      </w:hyperlink>
      <w:r w:rsidRPr="00F95D4A">
        <w:t>.</w:t>
      </w:r>
    </w:p>
    <w:p w:rsidR="00F95D4A" w:rsidRPr="00F95D4A" w:rsidRDefault="00F95D4A" w:rsidP="00F95D4A">
      <w:pPr>
        <w:pStyle w:val="aa"/>
      </w:pPr>
      <w:r w:rsidRPr="00F95D4A">
        <w:t>Создадим для Article статический метод Article.showCount():</w:t>
      </w:r>
    </w:p>
    <w:p w:rsidR="00F95D4A" w:rsidRPr="0061518F" w:rsidRDefault="00F95D4A" w:rsidP="0061518F">
      <w:pPr>
        <w:pStyle w:val="af1"/>
      </w:pPr>
      <w:r w:rsidRPr="0061518F">
        <w:t xml:space="preserve">function </w:t>
      </w:r>
      <w:r w:rsidRPr="0061518F">
        <w:rPr>
          <w:color w:val="984806" w:themeColor="accent6" w:themeShade="80"/>
        </w:rPr>
        <w:t>Article</w:t>
      </w:r>
      <w:r w:rsidRPr="0061518F">
        <w:t>() {</w:t>
      </w:r>
    </w:p>
    <w:p w:rsidR="00F95D4A" w:rsidRPr="0061518F" w:rsidRDefault="00F95D4A" w:rsidP="0061518F">
      <w:pPr>
        <w:pStyle w:val="af1"/>
      </w:pPr>
      <w:r w:rsidRPr="0061518F">
        <w:t xml:space="preserve">  </w:t>
      </w:r>
      <w:r w:rsidRPr="0061518F">
        <w:rPr>
          <w:color w:val="984806" w:themeColor="accent6" w:themeShade="80"/>
        </w:rPr>
        <w:t>Article</w:t>
      </w:r>
      <w:r w:rsidRPr="0061518F">
        <w:t>.</w:t>
      </w:r>
      <w:r w:rsidRPr="0061518F">
        <w:rPr>
          <w:color w:val="7030A0"/>
        </w:rPr>
        <w:t>count</w:t>
      </w:r>
      <w:r w:rsidRPr="0061518F">
        <w:t>++;</w:t>
      </w:r>
    </w:p>
    <w:p w:rsidR="00F95D4A" w:rsidRPr="0061518F" w:rsidRDefault="00F95D4A" w:rsidP="0061518F">
      <w:pPr>
        <w:pStyle w:val="af1"/>
      </w:pPr>
    </w:p>
    <w:p w:rsidR="00F95D4A" w:rsidRPr="0061518F" w:rsidRDefault="00F95D4A" w:rsidP="0061518F">
      <w:pPr>
        <w:pStyle w:val="af1"/>
      </w:pPr>
      <w:r w:rsidRPr="0061518F">
        <w:t xml:space="preserve">  //...</w:t>
      </w:r>
    </w:p>
    <w:p w:rsidR="00F95D4A" w:rsidRPr="0061518F" w:rsidRDefault="00F95D4A" w:rsidP="0061518F">
      <w:pPr>
        <w:pStyle w:val="af1"/>
      </w:pPr>
      <w:r w:rsidRPr="0061518F">
        <w:t>}</w:t>
      </w:r>
    </w:p>
    <w:p w:rsidR="00F95D4A" w:rsidRPr="0061518F" w:rsidRDefault="00F95D4A" w:rsidP="0061518F">
      <w:pPr>
        <w:pStyle w:val="af1"/>
      </w:pPr>
      <w:r w:rsidRPr="0061518F">
        <w:rPr>
          <w:color w:val="984806" w:themeColor="accent6" w:themeShade="80"/>
        </w:rPr>
        <w:t>Article</w:t>
      </w:r>
      <w:r w:rsidRPr="0061518F">
        <w:t>.</w:t>
      </w:r>
      <w:r w:rsidRPr="0061518F">
        <w:rPr>
          <w:color w:val="7030A0"/>
        </w:rPr>
        <w:t xml:space="preserve">count </w:t>
      </w:r>
      <w:r w:rsidRPr="0061518F">
        <w:t>= 0;</w:t>
      </w:r>
    </w:p>
    <w:p w:rsidR="00F95D4A" w:rsidRPr="0061518F" w:rsidRDefault="00F95D4A" w:rsidP="0061518F">
      <w:pPr>
        <w:pStyle w:val="af1"/>
      </w:pPr>
    </w:p>
    <w:p w:rsidR="00F95D4A" w:rsidRPr="0061518F" w:rsidRDefault="00F95D4A" w:rsidP="0061518F">
      <w:pPr>
        <w:pStyle w:val="af1"/>
      </w:pPr>
      <w:r w:rsidRPr="0061518F">
        <w:rPr>
          <w:color w:val="984806" w:themeColor="accent6" w:themeShade="80"/>
        </w:rPr>
        <w:t>Article</w:t>
      </w:r>
      <w:r w:rsidRPr="0061518F">
        <w:t>.showCount = function() {</w:t>
      </w:r>
    </w:p>
    <w:p w:rsidR="00F95D4A" w:rsidRPr="0061518F" w:rsidRDefault="00F95D4A" w:rsidP="0061518F">
      <w:pPr>
        <w:pStyle w:val="af1"/>
      </w:pPr>
      <w:r w:rsidRPr="0061518F">
        <w:t xml:space="preserve">  alert( </w:t>
      </w:r>
      <w:r w:rsidRPr="0061518F">
        <w:rPr>
          <w:color w:val="00B050"/>
        </w:rPr>
        <w:t>this</w:t>
      </w:r>
      <w:r w:rsidRPr="0061518F">
        <w:t>.</w:t>
      </w:r>
      <w:r w:rsidRPr="0061518F">
        <w:rPr>
          <w:color w:val="7030A0"/>
        </w:rPr>
        <w:t xml:space="preserve">count </w:t>
      </w:r>
      <w:r w:rsidRPr="0061518F">
        <w:t>); // (1)</w:t>
      </w:r>
    </w:p>
    <w:p w:rsidR="00F95D4A" w:rsidRPr="0061518F" w:rsidRDefault="00F95D4A" w:rsidP="0061518F">
      <w:pPr>
        <w:pStyle w:val="af1"/>
      </w:pPr>
      <w:r w:rsidRPr="0061518F">
        <w:t>}</w:t>
      </w:r>
    </w:p>
    <w:p w:rsidR="00F95D4A" w:rsidRPr="0061518F" w:rsidRDefault="00F95D4A" w:rsidP="0061518F">
      <w:pPr>
        <w:pStyle w:val="af1"/>
      </w:pPr>
    </w:p>
    <w:p w:rsidR="00F95D4A" w:rsidRPr="0061518F" w:rsidRDefault="00F95D4A" w:rsidP="0061518F">
      <w:pPr>
        <w:pStyle w:val="af1"/>
      </w:pPr>
      <w:r w:rsidRPr="0061518F">
        <w:t>// использование</w:t>
      </w:r>
    </w:p>
    <w:p w:rsidR="00F95D4A" w:rsidRPr="0061518F" w:rsidRDefault="00F95D4A" w:rsidP="0061518F">
      <w:pPr>
        <w:pStyle w:val="af1"/>
      </w:pPr>
      <w:r w:rsidRPr="0061518F">
        <w:rPr>
          <w:rStyle w:val="af0"/>
        </w:rPr>
        <w:t>new</w:t>
      </w:r>
      <w:r w:rsidRPr="0061518F">
        <w:t xml:space="preserve"> </w:t>
      </w:r>
      <w:r w:rsidRPr="0061518F">
        <w:rPr>
          <w:color w:val="984806" w:themeColor="accent6" w:themeShade="80"/>
        </w:rPr>
        <w:t>Article</w:t>
      </w:r>
      <w:r w:rsidRPr="0061518F">
        <w:t>();</w:t>
      </w:r>
    </w:p>
    <w:p w:rsidR="00F95D4A" w:rsidRPr="0061518F" w:rsidRDefault="00F95D4A" w:rsidP="0061518F">
      <w:pPr>
        <w:pStyle w:val="af1"/>
      </w:pPr>
      <w:r w:rsidRPr="0061518F">
        <w:rPr>
          <w:rStyle w:val="af0"/>
        </w:rPr>
        <w:t>new</w:t>
      </w:r>
      <w:r w:rsidRPr="0061518F">
        <w:t xml:space="preserve"> </w:t>
      </w:r>
      <w:r w:rsidRPr="0061518F">
        <w:rPr>
          <w:color w:val="984806" w:themeColor="accent6" w:themeShade="80"/>
        </w:rPr>
        <w:t>Article</w:t>
      </w:r>
      <w:r w:rsidRPr="0061518F">
        <w:t>();</w:t>
      </w:r>
    </w:p>
    <w:p w:rsidR="00F95D4A" w:rsidRPr="0061518F" w:rsidRDefault="00F95D4A" w:rsidP="0061518F">
      <w:pPr>
        <w:pStyle w:val="af1"/>
      </w:pPr>
      <w:r w:rsidRPr="0061518F">
        <w:rPr>
          <w:color w:val="984806" w:themeColor="accent6" w:themeShade="80"/>
        </w:rPr>
        <w:t>Article</w:t>
      </w:r>
      <w:r w:rsidRPr="0061518F">
        <w:t>.showCount(); // (2)</w:t>
      </w:r>
    </w:p>
    <w:p w:rsidR="00F95D4A" w:rsidRPr="00F95D4A" w:rsidRDefault="00F95D4A" w:rsidP="00F95D4A">
      <w:pPr>
        <w:pStyle w:val="aa"/>
      </w:pPr>
      <w:r w:rsidRPr="00F95D4A">
        <w:t>Здесь Article.count – статическое свойство, а Article.showCount – статический метод.</w:t>
      </w:r>
    </w:p>
    <w:p w:rsidR="00F95D4A" w:rsidRDefault="00F95D4A" w:rsidP="00F95D4A">
      <w:pPr>
        <w:pStyle w:val="aa"/>
      </w:pPr>
      <w:r w:rsidRPr="00F95D4A">
        <w:t>Обратим внимание на использование this в примере выше. Несмотря на то, что переменная и метод – статические, он всё ещё полезен. В строке (1) он равен Article.</w:t>
      </w:r>
    </w:p>
    <w:p w:rsidR="0061518F" w:rsidRPr="00F95D4A" w:rsidRDefault="0061518F" w:rsidP="00F95D4A">
      <w:pPr>
        <w:pStyle w:val="aa"/>
      </w:pPr>
    </w:p>
    <w:p w:rsidR="00F95D4A" w:rsidRPr="00F95D4A" w:rsidRDefault="00F95D4A" w:rsidP="00F95D4A">
      <w:pPr>
        <w:pStyle w:val="aa"/>
        <w:rPr>
          <w:b/>
          <w:bCs/>
        </w:rPr>
      </w:pPr>
      <w:bookmarkStart w:id="99" w:name="пример-сравнение-объектов"/>
      <w:r w:rsidRPr="0061518F">
        <w:rPr>
          <w:b/>
          <w:bCs/>
        </w:rPr>
        <w:t>Пример: сравнение объектов</w:t>
      </w:r>
      <w:bookmarkEnd w:id="99"/>
    </w:p>
    <w:p w:rsidR="00F95D4A" w:rsidRPr="00F95D4A" w:rsidRDefault="00F95D4A" w:rsidP="00F95D4A">
      <w:pPr>
        <w:pStyle w:val="aa"/>
      </w:pPr>
      <w:r w:rsidRPr="00F95D4A">
        <w:t>Ещё один хороший способ применения – сравнение объектов.</w:t>
      </w:r>
    </w:p>
    <w:p w:rsidR="00F95D4A" w:rsidRPr="00F95D4A" w:rsidRDefault="00F95D4A" w:rsidP="00F95D4A">
      <w:pPr>
        <w:pStyle w:val="aa"/>
      </w:pPr>
      <w:r w:rsidRPr="00F95D4A">
        <w:t>Например, у нас есть объект Journal для журналов. Журналы можно сравнивать – по толщине, по весу, по другим параметрам.</w:t>
      </w:r>
    </w:p>
    <w:p w:rsidR="00F95D4A" w:rsidRPr="00F95D4A" w:rsidRDefault="00F95D4A" w:rsidP="00F95D4A">
      <w:pPr>
        <w:pStyle w:val="aa"/>
      </w:pPr>
      <w:r w:rsidRPr="00F95D4A">
        <w:t>Объявим «стандартную» функцию сравнения, которая будет сравнивать по дате издания. Эта функция сравнения, естественно, не привязана к конкретному журналу, но относится к журналам вообще.</w:t>
      </w:r>
    </w:p>
    <w:p w:rsidR="00F95D4A" w:rsidRPr="00F95D4A" w:rsidRDefault="00F95D4A" w:rsidP="00F95D4A">
      <w:pPr>
        <w:pStyle w:val="aa"/>
      </w:pPr>
      <w:r w:rsidRPr="00F95D4A">
        <w:t>Поэтому зададим её как статический метод Journal.compare:</w:t>
      </w:r>
    </w:p>
    <w:p w:rsidR="00F95D4A" w:rsidRPr="00333B63" w:rsidRDefault="00F95D4A" w:rsidP="00333B63">
      <w:pPr>
        <w:pStyle w:val="af1"/>
      </w:pPr>
      <w:r w:rsidRPr="00333B63">
        <w:t xml:space="preserve">function </w:t>
      </w:r>
      <w:r w:rsidRPr="00333B63">
        <w:rPr>
          <w:color w:val="984806" w:themeColor="accent6" w:themeShade="80"/>
        </w:rPr>
        <w:t>Journal</w:t>
      </w:r>
      <w:r w:rsidRPr="00333B63">
        <w:t>(</w:t>
      </w:r>
      <w:r w:rsidRPr="00333B63">
        <w:rPr>
          <w:color w:val="0070C0"/>
        </w:rPr>
        <w:t>date</w:t>
      </w:r>
      <w:r w:rsidRPr="00333B63">
        <w:t>) {</w:t>
      </w:r>
    </w:p>
    <w:p w:rsidR="00F95D4A" w:rsidRPr="00333B63" w:rsidRDefault="00F95D4A" w:rsidP="00333B63">
      <w:pPr>
        <w:pStyle w:val="af1"/>
      </w:pPr>
      <w:r w:rsidRPr="00333B63">
        <w:t xml:space="preserve">  </w:t>
      </w:r>
      <w:r w:rsidRPr="00333B63">
        <w:rPr>
          <w:color w:val="00B050"/>
        </w:rPr>
        <w:t>this</w:t>
      </w:r>
      <w:r w:rsidRPr="00333B63">
        <w:t>.</w:t>
      </w:r>
      <w:r w:rsidRPr="00333B63">
        <w:rPr>
          <w:color w:val="0070C0"/>
        </w:rPr>
        <w:t xml:space="preserve">date </w:t>
      </w:r>
      <w:r w:rsidRPr="00333B63">
        <w:t xml:space="preserve">= </w:t>
      </w:r>
      <w:r w:rsidRPr="00333B63">
        <w:rPr>
          <w:color w:val="0070C0"/>
        </w:rPr>
        <w:t>date</w:t>
      </w:r>
      <w:r w:rsidRPr="00333B63">
        <w:t>;</w:t>
      </w:r>
    </w:p>
    <w:p w:rsidR="00F95D4A" w:rsidRPr="00333B63" w:rsidRDefault="00F95D4A" w:rsidP="00333B63">
      <w:pPr>
        <w:pStyle w:val="af1"/>
      </w:pPr>
      <w:r w:rsidRPr="00333B63">
        <w:t xml:space="preserve">  // ...</w:t>
      </w:r>
    </w:p>
    <w:p w:rsidR="00F95D4A" w:rsidRPr="00333B63" w:rsidRDefault="00F95D4A" w:rsidP="00333B63">
      <w:pPr>
        <w:pStyle w:val="af1"/>
      </w:pPr>
      <w:r w:rsidRPr="00333B63">
        <w:t>}</w:t>
      </w:r>
    </w:p>
    <w:p w:rsidR="00F95D4A" w:rsidRPr="00333B63" w:rsidRDefault="00F95D4A" w:rsidP="00333B63">
      <w:pPr>
        <w:pStyle w:val="af1"/>
      </w:pPr>
    </w:p>
    <w:p w:rsidR="00F95D4A" w:rsidRPr="00333B63" w:rsidRDefault="00F95D4A" w:rsidP="00333B63">
      <w:pPr>
        <w:pStyle w:val="af1"/>
      </w:pPr>
      <w:r w:rsidRPr="00333B63">
        <w:t>// возвращает значение, большее 0, если A больше B, иначе меньшее 0</w:t>
      </w:r>
    </w:p>
    <w:p w:rsidR="00F95D4A" w:rsidRPr="00333B63" w:rsidRDefault="00F95D4A" w:rsidP="00333B63">
      <w:pPr>
        <w:pStyle w:val="af1"/>
      </w:pPr>
      <w:r w:rsidRPr="00333B63">
        <w:rPr>
          <w:color w:val="984806" w:themeColor="accent6" w:themeShade="80"/>
        </w:rPr>
        <w:t>Journal</w:t>
      </w:r>
      <w:r w:rsidRPr="00333B63">
        <w:t>.compare = function(journalA, journalB) {</w:t>
      </w:r>
    </w:p>
    <w:p w:rsidR="00F95D4A" w:rsidRPr="00333B63" w:rsidRDefault="00F95D4A" w:rsidP="00333B63">
      <w:pPr>
        <w:pStyle w:val="af1"/>
      </w:pPr>
      <w:r w:rsidRPr="00333B63">
        <w:t xml:space="preserve">  return journalA.</w:t>
      </w:r>
      <w:r w:rsidRPr="00333B63">
        <w:rPr>
          <w:color w:val="0070C0"/>
        </w:rPr>
        <w:t xml:space="preserve">date </w:t>
      </w:r>
      <w:r w:rsidRPr="00333B63">
        <w:t>- journalB.</w:t>
      </w:r>
      <w:r w:rsidRPr="00333B63">
        <w:rPr>
          <w:color w:val="0070C0"/>
        </w:rPr>
        <w:t>date</w:t>
      </w:r>
      <w:r w:rsidRPr="00333B63">
        <w:t>;</w:t>
      </w:r>
    </w:p>
    <w:p w:rsidR="00F95D4A" w:rsidRPr="00333B63" w:rsidRDefault="00F95D4A" w:rsidP="00333B63">
      <w:pPr>
        <w:pStyle w:val="af1"/>
      </w:pPr>
      <w:r w:rsidRPr="00333B63">
        <w:t>};</w:t>
      </w:r>
    </w:p>
    <w:p w:rsidR="00333B63" w:rsidRDefault="00333B63" w:rsidP="00F95D4A">
      <w:pPr>
        <w:pStyle w:val="aa"/>
      </w:pPr>
    </w:p>
    <w:p w:rsidR="00F95D4A" w:rsidRPr="00F95D4A" w:rsidRDefault="00F95D4A" w:rsidP="00F95D4A">
      <w:pPr>
        <w:pStyle w:val="aa"/>
      </w:pPr>
      <w:r w:rsidRPr="00F95D4A">
        <w:t>В примере ниже эта функция используется для поиска самого раннего журнала из массива:</w:t>
      </w:r>
    </w:p>
    <w:p w:rsidR="00333B63" w:rsidRDefault="00333B63" w:rsidP="00F95D4A">
      <w:pPr>
        <w:pStyle w:val="aa"/>
      </w:pPr>
    </w:p>
    <w:p w:rsidR="00F95D4A" w:rsidRPr="00F95D4A" w:rsidRDefault="00F95D4A" w:rsidP="00333B63">
      <w:pPr>
        <w:pStyle w:val="af1"/>
      </w:pPr>
      <w:r w:rsidRPr="00F95D4A">
        <w:t xml:space="preserve">function </w:t>
      </w:r>
      <w:r w:rsidRPr="00333B63">
        <w:rPr>
          <w:color w:val="984806" w:themeColor="accent6" w:themeShade="80"/>
        </w:rPr>
        <w:t>Journal</w:t>
      </w:r>
      <w:r w:rsidRPr="00F95D4A">
        <w:t>(</w:t>
      </w:r>
      <w:r w:rsidRPr="00333B63">
        <w:rPr>
          <w:color w:val="0070C0"/>
        </w:rPr>
        <w:t>date</w:t>
      </w:r>
      <w:r w:rsidRPr="00F95D4A">
        <w:t>) {</w:t>
      </w:r>
    </w:p>
    <w:p w:rsidR="00F95D4A" w:rsidRPr="00F95D4A" w:rsidRDefault="00F95D4A" w:rsidP="00333B63">
      <w:pPr>
        <w:pStyle w:val="af1"/>
      </w:pPr>
      <w:r w:rsidRPr="00F95D4A">
        <w:t xml:space="preserve">  </w:t>
      </w:r>
      <w:r w:rsidRPr="00333B63">
        <w:rPr>
          <w:color w:val="00B050"/>
        </w:rPr>
        <w:t>this</w:t>
      </w:r>
      <w:r w:rsidRPr="00F95D4A">
        <w:t>.</w:t>
      </w:r>
      <w:r w:rsidRPr="00333B63">
        <w:rPr>
          <w:color w:val="0070C0"/>
        </w:rPr>
        <w:t xml:space="preserve">date </w:t>
      </w:r>
      <w:r w:rsidRPr="00F95D4A">
        <w:t xml:space="preserve">= </w:t>
      </w:r>
      <w:r w:rsidRPr="00333B63">
        <w:rPr>
          <w:color w:val="0070C0"/>
        </w:rPr>
        <w:t>date</w:t>
      </w:r>
      <w:r w:rsidRPr="00F95D4A">
        <w:t>;</w:t>
      </w:r>
    </w:p>
    <w:p w:rsidR="00F95D4A" w:rsidRPr="00F95D4A" w:rsidRDefault="00F95D4A" w:rsidP="00333B63">
      <w:pPr>
        <w:pStyle w:val="af1"/>
      </w:pPr>
    </w:p>
    <w:p w:rsidR="00F95D4A" w:rsidRPr="00F95D4A" w:rsidRDefault="00F95D4A" w:rsidP="00333B63">
      <w:pPr>
        <w:pStyle w:val="af1"/>
      </w:pPr>
      <w:r w:rsidRPr="00F95D4A">
        <w:t xml:space="preserve">  </w:t>
      </w:r>
      <w:r w:rsidRPr="00333B63">
        <w:rPr>
          <w:color w:val="00B050"/>
        </w:rPr>
        <w:t>this</w:t>
      </w:r>
      <w:r w:rsidRPr="00F95D4A">
        <w:t>.</w:t>
      </w:r>
      <w:r w:rsidRPr="00333B63">
        <w:rPr>
          <w:color w:val="7030A0"/>
        </w:rPr>
        <w:t xml:space="preserve">formatDate </w:t>
      </w:r>
      <w:r w:rsidRPr="00F95D4A">
        <w:t>= function(</w:t>
      </w:r>
      <w:r w:rsidRPr="00333B63">
        <w:rPr>
          <w:color w:val="0070C0"/>
        </w:rPr>
        <w:t>date</w:t>
      </w:r>
      <w:r w:rsidRPr="00F95D4A">
        <w:t>) {</w:t>
      </w:r>
    </w:p>
    <w:p w:rsidR="00F95D4A" w:rsidRPr="00F95D4A" w:rsidRDefault="00F95D4A" w:rsidP="00333B63">
      <w:pPr>
        <w:pStyle w:val="af1"/>
      </w:pPr>
      <w:r w:rsidRPr="00F95D4A">
        <w:t xml:space="preserve">    return </w:t>
      </w:r>
      <w:r w:rsidRPr="00333B63">
        <w:rPr>
          <w:color w:val="0070C0"/>
        </w:rPr>
        <w:t>date</w:t>
      </w:r>
      <w:r w:rsidRPr="00F95D4A">
        <w:t>.getDate() + '.' + (</w:t>
      </w:r>
      <w:r w:rsidRPr="00333B63">
        <w:rPr>
          <w:color w:val="0070C0"/>
        </w:rPr>
        <w:t>date</w:t>
      </w:r>
      <w:r w:rsidRPr="00F95D4A">
        <w:t xml:space="preserve">.getMonth() + 1) + '.' + </w:t>
      </w:r>
      <w:r w:rsidRPr="00333B63">
        <w:rPr>
          <w:color w:val="0070C0"/>
        </w:rPr>
        <w:t>date</w:t>
      </w:r>
      <w:r w:rsidRPr="00F95D4A">
        <w:t>.getFullYear();</w:t>
      </w:r>
    </w:p>
    <w:p w:rsidR="00F95D4A" w:rsidRPr="00F95D4A" w:rsidRDefault="00F95D4A" w:rsidP="00333B63">
      <w:pPr>
        <w:pStyle w:val="af1"/>
      </w:pPr>
      <w:r w:rsidRPr="00F95D4A">
        <w:t xml:space="preserve">  };</w:t>
      </w:r>
    </w:p>
    <w:p w:rsidR="00F95D4A" w:rsidRPr="00F95D4A" w:rsidRDefault="00F95D4A" w:rsidP="00333B63">
      <w:pPr>
        <w:pStyle w:val="af1"/>
      </w:pPr>
    </w:p>
    <w:p w:rsidR="00F95D4A" w:rsidRPr="00F95D4A" w:rsidRDefault="00F95D4A" w:rsidP="00333B63">
      <w:pPr>
        <w:pStyle w:val="af1"/>
      </w:pPr>
      <w:r w:rsidRPr="00F95D4A">
        <w:t xml:space="preserve">  </w:t>
      </w:r>
      <w:r w:rsidRPr="00333B63">
        <w:rPr>
          <w:color w:val="00B050"/>
        </w:rPr>
        <w:t>this</w:t>
      </w:r>
      <w:r w:rsidRPr="00F95D4A">
        <w:t>.</w:t>
      </w:r>
      <w:r w:rsidRPr="00333B63">
        <w:rPr>
          <w:color w:val="00B0F0"/>
        </w:rPr>
        <w:t xml:space="preserve">getTitle </w:t>
      </w:r>
      <w:r w:rsidRPr="00F95D4A">
        <w:t>= function() {</w:t>
      </w:r>
    </w:p>
    <w:p w:rsidR="00F95D4A" w:rsidRPr="00F95D4A" w:rsidRDefault="00F95D4A" w:rsidP="00333B63">
      <w:pPr>
        <w:pStyle w:val="af1"/>
      </w:pPr>
      <w:r w:rsidRPr="00F95D4A">
        <w:t xml:space="preserve">    return "Выпуск от " + </w:t>
      </w:r>
      <w:r w:rsidRPr="00333B63">
        <w:rPr>
          <w:color w:val="00B050"/>
        </w:rPr>
        <w:t>this</w:t>
      </w:r>
      <w:r w:rsidRPr="00F95D4A">
        <w:t>.</w:t>
      </w:r>
      <w:r w:rsidRPr="00333B63">
        <w:rPr>
          <w:color w:val="7030A0"/>
        </w:rPr>
        <w:t>formatDate</w:t>
      </w:r>
      <w:r w:rsidRPr="00F95D4A">
        <w:t>(</w:t>
      </w:r>
      <w:r w:rsidRPr="00333B63">
        <w:rPr>
          <w:color w:val="00B050"/>
        </w:rPr>
        <w:t>this</w:t>
      </w:r>
      <w:r w:rsidRPr="00F95D4A">
        <w:t>.</w:t>
      </w:r>
      <w:r w:rsidRPr="00333B63">
        <w:rPr>
          <w:color w:val="0070C0"/>
        </w:rPr>
        <w:t>date</w:t>
      </w:r>
      <w:r w:rsidRPr="00F95D4A">
        <w:t>);</w:t>
      </w:r>
    </w:p>
    <w:p w:rsidR="00F95D4A" w:rsidRPr="00F95D4A" w:rsidRDefault="00F95D4A" w:rsidP="00333B63">
      <w:pPr>
        <w:pStyle w:val="af1"/>
      </w:pPr>
      <w:r w:rsidRPr="00F95D4A">
        <w:t xml:space="preserve">  };</w:t>
      </w:r>
    </w:p>
    <w:p w:rsidR="00F95D4A" w:rsidRPr="00F95D4A" w:rsidRDefault="00F95D4A" w:rsidP="00333B63">
      <w:pPr>
        <w:pStyle w:val="af1"/>
      </w:pPr>
    </w:p>
    <w:p w:rsidR="00F95D4A" w:rsidRPr="00F95D4A" w:rsidRDefault="00F95D4A" w:rsidP="00333B63">
      <w:pPr>
        <w:pStyle w:val="af1"/>
      </w:pPr>
      <w:r w:rsidRPr="00F95D4A">
        <w:t>}</w:t>
      </w:r>
    </w:p>
    <w:p w:rsidR="00F95D4A" w:rsidRPr="00F95D4A" w:rsidRDefault="00F95D4A" w:rsidP="00333B63">
      <w:pPr>
        <w:pStyle w:val="af1"/>
      </w:pPr>
    </w:p>
    <w:p w:rsidR="00F95D4A" w:rsidRPr="00F95D4A" w:rsidRDefault="00F95D4A" w:rsidP="00333B63">
      <w:pPr>
        <w:pStyle w:val="af1"/>
      </w:pPr>
      <w:r w:rsidRPr="00333B63">
        <w:rPr>
          <w:color w:val="984806" w:themeColor="accent6" w:themeShade="80"/>
        </w:rPr>
        <w:t>Journal</w:t>
      </w:r>
      <w:r w:rsidRPr="00F95D4A">
        <w:t>.</w:t>
      </w:r>
      <w:r w:rsidRPr="00251524">
        <w:rPr>
          <w:color w:val="FF6600"/>
        </w:rPr>
        <w:t>compare</w:t>
      </w:r>
      <w:r w:rsidRPr="00F95D4A">
        <w:t xml:space="preserve"> = function(journalA, journalB) {</w:t>
      </w:r>
    </w:p>
    <w:p w:rsidR="00F95D4A" w:rsidRPr="00F95D4A" w:rsidRDefault="00F95D4A" w:rsidP="00333B63">
      <w:pPr>
        <w:pStyle w:val="af1"/>
      </w:pPr>
      <w:r w:rsidRPr="00F95D4A">
        <w:t xml:space="preserve">  return journalA.date - journalB.date;</w:t>
      </w:r>
    </w:p>
    <w:p w:rsidR="00F95D4A" w:rsidRPr="00F95D4A" w:rsidRDefault="00F95D4A" w:rsidP="00333B63">
      <w:pPr>
        <w:pStyle w:val="af1"/>
      </w:pPr>
      <w:r w:rsidRPr="00F95D4A">
        <w:t>};</w:t>
      </w:r>
    </w:p>
    <w:p w:rsidR="00F95D4A" w:rsidRPr="00F95D4A" w:rsidRDefault="00F95D4A" w:rsidP="00333B63">
      <w:pPr>
        <w:pStyle w:val="af1"/>
      </w:pPr>
    </w:p>
    <w:p w:rsidR="00F95D4A" w:rsidRPr="00F95D4A" w:rsidRDefault="00F95D4A" w:rsidP="00333B63">
      <w:pPr>
        <w:pStyle w:val="af1"/>
      </w:pPr>
      <w:r w:rsidRPr="00F95D4A">
        <w:t>// использование:</w:t>
      </w:r>
    </w:p>
    <w:p w:rsidR="00F95D4A" w:rsidRPr="00F95D4A" w:rsidRDefault="00F95D4A" w:rsidP="00333B63">
      <w:pPr>
        <w:pStyle w:val="af1"/>
      </w:pPr>
      <w:r w:rsidRPr="00F95D4A">
        <w:t xml:space="preserve">var </w:t>
      </w:r>
      <w:r w:rsidRPr="00333B63">
        <w:rPr>
          <w:color w:val="FF3399"/>
        </w:rPr>
        <w:t>journals</w:t>
      </w:r>
      <w:r w:rsidRPr="00F95D4A">
        <w:t xml:space="preserve"> = [</w:t>
      </w:r>
    </w:p>
    <w:p w:rsidR="00F95D4A" w:rsidRPr="00F95D4A" w:rsidRDefault="00F95D4A" w:rsidP="00333B63">
      <w:pPr>
        <w:pStyle w:val="af1"/>
      </w:pPr>
      <w:r w:rsidRPr="00F95D4A">
        <w:t xml:space="preserve">  </w:t>
      </w:r>
      <w:r w:rsidRPr="00333B63">
        <w:rPr>
          <w:rStyle w:val="af0"/>
        </w:rPr>
        <w:t>new</w:t>
      </w:r>
      <w:r w:rsidRPr="00F95D4A">
        <w:t xml:space="preserve"> </w:t>
      </w:r>
      <w:r w:rsidRPr="00333B63">
        <w:rPr>
          <w:color w:val="984806" w:themeColor="accent6" w:themeShade="80"/>
        </w:rPr>
        <w:t>Journal</w:t>
      </w:r>
      <w:r w:rsidRPr="00F95D4A">
        <w:t>(new Date(2012, 1, 1)),</w:t>
      </w:r>
    </w:p>
    <w:p w:rsidR="00F95D4A" w:rsidRPr="00F95D4A" w:rsidRDefault="00F95D4A" w:rsidP="00333B63">
      <w:pPr>
        <w:pStyle w:val="af1"/>
      </w:pPr>
      <w:r w:rsidRPr="00F95D4A">
        <w:t xml:space="preserve">  </w:t>
      </w:r>
      <w:r w:rsidRPr="00333B63">
        <w:rPr>
          <w:rStyle w:val="af0"/>
        </w:rPr>
        <w:t>new</w:t>
      </w:r>
      <w:r w:rsidRPr="00F95D4A">
        <w:t xml:space="preserve"> </w:t>
      </w:r>
      <w:r w:rsidRPr="00333B63">
        <w:rPr>
          <w:color w:val="984806" w:themeColor="accent6" w:themeShade="80"/>
        </w:rPr>
        <w:t>Journal</w:t>
      </w:r>
      <w:r w:rsidRPr="00F95D4A">
        <w:t>(new Date(2012, 0, 1)),</w:t>
      </w:r>
    </w:p>
    <w:p w:rsidR="00F95D4A" w:rsidRPr="00F95D4A" w:rsidRDefault="00F95D4A" w:rsidP="00333B63">
      <w:pPr>
        <w:pStyle w:val="af1"/>
      </w:pPr>
      <w:r w:rsidRPr="00F95D4A">
        <w:t xml:space="preserve">  </w:t>
      </w:r>
      <w:r w:rsidRPr="00333B63">
        <w:rPr>
          <w:rStyle w:val="af0"/>
        </w:rPr>
        <w:t>new</w:t>
      </w:r>
      <w:r w:rsidRPr="00F95D4A">
        <w:t xml:space="preserve"> </w:t>
      </w:r>
      <w:r w:rsidRPr="00333B63">
        <w:rPr>
          <w:color w:val="984806" w:themeColor="accent6" w:themeShade="80"/>
        </w:rPr>
        <w:t>Journal</w:t>
      </w:r>
      <w:r w:rsidRPr="00F95D4A">
        <w:t>(new Date(2011, 11, 1))</w:t>
      </w:r>
    </w:p>
    <w:p w:rsidR="00F95D4A" w:rsidRPr="00F95D4A" w:rsidRDefault="00F95D4A" w:rsidP="00333B63">
      <w:pPr>
        <w:pStyle w:val="af1"/>
      </w:pPr>
      <w:r w:rsidRPr="00F95D4A">
        <w:t>];</w:t>
      </w:r>
    </w:p>
    <w:p w:rsidR="00F95D4A" w:rsidRPr="00F95D4A" w:rsidRDefault="00F95D4A" w:rsidP="00333B63">
      <w:pPr>
        <w:pStyle w:val="af1"/>
      </w:pPr>
    </w:p>
    <w:p w:rsidR="00F95D4A" w:rsidRPr="00F95D4A" w:rsidRDefault="00F95D4A" w:rsidP="00333B63">
      <w:pPr>
        <w:pStyle w:val="af1"/>
      </w:pPr>
      <w:r w:rsidRPr="00F95D4A">
        <w:t>function findMin(</w:t>
      </w:r>
      <w:r w:rsidRPr="00333B63">
        <w:rPr>
          <w:color w:val="FF3399"/>
        </w:rPr>
        <w:t>journals</w:t>
      </w:r>
      <w:r w:rsidRPr="00F95D4A">
        <w:t>) {</w:t>
      </w:r>
    </w:p>
    <w:p w:rsidR="00F95D4A" w:rsidRPr="00F95D4A" w:rsidRDefault="00F95D4A" w:rsidP="00333B63">
      <w:pPr>
        <w:pStyle w:val="af1"/>
      </w:pPr>
      <w:r w:rsidRPr="00F95D4A">
        <w:t xml:space="preserve">  var min = 0;</w:t>
      </w:r>
    </w:p>
    <w:p w:rsidR="00F95D4A" w:rsidRPr="00F95D4A" w:rsidRDefault="00F95D4A" w:rsidP="00333B63">
      <w:pPr>
        <w:pStyle w:val="af1"/>
      </w:pPr>
      <w:r w:rsidRPr="00F95D4A">
        <w:t xml:space="preserve">  for (var i = 0; i &lt; </w:t>
      </w:r>
      <w:r w:rsidRPr="00333B63">
        <w:rPr>
          <w:color w:val="FF3399"/>
        </w:rPr>
        <w:t>journals</w:t>
      </w:r>
      <w:r w:rsidRPr="00F95D4A">
        <w:t>.length; i++) {</w:t>
      </w:r>
    </w:p>
    <w:p w:rsidR="00F95D4A" w:rsidRPr="00F95D4A" w:rsidRDefault="00F95D4A" w:rsidP="00333B63">
      <w:pPr>
        <w:pStyle w:val="af1"/>
      </w:pPr>
      <w:r w:rsidRPr="00F95D4A">
        <w:t xml:space="preserve">    // используем статический метод</w:t>
      </w:r>
    </w:p>
    <w:p w:rsidR="00F95D4A" w:rsidRPr="00F95D4A" w:rsidRDefault="00F95D4A" w:rsidP="00333B63">
      <w:pPr>
        <w:pStyle w:val="af1"/>
      </w:pPr>
      <w:r w:rsidRPr="00F95D4A">
        <w:t xml:space="preserve">    if (</w:t>
      </w:r>
      <w:r w:rsidRPr="00333B63">
        <w:rPr>
          <w:color w:val="984806" w:themeColor="accent6" w:themeShade="80"/>
        </w:rPr>
        <w:t>Journal</w:t>
      </w:r>
      <w:r w:rsidRPr="00F95D4A">
        <w:t>.</w:t>
      </w:r>
      <w:r w:rsidRPr="00251524">
        <w:rPr>
          <w:color w:val="FF6600"/>
        </w:rPr>
        <w:t>compare</w:t>
      </w:r>
      <w:r w:rsidRPr="00F95D4A">
        <w:t>(</w:t>
      </w:r>
      <w:r w:rsidRPr="00333B63">
        <w:rPr>
          <w:color w:val="FF3399"/>
        </w:rPr>
        <w:t>journals</w:t>
      </w:r>
      <w:r w:rsidRPr="00F95D4A">
        <w:t xml:space="preserve">[min], </w:t>
      </w:r>
      <w:r w:rsidRPr="00333B63">
        <w:rPr>
          <w:color w:val="FF3399"/>
        </w:rPr>
        <w:t>journals</w:t>
      </w:r>
      <w:r w:rsidRPr="00F95D4A">
        <w:t>[i]) &gt; 0) min = i;</w:t>
      </w:r>
    </w:p>
    <w:p w:rsidR="00F95D4A" w:rsidRPr="00F95D4A" w:rsidRDefault="00F95D4A" w:rsidP="00333B63">
      <w:pPr>
        <w:pStyle w:val="af1"/>
      </w:pPr>
      <w:r w:rsidRPr="00F95D4A">
        <w:t xml:space="preserve">  }</w:t>
      </w:r>
    </w:p>
    <w:p w:rsidR="00F95D4A" w:rsidRPr="00F95D4A" w:rsidRDefault="00F95D4A" w:rsidP="00333B63">
      <w:pPr>
        <w:pStyle w:val="af1"/>
      </w:pPr>
      <w:r w:rsidRPr="00F95D4A">
        <w:t xml:space="preserve">  return </w:t>
      </w:r>
      <w:r w:rsidRPr="00333B63">
        <w:rPr>
          <w:color w:val="FF3399"/>
        </w:rPr>
        <w:t>journals</w:t>
      </w:r>
      <w:r w:rsidRPr="00F95D4A">
        <w:t>[min];</w:t>
      </w:r>
    </w:p>
    <w:p w:rsidR="00F95D4A" w:rsidRPr="00F95D4A" w:rsidRDefault="00F95D4A" w:rsidP="00333B63">
      <w:pPr>
        <w:pStyle w:val="af1"/>
      </w:pPr>
      <w:r w:rsidRPr="00F95D4A">
        <w:t>}</w:t>
      </w:r>
    </w:p>
    <w:p w:rsidR="00F95D4A" w:rsidRPr="00F95D4A" w:rsidRDefault="00F95D4A" w:rsidP="00333B63">
      <w:pPr>
        <w:pStyle w:val="af1"/>
      </w:pPr>
    </w:p>
    <w:p w:rsidR="00F95D4A" w:rsidRDefault="00F95D4A" w:rsidP="00333B63">
      <w:pPr>
        <w:pStyle w:val="af1"/>
      </w:pPr>
      <w:r w:rsidRPr="00F95D4A">
        <w:t>alert( findMin(</w:t>
      </w:r>
      <w:r w:rsidRPr="00333B63">
        <w:rPr>
          <w:color w:val="FF3399"/>
        </w:rPr>
        <w:t>journals</w:t>
      </w:r>
      <w:r w:rsidRPr="00F95D4A">
        <w:t>).</w:t>
      </w:r>
      <w:r w:rsidRPr="00333B63">
        <w:rPr>
          <w:color w:val="00B0F0"/>
        </w:rPr>
        <w:t>getTitle</w:t>
      </w:r>
      <w:r w:rsidRPr="00F95D4A">
        <w:t>() );</w:t>
      </w:r>
    </w:p>
    <w:p w:rsidR="00333B63" w:rsidRPr="00333B63" w:rsidRDefault="00333B63" w:rsidP="00333B63"/>
    <w:p w:rsidR="00F95D4A" w:rsidRPr="00F95D4A" w:rsidRDefault="00F95D4A" w:rsidP="00F95D4A">
      <w:pPr>
        <w:pStyle w:val="aa"/>
      </w:pPr>
      <w:r w:rsidRPr="00F95D4A">
        <w:rPr>
          <w:b/>
          <w:bCs/>
        </w:rPr>
        <w:t>Статический метод также можно использовать для функций, которые вообще не требуют наличия объекта.</w:t>
      </w:r>
    </w:p>
    <w:p w:rsidR="00F95D4A" w:rsidRPr="00F95D4A" w:rsidRDefault="00F95D4A" w:rsidP="00F95D4A">
      <w:pPr>
        <w:pStyle w:val="aa"/>
      </w:pPr>
      <w:r w:rsidRPr="00F95D4A">
        <w:t>Например, метод formatDate(date) можно сделать статическим. Он будет форматировать дату «как это принято в журналах», при этом его можно использовать в любом месте кода, не обязательно создавать журнал.</w:t>
      </w:r>
    </w:p>
    <w:p w:rsidR="00F95D4A" w:rsidRPr="00F95D4A" w:rsidRDefault="00F95D4A" w:rsidP="00F95D4A">
      <w:pPr>
        <w:pStyle w:val="aa"/>
      </w:pPr>
      <w:r w:rsidRPr="00F95D4A">
        <w:t>Например:</w:t>
      </w:r>
    </w:p>
    <w:p w:rsidR="00F95D4A" w:rsidRPr="00B04ABE" w:rsidRDefault="00F95D4A" w:rsidP="00B04ABE">
      <w:pPr>
        <w:pStyle w:val="af1"/>
      </w:pPr>
      <w:r w:rsidRPr="00B04ABE">
        <w:t xml:space="preserve">function </w:t>
      </w:r>
      <w:r w:rsidRPr="00B04ABE">
        <w:rPr>
          <w:color w:val="984806" w:themeColor="accent6" w:themeShade="80"/>
        </w:rPr>
        <w:t>Journal</w:t>
      </w:r>
      <w:r w:rsidRPr="00B04ABE">
        <w:t>() { /*...*/ }</w:t>
      </w:r>
    </w:p>
    <w:p w:rsidR="00F95D4A" w:rsidRPr="00B04ABE" w:rsidRDefault="00F95D4A" w:rsidP="00B04ABE">
      <w:pPr>
        <w:pStyle w:val="af1"/>
      </w:pPr>
    </w:p>
    <w:p w:rsidR="00F95D4A" w:rsidRPr="00B04ABE" w:rsidRDefault="00F95D4A" w:rsidP="00B04ABE">
      <w:pPr>
        <w:pStyle w:val="af1"/>
      </w:pPr>
      <w:r w:rsidRPr="00B04ABE">
        <w:rPr>
          <w:color w:val="984806" w:themeColor="accent6" w:themeShade="80"/>
        </w:rPr>
        <w:t>Journal</w:t>
      </w:r>
      <w:r w:rsidRPr="00B04ABE">
        <w:t>.</w:t>
      </w:r>
      <w:r w:rsidRPr="00B04ABE">
        <w:rPr>
          <w:color w:val="7030A0"/>
        </w:rPr>
        <w:t xml:space="preserve">formatDate </w:t>
      </w:r>
      <w:r w:rsidRPr="00B04ABE">
        <w:t>= function(</w:t>
      </w:r>
      <w:r w:rsidRPr="00B04ABE">
        <w:rPr>
          <w:color w:val="0070C0"/>
        </w:rPr>
        <w:t>date</w:t>
      </w:r>
      <w:r w:rsidRPr="00B04ABE">
        <w:t>) {</w:t>
      </w:r>
    </w:p>
    <w:p w:rsidR="00F95D4A" w:rsidRPr="00B04ABE" w:rsidRDefault="00F95D4A" w:rsidP="00B04ABE">
      <w:pPr>
        <w:pStyle w:val="af1"/>
      </w:pPr>
      <w:r w:rsidRPr="00B04ABE">
        <w:t xml:space="preserve">  return </w:t>
      </w:r>
      <w:r w:rsidRPr="00B04ABE">
        <w:rPr>
          <w:color w:val="0070C0"/>
        </w:rPr>
        <w:t>date</w:t>
      </w:r>
      <w:r w:rsidRPr="00B04ABE">
        <w:t>.getDate() + '.' + (</w:t>
      </w:r>
      <w:r w:rsidRPr="00B04ABE">
        <w:rPr>
          <w:color w:val="0070C0"/>
        </w:rPr>
        <w:t>date</w:t>
      </w:r>
      <w:r w:rsidRPr="00B04ABE">
        <w:t xml:space="preserve">.getMonth()+1) + '.' + </w:t>
      </w:r>
      <w:r w:rsidRPr="00B04ABE">
        <w:rPr>
          <w:color w:val="0070C0"/>
        </w:rPr>
        <w:t>date</w:t>
      </w:r>
      <w:r w:rsidRPr="00B04ABE">
        <w:t>.getFullYear();</w:t>
      </w:r>
    </w:p>
    <w:p w:rsidR="00F95D4A" w:rsidRPr="00B04ABE" w:rsidRDefault="00F95D4A" w:rsidP="00B04ABE">
      <w:pPr>
        <w:pStyle w:val="af1"/>
      </w:pPr>
      <w:r w:rsidRPr="00B04ABE">
        <w:t>}</w:t>
      </w:r>
    </w:p>
    <w:p w:rsidR="00F95D4A" w:rsidRPr="00B04ABE" w:rsidRDefault="00F95D4A" w:rsidP="00B04ABE">
      <w:pPr>
        <w:pStyle w:val="af1"/>
      </w:pPr>
    </w:p>
    <w:p w:rsidR="00F95D4A" w:rsidRPr="00B04ABE" w:rsidRDefault="00F95D4A" w:rsidP="00B04ABE">
      <w:pPr>
        <w:pStyle w:val="af1"/>
      </w:pPr>
      <w:r w:rsidRPr="00B04ABE">
        <w:t>// ни одного объекта Journal нет, просто форматируем дату</w:t>
      </w:r>
    </w:p>
    <w:p w:rsidR="00F95D4A" w:rsidRPr="00B04ABE" w:rsidRDefault="00F95D4A" w:rsidP="00B04ABE">
      <w:pPr>
        <w:pStyle w:val="af1"/>
      </w:pPr>
      <w:r w:rsidRPr="00B04ABE">
        <w:t xml:space="preserve">alert( </w:t>
      </w:r>
      <w:r w:rsidRPr="00B04ABE">
        <w:rPr>
          <w:color w:val="984806" w:themeColor="accent6" w:themeShade="80"/>
        </w:rPr>
        <w:t>Journal</w:t>
      </w:r>
      <w:r w:rsidRPr="00B04ABE">
        <w:t>.</w:t>
      </w:r>
      <w:r w:rsidRPr="00B04ABE">
        <w:rPr>
          <w:color w:val="7030A0"/>
        </w:rPr>
        <w:t>formatDate</w:t>
      </w:r>
      <w:r w:rsidRPr="00B04ABE">
        <w:t>(new Date) );</w:t>
      </w:r>
    </w:p>
    <w:p w:rsidR="00B04ABE" w:rsidRDefault="00B04ABE" w:rsidP="00F95D4A">
      <w:pPr>
        <w:pStyle w:val="aa"/>
        <w:rPr>
          <w:b/>
          <w:bCs/>
        </w:rPr>
      </w:pPr>
      <w:bookmarkStart w:id="100" w:name="фабричные-методы"/>
    </w:p>
    <w:p w:rsidR="00F95D4A" w:rsidRPr="00F95D4A" w:rsidRDefault="00F95D4A" w:rsidP="00FB5BEA">
      <w:pPr>
        <w:pStyle w:val="5"/>
        <w:rPr>
          <w:rFonts w:asciiTheme="minorHAnsi" w:hAnsiTheme="minorHAnsi"/>
          <w:noProof/>
        </w:rPr>
      </w:pPr>
      <w:r w:rsidRPr="00FB5BEA">
        <w:t>Фабричные методы</w:t>
      </w:r>
      <w:bookmarkEnd w:id="100"/>
    </w:p>
    <w:p w:rsidR="00F95D4A" w:rsidRPr="00F95D4A" w:rsidRDefault="00F95D4A" w:rsidP="00F95D4A">
      <w:pPr>
        <w:pStyle w:val="aa"/>
      </w:pPr>
      <w:r w:rsidRPr="00F95D4A">
        <w:t xml:space="preserve">Рассмотрим ситуацию, когда объект нужно создавать различными способами. Например, это реализовано во встроенном объекте </w:t>
      </w:r>
      <w:hyperlink r:id="rId102" w:history="1">
        <w:r w:rsidRPr="00F95D4A">
          <w:rPr>
            <w:rStyle w:val="a9"/>
          </w:rPr>
          <w:t>Date</w:t>
        </w:r>
      </w:hyperlink>
      <w:r w:rsidRPr="00F95D4A">
        <w:t>. Он по-разному обрабатывает аргументы разных типов:</w:t>
      </w:r>
    </w:p>
    <w:p w:rsidR="00F95D4A" w:rsidRPr="00F95D4A" w:rsidRDefault="00F95D4A" w:rsidP="00F95D4A">
      <w:pPr>
        <w:pStyle w:val="aa"/>
        <w:numPr>
          <w:ilvl w:val="0"/>
          <w:numId w:val="134"/>
        </w:numPr>
      </w:pPr>
      <w:r w:rsidRPr="00F95D4A">
        <w:t>new Date() – создаёт объект с текущей датой,</w:t>
      </w:r>
    </w:p>
    <w:p w:rsidR="00F95D4A" w:rsidRPr="00F95D4A" w:rsidRDefault="00F95D4A" w:rsidP="00F95D4A">
      <w:pPr>
        <w:pStyle w:val="aa"/>
        <w:numPr>
          <w:ilvl w:val="0"/>
          <w:numId w:val="134"/>
        </w:numPr>
      </w:pPr>
      <w:r w:rsidRPr="00F95D4A">
        <w:t>new Date(milliseconds) – создаёт дату по количеству миллисекунд milliseconds,</w:t>
      </w:r>
    </w:p>
    <w:p w:rsidR="00F95D4A" w:rsidRPr="00F95D4A" w:rsidRDefault="00F95D4A" w:rsidP="00F95D4A">
      <w:pPr>
        <w:pStyle w:val="aa"/>
        <w:numPr>
          <w:ilvl w:val="0"/>
          <w:numId w:val="134"/>
        </w:numPr>
      </w:pPr>
      <w:r w:rsidRPr="00F95D4A">
        <w:t>new Date(year, month, day ...) – создаёт дату по компонентам год, месяц, день…</w:t>
      </w:r>
    </w:p>
    <w:p w:rsidR="00F95D4A" w:rsidRPr="00F95D4A" w:rsidRDefault="00F95D4A" w:rsidP="00F95D4A">
      <w:pPr>
        <w:pStyle w:val="aa"/>
        <w:numPr>
          <w:ilvl w:val="0"/>
          <w:numId w:val="134"/>
        </w:numPr>
      </w:pPr>
      <w:r w:rsidRPr="00F95D4A">
        <w:t>new Date(datestring) – читает дату из строки datestring</w:t>
      </w:r>
    </w:p>
    <w:p w:rsidR="00F95D4A" w:rsidRPr="00F95D4A" w:rsidRDefault="00F95D4A" w:rsidP="00F95D4A">
      <w:pPr>
        <w:pStyle w:val="aa"/>
      </w:pPr>
      <w:r w:rsidRPr="00F95D4A">
        <w:rPr>
          <w:b/>
          <w:bCs/>
        </w:rPr>
        <w:t>«Фабричный статический метод» – удобная альтернатива такому конструктору. Так называется статический метод, который служит для создания новых объектов (поэтому и называется «фабричным»).</w:t>
      </w:r>
    </w:p>
    <w:p w:rsidR="00F95D4A" w:rsidRDefault="00F95D4A" w:rsidP="00F95D4A">
      <w:pPr>
        <w:pStyle w:val="aa"/>
      </w:pPr>
      <w:r w:rsidRPr="00F95D4A">
        <w:t xml:space="preserve">Пример встроенного фабричного метода – </w:t>
      </w:r>
      <w:hyperlink r:id="rId103" w:history="1">
        <w:r w:rsidRPr="00F95D4A">
          <w:rPr>
            <w:rStyle w:val="a9"/>
          </w:rPr>
          <w:t>String.fromCharCode(code)</w:t>
        </w:r>
      </w:hyperlink>
      <w:r w:rsidRPr="00F95D4A">
        <w:t>. Этот метод создает строку из кода символа:</w:t>
      </w:r>
    </w:p>
    <w:p w:rsidR="00FB5BEA" w:rsidRPr="00F95D4A" w:rsidRDefault="00FB5BEA" w:rsidP="00F95D4A">
      <w:pPr>
        <w:pStyle w:val="aa"/>
      </w:pPr>
    </w:p>
    <w:p w:rsidR="00F95D4A" w:rsidRPr="00F95D4A" w:rsidRDefault="00F95D4A" w:rsidP="00FB5BEA">
      <w:pPr>
        <w:pStyle w:val="af1"/>
      </w:pPr>
      <w:r w:rsidRPr="00F95D4A">
        <w:t>var str = String.fromCharCode(65);</w:t>
      </w:r>
    </w:p>
    <w:p w:rsidR="00F95D4A" w:rsidRPr="00F95D4A" w:rsidRDefault="00F95D4A" w:rsidP="00FB5BEA">
      <w:pPr>
        <w:pStyle w:val="af1"/>
      </w:pPr>
      <w:r w:rsidRPr="00F95D4A">
        <w:t>alert( str ); // 'A'</w:t>
      </w:r>
    </w:p>
    <w:p w:rsidR="00FB5BEA" w:rsidRDefault="00FB5BEA" w:rsidP="00F95D4A">
      <w:pPr>
        <w:pStyle w:val="aa"/>
      </w:pPr>
    </w:p>
    <w:p w:rsidR="00F95D4A" w:rsidRPr="00F95D4A" w:rsidRDefault="00F95D4A" w:rsidP="00F95D4A">
      <w:pPr>
        <w:pStyle w:val="aa"/>
      </w:pPr>
      <w:r w:rsidRPr="00F95D4A">
        <w:t>Но строки – слишком простой пример, посмотрим что-нибудь посложнее.</w:t>
      </w:r>
    </w:p>
    <w:p w:rsidR="00F95D4A" w:rsidRPr="00F95D4A" w:rsidRDefault="00F95D4A" w:rsidP="00F95D4A">
      <w:pPr>
        <w:pStyle w:val="aa"/>
      </w:pPr>
      <w:r w:rsidRPr="00F95D4A">
        <w:t>Допустим, нам нужно создавать объекты User: анонимные new User() и с данными new User({name: 'Вася', age: 25}).</w:t>
      </w:r>
    </w:p>
    <w:p w:rsidR="00F95D4A" w:rsidRDefault="00F95D4A" w:rsidP="00F95D4A">
      <w:pPr>
        <w:pStyle w:val="aa"/>
      </w:pPr>
      <w:r w:rsidRPr="00F95D4A">
        <w:t>Можно, конечно, создать полиморфную функцию-конструктор User:</w:t>
      </w:r>
    </w:p>
    <w:p w:rsidR="00FB5BEA" w:rsidRPr="00F95D4A" w:rsidRDefault="00FB5BEA" w:rsidP="00F95D4A">
      <w:pPr>
        <w:pStyle w:val="aa"/>
      </w:pPr>
    </w:p>
    <w:p w:rsidR="00F95D4A" w:rsidRPr="00F95D4A" w:rsidRDefault="00F95D4A" w:rsidP="00FB5BEA">
      <w:pPr>
        <w:pStyle w:val="af1"/>
      </w:pPr>
      <w:r w:rsidRPr="00F95D4A">
        <w:t xml:space="preserve">function </w:t>
      </w:r>
      <w:r w:rsidRPr="003F7D7D">
        <w:rPr>
          <w:color w:val="984806" w:themeColor="accent6" w:themeShade="80"/>
        </w:rPr>
        <w:t>User</w:t>
      </w:r>
      <w:r w:rsidRPr="00F95D4A">
        <w:t>(</w:t>
      </w:r>
      <w:r w:rsidRPr="003F7D7D">
        <w:rPr>
          <w:color w:val="7030A0"/>
        </w:rPr>
        <w:t>userData</w:t>
      </w:r>
      <w:r w:rsidRPr="00F95D4A">
        <w:t>) {</w:t>
      </w:r>
    </w:p>
    <w:p w:rsidR="00F95D4A" w:rsidRPr="00F95D4A" w:rsidRDefault="00F95D4A" w:rsidP="00FB5BEA">
      <w:pPr>
        <w:pStyle w:val="af1"/>
      </w:pPr>
      <w:r w:rsidRPr="00F95D4A">
        <w:t xml:space="preserve">  if (</w:t>
      </w:r>
      <w:r w:rsidRPr="003F7D7D">
        <w:rPr>
          <w:color w:val="7030A0"/>
        </w:rPr>
        <w:t>userData</w:t>
      </w:r>
      <w:r w:rsidRPr="00F95D4A">
        <w:t>) { // если указаны данные -- одна ветка if</w:t>
      </w:r>
    </w:p>
    <w:p w:rsidR="00F95D4A" w:rsidRPr="00F95D4A" w:rsidRDefault="00F95D4A" w:rsidP="00FB5BEA">
      <w:pPr>
        <w:pStyle w:val="af1"/>
      </w:pPr>
      <w:r w:rsidRPr="00F95D4A">
        <w:t xml:space="preserve">    </w:t>
      </w:r>
      <w:r w:rsidRPr="003F7D7D">
        <w:rPr>
          <w:color w:val="00B050"/>
        </w:rPr>
        <w:t>this</w:t>
      </w:r>
      <w:r w:rsidRPr="00F95D4A">
        <w:t>.</w:t>
      </w:r>
      <w:r w:rsidRPr="003F7D7D">
        <w:rPr>
          <w:color w:val="0070C0"/>
        </w:rPr>
        <w:t xml:space="preserve">name </w:t>
      </w:r>
      <w:r w:rsidRPr="00F95D4A">
        <w:t xml:space="preserve">= </w:t>
      </w:r>
      <w:r w:rsidRPr="003F7D7D">
        <w:rPr>
          <w:color w:val="7030A0"/>
        </w:rPr>
        <w:t>userData</w:t>
      </w:r>
      <w:r w:rsidRPr="00F95D4A">
        <w:t>.</w:t>
      </w:r>
      <w:r w:rsidRPr="003F7D7D">
        <w:rPr>
          <w:color w:val="0070C0"/>
        </w:rPr>
        <w:t>name</w:t>
      </w:r>
      <w:r w:rsidRPr="00F95D4A">
        <w:t>;</w:t>
      </w:r>
    </w:p>
    <w:p w:rsidR="00F95D4A" w:rsidRPr="00F95D4A" w:rsidRDefault="00F95D4A" w:rsidP="00FB5BEA">
      <w:pPr>
        <w:pStyle w:val="af1"/>
      </w:pPr>
      <w:r w:rsidRPr="00F95D4A">
        <w:lastRenderedPageBreak/>
        <w:t xml:space="preserve">    </w:t>
      </w:r>
      <w:r w:rsidRPr="003F7D7D">
        <w:rPr>
          <w:color w:val="00B050"/>
        </w:rPr>
        <w:t>this</w:t>
      </w:r>
      <w:r w:rsidRPr="00F95D4A">
        <w:t>.</w:t>
      </w:r>
      <w:r w:rsidRPr="003F7D7D">
        <w:rPr>
          <w:color w:val="FF6600"/>
        </w:rPr>
        <w:t xml:space="preserve">age </w:t>
      </w:r>
      <w:r w:rsidRPr="00F95D4A">
        <w:t xml:space="preserve">= </w:t>
      </w:r>
      <w:r w:rsidRPr="003F7D7D">
        <w:rPr>
          <w:color w:val="7030A0"/>
        </w:rPr>
        <w:t>userData</w:t>
      </w:r>
      <w:r w:rsidRPr="00F95D4A">
        <w:t>.</w:t>
      </w:r>
      <w:r w:rsidRPr="003F7D7D">
        <w:rPr>
          <w:color w:val="FF6600"/>
        </w:rPr>
        <w:t>age</w:t>
      </w:r>
      <w:r w:rsidRPr="00F95D4A">
        <w:t>;</w:t>
      </w:r>
    </w:p>
    <w:p w:rsidR="00F95D4A" w:rsidRPr="00F95D4A" w:rsidRDefault="00F95D4A" w:rsidP="00FB5BEA">
      <w:pPr>
        <w:pStyle w:val="af1"/>
      </w:pPr>
      <w:r w:rsidRPr="00F95D4A">
        <w:t xml:space="preserve">  } else { // если не указаны -- другая</w:t>
      </w:r>
    </w:p>
    <w:p w:rsidR="00F95D4A" w:rsidRPr="00F95D4A" w:rsidRDefault="00F95D4A" w:rsidP="00FB5BEA">
      <w:pPr>
        <w:pStyle w:val="af1"/>
      </w:pPr>
      <w:r w:rsidRPr="00F95D4A">
        <w:t xml:space="preserve">    </w:t>
      </w:r>
      <w:r w:rsidRPr="003F7D7D">
        <w:rPr>
          <w:color w:val="00B050"/>
        </w:rPr>
        <w:t>this</w:t>
      </w:r>
      <w:r w:rsidRPr="00F95D4A">
        <w:t>.</w:t>
      </w:r>
      <w:r w:rsidRPr="003F7D7D">
        <w:rPr>
          <w:color w:val="0070C0"/>
        </w:rPr>
        <w:t xml:space="preserve">name </w:t>
      </w:r>
      <w:r w:rsidRPr="00F95D4A">
        <w:t>= 'Аноним';</w:t>
      </w:r>
    </w:p>
    <w:p w:rsidR="00F95D4A" w:rsidRPr="00F95D4A" w:rsidRDefault="00F95D4A" w:rsidP="00FB5BEA">
      <w:pPr>
        <w:pStyle w:val="af1"/>
      </w:pPr>
      <w:r w:rsidRPr="00F95D4A">
        <w:t xml:space="preserve">  }</w:t>
      </w:r>
    </w:p>
    <w:p w:rsidR="00F95D4A" w:rsidRPr="00F95D4A" w:rsidRDefault="00F95D4A" w:rsidP="00FB5BEA">
      <w:pPr>
        <w:pStyle w:val="af1"/>
      </w:pPr>
    </w:p>
    <w:p w:rsidR="00F95D4A" w:rsidRPr="00F95D4A" w:rsidRDefault="00F95D4A" w:rsidP="00FB5BEA">
      <w:pPr>
        <w:pStyle w:val="af1"/>
      </w:pPr>
      <w:r w:rsidRPr="00F95D4A">
        <w:t xml:space="preserve">  </w:t>
      </w:r>
      <w:r w:rsidRPr="003F7D7D">
        <w:rPr>
          <w:color w:val="00B050"/>
        </w:rPr>
        <w:t>this</w:t>
      </w:r>
      <w:r w:rsidRPr="00F95D4A">
        <w:t>.</w:t>
      </w:r>
      <w:r w:rsidRPr="00C026D8">
        <w:rPr>
          <w:color w:val="948A54" w:themeColor="background2" w:themeShade="80"/>
        </w:rPr>
        <w:t xml:space="preserve">sayHi </w:t>
      </w:r>
      <w:r w:rsidRPr="00F95D4A">
        <w:t>= function() {</w:t>
      </w:r>
    </w:p>
    <w:p w:rsidR="00F95D4A" w:rsidRPr="00F95D4A" w:rsidRDefault="00F95D4A" w:rsidP="00FB5BEA">
      <w:pPr>
        <w:pStyle w:val="af1"/>
      </w:pPr>
      <w:r w:rsidRPr="00F95D4A">
        <w:t xml:space="preserve">    alert(</w:t>
      </w:r>
      <w:r w:rsidRPr="003F7D7D">
        <w:rPr>
          <w:color w:val="00B050"/>
        </w:rPr>
        <w:t>this</w:t>
      </w:r>
      <w:r w:rsidRPr="00F95D4A">
        <w:t>.</w:t>
      </w:r>
      <w:r w:rsidRPr="003F7D7D">
        <w:rPr>
          <w:color w:val="0070C0"/>
        </w:rPr>
        <w:t>name</w:t>
      </w:r>
      <w:r w:rsidRPr="00F95D4A">
        <w:t>)</w:t>
      </w:r>
    </w:p>
    <w:p w:rsidR="00F95D4A" w:rsidRPr="00F95D4A" w:rsidRDefault="00F95D4A" w:rsidP="00FB5BEA">
      <w:pPr>
        <w:pStyle w:val="af1"/>
      </w:pPr>
      <w:r w:rsidRPr="00F95D4A">
        <w:t xml:space="preserve">  };</w:t>
      </w:r>
    </w:p>
    <w:p w:rsidR="00F95D4A" w:rsidRPr="00F95D4A" w:rsidRDefault="00F95D4A" w:rsidP="00FB5BEA">
      <w:pPr>
        <w:pStyle w:val="af1"/>
      </w:pPr>
      <w:r w:rsidRPr="00F95D4A">
        <w:t xml:space="preserve">  // ...</w:t>
      </w:r>
    </w:p>
    <w:p w:rsidR="00F95D4A" w:rsidRPr="00F95D4A" w:rsidRDefault="00F95D4A" w:rsidP="00FB5BEA">
      <w:pPr>
        <w:pStyle w:val="af1"/>
      </w:pPr>
      <w:r w:rsidRPr="00F95D4A">
        <w:t>}</w:t>
      </w:r>
    </w:p>
    <w:p w:rsidR="00F95D4A" w:rsidRPr="00F95D4A" w:rsidRDefault="00F95D4A" w:rsidP="00FB5BEA">
      <w:pPr>
        <w:pStyle w:val="af1"/>
      </w:pPr>
    </w:p>
    <w:p w:rsidR="00F95D4A" w:rsidRPr="00F95D4A" w:rsidRDefault="00F95D4A" w:rsidP="00FB5BEA">
      <w:pPr>
        <w:pStyle w:val="af1"/>
      </w:pPr>
      <w:r w:rsidRPr="00F95D4A">
        <w:t>// Использование</w:t>
      </w:r>
    </w:p>
    <w:p w:rsidR="00F95D4A" w:rsidRPr="00F95D4A" w:rsidRDefault="00F95D4A" w:rsidP="00FB5BEA">
      <w:pPr>
        <w:pStyle w:val="af1"/>
      </w:pPr>
    </w:p>
    <w:p w:rsidR="00F95D4A" w:rsidRPr="00F95D4A" w:rsidRDefault="00F95D4A" w:rsidP="00FB5BEA">
      <w:pPr>
        <w:pStyle w:val="af1"/>
      </w:pPr>
      <w:r w:rsidRPr="00F95D4A">
        <w:t xml:space="preserve">var guest = </w:t>
      </w:r>
      <w:r w:rsidRPr="003F7D7D">
        <w:rPr>
          <w:rStyle w:val="af0"/>
        </w:rPr>
        <w:t>new</w:t>
      </w:r>
      <w:r w:rsidRPr="00F95D4A">
        <w:t xml:space="preserve"> </w:t>
      </w:r>
      <w:r w:rsidRPr="003F7D7D">
        <w:rPr>
          <w:color w:val="984806" w:themeColor="accent6" w:themeShade="80"/>
        </w:rPr>
        <w:t>User</w:t>
      </w:r>
      <w:r w:rsidRPr="00F95D4A">
        <w:t>();</w:t>
      </w:r>
    </w:p>
    <w:p w:rsidR="00F95D4A" w:rsidRPr="00F95D4A" w:rsidRDefault="00F95D4A" w:rsidP="00FB5BEA">
      <w:pPr>
        <w:pStyle w:val="af1"/>
      </w:pPr>
      <w:r w:rsidRPr="00F95D4A">
        <w:t>guest.</w:t>
      </w:r>
      <w:r w:rsidRPr="00C026D8">
        <w:rPr>
          <w:color w:val="948A54" w:themeColor="background2" w:themeShade="80"/>
        </w:rPr>
        <w:t>sayHi</w:t>
      </w:r>
      <w:r w:rsidRPr="00F95D4A">
        <w:t>(); // Аноним</w:t>
      </w:r>
    </w:p>
    <w:p w:rsidR="00F95D4A" w:rsidRPr="00F95D4A" w:rsidRDefault="00F95D4A" w:rsidP="00FB5BEA">
      <w:pPr>
        <w:pStyle w:val="af1"/>
      </w:pPr>
    </w:p>
    <w:p w:rsidR="00F95D4A" w:rsidRPr="00F95D4A" w:rsidRDefault="00F95D4A" w:rsidP="00FB5BEA">
      <w:pPr>
        <w:pStyle w:val="af1"/>
      </w:pPr>
      <w:r w:rsidRPr="00F95D4A">
        <w:t xml:space="preserve">var knownUser = </w:t>
      </w:r>
      <w:r w:rsidRPr="003F7D7D">
        <w:rPr>
          <w:rStyle w:val="af0"/>
        </w:rPr>
        <w:t>new</w:t>
      </w:r>
      <w:r w:rsidRPr="00F95D4A">
        <w:t xml:space="preserve"> </w:t>
      </w:r>
      <w:r w:rsidRPr="003F7D7D">
        <w:rPr>
          <w:color w:val="984806" w:themeColor="accent6" w:themeShade="80"/>
        </w:rPr>
        <w:t>User</w:t>
      </w:r>
      <w:r w:rsidRPr="00F95D4A">
        <w:t>({</w:t>
      </w:r>
    </w:p>
    <w:p w:rsidR="00F95D4A" w:rsidRPr="00F95D4A" w:rsidRDefault="00F95D4A" w:rsidP="00FB5BEA">
      <w:pPr>
        <w:pStyle w:val="af1"/>
      </w:pPr>
      <w:r w:rsidRPr="00F95D4A">
        <w:t xml:space="preserve">  </w:t>
      </w:r>
      <w:r w:rsidRPr="00426EB5">
        <w:rPr>
          <w:color w:val="0070C0"/>
        </w:rPr>
        <w:t>name</w:t>
      </w:r>
      <w:r w:rsidRPr="00F95D4A">
        <w:t>: 'Вася',</w:t>
      </w:r>
    </w:p>
    <w:p w:rsidR="00F95D4A" w:rsidRPr="00F95D4A" w:rsidRDefault="00F95D4A" w:rsidP="00FB5BEA">
      <w:pPr>
        <w:pStyle w:val="af1"/>
      </w:pPr>
      <w:r w:rsidRPr="00F95D4A">
        <w:t xml:space="preserve">  </w:t>
      </w:r>
      <w:r w:rsidRPr="00426EB5">
        <w:rPr>
          <w:color w:val="FF6600"/>
        </w:rPr>
        <w:t>age</w:t>
      </w:r>
      <w:r w:rsidRPr="00F95D4A">
        <w:t>: 25</w:t>
      </w:r>
    </w:p>
    <w:p w:rsidR="00F95D4A" w:rsidRDefault="00F95D4A" w:rsidP="00FB5BEA">
      <w:pPr>
        <w:pStyle w:val="af1"/>
      </w:pPr>
      <w:r w:rsidRPr="00F95D4A">
        <w:t>});</w:t>
      </w:r>
    </w:p>
    <w:p w:rsidR="00426EB5" w:rsidRPr="00426EB5" w:rsidRDefault="00426EB5" w:rsidP="00426EB5">
      <w:pPr>
        <w:pStyle w:val="af1"/>
      </w:pPr>
    </w:p>
    <w:p w:rsidR="00F95D4A" w:rsidRPr="00F95D4A" w:rsidRDefault="00F95D4A" w:rsidP="00FB5BEA">
      <w:pPr>
        <w:pStyle w:val="af1"/>
      </w:pPr>
      <w:r w:rsidRPr="00F95D4A">
        <w:t>knownUser.sayHi(); // Вася</w:t>
      </w:r>
    </w:p>
    <w:p w:rsidR="00426EB5" w:rsidRDefault="00426EB5" w:rsidP="00F95D4A">
      <w:pPr>
        <w:pStyle w:val="aa"/>
      </w:pPr>
    </w:p>
    <w:p w:rsidR="00F95D4A" w:rsidRPr="00F95D4A" w:rsidRDefault="00F95D4A" w:rsidP="00F95D4A">
      <w:pPr>
        <w:pStyle w:val="aa"/>
      </w:pPr>
      <w:r w:rsidRPr="00F95D4A">
        <w:t>Подход с использованием фабричных методов был бы другим. Вместо разбора параметров в конструкторе – делаем два метода: User.createAnonymous и User.createFromData.</w:t>
      </w:r>
    </w:p>
    <w:p w:rsidR="00F95D4A" w:rsidRDefault="00F95D4A" w:rsidP="00F95D4A">
      <w:pPr>
        <w:pStyle w:val="aa"/>
      </w:pPr>
      <w:r w:rsidRPr="00F95D4A">
        <w:t>Код:</w:t>
      </w:r>
    </w:p>
    <w:p w:rsidR="00426EB5" w:rsidRPr="00F95D4A" w:rsidRDefault="00426EB5" w:rsidP="00F95D4A">
      <w:pPr>
        <w:pStyle w:val="aa"/>
      </w:pPr>
    </w:p>
    <w:p w:rsidR="00F95D4A" w:rsidRPr="00F95D4A" w:rsidRDefault="00F95D4A" w:rsidP="00426EB5">
      <w:pPr>
        <w:pStyle w:val="af1"/>
      </w:pPr>
      <w:r w:rsidRPr="00F95D4A">
        <w:t xml:space="preserve">function </w:t>
      </w:r>
      <w:r w:rsidRPr="00426EB5">
        <w:rPr>
          <w:color w:val="984806" w:themeColor="accent6" w:themeShade="80"/>
        </w:rPr>
        <w:t>User</w:t>
      </w:r>
      <w:r w:rsidRPr="00F95D4A">
        <w:t>() {</w:t>
      </w:r>
    </w:p>
    <w:p w:rsidR="00F95D4A" w:rsidRPr="00F95D4A" w:rsidRDefault="00F95D4A" w:rsidP="00426EB5">
      <w:pPr>
        <w:pStyle w:val="af1"/>
      </w:pPr>
      <w:r w:rsidRPr="00F95D4A">
        <w:t xml:space="preserve">  </w:t>
      </w:r>
      <w:r w:rsidRPr="00426EB5">
        <w:rPr>
          <w:color w:val="00B050"/>
        </w:rPr>
        <w:t>this</w:t>
      </w:r>
      <w:r w:rsidRPr="00F95D4A">
        <w:t>.</w:t>
      </w:r>
      <w:r w:rsidRPr="00C026D8">
        <w:rPr>
          <w:color w:val="948A54" w:themeColor="background2" w:themeShade="80"/>
        </w:rPr>
        <w:t xml:space="preserve">sayHi </w:t>
      </w:r>
      <w:r w:rsidRPr="00F95D4A">
        <w:t>= function() {</w:t>
      </w:r>
    </w:p>
    <w:p w:rsidR="00F95D4A" w:rsidRPr="00F95D4A" w:rsidRDefault="00F95D4A" w:rsidP="00426EB5">
      <w:pPr>
        <w:pStyle w:val="af1"/>
      </w:pPr>
      <w:r w:rsidRPr="00F95D4A">
        <w:t xml:space="preserve">    alert(</w:t>
      </w:r>
      <w:r w:rsidRPr="00426EB5">
        <w:rPr>
          <w:color w:val="00B050"/>
        </w:rPr>
        <w:t>this</w:t>
      </w:r>
      <w:r w:rsidRPr="00F95D4A">
        <w:t>.</w:t>
      </w:r>
      <w:r w:rsidRPr="00426EB5">
        <w:rPr>
          <w:color w:val="0070C0"/>
        </w:rPr>
        <w:t>name</w:t>
      </w:r>
      <w:r w:rsidRPr="00F95D4A">
        <w:t>)</w:t>
      </w:r>
    </w:p>
    <w:p w:rsidR="00F95D4A" w:rsidRPr="00F95D4A" w:rsidRDefault="00F95D4A" w:rsidP="00426EB5">
      <w:pPr>
        <w:pStyle w:val="af1"/>
      </w:pPr>
      <w:r w:rsidRPr="00F95D4A">
        <w:t xml:space="preserve">  };</w:t>
      </w:r>
    </w:p>
    <w:p w:rsidR="00F95D4A" w:rsidRPr="00F95D4A" w:rsidRDefault="00F95D4A" w:rsidP="00426EB5">
      <w:pPr>
        <w:pStyle w:val="af1"/>
      </w:pPr>
      <w:r w:rsidRPr="00F95D4A">
        <w:t>}</w:t>
      </w:r>
    </w:p>
    <w:p w:rsidR="00F95D4A" w:rsidRPr="00F95D4A" w:rsidRDefault="00F95D4A" w:rsidP="00426EB5">
      <w:pPr>
        <w:pStyle w:val="af1"/>
      </w:pPr>
    </w:p>
    <w:p w:rsidR="00F95D4A" w:rsidRPr="00F95D4A" w:rsidRDefault="00F95D4A" w:rsidP="00426EB5">
      <w:pPr>
        <w:pStyle w:val="af1"/>
      </w:pPr>
      <w:r w:rsidRPr="00426EB5">
        <w:rPr>
          <w:color w:val="984806" w:themeColor="accent6" w:themeShade="80"/>
        </w:rPr>
        <w:t>User</w:t>
      </w:r>
      <w:r w:rsidRPr="00F95D4A">
        <w:t>.</w:t>
      </w:r>
      <w:r w:rsidRPr="00222385">
        <w:rPr>
          <w:color w:val="FF3399"/>
        </w:rPr>
        <w:t xml:space="preserve">createAnonymous </w:t>
      </w:r>
      <w:r w:rsidRPr="00F95D4A">
        <w:t>= function() {</w:t>
      </w:r>
    </w:p>
    <w:p w:rsidR="00F95D4A" w:rsidRPr="00F95D4A" w:rsidRDefault="00F95D4A" w:rsidP="00426EB5">
      <w:pPr>
        <w:pStyle w:val="af1"/>
      </w:pPr>
      <w:r w:rsidRPr="00F95D4A">
        <w:t xml:space="preserve">  var </w:t>
      </w:r>
      <w:r w:rsidRPr="00222385">
        <w:rPr>
          <w:color w:val="984806" w:themeColor="accent6" w:themeShade="80"/>
        </w:rPr>
        <w:t xml:space="preserve">user </w:t>
      </w:r>
      <w:r w:rsidRPr="00F95D4A">
        <w:t xml:space="preserve">= </w:t>
      </w:r>
      <w:r w:rsidRPr="00426EB5">
        <w:rPr>
          <w:rStyle w:val="af0"/>
        </w:rPr>
        <w:t>new</w:t>
      </w:r>
      <w:r w:rsidRPr="00F95D4A">
        <w:t xml:space="preserve"> </w:t>
      </w:r>
      <w:r w:rsidRPr="00222385">
        <w:rPr>
          <w:color w:val="984806" w:themeColor="accent6" w:themeShade="80"/>
        </w:rPr>
        <w:t>User</w:t>
      </w:r>
      <w:r w:rsidRPr="00F95D4A">
        <w:t>;</w:t>
      </w:r>
    </w:p>
    <w:p w:rsidR="00F95D4A" w:rsidRPr="00F95D4A" w:rsidRDefault="00F95D4A" w:rsidP="00426EB5">
      <w:pPr>
        <w:pStyle w:val="af1"/>
      </w:pPr>
      <w:r w:rsidRPr="00F95D4A">
        <w:t xml:space="preserve">  </w:t>
      </w:r>
      <w:r w:rsidRPr="001D078C">
        <w:rPr>
          <w:color w:val="984806" w:themeColor="accent6" w:themeShade="80"/>
        </w:rPr>
        <w:t>user</w:t>
      </w:r>
      <w:r w:rsidRPr="00F95D4A">
        <w:t>.</w:t>
      </w:r>
      <w:r w:rsidRPr="00426EB5">
        <w:rPr>
          <w:color w:val="0070C0"/>
        </w:rPr>
        <w:t xml:space="preserve">name </w:t>
      </w:r>
      <w:r w:rsidRPr="00F95D4A">
        <w:t>= 'Аноним';</w:t>
      </w:r>
    </w:p>
    <w:p w:rsidR="00F95D4A" w:rsidRPr="00F95D4A" w:rsidRDefault="00F95D4A" w:rsidP="00426EB5">
      <w:pPr>
        <w:pStyle w:val="af1"/>
      </w:pPr>
      <w:r w:rsidRPr="00F95D4A">
        <w:t xml:space="preserve">  return </w:t>
      </w:r>
      <w:r w:rsidRPr="00222385">
        <w:rPr>
          <w:color w:val="984806" w:themeColor="accent6" w:themeShade="80"/>
        </w:rPr>
        <w:t>user</w:t>
      </w:r>
      <w:r w:rsidRPr="00F95D4A">
        <w:t>;</w:t>
      </w:r>
    </w:p>
    <w:p w:rsidR="00F95D4A" w:rsidRPr="00F95D4A" w:rsidRDefault="00F95D4A" w:rsidP="00426EB5">
      <w:pPr>
        <w:pStyle w:val="af1"/>
      </w:pPr>
      <w:r w:rsidRPr="00F95D4A">
        <w:t>}</w:t>
      </w:r>
    </w:p>
    <w:p w:rsidR="00F95D4A" w:rsidRPr="00F95D4A" w:rsidRDefault="00F95D4A" w:rsidP="00426EB5">
      <w:pPr>
        <w:pStyle w:val="af1"/>
      </w:pPr>
    </w:p>
    <w:p w:rsidR="00F95D4A" w:rsidRPr="00F95D4A" w:rsidRDefault="00F95D4A" w:rsidP="00426EB5">
      <w:pPr>
        <w:pStyle w:val="af1"/>
      </w:pPr>
      <w:r w:rsidRPr="00426EB5">
        <w:rPr>
          <w:color w:val="984806" w:themeColor="accent6" w:themeShade="80"/>
        </w:rPr>
        <w:t>User</w:t>
      </w:r>
      <w:r w:rsidRPr="00F95D4A">
        <w:t>.</w:t>
      </w:r>
      <w:r w:rsidRPr="00222385">
        <w:rPr>
          <w:color w:val="808080" w:themeColor="background1" w:themeShade="80"/>
        </w:rPr>
        <w:t xml:space="preserve">createFromData </w:t>
      </w:r>
      <w:r w:rsidRPr="00F95D4A">
        <w:t>= function(</w:t>
      </w:r>
      <w:r w:rsidRPr="00426EB5">
        <w:rPr>
          <w:color w:val="7030A0"/>
        </w:rPr>
        <w:t>userData</w:t>
      </w:r>
      <w:r w:rsidRPr="00F95D4A">
        <w:t>) {</w:t>
      </w:r>
    </w:p>
    <w:p w:rsidR="00F95D4A" w:rsidRPr="00F95D4A" w:rsidRDefault="00F95D4A" w:rsidP="00426EB5">
      <w:pPr>
        <w:pStyle w:val="af1"/>
      </w:pPr>
      <w:r w:rsidRPr="00F95D4A">
        <w:t xml:space="preserve">  var </w:t>
      </w:r>
      <w:r w:rsidRPr="00222385">
        <w:rPr>
          <w:color w:val="984806" w:themeColor="accent6" w:themeShade="80"/>
        </w:rPr>
        <w:t xml:space="preserve">user </w:t>
      </w:r>
      <w:r w:rsidRPr="00F95D4A">
        <w:t xml:space="preserve">= </w:t>
      </w:r>
      <w:r w:rsidRPr="00426EB5">
        <w:rPr>
          <w:rStyle w:val="af0"/>
        </w:rPr>
        <w:t>new</w:t>
      </w:r>
      <w:r w:rsidRPr="00F95D4A">
        <w:t xml:space="preserve"> </w:t>
      </w:r>
      <w:r w:rsidRPr="00222385">
        <w:rPr>
          <w:color w:val="984806" w:themeColor="accent6" w:themeShade="80"/>
        </w:rPr>
        <w:t>User</w:t>
      </w:r>
      <w:r w:rsidRPr="00F95D4A">
        <w:t>;</w:t>
      </w:r>
    </w:p>
    <w:p w:rsidR="00F95D4A" w:rsidRPr="00F95D4A" w:rsidRDefault="00F95D4A" w:rsidP="00426EB5">
      <w:pPr>
        <w:pStyle w:val="af1"/>
      </w:pPr>
      <w:r w:rsidRPr="00F95D4A">
        <w:t xml:space="preserve">  </w:t>
      </w:r>
      <w:r w:rsidRPr="001D078C">
        <w:rPr>
          <w:color w:val="984806" w:themeColor="accent6" w:themeShade="80"/>
        </w:rPr>
        <w:t>user</w:t>
      </w:r>
      <w:r w:rsidRPr="00F95D4A">
        <w:t>.</w:t>
      </w:r>
      <w:r w:rsidRPr="00426EB5">
        <w:rPr>
          <w:color w:val="0070C0"/>
        </w:rPr>
        <w:t xml:space="preserve">name </w:t>
      </w:r>
      <w:r w:rsidRPr="00F95D4A">
        <w:t xml:space="preserve">= </w:t>
      </w:r>
      <w:r w:rsidRPr="00426EB5">
        <w:rPr>
          <w:color w:val="7030A0"/>
        </w:rPr>
        <w:t>userData</w:t>
      </w:r>
      <w:r w:rsidRPr="00F95D4A">
        <w:t>.</w:t>
      </w:r>
      <w:r w:rsidRPr="00426EB5">
        <w:rPr>
          <w:color w:val="0070C0"/>
        </w:rPr>
        <w:t>name</w:t>
      </w:r>
      <w:r w:rsidRPr="00F95D4A">
        <w:t>;</w:t>
      </w:r>
    </w:p>
    <w:p w:rsidR="00F95D4A" w:rsidRPr="00F95D4A" w:rsidRDefault="00F95D4A" w:rsidP="00426EB5">
      <w:pPr>
        <w:pStyle w:val="af1"/>
      </w:pPr>
      <w:r w:rsidRPr="00F95D4A">
        <w:t xml:space="preserve">  </w:t>
      </w:r>
      <w:r w:rsidRPr="001D078C">
        <w:rPr>
          <w:color w:val="984806" w:themeColor="accent6" w:themeShade="80"/>
        </w:rPr>
        <w:t>user</w:t>
      </w:r>
      <w:r w:rsidRPr="00F95D4A">
        <w:t>.</w:t>
      </w:r>
      <w:r w:rsidRPr="00426EB5">
        <w:rPr>
          <w:color w:val="FF6600"/>
        </w:rPr>
        <w:t xml:space="preserve">age </w:t>
      </w:r>
      <w:r w:rsidRPr="00F95D4A">
        <w:t xml:space="preserve">= </w:t>
      </w:r>
      <w:r w:rsidRPr="00426EB5">
        <w:rPr>
          <w:color w:val="7030A0"/>
        </w:rPr>
        <w:t>userData</w:t>
      </w:r>
      <w:r w:rsidRPr="00F95D4A">
        <w:t>.</w:t>
      </w:r>
      <w:r w:rsidRPr="00426EB5">
        <w:rPr>
          <w:color w:val="FF6600"/>
        </w:rPr>
        <w:t>age</w:t>
      </w:r>
      <w:r w:rsidRPr="00F95D4A">
        <w:t>;</w:t>
      </w:r>
    </w:p>
    <w:p w:rsidR="00F95D4A" w:rsidRPr="00F95D4A" w:rsidRDefault="00F95D4A" w:rsidP="00426EB5">
      <w:pPr>
        <w:pStyle w:val="af1"/>
      </w:pPr>
      <w:r w:rsidRPr="00F95D4A">
        <w:t xml:space="preserve">  return </w:t>
      </w:r>
      <w:r w:rsidRPr="00222385">
        <w:rPr>
          <w:color w:val="984806" w:themeColor="accent6" w:themeShade="80"/>
        </w:rPr>
        <w:t>user</w:t>
      </w:r>
      <w:r w:rsidRPr="00F95D4A">
        <w:t>;</w:t>
      </w:r>
    </w:p>
    <w:p w:rsidR="00F95D4A" w:rsidRPr="00F95D4A" w:rsidRDefault="00F95D4A" w:rsidP="00426EB5">
      <w:pPr>
        <w:pStyle w:val="af1"/>
      </w:pPr>
      <w:r w:rsidRPr="00F95D4A">
        <w:t>}</w:t>
      </w:r>
    </w:p>
    <w:p w:rsidR="00F95D4A" w:rsidRPr="00F95D4A" w:rsidRDefault="00F95D4A" w:rsidP="00426EB5">
      <w:pPr>
        <w:pStyle w:val="af1"/>
      </w:pPr>
    </w:p>
    <w:p w:rsidR="00F95D4A" w:rsidRPr="00F95D4A" w:rsidRDefault="00F95D4A" w:rsidP="00426EB5">
      <w:pPr>
        <w:pStyle w:val="af1"/>
      </w:pPr>
      <w:r w:rsidRPr="00F95D4A">
        <w:t>// Использование</w:t>
      </w:r>
    </w:p>
    <w:p w:rsidR="00F95D4A" w:rsidRPr="00F95D4A" w:rsidRDefault="00F95D4A" w:rsidP="00426EB5">
      <w:pPr>
        <w:pStyle w:val="af1"/>
      </w:pPr>
    </w:p>
    <w:p w:rsidR="00F95D4A" w:rsidRPr="00F95D4A" w:rsidRDefault="00F95D4A" w:rsidP="00426EB5">
      <w:pPr>
        <w:pStyle w:val="af1"/>
      </w:pPr>
      <w:r w:rsidRPr="00F95D4A">
        <w:t xml:space="preserve">var guest = </w:t>
      </w:r>
      <w:r w:rsidRPr="00426EB5">
        <w:rPr>
          <w:color w:val="984806" w:themeColor="accent6" w:themeShade="80"/>
        </w:rPr>
        <w:t>User</w:t>
      </w:r>
      <w:r w:rsidRPr="00F95D4A">
        <w:t>.</w:t>
      </w:r>
      <w:r w:rsidRPr="00222385">
        <w:rPr>
          <w:color w:val="FF3399"/>
        </w:rPr>
        <w:t>createAnonymous</w:t>
      </w:r>
      <w:r w:rsidRPr="00F95D4A">
        <w:t>();</w:t>
      </w:r>
    </w:p>
    <w:p w:rsidR="00F95D4A" w:rsidRPr="00F95D4A" w:rsidRDefault="00F95D4A" w:rsidP="00426EB5">
      <w:pPr>
        <w:pStyle w:val="af1"/>
      </w:pPr>
      <w:r w:rsidRPr="00F95D4A">
        <w:t>guest.</w:t>
      </w:r>
      <w:r w:rsidRPr="00C026D8">
        <w:rPr>
          <w:color w:val="948A54" w:themeColor="background2" w:themeShade="80"/>
        </w:rPr>
        <w:t>sayHi</w:t>
      </w:r>
      <w:r w:rsidRPr="00F95D4A">
        <w:t>(); // Аноним</w:t>
      </w:r>
    </w:p>
    <w:p w:rsidR="00F95D4A" w:rsidRPr="00F95D4A" w:rsidRDefault="00F95D4A" w:rsidP="00426EB5">
      <w:pPr>
        <w:pStyle w:val="af1"/>
      </w:pPr>
    </w:p>
    <w:p w:rsidR="00F95D4A" w:rsidRPr="00F95D4A" w:rsidRDefault="00F95D4A" w:rsidP="00426EB5">
      <w:pPr>
        <w:pStyle w:val="af1"/>
      </w:pPr>
      <w:r w:rsidRPr="00F95D4A">
        <w:t xml:space="preserve">var knownUser = </w:t>
      </w:r>
      <w:r w:rsidRPr="00222385">
        <w:rPr>
          <w:color w:val="984806" w:themeColor="accent6" w:themeShade="80"/>
        </w:rPr>
        <w:t>User</w:t>
      </w:r>
      <w:r w:rsidRPr="00F95D4A">
        <w:t>.</w:t>
      </w:r>
      <w:r w:rsidRPr="00222385">
        <w:rPr>
          <w:color w:val="808080" w:themeColor="background1" w:themeShade="80"/>
        </w:rPr>
        <w:t>createFromData</w:t>
      </w:r>
      <w:r w:rsidRPr="00F95D4A">
        <w:t>({</w:t>
      </w:r>
    </w:p>
    <w:p w:rsidR="00F95D4A" w:rsidRPr="00F95D4A" w:rsidRDefault="00F95D4A" w:rsidP="00426EB5">
      <w:pPr>
        <w:pStyle w:val="af1"/>
      </w:pPr>
      <w:r w:rsidRPr="00F95D4A">
        <w:t xml:space="preserve">  </w:t>
      </w:r>
      <w:r w:rsidRPr="00426EB5">
        <w:rPr>
          <w:color w:val="0070C0"/>
        </w:rPr>
        <w:t>name</w:t>
      </w:r>
      <w:r w:rsidRPr="00F95D4A">
        <w:t>: 'Вася',</w:t>
      </w:r>
    </w:p>
    <w:p w:rsidR="00F95D4A" w:rsidRPr="00F95D4A" w:rsidRDefault="00F95D4A" w:rsidP="00426EB5">
      <w:pPr>
        <w:pStyle w:val="af1"/>
      </w:pPr>
      <w:r w:rsidRPr="00F95D4A">
        <w:t xml:space="preserve">  </w:t>
      </w:r>
      <w:r w:rsidRPr="00222385">
        <w:rPr>
          <w:color w:val="FF6600"/>
        </w:rPr>
        <w:t>age</w:t>
      </w:r>
      <w:r w:rsidRPr="00F95D4A">
        <w:t>: 25</w:t>
      </w:r>
    </w:p>
    <w:p w:rsidR="00F95D4A" w:rsidRDefault="00F95D4A" w:rsidP="00426EB5">
      <w:pPr>
        <w:pStyle w:val="af1"/>
      </w:pPr>
      <w:r w:rsidRPr="00F95D4A">
        <w:t>});</w:t>
      </w:r>
    </w:p>
    <w:p w:rsidR="00426EB5" w:rsidRPr="00426EB5" w:rsidRDefault="00426EB5" w:rsidP="00426EB5">
      <w:pPr>
        <w:pStyle w:val="af1"/>
      </w:pPr>
    </w:p>
    <w:p w:rsidR="00F95D4A" w:rsidRPr="00F95D4A" w:rsidRDefault="00F95D4A" w:rsidP="00426EB5">
      <w:pPr>
        <w:pStyle w:val="af1"/>
      </w:pPr>
      <w:r w:rsidRPr="00F95D4A">
        <w:t>knownUser.</w:t>
      </w:r>
      <w:r w:rsidRPr="00222385">
        <w:rPr>
          <w:color w:val="31849B" w:themeColor="accent5" w:themeShade="BF"/>
        </w:rPr>
        <w:t>sayHi()</w:t>
      </w:r>
      <w:r w:rsidRPr="00F95D4A">
        <w:t>; // Вася</w:t>
      </w:r>
    </w:p>
    <w:p w:rsidR="00426EB5" w:rsidRDefault="00426EB5" w:rsidP="00F95D4A">
      <w:pPr>
        <w:pStyle w:val="aa"/>
      </w:pPr>
    </w:p>
    <w:p w:rsidR="00F95D4A" w:rsidRPr="00F95D4A" w:rsidRDefault="00F95D4A" w:rsidP="00F95D4A">
      <w:pPr>
        <w:pStyle w:val="aa"/>
      </w:pPr>
      <w:r w:rsidRPr="00F95D4A">
        <w:t>Преимущества использования фабричных методов:</w:t>
      </w:r>
    </w:p>
    <w:p w:rsidR="00F95D4A" w:rsidRPr="00F95D4A" w:rsidRDefault="00F95D4A" w:rsidP="00F95D4A">
      <w:pPr>
        <w:pStyle w:val="aa"/>
        <w:numPr>
          <w:ilvl w:val="0"/>
          <w:numId w:val="135"/>
        </w:numPr>
      </w:pPr>
      <w:r w:rsidRPr="00F95D4A">
        <w:t>Лучшая читаемость кода. Как конструктора – вместо одной большой функции несколько маленьких, так и вызывающего кода – явно видно, что именно создаётся.</w:t>
      </w:r>
    </w:p>
    <w:p w:rsidR="00F95D4A" w:rsidRPr="00F95D4A" w:rsidRDefault="00F95D4A" w:rsidP="00F95D4A">
      <w:pPr>
        <w:pStyle w:val="aa"/>
        <w:numPr>
          <w:ilvl w:val="0"/>
          <w:numId w:val="135"/>
        </w:numPr>
      </w:pPr>
      <w:r w:rsidRPr="00F95D4A">
        <w:t>Лучший контроль ошибок, т.к. если в createFromData ничего не передали, то будет ошибка, а полиморфный конструктор создал бы анонимного посетителя.</w:t>
      </w:r>
    </w:p>
    <w:p w:rsidR="00F95D4A" w:rsidRPr="00F95D4A" w:rsidRDefault="00F95D4A" w:rsidP="00F95D4A">
      <w:pPr>
        <w:pStyle w:val="aa"/>
        <w:numPr>
          <w:ilvl w:val="0"/>
          <w:numId w:val="135"/>
        </w:numPr>
      </w:pPr>
      <w:r w:rsidRPr="00F95D4A">
        <w:t>Удобная расширяемость. Например, нужно добавить создание администратора, без аргументов. Фабричный метод сделать легко: User.createAdmin = function() { ... }. А для полиморфного конструктора вызов без аргумента создаст анонима, так что нужно добавить параметр – «тип посетителя» и усложнить этим код.</w:t>
      </w:r>
    </w:p>
    <w:p w:rsidR="001D078C" w:rsidRDefault="001D078C" w:rsidP="00F95D4A">
      <w:pPr>
        <w:pStyle w:val="aa"/>
        <w:rPr>
          <w:b/>
          <w:bCs/>
        </w:rPr>
      </w:pPr>
    </w:p>
    <w:p w:rsidR="00F95D4A" w:rsidRPr="00F95D4A" w:rsidRDefault="00F95D4A" w:rsidP="00F95D4A">
      <w:pPr>
        <w:pStyle w:val="aa"/>
      </w:pPr>
      <w:r w:rsidRPr="00F95D4A">
        <w:rPr>
          <w:b/>
          <w:bCs/>
        </w:rPr>
        <w:t>Поэтому полиморфные конструкторы лучше использовать там, где нужен именно полиморфизм</w:t>
      </w:r>
      <w:r w:rsidRPr="00F95D4A">
        <w:t>, т.е. когда непонятно, какого типа аргумент передадут, и хочется в одном конструкторе охватить все варианты.</w:t>
      </w:r>
    </w:p>
    <w:p w:rsidR="00F95D4A" w:rsidRDefault="00F95D4A" w:rsidP="00F95D4A">
      <w:pPr>
        <w:pStyle w:val="aa"/>
      </w:pPr>
      <w:r w:rsidRPr="00F95D4A">
        <w:t>А в остальных случаях отличная альтернатива – фабричные методы.</w:t>
      </w:r>
    </w:p>
    <w:p w:rsidR="001D078C" w:rsidRPr="00F95D4A" w:rsidRDefault="001D078C" w:rsidP="00F95D4A">
      <w:pPr>
        <w:pStyle w:val="aa"/>
      </w:pPr>
    </w:p>
    <w:p w:rsidR="00F95D4A" w:rsidRPr="00F95D4A" w:rsidRDefault="00204C9A" w:rsidP="00F95D4A">
      <w:pPr>
        <w:pStyle w:val="aa"/>
        <w:rPr>
          <w:b/>
          <w:bCs/>
        </w:rPr>
      </w:pPr>
      <w:hyperlink r:id="rId104" w:anchor="итого" w:history="1">
        <w:r w:rsidR="00F95D4A" w:rsidRPr="00F95D4A">
          <w:rPr>
            <w:rStyle w:val="a9"/>
            <w:b/>
            <w:bCs/>
          </w:rPr>
          <w:t>Итого</w:t>
        </w:r>
      </w:hyperlink>
    </w:p>
    <w:p w:rsidR="00F95D4A" w:rsidRPr="00F95D4A" w:rsidRDefault="00F95D4A" w:rsidP="00F95D4A">
      <w:pPr>
        <w:pStyle w:val="aa"/>
      </w:pPr>
      <w:r w:rsidRPr="00F95D4A">
        <w:t>Статические свойства и методы объекта удобно применять в следующих случаях:</w:t>
      </w:r>
    </w:p>
    <w:p w:rsidR="00F95D4A" w:rsidRPr="00F95D4A" w:rsidRDefault="00F95D4A" w:rsidP="00F95D4A">
      <w:pPr>
        <w:pStyle w:val="aa"/>
        <w:numPr>
          <w:ilvl w:val="0"/>
          <w:numId w:val="136"/>
        </w:numPr>
      </w:pPr>
      <w:r w:rsidRPr="00F95D4A">
        <w:t>Общие действия и подсчёты, имеющие отношения ко всем объектам данного типа. В примерах выше это подсчёт количества.</w:t>
      </w:r>
    </w:p>
    <w:p w:rsidR="00F95D4A" w:rsidRPr="00F95D4A" w:rsidRDefault="00F95D4A" w:rsidP="00F95D4A">
      <w:pPr>
        <w:pStyle w:val="aa"/>
        <w:numPr>
          <w:ilvl w:val="0"/>
          <w:numId w:val="136"/>
        </w:numPr>
      </w:pPr>
      <w:r w:rsidRPr="00F95D4A">
        <w:t>Методы, не привязанные к конкретному объекту, например сравнение.</w:t>
      </w:r>
    </w:p>
    <w:p w:rsidR="00F95D4A" w:rsidRPr="00F95D4A" w:rsidRDefault="00F95D4A" w:rsidP="00F95D4A">
      <w:pPr>
        <w:pStyle w:val="aa"/>
        <w:numPr>
          <w:ilvl w:val="0"/>
          <w:numId w:val="136"/>
        </w:numPr>
      </w:pPr>
      <w:r w:rsidRPr="00F95D4A">
        <w:t>Вспомогательные методы, которые полезны вне объекта, например для форматирования даты.</w:t>
      </w:r>
    </w:p>
    <w:p w:rsidR="00F95D4A" w:rsidRDefault="00F95D4A" w:rsidP="00F95D4A">
      <w:pPr>
        <w:pStyle w:val="aa"/>
        <w:numPr>
          <w:ilvl w:val="0"/>
          <w:numId w:val="136"/>
        </w:numPr>
      </w:pPr>
      <w:r w:rsidRPr="00F95D4A">
        <w:lastRenderedPageBreak/>
        <w:t>Фабричные методы.</w:t>
      </w:r>
    </w:p>
    <w:p w:rsidR="001D078C" w:rsidRPr="00F95D4A" w:rsidRDefault="001D078C" w:rsidP="00F95D4A">
      <w:pPr>
        <w:pStyle w:val="aa"/>
        <w:numPr>
          <w:ilvl w:val="0"/>
          <w:numId w:val="136"/>
        </w:numPr>
      </w:pPr>
    </w:p>
    <w:p w:rsidR="00F95D4A" w:rsidRPr="00F95D4A" w:rsidRDefault="00F95D4A" w:rsidP="001D078C">
      <w:pPr>
        <w:pStyle w:val="5"/>
        <w:rPr>
          <w:rFonts w:asciiTheme="minorHAnsi" w:hAnsiTheme="minorHAnsi"/>
          <w:noProof/>
        </w:rPr>
      </w:pPr>
      <w:r w:rsidRPr="001D078C">
        <w:t>Задачи</w:t>
      </w:r>
    </w:p>
    <w:p w:rsidR="00F95D4A" w:rsidRPr="00F95D4A" w:rsidRDefault="00F95D4A" w:rsidP="00F95D4A">
      <w:pPr>
        <w:pStyle w:val="aa"/>
        <w:rPr>
          <w:b/>
          <w:bCs/>
        </w:rPr>
      </w:pPr>
      <w:bookmarkStart w:id="101" w:name="счетчик-объектов"/>
      <w:r w:rsidRPr="001D078C">
        <w:rPr>
          <w:b/>
          <w:bCs/>
        </w:rPr>
        <w:t>Счетчик объектов</w:t>
      </w:r>
      <w:bookmarkEnd w:id="101"/>
    </w:p>
    <w:p w:rsidR="00F95D4A" w:rsidRPr="00F95D4A" w:rsidRDefault="00F95D4A" w:rsidP="00F95D4A">
      <w:pPr>
        <w:pStyle w:val="aa"/>
      </w:pPr>
      <w:r w:rsidRPr="00F95D4A">
        <w:t>Добавить в конструктор Article:</w:t>
      </w:r>
    </w:p>
    <w:p w:rsidR="00F95D4A" w:rsidRPr="00F95D4A" w:rsidRDefault="00F95D4A" w:rsidP="00F95D4A">
      <w:pPr>
        <w:pStyle w:val="aa"/>
        <w:numPr>
          <w:ilvl w:val="0"/>
          <w:numId w:val="137"/>
        </w:numPr>
      </w:pPr>
      <w:r w:rsidRPr="00F95D4A">
        <w:t>Подсчёт общего количества созданных объектов.</w:t>
      </w:r>
    </w:p>
    <w:p w:rsidR="00F95D4A" w:rsidRPr="00F95D4A" w:rsidRDefault="00F95D4A" w:rsidP="00F95D4A">
      <w:pPr>
        <w:pStyle w:val="aa"/>
        <w:numPr>
          <w:ilvl w:val="0"/>
          <w:numId w:val="137"/>
        </w:numPr>
      </w:pPr>
      <w:r w:rsidRPr="00F95D4A">
        <w:t>Запоминание даты последнего созданного объекта.</w:t>
      </w:r>
    </w:p>
    <w:p w:rsidR="00F95D4A" w:rsidRPr="00F95D4A" w:rsidRDefault="00F95D4A" w:rsidP="00F95D4A">
      <w:pPr>
        <w:pStyle w:val="aa"/>
      </w:pPr>
      <w:r w:rsidRPr="00F95D4A">
        <w:t>Используйте для этого статические свойства.</w:t>
      </w:r>
    </w:p>
    <w:p w:rsidR="00F95D4A" w:rsidRPr="00F95D4A" w:rsidRDefault="00F95D4A" w:rsidP="00F95D4A">
      <w:pPr>
        <w:pStyle w:val="aa"/>
      </w:pPr>
      <w:r w:rsidRPr="00F95D4A">
        <w:t>Пусть вызов Article.showStats() выводит то и другое.</w:t>
      </w:r>
    </w:p>
    <w:p w:rsidR="00F95D4A" w:rsidRPr="00F95D4A" w:rsidRDefault="00F95D4A" w:rsidP="00F95D4A">
      <w:pPr>
        <w:pStyle w:val="aa"/>
      </w:pPr>
      <w:r w:rsidRPr="00F95D4A">
        <w:t>Использование:</w:t>
      </w:r>
    </w:p>
    <w:p w:rsidR="00F95D4A" w:rsidRPr="00F95D4A" w:rsidRDefault="00F95D4A" w:rsidP="001D078C">
      <w:pPr>
        <w:pStyle w:val="af1"/>
      </w:pPr>
      <w:r w:rsidRPr="00F95D4A">
        <w:t xml:space="preserve">function </w:t>
      </w:r>
      <w:r w:rsidRPr="00C004AB">
        <w:rPr>
          <w:color w:val="984806" w:themeColor="accent6" w:themeShade="80"/>
        </w:rPr>
        <w:t>Article</w:t>
      </w:r>
      <w:r w:rsidRPr="00F95D4A">
        <w:t>() {</w:t>
      </w:r>
    </w:p>
    <w:p w:rsidR="00F95D4A" w:rsidRPr="00F95D4A" w:rsidRDefault="00F95D4A" w:rsidP="001D078C">
      <w:pPr>
        <w:pStyle w:val="af1"/>
      </w:pPr>
      <w:r w:rsidRPr="00F95D4A">
        <w:t xml:space="preserve">  </w:t>
      </w:r>
      <w:r w:rsidRPr="00C004AB">
        <w:rPr>
          <w:color w:val="00B050"/>
        </w:rPr>
        <w:t>this</w:t>
      </w:r>
      <w:r w:rsidRPr="00F95D4A">
        <w:t>.created = new Date();</w:t>
      </w:r>
    </w:p>
    <w:p w:rsidR="00F95D4A" w:rsidRPr="00F95D4A" w:rsidRDefault="00F95D4A" w:rsidP="001D078C">
      <w:pPr>
        <w:pStyle w:val="af1"/>
      </w:pPr>
      <w:r w:rsidRPr="00F95D4A">
        <w:t xml:space="preserve">  // ... ваш код ...</w:t>
      </w:r>
    </w:p>
    <w:p w:rsidR="00F95D4A" w:rsidRPr="00F95D4A" w:rsidRDefault="00F95D4A" w:rsidP="001D078C">
      <w:pPr>
        <w:pStyle w:val="af1"/>
      </w:pPr>
      <w:r w:rsidRPr="00F95D4A">
        <w:t>}</w:t>
      </w:r>
    </w:p>
    <w:p w:rsidR="00F95D4A" w:rsidRPr="00F95D4A" w:rsidRDefault="00F95D4A" w:rsidP="001D078C">
      <w:pPr>
        <w:pStyle w:val="af1"/>
      </w:pPr>
    </w:p>
    <w:p w:rsidR="00F95D4A" w:rsidRPr="00F95D4A" w:rsidRDefault="00F95D4A" w:rsidP="001D078C">
      <w:pPr>
        <w:pStyle w:val="af1"/>
      </w:pPr>
      <w:r w:rsidRPr="00C004AB">
        <w:rPr>
          <w:rStyle w:val="af0"/>
        </w:rPr>
        <w:t>new</w:t>
      </w:r>
      <w:r w:rsidRPr="00F95D4A">
        <w:t xml:space="preserve"> </w:t>
      </w:r>
      <w:r w:rsidRPr="00C004AB">
        <w:rPr>
          <w:color w:val="984806" w:themeColor="accent6" w:themeShade="80"/>
        </w:rPr>
        <w:t>Article</w:t>
      </w:r>
      <w:r w:rsidRPr="00F95D4A">
        <w:t>();</w:t>
      </w:r>
    </w:p>
    <w:p w:rsidR="00F95D4A" w:rsidRPr="00F95D4A" w:rsidRDefault="00F95D4A" w:rsidP="001D078C">
      <w:pPr>
        <w:pStyle w:val="af1"/>
      </w:pPr>
      <w:r w:rsidRPr="00C004AB">
        <w:rPr>
          <w:rStyle w:val="af0"/>
        </w:rPr>
        <w:t>new</w:t>
      </w:r>
      <w:r w:rsidRPr="00F95D4A">
        <w:t xml:space="preserve"> </w:t>
      </w:r>
      <w:r w:rsidRPr="00C004AB">
        <w:rPr>
          <w:color w:val="984806" w:themeColor="accent6" w:themeShade="80"/>
        </w:rPr>
        <w:t>Article</w:t>
      </w:r>
      <w:r w:rsidRPr="00F95D4A">
        <w:t>();</w:t>
      </w:r>
    </w:p>
    <w:p w:rsidR="00F95D4A" w:rsidRPr="00F95D4A" w:rsidRDefault="00F95D4A" w:rsidP="001D078C">
      <w:pPr>
        <w:pStyle w:val="af1"/>
      </w:pPr>
    </w:p>
    <w:p w:rsidR="00F95D4A" w:rsidRPr="00F95D4A" w:rsidRDefault="00F95D4A" w:rsidP="001D078C">
      <w:pPr>
        <w:pStyle w:val="af1"/>
      </w:pPr>
      <w:r w:rsidRPr="00C004AB">
        <w:rPr>
          <w:color w:val="984806" w:themeColor="accent6" w:themeShade="80"/>
        </w:rPr>
        <w:t>Article</w:t>
      </w:r>
      <w:r w:rsidRPr="00F95D4A">
        <w:t>.showStats(); // Всего: 2, Последняя: (дата)</w:t>
      </w:r>
    </w:p>
    <w:p w:rsidR="00F95D4A" w:rsidRPr="00F95D4A" w:rsidRDefault="00F95D4A" w:rsidP="001D078C">
      <w:pPr>
        <w:pStyle w:val="af1"/>
      </w:pPr>
    </w:p>
    <w:p w:rsidR="00F95D4A" w:rsidRPr="00F95D4A" w:rsidRDefault="00F95D4A" w:rsidP="001D078C">
      <w:pPr>
        <w:pStyle w:val="af1"/>
      </w:pPr>
      <w:r w:rsidRPr="00C004AB">
        <w:rPr>
          <w:rStyle w:val="af0"/>
        </w:rPr>
        <w:t>new</w:t>
      </w:r>
      <w:r w:rsidRPr="00F95D4A">
        <w:t xml:space="preserve"> </w:t>
      </w:r>
      <w:r w:rsidRPr="00C004AB">
        <w:rPr>
          <w:color w:val="984806" w:themeColor="accent6" w:themeShade="80"/>
        </w:rPr>
        <w:t>Article</w:t>
      </w:r>
      <w:r w:rsidRPr="00F95D4A">
        <w:t>();</w:t>
      </w:r>
    </w:p>
    <w:p w:rsidR="00F95D4A" w:rsidRPr="00F95D4A" w:rsidRDefault="00F95D4A" w:rsidP="001D078C">
      <w:pPr>
        <w:pStyle w:val="af1"/>
      </w:pPr>
    </w:p>
    <w:p w:rsidR="00F95D4A" w:rsidRPr="00F95D4A" w:rsidRDefault="00F95D4A" w:rsidP="001D078C">
      <w:pPr>
        <w:pStyle w:val="af1"/>
      </w:pPr>
      <w:r w:rsidRPr="00C004AB">
        <w:rPr>
          <w:color w:val="984806" w:themeColor="accent6" w:themeShade="80"/>
        </w:rPr>
        <w:t>Article</w:t>
      </w:r>
      <w:r w:rsidRPr="00F95D4A">
        <w:t>.showStats(); // Всего: 3, Последняя: (дата)</w:t>
      </w:r>
    </w:p>
    <w:p w:rsidR="00965231" w:rsidRDefault="00965231" w:rsidP="00F95D4A">
      <w:pPr>
        <w:pStyle w:val="aa"/>
      </w:pPr>
    </w:p>
    <w:p w:rsidR="00271BE8" w:rsidRPr="00271BE8" w:rsidRDefault="00271BE8" w:rsidP="00271BE8">
      <w:pPr>
        <w:pStyle w:val="af1"/>
      </w:pPr>
      <w:r w:rsidRPr="00271BE8">
        <w:t xml:space="preserve">function </w:t>
      </w:r>
      <w:r w:rsidRPr="009C7901">
        <w:rPr>
          <w:color w:val="984806" w:themeColor="accent6" w:themeShade="80"/>
        </w:rPr>
        <w:t>Article</w:t>
      </w:r>
      <w:r w:rsidRPr="00271BE8">
        <w:t>() {</w:t>
      </w:r>
    </w:p>
    <w:p w:rsidR="00271BE8" w:rsidRPr="00271BE8" w:rsidRDefault="00271BE8" w:rsidP="00271BE8">
      <w:pPr>
        <w:pStyle w:val="af1"/>
      </w:pPr>
      <w:r w:rsidRPr="00271BE8">
        <w:t xml:space="preserve">  </w:t>
      </w:r>
      <w:r w:rsidRPr="00271BE8">
        <w:rPr>
          <w:color w:val="00B050"/>
        </w:rPr>
        <w:t>this</w:t>
      </w:r>
      <w:r w:rsidRPr="00271BE8">
        <w:t>.created = new Date();</w:t>
      </w:r>
    </w:p>
    <w:p w:rsidR="00271BE8" w:rsidRPr="00271BE8" w:rsidRDefault="00271BE8" w:rsidP="00271BE8">
      <w:pPr>
        <w:pStyle w:val="af1"/>
      </w:pPr>
    </w:p>
    <w:p w:rsidR="00271BE8" w:rsidRPr="00271BE8" w:rsidRDefault="00271BE8" w:rsidP="00271BE8">
      <w:pPr>
        <w:pStyle w:val="af1"/>
      </w:pPr>
      <w:r w:rsidRPr="00271BE8">
        <w:t xml:space="preserve">  </w:t>
      </w:r>
      <w:r w:rsidRPr="009C7901">
        <w:rPr>
          <w:color w:val="984806" w:themeColor="accent6" w:themeShade="80"/>
        </w:rPr>
        <w:t>Article</w:t>
      </w:r>
      <w:r w:rsidRPr="00271BE8">
        <w:t>.</w:t>
      </w:r>
      <w:r w:rsidRPr="009C7901">
        <w:rPr>
          <w:color w:val="7030A0"/>
        </w:rPr>
        <w:t>count</w:t>
      </w:r>
      <w:r w:rsidRPr="00271BE8">
        <w:t>++; // увеличиваем счетчик при каждом вызове</w:t>
      </w:r>
    </w:p>
    <w:p w:rsidR="00271BE8" w:rsidRPr="00271BE8" w:rsidRDefault="00271BE8" w:rsidP="00271BE8">
      <w:pPr>
        <w:pStyle w:val="af1"/>
      </w:pPr>
      <w:r w:rsidRPr="00271BE8">
        <w:t xml:space="preserve">  </w:t>
      </w:r>
      <w:r w:rsidRPr="009C7901">
        <w:rPr>
          <w:color w:val="984806" w:themeColor="accent6" w:themeShade="80"/>
        </w:rPr>
        <w:t>Article</w:t>
      </w:r>
      <w:r w:rsidRPr="00271BE8">
        <w:t>.</w:t>
      </w:r>
      <w:r w:rsidRPr="009C7901">
        <w:rPr>
          <w:color w:val="FF6600"/>
        </w:rPr>
        <w:t xml:space="preserve">last </w:t>
      </w:r>
      <w:r w:rsidRPr="00271BE8">
        <w:t xml:space="preserve">= </w:t>
      </w:r>
      <w:r w:rsidRPr="009C7901">
        <w:rPr>
          <w:color w:val="00B050"/>
        </w:rPr>
        <w:t>this</w:t>
      </w:r>
      <w:r w:rsidRPr="00271BE8">
        <w:t>.created; // и запоминаем дату</w:t>
      </w:r>
    </w:p>
    <w:p w:rsidR="00271BE8" w:rsidRDefault="00271BE8" w:rsidP="00271BE8">
      <w:pPr>
        <w:pStyle w:val="af1"/>
      </w:pPr>
      <w:r w:rsidRPr="00271BE8">
        <w:t>}</w:t>
      </w:r>
    </w:p>
    <w:p w:rsidR="00271BE8" w:rsidRPr="00271BE8" w:rsidRDefault="00271BE8" w:rsidP="00271BE8">
      <w:pPr>
        <w:pStyle w:val="af1"/>
      </w:pPr>
    </w:p>
    <w:p w:rsidR="00271BE8" w:rsidRPr="00271BE8" w:rsidRDefault="00271BE8" w:rsidP="00271BE8">
      <w:pPr>
        <w:pStyle w:val="af1"/>
      </w:pPr>
      <w:r w:rsidRPr="009C7901">
        <w:rPr>
          <w:color w:val="984806" w:themeColor="accent6" w:themeShade="80"/>
        </w:rPr>
        <w:t>Article</w:t>
      </w:r>
      <w:r w:rsidRPr="00271BE8">
        <w:t>.</w:t>
      </w:r>
      <w:r w:rsidRPr="009C7901">
        <w:rPr>
          <w:color w:val="7030A0"/>
        </w:rPr>
        <w:t xml:space="preserve">count </w:t>
      </w:r>
      <w:r w:rsidRPr="00271BE8">
        <w:t>= 0; // начальное значение</w:t>
      </w:r>
    </w:p>
    <w:p w:rsidR="00271BE8" w:rsidRPr="00271BE8" w:rsidRDefault="00271BE8" w:rsidP="00271BE8">
      <w:pPr>
        <w:pStyle w:val="af1"/>
      </w:pPr>
      <w:r w:rsidRPr="00271BE8">
        <w:t>// (нельзя оставить undefined, т.к. Article.count++ будет NaN)</w:t>
      </w:r>
    </w:p>
    <w:p w:rsidR="00271BE8" w:rsidRPr="00271BE8" w:rsidRDefault="00271BE8" w:rsidP="00271BE8">
      <w:pPr>
        <w:pStyle w:val="af1"/>
      </w:pPr>
    </w:p>
    <w:p w:rsidR="00271BE8" w:rsidRPr="00271BE8" w:rsidRDefault="00271BE8" w:rsidP="00271BE8">
      <w:pPr>
        <w:pStyle w:val="af1"/>
      </w:pPr>
      <w:r w:rsidRPr="009C7901">
        <w:rPr>
          <w:color w:val="984806" w:themeColor="accent6" w:themeShade="80"/>
        </w:rPr>
        <w:t>Article</w:t>
      </w:r>
      <w:r w:rsidRPr="00271BE8">
        <w:t>.showStats = function() {</w:t>
      </w:r>
    </w:p>
    <w:p w:rsidR="00271BE8" w:rsidRPr="00271BE8" w:rsidRDefault="00271BE8" w:rsidP="00271BE8">
      <w:pPr>
        <w:pStyle w:val="af1"/>
      </w:pPr>
      <w:r w:rsidRPr="00271BE8">
        <w:t xml:space="preserve">  alert( 'Всего: ' + </w:t>
      </w:r>
      <w:r w:rsidRPr="009C7901">
        <w:rPr>
          <w:color w:val="00B050"/>
        </w:rPr>
        <w:t>this</w:t>
      </w:r>
      <w:r w:rsidRPr="00271BE8">
        <w:t>.</w:t>
      </w:r>
      <w:r w:rsidRPr="009C7901">
        <w:rPr>
          <w:color w:val="7030A0"/>
        </w:rPr>
        <w:t xml:space="preserve">count </w:t>
      </w:r>
      <w:r w:rsidRPr="00271BE8">
        <w:t xml:space="preserve">+ ', Последняя: ' + </w:t>
      </w:r>
      <w:r w:rsidRPr="009C7901">
        <w:rPr>
          <w:color w:val="00B050"/>
        </w:rPr>
        <w:t>this</w:t>
      </w:r>
      <w:r w:rsidRPr="00271BE8">
        <w:t>.</w:t>
      </w:r>
      <w:r w:rsidRPr="009C7901">
        <w:rPr>
          <w:color w:val="FF6600"/>
        </w:rPr>
        <w:t xml:space="preserve">last </w:t>
      </w:r>
      <w:r w:rsidRPr="00271BE8">
        <w:t>);</w:t>
      </w:r>
    </w:p>
    <w:p w:rsidR="00271BE8" w:rsidRPr="00271BE8" w:rsidRDefault="00271BE8" w:rsidP="00271BE8">
      <w:pPr>
        <w:pStyle w:val="af1"/>
      </w:pPr>
      <w:r w:rsidRPr="00271BE8">
        <w:t>};</w:t>
      </w:r>
    </w:p>
    <w:p w:rsidR="001D078C" w:rsidRDefault="001D078C" w:rsidP="00F95D4A">
      <w:pPr>
        <w:pStyle w:val="aa"/>
      </w:pPr>
    </w:p>
    <w:p w:rsidR="00457BA9" w:rsidRPr="00457BA9" w:rsidRDefault="00457BA9" w:rsidP="00457BA9">
      <w:pPr>
        <w:pStyle w:val="4"/>
        <w:rPr>
          <w:noProof/>
        </w:rPr>
      </w:pPr>
      <w:r w:rsidRPr="00457BA9">
        <w:rPr>
          <w:noProof/>
        </w:rPr>
        <w:t>Явное указание this: "call", "apply"</w:t>
      </w:r>
    </w:p>
    <w:p w:rsidR="00457BA9" w:rsidRPr="00457BA9" w:rsidRDefault="00457BA9" w:rsidP="00457BA9">
      <w:pPr>
        <w:pStyle w:val="aa"/>
      </w:pPr>
      <w:r w:rsidRPr="00457BA9">
        <w:t>Итак, мы знаем, что this – это текущий объект при вызове «через точку» и новый объект при конструировании через new.</w:t>
      </w:r>
    </w:p>
    <w:p w:rsidR="00457BA9" w:rsidRDefault="00457BA9" w:rsidP="00457BA9">
      <w:pPr>
        <w:pStyle w:val="aa"/>
      </w:pPr>
      <w:r w:rsidRPr="00457BA9">
        <w:t>В этой главе наша цель получить окончательное и полное понимание this в JavaScript. Для этого не хватает всего одного элемента: способа явно указать this при помощи методов call и apply.</w:t>
      </w:r>
    </w:p>
    <w:p w:rsidR="00457BA9" w:rsidRPr="00457BA9" w:rsidRDefault="00457BA9" w:rsidP="00457BA9">
      <w:pPr>
        <w:pStyle w:val="aa"/>
      </w:pPr>
    </w:p>
    <w:p w:rsidR="00457BA9" w:rsidRPr="00457BA9" w:rsidRDefault="00457BA9" w:rsidP="00457BA9">
      <w:pPr>
        <w:pStyle w:val="5"/>
        <w:rPr>
          <w:rFonts w:asciiTheme="minorHAnsi" w:hAnsiTheme="minorHAnsi"/>
          <w:noProof/>
        </w:rPr>
      </w:pPr>
      <w:bookmarkStart w:id="102" w:name="метод-call"/>
      <w:r w:rsidRPr="00457BA9">
        <w:t>Метод call</w:t>
      </w:r>
      <w:bookmarkEnd w:id="102"/>
    </w:p>
    <w:p w:rsidR="00457BA9" w:rsidRPr="00457BA9" w:rsidRDefault="00457BA9" w:rsidP="00457BA9">
      <w:pPr>
        <w:pStyle w:val="aa"/>
      </w:pPr>
      <w:r w:rsidRPr="00457BA9">
        <w:t>Синтаксис метода call:</w:t>
      </w:r>
    </w:p>
    <w:p w:rsidR="00457BA9" w:rsidRPr="00457BA9" w:rsidRDefault="00457BA9" w:rsidP="00457BA9">
      <w:pPr>
        <w:pStyle w:val="af1"/>
      </w:pPr>
      <w:r w:rsidRPr="00457BA9">
        <w:t>func.call(context, arg1, arg2, ...)</w:t>
      </w:r>
    </w:p>
    <w:p w:rsidR="00457BA9" w:rsidRPr="00457BA9" w:rsidRDefault="00457BA9" w:rsidP="00457BA9">
      <w:pPr>
        <w:pStyle w:val="aa"/>
      </w:pPr>
      <w:r w:rsidRPr="00457BA9">
        <w:t>При этом вызывается функция func, первый аргумент call становится её this, а остальные передаются «как есть».</w:t>
      </w:r>
    </w:p>
    <w:p w:rsidR="00457BA9" w:rsidRPr="00457BA9" w:rsidRDefault="00457BA9" w:rsidP="00457BA9">
      <w:pPr>
        <w:pStyle w:val="aa"/>
      </w:pPr>
      <w:r w:rsidRPr="00457BA9">
        <w:rPr>
          <w:b/>
          <w:bCs/>
        </w:rPr>
        <w:t>Вызов func.call(context, a, b...) – то же, что обычный вызов func(a, b...), но с явно указанным this(=context).</w:t>
      </w:r>
    </w:p>
    <w:p w:rsidR="00457BA9" w:rsidRPr="00457BA9" w:rsidRDefault="00457BA9" w:rsidP="00457BA9">
      <w:pPr>
        <w:pStyle w:val="aa"/>
      </w:pPr>
      <w:r w:rsidRPr="00457BA9">
        <w:t>Например, у нас есть функция showFullName, которая работает с this:</w:t>
      </w:r>
    </w:p>
    <w:p w:rsidR="00457BA9" w:rsidRPr="00457BA9" w:rsidRDefault="00457BA9" w:rsidP="00457BA9">
      <w:pPr>
        <w:pStyle w:val="af1"/>
      </w:pPr>
      <w:r w:rsidRPr="00457BA9">
        <w:t>function showFullName() {</w:t>
      </w:r>
    </w:p>
    <w:p w:rsidR="00457BA9" w:rsidRPr="00457BA9" w:rsidRDefault="00457BA9" w:rsidP="00457BA9">
      <w:pPr>
        <w:pStyle w:val="af1"/>
      </w:pPr>
      <w:r w:rsidRPr="00457BA9">
        <w:t xml:space="preserve">  alert( </w:t>
      </w:r>
      <w:r w:rsidRPr="00457BA9">
        <w:rPr>
          <w:color w:val="00B050"/>
        </w:rPr>
        <w:t>this</w:t>
      </w:r>
      <w:r w:rsidRPr="00457BA9">
        <w:t xml:space="preserve">.firstName + " " + </w:t>
      </w:r>
      <w:r w:rsidRPr="00457BA9">
        <w:rPr>
          <w:color w:val="00B050"/>
        </w:rPr>
        <w:t>this</w:t>
      </w:r>
      <w:r w:rsidRPr="00457BA9">
        <w:t>.lastName );</w:t>
      </w:r>
    </w:p>
    <w:p w:rsidR="00457BA9" w:rsidRPr="00457BA9" w:rsidRDefault="00457BA9" w:rsidP="00457BA9">
      <w:pPr>
        <w:pStyle w:val="af1"/>
      </w:pPr>
      <w:r w:rsidRPr="00457BA9">
        <w:t>}</w:t>
      </w:r>
    </w:p>
    <w:p w:rsidR="00457BA9" w:rsidRPr="00457BA9" w:rsidRDefault="00457BA9" w:rsidP="00457BA9">
      <w:pPr>
        <w:pStyle w:val="aa"/>
      </w:pPr>
      <w:r w:rsidRPr="00457BA9">
        <w:t>Пока объекта нет, но это нормально, ведь JavaScript позволяет использовать this везде. Любая функция может в своём коде упомянуть this, каким будет это значение – выяснится в момент запуска.</w:t>
      </w:r>
    </w:p>
    <w:p w:rsidR="00457BA9" w:rsidRPr="00457BA9" w:rsidRDefault="00457BA9" w:rsidP="00457BA9">
      <w:pPr>
        <w:pStyle w:val="aa"/>
      </w:pPr>
      <w:r w:rsidRPr="00457BA9">
        <w:t>Вызов showFullName.call(user) запустит функцию, установив this = user, вот так:</w:t>
      </w:r>
    </w:p>
    <w:p w:rsidR="00457BA9" w:rsidRPr="00457BA9" w:rsidRDefault="00457BA9" w:rsidP="00457BA9">
      <w:pPr>
        <w:pStyle w:val="af1"/>
      </w:pPr>
      <w:r w:rsidRPr="00457BA9">
        <w:t xml:space="preserve">function </w:t>
      </w:r>
      <w:r w:rsidRPr="00457BA9">
        <w:rPr>
          <w:color w:val="984806" w:themeColor="accent6" w:themeShade="80"/>
        </w:rPr>
        <w:t>showFullName</w:t>
      </w:r>
      <w:r w:rsidRPr="00457BA9">
        <w:t>() {</w:t>
      </w:r>
    </w:p>
    <w:p w:rsidR="00457BA9" w:rsidRPr="00457BA9" w:rsidRDefault="00457BA9" w:rsidP="00457BA9">
      <w:pPr>
        <w:pStyle w:val="af1"/>
      </w:pPr>
      <w:r w:rsidRPr="00457BA9">
        <w:t xml:space="preserve">  alert( </w:t>
      </w:r>
      <w:r w:rsidRPr="00457BA9">
        <w:rPr>
          <w:color w:val="00B050"/>
        </w:rPr>
        <w:t>this</w:t>
      </w:r>
      <w:r w:rsidRPr="00457BA9">
        <w:t xml:space="preserve">.firstName + " " + </w:t>
      </w:r>
      <w:r w:rsidRPr="00457BA9">
        <w:rPr>
          <w:color w:val="00B050"/>
        </w:rPr>
        <w:t>this</w:t>
      </w:r>
      <w:r w:rsidRPr="00457BA9">
        <w:t>.lastName );</w:t>
      </w:r>
    </w:p>
    <w:p w:rsidR="00457BA9" w:rsidRPr="00457BA9" w:rsidRDefault="00457BA9" w:rsidP="00457BA9">
      <w:pPr>
        <w:pStyle w:val="af1"/>
      </w:pPr>
      <w:r w:rsidRPr="00457BA9">
        <w:t>}</w:t>
      </w:r>
    </w:p>
    <w:p w:rsidR="00457BA9" w:rsidRPr="00457BA9" w:rsidRDefault="00457BA9" w:rsidP="00457BA9">
      <w:pPr>
        <w:pStyle w:val="af1"/>
      </w:pPr>
    </w:p>
    <w:p w:rsidR="00457BA9" w:rsidRPr="00457BA9" w:rsidRDefault="00457BA9" w:rsidP="00457BA9">
      <w:pPr>
        <w:pStyle w:val="af1"/>
      </w:pPr>
      <w:r w:rsidRPr="00457BA9">
        <w:t xml:space="preserve">var </w:t>
      </w:r>
      <w:r w:rsidRPr="00457BA9">
        <w:rPr>
          <w:color w:val="7030A0"/>
        </w:rPr>
        <w:t xml:space="preserve">user </w:t>
      </w:r>
      <w:r w:rsidRPr="00457BA9">
        <w:t>= {</w:t>
      </w:r>
    </w:p>
    <w:p w:rsidR="00457BA9" w:rsidRPr="00457BA9" w:rsidRDefault="00457BA9" w:rsidP="00457BA9">
      <w:pPr>
        <w:pStyle w:val="af1"/>
      </w:pPr>
      <w:r w:rsidRPr="00457BA9">
        <w:t xml:space="preserve">  firstName: "Василий",</w:t>
      </w:r>
    </w:p>
    <w:p w:rsidR="00457BA9" w:rsidRPr="00457BA9" w:rsidRDefault="00457BA9" w:rsidP="00457BA9">
      <w:pPr>
        <w:pStyle w:val="af1"/>
      </w:pPr>
      <w:r w:rsidRPr="00457BA9">
        <w:t xml:space="preserve">  lastName: "Петров"</w:t>
      </w:r>
    </w:p>
    <w:p w:rsidR="00457BA9" w:rsidRPr="00457BA9" w:rsidRDefault="00457BA9" w:rsidP="00457BA9">
      <w:pPr>
        <w:pStyle w:val="af1"/>
      </w:pPr>
      <w:r w:rsidRPr="00457BA9">
        <w:t>};</w:t>
      </w:r>
    </w:p>
    <w:p w:rsidR="00457BA9" w:rsidRPr="00457BA9" w:rsidRDefault="00457BA9" w:rsidP="00457BA9">
      <w:pPr>
        <w:pStyle w:val="af1"/>
      </w:pPr>
    </w:p>
    <w:p w:rsidR="00457BA9" w:rsidRPr="00457BA9" w:rsidRDefault="00457BA9" w:rsidP="00457BA9">
      <w:pPr>
        <w:pStyle w:val="af1"/>
      </w:pPr>
      <w:r w:rsidRPr="00457BA9">
        <w:t>// функция вызовется с this=user</w:t>
      </w:r>
    </w:p>
    <w:p w:rsidR="00457BA9" w:rsidRPr="00457BA9" w:rsidRDefault="00457BA9" w:rsidP="00457BA9">
      <w:pPr>
        <w:pStyle w:val="af1"/>
      </w:pPr>
      <w:r w:rsidRPr="00457BA9">
        <w:rPr>
          <w:color w:val="984806" w:themeColor="accent6" w:themeShade="80"/>
        </w:rPr>
        <w:t>showFullName</w:t>
      </w:r>
      <w:r w:rsidRPr="00457BA9">
        <w:t>.</w:t>
      </w:r>
      <w:r w:rsidRPr="00457BA9">
        <w:rPr>
          <w:rStyle w:val="af0"/>
        </w:rPr>
        <w:t>call</w:t>
      </w:r>
      <w:r w:rsidRPr="00457BA9">
        <w:t>(</w:t>
      </w:r>
      <w:r w:rsidRPr="00457BA9">
        <w:rPr>
          <w:color w:val="7030A0"/>
        </w:rPr>
        <w:t>user</w:t>
      </w:r>
      <w:r w:rsidRPr="00457BA9">
        <w:t>) // "Василий Петров"</w:t>
      </w:r>
    </w:p>
    <w:p w:rsidR="00C70D74" w:rsidRDefault="00C70D74" w:rsidP="00457BA9">
      <w:pPr>
        <w:pStyle w:val="aa"/>
      </w:pPr>
    </w:p>
    <w:p w:rsidR="00457BA9" w:rsidRPr="00457BA9" w:rsidRDefault="00457BA9" w:rsidP="00457BA9">
      <w:pPr>
        <w:pStyle w:val="aa"/>
      </w:pPr>
      <w:r w:rsidRPr="00457BA9">
        <w:t>После контекста в call можно передать аргументы для функции. Вот пример с более сложным вариантом showFullName, который конструирует ответ из указанных свойств объекта:</w:t>
      </w:r>
    </w:p>
    <w:p w:rsidR="00457BA9" w:rsidRPr="00457BA9" w:rsidRDefault="00457BA9" w:rsidP="00C70D74">
      <w:pPr>
        <w:pStyle w:val="af1"/>
      </w:pPr>
      <w:r w:rsidRPr="00457BA9">
        <w:t xml:space="preserve">var </w:t>
      </w:r>
      <w:r w:rsidRPr="00C70D74">
        <w:rPr>
          <w:color w:val="7030A0"/>
        </w:rPr>
        <w:t xml:space="preserve">user </w:t>
      </w:r>
      <w:r w:rsidRPr="00457BA9">
        <w:t>= {</w:t>
      </w:r>
    </w:p>
    <w:p w:rsidR="00457BA9" w:rsidRPr="00457BA9" w:rsidRDefault="00457BA9" w:rsidP="00C70D74">
      <w:pPr>
        <w:pStyle w:val="af1"/>
      </w:pPr>
      <w:r w:rsidRPr="00457BA9">
        <w:t xml:space="preserve">  firstName: "Василий",</w:t>
      </w:r>
    </w:p>
    <w:p w:rsidR="00457BA9" w:rsidRPr="00457BA9" w:rsidRDefault="00457BA9" w:rsidP="00C70D74">
      <w:pPr>
        <w:pStyle w:val="af1"/>
      </w:pPr>
      <w:r w:rsidRPr="00457BA9">
        <w:t xml:space="preserve">  surname: "Петров",</w:t>
      </w:r>
    </w:p>
    <w:p w:rsidR="00457BA9" w:rsidRPr="00457BA9" w:rsidRDefault="00457BA9" w:rsidP="00C70D74">
      <w:pPr>
        <w:pStyle w:val="af1"/>
      </w:pPr>
      <w:r w:rsidRPr="00457BA9">
        <w:t xml:space="preserve">  patronym: "Иванович"</w:t>
      </w:r>
    </w:p>
    <w:p w:rsidR="00457BA9" w:rsidRPr="00457BA9" w:rsidRDefault="00457BA9" w:rsidP="00C70D74">
      <w:pPr>
        <w:pStyle w:val="af1"/>
      </w:pPr>
      <w:r w:rsidRPr="00457BA9">
        <w:t>};</w:t>
      </w:r>
    </w:p>
    <w:p w:rsidR="00457BA9" w:rsidRPr="00457BA9" w:rsidRDefault="00457BA9" w:rsidP="00C70D74">
      <w:pPr>
        <w:pStyle w:val="af1"/>
      </w:pPr>
    </w:p>
    <w:p w:rsidR="00457BA9" w:rsidRPr="00457BA9" w:rsidRDefault="00457BA9" w:rsidP="00C70D74">
      <w:pPr>
        <w:pStyle w:val="af1"/>
      </w:pPr>
      <w:r w:rsidRPr="00457BA9">
        <w:t xml:space="preserve">function </w:t>
      </w:r>
      <w:r w:rsidRPr="00C70D74">
        <w:rPr>
          <w:color w:val="984806" w:themeColor="accent6" w:themeShade="80"/>
        </w:rPr>
        <w:t>showFullName</w:t>
      </w:r>
      <w:r w:rsidRPr="00457BA9">
        <w:t>(firstPart, lastPart) {</w:t>
      </w:r>
    </w:p>
    <w:p w:rsidR="00457BA9" w:rsidRPr="00457BA9" w:rsidRDefault="00457BA9" w:rsidP="00C70D74">
      <w:pPr>
        <w:pStyle w:val="af1"/>
      </w:pPr>
      <w:r w:rsidRPr="00457BA9">
        <w:lastRenderedPageBreak/>
        <w:t xml:space="preserve">  alert( </w:t>
      </w:r>
      <w:r w:rsidRPr="00C70D74">
        <w:rPr>
          <w:color w:val="0070C0"/>
        </w:rPr>
        <w:t>this</w:t>
      </w:r>
      <w:r w:rsidRPr="00C70D74">
        <w:rPr>
          <w:rStyle w:val="af0"/>
        </w:rPr>
        <w:t>[</w:t>
      </w:r>
      <w:r w:rsidRPr="00457BA9">
        <w:t>firstPart</w:t>
      </w:r>
      <w:r w:rsidRPr="00C70D74">
        <w:rPr>
          <w:rStyle w:val="af0"/>
        </w:rPr>
        <w:t>]</w:t>
      </w:r>
      <w:r w:rsidRPr="00457BA9">
        <w:t xml:space="preserve"> + " " + </w:t>
      </w:r>
      <w:r w:rsidRPr="00C70D74">
        <w:rPr>
          <w:color w:val="0070C0"/>
        </w:rPr>
        <w:t>this</w:t>
      </w:r>
      <w:r w:rsidRPr="00C70D74">
        <w:rPr>
          <w:rStyle w:val="af0"/>
        </w:rPr>
        <w:t>[</w:t>
      </w:r>
      <w:r w:rsidRPr="00457BA9">
        <w:t>lastPart</w:t>
      </w:r>
      <w:r w:rsidRPr="00C70D74">
        <w:rPr>
          <w:rStyle w:val="af0"/>
        </w:rPr>
        <w:t>]</w:t>
      </w:r>
      <w:r w:rsidRPr="00457BA9">
        <w:t xml:space="preserve"> );</w:t>
      </w:r>
    </w:p>
    <w:p w:rsidR="00457BA9" w:rsidRPr="00457BA9" w:rsidRDefault="00457BA9" w:rsidP="00C70D74">
      <w:pPr>
        <w:pStyle w:val="af1"/>
      </w:pPr>
      <w:r w:rsidRPr="00457BA9">
        <w:t>}</w:t>
      </w:r>
    </w:p>
    <w:p w:rsidR="00457BA9" w:rsidRPr="00457BA9" w:rsidRDefault="00457BA9" w:rsidP="00C70D74">
      <w:pPr>
        <w:pStyle w:val="af1"/>
      </w:pPr>
    </w:p>
    <w:p w:rsidR="00457BA9" w:rsidRPr="00457BA9" w:rsidRDefault="00457BA9" w:rsidP="00C70D74">
      <w:pPr>
        <w:pStyle w:val="af1"/>
      </w:pPr>
      <w:r w:rsidRPr="00457BA9">
        <w:t>// f.call(контекст, аргумент1, аргумент2, ...)</w:t>
      </w:r>
    </w:p>
    <w:p w:rsidR="00457BA9" w:rsidRPr="00457BA9" w:rsidRDefault="00457BA9" w:rsidP="00C70D74">
      <w:pPr>
        <w:pStyle w:val="af1"/>
      </w:pPr>
      <w:r w:rsidRPr="00C70D74">
        <w:rPr>
          <w:color w:val="984806" w:themeColor="accent6" w:themeShade="80"/>
        </w:rPr>
        <w:t>showFullName</w:t>
      </w:r>
      <w:r w:rsidRPr="00457BA9">
        <w:t>.</w:t>
      </w:r>
      <w:r w:rsidRPr="00C70D74">
        <w:rPr>
          <w:rStyle w:val="af0"/>
        </w:rPr>
        <w:t>call</w:t>
      </w:r>
      <w:r w:rsidRPr="00457BA9">
        <w:t>(</w:t>
      </w:r>
      <w:r w:rsidRPr="00C70D74">
        <w:rPr>
          <w:color w:val="7030A0"/>
        </w:rPr>
        <w:t>user</w:t>
      </w:r>
      <w:r w:rsidRPr="00457BA9">
        <w:t>, 'firstName', 'surname') // "Василий Петров"</w:t>
      </w:r>
    </w:p>
    <w:p w:rsidR="00457BA9" w:rsidRPr="00457BA9" w:rsidRDefault="00457BA9" w:rsidP="00C70D74">
      <w:pPr>
        <w:pStyle w:val="af1"/>
      </w:pPr>
      <w:r w:rsidRPr="00C70D74">
        <w:rPr>
          <w:color w:val="984806" w:themeColor="accent6" w:themeShade="80"/>
        </w:rPr>
        <w:t>showFullName</w:t>
      </w:r>
      <w:r w:rsidRPr="00457BA9">
        <w:t>.</w:t>
      </w:r>
      <w:r w:rsidRPr="00C70D74">
        <w:rPr>
          <w:rStyle w:val="af0"/>
        </w:rPr>
        <w:t>call</w:t>
      </w:r>
      <w:r w:rsidRPr="00457BA9">
        <w:t>(</w:t>
      </w:r>
      <w:r w:rsidRPr="00C70D74">
        <w:rPr>
          <w:color w:val="7030A0"/>
        </w:rPr>
        <w:t>user</w:t>
      </w:r>
      <w:r w:rsidRPr="00457BA9">
        <w:t>, 'firstName', 'patronym') // "Василий Иванович"</w:t>
      </w:r>
    </w:p>
    <w:p w:rsidR="00C70D74" w:rsidRDefault="00C70D74" w:rsidP="00457BA9">
      <w:pPr>
        <w:pStyle w:val="aa"/>
        <w:rPr>
          <w:b/>
          <w:bCs/>
        </w:rPr>
      </w:pPr>
      <w:bookmarkStart w:id="103" w:name="одалживание-метода"/>
    </w:p>
    <w:p w:rsidR="00457BA9" w:rsidRPr="00457BA9" w:rsidRDefault="00457BA9" w:rsidP="00C70D74">
      <w:pPr>
        <w:pStyle w:val="5"/>
      </w:pPr>
      <w:r w:rsidRPr="00C70D74">
        <w:t>«Одалживание метода»</w:t>
      </w:r>
      <w:bookmarkEnd w:id="103"/>
    </w:p>
    <w:p w:rsidR="00457BA9" w:rsidRPr="00457BA9" w:rsidRDefault="00457BA9" w:rsidP="00457BA9">
      <w:pPr>
        <w:pStyle w:val="aa"/>
      </w:pPr>
      <w:r w:rsidRPr="00457BA9">
        <w:t>При помощи call можно легко взять метод одного объекта, в том числе встроенного, и вызвать в контексте другого.</w:t>
      </w:r>
    </w:p>
    <w:p w:rsidR="00457BA9" w:rsidRPr="00457BA9" w:rsidRDefault="00457BA9" w:rsidP="00457BA9">
      <w:pPr>
        <w:pStyle w:val="aa"/>
      </w:pPr>
      <w:r w:rsidRPr="00457BA9">
        <w:t xml:space="preserve">Это называется «одалживание метода» (на англ. </w:t>
      </w:r>
      <w:r w:rsidRPr="00457BA9">
        <w:rPr>
          <w:i/>
          <w:iCs/>
        </w:rPr>
        <w:t>method borrowing</w:t>
      </w:r>
      <w:r w:rsidRPr="00457BA9">
        <w:t>).</w:t>
      </w:r>
    </w:p>
    <w:p w:rsidR="00457BA9" w:rsidRPr="00457BA9" w:rsidRDefault="00457BA9" w:rsidP="00457BA9">
      <w:pPr>
        <w:pStyle w:val="aa"/>
      </w:pPr>
      <w:r w:rsidRPr="00457BA9">
        <w:rPr>
          <w:b/>
          <w:bCs/>
        </w:rPr>
        <w:t>Используем эту технику для упрощения манипуляций с arguments.</w:t>
      </w:r>
    </w:p>
    <w:p w:rsidR="00457BA9" w:rsidRPr="00457BA9" w:rsidRDefault="00457BA9" w:rsidP="00457BA9">
      <w:pPr>
        <w:pStyle w:val="aa"/>
      </w:pPr>
      <w:r w:rsidRPr="00457BA9">
        <w:t>Как мы знаем, arguments не массив, а обычный объект, поэтому таких полезных методов как push, pop, join и других у него нет. Но иногда так хочется, чтобы были…</w:t>
      </w:r>
    </w:p>
    <w:p w:rsidR="00457BA9" w:rsidRPr="00457BA9" w:rsidRDefault="00457BA9" w:rsidP="00457BA9">
      <w:pPr>
        <w:pStyle w:val="aa"/>
      </w:pPr>
      <w:r w:rsidRPr="00457BA9">
        <w:t>Нет ничего проще! Давайте скопируем метод join из обычного массива:</w:t>
      </w:r>
    </w:p>
    <w:p w:rsidR="00457BA9" w:rsidRPr="00457BA9" w:rsidRDefault="00457BA9" w:rsidP="00C70D74">
      <w:pPr>
        <w:pStyle w:val="af1"/>
      </w:pPr>
      <w:r w:rsidRPr="00457BA9">
        <w:t xml:space="preserve">function </w:t>
      </w:r>
      <w:r w:rsidRPr="00203626">
        <w:rPr>
          <w:color w:val="984806" w:themeColor="accent6" w:themeShade="80"/>
        </w:rPr>
        <w:t>printArgs</w:t>
      </w:r>
      <w:r w:rsidRPr="00457BA9">
        <w:t>() {</w:t>
      </w:r>
    </w:p>
    <w:p w:rsidR="00457BA9" w:rsidRPr="00457BA9" w:rsidRDefault="00457BA9" w:rsidP="00C70D74">
      <w:pPr>
        <w:pStyle w:val="af1"/>
      </w:pPr>
      <w:r w:rsidRPr="00457BA9">
        <w:t xml:space="preserve">  </w:t>
      </w:r>
      <w:r w:rsidRPr="00203626">
        <w:rPr>
          <w:color w:val="7030A0"/>
        </w:rPr>
        <w:t>arguments</w:t>
      </w:r>
      <w:r w:rsidRPr="00457BA9">
        <w:t xml:space="preserve">.join = </w:t>
      </w:r>
      <w:r w:rsidRPr="00203626">
        <w:rPr>
          <w:rStyle w:val="af0"/>
        </w:rPr>
        <w:t>[].join</w:t>
      </w:r>
      <w:r w:rsidRPr="00457BA9">
        <w:t>; // одолжили метод (1)</w:t>
      </w:r>
    </w:p>
    <w:p w:rsidR="00457BA9" w:rsidRPr="00457BA9" w:rsidRDefault="00457BA9" w:rsidP="00C70D74">
      <w:pPr>
        <w:pStyle w:val="af1"/>
      </w:pPr>
    </w:p>
    <w:p w:rsidR="00457BA9" w:rsidRPr="00457BA9" w:rsidRDefault="00457BA9" w:rsidP="00C70D74">
      <w:pPr>
        <w:pStyle w:val="af1"/>
      </w:pPr>
      <w:r w:rsidRPr="00457BA9">
        <w:t xml:space="preserve">  var argStr = </w:t>
      </w:r>
      <w:r w:rsidRPr="00203626">
        <w:rPr>
          <w:color w:val="7030A0"/>
        </w:rPr>
        <w:t>arguments</w:t>
      </w:r>
      <w:r w:rsidRPr="00457BA9">
        <w:t>.join(':'); // (2)</w:t>
      </w:r>
    </w:p>
    <w:p w:rsidR="00457BA9" w:rsidRPr="00457BA9" w:rsidRDefault="00457BA9" w:rsidP="00C70D74">
      <w:pPr>
        <w:pStyle w:val="af1"/>
      </w:pPr>
    </w:p>
    <w:p w:rsidR="00457BA9" w:rsidRPr="00457BA9" w:rsidRDefault="00457BA9" w:rsidP="00C70D74">
      <w:pPr>
        <w:pStyle w:val="af1"/>
      </w:pPr>
      <w:r w:rsidRPr="00457BA9">
        <w:t xml:space="preserve">  alert( argStr ); // сработает и выведет 1:2:3</w:t>
      </w:r>
    </w:p>
    <w:p w:rsidR="00457BA9" w:rsidRPr="00457BA9" w:rsidRDefault="00457BA9" w:rsidP="00C70D74">
      <w:pPr>
        <w:pStyle w:val="af1"/>
      </w:pPr>
      <w:r w:rsidRPr="00457BA9">
        <w:t>}</w:t>
      </w:r>
    </w:p>
    <w:p w:rsidR="00457BA9" w:rsidRPr="00457BA9" w:rsidRDefault="00457BA9" w:rsidP="00C70D74">
      <w:pPr>
        <w:pStyle w:val="af1"/>
      </w:pPr>
    </w:p>
    <w:p w:rsidR="00457BA9" w:rsidRPr="00457BA9" w:rsidRDefault="00457BA9" w:rsidP="00C70D74">
      <w:pPr>
        <w:pStyle w:val="af1"/>
      </w:pPr>
      <w:r w:rsidRPr="00203626">
        <w:rPr>
          <w:color w:val="984806" w:themeColor="accent6" w:themeShade="80"/>
        </w:rPr>
        <w:t>printArgs</w:t>
      </w:r>
      <w:r w:rsidRPr="00457BA9">
        <w:t>(1, 2, 3);</w:t>
      </w:r>
    </w:p>
    <w:p w:rsidR="001E0700" w:rsidRDefault="001E0700" w:rsidP="001E0700">
      <w:pPr>
        <w:pStyle w:val="aa"/>
        <w:ind w:left="720"/>
      </w:pPr>
    </w:p>
    <w:p w:rsidR="00457BA9" w:rsidRPr="00457BA9" w:rsidRDefault="00457BA9" w:rsidP="00457BA9">
      <w:pPr>
        <w:pStyle w:val="aa"/>
        <w:numPr>
          <w:ilvl w:val="0"/>
          <w:numId w:val="138"/>
        </w:numPr>
      </w:pPr>
      <w:r w:rsidRPr="00457BA9">
        <w:t>В строке (1) объявлен пустой массив [] и скопирован его метод [].join. Обратим внимание, мы не вызываем его, а просто копируем. Функция, в том числе встроенная – обычное значение, мы можем скопировать любое свойство любого объекта, и [].join здесь не исключение.</w:t>
      </w:r>
    </w:p>
    <w:p w:rsidR="00457BA9" w:rsidRPr="00457BA9" w:rsidRDefault="00457BA9" w:rsidP="00457BA9">
      <w:pPr>
        <w:pStyle w:val="aa"/>
        <w:numPr>
          <w:ilvl w:val="0"/>
          <w:numId w:val="138"/>
        </w:numPr>
      </w:pPr>
      <w:r w:rsidRPr="00457BA9">
        <w:t>В строке (2) запустили join в контексте arguments, как будто он всегда там был.</w:t>
      </w:r>
    </w:p>
    <w:p w:rsidR="001E0700" w:rsidRDefault="001E0700" w:rsidP="00457BA9">
      <w:pPr>
        <w:pStyle w:val="aa"/>
      </w:pPr>
    </w:p>
    <w:p w:rsidR="00457BA9" w:rsidRPr="001E0700" w:rsidRDefault="00457BA9" w:rsidP="00457BA9">
      <w:pPr>
        <w:pStyle w:val="aa"/>
        <w:rPr>
          <w:b/>
        </w:rPr>
      </w:pPr>
      <w:r w:rsidRPr="001E0700">
        <w:rPr>
          <w:b/>
        </w:rPr>
        <w:t>Почему вызов сработает?</w:t>
      </w:r>
    </w:p>
    <w:p w:rsidR="00457BA9" w:rsidRPr="00457BA9" w:rsidRDefault="00457BA9" w:rsidP="00457BA9">
      <w:pPr>
        <w:pStyle w:val="aa"/>
      </w:pPr>
      <w:r w:rsidRPr="00457BA9">
        <w:t xml:space="preserve">Здесь метод </w:t>
      </w:r>
      <w:hyperlink r:id="rId105" w:history="1">
        <w:r w:rsidRPr="00457BA9">
          <w:rPr>
            <w:rStyle w:val="a9"/>
          </w:rPr>
          <w:t>join</w:t>
        </w:r>
      </w:hyperlink>
      <w:r w:rsidRPr="00457BA9">
        <w:t xml:space="preserve"> массива скопирован и вызван в контексте arguments. Не произойдёт ли что-то плохое от того, что arguments – не массив? Почему он, вообще, сработал?</w:t>
      </w:r>
    </w:p>
    <w:p w:rsidR="00457BA9" w:rsidRPr="00457BA9" w:rsidRDefault="00457BA9" w:rsidP="00457BA9">
      <w:pPr>
        <w:pStyle w:val="aa"/>
      </w:pPr>
      <w:r w:rsidRPr="00457BA9">
        <w:t xml:space="preserve">Ответ на эти вопросы простой. В соответствии </w:t>
      </w:r>
      <w:hyperlink r:id="rId106" w:anchor="x15.4.4.5" w:history="1">
        <w:r w:rsidRPr="00457BA9">
          <w:rPr>
            <w:rStyle w:val="a9"/>
          </w:rPr>
          <w:t>со спецификацией</w:t>
        </w:r>
      </w:hyperlink>
      <w:r w:rsidRPr="00457BA9">
        <w:t>, внутри join реализован примерно так:</w:t>
      </w:r>
    </w:p>
    <w:p w:rsidR="00457BA9" w:rsidRPr="00457BA9" w:rsidRDefault="00457BA9" w:rsidP="001E0700">
      <w:pPr>
        <w:pStyle w:val="af1"/>
      </w:pPr>
      <w:r w:rsidRPr="00457BA9">
        <w:t>function join(separator) {</w:t>
      </w:r>
    </w:p>
    <w:p w:rsidR="00457BA9" w:rsidRPr="00457BA9" w:rsidRDefault="00457BA9" w:rsidP="001E0700">
      <w:pPr>
        <w:pStyle w:val="af1"/>
      </w:pPr>
      <w:r w:rsidRPr="00457BA9">
        <w:t xml:space="preserve">  if (!</w:t>
      </w:r>
      <w:r w:rsidRPr="001E0700">
        <w:rPr>
          <w:color w:val="00B050"/>
        </w:rPr>
        <w:t>this</w:t>
      </w:r>
      <w:r w:rsidRPr="00457BA9">
        <w:t>.length) return '';</w:t>
      </w:r>
    </w:p>
    <w:p w:rsidR="00457BA9" w:rsidRPr="00457BA9" w:rsidRDefault="00457BA9" w:rsidP="001E0700">
      <w:pPr>
        <w:pStyle w:val="af1"/>
      </w:pPr>
    </w:p>
    <w:p w:rsidR="00457BA9" w:rsidRPr="00457BA9" w:rsidRDefault="00457BA9" w:rsidP="001E0700">
      <w:pPr>
        <w:pStyle w:val="af1"/>
      </w:pPr>
      <w:r w:rsidRPr="00457BA9">
        <w:t xml:space="preserve">  var str = </w:t>
      </w:r>
      <w:r w:rsidRPr="001E0700">
        <w:rPr>
          <w:color w:val="00B050"/>
        </w:rPr>
        <w:t>this</w:t>
      </w:r>
      <w:r w:rsidRPr="00457BA9">
        <w:t>[0];</w:t>
      </w:r>
    </w:p>
    <w:p w:rsidR="00457BA9" w:rsidRPr="00457BA9" w:rsidRDefault="00457BA9" w:rsidP="001E0700">
      <w:pPr>
        <w:pStyle w:val="af1"/>
      </w:pPr>
    </w:p>
    <w:p w:rsidR="00457BA9" w:rsidRPr="00457BA9" w:rsidRDefault="00457BA9" w:rsidP="001E0700">
      <w:pPr>
        <w:pStyle w:val="af1"/>
      </w:pPr>
      <w:r w:rsidRPr="00457BA9">
        <w:t xml:space="preserve">  for (var i = 1; i &lt; </w:t>
      </w:r>
      <w:r w:rsidRPr="001E0700">
        <w:rPr>
          <w:color w:val="00B050"/>
        </w:rPr>
        <w:t>this</w:t>
      </w:r>
      <w:r w:rsidRPr="00457BA9">
        <w:t>.length; i++) {</w:t>
      </w:r>
    </w:p>
    <w:p w:rsidR="00457BA9" w:rsidRPr="00457BA9" w:rsidRDefault="00457BA9" w:rsidP="001E0700">
      <w:pPr>
        <w:pStyle w:val="af1"/>
      </w:pPr>
      <w:r w:rsidRPr="00457BA9">
        <w:t xml:space="preserve">    str += separator + </w:t>
      </w:r>
      <w:r w:rsidRPr="001E0700">
        <w:rPr>
          <w:color w:val="00B050"/>
        </w:rPr>
        <w:t>this</w:t>
      </w:r>
      <w:r w:rsidRPr="00457BA9">
        <w:t>[i];</w:t>
      </w:r>
    </w:p>
    <w:p w:rsidR="00457BA9" w:rsidRPr="00457BA9" w:rsidRDefault="00457BA9" w:rsidP="001E0700">
      <w:pPr>
        <w:pStyle w:val="af1"/>
      </w:pPr>
      <w:r w:rsidRPr="00457BA9">
        <w:t xml:space="preserve">  }</w:t>
      </w:r>
    </w:p>
    <w:p w:rsidR="00457BA9" w:rsidRPr="00457BA9" w:rsidRDefault="00457BA9" w:rsidP="001E0700">
      <w:pPr>
        <w:pStyle w:val="af1"/>
      </w:pPr>
    </w:p>
    <w:p w:rsidR="00457BA9" w:rsidRPr="00457BA9" w:rsidRDefault="00457BA9" w:rsidP="001E0700">
      <w:pPr>
        <w:pStyle w:val="af1"/>
      </w:pPr>
      <w:r w:rsidRPr="00457BA9">
        <w:t xml:space="preserve">  return str;</w:t>
      </w:r>
    </w:p>
    <w:p w:rsidR="00457BA9" w:rsidRPr="00457BA9" w:rsidRDefault="00457BA9" w:rsidP="001E0700">
      <w:pPr>
        <w:pStyle w:val="af1"/>
      </w:pPr>
      <w:r w:rsidRPr="00457BA9">
        <w:t>}</w:t>
      </w:r>
    </w:p>
    <w:p w:rsidR="00457BA9" w:rsidRPr="00457BA9" w:rsidRDefault="00457BA9" w:rsidP="00457BA9">
      <w:pPr>
        <w:pStyle w:val="aa"/>
      </w:pPr>
      <w:r w:rsidRPr="00457BA9">
        <w:t>Как видно, используется this, числовые индексы и свойство length. Если эти свойства есть, то все в порядке. А больше ничего и не нужно.</w:t>
      </w:r>
    </w:p>
    <w:p w:rsidR="00457BA9" w:rsidRPr="00457BA9" w:rsidRDefault="00457BA9" w:rsidP="00457BA9">
      <w:pPr>
        <w:pStyle w:val="aa"/>
      </w:pPr>
      <w:r w:rsidRPr="00457BA9">
        <w:t>В качестве this подойдёт даже обычный объект:</w:t>
      </w:r>
    </w:p>
    <w:p w:rsidR="00457BA9" w:rsidRPr="008E2998" w:rsidRDefault="00457BA9" w:rsidP="008E2998">
      <w:pPr>
        <w:pStyle w:val="af1"/>
      </w:pPr>
      <w:r w:rsidRPr="008E2998">
        <w:t xml:space="preserve">var </w:t>
      </w:r>
      <w:r w:rsidRPr="008E2998">
        <w:rPr>
          <w:color w:val="7030A0"/>
        </w:rPr>
        <w:t xml:space="preserve">obj </w:t>
      </w:r>
      <w:r w:rsidRPr="008E2998">
        <w:t>= { // обычный объект с числовыми индексами и length</w:t>
      </w:r>
    </w:p>
    <w:p w:rsidR="00457BA9" w:rsidRPr="008E2998" w:rsidRDefault="00457BA9" w:rsidP="008E2998">
      <w:pPr>
        <w:pStyle w:val="af1"/>
      </w:pPr>
      <w:r w:rsidRPr="008E2998">
        <w:t xml:space="preserve">  0: "А",</w:t>
      </w:r>
    </w:p>
    <w:p w:rsidR="00457BA9" w:rsidRPr="008E2998" w:rsidRDefault="00457BA9" w:rsidP="008E2998">
      <w:pPr>
        <w:pStyle w:val="af1"/>
      </w:pPr>
      <w:r w:rsidRPr="008E2998">
        <w:t xml:space="preserve">  1: "Б",</w:t>
      </w:r>
    </w:p>
    <w:p w:rsidR="00457BA9" w:rsidRPr="008E2998" w:rsidRDefault="00457BA9" w:rsidP="008E2998">
      <w:pPr>
        <w:pStyle w:val="af1"/>
      </w:pPr>
      <w:r w:rsidRPr="008E2998">
        <w:t xml:space="preserve">  2: "В",</w:t>
      </w:r>
    </w:p>
    <w:p w:rsidR="00457BA9" w:rsidRPr="008E2998" w:rsidRDefault="00457BA9" w:rsidP="008E2998">
      <w:pPr>
        <w:pStyle w:val="af1"/>
      </w:pPr>
      <w:r w:rsidRPr="008E2998">
        <w:t xml:space="preserve">  length: 3</w:t>
      </w:r>
    </w:p>
    <w:p w:rsidR="00457BA9" w:rsidRPr="008E2998" w:rsidRDefault="00457BA9" w:rsidP="008E2998">
      <w:pPr>
        <w:pStyle w:val="af1"/>
      </w:pPr>
      <w:r w:rsidRPr="008E2998">
        <w:t>};</w:t>
      </w:r>
    </w:p>
    <w:p w:rsidR="00457BA9" w:rsidRPr="008E2998" w:rsidRDefault="00457BA9" w:rsidP="008E2998">
      <w:pPr>
        <w:pStyle w:val="af1"/>
      </w:pPr>
    </w:p>
    <w:p w:rsidR="00457BA9" w:rsidRPr="008E2998" w:rsidRDefault="00457BA9" w:rsidP="008E2998">
      <w:pPr>
        <w:pStyle w:val="af1"/>
      </w:pPr>
      <w:r w:rsidRPr="008E2998">
        <w:rPr>
          <w:color w:val="7030A0"/>
        </w:rPr>
        <w:t>obj</w:t>
      </w:r>
      <w:r w:rsidRPr="008E2998">
        <w:t>.join = [].join;</w:t>
      </w:r>
    </w:p>
    <w:p w:rsidR="00457BA9" w:rsidRPr="008E2998" w:rsidRDefault="00457BA9" w:rsidP="008E2998">
      <w:pPr>
        <w:pStyle w:val="af1"/>
      </w:pPr>
      <w:r w:rsidRPr="008E2998">
        <w:t xml:space="preserve">alert( </w:t>
      </w:r>
      <w:r w:rsidRPr="008E2998">
        <w:rPr>
          <w:color w:val="7030A0"/>
        </w:rPr>
        <w:t>obj</w:t>
      </w:r>
      <w:r w:rsidRPr="008E2998">
        <w:t>.join(';') ); // "A;Б;В"</w:t>
      </w:r>
    </w:p>
    <w:p w:rsidR="00457BA9" w:rsidRPr="00457BA9" w:rsidRDefault="00457BA9" w:rsidP="00457BA9">
      <w:pPr>
        <w:pStyle w:val="aa"/>
      </w:pPr>
      <w:r w:rsidRPr="00457BA9">
        <w:t>…Однако, копирование метода из одного объекта в другой не всегда приемлемо!</w:t>
      </w:r>
    </w:p>
    <w:p w:rsidR="00457BA9" w:rsidRPr="00457BA9" w:rsidRDefault="00457BA9" w:rsidP="00457BA9">
      <w:pPr>
        <w:pStyle w:val="aa"/>
      </w:pPr>
      <w:r w:rsidRPr="00457BA9">
        <w:t xml:space="preserve">Представим на минуту, что вместо arguments у нас – произвольный объект. У него тоже есть числовые индексы, length и мы хотим вызвать в его контексте метод [].join. То есть, ситуация похожа на arguments, но (!) вполне возможно, что у объекта есть </w:t>
      </w:r>
      <w:r w:rsidRPr="00457BA9">
        <w:rPr>
          <w:i/>
          <w:iCs/>
        </w:rPr>
        <w:t>свой</w:t>
      </w:r>
      <w:r w:rsidRPr="00457BA9">
        <w:t xml:space="preserve"> метод join.</w:t>
      </w:r>
    </w:p>
    <w:p w:rsidR="00457BA9" w:rsidRPr="00457BA9" w:rsidRDefault="00457BA9" w:rsidP="00457BA9">
      <w:pPr>
        <w:pStyle w:val="aa"/>
      </w:pPr>
      <w:r w:rsidRPr="00457BA9">
        <w:t>Поэтому копировать [].join, как сделано выше, нельзя: если он перезапишет собственный join объекта, то будет страшный бардак и путаница.</w:t>
      </w:r>
    </w:p>
    <w:p w:rsidR="00457BA9" w:rsidRPr="00457BA9" w:rsidRDefault="00457BA9" w:rsidP="00457BA9">
      <w:pPr>
        <w:pStyle w:val="aa"/>
      </w:pPr>
      <w:r w:rsidRPr="00457BA9">
        <w:t>Безопасно вызвать метод нам поможет call:</w:t>
      </w:r>
    </w:p>
    <w:p w:rsidR="00457BA9" w:rsidRPr="00457BA9" w:rsidRDefault="00457BA9" w:rsidP="008E2998">
      <w:pPr>
        <w:pStyle w:val="af1"/>
      </w:pPr>
      <w:r w:rsidRPr="00457BA9">
        <w:t xml:space="preserve">function </w:t>
      </w:r>
      <w:r w:rsidRPr="00AC26BF">
        <w:rPr>
          <w:color w:val="984806" w:themeColor="accent6" w:themeShade="80"/>
        </w:rPr>
        <w:t>printArgs</w:t>
      </w:r>
      <w:r w:rsidRPr="00457BA9">
        <w:t>() {</w:t>
      </w:r>
    </w:p>
    <w:p w:rsidR="00457BA9" w:rsidRPr="00457BA9" w:rsidRDefault="00457BA9" w:rsidP="008E2998">
      <w:pPr>
        <w:pStyle w:val="af1"/>
      </w:pPr>
      <w:r w:rsidRPr="00457BA9">
        <w:t xml:space="preserve">  var </w:t>
      </w:r>
      <w:r w:rsidRPr="00AC26BF">
        <w:rPr>
          <w:color w:val="7030A0"/>
        </w:rPr>
        <w:t xml:space="preserve">join </w:t>
      </w:r>
      <w:r w:rsidRPr="00457BA9">
        <w:t xml:space="preserve">= </w:t>
      </w:r>
      <w:r w:rsidRPr="00AC26BF">
        <w:rPr>
          <w:rStyle w:val="af0"/>
        </w:rPr>
        <w:t>[].join</w:t>
      </w:r>
      <w:r w:rsidRPr="00457BA9">
        <w:t>; // скопируем ссылку на функцию в переменную</w:t>
      </w:r>
    </w:p>
    <w:p w:rsidR="00457BA9" w:rsidRPr="00457BA9" w:rsidRDefault="00457BA9" w:rsidP="008E2998">
      <w:pPr>
        <w:pStyle w:val="af1"/>
      </w:pPr>
    </w:p>
    <w:p w:rsidR="00457BA9" w:rsidRPr="00457BA9" w:rsidRDefault="00457BA9" w:rsidP="008E2998">
      <w:pPr>
        <w:pStyle w:val="af1"/>
      </w:pPr>
      <w:r w:rsidRPr="00457BA9">
        <w:t xml:space="preserve">  // вызовем join с this=arguments,</w:t>
      </w:r>
    </w:p>
    <w:p w:rsidR="00457BA9" w:rsidRPr="00457BA9" w:rsidRDefault="00457BA9" w:rsidP="008E2998">
      <w:pPr>
        <w:pStyle w:val="af1"/>
      </w:pPr>
      <w:r w:rsidRPr="00457BA9">
        <w:t xml:space="preserve">  // этот вызов эквивалентен arguments.join(':') из примера выше</w:t>
      </w:r>
    </w:p>
    <w:p w:rsidR="00457BA9" w:rsidRPr="00457BA9" w:rsidRDefault="00457BA9" w:rsidP="008E2998">
      <w:pPr>
        <w:pStyle w:val="af1"/>
      </w:pPr>
      <w:r w:rsidRPr="00457BA9">
        <w:t xml:space="preserve">  var argStr = </w:t>
      </w:r>
      <w:r w:rsidRPr="00AC26BF">
        <w:rPr>
          <w:color w:val="7030A0"/>
        </w:rPr>
        <w:t>join</w:t>
      </w:r>
      <w:r w:rsidRPr="00457BA9">
        <w:t>.</w:t>
      </w:r>
      <w:r w:rsidRPr="00AC26BF">
        <w:rPr>
          <w:rStyle w:val="af0"/>
        </w:rPr>
        <w:t>call</w:t>
      </w:r>
      <w:r w:rsidRPr="00457BA9">
        <w:t>(arguments, ':');</w:t>
      </w:r>
    </w:p>
    <w:p w:rsidR="00457BA9" w:rsidRPr="00457BA9" w:rsidRDefault="00457BA9" w:rsidP="008E2998">
      <w:pPr>
        <w:pStyle w:val="af1"/>
      </w:pPr>
    </w:p>
    <w:p w:rsidR="00457BA9" w:rsidRPr="00457BA9" w:rsidRDefault="00457BA9" w:rsidP="008E2998">
      <w:pPr>
        <w:pStyle w:val="af1"/>
      </w:pPr>
      <w:r w:rsidRPr="00457BA9">
        <w:t xml:space="preserve">  alert( argStr ); // сработает и выведет 1:2:3</w:t>
      </w:r>
    </w:p>
    <w:p w:rsidR="00457BA9" w:rsidRPr="00457BA9" w:rsidRDefault="00457BA9" w:rsidP="008E2998">
      <w:pPr>
        <w:pStyle w:val="af1"/>
      </w:pPr>
      <w:r w:rsidRPr="00457BA9">
        <w:t>}</w:t>
      </w:r>
    </w:p>
    <w:p w:rsidR="00457BA9" w:rsidRPr="00457BA9" w:rsidRDefault="00457BA9" w:rsidP="008E2998">
      <w:pPr>
        <w:pStyle w:val="af1"/>
      </w:pPr>
    </w:p>
    <w:p w:rsidR="00457BA9" w:rsidRPr="00457BA9" w:rsidRDefault="00457BA9" w:rsidP="008E2998">
      <w:pPr>
        <w:pStyle w:val="af1"/>
      </w:pPr>
      <w:r w:rsidRPr="00AC26BF">
        <w:rPr>
          <w:color w:val="984806" w:themeColor="accent6" w:themeShade="80"/>
        </w:rPr>
        <w:t>printArgs</w:t>
      </w:r>
      <w:r w:rsidRPr="00457BA9">
        <w:t>(1, 2, 3);</w:t>
      </w:r>
    </w:p>
    <w:p w:rsidR="00AC26BF" w:rsidRDefault="00AC26BF" w:rsidP="00457BA9">
      <w:pPr>
        <w:pStyle w:val="aa"/>
      </w:pPr>
    </w:p>
    <w:p w:rsidR="00457BA9" w:rsidRPr="00457BA9" w:rsidRDefault="00457BA9" w:rsidP="00457BA9">
      <w:pPr>
        <w:pStyle w:val="aa"/>
      </w:pPr>
      <w:r w:rsidRPr="00457BA9">
        <w:t>Мы вызвали метод без копирования. Чисто, безопасно.</w:t>
      </w:r>
    </w:p>
    <w:p w:rsidR="00AC26BF" w:rsidRDefault="00AC26BF" w:rsidP="00457BA9">
      <w:pPr>
        <w:pStyle w:val="aa"/>
        <w:rPr>
          <w:b/>
          <w:bCs/>
        </w:rPr>
      </w:pPr>
      <w:bookmarkStart w:id="104" w:name="ещё-пример-slice-call-arguments"/>
    </w:p>
    <w:p w:rsidR="00457BA9" w:rsidRPr="00457BA9" w:rsidRDefault="00457BA9" w:rsidP="00AC26BF">
      <w:pPr>
        <w:pStyle w:val="5"/>
      </w:pPr>
      <w:r w:rsidRPr="00AC26BF">
        <w:lastRenderedPageBreak/>
        <w:t>Ещё пример: [].slice.call(arguments)</w:t>
      </w:r>
      <w:bookmarkEnd w:id="104"/>
    </w:p>
    <w:p w:rsidR="00457BA9" w:rsidRPr="00457BA9" w:rsidRDefault="00457BA9" w:rsidP="00457BA9">
      <w:pPr>
        <w:pStyle w:val="aa"/>
      </w:pPr>
      <w:r w:rsidRPr="00457BA9">
        <w:t xml:space="preserve">В JavaScript есть очень простой способ сделать из arguments настоящий массив. Для этого возьмём метод массива: </w:t>
      </w:r>
      <w:hyperlink r:id="rId107" w:history="1">
        <w:r w:rsidRPr="00457BA9">
          <w:rPr>
            <w:rStyle w:val="a9"/>
          </w:rPr>
          <w:t>slice</w:t>
        </w:r>
      </w:hyperlink>
      <w:r w:rsidRPr="00457BA9">
        <w:t>.</w:t>
      </w:r>
    </w:p>
    <w:p w:rsidR="00457BA9" w:rsidRPr="00457BA9" w:rsidRDefault="00457BA9" w:rsidP="00457BA9">
      <w:pPr>
        <w:pStyle w:val="aa"/>
      </w:pPr>
      <w:r w:rsidRPr="00457BA9">
        <w:t>По стандарту вызов arr.slice(start, end) создаёт новый массив и копирует в него элементы массива arr от start до end. А если start и end не указаны, то копирует весь массив.</w:t>
      </w:r>
    </w:p>
    <w:p w:rsidR="00457BA9" w:rsidRPr="00457BA9" w:rsidRDefault="00457BA9" w:rsidP="00457BA9">
      <w:pPr>
        <w:pStyle w:val="aa"/>
      </w:pPr>
      <w:r w:rsidRPr="00457BA9">
        <w:t>Вызовем его в контексте arguments:</w:t>
      </w:r>
    </w:p>
    <w:p w:rsidR="00457BA9" w:rsidRPr="00457BA9" w:rsidRDefault="00457BA9" w:rsidP="00AC26BF">
      <w:pPr>
        <w:pStyle w:val="af1"/>
      </w:pPr>
      <w:r w:rsidRPr="00457BA9">
        <w:t xml:space="preserve">function </w:t>
      </w:r>
      <w:r w:rsidRPr="00AC26BF">
        <w:rPr>
          <w:color w:val="984806" w:themeColor="accent6" w:themeShade="80"/>
        </w:rPr>
        <w:t>printArgs</w:t>
      </w:r>
      <w:r w:rsidRPr="00457BA9">
        <w:t>() {</w:t>
      </w:r>
    </w:p>
    <w:p w:rsidR="00457BA9" w:rsidRPr="00457BA9" w:rsidRDefault="00457BA9" w:rsidP="00AC26BF">
      <w:pPr>
        <w:pStyle w:val="af1"/>
      </w:pPr>
      <w:r w:rsidRPr="00457BA9">
        <w:t xml:space="preserve">  // вызов arr.slice() скопирует все элементы из this в новый массив</w:t>
      </w:r>
    </w:p>
    <w:p w:rsidR="00457BA9" w:rsidRPr="00457BA9" w:rsidRDefault="00457BA9" w:rsidP="00AC26BF">
      <w:pPr>
        <w:pStyle w:val="af1"/>
      </w:pPr>
      <w:r w:rsidRPr="00457BA9">
        <w:t xml:space="preserve">  var args = [].</w:t>
      </w:r>
      <w:r w:rsidRPr="00AC26BF">
        <w:t>slice</w:t>
      </w:r>
      <w:r w:rsidRPr="00457BA9">
        <w:t>.call(arguments);</w:t>
      </w:r>
    </w:p>
    <w:p w:rsidR="00457BA9" w:rsidRPr="00457BA9" w:rsidRDefault="00457BA9" w:rsidP="00AC26BF">
      <w:pPr>
        <w:pStyle w:val="af1"/>
      </w:pPr>
      <w:r w:rsidRPr="00457BA9">
        <w:t xml:space="preserve">  alert( args.join(', ') ); // args - полноценный массив из аргументов</w:t>
      </w:r>
    </w:p>
    <w:p w:rsidR="00457BA9" w:rsidRPr="00457BA9" w:rsidRDefault="00457BA9" w:rsidP="00AC26BF">
      <w:pPr>
        <w:pStyle w:val="af1"/>
      </w:pPr>
      <w:r w:rsidRPr="00457BA9">
        <w:t>}</w:t>
      </w:r>
    </w:p>
    <w:p w:rsidR="00457BA9" w:rsidRPr="00457BA9" w:rsidRDefault="00457BA9" w:rsidP="00AC26BF">
      <w:pPr>
        <w:pStyle w:val="af1"/>
      </w:pPr>
    </w:p>
    <w:p w:rsidR="00457BA9" w:rsidRPr="00457BA9" w:rsidRDefault="00457BA9" w:rsidP="00AC26BF">
      <w:pPr>
        <w:pStyle w:val="af1"/>
      </w:pPr>
      <w:r w:rsidRPr="00AC26BF">
        <w:rPr>
          <w:color w:val="984806" w:themeColor="accent6" w:themeShade="80"/>
        </w:rPr>
        <w:t>printArgs</w:t>
      </w:r>
      <w:r w:rsidRPr="00457BA9">
        <w:t>('Привет', 'мой', 'мир'); // Привет, мой, мир</w:t>
      </w:r>
    </w:p>
    <w:p w:rsidR="008D3D17" w:rsidRDefault="008D3D17" w:rsidP="00457BA9">
      <w:pPr>
        <w:pStyle w:val="aa"/>
      </w:pPr>
    </w:p>
    <w:p w:rsidR="00457BA9" w:rsidRPr="00457BA9" w:rsidRDefault="00457BA9" w:rsidP="00457BA9">
      <w:pPr>
        <w:pStyle w:val="aa"/>
      </w:pPr>
      <w:r w:rsidRPr="00457BA9">
        <w:t>Как и в случае с join, такой вызов технически возможен потому, что slice для работы требует только нумерованные свойства и length. Всё это в arguments есть.</w:t>
      </w:r>
    </w:p>
    <w:p w:rsidR="008D3D17" w:rsidRDefault="008D3D17" w:rsidP="00457BA9">
      <w:pPr>
        <w:pStyle w:val="aa"/>
        <w:rPr>
          <w:b/>
          <w:bCs/>
        </w:rPr>
      </w:pPr>
      <w:bookmarkStart w:id="105" w:name="метод-apply"/>
    </w:p>
    <w:p w:rsidR="00457BA9" w:rsidRPr="00457BA9" w:rsidRDefault="00457BA9" w:rsidP="008D3D17">
      <w:pPr>
        <w:pStyle w:val="5"/>
      </w:pPr>
      <w:r w:rsidRPr="008D3D17">
        <w:t>Метод apply</w:t>
      </w:r>
      <w:bookmarkEnd w:id="105"/>
    </w:p>
    <w:p w:rsidR="00457BA9" w:rsidRPr="00457BA9" w:rsidRDefault="00457BA9" w:rsidP="00457BA9">
      <w:pPr>
        <w:pStyle w:val="aa"/>
      </w:pPr>
      <w:r w:rsidRPr="00457BA9">
        <w:t>Если нам неизвестно, с каким количеством аргументов понадобится вызвать функцию, можно использовать более мощный метод: apply.</w:t>
      </w:r>
    </w:p>
    <w:p w:rsidR="00457BA9" w:rsidRPr="00457BA9" w:rsidRDefault="00457BA9" w:rsidP="00457BA9">
      <w:pPr>
        <w:pStyle w:val="aa"/>
      </w:pPr>
      <w:r w:rsidRPr="00457BA9">
        <w:rPr>
          <w:b/>
          <w:bCs/>
        </w:rPr>
        <w:t>Вызов функции при помощи func.apply работает аналогично func.call, но принимает массив аргументов вместо списка.</w:t>
      </w:r>
    </w:p>
    <w:p w:rsidR="00457BA9" w:rsidRPr="00457BA9" w:rsidRDefault="00457BA9" w:rsidP="008D3D17">
      <w:pPr>
        <w:pStyle w:val="af1"/>
      </w:pPr>
      <w:r w:rsidRPr="00457BA9">
        <w:t>func.call(context, arg1, arg2);</w:t>
      </w:r>
    </w:p>
    <w:p w:rsidR="00457BA9" w:rsidRPr="00457BA9" w:rsidRDefault="00457BA9" w:rsidP="008D3D17">
      <w:pPr>
        <w:pStyle w:val="af1"/>
      </w:pPr>
      <w:r w:rsidRPr="00457BA9">
        <w:t>// идентичен вызову</w:t>
      </w:r>
    </w:p>
    <w:p w:rsidR="00457BA9" w:rsidRPr="00457BA9" w:rsidRDefault="00457BA9" w:rsidP="008D3D17">
      <w:pPr>
        <w:pStyle w:val="af1"/>
      </w:pPr>
      <w:r w:rsidRPr="00457BA9">
        <w:t>func.apply(context, [arg1, arg2]);</w:t>
      </w:r>
    </w:p>
    <w:p w:rsidR="00457BA9" w:rsidRPr="00457BA9" w:rsidRDefault="00457BA9" w:rsidP="00457BA9">
      <w:pPr>
        <w:pStyle w:val="aa"/>
      </w:pPr>
      <w:r w:rsidRPr="00457BA9">
        <w:t>В частности, эти две строчки сработают одинаково:</w:t>
      </w:r>
    </w:p>
    <w:p w:rsidR="00457BA9" w:rsidRPr="00457BA9" w:rsidRDefault="00457BA9" w:rsidP="008D3D17">
      <w:pPr>
        <w:pStyle w:val="af1"/>
      </w:pPr>
      <w:r w:rsidRPr="00457BA9">
        <w:t>showFullName.call(user, 'firstName', 'surname');</w:t>
      </w:r>
    </w:p>
    <w:p w:rsidR="00457BA9" w:rsidRPr="00457BA9" w:rsidRDefault="00457BA9" w:rsidP="008D3D17">
      <w:pPr>
        <w:pStyle w:val="af1"/>
      </w:pPr>
    </w:p>
    <w:p w:rsidR="00457BA9" w:rsidRPr="00457BA9" w:rsidRDefault="00457BA9" w:rsidP="008D3D17">
      <w:pPr>
        <w:pStyle w:val="af1"/>
      </w:pPr>
      <w:r w:rsidRPr="00457BA9">
        <w:t>showFullName.apply(user, ['firstName', 'surname']);</w:t>
      </w:r>
    </w:p>
    <w:p w:rsidR="00457BA9" w:rsidRPr="00457BA9" w:rsidRDefault="00457BA9" w:rsidP="00457BA9">
      <w:pPr>
        <w:pStyle w:val="aa"/>
      </w:pPr>
      <w:r w:rsidRPr="00457BA9">
        <w:t>Преимущество apply перед call отчётливо видно, когда мы формируем массив аргументов динамически.</w:t>
      </w:r>
    </w:p>
    <w:p w:rsidR="00457BA9" w:rsidRPr="00457BA9" w:rsidRDefault="00457BA9" w:rsidP="00457BA9">
      <w:pPr>
        <w:pStyle w:val="aa"/>
      </w:pPr>
      <w:r w:rsidRPr="00457BA9">
        <w:t>Например, в JavaScript есть встроенная функция Math.max(a, b, c...), которая возвращает максимальное значение из аргументов:</w:t>
      </w:r>
    </w:p>
    <w:p w:rsidR="00457BA9" w:rsidRPr="00457BA9" w:rsidRDefault="00457BA9" w:rsidP="008D3D17">
      <w:pPr>
        <w:pStyle w:val="af1"/>
      </w:pPr>
      <w:r w:rsidRPr="00457BA9">
        <w:t>alert( Math.max(1, 5, 2) ); // 5</w:t>
      </w:r>
    </w:p>
    <w:p w:rsidR="008D3D17" w:rsidRDefault="008D3D17" w:rsidP="00457BA9">
      <w:pPr>
        <w:pStyle w:val="aa"/>
      </w:pPr>
    </w:p>
    <w:p w:rsidR="00457BA9" w:rsidRPr="00457BA9" w:rsidRDefault="00457BA9" w:rsidP="00457BA9">
      <w:pPr>
        <w:pStyle w:val="aa"/>
      </w:pPr>
      <w:r w:rsidRPr="00457BA9">
        <w:t>При помощи apply мы могли бы найти максимум в произвольном массиве, вот так:</w:t>
      </w:r>
    </w:p>
    <w:p w:rsidR="00457BA9" w:rsidRPr="00457BA9" w:rsidRDefault="00457BA9" w:rsidP="008D3D17">
      <w:pPr>
        <w:pStyle w:val="af1"/>
      </w:pPr>
      <w:r w:rsidRPr="00457BA9">
        <w:t xml:space="preserve">var </w:t>
      </w:r>
      <w:r w:rsidRPr="008D3D17">
        <w:rPr>
          <w:color w:val="7030A0"/>
        </w:rPr>
        <w:t xml:space="preserve">arr </w:t>
      </w:r>
      <w:r w:rsidRPr="00457BA9">
        <w:t>= [];</w:t>
      </w:r>
    </w:p>
    <w:p w:rsidR="00457BA9" w:rsidRPr="00457BA9" w:rsidRDefault="00457BA9" w:rsidP="008D3D17">
      <w:pPr>
        <w:pStyle w:val="af1"/>
      </w:pPr>
      <w:r w:rsidRPr="008D3D17">
        <w:rPr>
          <w:color w:val="7030A0"/>
        </w:rPr>
        <w:t>arr</w:t>
      </w:r>
      <w:r w:rsidRPr="00457BA9">
        <w:t>.push(1);</w:t>
      </w:r>
    </w:p>
    <w:p w:rsidR="00457BA9" w:rsidRPr="00457BA9" w:rsidRDefault="00457BA9" w:rsidP="008D3D17">
      <w:pPr>
        <w:pStyle w:val="af1"/>
      </w:pPr>
      <w:r w:rsidRPr="008D3D17">
        <w:rPr>
          <w:color w:val="7030A0"/>
        </w:rPr>
        <w:t>arr</w:t>
      </w:r>
      <w:r w:rsidRPr="00457BA9">
        <w:t>.push(5);</w:t>
      </w:r>
    </w:p>
    <w:p w:rsidR="00457BA9" w:rsidRPr="00457BA9" w:rsidRDefault="00457BA9" w:rsidP="008D3D17">
      <w:pPr>
        <w:pStyle w:val="af1"/>
      </w:pPr>
      <w:r w:rsidRPr="008D3D17">
        <w:rPr>
          <w:color w:val="7030A0"/>
        </w:rPr>
        <w:t>arr</w:t>
      </w:r>
      <w:r w:rsidRPr="00457BA9">
        <w:t>.push(2);</w:t>
      </w:r>
    </w:p>
    <w:p w:rsidR="00457BA9" w:rsidRPr="00457BA9" w:rsidRDefault="00457BA9" w:rsidP="008D3D17">
      <w:pPr>
        <w:pStyle w:val="af1"/>
      </w:pPr>
    </w:p>
    <w:p w:rsidR="00457BA9" w:rsidRPr="00457BA9" w:rsidRDefault="00457BA9" w:rsidP="008D3D17">
      <w:pPr>
        <w:pStyle w:val="af1"/>
      </w:pPr>
      <w:r w:rsidRPr="00457BA9">
        <w:t>// получить максимум из элементов arr</w:t>
      </w:r>
    </w:p>
    <w:p w:rsidR="00457BA9" w:rsidRPr="00457BA9" w:rsidRDefault="00457BA9" w:rsidP="008D3D17">
      <w:pPr>
        <w:pStyle w:val="af1"/>
      </w:pPr>
      <w:r w:rsidRPr="00457BA9">
        <w:t>alert( Math.max.</w:t>
      </w:r>
      <w:r w:rsidRPr="008D3D17">
        <w:rPr>
          <w:rStyle w:val="af0"/>
        </w:rPr>
        <w:t>apply</w:t>
      </w:r>
      <w:r w:rsidRPr="00457BA9">
        <w:t xml:space="preserve">(null, </w:t>
      </w:r>
      <w:r w:rsidRPr="008D3D17">
        <w:rPr>
          <w:color w:val="7030A0"/>
        </w:rPr>
        <w:t>arr</w:t>
      </w:r>
      <w:r w:rsidRPr="00457BA9">
        <w:t>) ); // 5</w:t>
      </w:r>
    </w:p>
    <w:p w:rsidR="008D3D17" w:rsidRDefault="008D3D17" w:rsidP="00457BA9">
      <w:pPr>
        <w:pStyle w:val="aa"/>
      </w:pPr>
    </w:p>
    <w:p w:rsidR="00457BA9" w:rsidRPr="00457BA9" w:rsidRDefault="00457BA9" w:rsidP="00457BA9">
      <w:pPr>
        <w:pStyle w:val="aa"/>
      </w:pPr>
      <w:r w:rsidRPr="00457BA9">
        <w:t>В примере выше мы передали аргументы через массив – второй параметр apply… Но вы, наверное, заметили небольшую странность? В качестве контекста this был передан null.</w:t>
      </w:r>
    </w:p>
    <w:p w:rsidR="00457BA9" w:rsidRPr="00457BA9" w:rsidRDefault="00457BA9" w:rsidP="00457BA9">
      <w:pPr>
        <w:pStyle w:val="aa"/>
      </w:pPr>
      <w:r w:rsidRPr="00457BA9">
        <w:t>Строго говоря, полным эквивалентом вызову Math.max(1,2,3) был бы вызов Math.max.apply(Math, [1,2,3]). В обоих этих вызовах контекстом будет объект Math.</w:t>
      </w:r>
    </w:p>
    <w:p w:rsidR="00457BA9" w:rsidRPr="00457BA9" w:rsidRDefault="00457BA9" w:rsidP="00457BA9">
      <w:pPr>
        <w:pStyle w:val="aa"/>
      </w:pPr>
      <w:r w:rsidRPr="00457BA9">
        <w:t>Но в данном случае в качестве контекста можно передавать что угодно, поскольку в своей внутренней реализации метод Math.max не использует this. Действительно, зачем this, если нужно всего лишь выбрать максимальный из аргументов? Вот так, при помощи apply мы получили короткий и элегантный способ вычислить максимальное значение в массиве!</w:t>
      </w:r>
    </w:p>
    <w:p w:rsidR="00457BA9" w:rsidRPr="00457BA9" w:rsidRDefault="00457BA9" w:rsidP="00457BA9">
      <w:pPr>
        <w:pStyle w:val="aa"/>
      </w:pPr>
      <w:r w:rsidRPr="00457BA9">
        <w:t>Вызов call/apply с null или undefined</w:t>
      </w:r>
    </w:p>
    <w:p w:rsidR="00457BA9" w:rsidRPr="00457BA9" w:rsidRDefault="00457BA9" w:rsidP="00457BA9">
      <w:pPr>
        <w:pStyle w:val="aa"/>
      </w:pPr>
      <w:r w:rsidRPr="00457BA9">
        <w:t>В современном стандарте call/apply передают this «как есть». А в старом, без use strict, при указании первого аргумента null или undefined в call/apply, функция получает this = window, например:</w:t>
      </w:r>
    </w:p>
    <w:p w:rsidR="00457BA9" w:rsidRPr="00457BA9" w:rsidRDefault="00457BA9" w:rsidP="00457BA9">
      <w:pPr>
        <w:pStyle w:val="aa"/>
      </w:pPr>
      <w:r w:rsidRPr="00457BA9">
        <w:t>Современный стандарт:</w:t>
      </w:r>
    </w:p>
    <w:p w:rsidR="00457BA9" w:rsidRPr="00457BA9" w:rsidRDefault="00457BA9" w:rsidP="008D3D17">
      <w:pPr>
        <w:pStyle w:val="af1"/>
      </w:pPr>
      <w:r w:rsidRPr="00457BA9">
        <w:t xml:space="preserve">function </w:t>
      </w:r>
      <w:r w:rsidRPr="008D3D17">
        <w:rPr>
          <w:color w:val="984806" w:themeColor="accent6" w:themeShade="80"/>
        </w:rPr>
        <w:t>f</w:t>
      </w:r>
      <w:r w:rsidRPr="00457BA9">
        <w:t>() {</w:t>
      </w:r>
    </w:p>
    <w:p w:rsidR="00457BA9" w:rsidRPr="00457BA9" w:rsidRDefault="00457BA9" w:rsidP="008D3D17">
      <w:pPr>
        <w:pStyle w:val="af1"/>
      </w:pPr>
      <w:r w:rsidRPr="00457BA9">
        <w:t xml:space="preserve">  "use strict";</w:t>
      </w:r>
    </w:p>
    <w:p w:rsidR="00457BA9" w:rsidRPr="00EA25DE" w:rsidRDefault="00457BA9" w:rsidP="008D3D17">
      <w:pPr>
        <w:pStyle w:val="af1"/>
        <w:rPr>
          <w:lang w:val="en-US"/>
        </w:rPr>
      </w:pPr>
      <w:r w:rsidRPr="00457BA9">
        <w:t xml:space="preserve">  alert( </w:t>
      </w:r>
      <w:r w:rsidRPr="008D3D17">
        <w:rPr>
          <w:color w:val="00B050"/>
        </w:rPr>
        <w:t xml:space="preserve">this </w:t>
      </w:r>
      <w:r w:rsidR="00EA25DE">
        <w:t xml:space="preserve">); // </w:t>
      </w:r>
      <w:r w:rsidR="00EA25DE">
        <w:rPr>
          <w:lang w:val="en-US"/>
        </w:rPr>
        <w:t>undefined</w:t>
      </w:r>
    </w:p>
    <w:p w:rsidR="00457BA9" w:rsidRPr="00457BA9" w:rsidRDefault="00457BA9" w:rsidP="008D3D17">
      <w:pPr>
        <w:pStyle w:val="af1"/>
      </w:pPr>
      <w:r w:rsidRPr="00457BA9">
        <w:t>}</w:t>
      </w:r>
    </w:p>
    <w:p w:rsidR="00457BA9" w:rsidRPr="00457BA9" w:rsidRDefault="00457BA9" w:rsidP="008D3D17">
      <w:pPr>
        <w:pStyle w:val="af1"/>
      </w:pPr>
    </w:p>
    <w:p w:rsidR="00457BA9" w:rsidRPr="00EA25DE" w:rsidRDefault="00457BA9" w:rsidP="008D3D17">
      <w:pPr>
        <w:pStyle w:val="af1"/>
        <w:rPr>
          <w:lang w:val="en-US"/>
        </w:rPr>
      </w:pPr>
      <w:r w:rsidRPr="00EA25DE">
        <w:rPr>
          <w:color w:val="984806" w:themeColor="accent6" w:themeShade="80"/>
        </w:rPr>
        <w:t>f</w:t>
      </w:r>
      <w:r w:rsidRPr="00457BA9">
        <w:t>.</w:t>
      </w:r>
      <w:r w:rsidRPr="00EA25DE">
        <w:rPr>
          <w:rStyle w:val="af0"/>
        </w:rPr>
        <w:t>call</w:t>
      </w:r>
      <w:r w:rsidRPr="00457BA9">
        <w:t>(null);</w:t>
      </w:r>
      <w:r w:rsidR="00EA25DE">
        <w:rPr>
          <w:lang w:val="en-US"/>
        </w:rPr>
        <w:t xml:space="preserve"> </w:t>
      </w:r>
      <w:r w:rsidR="00EA25DE">
        <w:rPr>
          <w:lang w:val="en-US"/>
        </w:rPr>
        <w:tab/>
        <w:t xml:space="preserve"> // null;</w:t>
      </w:r>
    </w:p>
    <w:p w:rsidR="00EA25DE" w:rsidRPr="00EA25DE" w:rsidRDefault="00EA25DE" w:rsidP="00EA25DE">
      <w:pPr>
        <w:pStyle w:val="af1"/>
        <w:rPr>
          <w:lang w:val="en-US"/>
        </w:rPr>
      </w:pPr>
      <w:r>
        <w:rPr>
          <w:lang w:val="en-US"/>
        </w:rPr>
        <w:t xml:space="preserve"> </w:t>
      </w:r>
    </w:p>
    <w:p w:rsidR="00457BA9" w:rsidRPr="00457BA9" w:rsidRDefault="00457BA9" w:rsidP="008D3D17">
      <w:pPr>
        <w:pStyle w:val="af1"/>
      </w:pPr>
      <w:r w:rsidRPr="00457BA9">
        <w:t>Без use strict:</w:t>
      </w:r>
    </w:p>
    <w:p w:rsidR="00457BA9" w:rsidRPr="00457BA9" w:rsidRDefault="00457BA9" w:rsidP="008D3D17">
      <w:pPr>
        <w:pStyle w:val="af1"/>
      </w:pPr>
      <w:r w:rsidRPr="00457BA9">
        <w:t xml:space="preserve">function </w:t>
      </w:r>
      <w:r w:rsidRPr="00EA25DE">
        <w:rPr>
          <w:color w:val="984806" w:themeColor="accent6" w:themeShade="80"/>
        </w:rPr>
        <w:t>f</w:t>
      </w:r>
      <w:r w:rsidRPr="00457BA9">
        <w:t>() {</w:t>
      </w:r>
    </w:p>
    <w:p w:rsidR="00457BA9" w:rsidRPr="00457BA9" w:rsidRDefault="00457BA9" w:rsidP="008D3D17">
      <w:pPr>
        <w:pStyle w:val="af1"/>
      </w:pPr>
      <w:r w:rsidRPr="00457BA9">
        <w:t xml:space="preserve">  alert( </w:t>
      </w:r>
      <w:r w:rsidRPr="00EA25DE">
        <w:rPr>
          <w:color w:val="00B050"/>
        </w:rPr>
        <w:t xml:space="preserve">this </w:t>
      </w:r>
      <w:r w:rsidRPr="00457BA9">
        <w:t>); // window</w:t>
      </w:r>
    </w:p>
    <w:p w:rsidR="00457BA9" w:rsidRPr="00457BA9" w:rsidRDefault="00457BA9" w:rsidP="008D3D17">
      <w:pPr>
        <w:pStyle w:val="af1"/>
      </w:pPr>
      <w:r w:rsidRPr="00457BA9">
        <w:t>}</w:t>
      </w:r>
    </w:p>
    <w:p w:rsidR="00457BA9" w:rsidRPr="00457BA9" w:rsidRDefault="00457BA9" w:rsidP="008D3D17">
      <w:pPr>
        <w:pStyle w:val="af1"/>
      </w:pPr>
    </w:p>
    <w:p w:rsidR="00457BA9" w:rsidRDefault="00457BA9" w:rsidP="008D3D17">
      <w:pPr>
        <w:pStyle w:val="af1"/>
        <w:rPr>
          <w:lang w:val="en-US"/>
        </w:rPr>
      </w:pPr>
      <w:r w:rsidRPr="00EA25DE">
        <w:rPr>
          <w:color w:val="984806" w:themeColor="accent6" w:themeShade="80"/>
        </w:rPr>
        <w:t>f</w:t>
      </w:r>
      <w:r w:rsidRPr="00457BA9">
        <w:t>.</w:t>
      </w:r>
      <w:r w:rsidRPr="00EA25DE">
        <w:rPr>
          <w:rStyle w:val="af0"/>
        </w:rPr>
        <w:t>call</w:t>
      </w:r>
      <w:r w:rsidRPr="00457BA9">
        <w:t>(null);</w:t>
      </w:r>
      <w:r w:rsidR="00EA25DE">
        <w:rPr>
          <w:lang w:val="en-US"/>
        </w:rPr>
        <w:tab/>
        <w:t xml:space="preserve"> //</w:t>
      </w:r>
      <w:r w:rsidR="00EA25DE" w:rsidRPr="00EA25DE">
        <w:t xml:space="preserve"> </w:t>
      </w:r>
      <w:r w:rsidR="00EA25DE">
        <w:rPr>
          <w:lang w:val="en-US"/>
        </w:rPr>
        <w:t>[</w:t>
      </w:r>
      <w:r w:rsidR="00EA25DE" w:rsidRPr="00EA25DE">
        <w:rPr>
          <w:lang w:val="en-US"/>
        </w:rPr>
        <w:t>object Window</w:t>
      </w:r>
      <w:r w:rsidR="00EA25DE">
        <w:rPr>
          <w:lang w:val="en-US"/>
        </w:rPr>
        <w:t>]</w:t>
      </w:r>
    </w:p>
    <w:p w:rsidR="00EA25DE" w:rsidRPr="00EA25DE" w:rsidRDefault="00EA25DE" w:rsidP="00EA25DE">
      <w:pPr>
        <w:rPr>
          <w:lang w:val="en-US"/>
        </w:rPr>
      </w:pPr>
    </w:p>
    <w:p w:rsidR="00457BA9" w:rsidRPr="00457BA9" w:rsidRDefault="00457BA9" w:rsidP="00EA25DE">
      <w:pPr>
        <w:pStyle w:val="5"/>
      </w:pPr>
      <w:bookmarkStart w:id="106" w:name="итого-про-this"/>
      <w:r w:rsidRPr="00EA25DE">
        <w:t>Итого про this</w:t>
      </w:r>
      <w:bookmarkEnd w:id="106"/>
    </w:p>
    <w:p w:rsidR="00457BA9" w:rsidRPr="00457BA9" w:rsidRDefault="00457BA9" w:rsidP="00457BA9">
      <w:pPr>
        <w:pStyle w:val="aa"/>
      </w:pPr>
      <w:r w:rsidRPr="00457BA9">
        <w:t>Значение this устанавливается в зависимости от того, как вызвана функция:</w:t>
      </w:r>
    </w:p>
    <w:p w:rsidR="00457BA9" w:rsidRPr="00457BA9" w:rsidRDefault="00457BA9" w:rsidP="00EA25DE">
      <w:pPr>
        <w:pStyle w:val="aa"/>
        <w:numPr>
          <w:ilvl w:val="0"/>
          <w:numId w:val="140"/>
        </w:numPr>
      </w:pPr>
      <w:r w:rsidRPr="00457BA9">
        <w:t>При вызове функции как метода:</w:t>
      </w:r>
    </w:p>
    <w:p w:rsidR="00457BA9" w:rsidRPr="00457BA9" w:rsidRDefault="00457BA9" w:rsidP="00EA25DE">
      <w:pPr>
        <w:pStyle w:val="af1"/>
      </w:pPr>
      <w:r w:rsidRPr="00457BA9">
        <w:t xml:space="preserve">obj.func(...)    // </w:t>
      </w:r>
      <w:r w:rsidRPr="00C748B9">
        <w:rPr>
          <w:color w:val="00B050"/>
        </w:rPr>
        <w:t xml:space="preserve">this </w:t>
      </w:r>
      <w:r w:rsidRPr="00457BA9">
        <w:t>= obj</w:t>
      </w:r>
    </w:p>
    <w:p w:rsidR="00457BA9" w:rsidRPr="00457BA9" w:rsidRDefault="00457BA9" w:rsidP="00EA25DE">
      <w:pPr>
        <w:pStyle w:val="af1"/>
      </w:pPr>
      <w:r w:rsidRPr="00457BA9">
        <w:t>obj["func"](...)</w:t>
      </w:r>
    </w:p>
    <w:p w:rsidR="00457BA9" w:rsidRPr="00457BA9" w:rsidRDefault="00457BA9" w:rsidP="00EA25DE">
      <w:pPr>
        <w:pStyle w:val="aa"/>
        <w:numPr>
          <w:ilvl w:val="0"/>
          <w:numId w:val="140"/>
        </w:numPr>
      </w:pPr>
      <w:r w:rsidRPr="00457BA9">
        <w:t>При обычном вызове:</w:t>
      </w:r>
    </w:p>
    <w:p w:rsidR="00457BA9" w:rsidRPr="00457BA9" w:rsidRDefault="00457BA9" w:rsidP="00C748B9">
      <w:pPr>
        <w:pStyle w:val="af1"/>
      </w:pPr>
      <w:r w:rsidRPr="00457BA9">
        <w:t xml:space="preserve">func(...) // </w:t>
      </w:r>
      <w:r w:rsidRPr="00C748B9">
        <w:rPr>
          <w:color w:val="00B050"/>
        </w:rPr>
        <w:t xml:space="preserve">this </w:t>
      </w:r>
      <w:r w:rsidRPr="00457BA9">
        <w:t>= window (ES3) /undefined (ES5)</w:t>
      </w:r>
    </w:p>
    <w:p w:rsidR="00457BA9" w:rsidRPr="00457BA9" w:rsidRDefault="00457BA9" w:rsidP="00457BA9">
      <w:pPr>
        <w:pStyle w:val="aa"/>
      </w:pPr>
      <w:r w:rsidRPr="00457BA9">
        <w:t>В new:</w:t>
      </w:r>
    </w:p>
    <w:p w:rsidR="00457BA9" w:rsidRPr="00457BA9" w:rsidRDefault="00457BA9" w:rsidP="00C748B9">
      <w:pPr>
        <w:pStyle w:val="af1"/>
      </w:pPr>
      <w:r w:rsidRPr="00457BA9">
        <w:t>new func() // this = {} (новый объект)</w:t>
      </w:r>
    </w:p>
    <w:p w:rsidR="00457BA9" w:rsidRPr="00457BA9" w:rsidRDefault="00457BA9" w:rsidP="00457BA9">
      <w:pPr>
        <w:pStyle w:val="aa"/>
      </w:pPr>
      <w:r w:rsidRPr="00457BA9">
        <w:t>Явное указание:</w:t>
      </w:r>
    </w:p>
    <w:p w:rsidR="00457BA9" w:rsidRPr="00457BA9" w:rsidRDefault="00457BA9" w:rsidP="00C748B9">
      <w:pPr>
        <w:pStyle w:val="af1"/>
      </w:pPr>
      <w:r w:rsidRPr="00457BA9">
        <w:lastRenderedPageBreak/>
        <w:t xml:space="preserve">func.apply(context, args) // </w:t>
      </w:r>
      <w:r w:rsidRPr="00C748B9">
        <w:rPr>
          <w:color w:val="00B050"/>
        </w:rPr>
        <w:t xml:space="preserve">this </w:t>
      </w:r>
      <w:r w:rsidRPr="00457BA9">
        <w:t>= context (явная передача)</w:t>
      </w:r>
    </w:p>
    <w:p w:rsidR="00457BA9" w:rsidRPr="00457BA9" w:rsidRDefault="00457BA9" w:rsidP="00C748B9">
      <w:pPr>
        <w:pStyle w:val="af1"/>
      </w:pPr>
      <w:r w:rsidRPr="00457BA9">
        <w:t>func.call(context, arg1, arg2, ...)</w:t>
      </w:r>
    </w:p>
    <w:p w:rsidR="00C748B9" w:rsidRDefault="00C748B9" w:rsidP="00457BA9">
      <w:pPr>
        <w:pStyle w:val="aa"/>
        <w:rPr>
          <w:b/>
          <w:bCs/>
          <w:lang w:val="en-US"/>
        </w:rPr>
      </w:pPr>
    </w:p>
    <w:p w:rsidR="00457BA9" w:rsidRPr="00457BA9" w:rsidRDefault="00457BA9" w:rsidP="00C748B9">
      <w:pPr>
        <w:pStyle w:val="5"/>
      </w:pPr>
      <w:r w:rsidRPr="00C748B9">
        <w:t>Задачи</w:t>
      </w:r>
    </w:p>
    <w:p w:rsidR="00457BA9" w:rsidRPr="00457BA9" w:rsidRDefault="00457BA9" w:rsidP="00457BA9">
      <w:pPr>
        <w:pStyle w:val="aa"/>
        <w:rPr>
          <w:b/>
          <w:bCs/>
        </w:rPr>
      </w:pPr>
      <w:bookmarkStart w:id="107" w:name="перепишите-суммирование-аргументов"/>
      <w:r w:rsidRPr="00C748B9">
        <w:rPr>
          <w:b/>
          <w:bCs/>
        </w:rPr>
        <w:t>Перепишите суммирование аргументов</w:t>
      </w:r>
      <w:bookmarkEnd w:id="107"/>
    </w:p>
    <w:p w:rsidR="00457BA9" w:rsidRPr="00457BA9" w:rsidRDefault="00457BA9" w:rsidP="00457BA9">
      <w:pPr>
        <w:pStyle w:val="aa"/>
      </w:pPr>
      <w:r w:rsidRPr="00457BA9">
        <w:t>Есть функция sum, которая суммирует все элементы массива:</w:t>
      </w:r>
    </w:p>
    <w:p w:rsidR="00457BA9" w:rsidRPr="00457BA9" w:rsidRDefault="00457BA9" w:rsidP="00C748B9">
      <w:pPr>
        <w:pStyle w:val="af1"/>
      </w:pPr>
      <w:r w:rsidRPr="00457BA9">
        <w:t xml:space="preserve">function </w:t>
      </w:r>
      <w:r w:rsidRPr="00C748B9">
        <w:rPr>
          <w:color w:val="984806" w:themeColor="accent6" w:themeShade="80"/>
        </w:rPr>
        <w:t>sum</w:t>
      </w:r>
      <w:r w:rsidRPr="00457BA9">
        <w:t>(</w:t>
      </w:r>
      <w:r w:rsidRPr="00C748B9">
        <w:rPr>
          <w:color w:val="7030A0"/>
        </w:rPr>
        <w:t>arr</w:t>
      </w:r>
      <w:r w:rsidRPr="00457BA9">
        <w:t>) {</w:t>
      </w:r>
    </w:p>
    <w:p w:rsidR="00457BA9" w:rsidRPr="00457BA9" w:rsidRDefault="00457BA9" w:rsidP="00C748B9">
      <w:pPr>
        <w:pStyle w:val="af1"/>
      </w:pPr>
      <w:r w:rsidRPr="00457BA9">
        <w:t xml:space="preserve">  return </w:t>
      </w:r>
      <w:r w:rsidRPr="00C748B9">
        <w:rPr>
          <w:color w:val="7030A0"/>
        </w:rPr>
        <w:t>arr</w:t>
      </w:r>
      <w:r w:rsidRPr="00457BA9">
        <w:t>.reduce(function(a, b) {</w:t>
      </w:r>
    </w:p>
    <w:p w:rsidR="00457BA9" w:rsidRPr="00457BA9" w:rsidRDefault="00457BA9" w:rsidP="00C748B9">
      <w:pPr>
        <w:pStyle w:val="af1"/>
      </w:pPr>
      <w:r w:rsidRPr="00457BA9">
        <w:t xml:space="preserve">    return a + b;</w:t>
      </w:r>
    </w:p>
    <w:p w:rsidR="00457BA9" w:rsidRPr="00457BA9" w:rsidRDefault="00457BA9" w:rsidP="00C748B9">
      <w:pPr>
        <w:pStyle w:val="af1"/>
      </w:pPr>
      <w:r w:rsidRPr="00457BA9">
        <w:t xml:space="preserve">  });</w:t>
      </w:r>
    </w:p>
    <w:p w:rsidR="00457BA9" w:rsidRPr="00457BA9" w:rsidRDefault="00457BA9" w:rsidP="00C748B9">
      <w:pPr>
        <w:pStyle w:val="af1"/>
      </w:pPr>
      <w:r w:rsidRPr="00457BA9">
        <w:t>}</w:t>
      </w:r>
    </w:p>
    <w:p w:rsidR="00457BA9" w:rsidRPr="00457BA9" w:rsidRDefault="00457BA9" w:rsidP="00C748B9">
      <w:pPr>
        <w:pStyle w:val="af1"/>
      </w:pPr>
    </w:p>
    <w:p w:rsidR="00457BA9" w:rsidRPr="00457BA9" w:rsidRDefault="00457BA9" w:rsidP="00C748B9">
      <w:pPr>
        <w:pStyle w:val="af1"/>
      </w:pPr>
      <w:r w:rsidRPr="00457BA9">
        <w:t xml:space="preserve">alert( </w:t>
      </w:r>
      <w:r w:rsidRPr="00C748B9">
        <w:rPr>
          <w:color w:val="984806" w:themeColor="accent6" w:themeShade="80"/>
        </w:rPr>
        <w:t>sum</w:t>
      </w:r>
      <w:r w:rsidRPr="00457BA9">
        <w:t>([1, 2, 3]) ); // 6 (=1+2+3)</w:t>
      </w:r>
    </w:p>
    <w:p w:rsidR="00C748B9" w:rsidRDefault="00C748B9" w:rsidP="00457BA9">
      <w:pPr>
        <w:pStyle w:val="aa"/>
        <w:rPr>
          <w:lang w:val="en-US"/>
        </w:rPr>
      </w:pPr>
    </w:p>
    <w:p w:rsidR="00457BA9" w:rsidRPr="00457BA9" w:rsidRDefault="00457BA9" w:rsidP="00457BA9">
      <w:pPr>
        <w:pStyle w:val="aa"/>
      </w:pPr>
      <w:r w:rsidRPr="00457BA9">
        <w:t>Создайте аналогичную функцию sumArgs(), которая будет суммировать все свои аргументы:</w:t>
      </w:r>
    </w:p>
    <w:p w:rsidR="00457BA9" w:rsidRPr="00457BA9" w:rsidRDefault="00457BA9" w:rsidP="00C748B9">
      <w:pPr>
        <w:pStyle w:val="af1"/>
      </w:pPr>
      <w:r w:rsidRPr="00457BA9">
        <w:t xml:space="preserve">function </w:t>
      </w:r>
      <w:r w:rsidRPr="00C748B9">
        <w:rPr>
          <w:color w:val="984806" w:themeColor="accent6" w:themeShade="80"/>
        </w:rPr>
        <w:t>sumArgs</w:t>
      </w:r>
      <w:r w:rsidRPr="00457BA9">
        <w:t>() {</w:t>
      </w:r>
    </w:p>
    <w:p w:rsidR="00457BA9" w:rsidRPr="00457BA9" w:rsidRDefault="00457BA9" w:rsidP="00C748B9">
      <w:pPr>
        <w:pStyle w:val="af1"/>
      </w:pPr>
      <w:r w:rsidRPr="00457BA9">
        <w:t xml:space="preserve">  /* ваш код */</w:t>
      </w:r>
    </w:p>
    <w:p w:rsidR="00457BA9" w:rsidRPr="00457BA9" w:rsidRDefault="00457BA9" w:rsidP="00C748B9">
      <w:pPr>
        <w:pStyle w:val="af1"/>
      </w:pPr>
      <w:r w:rsidRPr="00457BA9">
        <w:t>}</w:t>
      </w:r>
    </w:p>
    <w:p w:rsidR="00457BA9" w:rsidRPr="00457BA9" w:rsidRDefault="00457BA9" w:rsidP="00C748B9">
      <w:pPr>
        <w:pStyle w:val="af1"/>
      </w:pPr>
    </w:p>
    <w:p w:rsidR="00457BA9" w:rsidRPr="00457BA9" w:rsidRDefault="00457BA9" w:rsidP="00C748B9">
      <w:pPr>
        <w:pStyle w:val="af1"/>
      </w:pPr>
      <w:r w:rsidRPr="00457BA9">
        <w:t xml:space="preserve">alert( </w:t>
      </w:r>
      <w:r w:rsidRPr="00C748B9">
        <w:rPr>
          <w:color w:val="984806" w:themeColor="accent6" w:themeShade="80"/>
        </w:rPr>
        <w:t>sumArgs</w:t>
      </w:r>
      <w:r w:rsidRPr="00457BA9">
        <w:t>(1, 2, 3) ); // 6, аргументы переданы через запятую, без массива</w:t>
      </w:r>
    </w:p>
    <w:p w:rsidR="00457BA9" w:rsidRPr="00457BA9" w:rsidRDefault="00457BA9" w:rsidP="00457BA9">
      <w:pPr>
        <w:pStyle w:val="aa"/>
      </w:pPr>
      <w:r w:rsidRPr="00457BA9">
        <w:t>Для решения примените метод reduce к arguments, используя call, apply или одалживание метода.</w:t>
      </w:r>
    </w:p>
    <w:p w:rsidR="00457BA9" w:rsidRPr="00457BA9" w:rsidRDefault="00457BA9" w:rsidP="00457BA9">
      <w:pPr>
        <w:pStyle w:val="aa"/>
      </w:pPr>
      <w:r w:rsidRPr="00457BA9">
        <w:t>P.S. Функция sum вам не понадобится, она приведена в качестве примера использования reduce для похожей задачи.</w:t>
      </w:r>
    </w:p>
    <w:p w:rsidR="00C748B9" w:rsidRDefault="00C748B9" w:rsidP="00457BA9">
      <w:pPr>
        <w:pStyle w:val="aa"/>
        <w:rPr>
          <w:b/>
          <w:bCs/>
          <w:lang w:val="en-US"/>
        </w:rPr>
      </w:pPr>
      <w:bookmarkStart w:id="108" w:name="примените-функцию-к-аргументам"/>
    </w:p>
    <w:p w:rsidR="00F562B4" w:rsidRDefault="00F562B4" w:rsidP="00457BA9">
      <w:pPr>
        <w:pStyle w:val="aa"/>
        <w:rPr>
          <w:b/>
          <w:bCs/>
        </w:rPr>
      </w:pPr>
      <w:r>
        <w:rPr>
          <w:b/>
          <w:bCs/>
        </w:rPr>
        <w:t>Первый вариант:</w:t>
      </w:r>
    </w:p>
    <w:p w:rsidR="00F562B4" w:rsidRPr="00F562B4" w:rsidRDefault="00F562B4" w:rsidP="00F562B4">
      <w:pPr>
        <w:pStyle w:val="af1"/>
      </w:pPr>
      <w:r w:rsidRPr="00F562B4">
        <w:t>function sumArgs() {</w:t>
      </w:r>
    </w:p>
    <w:p w:rsidR="00F562B4" w:rsidRPr="00F562B4" w:rsidRDefault="00F562B4" w:rsidP="00F562B4">
      <w:pPr>
        <w:pStyle w:val="af1"/>
      </w:pPr>
      <w:r w:rsidRPr="00F562B4">
        <w:t xml:space="preserve">  // скопируем reduce из массива</w:t>
      </w:r>
    </w:p>
    <w:p w:rsidR="00F562B4" w:rsidRPr="00F562B4" w:rsidRDefault="00F562B4" w:rsidP="00F562B4">
      <w:pPr>
        <w:pStyle w:val="af1"/>
      </w:pPr>
      <w:r w:rsidRPr="00F562B4">
        <w:t xml:space="preserve">  </w:t>
      </w:r>
      <w:r w:rsidRPr="00B679D7">
        <w:rPr>
          <w:color w:val="7030A0"/>
        </w:rPr>
        <w:t>arguments</w:t>
      </w:r>
      <w:r w:rsidRPr="00F562B4">
        <w:t xml:space="preserve">.reduce = </w:t>
      </w:r>
      <w:r w:rsidRPr="00F562B4">
        <w:rPr>
          <w:rStyle w:val="af0"/>
        </w:rPr>
        <w:t>[].reduce</w:t>
      </w:r>
      <w:r w:rsidRPr="00F562B4">
        <w:t>;</w:t>
      </w:r>
    </w:p>
    <w:p w:rsidR="00F562B4" w:rsidRPr="00F562B4" w:rsidRDefault="00F562B4" w:rsidP="00F562B4">
      <w:pPr>
        <w:pStyle w:val="af1"/>
      </w:pPr>
      <w:r w:rsidRPr="00F562B4">
        <w:t xml:space="preserve">  return </w:t>
      </w:r>
      <w:r w:rsidRPr="00B679D7">
        <w:rPr>
          <w:color w:val="7030A0"/>
        </w:rPr>
        <w:t>arguments</w:t>
      </w:r>
      <w:r w:rsidRPr="00F562B4">
        <w:t>.reduce(function(a, b) {</w:t>
      </w:r>
    </w:p>
    <w:p w:rsidR="00F562B4" w:rsidRPr="00F562B4" w:rsidRDefault="00F562B4" w:rsidP="00F562B4">
      <w:pPr>
        <w:pStyle w:val="af1"/>
      </w:pPr>
      <w:r w:rsidRPr="00F562B4">
        <w:t xml:space="preserve">    return a + b;</w:t>
      </w:r>
    </w:p>
    <w:p w:rsidR="00F562B4" w:rsidRPr="00F562B4" w:rsidRDefault="00F562B4" w:rsidP="00F562B4">
      <w:pPr>
        <w:pStyle w:val="af1"/>
      </w:pPr>
      <w:r w:rsidRPr="00F562B4">
        <w:t xml:space="preserve">  });</w:t>
      </w:r>
    </w:p>
    <w:p w:rsidR="00F562B4" w:rsidRPr="00F562B4" w:rsidRDefault="00F562B4" w:rsidP="00F562B4">
      <w:pPr>
        <w:pStyle w:val="af1"/>
      </w:pPr>
      <w:r w:rsidRPr="00F562B4">
        <w:t>}</w:t>
      </w:r>
    </w:p>
    <w:p w:rsidR="00F562B4" w:rsidRPr="00F562B4" w:rsidRDefault="00F562B4" w:rsidP="00F562B4">
      <w:pPr>
        <w:pStyle w:val="af1"/>
      </w:pPr>
    </w:p>
    <w:p w:rsidR="00F562B4" w:rsidRPr="00F562B4" w:rsidRDefault="00F562B4" w:rsidP="00F562B4">
      <w:pPr>
        <w:pStyle w:val="af1"/>
      </w:pPr>
      <w:r w:rsidRPr="00F562B4">
        <w:t>alert( sumArgs(4, 5, 6) ); // 15</w:t>
      </w:r>
    </w:p>
    <w:p w:rsidR="00F562B4" w:rsidRDefault="00F562B4" w:rsidP="00457BA9">
      <w:pPr>
        <w:pStyle w:val="aa"/>
        <w:rPr>
          <w:b/>
          <w:bCs/>
        </w:rPr>
      </w:pPr>
    </w:p>
    <w:p w:rsidR="00F562B4" w:rsidRDefault="00F562B4" w:rsidP="00457BA9">
      <w:pPr>
        <w:pStyle w:val="aa"/>
        <w:rPr>
          <w:b/>
          <w:bCs/>
        </w:rPr>
      </w:pPr>
      <w:r>
        <w:rPr>
          <w:b/>
          <w:bCs/>
        </w:rPr>
        <w:t>Второй вариант:</w:t>
      </w:r>
    </w:p>
    <w:p w:rsidR="00F562B4" w:rsidRPr="00F562B4" w:rsidRDefault="00F562B4" w:rsidP="00F562B4">
      <w:pPr>
        <w:pStyle w:val="aa"/>
      </w:pPr>
      <w:r w:rsidRPr="00F562B4">
        <w:t>Метод call здесь вполне подойдёт, так как требуется вызвать reduce в контексте arguments с одним аргументом.</w:t>
      </w:r>
    </w:p>
    <w:p w:rsidR="00F562B4" w:rsidRPr="00F562B4" w:rsidRDefault="00F562B4" w:rsidP="00F562B4">
      <w:pPr>
        <w:pStyle w:val="af1"/>
      </w:pPr>
      <w:r w:rsidRPr="00F562B4">
        <w:t>function sumArgs() {</w:t>
      </w:r>
    </w:p>
    <w:p w:rsidR="00F562B4" w:rsidRPr="00F562B4" w:rsidRDefault="00F562B4" w:rsidP="00F562B4">
      <w:pPr>
        <w:pStyle w:val="af1"/>
      </w:pPr>
      <w:r w:rsidRPr="00F562B4">
        <w:t xml:space="preserve">  // запустим reduce из массива напрямую</w:t>
      </w:r>
    </w:p>
    <w:p w:rsidR="00F562B4" w:rsidRPr="00F562B4" w:rsidRDefault="00F562B4" w:rsidP="00F562B4">
      <w:pPr>
        <w:pStyle w:val="af1"/>
      </w:pPr>
      <w:r w:rsidRPr="00F562B4">
        <w:t xml:space="preserve">  return </w:t>
      </w:r>
      <w:r w:rsidRPr="00B679D7">
        <w:rPr>
          <w:rStyle w:val="af0"/>
        </w:rPr>
        <w:t>[].reduce</w:t>
      </w:r>
      <w:r w:rsidRPr="00F562B4">
        <w:t>.</w:t>
      </w:r>
      <w:r w:rsidRPr="00F562B4">
        <w:rPr>
          <w:rStyle w:val="af0"/>
        </w:rPr>
        <w:t>call</w:t>
      </w:r>
      <w:r w:rsidRPr="00F562B4">
        <w:t>(</w:t>
      </w:r>
      <w:r w:rsidRPr="00B679D7">
        <w:rPr>
          <w:color w:val="7030A0"/>
        </w:rPr>
        <w:t>arguments</w:t>
      </w:r>
      <w:r w:rsidRPr="00F562B4">
        <w:t>, function(a, b) {</w:t>
      </w:r>
    </w:p>
    <w:p w:rsidR="00F562B4" w:rsidRPr="00F562B4" w:rsidRDefault="00F562B4" w:rsidP="00F562B4">
      <w:pPr>
        <w:pStyle w:val="af1"/>
      </w:pPr>
      <w:r w:rsidRPr="00F562B4">
        <w:t xml:space="preserve">    return a + b;</w:t>
      </w:r>
    </w:p>
    <w:p w:rsidR="00F562B4" w:rsidRPr="00F562B4" w:rsidRDefault="00F562B4" w:rsidP="00F562B4">
      <w:pPr>
        <w:pStyle w:val="af1"/>
      </w:pPr>
      <w:r w:rsidRPr="00F562B4">
        <w:t xml:space="preserve">  });</w:t>
      </w:r>
    </w:p>
    <w:p w:rsidR="00F562B4" w:rsidRPr="00F562B4" w:rsidRDefault="00F562B4" w:rsidP="00F562B4">
      <w:pPr>
        <w:pStyle w:val="af1"/>
      </w:pPr>
      <w:r w:rsidRPr="00F562B4">
        <w:t>}</w:t>
      </w:r>
    </w:p>
    <w:p w:rsidR="00F562B4" w:rsidRPr="00F562B4" w:rsidRDefault="00F562B4" w:rsidP="00F562B4">
      <w:pPr>
        <w:pStyle w:val="af1"/>
      </w:pPr>
    </w:p>
    <w:p w:rsidR="00F562B4" w:rsidRPr="00F562B4" w:rsidRDefault="00F562B4" w:rsidP="00F562B4">
      <w:pPr>
        <w:pStyle w:val="af1"/>
      </w:pPr>
      <w:r w:rsidRPr="00F562B4">
        <w:t>alert( sumArgs(4, 5, 6) ); // 15</w:t>
      </w:r>
    </w:p>
    <w:p w:rsidR="00F562B4" w:rsidRPr="00F562B4" w:rsidRDefault="00F562B4" w:rsidP="00457BA9">
      <w:pPr>
        <w:pStyle w:val="aa"/>
        <w:rPr>
          <w:b/>
          <w:bCs/>
        </w:rPr>
      </w:pPr>
    </w:p>
    <w:p w:rsidR="00457BA9" w:rsidRPr="00457BA9" w:rsidRDefault="00457BA9" w:rsidP="00457BA9">
      <w:pPr>
        <w:pStyle w:val="aa"/>
        <w:rPr>
          <w:b/>
          <w:bCs/>
        </w:rPr>
      </w:pPr>
      <w:r w:rsidRPr="00C748B9">
        <w:rPr>
          <w:b/>
          <w:bCs/>
        </w:rPr>
        <w:t>Примените функцию к аргументам</w:t>
      </w:r>
      <w:bookmarkEnd w:id="108"/>
    </w:p>
    <w:p w:rsidR="00457BA9" w:rsidRPr="00457BA9" w:rsidRDefault="00457BA9" w:rsidP="00457BA9">
      <w:pPr>
        <w:pStyle w:val="aa"/>
      </w:pPr>
      <w:r w:rsidRPr="00457BA9">
        <w:t>Напишите функцию applyAll(func, arg1, arg2...), которая получает функцию func и произвольное количество аргументов.</w:t>
      </w:r>
    </w:p>
    <w:p w:rsidR="00457BA9" w:rsidRPr="00457BA9" w:rsidRDefault="00457BA9" w:rsidP="00457BA9">
      <w:pPr>
        <w:pStyle w:val="aa"/>
      </w:pPr>
      <w:r w:rsidRPr="00457BA9">
        <w:t>Она должна вызвать func(arg1, arg2...), то есть передать в func все аргументы, начиная со второго, и возвратить результат.</w:t>
      </w:r>
    </w:p>
    <w:p w:rsidR="00457BA9" w:rsidRPr="00457BA9" w:rsidRDefault="00457BA9" w:rsidP="00457BA9">
      <w:pPr>
        <w:pStyle w:val="aa"/>
      </w:pPr>
      <w:r w:rsidRPr="00457BA9">
        <w:t>Например:</w:t>
      </w:r>
    </w:p>
    <w:p w:rsidR="00457BA9" w:rsidRPr="00457BA9" w:rsidRDefault="00457BA9" w:rsidP="00C748B9">
      <w:pPr>
        <w:pStyle w:val="af1"/>
      </w:pPr>
      <w:r w:rsidRPr="00457BA9">
        <w:t>// Применить Math.max к аргументам 2, -2, 3</w:t>
      </w:r>
    </w:p>
    <w:p w:rsidR="00457BA9" w:rsidRPr="00457BA9" w:rsidRDefault="00457BA9" w:rsidP="00C748B9">
      <w:pPr>
        <w:pStyle w:val="af1"/>
      </w:pPr>
      <w:r w:rsidRPr="00457BA9">
        <w:t>alert( applyAll(Math.max, 2, -2, 3) ); // 3</w:t>
      </w:r>
    </w:p>
    <w:p w:rsidR="00457BA9" w:rsidRPr="00457BA9" w:rsidRDefault="00457BA9" w:rsidP="00C748B9">
      <w:pPr>
        <w:pStyle w:val="af1"/>
      </w:pPr>
    </w:p>
    <w:p w:rsidR="00457BA9" w:rsidRPr="00457BA9" w:rsidRDefault="00457BA9" w:rsidP="00C748B9">
      <w:pPr>
        <w:pStyle w:val="af1"/>
      </w:pPr>
      <w:r w:rsidRPr="00457BA9">
        <w:t>// Применить Math.min к аргументам 2, -2, 3</w:t>
      </w:r>
    </w:p>
    <w:p w:rsidR="00457BA9" w:rsidRPr="00457BA9" w:rsidRDefault="00457BA9" w:rsidP="00C748B9">
      <w:pPr>
        <w:pStyle w:val="af1"/>
      </w:pPr>
      <w:r w:rsidRPr="00457BA9">
        <w:t>alert( applyAll(Math.min, 2, -2, 3) ); // -2</w:t>
      </w:r>
    </w:p>
    <w:p w:rsidR="00C748B9" w:rsidRDefault="00C748B9" w:rsidP="00457BA9">
      <w:pPr>
        <w:pStyle w:val="aa"/>
        <w:rPr>
          <w:lang w:val="en-US"/>
        </w:rPr>
      </w:pPr>
    </w:p>
    <w:p w:rsidR="00457BA9" w:rsidRPr="00457BA9" w:rsidRDefault="00457BA9" w:rsidP="00457BA9">
      <w:pPr>
        <w:pStyle w:val="aa"/>
      </w:pPr>
      <w:r w:rsidRPr="00457BA9">
        <w:t>Область применения applyAll, конечно, шире, можно вызывать её и со своими функциями:</w:t>
      </w:r>
    </w:p>
    <w:p w:rsidR="00457BA9" w:rsidRPr="00457BA9" w:rsidRDefault="00457BA9" w:rsidP="00C748B9">
      <w:pPr>
        <w:pStyle w:val="af1"/>
      </w:pPr>
      <w:r w:rsidRPr="00457BA9">
        <w:t>function sum() { // суммирует аргументы: sum(1,2,3) = 6</w:t>
      </w:r>
    </w:p>
    <w:p w:rsidR="00457BA9" w:rsidRPr="00457BA9" w:rsidRDefault="00457BA9" w:rsidP="00C748B9">
      <w:pPr>
        <w:pStyle w:val="af1"/>
      </w:pPr>
      <w:r w:rsidRPr="00457BA9">
        <w:t xml:space="preserve">  return [].reduce.call(arguments, function(a, b) {</w:t>
      </w:r>
    </w:p>
    <w:p w:rsidR="00457BA9" w:rsidRPr="00457BA9" w:rsidRDefault="00457BA9" w:rsidP="00C748B9">
      <w:pPr>
        <w:pStyle w:val="af1"/>
      </w:pPr>
      <w:r w:rsidRPr="00457BA9">
        <w:t xml:space="preserve">    return a + b;</w:t>
      </w:r>
    </w:p>
    <w:p w:rsidR="00457BA9" w:rsidRPr="00457BA9" w:rsidRDefault="00457BA9" w:rsidP="00C748B9">
      <w:pPr>
        <w:pStyle w:val="af1"/>
      </w:pPr>
      <w:r w:rsidRPr="00457BA9">
        <w:t xml:space="preserve">  });</w:t>
      </w:r>
    </w:p>
    <w:p w:rsidR="00457BA9" w:rsidRPr="00457BA9" w:rsidRDefault="00457BA9" w:rsidP="00C748B9">
      <w:pPr>
        <w:pStyle w:val="af1"/>
      </w:pPr>
      <w:r w:rsidRPr="00457BA9">
        <w:t>}</w:t>
      </w:r>
    </w:p>
    <w:p w:rsidR="00457BA9" w:rsidRPr="00457BA9" w:rsidRDefault="00457BA9" w:rsidP="00C748B9">
      <w:pPr>
        <w:pStyle w:val="af1"/>
      </w:pPr>
    </w:p>
    <w:p w:rsidR="00457BA9" w:rsidRPr="00457BA9" w:rsidRDefault="00457BA9" w:rsidP="00C748B9">
      <w:pPr>
        <w:pStyle w:val="af1"/>
      </w:pPr>
      <w:r w:rsidRPr="00457BA9">
        <w:t>function mul() { // перемножает аргументы: mul(2,3,4) = 24</w:t>
      </w:r>
    </w:p>
    <w:p w:rsidR="00457BA9" w:rsidRPr="00457BA9" w:rsidRDefault="00457BA9" w:rsidP="00C748B9">
      <w:pPr>
        <w:pStyle w:val="af1"/>
      </w:pPr>
      <w:r w:rsidRPr="00457BA9">
        <w:t xml:space="preserve">  return [].reduce.call(arguments, function(a, b) {</w:t>
      </w:r>
    </w:p>
    <w:p w:rsidR="00457BA9" w:rsidRPr="00457BA9" w:rsidRDefault="00457BA9" w:rsidP="00C748B9">
      <w:pPr>
        <w:pStyle w:val="af1"/>
      </w:pPr>
      <w:r w:rsidRPr="00457BA9">
        <w:t xml:space="preserve">    return a * b;</w:t>
      </w:r>
    </w:p>
    <w:p w:rsidR="00457BA9" w:rsidRPr="00457BA9" w:rsidRDefault="00457BA9" w:rsidP="00C748B9">
      <w:pPr>
        <w:pStyle w:val="af1"/>
      </w:pPr>
      <w:r w:rsidRPr="00457BA9">
        <w:t xml:space="preserve">  });</w:t>
      </w:r>
    </w:p>
    <w:p w:rsidR="00457BA9" w:rsidRPr="00457BA9" w:rsidRDefault="00457BA9" w:rsidP="00C748B9">
      <w:pPr>
        <w:pStyle w:val="af1"/>
      </w:pPr>
      <w:r w:rsidRPr="00457BA9">
        <w:t>}</w:t>
      </w:r>
    </w:p>
    <w:p w:rsidR="00457BA9" w:rsidRPr="00457BA9" w:rsidRDefault="00457BA9" w:rsidP="00C748B9">
      <w:pPr>
        <w:pStyle w:val="af1"/>
      </w:pPr>
    </w:p>
    <w:p w:rsidR="00457BA9" w:rsidRPr="00457BA9" w:rsidRDefault="00457BA9" w:rsidP="00C748B9">
      <w:pPr>
        <w:pStyle w:val="af1"/>
      </w:pPr>
      <w:r w:rsidRPr="00457BA9">
        <w:t>alert( applyAll(sum, 1, 2, 3) ); // -&gt; sum(1, 2, 3) = 6</w:t>
      </w:r>
    </w:p>
    <w:p w:rsidR="00457BA9" w:rsidRPr="00457BA9" w:rsidRDefault="00457BA9" w:rsidP="00C748B9">
      <w:pPr>
        <w:pStyle w:val="af1"/>
      </w:pPr>
      <w:r w:rsidRPr="00457BA9">
        <w:t>alert( applyAll(mul, 2, 3, 4) ); // -&gt; mul(2, 3, 4) = 24</w:t>
      </w:r>
    </w:p>
    <w:p w:rsidR="00457BA9" w:rsidRDefault="00457BA9" w:rsidP="00F95D4A">
      <w:pPr>
        <w:pStyle w:val="aa"/>
      </w:pPr>
    </w:p>
    <w:p w:rsidR="00EB2CCA" w:rsidRPr="00EB2CCA" w:rsidRDefault="00EB2CCA" w:rsidP="00EB2CCA">
      <w:pPr>
        <w:pStyle w:val="af1"/>
      </w:pPr>
      <w:r w:rsidRPr="00EB2CCA">
        <w:t>function applyAll(</w:t>
      </w:r>
      <w:r w:rsidRPr="00EB2CCA">
        <w:rPr>
          <w:color w:val="7030A0"/>
        </w:rPr>
        <w:t>func</w:t>
      </w:r>
      <w:r w:rsidRPr="00EB2CCA">
        <w:t>) {</w:t>
      </w:r>
    </w:p>
    <w:p w:rsidR="00EB2CCA" w:rsidRPr="00EB2CCA" w:rsidRDefault="00EB2CCA" w:rsidP="00EB2CCA">
      <w:pPr>
        <w:pStyle w:val="af1"/>
      </w:pPr>
      <w:r w:rsidRPr="00EB2CCA">
        <w:t xml:space="preserve">    return </w:t>
      </w:r>
      <w:r w:rsidRPr="00EB2CCA">
        <w:rPr>
          <w:color w:val="7030A0"/>
        </w:rPr>
        <w:t>func</w:t>
      </w:r>
      <w:r w:rsidRPr="00EB2CCA">
        <w:t>.</w:t>
      </w:r>
      <w:r w:rsidRPr="00EB2CCA">
        <w:rPr>
          <w:rStyle w:val="af0"/>
        </w:rPr>
        <w:t>apply</w:t>
      </w:r>
      <w:r w:rsidRPr="00EB2CCA">
        <w:t>(</w:t>
      </w:r>
      <w:r w:rsidRPr="00EB2CCA">
        <w:rPr>
          <w:color w:val="00B050"/>
        </w:rPr>
        <w:t>this</w:t>
      </w:r>
      <w:r w:rsidRPr="00EB2CCA">
        <w:t>, [].slice.</w:t>
      </w:r>
      <w:r w:rsidRPr="00EB2CCA">
        <w:rPr>
          <w:rStyle w:val="af0"/>
        </w:rPr>
        <w:t>call</w:t>
      </w:r>
      <w:r w:rsidRPr="00EB2CCA">
        <w:t>(arguments, 1));</w:t>
      </w:r>
    </w:p>
    <w:p w:rsidR="00EB2CCA" w:rsidRPr="00EB2CCA" w:rsidRDefault="00EB2CCA" w:rsidP="00EB2CCA">
      <w:pPr>
        <w:pStyle w:val="af1"/>
      </w:pPr>
      <w:r w:rsidRPr="00EB2CCA">
        <w:t>}</w:t>
      </w:r>
    </w:p>
    <w:p w:rsidR="00EB2CCA" w:rsidRPr="00EB2CCA" w:rsidRDefault="00EB2CCA" w:rsidP="00EB2CCA">
      <w:pPr>
        <w:pStyle w:val="af1"/>
      </w:pPr>
    </w:p>
    <w:p w:rsidR="00EB2CCA" w:rsidRPr="00EB2CCA" w:rsidRDefault="00EB2CCA" w:rsidP="00EB2CCA">
      <w:pPr>
        <w:pStyle w:val="af1"/>
      </w:pPr>
      <w:r w:rsidRPr="00EB2CCA">
        <w:t>alert( applyAll(sum, 1, 2, 3) ); // 6</w:t>
      </w:r>
    </w:p>
    <w:p w:rsidR="00EB2CCA" w:rsidRPr="00EB2CCA" w:rsidRDefault="00EB2CCA" w:rsidP="00EB2CCA">
      <w:pPr>
        <w:pStyle w:val="af1"/>
      </w:pPr>
      <w:r w:rsidRPr="00EB2CCA">
        <w:t>alert( applyAll(mul, 2, 3, 4) ); // 24</w:t>
      </w:r>
    </w:p>
    <w:p w:rsidR="00EB2CCA" w:rsidRPr="00EB2CCA" w:rsidRDefault="00EB2CCA" w:rsidP="00EB2CCA">
      <w:pPr>
        <w:pStyle w:val="af1"/>
      </w:pPr>
      <w:r w:rsidRPr="00EB2CCA">
        <w:t>alert( applyAll(Math.max, 2, -2, 3) ); // 3</w:t>
      </w:r>
    </w:p>
    <w:p w:rsidR="00EB2CCA" w:rsidRPr="00EB2CCA" w:rsidRDefault="00EB2CCA" w:rsidP="00EB2CCA">
      <w:pPr>
        <w:pStyle w:val="af1"/>
      </w:pPr>
      <w:r w:rsidRPr="00EB2CCA">
        <w:lastRenderedPageBreak/>
        <w:t>alert( applyAll(Math.min, 2, -2, 3) ); // -2</w:t>
      </w:r>
    </w:p>
    <w:p w:rsidR="00B679D7" w:rsidRPr="00B679D7" w:rsidRDefault="00B679D7" w:rsidP="00F95D4A">
      <w:pPr>
        <w:pStyle w:val="aa"/>
      </w:pPr>
    </w:p>
    <w:p w:rsidR="00C748B9" w:rsidRPr="00C748B9" w:rsidRDefault="00C748B9" w:rsidP="00F95D4A">
      <w:pPr>
        <w:pStyle w:val="aa"/>
        <w:rPr>
          <w:lang w:val="en-US"/>
        </w:rPr>
      </w:pPr>
    </w:p>
    <w:p w:rsidR="00457BA9" w:rsidRPr="001D078C" w:rsidRDefault="00457BA9" w:rsidP="00F95D4A">
      <w:pPr>
        <w:pStyle w:val="aa"/>
      </w:pPr>
    </w:p>
    <w:p w:rsidR="0058541D" w:rsidRPr="0058541D" w:rsidRDefault="0058541D" w:rsidP="00752F6A">
      <w:pPr>
        <w:pStyle w:val="3"/>
        <w:rPr>
          <w:noProof/>
        </w:rPr>
      </w:pPr>
      <w:r w:rsidRPr="0058541D">
        <w:rPr>
          <w:noProof/>
        </w:rPr>
        <w:t>Массивы с числовыми индексами</w:t>
      </w:r>
    </w:p>
    <w:p w:rsidR="00E052F2" w:rsidRPr="00E052F2" w:rsidRDefault="0058541D" w:rsidP="00E052F2">
      <w:pPr>
        <w:pStyle w:val="aa"/>
      </w:pPr>
      <w:r w:rsidRPr="0058541D">
        <w:rPr>
          <w:i/>
          <w:iCs/>
        </w:rPr>
        <w:t>Массив</w:t>
      </w:r>
      <w:r w:rsidRPr="0058541D">
        <w:t xml:space="preserve"> – разновидность объекта, которая предназначена для хранения пронумерованных значений и предлагает дополнительные методы для удобного манипулирования такой коллекцией.</w:t>
      </w:r>
      <w:r w:rsidR="00E052F2">
        <w:t xml:space="preserve"> Это </w:t>
      </w:r>
      <w:r w:rsidR="00B67AB9">
        <w:t>о</w:t>
      </w:r>
      <w:r w:rsidR="00E052F2" w:rsidRPr="00E052F2">
        <w:t>бъект, напоминающий список, который обладает</w:t>
      </w:r>
    </w:p>
    <w:p w:rsidR="0058541D" w:rsidRPr="0058541D" w:rsidRDefault="00E052F2" w:rsidP="00E052F2">
      <w:pPr>
        <w:pStyle w:val="aa"/>
      </w:pPr>
      <w:r w:rsidRPr="00E052F2">
        <w:t>некоторыми методами и свойствами.</w:t>
      </w:r>
      <w:r>
        <w:t xml:space="preserve"> </w:t>
      </w:r>
      <w:r w:rsidRPr="00E052F2">
        <w:t>Ни размер, ни тип элементов массива не фиксированы.</w:t>
      </w:r>
      <w:r>
        <w:t xml:space="preserve"> </w:t>
      </w:r>
      <w:r w:rsidRPr="00E052F2">
        <w:t>“Длина” массива не является верхней границей.</w:t>
      </w:r>
    </w:p>
    <w:p w:rsidR="0058541D" w:rsidRDefault="0058541D" w:rsidP="00752F6A">
      <w:pPr>
        <w:pStyle w:val="aa"/>
        <w:rPr>
          <w:lang w:val="en-US"/>
        </w:rPr>
      </w:pPr>
      <w:r w:rsidRPr="0058541D">
        <w:t>Они обычно используются для хранения упорядоченных коллекций данных, например – списка товаров на странице, студентов в группе и т.п.</w:t>
      </w:r>
    </w:p>
    <w:p w:rsidR="00D852E0" w:rsidRPr="00D852E0" w:rsidRDefault="00D852E0" w:rsidP="00752F6A">
      <w:pPr>
        <w:pStyle w:val="aa"/>
        <w:rPr>
          <w:lang w:val="en-US"/>
        </w:rPr>
      </w:pPr>
    </w:p>
    <w:p w:rsidR="0058541D" w:rsidRDefault="0058541D" w:rsidP="00D852E0">
      <w:pPr>
        <w:pStyle w:val="4"/>
      </w:pPr>
      <w:r w:rsidRPr="008F1639">
        <w:t>Объявление</w:t>
      </w:r>
    </w:p>
    <w:p w:rsidR="00C90BD5" w:rsidRPr="005A34E9" w:rsidRDefault="00E21103" w:rsidP="00752F6A">
      <w:pPr>
        <w:pStyle w:val="aa"/>
      </w:pPr>
      <w:r>
        <w:t>Л</w:t>
      </w:r>
      <w:r w:rsidR="00C90BD5" w:rsidRPr="005A34E9">
        <w:t>итеральный</w:t>
      </w:r>
      <w:r w:rsidR="004C1CDA">
        <w:rPr>
          <w:lang w:val="en-US"/>
        </w:rPr>
        <w:t xml:space="preserve"> </w:t>
      </w:r>
      <w:r>
        <w:t>вариант</w:t>
      </w:r>
      <w:r w:rsidR="00C90BD5" w:rsidRPr="005A34E9">
        <w:t>:</w:t>
      </w:r>
    </w:p>
    <w:p w:rsidR="00C90BD5" w:rsidRPr="005A34E9" w:rsidRDefault="00C90BD5" w:rsidP="00752F6A">
      <w:pPr>
        <w:pStyle w:val="af1"/>
      </w:pPr>
      <w:r w:rsidRPr="005A34E9">
        <w:t xml:space="preserve">var </w:t>
      </w:r>
      <w:r>
        <w:rPr>
          <w:lang w:val="en-US"/>
        </w:rPr>
        <w:t>names</w:t>
      </w:r>
      <w:r w:rsidRPr="005A34E9">
        <w:t xml:space="preserve"> = ["Иванов", "Петров", "Сидоров", "Кузнецов"];  </w:t>
      </w:r>
    </w:p>
    <w:p w:rsidR="00C90BD5" w:rsidRPr="00C90BD5" w:rsidRDefault="00C90BD5" w:rsidP="00752F6A">
      <w:pPr>
        <w:pStyle w:val="af1"/>
        <w:rPr>
          <w:lang w:val="en-US"/>
        </w:rPr>
      </w:pPr>
      <w:r w:rsidRPr="0058541D">
        <w:t xml:space="preserve">var arr = </w:t>
      </w:r>
      <w:r w:rsidRPr="00065ADA">
        <w:rPr>
          <w:rStyle w:val="af0"/>
        </w:rPr>
        <w:t>[]</w:t>
      </w:r>
      <w:r w:rsidRPr="0058541D">
        <w:t>;</w:t>
      </w:r>
      <w:r>
        <w:rPr>
          <w:lang w:val="en-US"/>
        </w:rPr>
        <w:t xml:space="preserve">  // </w:t>
      </w:r>
      <w:r>
        <w:t>Пустой массив</w:t>
      </w:r>
      <w:r>
        <w:rPr>
          <w:lang w:val="en-US"/>
        </w:rPr>
        <w:t xml:space="preserve">; </w:t>
      </w:r>
    </w:p>
    <w:p w:rsidR="00C90BD5" w:rsidRDefault="00C90BD5" w:rsidP="00752F6A">
      <w:pPr>
        <w:pStyle w:val="aa"/>
      </w:pPr>
      <w:r w:rsidRPr="00553B45">
        <w:t>Для доступа к элементам массива используется оператор [ ] (квадратные скобки).</w:t>
      </w:r>
      <w:r w:rsidRPr="00553B45">
        <w:br/>
        <w:t>Слева от скобок должна быть ссылка на сам массив, внутри скобок должно находиться выражение, возвращающее неотрицательное целое значение.</w:t>
      </w:r>
    </w:p>
    <w:p w:rsidR="002B34A4" w:rsidRPr="00553B45" w:rsidRDefault="002B34A4" w:rsidP="00752F6A">
      <w:pPr>
        <w:pStyle w:val="aa"/>
      </w:pPr>
    </w:p>
    <w:p w:rsidR="00C90BD5" w:rsidRPr="00553B45" w:rsidRDefault="00C90BD5" w:rsidP="00752F6A">
      <w:pPr>
        <w:pStyle w:val="aa"/>
      </w:pPr>
      <w:r>
        <w:t>З</w:t>
      </w:r>
      <w:r w:rsidRPr="00553B45">
        <w:t>апись в массив</w:t>
      </w:r>
      <w:r>
        <w:t>:</w:t>
      </w:r>
    </w:p>
    <w:p w:rsidR="00C90BD5" w:rsidRPr="00553B45" w:rsidRDefault="00C90BD5" w:rsidP="00752F6A">
      <w:pPr>
        <w:pStyle w:val="af1"/>
        <w:rPr>
          <w:shd w:val="clear" w:color="auto" w:fill="D9D9D9" w:themeFill="background1" w:themeFillShade="D9"/>
        </w:rPr>
      </w:pPr>
      <w:r w:rsidRPr="00553B45">
        <w:rPr>
          <w:shd w:val="clear" w:color="auto" w:fill="D9D9D9" w:themeFill="background1" w:themeFillShade="D9"/>
        </w:rPr>
        <w:t xml:space="preserve">myArray[0] = "Иванов";   // запись 0-го элемента в массив myArray </w:t>
      </w:r>
    </w:p>
    <w:p w:rsidR="00C90BD5" w:rsidRPr="00553B45" w:rsidRDefault="00C90BD5" w:rsidP="00752F6A">
      <w:pPr>
        <w:pStyle w:val="aa"/>
      </w:pPr>
      <w:r w:rsidRPr="00553B45">
        <w:t xml:space="preserve">Чтение осуществляется аналогично : </w:t>
      </w:r>
    </w:p>
    <w:p w:rsidR="00C90BD5" w:rsidRPr="00553B45" w:rsidRDefault="00C90BD5" w:rsidP="00752F6A">
      <w:pPr>
        <w:pStyle w:val="aa"/>
        <w:rPr>
          <w:rFonts w:ascii="Consolas" w:hAnsi="Consolas"/>
          <w:sz w:val="16"/>
          <w:shd w:val="clear" w:color="auto" w:fill="D9D9D9" w:themeFill="background1" w:themeFillShade="D9"/>
        </w:rPr>
      </w:pPr>
      <w:r w:rsidRPr="00553B45">
        <w:rPr>
          <w:rFonts w:ascii="Consolas" w:hAnsi="Consolas"/>
          <w:i/>
          <w:iCs/>
          <w:sz w:val="16"/>
          <w:shd w:val="clear" w:color="auto" w:fill="D9D9D9" w:themeFill="background1" w:themeFillShade="D9"/>
        </w:rPr>
        <w:t xml:space="preserve">x = myArray[0]; </w:t>
      </w:r>
      <w:r w:rsidRPr="00553B45">
        <w:rPr>
          <w:rFonts w:ascii="Consolas" w:hAnsi="Consolas"/>
          <w:sz w:val="16"/>
          <w:shd w:val="clear" w:color="auto" w:fill="D9D9D9" w:themeFill="background1" w:themeFillShade="D9"/>
        </w:rPr>
        <w:t>// в результате в переменной x окажется значение первой ячейки массива - строковое значение "Иванов".</w:t>
      </w:r>
    </w:p>
    <w:p w:rsidR="0058541D" w:rsidRPr="0058541D" w:rsidRDefault="0058541D" w:rsidP="00752F6A">
      <w:pPr>
        <w:pStyle w:val="aa"/>
      </w:pPr>
    </w:p>
    <w:p w:rsidR="0058541D" w:rsidRPr="0058541D" w:rsidRDefault="0058541D" w:rsidP="00752F6A">
      <w:pPr>
        <w:pStyle w:val="aa"/>
      </w:pPr>
      <w:r w:rsidRPr="0058541D">
        <w:rPr>
          <w:b/>
          <w:bCs/>
        </w:rPr>
        <w:t>Элементы нумеруются, начиная с нуля.</w:t>
      </w:r>
    </w:p>
    <w:p w:rsidR="0058541D" w:rsidRPr="0058541D" w:rsidRDefault="0058541D" w:rsidP="00752F6A">
      <w:pPr>
        <w:pStyle w:val="aa"/>
      </w:pPr>
      <w:r w:rsidRPr="0058541D">
        <w:t>Чтобы получить нужный элемент из массива – указывается его номер в квадратных скобках:</w:t>
      </w:r>
    </w:p>
    <w:p w:rsidR="0058541D" w:rsidRPr="0058541D" w:rsidRDefault="0058541D" w:rsidP="00752F6A">
      <w:pPr>
        <w:pStyle w:val="af1"/>
      </w:pPr>
      <w:r w:rsidRPr="0058541D">
        <w:t>var fruits = ["Яблоко", "Апельсин", "Слива"];</w:t>
      </w:r>
    </w:p>
    <w:p w:rsidR="0058541D" w:rsidRPr="0058541D" w:rsidRDefault="0058541D" w:rsidP="00752F6A">
      <w:pPr>
        <w:pStyle w:val="af1"/>
      </w:pPr>
    </w:p>
    <w:p w:rsidR="0058541D" w:rsidRPr="0058541D" w:rsidRDefault="0058541D" w:rsidP="00752F6A">
      <w:pPr>
        <w:pStyle w:val="af1"/>
      </w:pPr>
      <w:r w:rsidRPr="0058541D">
        <w:t>alert( fruits[0] ); // Яблоко</w:t>
      </w:r>
    </w:p>
    <w:p w:rsidR="0058541D" w:rsidRPr="0058541D" w:rsidRDefault="0058541D" w:rsidP="00752F6A">
      <w:pPr>
        <w:pStyle w:val="af1"/>
      </w:pPr>
      <w:r w:rsidRPr="0058541D">
        <w:t>alert( fruits[1] ); // Апельсин</w:t>
      </w:r>
    </w:p>
    <w:p w:rsidR="0058541D" w:rsidRPr="0058541D" w:rsidRDefault="0058541D" w:rsidP="00752F6A">
      <w:pPr>
        <w:pStyle w:val="af1"/>
      </w:pPr>
      <w:r w:rsidRPr="0058541D">
        <w:t>alert( fruits[2] ); // Слива</w:t>
      </w:r>
    </w:p>
    <w:p w:rsidR="002B34A4" w:rsidRDefault="002B34A4" w:rsidP="00752F6A">
      <w:pPr>
        <w:pStyle w:val="aa"/>
      </w:pPr>
    </w:p>
    <w:p w:rsidR="0058541D" w:rsidRPr="0058541D" w:rsidRDefault="0058541D" w:rsidP="00752F6A">
      <w:pPr>
        <w:pStyle w:val="aa"/>
      </w:pPr>
      <w:r w:rsidRPr="0058541D">
        <w:t>Элемент можно всегда заменить:</w:t>
      </w:r>
    </w:p>
    <w:p w:rsidR="0058541D" w:rsidRPr="0058541D" w:rsidRDefault="0058541D" w:rsidP="00752F6A">
      <w:pPr>
        <w:pStyle w:val="af1"/>
      </w:pPr>
      <w:r w:rsidRPr="0058541D">
        <w:t>fruits[2] = 'Груша'; // теперь ["Яблоко", "Апельсин", "Груша"]</w:t>
      </w:r>
    </w:p>
    <w:p w:rsidR="0058541D" w:rsidRPr="0058541D" w:rsidRDefault="0058541D" w:rsidP="00752F6A">
      <w:pPr>
        <w:pStyle w:val="aa"/>
      </w:pPr>
      <w:r w:rsidRPr="0058541D">
        <w:t>…Или добавить:</w:t>
      </w:r>
    </w:p>
    <w:p w:rsidR="0058541D" w:rsidRPr="0058541D" w:rsidRDefault="0058541D" w:rsidP="00752F6A">
      <w:pPr>
        <w:pStyle w:val="af1"/>
      </w:pPr>
      <w:r w:rsidRPr="0058541D">
        <w:t>fruits[3] = 'Лимон'; // теперь ["Яблоко", "Апельсин", "Груша", "Лимон"]</w:t>
      </w:r>
    </w:p>
    <w:p w:rsidR="0058541D" w:rsidRPr="0058541D" w:rsidRDefault="0058541D" w:rsidP="00752F6A">
      <w:pPr>
        <w:pStyle w:val="aa"/>
      </w:pPr>
      <w:r w:rsidRPr="0058541D">
        <w:t xml:space="preserve">Общее </w:t>
      </w:r>
      <w:r w:rsidRPr="002B34A4">
        <w:rPr>
          <w:rStyle w:val="af0"/>
        </w:rPr>
        <w:t>число элементов</w:t>
      </w:r>
      <w:r w:rsidRPr="0058541D">
        <w:t>, хранимых в массиве, содержится в его свойстве length:</w:t>
      </w:r>
    </w:p>
    <w:p w:rsidR="0058541D" w:rsidRPr="0058541D" w:rsidRDefault="0058541D" w:rsidP="00752F6A">
      <w:pPr>
        <w:pStyle w:val="af1"/>
      </w:pPr>
      <w:r w:rsidRPr="0058541D">
        <w:t>var fruits = ["Яблоко", "Апельсин", "Груша"];</w:t>
      </w:r>
    </w:p>
    <w:p w:rsidR="0058541D" w:rsidRPr="0058541D" w:rsidRDefault="0058541D" w:rsidP="00752F6A">
      <w:pPr>
        <w:pStyle w:val="af1"/>
      </w:pPr>
    </w:p>
    <w:p w:rsidR="0058541D" w:rsidRPr="0058541D" w:rsidRDefault="0058541D" w:rsidP="00752F6A">
      <w:pPr>
        <w:pStyle w:val="af1"/>
      </w:pPr>
      <w:r w:rsidRPr="0058541D">
        <w:t>alert( fruits.</w:t>
      </w:r>
      <w:r w:rsidRPr="002B34A4">
        <w:rPr>
          <w:rStyle w:val="af0"/>
        </w:rPr>
        <w:t>length</w:t>
      </w:r>
      <w:r w:rsidRPr="0058541D">
        <w:t xml:space="preserve"> ); // 3</w:t>
      </w:r>
    </w:p>
    <w:p w:rsidR="002B34A4" w:rsidRDefault="002B34A4" w:rsidP="00752F6A">
      <w:pPr>
        <w:pStyle w:val="aa"/>
        <w:rPr>
          <w:b/>
          <w:bCs/>
        </w:rPr>
      </w:pPr>
    </w:p>
    <w:p w:rsidR="0058541D" w:rsidRPr="0058541D" w:rsidRDefault="0058541D" w:rsidP="00752F6A">
      <w:pPr>
        <w:pStyle w:val="aa"/>
      </w:pPr>
      <w:r w:rsidRPr="0058541D">
        <w:rPr>
          <w:b/>
          <w:bCs/>
        </w:rPr>
        <w:t>Через alert можно вывести и массив целиком.</w:t>
      </w:r>
    </w:p>
    <w:p w:rsidR="0058541D" w:rsidRPr="0058541D" w:rsidRDefault="0058541D" w:rsidP="00752F6A">
      <w:pPr>
        <w:pStyle w:val="aa"/>
      </w:pPr>
      <w:r w:rsidRPr="0058541D">
        <w:t>При этом его элементы будут перечислены через запятую:</w:t>
      </w:r>
    </w:p>
    <w:p w:rsidR="0058541D" w:rsidRPr="0058541D" w:rsidRDefault="0058541D" w:rsidP="00752F6A">
      <w:pPr>
        <w:pStyle w:val="af1"/>
      </w:pPr>
      <w:r w:rsidRPr="0058541D">
        <w:t>var fruits = ["Яблоко", "Апельсин", "Груша"];</w:t>
      </w:r>
    </w:p>
    <w:p w:rsidR="0058541D" w:rsidRPr="0058541D" w:rsidRDefault="0058541D" w:rsidP="00752F6A">
      <w:pPr>
        <w:pStyle w:val="af1"/>
      </w:pPr>
    </w:p>
    <w:p w:rsidR="0058541D" w:rsidRPr="0058541D" w:rsidRDefault="0058541D" w:rsidP="00752F6A">
      <w:pPr>
        <w:pStyle w:val="af1"/>
      </w:pPr>
      <w:r w:rsidRPr="0058541D">
        <w:t>alert( fruits ); // Яблоко,Апельсин,Груша</w:t>
      </w:r>
    </w:p>
    <w:p w:rsidR="002B34A4" w:rsidRDefault="002B34A4" w:rsidP="00752F6A">
      <w:pPr>
        <w:pStyle w:val="aa"/>
        <w:rPr>
          <w:b/>
          <w:bCs/>
        </w:rPr>
      </w:pPr>
    </w:p>
    <w:p w:rsidR="0058541D" w:rsidRPr="0058541D" w:rsidRDefault="0058541D" w:rsidP="00752F6A">
      <w:pPr>
        <w:pStyle w:val="aa"/>
      </w:pPr>
      <w:r w:rsidRPr="0058541D">
        <w:rPr>
          <w:b/>
          <w:bCs/>
        </w:rPr>
        <w:t>В массиве может храниться любое число элементов любого типа.</w:t>
      </w:r>
    </w:p>
    <w:p w:rsidR="0058541D" w:rsidRPr="0058541D" w:rsidRDefault="0058541D" w:rsidP="00752F6A">
      <w:pPr>
        <w:pStyle w:val="aa"/>
      </w:pPr>
      <w:r w:rsidRPr="0058541D">
        <w:t>В том числе, строки, числа, объекты, вот например:</w:t>
      </w:r>
    </w:p>
    <w:p w:rsidR="0058541D" w:rsidRPr="0058541D" w:rsidRDefault="0058541D" w:rsidP="00752F6A">
      <w:pPr>
        <w:pStyle w:val="af1"/>
      </w:pPr>
      <w:r w:rsidRPr="0058541D">
        <w:t>// микс значений</w:t>
      </w:r>
    </w:p>
    <w:p w:rsidR="0058541D" w:rsidRPr="0058541D" w:rsidRDefault="0058541D" w:rsidP="00752F6A">
      <w:pPr>
        <w:pStyle w:val="af1"/>
      </w:pPr>
      <w:r w:rsidRPr="0058541D">
        <w:t xml:space="preserve">var </w:t>
      </w:r>
      <w:r w:rsidRPr="002B34A4">
        <w:rPr>
          <w:color w:val="E36C0A" w:themeColor="accent6" w:themeShade="BF"/>
        </w:rPr>
        <w:t xml:space="preserve">arr </w:t>
      </w:r>
      <w:r w:rsidRPr="0058541D">
        <w:t xml:space="preserve">= [ 1, 'Имя', </w:t>
      </w:r>
      <w:r w:rsidRPr="002B34A4">
        <w:rPr>
          <w:color w:val="00B0F0"/>
        </w:rPr>
        <w:t>{</w:t>
      </w:r>
      <w:r w:rsidRPr="0058541D">
        <w:t xml:space="preserve"> </w:t>
      </w:r>
      <w:r w:rsidRPr="002B34A4">
        <w:rPr>
          <w:color w:val="7030A0"/>
        </w:rPr>
        <w:t>name</w:t>
      </w:r>
      <w:r w:rsidRPr="0058541D">
        <w:t xml:space="preserve">: 'Петя' </w:t>
      </w:r>
      <w:r w:rsidRPr="002B34A4">
        <w:rPr>
          <w:color w:val="00B0F0"/>
        </w:rPr>
        <w:t>}</w:t>
      </w:r>
      <w:r w:rsidRPr="0058541D">
        <w:t>, true ];</w:t>
      </w:r>
    </w:p>
    <w:p w:rsidR="0058541D" w:rsidRPr="0058541D" w:rsidRDefault="0058541D" w:rsidP="00752F6A">
      <w:pPr>
        <w:pStyle w:val="af1"/>
      </w:pPr>
    </w:p>
    <w:p w:rsidR="0058541D" w:rsidRPr="0058541D" w:rsidRDefault="0058541D" w:rsidP="00752F6A">
      <w:pPr>
        <w:pStyle w:val="af1"/>
      </w:pPr>
      <w:r w:rsidRPr="0058541D">
        <w:t>// получить объект из массива и тут же -- его свойство</w:t>
      </w:r>
    </w:p>
    <w:p w:rsidR="0058541D" w:rsidRDefault="0058541D" w:rsidP="00752F6A">
      <w:pPr>
        <w:pStyle w:val="af1"/>
      </w:pPr>
      <w:r w:rsidRPr="0058541D">
        <w:t xml:space="preserve">alert( </w:t>
      </w:r>
      <w:r w:rsidRPr="002B34A4">
        <w:rPr>
          <w:color w:val="E36C0A" w:themeColor="accent6" w:themeShade="BF"/>
        </w:rPr>
        <w:t>arr</w:t>
      </w:r>
      <w:r w:rsidRPr="002B34A4">
        <w:rPr>
          <w:color w:val="00B0F0"/>
        </w:rPr>
        <w:t>[2]</w:t>
      </w:r>
      <w:r w:rsidRPr="0058541D">
        <w:t>.</w:t>
      </w:r>
      <w:r w:rsidRPr="002B34A4">
        <w:rPr>
          <w:color w:val="7030A0"/>
        </w:rPr>
        <w:t xml:space="preserve">name </w:t>
      </w:r>
      <w:r w:rsidRPr="0058541D">
        <w:t>); // Петя</w:t>
      </w:r>
    </w:p>
    <w:p w:rsidR="002B34A4" w:rsidRPr="002B34A4" w:rsidRDefault="002B34A4" w:rsidP="002B34A4"/>
    <w:p w:rsidR="0058541D" w:rsidRPr="0058541D" w:rsidRDefault="0058541D" w:rsidP="00D852E0">
      <w:pPr>
        <w:pStyle w:val="4"/>
        <w:rPr>
          <w:noProof/>
        </w:rPr>
      </w:pPr>
      <w:bookmarkStart w:id="109" w:name="методы-pop-push-shift-unshift"/>
      <w:r w:rsidRPr="009D171A">
        <w:t>Методы pop/push, shift/unshift</w:t>
      </w:r>
      <w:bookmarkEnd w:id="109"/>
    </w:p>
    <w:p w:rsidR="0058541D" w:rsidRPr="0058541D" w:rsidRDefault="0058541D" w:rsidP="00752F6A">
      <w:pPr>
        <w:pStyle w:val="aa"/>
      </w:pPr>
      <w:r w:rsidRPr="0058541D">
        <w:t xml:space="preserve">Одно из применений массива – это </w:t>
      </w:r>
      <w:hyperlink r:id="rId108" w:history="1">
        <w:r w:rsidRPr="0058541D">
          <w:rPr>
            <w:rStyle w:val="a9"/>
          </w:rPr>
          <w:t>очередь</w:t>
        </w:r>
      </w:hyperlink>
      <w:r w:rsidRPr="0058541D">
        <w:t>. В классическом программировании так называют упорядоченную коллекцию элементов, такую что элементы добавляются в конец, а обрабатываются – с начала.</w:t>
      </w:r>
    </w:p>
    <w:p w:rsidR="0058541D" w:rsidRPr="0058541D" w:rsidRDefault="0058541D" w:rsidP="00752F6A">
      <w:pPr>
        <w:pStyle w:val="aa"/>
      </w:pPr>
      <w:r w:rsidRPr="0058541D">
        <w:drawing>
          <wp:inline distT="0" distB="0" distL="0" distR="0" wp14:anchorId="25BD5CFC" wp14:editId="6CA4F9CC">
            <wp:extent cx="1177200" cy="680400"/>
            <wp:effectExtent l="0" t="0" r="4445" b="5715"/>
            <wp:docPr id="92" name="Рисунок 92" descr="http://learn.javascript.ru/article/array/que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learn.javascript.ru/article/array/queu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77200" cy="680400"/>
                    </a:xfrm>
                    <a:prstGeom prst="rect">
                      <a:avLst/>
                    </a:prstGeom>
                    <a:noFill/>
                    <a:ln>
                      <a:noFill/>
                    </a:ln>
                  </pic:spPr>
                </pic:pic>
              </a:graphicData>
            </a:graphic>
          </wp:inline>
        </w:drawing>
      </w:r>
    </w:p>
    <w:p w:rsidR="0058541D" w:rsidRPr="0058541D" w:rsidRDefault="0058541D" w:rsidP="00752F6A">
      <w:pPr>
        <w:pStyle w:val="aa"/>
      </w:pPr>
      <w:r w:rsidRPr="0058541D">
        <w:t>В реальной жизни эта структура данных встречается очень часто. Например, очередь сообщений, которые надо показать на экране.</w:t>
      </w:r>
    </w:p>
    <w:p w:rsidR="0058541D" w:rsidRPr="0058541D" w:rsidRDefault="0058541D" w:rsidP="00752F6A">
      <w:pPr>
        <w:pStyle w:val="aa"/>
      </w:pPr>
      <w:r w:rsidRPr="0058541D">
        <w:t xml:space="preserve">Очень близка к очереди еще одна структура данных: </w:t>
      </w:r>
      <w:hyperlink r:id="rId110" w:history="1">
        <w:r w:rsidRPr="0058541D">
          <w:rPr>
            <w:rStyle w:val="a9"/>
          </w:rPr>
          <w:t>стек</w:t>
        </w:r>
      </w:hyperlink>
      <w:r w:rsidRPr="0058541D">
        <w:t>. Это такая коллекция элементов, в которой новые элементы добавляются в конец и берутся с конца.</w:t>
      </w:r>
    </w:p>
    <w:p w:rsidR="0058541D" w:rsidRPr="0058541D" w:rsidRDefault="0058541D" w:rsidP="00752F6A">
      <w:pPr>
        <w:pStyle w:val="aa"/>
      </w:pPr>
      <w:r w:rsidRPr="0058541D">
        <w:lastRenderedPageBreak/>
        <w:drawing>
          <wp:inline distT="0" distB="0" distL="0" distR="0" wp14:anchorId="1010078A" wp14:editId="51FDF97F">
            <wp:extent cx="910800" cy="936000"/>
            <wp:effectExtent l="0" t="0" r="3810" b="0"/>
            <wp:docPr id="91" name="Рисунок 91" descr="http://learn.javascript.ru/article/array/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earn.javascript.ru/article/array/stack.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10800" cy="936000"/>
                    </a:xfrm>
                    <a:prstGeom prst="rect">
                      <a:avLst/>
                    </a:prstGeom>
                    <a:noFill/>
                    <a:ln>
                      <a:noFill/>
                    </a:ln>
                  </pic:spPr>
                </pic:pic>
              </a:graphicData>
            </a:graphic>
          </wp:inline>
        </w:drawing>
      </w:r>
    </w:p>
    <w:p w:rsidR="0058541D" w:rsidRPr="0058541D" w:rsidRDefault="0058541D" w:rsidP="00752F6A">
      <w:pPr>
        <w:pStyle w:val="aa"/>
      </w:pPr>
      <w:r w:rsidRPr="0058541D">
        <w:t>Например, стеком является колода карт, в которую новые карты кладутся сверху, и берутся – тоже сверху.</w:t>
      </w:r>
    </w:p>
    <w:p w:rsidR="0058541D" w:rsidRPr="0058541D" w:rsidRDefault="0058541D" w:rsidP="00752F6A">
      <w:pPr>
        <w:pStyle w:val="aa"/>
      </w:pPr>
      <w:r w:rsidRPr="0058541D">
        <w:t>Для того, чтобы реализовывать эти структуры данных, и просто для более удобной работы с началом и концом массива существуют специальные методы.</w:t>
      </w:r>
    </w:p>
    <w:p w:rsidR="0058541D" w:rsidRPr="0058541D" w:rsidRDefault="0058541D" w:rsidP="00D852E0">
      <w:pPr>
        <w:pStyle w:val="4"/>
        <w:rPr>
          <w:noProof/>
        </w:rPr>
      </w:pPr>
      <w:bookmarkStart w:id="110" w:name="конец-массива"/>
      <w:r w:rsidRPr="009D171A">
        <w:t>Конец массива</w:t>
      </w:r>
      <w:bookmarkEnd w:id="110"/>
    </w:p>
    <w:p w:rsidR="0058541D" w:rsidRPr="009D171A" w:rsidRDefault="0058541D" w:rsidP="00752F6A">
      <w:pPr>
        <w:pStyle w:val="aa"/>
        <w:rPr>
          <w:color w:val="FF0000"/>
        </w:rPr>
      </w:pPr>
      <w:r w:rsidRPr="009D171A">
        <w:rPr>
          <w:color w:val="FF0000"/>
        </w:rPr>
        <w:t>pop</w:t>
      </w:r>
    </w:p>
    <w:p w:rsidR="0058541D" w:rsidRPr="0058541D" w:rsidRDefault="0058541D" w:rsidP="00752F6A">
      <w:pPr>
        <w:pStyle w:val="aa"/>
      </w:pPr>
      <w:r w:rsidRPr="0058541D">
        <w:t xml:space="preserve">Удаляет </w:t>
      </w:r>
      <w:r w:rsidRPr="0058541D">
        <w:rPr>
          <w:i/>
          <w:iCs/>
        </w:rPr>
        <w:t>последний</w:t>
      </w:r>
      <w:r w:rsidRPr="0058541D">
        <w:t xml:space="preserve"> элемент из массива и возвращает его:</w:t>
      </w:r>
    </w:p>
    <w:p w:rsidR="0058541D" w:rsidRPr="0058541D" w:rsidRDefault="0058541D" w:rsidP="00752F6A">
      <w:pPr>
        <w:pStyle w:val="af1"/>
      </w:pPr>
      <w:r w:rsidRPr="0058541D">
        <w:t>var fruits = ["Яблоко", "Апельсин", "Груша"];</w:t>
      </w:r>
    </w:p>
    <w:p w:rsidR="0058541D" w:rsidRPr="0058541D" w:rsidRDefault="0058541D" w:rsidP="00752F6A">
      <w:pPr>
        <w:pStyle w:val="af1"/>
      </w:pPr>
    </w:p>
    <w:p w:rsidR="0058541D" w:rsidRPr="0058541D" w:rsidRDefault="0058541D" w:rsidP="00752F6A">
      <w:pPr>
        <w:pStyle w:val="af1"/>
      </w:pPr>
      <w:r w:rsidRPr="0058541D">
        <w:t>alert( fruits.pop() ); // удалили "Груша"</w:t>
      </w:r>
    </w:p>
    <w:p w:rsidR="0058541D" w:rsidRPr="0058541D" w:rsidRDefault="0058541D" w:rsidP="00752F6A">
      <w:pPr>
        <w:pStyle w:val="af1"/>
      </w:pPr>
    </w:p>
    <w:p w:rsidR="0058541D" w:rsidRPr="0058541D" w:rsidRDefault="0058541D" w:rsidP="00752F6A">
      <w:pPr>
        <w:pStyle w:val="af1"/>
      </w:pPr>
      <w:r w:rsidRPr="0058541D">
        <w:t>alert( fruits ); // Яблоко, Апельсин</w:t>
      </w:r>
    </w:p>
    <w:p w:rsidR="002F1C26" w:rsidRDefault="002F1C26" w:rsidP="00752F6A">
      <w:pPr>
        <w:pStyle w:val="aa"/>
        <w:rPr>
          <w:color w:val="FF0000"/>
        </w:rPr>
      </w:pPr>
    </w:p>
    <w:p w:rsidR="0058541D" w:rsidRPr="009D171A" w:rsidRDefault="0058541D" w:rsidP="00752F6A">
      <w:pPr>
        <w:pStyle w:val="aa"/>
        <w:rPr>
          <w:color w:val="FF0000"/>
        </w:rPr>
      </w:pPr>
      <w:r w:rsidRPr="009D171A">
        <w:rPr>
          <w:color w:val="FF0000"/>
        </w:rPr>
        <w:t>push</w:t>
      </w:r>
    </w:p>
    <w:p w:rsidR="0058541D" w:rsidRPr="0058541D" w:rsidRDefault="0058541D" w:rsidP="00752F6A">
      <w:pPr>
        <w:pStyle w:val="aa"/>
      </w:pPr>
      <w:r w:rsidRPr="0058541D">
        <w:t xml:space="preserve">Добавляет элемент </w:t>
      </w:r>
      <w:r w:rsidRPr="0058541D">
        <w:rPr>
          <w:i/>
          <w:iCs/>
        </w:rPr>
        <w:t>в конец</w:t>
      </w:r>
      <w:r w:rsidRPr="0058541D">
        <w:t xml:space="preserve"> массива:</w:t>
      </w:r>
    </w:p>
    <w:p w:rsidR="0058541D" w:rsidRPr="0058541D" w:rsidRDefault="0058541D" w:rsidP="00752F6A">
      <w:pPr>
        <w:pStyle w:val="af1"/>
      </w:pPr>
      <w:r w:rsidRPr="0058541D">
        <w:t>var fruits = ["Яблоко", "Апельсин"];</w:t>
      </w:r>
    </w:p>
    <w:p w:rsidR="0058541D" w:rsidRPr="0058541D" w:rsidRDefault="0058541D" w:rsidP="00752F6A">
      <w:pPr>
        <w:pStyle w:val="af1"/>
      </w:pPr>
    </w:p>
    <w:p w:rsidR="0058541D" w:rsidRPr="0058541D" w:rsidRDefault="0058541D" w:rsidP="00752F6A">
      <w:pPr>
        <w:pStyle w:val="af1"/>
      </w:pPr>
      <w:r w:rsidRPr="0058541D">
        <w:t>fruits.push("Груша");</w:t>
      </w:r>
    </w:p>
    <w:p w:rsidR="0058541D" w:rsidRPr="0058541D" w:rsidRDefault="0058541D" w:rsidP="00752F6A">
      <w:pPr>
        <w:pStyle w:val="af1"/>
      </w:pPr>
    </w:p>
    <w:p w:rsidR="0058541D" w:rsidRPr="0058541D" w:rsidRDefault="0058541D" w:rsidP="00752F6A">
      <w:pPr>
        <w:pStyle w:val="af1"/>
      </w:pPr>
      <w:r w:rsidRPr="0058541D">
        <w:t>alert( fruits ); // Яблоко, Апельсин, Груша</w:t>
      </w:r>
    </w:p>
    <w:p w:rsidR="0058541D" w:rsidRDefault="0058541D" w:rsidP="00752F6A">
      <w:pPr>
        <w:pStyle w:val="aa"/>
      </w:pPr>
      <w:r w:rsidRPr="0058541D">
        <w:t>Вызов fruits.push(...) равнозначен fruits[fruits.length] = ....</w:t>
      </w:r>
    </w:p>
    <w:p w:rsidR="002F1C26" w:rsidRPr="0058541D" w:rsidRDefault="002F1C26" w:rsidP="00752F6A">
      <w:pPr>
        <w:pStyle w:val="aa"/>
      </w:pPr>
    </w:p>
    <w:p w:rsidR="0058541D" w:rsidRPr="0058541D" w:rsidRDefault="0058541D" w:rsidP="00D852E0">
      <w:pPr>
        <w:pStyle w:val="4"/>
        <w:rPr>
          <w:noProof/>
        </w:rPr>
      </w:pPr>
      <w:bookmarkStart w:id="111" w:name="начало-массива"/>
      <w:r w:rsidRPr="003A583B">
        <w:t>Начало массива</w:t>
      </w:r>
      <w:bookmarkEnd w:id="111"/>
    </w:p>
    <w:p w:rsidR="0058541D" w:rsidRPr="003A583B" w:rsidRDefault="0058541D" w:rsidP="00752F6A">
      <w:pPr>
        <w:pStyle w:val="aa"/>
        <w:rPr>
          <w:color w:val="FF0000"/>
        </w:rPr>
      </w:pPr>
      <w:r w:rsidRPr="003A583B">
        <w:rPr>
          <w:color w:val="FF0000"/>
        </w:rPr>
        <w:t>shift</w:t>
      </w:r>
    </w:p>
    <w:p w:rsidR="0058541D" w:rsidRPr="0058541D" w:rsidRDefault="0058541D" w:rsidP="00752F6A">
      <w:pPr>
        <w:pStyle w:val="aa"/>
      </w:pPr>
      <w:r w:rsidRPr="0058541D">
        <w:t xml:space="preserve">Удаляет из массива </w:t>
      </w:r>
      <w:r w:rsidRPr="0058541D">
        <w:rPr>
          <w:i/>
          <w:iCs/>
        </w:rPr>
        <w:t>первый</w:t>
      </w:r>
      <w:r w:rsidRPr="0058541D">
        <w:t xml:space="preserve"> элемент и возвращает его:</w:t>
      </w:r>
    </w:p>
    <w:p w:rsidR="0058541D" w:rsidRPr="0058541D" w:rsidRDefault="0058541D" w:rsidP="00752F6A">
      <w:pPr>
        <w:pStyle w:val="af1"/>
      </w:pPr>
      <w:r w:rsidRPr="0058541D">
        <w:t>var fruits = ["Яблоко", "Апельсин", "Груша"];</w:t>
      </w:r>
    </w:p>
    <w:p w:rsidR="0058541D" w:rsidRPr="0058541D" w:rsidRDefault="0058541D" w:rsidP="00752F6A">
      <w:pPr>
        <w:pStyle w:val="af1"/>
      </w:pPr>
    </w:p>
    <w:p w:rsidR="0058541D" w:rsidRPr="0058541D" w:rsidRDefault="0058541D" w:rsidP="00752F6A">
      <w:pPr>
        <w:pStyle w:val="af1"/>
      </w:pPr>
      <w:r w:rsidRPr="0058541D">
        <w:t>alert( fruits.shift() ); // удалили Яблоко</w:t>
      </w:r>
    </w:p>
    <w:p w:rsidR="0058541D" w:rsidRPr="0058541D" w:rsidRDefault="0058541D" w:rsidP="00752F6A">
      <w:pPr>
        <w:pStyle w:val="af1"/>
      </w:pPr>
    </w:p>
    <w:p w:rsidR="0058541D" w:rsidRPr="0058541D" w:rsidRDefault="0058541D" w:rsidP="00752F6A">
      <w:pPr>
        <w:pStyle w:val="af1"/>
      </w:pPr>
      <w:r w:rsidRPr="0058541D">
        <w:t>alert( fruits ); // Апельсин, Груша</w:t>
      </w:r>
    </w:p>
    <w:p w:rsidR="002F1C26" w:rsidRDefault="002F1C26" w:rsidP="00752F6A">
      <w:pPr>
        <w:pStyle w:val="aa"/>
        <w:rPr>
          <w:color w:val="FF0000"/>
        </w:rPr>
      </w:pPr>
    </w:p>
    <w:p w:rsidR="0058541D" w:rsidRPr="003A583B" w:rsidRDefault="0058541D" w:rsidP="00752F6A">
      <w:pPr>
        <w:pStyle w:val="aa"/>
        <w:rPr>
          <w:color w:val="FF0000"/>
        </w:rPr>
      </w:pPr>
      <w:r w:rsidRPr="003A583B">
        <w:rPr>
          <w:color w:val="FF0000"/>
        </w:rPr>
        <w:t>unshift</w:t>
      </w:r>
    </w:p>
    <w:p w:rsidR="0058541D" w:rsidRPr="0058541D" w:rsidRDefault="0058541D" w:rsidP="00752F6A">
      <w:pPr>
        <w:pStyle w:val="aa"/>
      </w:pPr>
      <w:r w:rsidRPr="0058541D">
        <w:t xml:space="preserve">Добавляет элемент </w:t>
      </w:r>
      <w:r w:rsidRPr="0058541D">
        <w:rPr>
          <w:i/>
          <w:iCs/>
        </w:rPr>
        <w:t>в начало</w:t>
      </w:r>
      <w:r w:rsidRPr="0058541D">
        <w:t xml:space="preserve"> массива:</w:t>
      </w:r>
    </w:p>
    <w:p w:rsidR="0058541D" w:rsidRPr="0058541D" w:rsidRDefault="0058541D" w:rsidP="00752F6A">
      <w:pPr>
        <w:pStyle w:val="af1"/>
      </w:pPr>
      <w:r w:rsidRPr="0058541D">
        <w:t>var fruits = ["Апельсин", "Груша"];</w:t>
      </w:r>
    </w:p>
    <w:p w:rsidR="0058541D" w:rsidRPr="0058541D" w:rsidRDefault="0058541D" w:rsidP="00752F6A">
      <w:pPr>
        <w:pStyle w:val="af1"/>
      </w:pPr>
    </w:p>
    <w:p w:rsidR="0058541D" w:rsidRPr="0058541D" w:rsidRDefault="0058541D" w:rsidP="00752F6A">
      <w:pPr>
        <w:pStyle w:val="af1"/>
      </w:pPr>
      <w:r w:rsidRPr="0058541D">
        <w:t>fruits.unshift('Яблоко');</w:t>
      </w:r>
    </w:p>
    <w:p w:rsidR="0058541D" w:rsidRPr="0058541D" w:rsidRDefault="0058541D" w:rsidP="00752F6A">
      <w:pPr>
        <w:pStyle w:val="af1"/>
      </w:pPr>
    </w:p>
    <w:p w:rsidR="0058541D" w:rsidRPr="0058541D" w:rsidRDefault="0058541D" w:rsidP="00752F6A">
      <w:pPr>
        <w:pStyle w:val="af1"/>
      </w:pPr>
      <w:r w:rsidRPr="0058541D">
        <w:t>alert( fruits ); // Яблоко, Апельсин, Груша</w:t>
      </w:r>
    </w:p>
    <w:p w:rsidR="009A24CF" w:rsidRDefault="009A24CF" w:rsidP="00752F6A">
      <w:pPr>
        <w:pStyle w:val="aa"/>
        <w:rPr>
          <w:lang w:val="en-US"/>
        </w:rPr>
      </w:pPr>
    </w:p>
    <w:p w:rsidR="0058541D" w:rsidRPr="0058541D" w:rsidRDefault="0058541D" w:rsidP="00752F6A">
      <w:pPr>
        <w:pStyle w:val="aa"/>
      </w:pPr>
      <w:r w:rsidRPr="0058541D">
        <w:t>Методы push и unshift могут добавлять сразу по несколько элементов:</w:t>
      </w:r>
    </w:p>
    <w:p w:rsidR="0058541D" w:rsidRPr="0058541D" w:rsidRDefault="0058541D" w:rsidP="00752F6A">
      <w:pPr>
        <w:pStyle w:val="af1"/>
      </w:pPr>
      <w:r w:rsidRPr="0058541D">
        <w:t>var fruits = ["Яблоко"];</w:t>
      </w:r>
    </w:p>
    <w:p w:rsidR="0058541D" w:rsidRPr="0058541D" w:rsidRDefault="0058541D" w:rsidP="00752F6A">
      <w:pPr>
        <w:pStyle w:val="af1"/>
      </w:pPr>
    </w:p>
    <w:p w:rsidR="0058541D" w:rsidRPr="0058541D" w:rsidRDefault="0058541D" w:rsidP="00752F6A">
      <w:pPr>
        <w:pStyle w:val="af1"/>
      </w:pPr>
      <w:r w:rsidRPr="0058541D">
        <w:t>fruits.push("Апельсин", "Персик");</w:t>
      </w:r>
    </w:p>
    <w:p w:rsidR="0058541D" w:rsidRPr="0058541D" w:rsidRDefault="0058541D" w:rsidP="00752F6A">
      <w:pPr>
        <w:pStyle w:val="af1"/>
      </w:pPr>
      <w:r w:rsidRPr="0058541D">
        <w:t>fruits.unshift("Ананас", "Лимон");</w:t>
      </w:r>
    </w:p>
    <w:p w:rsidR="0058541D" w:rsidRPr="0058541D" w:rsidRDefault="0058541D" w:rsidP="00752F6A">
      <w:pPr>
        <w:pStyle w:val="af1"/>
      </w:pPr>
    </w:p>
    <w:p w:rsidR="0058541D" w:rsidRPr="0058541D" w:rsidRDefault="0058541D" w:rsidP="00752F6A">
      <w:pPr>
        <w:pStyle w:val="af1"/>
      </w:pPr>
      <w:r w:rsidRPr="0058541D">
        <w:t>// результат: ["Ананас", "Лимон", "Яблоко", "Апельсин", "Персик"]</w:t>
      </w:r>
    </w:p>
    <w:p w:rsidR="0058541D" w:rsidRDefault="0058541D" w:rsidP="00752F6A">
      <w:pPr>
        <w:pStyle w:val="af1"/>
        <w:rPr>
          <w:lang w:val="en-US"/>
        </w:rPr>
      </w:pPr>
      <w:r w:rsidRPr="0058541D">
        <w:t>alert( fruits );</w:t>
      </w:r>
    </w:p>
    <w:p w:rsidR="004C1CDA" w:rsidRPr="004C1CDA" w:rsidRDefault="004C1CDA" w:rsidP="004C1CDA">
      <w:pPr>
        <w:rPr>
          <w:lang w:val="en-US"/>
        </w:rPr>
      </w:pPr>
    </w:p>
    <w:p w:rsidR="0058541D" w:rsidRPr="0058541D" w:rsidRDefault="0058541D" w:rsidP="00D852E0">
      <w:pPr>
        <w:pStyle w:val="4"/>
        <w:rPr>
          <w:noProof/>
        </w:rPr>
      </w:pPr>
      <w:bookmarkStart w:id="112" w:name="внутреннее-устройство-массива"/>
      <w:r w:rsidRPr="003A583B">
        <w:t>Внутреннее устройство массива</w:t>
      </w:r>
      <w:bookmarkEnd w:id="112"/>
    </w:p>
    <w:p w:rsidR="0058541D" w:rsidRPr="0058541D" w:rsidRDefault="0058541D" w:rsidP="00752F6A">
      <w:pPr>
        <w:pStyle w:val="aa"/>
      </w:pPr>
      <w:r w:rsidRPr="0058541D">
        <w:t>Массив – это объект, где в качестве ключей выбраны цифры, с дополнительными методами и свойством length.</w:t>
      </w:r>
    </w:p>
    <w:p w:rsidR="0058541D" w:rsidRPr="0058541D" w:rsidRDefault="0058541D" w:rsidP="00752F6A">
      <w:pPr>
        <w:pStyle w:val="aa"/>
      </w:pPr>
      <w:r w:rsidRPr="0058541D">
        <w:t>Так как это объект, то в функцию он передаётся по ссылке:</w:t>
      </w:r>
    </w:p>
    <w:p w:rsidR="0058541D" w:rsidRPr="0058541D" w:rsidRDefault="0058541D" w:rsidP="00752F6A">
      <w:pPr>
        <w:pStyle w:val="af1"/>
      </w:pPr>
      <w:r w:rsidRPr="0058541D">
        <w:t>function eat(</w:t>
      </w:r>
      <w:r w:rsidRPr="00412DEA">
        <w:rPr>
          <w:color w:val="E36C0A" w:themeColor="accent6" w:themeShade="BF"/>
        </w:rPr>
        <w:t>arr</w:t>
      </w:r>
      <w:r w:rsidRPr="0058541D">
        <w:t>) {</w:t>
      </w:r>
    </w:p>
    <w:p w:rsidR="0058541D" w:rsidRPr="0058541D" w:rsidRDefault="0058541D" w:rsidP="00752F6A">
      <w:pPr>
        <w:pStyle w:val="af1"/>
      </w:pPr>
      <w:r w:rsidRPr="0058541D">
        <w:t xml:space="preserve">  </w:t>
      </w:r>
      <w:r w:rsidRPr="00412DEA">
        <w:rPr>
          <w:color w:val="E36C0A" w:themeColor="accent6" w:themeShade="BF"/>
        </w:rPr>
        <w:t>arr</w:t>
      </w:r>
      <w:r w:rsidRPr="0058541D">
        <w:t>.pop();</w:t>
      </w:r>
    </w:p>
    <w:p w:rsidR="0058541D" w:rsidRPr="0058541D" w:rsidRDefault="0058541D" w:rsidP="00752F6A">
      <w:pPr>
        <w:pStyle w:val="af1"/>
      </w:pPr>
      <w:r w:rsidRPr="0058541D">
        <w:t>}</w:t>
      </w:r>
    </w:p>
    <w:p w:rsidR="0058541D" w:rsidRPr="0058541D" w:rsidRDefault="0058541D" w:rsidP="00752F6A">
      <w:pPr>
        <w:pStyle w:val="af1"/>
      </w:pPr>
    </w:p>
    <w:p w:rsidR="0058541D" w:rsidRPr="0058541D" w:rsidRDefault="0058541D" w:rsidP="00752F6A">
      <w:pPr>
        <w:pStyle w:val="af1"/>
      </w:pPr>
      <w:r w:rsidRPr="0058541D">
        <w:t xml:space="preserve">var </w:t>
      </w:r>
      <w:r w:rsidRPr="00412DEA">
        <w:rPr>
          <w:color w:val="E36C0A" w:themeColor="accent6" w:themeShade="BF"/>
        </w:rPr>
        <w:t xml:space="preserve">arr </w:t>
      </w:r>
      <w:r w:rsidRPr="0058541D">
        <w:t>= ["нам", "не", "страшен", "серый", "волк"]</w:t>
      </w:r>
    </w:p>
    <w:p w:rsidR="0058541D" w:rsidRPr="0058541D" w:rsidRDefault="0058541D" w:rsidP="00752F6A">
      <w:pPr>
        <w:pStyle w:val="af1"/>
      </w:pPr>
    </w:p>
    <w:p w:rsidR="0058541D" w:rsidRPr="0058541D" w:rsidRDefault="0058541D" w:rsidP="00752F6A">
      <w:pPr>
        <w:pStyle w:val="af1"/>
      </w:pPr>
      <w:r w:rsidRPr="0058541D">
        <w:t xml:space="preserve">alert( </w:t>
      </w:r>
      <w:r w:rsidRPr="00412DEA">
        <w:rPr>
          <w:color w:val="E36C0A" w:themeColor="accent6" w:themeShade="BF"/>
        </w:rPr>
        <w:t>arr</w:t>
      </w:r>
      <w:r w:rsidRPr="0058541D">
        <w:t>.length ); // 5</w:t>
      </w:r>
    </w:p>
    <w:p w:rsidR="0058541D" w:rsidRPr="00412DEA" w:rsidRDefault="0058541D" w:rsidP="00752F6A">
      <w:pPr>
        <w:pStyle w:val="af1"/>
        <w:rPr>
          <w:lang w:val="en-US"/>
        </w:rPr>
      </w:pPr>
      <w:r w:rsidRPr="0058541D">
        <w:t>eat(</w:t>
      </w:r>
      <w:r w:rsidRPr="00412DEA">
        <w:rPr>
          <w:color w:val="E36C0A" w:themeColor="accent6" w:themeShade="BF"/>
        </w:rPr>
        <w:t>arr</w:t>
      </w:r>
      <w:r w:rsidRPr="0058541D">
        <w:t>);</w:t>
      </w:r>
      <w:r w:rsidR="00412DEA">
        <w:t xml:space="preserve"> </w:t>
      </w:r>
    </w:p>
    <w:p w:rsidR="0058541D" w:rsidRPr="0058541D" w:rsidRDefault="0058541D" w:rsidP="00752F6A">
      <w:pPr>
        <w:pStyle w:val="af1"/>
      </w:pPr>
      <w:r w:rsidRPr="0058541D">
        <w:t>eat(</w:t>
      </w:r>
      <w:r w:rsidRPr="00412DEA">
        <w:rPr>
          <w:color w:val="E36C0A" w:themeColor="accent6" w:themeShade="BF"/>
        </w:rPr>
        <w:t>arr</w:t>
      </w:r>
      <w:r w:rsidRPr="0058541D">
        <w:t>);</w:t>
      </w:r>
    </w:p>
    <w:p w:rsidR="0058541D" w:rsidRPr="0058541D" w:rsidRDefault="0058541D" w:rsidP="00752F6A">
      <w:pPr>
        <w:pStyle w:val="af1"/>
      </w:pPr>
      <w:r w:rsidRPr="0058541D">
        <w:t xml:space="preserve">alert( </w:t>
      </w:r>
      <w:r w:rsidRPr="00412DEA">
        <w:rPr>
          <w:color w:val="E36C0A" w:themeColor="accent6" w:themeShade="BF"/>
        </w:rPr>
        <w:t>arr</w:t>
      </w:r>
      <w:r w:rsidRPr="0058541D">
        <w:t>.length ); // 3, в функцию массив не скопирован, а передана ссылка</w:t>
      </w:r>
    </w:p>
    <w:p w:rsidR="00412DEA" w:rsidRDefault="00412DEA" w:rsidP="00752F6A">
      <w:pPr>
        <w:pStyle w:val="aa"/>
        <w:rPr>
          <w:b/>
          <w:bCs/>
        </w:rPr>
      </w:pPr>
    </w:p>
    <w:p w:rsidR="0058541D" w:rsidRPr="0058541D" w:rsidRDefault="0058541D" w:rsidP="00752F6A">
      <w:pPr>
        <w:pStyle w:val="aa"/>
      </w:pPr>
      <w:r w:rsidRPr="0058541D">
        <w:rPr>
          <w:b/>
          <w:bCs/>
        </w:rPr>
        <w:t>Ещё одно следствие – можно присваивать в массив любые свойства.</w:t>
      </w:r>
    </w:p>
    <w:p w:rsidR="0058541D" w:rsidRPr="0058541D" w:rsidRDefault="0058541D" w:rsidP="00752F6A">
      <w:pPr>
        <w:pStyle w:val="aa"/>
      </w:pPr>
      <w:r w:rsidRPr="0058541D">
        <w:t>Например:</w:t>
      </w:r>
    </w:p>
    <w:p w:rsidR="0058541D" w:rsidRPr="0058541D" w:rsidRDefault="0058541D" w:rsidP="00752F6A">
      <w:pPr>
        <w:pStyle w:val="af1"/>
      </w:pPr>
      <w:r w:rsidRPr="0058541D">
        <w:t xml:space="preserve">var </w:t>
      </w:r>
      <w:r w:rsidRPr="00412DEA">
        <w:rPr>
          <w:color w:val="E36C0A" w:themeColor="accent6" w:themeShade="BF"/>
        </w:rPr>
        <w:t xml:space="preserve">fruits </w:t>
      </w:r>
      <w:r w:rsidRPr="0058541D">
        <w:t xml:space="preserve">= </w:t>
      </w:r>
      <w:r w:rsidRPr="00412DEA">
        <w:rPr>
          <w:rStyle w:val="af0"/>
        </w:rPr>
        <w:t>[]</w:t>
      </w:r>
      <w:r w:rsidRPr="0058541D">
        <w:t>; // создать массив</w:t>
      </w:r>
    </w:p>
    <w:p w:rsidR="0058541D" w:rsidRPr="0058541D" w:rsidRDefault="0058541D" w:rsidP="00752F6A">
      <w:pPr>
        <w:pStyle w:val="af1"/>
      </w:pPr>
    </w:p>
    <w:p w:rsidR="0058541D" w:rsidRPr="0058541D" w:rsidRDefault="0058541D" w:rsidP="00752F6A">
      <w:pPr>
        <w:pStyle w:val="af1"/>
      </w:pPr>
      <w:r w:rsidRPr="00412DEA">
        <w:rPr>
          <w:color w:val="E36C0A" w:themeColor="accent6" w:themeShade="BF"/>
        </w:rPr>
        <w:t>fruits</w:t>
      </w:r>
      <w:r w:rsidRPr="0058541D">
        <w:t>[99999] = 5; // присвоить свойство с любым номером</w:t>
      </w:r>
    </w:p>
    <w:p w:rsidR="0058541D" w:rsidRPr="0058541D" w:rsidRDefault="0058541D" w:rsidP="00752F6A">
      <w:pPr>
        <w:pStyle w:val="af1"/>
      </w:pPr>
    </w:p>
    <w:p w:rsidR="0058541D" w:rsidRPr="00AE4F28" w:rsidRDefault="0058541D" w:rsidP="00752F6A">
      <w:pPr>
        <w:pStyle w:val="af1"/>
        <w:rPr>
          <w:lang w:val="en-US"/>
        </w:rPr>
      </w:pPr>
      <w:r w:rsidRPr="00412DEA">
        <w:rPr>
          <w:rStyle w:val="af0"/>
          <w:b w:val="0"/>
          <w:color w:val="E36C0A" w:themeColor="accent6" w:themeShade="BF"/>
        </w:rPr>
        <w:t>fruits</w:t>
      </w:r>
      <w:r w:rsidRPr="00412DEA">
        <w:rPr>
          <w:rStyle w:val="af0"/>
          <w:b w:val="0"/>
          <w:color w:val="000000" w:themeColor="text1"/>
        </w:rPr>
        <w:t>.age = 25</w:t>
      </w:r>
      <w:r w:rsidRPr="00412DEA">
        <w:rPr>
          <w:b/>
          <w:color w:val="000000" w:themeColor="text1"/>
        </w:rPr>
        <w:t>;</w:t>
      </w:r>
      <w:r w:rsidRPr="00412DEA">
        <w:rPr>
          <w:color w:val="000000" w:themeColor="text1"/>
        </w:rPr>
        <w:t xml:space="preserve"> </w:t>
      </w:r>
      <w:r w:rsidRPr="0058541D">
        <w:t>// назначить свойство со строковым именем</w:t>
      </w:r>
      <w:r w:rsidR="00AE4F28">
        <w:rPr>
          <w:lang w:val="en-US"/>
        </w:rPr>
        <w:t>. PS</w:t>
      </w:r>
      <w:r w:rsidR="00AE4F28">
        <w:t xml:space="preserve"> </w:t>
      </w:r>
      <w:r w:rsidR="00AE4F28">
        <w:rPr>
          <w:lang w:val="en-US"/>
        </w:rPr>
        <w:t>fruits.lenght = 10000;</w:t>
      </w:r>
    </w:p>
    <w:p w:rsidR="00AE4F28" w:rsidRPr="00AE4F28" w:rsidRDefault="00AE4F28" w:rsidP="00AE4F28">
      <w:pPr>
        <w:rPr>
          <w:lang w:val="en-US"/>
        </w:rPr>
      </w:pPr>
    </w:p>
    <w:p w:rsidR="0058541D" w:rsidRPr="0058541D" w:rsidRDefault="0058541D" w:rsidP="00752F6A">
      <w:pPr>
        <w:pStyle w:val="aa"/>
      </w:pPr>
      <w:r w:rsidRPr="0058541D">
        <w:lastRenderedPageBreak/>
        <w:t xml:space="preserve">… Но массивы для того и придуманы в JavaScript, чтобы удобно работать именно </w:t>
      </w:r>
      <w:r w:rsidRPr="0058541D">
        <w:rPr>
          <w:i/>
          <w:iCs/>
        </w:rPr>
        <w:t>с упорядоченными, нумерованными данными</w:t>
      </w:r>
      <w:r w:rsidRPr="0058541D">
        <w:t>. Для этого в них существуют специальные методы и свойство length.</w:t>
      </w:r>
    </w:p>
    <w:p w:rsidR="0058541D" w:rsidRPr="0058541D" w:rsidRDefault="0058541D" w:rsidP="00752F6A">
      <w:pPr>
        <w:pStyle w:val="aa"/>
      </w:pPr>
      <w:r w:rsidRPr="0058541D">
        <w:t>Как правило, нет причин использовать массив как обычный объект, хотя технически это и возможно.</w:t>
      </w:r>
    </w:p>
    <w:p w:rsidR="0058541D" w:rsidRPr="0058541D" w:rsidRDefault="0058541D" w:rsidP="00752F6A">
      <w:pPr>
        <w:pStyle w:val="aa"/>
      </w:pPr>
      <w:r w:rsidRPr="0058541D">
        <w:t>Вывод массива с «дырами»</w:t>
      </w:r>
    </w:p>
    <w:p w:rsidR="0058541D" w:rsidRPr="0058541D" w:rsidRDefault="0058541D" w:rsidP="00752F6A">
      <w:pPr>
        <w:pStyle w:val="aa"/>
      </w:pPr>
      <w:r w:rsidRPr="0058541D">
        <w:t>Если в массиве есть пропущенные индексы, то при выводе в большинстве браузеров появляются «лишние» запятые, например:</w:t>
      </w:r>
    </w:p>
    <w:p w:rsidR="0058541D" w:rsidRPr="0058541D" w:rsidRDefault="0058541D" w:rsidP="00752F6A">
      <w:pPr>
        <w:pStyle w:val="af1"/>
      </w:pPr>
      <w:r w:rsidRPr="0058541D">
        <w:t>var a = [];</w:t>
      </w:r>
    </w:p>
    <w:p w:rsidR="0058541D" w:rsidRPr="0058541D" w:rsidRDefault="0058541D" w:rsidP="00752F6A">
      <w:pPr>
        <w:pStyle w:val="af1"/>
      </w:pPr>
      <w:r w:rsidRPr="0058541D">
        <w:t>a[0] = 0;</w:t>
      </w:r>
    </w:p>
    <w:p w:rsidR="0058541D" w:rsidRPr="0058541D" w:rsidRDefault="0058541D" w:rsidP="00752F6A">
      <w:pPr>
        <w:pStyle w:val="af1"/>
      </w:pPr>
      <w:r w:rsidRPr="0058541D">
        <w:t>a[5] = 5;</w:t>
      </w:r>
    </w:p>
    <w:p w:rsidR="0058541D" w:rsidRPr="0058541D" w:rsidRDefault="0058541D" w:rsidP="00752F6A">
      <w:pPr>
        <w:pStyle w:val="af1"/>
      </w:pPr>
    </w:p>
    <w:p w:rsidR="0058541D" w:rsidRPr="0058541D" w:rsidRDefault="0058541D" w:rsidP="00752F6A">
      <w:pPr>
        <w:pStyle w:val="af1"/>
      </w:pPr>
      <w:r w:rsidRPr="0058541D">
        <w:t>alert( a ); // 0,,,,,5</w:t>
      </w:r>
    </w:p>
    <w:p w:rsidR="0058541D" w:rsidRDefault="0058541D" w:rsidP="00752F6A">
      <w:pPr>
        <w:pStyle w:val="aa"/>
        <w:rPr>
          <w:lang w:val="en-US"/>
        </w:rPr>
      </w:pPr>
      <w:r w:rsidRPr="0058541D">
        <w:t>Эти запятые появляются потому, что алгоритм вывода массива идёт от 0 до arr.length и выводит всё через запятую. Отсутствие значений даёт несколько запятых подряд.</w:t>
      </w:r>
    </w:p>
    <w:p w:rsidR="00AE4F28" w:rsidRPr="00AE4F28" w:rsidRDefault="00AE4F28" w:rsidP="00752F6A">
      <w:pPr>
        <w:pStyle w:val="aa"/>
        <w:rPr>
          <w:lang w:val="en-US"/>
        </w:rPr>
      </w:pPr>
    </w:p>
    <w:p w:rsidR="0058541D" w:rsidRPr="0058541D" w:rsidRDefault="0058541D" w:rsidP="00D852E0">
      <w:pPr>
        <w:pStyle w:val="4"/>
        <w:rPr>
          <w:noProof/>
        </w:rPr>
      </w:pPr>
      <w:bookmarkStart w:id="113" w:name="влияние-на-быстродействие"/>
      <w:r w:rsidRPr="00A21970">
        <w:t>Влияние на быстродействие</w:t>
      </w:r>
      <w:bookmarkEnd w:id="113"/>
    </w:p>
    <w:p w:rsidR="0058541D" w:rsidRPr="0058541D" w:rsidRDefault="0058541D" w:rsidP="00752F6A">
      <w:pPr>
        <w:pStyle w:val="aa"/>
      </w:pPr>
      <w:r w:rsidRPr="0058541D">
        <w:t>Методы push/pop выполняются быстро, а shift/unshift – медленно.</w:t>
      </w:r>
    </w:p>
    <w:p w:rsidR="0058541D" w:rsidRPr="0058541D" w:rsidRDefault="0058541D" w:rsidP="00752F6A">
      <w:pPr>
        <w:pStyle w:val="aa"/>
      </w:pPr>
      <w:r w:rsidRPr="0058541D">
        <w:drawing>
          <wp:inline distT="0" distB="0" distL="0" distR="0" wp14:anchorId="1759581A" wp14:editId="5995A48D">
            <wp:extent cx="1688400" cy="824400"/>
            <wp:effectExtent l="0" t="0" r="7620" b="0"/>
            <wp:docPr id="90" name="Рисунок 90" descr="http://learn.javascript.ru/article/array/array-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learn.javascript.ru/article/array/array-spee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88400" cy="824400"/>
                    </a:xfrm>
                    <a:prstGeom prst="rect">
                      <a:avLst/>
                    </a:prstGeom>
                    <a:noFill/>
                    <a:ln>
                      <a:noFill/>
                    </a:ln>
                  </pic:spPr>
                </pic:pic>
              </a:graphicData>
            </a:graphic>
          </wp:inline>
        </w:drawing>
      </w:r>
    </w:p>
    <w:p w:rsidR="0058541D" w:rsidRPr="0058541D" w:rsidRDefault="0058541D" w:rsidP="00752F6A">
      <w:pPr>
        <w:pStyle w:val="aa"/>
      </w:pPr>
      <w:r w:rsidRPr="0058541D">
        <w:t>Чтобы понять, почему работать с концом массива – быстрее, чем с его началом, разберём подробнее происходящее при операции:</w:t>
      </w:r>
    </w:p>
    <w:p w:rsidR="0058541D" w:rsidRPr="0058541D" w:rsidRDefault="0058541D" w:rsidP="00752F6A">
      <w:pPr>
        <w:pStyle w:val="af1"/>
      </w:pPr>
      <w:r w:rsidRPr="0058541D">
        <w:t>fruits.shift(); // убрать 1 элемент с начала</w:t>
      </w:r>
    </w:p>
    <w:p w:rsidR="0058541D" w:rsidRPr="0058541D" w:rsidRDefault="0058541D" w:rsidP="00752F6A">
      <w:pPr>
        <w:pStyle w:val="aa"/>
      </w:pPr>
      <w:r w:rsidRPr="0058541D">
        <w:t>При этом, так как все элементы находятся в своих ячейках, просто удалить элемент с номером 0 недостаточно. Нужно еще и переместить остальные элементы на их новые индексы.</w:t>
      </w:r>
    </w:p>
    <w:p w:rsidR="0058541D" w:rsidRPr="0058541D" w:rsidRDefault="0058541D" w:rsidP="00752F6A">
      <w:pPr>
        <w:pStyle w:val="aa"/>
      </w:pPr>
      <w:r w:rsidRPr="0058541D">
        <w:t>Операция shift должна выполнить целых три действия:</w:t>
      </w:r>
    </w:p>
    <w:p w:rsidR="0058541D" w:rsidRPr="0058541D" w:rsidRDefault="0058541D" w:rsidP="00752F6A">
      <w:pPr>
        <w:pStyle w:val="aa"/>
        <w:numPr>
          <w:ilvl w:val="0"/>
          <w:numId w:val="49"/>
        </w:numPr>
      </w:pPr>
      <w:r w:rsidRPr="0058541D">
        <w:t>Удалить нулевой элемент.</w:t>
      </w:r>
    </w:p>
    <w:p w:rsidR="0058541D" w:rsidRPr="0058541D" w:rsidRDefault="0058541D" w:rsidP="00752F6A">
      <w:pPr>
        <w:pStyle w:val="aa"/>
        <w:numPr>
          <w:ilvl w:val="0"/>
          <w:numId w:val="49"/>
        </w:numPr>
      </w:pPr>
      <w:r w:rsidRPr="0058541D">
        <w:t>Переместить все свойства влево, с индекса 1 на 0, с 2 на 1 и так далее.</w:t>
      </w:r>
    </w:p>
    <w:p w:rsidR="0058541D" w:rsidRPr="0058541D" w:rsidRDefault="0058541D" w:rsidP="00752F6A">
      <w:pPr>
        <w:pStyle w:val="aa"/>
        <w:numPr>
          <w:ilvl w:val="0"/>
          <w:numId w:val="49"/>
        </w:numPr>
      </w:pPr>
      <w:r w:rsidRPr="0058541D">
        <w:t>Обновить свойство length.</w:t>
      </w:r>
    </w:p>
    <w:p w:rsidR="0058541D" w:rsidRPr="0058541D" w:rsidRDefault="0058541D" w:rsidP="00752F6A">
      <w:pPr>
        <w:pStyle w:val="aa"/>
      </w:pPr>
      <w:r w:rsidRPr="0058541D">
        <w:drawing>
          <wp:inline distT="0" distB="0" distL="0" distR="0" wp14:anchorId="5CD69D85" wp14:editId="3065F187">
            <wp:extent cx="2912400" cy="835200"/>
            <wp:effectExtent l="0" t="0" r="2540" b="3175"/>
            <wp:docPr id="89" name="Рисунок 89" descr="http://learn.javascript.ru/article/array/array-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learn.javascript.ru/article/array/array-shif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2400" cy="835200"/>
                    </a:xfrm>
                    <a:prstGeom prst="rect">
                      <a:avLst/>
                    </a:prstGeom>
                    <a:noFill/>
                    <a:ln>
                      <a:noFill/>
                    </a:ln>
                  </pic:spPr>
                </pic:pic>
              </a:graphicData>
            </a:graphic>
          </wp:inline>
        </w:drawing>
      </w:r>
    </w:p>
    <w:p w:rsidR="009331CD" w:rsidRDefault="009331CD" w:rsidP="00752F6A">
      <w:pPr>
        <w:pStyle w:val="aa"/>
        <w:rPr>
          <w:b/>
          <w:bCs/>
          <w:lang w:val="en-US"/>
        </w:rPr>
      </w:pPr>
    </w:p>
    <w:p w:rsidR="0058541D" w:rsidRPr="0058541D" w:rsidRDefault="0058541D" w:rsidP="00752F6A">
      <w:pPr>
        <w:pStyle w:val="aa"/>
      </w:pPr>
      <w:r w:rsidRPr="0058541D">
        <w:rPr>
          <w:b/>
          <w:bCs/>
        </w:rPr>
        <w:t>Чем больше элементов в массиве, тем дольше их перемещать, это много операций с памятью.</w:t>
      </w:r>
    </w:p>
    <w:p w:rsidR="0058541D" w:rsidRPr="0058541D" w:rsidRDefault="0058541D" w:rsidP="00752F6A">
      <w:pPr>
        <w:pStyle w:val="aa"/>
      </w:pPr>
      <w:r w:rsidRPr="0058541D">
        <w:t>Аналогично работает unshift: чтобы добавить элемент в начало массива, нужно сначала перенести вправо, в увеличенные индексы, все существующие.</w:t>
      </w:r>
    </w:p>
    <w:p w:rsidR="0058541D" w:rsidRPr="0058541D" w:rsidRDefault="0058541D" w:rsidP="00752F6A">
      <w:pPr>
        <w:pStyle w:val="aa"/>
      </w:pPr>
      <w:r w:rsidRPr="0058541D">
        <w:t>А что же с push/pop? Им как раз перемещать ничего не надо. Для того, чтобы удалить элемент, метод pop очищает ячейку и уменьшает значение length.</w:t>
      </w:r>
    </w:p>
    <w:p w:rsidR="0058541D" w:rsidRPr="0058541D" w:rsidRDefault="0058541D" w:rsidP="00752F6A">
      <w:pPr>
        <w:pStyle w:val="aa"/>
      </w:pPr>
      <w:r w:rsidRPr="0058541D">
        <w:t>Действия при операции:</w:t>
      </w:r>
    </w:p>
    <w:p w:rsidR="0058541D" w:rsidRDefault="0058541D" w:rsidP="00752F6A">
      <w:pPr>
        <w:pStyle w:val="af1"/>
        <w:rPr>
          <w:lang w:val="en-US"/>
        </w:rPr>
      </w:pPr>
      <w:r w:rsidRPr="0058541D">
        <w:t>fruits.pop(); // убрать 1 элемент с конца</w:t>
      </w:r>
    </w:p>
    <w:p w:rsidR="00AE4F28" w:rsidRPr="00AE4F28" w:rsidRDefault="00AE4F28" w:rsidP="00AE4F28">
      <w:pPr>
        <w:rPr>
          <w:lang w:val="en-US"/>
        </w:rPr>
      </w:pPr>
    </w:p>
    <w:p w:rsidR="0058541D" w:rsidRPr="0058541D" w:rsidRDefault="0058541D" w:rsidP="00752F6A">
      <w:pPr>
        <w:pStyle w:val="aa"/>
      </w:pPr>
      <w:r w:rsidRPr="0058541D">
        <w:drawing>
          <wp:inline distT="0" distB="0" distL="0" distR="0" wp14:anchorId="51EF8555" wp14:editId="6CDAFE0B">
            <wp:extent cx="2275200" cy="702000"/>
            <wp:effectExtent l="0" t="0" r="0" b="3175"/>
            <wp:docPr id="88" name="Рисунок 88" descr="http://learn.javascript.ru/article/array/array-p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learn.javascript.ru/article/array/array-po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75200" cy="702000"/>
                    </a:xfrm>
                    <a:prstGeom prst="rect">
                      <a:avLst/>
                    </a:prstGeom>
                    <a:noFill/>
                    <a:ln>
                      <a:noFill/>
                    </a:ln>
                  </pic:spPr>
                </pic:pic>
              </a:graphicData>
            </a:graphic>
          </wp:inline>
        </w:drawing>
      </w:r>
    </w:p>
    <w:p w:rsidR="0058541D" w:rsidRPr="0058541D" w:rsidRDefault="0058541D" w:rsidP="00752F6A">
      <w:pPr>
        <w:pStyle w:val="aa"/>
      </w:pPr>
      <w:r w:rsidRPr="0058541D">
        <w:rPr>
          <w:b/>
          <w:bCs/>
        </w:rPr>
        <w:t>Перемещать при pop не требуется, так как прочие элементы после этой операции остаются на тех же индексах.</w:t>
      </w:r>
    </w:p>
    <w:p w:rsidR="0058541D" w:rsidRDefault="0058541D" w:rsidP="00752F6A">
      <w:pPr>
        <w:pStyle w:val="aa"/>
        <w:rPr>
          <w:lang w:val="en-US"/>
        </w:rPr>
      </w:pPr>
      <w:r w:rsidRPr="0058541D">
        <w:t>Аналогично работает push.</w:t>
      </w:r>
    </w:p>
    <w:p w:rsidR="000C04B8" w:rsidRPr="000C04B8" w:rsidRDefault="000C04B8" w:rsidP="00752F6A">
      <w:pPr>
        <w:pStyle w:val="aa"/>
        <w:rPr>
          <w:lang w:val="en-US"/>
        </w:rPr>
      </w:pPr>
    </w:p>
    <w:p w:rsidR="0058541D" w:rsidRPr="0058541D" w:rsidRDefault="0058541D" w:rsidP="00D852E0">
      <w:pPr>
        <w:pStyle w:val="4"/>
        <w:rPr>
          <w:noProof/>
        </w:rPr>
      </w:pPr>
      <w:bookmarkStart w:id="114" w:name="перебор-элементов"/>
      <w:r w:rsidRPr="005E56F9">
        <w:t>Перебор элементов</w:t>
      </w:r>
      <w:bookmarkEnd w:id="114"/>
    </w:p>
    <w:p w:rsidR="0058541D" w:rsidRPr="0058541D" w:rsidRDefault="0058541D" w:rsidP="00752F6A">
      <w:pPr>
        <w:pStyle w:val="aa"/>
      </w:pPr>
      <w:r w:rsidRPr="0058541D">
        <w:t>Для перебора элементов обычно используется цикл:</w:t>
      </w:r>
    </w:p>
    <w:p w:rsidR="0058541D" w:rsidRPr="0058541D" w:rsidRDefault="0058541D" w:rsidP="00752F6A">
      <w:pPr>
        <w:pStyle w:val="af1"/>
      </w:pPr>
      <w:r w:rsidRPr="0058541D">
        <w:t xml:space="preserve">var </w:t>
      </w:r>
      <w:r w:rsidRPr="000C04B8">
        <w:rPr>
          <w:color w:val="E36C0A" w:themeColor="accent6" w:themeShade="BF"/>
        </w:rPr>
        <w:t xml:space="preserve">arr </w:t>
      </w:r>
      <w:r w:rsidRPr="0058541D">
        <w:t>= ["Яблоко", "Апельсин", "Груша"];</w:t>
      </w:r>
    </w:p>
    <w:p w:rsidR="0058541D" w:rsidRPr="0058541D" w:rsidRDefault="0058541D" w:rsidP="00752F6A">
      <w:pPr>
        <w:pStyle w:val="af1"/>
      </w:pPr>
    </w:p>
    <w:p w:rsidR="0058541D" w:rsidRPr="0058541D" w:rsidRDefault="0058541D" w:rsidP="00752F6A">
      <w:pPr>
        <w:pStyle w:val="af1"/>
      </w:pPr>
      <w:r w:rsidRPr="0058541D">
        <w:t xml:space="preserve">for (var </w:t>
      </w:r>
      <w:r w:rsidRPr="000C04B8">
        <w:rPr>
          <w:color w:val="0070C0"/>
        </w:rPr>
        <w:t>i</w:t>
      </w:r>
      <w:r w:rsidRPr="0058541D">
        <w:t xml:space="preserve"> = 0; i &lt; </w:t>
      </w:r>
      <w:r w:rsidRPr="000C04B8">
        <w:rPr>
          <w:color w:val="E36C0A" w:themeColor="accent6" w:themeShade="BF"/>
        </w:rPr>
        <w:t>arr</w:t>
      </w:r>
      <w:r w:rsidRPr="0058541D">
        <w:t xml:space="preserve">.length; </w:t>
      </w:r>
      <w:r w:rsidRPr="000C04B8">
        <w:rPr>
          <w:color w:val="0070C0"/>
        </w:rPr>
        <w:t>i</w:t>
      </w:r>
      <w:r w:rsidRPr="0058541D">
        <w:t>++) {</w:t>
      </w:r>
    </w:p>
    <w:p w:rsidR="0058541D" w:rsidRPr="0058541D" w:rsidRDefault="0058541D" w:rsidP="00752F6A">
      <w:pPr>
        <w:pStyle w:val="af1"/>
      </w:pPr>
      <w:r w:rsidRPr="0058541D">
        <w:t xml:space="preserve">  alert( </w:t>
      </w:r>
      <w:r w:rsidRPr="000C04B8">
        <w:rPr>
          <w:color w:val="E36C0A" w:themeColor="accent6" w:themeShade="BF"/>
        </w:rPr>
        <w:t>arr</w:t>
      </w:r>
      <w:r w:rsidRPr="0058541D">
        <w:t>[</w:t>
      </w:r>
      <w:r w:rsidRPr="000C04B8">
        <w:rPr>
          <w:color w:val="0070C0"/>
        </w:rPr>
        <w:t>i</w:t>
      </w:r>
      <w:r w:rsidRPr="0058541D">
        <w:t>] );</w:t>
      </w:r>
    </w:p>
    <w:p w:rsidR="0058541D" w:rsidRPr="0058541D" w:rsidRDefault="0058541D" w:rsidP="00752F6A">
      <w:pPr>
        <w:pStyle w:val="af1"/>
      </w:pPr>
      <w:r w:rsidRPr="0058541D">
        <w:t>}</w:t>
      </w:r>
    </w:p>
    <w:p w:rsidR="000C04B8" w:rsidRDefault="000C04B8" w:rsidP="00752F6A">
      <w:pPr>
        <w:pStyle w:val="aa"/>
        <w:rPr>
          <w:rStyle w:val="af0"/>
          <w:lang w:val="en-US"/>
        </w:rPr>
      </w:pPr>
    </w:p>
    <w:p w:rsidR="0058541D" w:rsidRPr="00290330" w:rsidRDefault="0058541D" w:rsidP="00752F6A">
      <w:pPr>
        <w:pStyle w:val="aa"/>
        <w:rPr>
          <w:rStyle w:val="af0"/>
        </w:rPr>
      </w:pPr>
      <w:r w:rsidRPr="00290330">
        <w:rPr>
          <w:rStyle w:val="af0"/>
        </w:rPr>
        <w:t>Не используйте for..in для массивов</w:t>
      </w:r>
    </w:p>
    <w:p w:rsidR="0058541D" w:rsidRPr="0058541D" w:rsidRDefault="0058541D" w:rsidP="00752F6A">
      <w:pPr>
        <w:pStyle w:val="aa"/>
      </w:pPr>
      <w:r w:rsidRPr="0058541D">
        <w:t>Так как массив является объектом, то возможен и вариант for..in:</w:t>
      </w:r>
    </w:p>
    <w:p w:rsidR="0058541D" w:rsidRPr="0058541D" w:rsidRDefault="0058541D" w:rsidP="00752F6A">
      <w:pPr>
        <w:pStyle w:val="af1"/>
      </w:pPr>
      <w:r w:rsidRPr="0058541D">
        <w:t>var arr = ["Яблоко", "Апельсин", "Груша"];</w:t>
      </w:r>
    </w:p>
    <w:p w:rsidR="0058541D" w:rsidRPr="0058541D" w:rsidRDefault="0058541D" w:rsidP="00752F6A">
      <w:pPr>
        <w:pStyle w:val="af1"/>
      </w:pPr>
    </w:p>
    <w:p w:rsidR="0058541D" w:rsidRPr="0058541D" w:rsidRDefault="0058541D" w:rsidP="00752F6A">
      <w:pPr>
        <w:pStyle w:val="af1"/>
      </w:pPr>
      <w:r w:rsidRPr="0058541D">
        <w:t>for (var key in arr) {</w:t>
      </w:r>
    </w:p>
    <w:p w:rsidR="0058541D" w:rsidRPr="0058541D" w:rsidRDefault="0058541D" w:rsidP="00752F6A">
      <w:pPr>
        <w:pStyle w:val="af1"/>
      </w:pPr>
      <w:r w:rsidRPr="0058541D">
        <w:t xml:space="preserve">  alert( arr[key] ); // Яблоко, Апельсин, Груша</w:t>
      </w:r>
    </w:p>
    <w:p w:rsidR="0058541D" w:rsidRPr="0058541D" w:rsidRDefault="0058541D" w:rsidP="00752F6A">
      <w:pPr>
        <w:pStyle w:val="af1"/>
      </w:pPr>
      <w:r w:rsidRPr="0058541D">
        <w:t>}</w:t>
      </w:r>
    </w:p>
    <w:p w:rsidR="0058541D" w:rsidRPr="0058541D" w:rsidRDefault="0058541D" w:rsidP="00752F6A">
      <w:pPr>
        <w:pStyle w:val="aa"/>
      </w:pPr>
      <w:r w:rsidRPr="0058541D">
        <w:t>Недостатки этого способа:</w:t>
      </w:r>
    </w:p>
    <w:p w:rsidR="0058541D" w:rsidRPr="0058541D" w:rsidRDefault="0058541D" w:rsidP="00752F6A">
      <w:pPr>
        <w:pStyle w:val="aa"/>
        <w:numPr>
          <w:ilvl w:val="0"/>
          <w:numId w:val="50"/>
        </w:numPr>
      </w:pPr>
      <w:r w:rsidRPr="0058541D">
        <w:t xml:space="preserve">Цикл for..in выведет </w:t>
      </w:r>
      <w:r w:rsidRPr="0058541D">
        <w:rPr>
          <w:i/>
          <w:iCs/>
        </w:rPr>
        <w:t>все свойства</w:t>
      </w:r>
      <w:r w:rsidRPr="0058541D">
        <w:t xml:space="preserve"> объекта, а не только цифровые.</w:t>
      </w:r>
    </w:p>
    <w:p w:rsidR="0058541D" w:rsidRPr="0058541D" w:rsidRDefault="0058541D" w:rsidP="00752F6A">
      <w:pPr>
        <w:pStyle w:val="aa"/>
      </w:pPr>
      <w:r w:rsidRPr="0058541D">
        <w:t>В браузере, при работе с объектами страницы, встречаются коллекции элементов, которые по виду как массивы, но имеют дополнительные нецифровые свойства. При переборе таких «похожих на массив» коллекций через for..in эти свойства будут выведены, а они как раз не нужны.</w:t>
      </w:r>
    </w:p>
    <w:p w:rsidR="0058541D" w:rsidRPr="0058541D" w:rsidRDefault="0058541D" w:rsidP="00752F6A">
      <w:pPr>
        <w:pStyle w:val="aa"/>
      </w:pPr>
      <w:r w:rsidRPr="0058541D">
        <w:lastRenderedPageBreak/>
        <w:t>Бывают и библиотеки, которые предоставляют такие коллекции. Классический for надёжно выведет только цифровые свойства, что обычно и требуется.</w:t>
      </w:r>
    </w:p>
    <w:p w:rsidR="0058541D" w:rsidRPr="0058541D" w:rsidRDefault="0058541D" w:rsidP="00752F6A">
      <w:pPr>
        <w:pStyle w:val="aa"/>
        <w:numPr>
          <w:ilvl w:val="0"/>
          <w:numId w:val="50"/>
        </w:numPr>
      </w:pPr>
      <w:r w:rsidRPr="0058541D">
        <w:t>Цикл for (var i=0; i&lt;arr.length; i++) в современных браузерах выполняется в 10-100 раз быстрее. Казалось бы, по виду он сложнее, но браузер особым образом оптимизирует такие циклы.</w:t>
      </w:r>
    </w:p>
    <w:p w:rsidR="0058541D" w:rsidRDefault="0058541D" w:rsidP="00752F6A">
      <w:pPr>
        <w:pStyle w:val="aa"/>
        <w:rPr>
          <w:b/>
          <w:lang w:val="en-US"/>
        </w:rPr>
      </w:pPr>
      <w:r w:rsidRPr="00FB3FE8">
        <w:rPr>
          <w:b/>
        </w:rPr>
        <w:t>Если коротко: цикл for(var i=0; i&lt;arr.length...) надёжнее и быстрее.</w:t>
      </w:r>
    </w:p>
    <w:p w:rsidR="000C04B8" w:rsidRPr="000C04B8" w:rsidRDefault="000C04B8" w:rsidP="00752F6A">
      <w:pPr>
        <w:pStyle w:val="aa"/>
        <w:rPr>
          <w:b/>
          <w:lang w:val="en-US"/>
        </w:rPr>
      </w:pPr>
    </w:p>
    <w:p w:rsidR="0058541D" w:rsidRPr="0058541D" w:rsidRDefault="0058541D" w:rsidP="00752F6A">
      <w:pPr>
        <w:pStyle w:val="aa"/>
        <w:rPr>
          <w:b/>
          <w:bCs/>
        </w:rPr>
      </w:pPr>
      <w:bookmarkStart w:id="115" w:name="особенности-работы-length"/>
      <w:r w:rsidRPr="00FB3FE8">
        <w:rPr>
          <w:b/>
          <w:bCs/>
        </w:rPr>
        <w:t>Особенности работы length</w:t>
      </w:r>
      <w:bookmarkEnd w:id="115"/>
    </w:p>
    <w:p w:rsidR="0058541D" w:rsidRPr="0058541D" w:rsidRDefault="0058541D" w:rsidP="00752F6A">
      <w:pPr>
        <w:pStyle w:val="aa"/>
      </w:pPr>
      <w:r w:rsidRPr="0058541D">
        <w:t>Встроенные методы для работы с массивом автоматически обновляют его длину length.</w:t>
      </w:r>
    </w:p>
    <w:p w:rsidR="0058541D" w:rsidRPr="0058541D" w:rsidRDefault="0058541D" w:rsidP="00752F6A">
      <w:pPr>
        <w:pStyle w:val="aa"/>
      </w:pPr>
      <w:r w:rsidRPr="0058541D">
        <w:rPr>
          <w:b/>
          <w:bCs/>
        </w:rPr>
        <w:t xml:space="preserve">Длина length – не количество элементов массива, а последний индекс </w:t>
      </w:r>
      <w:r w:rsidRPr="000C04B8">
        <w:rPr>
          <w:rStyle w:val="af0"/>
        </w:rPr>
        <w:t>+ 1</w:t>
      </w:r>
      <w:r w:rsidRPr="0058541D">
        <w:t>.</w:t>
      </w:r>
    </w:p>
    <w:p w:rsidR="0058541D" w:rsidRPr="0058541D" w:rsidRDefault="0058541D" w:rsidP="00752F6A">
      <w:pPr>
        <w:pStyle w:val="aa"/>
      </w:pPr>
      <w:r w:rsidRPr="0058541D">
        <w:t>Так уж оно устроено.</w:t>
      </w:r>
    </w:p>
    <w:p w:rsidR="0058541D" w:rsidRPr="0058541D" w:rsidRDefault="0058541D" w:rsidP="00752F6A">
      <w:pPr>
        <w:pStyle w:val="aa"/>
      </w:pPr>
      <w:r w:rsidRPr="0058541D">
        <w:t>Это легко увидеть на следующем примере:</w:t>
      </w:r>
    </w:p>
    <w:p w:rsidR="0058541D" w:rsidRPr="0058541D" w:rsidRDefault="0058541D" w:rsidP="00752F6A">
      <w:pPr>
        <w:pStyle w:val="af1"/>
      </w:pPr>
      <w:r w:rsidRPr="0058541D">
        <w:t>var arr = [];</w:t>
      </w:r>
    </w:p>
    <w:p w:rsidR="0058541D" w:rsidRPr="0058541D" w:rsidRDefault="0058541D" w:rsidP="00752F6A">
      <w:pPr>
        <w:pStyle w:val="af1"/>
      </w:pPr>
      <w:r w:rsidRPr="0058541D">
        <w:t>arr[1000] = true;</w:t>
      </w:r>
    </w:p>
    <w:p w:rsidR="0058541D" w:rsidRPr="0058541D" w:rsidRDefault="0058541D" w:rsidP="00752F6A">
      <w:pPr>
        <w:pStyle w:val="af1"/>
      </w:pPr>
    </w:p>
    <w:p w:rsidR="0058541D" w:rsidRPr="0058541D" w:rsidRDefault="0058541D" w:rsidP="00752F6A">
      <w:pPr>
        <w:pStyle w:val="af1"/>
      </w:pPr>
      <w:r w:rsidRPr="0058541D">
        <w:t>alert(arr.length); // 1001</w:t>
      </w:r>
    </w:p>
    <w:p w:rsidR="0058541D" w:rsidRDefault="0058541D" w:rsidP="00752F6A">
      <w:pPr>
        <w:pStyle w:val="aa"/>
        <w:rPr>
          <w:lang w:val="en-US"/>
        </w:rPr>
      </w:pPr>
      <w:r w:rsidRPr="0058541D">
        <w:t>Кстати, если у вас элементы массива нумеруются случайно или с большими пропусками, то стоит подумать о том, чтобы использовать обычный объект. Массивы предназначены именно для работы с непрерывной упорядоченной коллекцией элементов.</w:t>
      </w:r>
    </w:p>
    <w:p w:rsidR="000C04B8" w:rsidRPr="000C04B8" w:rsidRDefault="000C04B8" w:rsidP="00752F6A">
      <w:pPr>
        <w:pStyle w:val="aa"/>
        <w:rPr>
          <w:lang w:val="en-US"/>
        </w:rPr>
      </w:pPr>
    </w:p>
    <w:p w:rsidR="0058541D" w:rsidRPr="0058541D" w:rsidRDefault="0058541D" w:rsidP="00D852E0">
      <w:pPr>
        <w:pStyle w:val="4"/>
        <w:rPr>
          <w:noProof/>
        </w:rPr>
      </w:pPr>
      <w:bookmarkStart w:id="116" w:name="используем-length-для-укорачивания-масси"/>
      <w:r w:rsidRPr="00C63571">
        <w:t>Используем length для укорачивания массива</w:t>
      </w:r>
      <w:bookmarkEnd w:id="116"/>
    </w:p>
    <w:p w:rsidR="0058541D" w:rsidRPr="0058541D" w:rsidRDefault="0058541D" w:rsidP="00752F6A">
      <w:pPr>
        <w:pStyle w:val="aa"/>
      </w:pPr>
      <w:r w:rsidRPr="0058541D">
        <w:t>Обычно нам не нужно самостоятельно менять length… Но есть один фокус, который можно провернуть.</w:t>
      </w:r>
    </w:p>
    <w:p w:rsidR="0058541D" w:rsidRPr="0058541D" w:rsidRDefault="0058541D" w:rsidP="00752F6A">
      <w:pPr>
        <w:pStyle w:val="aa"/>
      </w:pPr>
      <w:r w:rsidRPr="0058541D">
        <w:rPr>
          <w:b/>
          <w:bCs/>
        </w:rPr>
        <w:t>При уменьшении length массив укорачивается.</w:t>
      </w:r>
    </w:p>
    <w:p w:rsidR="0058541D" w:rsidRPr="0058541D" w:rsidRDefault="0058541D" w:rsidP="00752F6A">
      <w:pPr>
        <w:pStyle w:val="aa"/>
      </w:pPr>
      <w:r w:rsidRPr="0058541D">
        <w:t>Причем этот процесс необратимый, т.е. даже если потом вернуть length обратно – значения не восстановятся:</w:t>
      </w:r>
    </w:p>
    <w:p w:rsidR="0058541D" w:rsidRPr="0058541D" w:rsidRDefault="0058541D" w:rsidP="00752F6A">
      <w:pPr>
        <w:pStyle w:val="af1"/>
      </w:pPr>
      <w:r w:rsidRPr="0058541D">
        <w:t xml:space="preserve">var </w:t>
      </w:r>
      <w:r w:rsidRPr="000C04B8">
        <w:rPr>
          <w:color w:val="E36C0A" w:themeColor="accent6" w:themeShade="BF"/>
        </w:rPr>
        <w:t xml:space="preserve">arr </w:t>
      </w:r>
      <w:r w:rsidRPr="0058541D">
        <w:t>= [1, 2, 3, 4, 5];</w:t>
      </w:r>
    </w:p>
    <w:p w:rsidR="0058541D" w:rsidRPr="0058541D" w:rsidRDefault="0058541D" w:rsidP="00752F6A">
      <w:pPr>
        <w:pStyle w:val="af1"/>
      </w:pPr>
    </w:p>
    <w:p w:rsidR="0058541D" w:rsidRPr="000C04B8" w:rsidRDefault="0058541D" w:rsidP="00752F6A">
      <w:pPr>
        <w:pStyle w:val="af1"/>
        <w:rPr>
          <w:rStyle w:val="af0"/>
        </w:rPr>
      </w:pPr>
      <w:r w:rsidRPr="000C04B8">
        <w:rPr>
          <w:color w:val="E36C0A" w:themeColor="accent6" w:themeShade="BF"/>
        </w:rPr>
        <w:t>arr</w:t>
      </w:r>
      <w:r w:rsidRPr="0058541D">
        <w:t>.</w:t>
      </w:r>
      <w:r w:rsidRPr="000C04B8">
        <w:rPr>
          <w:rStyle w:val="af0"/>
        </w:rPr>
        <w:t>length</w:t>
      </w:r>
      <w:r w:rsidRPr="000C04B8">
        <w:rPr>
          <w:color w:val="E36C0A" w:themeColor="accent6" w:themeShade="BF"/>
        </w:rPr>
        <w:t xml:space="preserve"> </w:t>
      </w:r>
      <w:r w:rsidRPr="0058541D">
        <w:t xml:space="preserve">= </w:t>
      </w:r>
      <w:r w:rsidRPr="000C04B8">
        <w:rPr>
          <w:rStyle w:val="af0"/>
        </w:rPr>
        <w:t>2</w:t>
      </w:r>
      <w:r w:rsidRPr="0058541D">
        <w:t xml:space="preserve">; // </w:t>
      </w:r>
      <w:r w:rsidRPr="000C04B8">
        <w:rPr>
          <w:rStyle w:val="af0"/>
        </w:rPr>
        <w:t>укоротить до 2 элементов</w:t>
      </w:r>
    </w:p>
    <w:p w:rsidR="0058541D" w:rsidRPr="0058541D" w:rsidRDefault="0058541D" w:rsidP="00752F6A">
      <w:pPr>
        <w:pStyle w:val="af1"/>
      </w:pPr>
      <w:r w:rsidRPr="0058541D">
        <w:t>alert( arr ); // [1, 2]</w:t>
      </w:r>
    </w:p>
    <w:p w:rsidR="0058541D" w:rsidRPr="0058541D" w:rsidRDefault="0058541D" w:rsidP="00752F6A">
      <w:pPr>
        <w:pStyle w:val="af1"/>
      </w:pPr>
    </w:p>
    <w:p w:rsidR="0058541D" w:rsidRPr="0058541D" w:rsidRDefault="0058541D" w:rsidP="00752F6A">
      <w:pPr>
        <w:pStyle w:val="af1"/>
      </w:pPr>
      <w:r w:rsidRPr="000C04B8">
        <w:rPr>
          <w:color w:val="E36C0A" w:themeColor="accent6" w:themeShade="BF"/>
        </w:rPr>
        <w:t>arr</w:t>
      </w:r>
      <w:r w:rsidRPr="0058541D">
        <w:t>.length = 5; // вернуть length обратно, как было</w:t>
      </w:r>
    </w:p>
    <w:p w:rsidR="0058541D" w:rsidRPr="0058541D" w:rsidRDefault="0058541D" w:rsidP="00752F6A">
      <w:pPr>
        <w:pStyle w:val="af1"/>
      </w:pPr>
      <w:r w:rsidRPr="0058541D">
        <w:t xml:space="preserve">alert( </w:t>
      </w:r>
      <w:r w:rsidRPr="000C04B8">
        <w:rPr>
          <w:color w:val="E36C0A" w:themeColor="accent6" w:themeShade="BF"/>
        </w:rPr>
        <w:t>arr</w:t>
      </w:r>
      <w:r w:rsidRPr="0058541D">
        <w:t>[3] ); // undefined: значения не вернулись</w:t>
      </w:r>
    </w:p>
    <w:p w:rsidR="0058541D" w:rsidRDefault="0058541D" w:rsidP="00752F6A">
      <w:pPr>
        <w:pStyle w:val="aa"/>
        <w:rPr>
          <w:lang w:val="en-US"/>
        </w:rPr>
      </w:pPr>
      <w:r w:rsidRPr="0058541D">
        <w:t>Самый простой способ очистить массив – это arr.length=0.</w:t>
      </w:r>
    </w:p>
    <w:p w:rsidR="00E052F2" w:rsidRDefault="00E052F2" w:rsidP="00752F6A">
      <w:pPr>
        <w:pStyle w:val="aa"/>
        <w:rPr>
          <w:lang w:val="en-US"/>
        </w:rPr>
      </w:pPr>
    </w:p>
    <w:p w:rsidR="00E052F2" w:rsidRPr="00B67AB9" w:rsidRDefault="00E052F2" w:rsidP="00752F6A">
      <w:pPr>
        <w:pStyle w:val="aa"/>
        <w:rPr>
          <w:lang w:val="en-US"/>
        </w:rPr>
      </w:pPr>
      <w:r>
        <w:t>Еще один</w:t>
      </w:r>
      <w:r w:rsidR="00B67AB9">
        <w:t xml:space="preserve"> важный </w:t>
      </w:r>
      <w:r>
        <w:t>момент</w:t>
      </w:r>
      <w:r w:rsidR="00B67AB9">
        <w:t xml:space="preserve">: </w:t>
      </w:r>
      <w:r w:rsidR="00B67AB9" w:rsidRPr="00B67AB9">
        <w:t>length = индекс последнего элемента + 1</w:t>
      </w:r>
      <w:r w:rsidR="00B67AB9">
        <w:t xml:space="preserve">, но не всегда </w:t>
      </w:r>
      <w:r w:rsidR="00B67AB9" w:rsidRPr="00B67AB9">
        <w:t>length</w:t>
      </w:r>
      <w:r w:rsidR="00B67AB9">
        <w:t xml:space="preserve"> это кол-во элементов массива:</w:t>
      </w:r>
    </w:p>
    <w:p w:rsidR="00B67AB9" w:rsidRPr="00B67AB9" w:rsidRDefault="00B67AB9" w:rsidP="00B67AB9">
      <w:pPr>
        <w:pStyle w:val="af1"/>
      </w:pPr>
      <w:r w:rsidRPr="00B67AB9">
        <w:t>var a = [</w:t>
      </w:r>
      <w:r w:rsidRPr="004F46F0">
        <w:t>"</w:t>
      </w:r>
      <w:r w:rsidRPr="00B67AB9">
        <w:t>a</w:t>
      </w:r>
      <w:r w:rsidRPr="004F46F0">
        <w:t>"</w:t>
      </w:r>
      <w:r w:rsidRPr="00B67AB9">
        <w:t xml:space="preserve">, </w:t>
      </w:r>
      <w:r w:rsidRPr="004F46F0">
        <w:t>"</w:t>
      </w:r>
      <w:r w:rsidRPr="00B67AB9">
        <w:t>b</w:t>
      </w:r>
      <w:r w:rsidRPr="004F46F0">
        <w:t>"</w:t>
      </w:r>
      <w:r w:rsidRPr="00B67AB9">
        <w:t xml:space="preserve">, </w:t>
      </w:r>
      <w:r w:rsidRPr="004F46F0">
        <w:t>"</w:t>
      </w:r>
      <w:r w:rsidRPr="00B67AB9">
        <w:t>c</w:t>
      </w:r>
      <w:r w:rsidRPr="004F46F0">
        <w:t>"</w:t>
      </w:r>
      <w:r w:rsidRPr="00B67AB9">
        <w:t>];</w:t>
      </w:r>
    </w:p>
    <w:p w:rsidR="00B67AB9" w:rsidRPr="00B67AB9" w:rsidRDefault="00B67AB9" w:rsidP="00B67AB9">
      <w:pPr>
        <w:pStyle w:val="af1"/>
      </w:pPr>
      <w:r>
        <w:t>a.length; // 3</w:t>
      </w:r>
    </w:p>
    <w:p w:rsidR="00B67AB9" w:rsidRPr="00B67AB9" w:rsidRDefault="00B67AB9" w:rsidP="00B67AB9">
      <w:pPr>
        <w:pStyle w:val="af1"/>
      </w:pPr>
    </w:p>
    <w:p w:rsidR="00B67AB9" w:rsidRPr="00B67AB9" w:rsidRDefault="00B67AB9" w:rsidP="00B67AB9">
      <w:pPr>
        <w:pStyle w:val="af1"/>
      </w:pPr>
      <w:r w:rsidRPr="00B67AB9">
        <w:t xml:space="preserve">a[0]; // </w:t>
      </w:r>
      <w:r w:rsidRPr="004F46F0">
        <w:t>"</w:t>
      </w:r>
      <w:r w:rsidRPr="00B67AB9">
        <w:t>a</w:t>
      </w:r>
      <w:r w:rsidRPr="004F46F0">
        <w:t>"</w:t>
      </w:r>
    </w:p>
    <w:p w:rsidR="00B67AB9" w:rsidRPr="00B67AB9" w:rsidRDefault="00B67AB9" w:rsidP="00B67AB9">
      <w:pPr>
        <w:pStyle w:val="af1"/>
      </w:pPr>
      <w:r w:rsidRPr="00B67AB9">
        <w:t xml:space="preserve">a[1]; // </w:t>
      </w:r>
      <w:r w:rsidRPr="004F46F0">
        <w:t>"</w:t>
      </w:r>
      <w:r w:rsidRPr="00B67AB9">
        <w:t>b</w:t>
      </w:r>
      <w:r w:rsidRPr="004F46F0">
        <w:t>"</w:t>
      </w:r>
    </w:p>
    <w:p w:rsidR="00B67AB9" w:rsidRPr="00B67AB9" w:rsidRDefault="00B67AB9" w:rsidP="00B67AB9">
      <w:pPr>
        <w:pStyle w:val="af1"/>
      </w:pPr>
      <w:r w:rsidRPr="00B67AB9">
        <w:t xml:space="preserve">a[2]; // </w:t>
      </w:r>
      <w:r w:rsidRPr="004F46F0">
        <w:t>"</w:t>
      </w:r>
      <w:r w:rsidRPr="00B67AB9">
        <w:t>c</w:t>
      </w:r>
      <w:r w:rsidRPr="004F46F0">
        <w:t>"</w:t>
      </w:r>
    </w:p>
    <w:p w:rsidR="00B67AB9" w:rsidRPr="00B67AB9" w:rsidRDefault="00B67AB9" w:rsidP="00B67AB9">
      <w:pPr>
        <w:pStyle w:val="af1"/>
      </w:pPr>
      <w:r w:rsidRPr="00B67AB9">
        <w:t>a[3]; // undefined</w:t>
      </w:r>
      <w:r>
        <w:t>!</w:t>
      </w:r>
    </w:p>
    <w:p w:rsidR="00B67AB9" w:rsidRPr="00B67AB9" w:rsidRDefault="00B67AB9" w:rsidP="00B67AB9">
      <w:pPr>
        <w:pStyle w:val="af1"/>
      </w:pPr>
    </w:p>
    <w:p w:rsidR="00B67AB9" w:rsidRPr="00B67AB9" w:rsidRDefault="00B67AB9" w:rsidP="00B67AB9">
      <w:pPr>
        <w:pStyle w:val="af1"/>
      </w:pPr>
      <w:r w:rsidRPr="00B67AB9">
        <w:t xml:space="preserve">a[10] = </w:t>
      </w:r>
      <w:r w:rsidRPr="004F46F0">
        <w:t>"</w:t>
      </w:r>
      <w:r w:rsidRPr="00B67AB9">
        <w:t>what?</w:t>
      </w:r>
      <w:r w:rsidRPr="004F46F0">
        <w:t>"</w:t>
      </w:r>
      <w:r w:rsidRPr="00B67AB9">
        <w:t>;</w:t>
      </w:r>
    </w:p>
    <w:p w:rsidR="00E052F2" w:rsidRDefault="00B67AB9" w:rsidP="00B67AB9">
      <w:pPr>
        <w:pStyle w:val="af1"/>
        <w:rPr>
          <w:rStyle w:val="af0"/>
          <w:lang w:val="en-US"/>
        </w:rPr>
      </w:pPr>
      <w:r w:rsidRPr="00B67AB9">
        <w:t xml:space="preserve">a.length; // </w:t>
      </w:r>
      <w:r w:rsidRPr="00B67AB9">
        <w:rPr>
          <w:rStyle w:val="af0"/>
        </w:rPr>
        <w:t>11</w:t>
      </w:r>
      <w:r>
        <w:rPr>
          <w:rStyle w:val="af0"/>
        </w:rPr>
        <w:t xml:space="preserve">,элементы массива с 3 по 9 будут </w:t>
      </w:r>
      <w:r>
        <w:rPr>
          <w:rStyle w:val="af0"/>
          <w:lang w:val="en-US"/>
        </w:rPr>
        <w:t>undefined!</w:t>
      </w:r>
    </w:p>
    <w:p w:rsidR="000B3206" w:rsidRDefault="000B3206" w:rsidP="000B3206">
      <w:pPr>
        <w:rPr>
          <w:lang w:val="en-US"/>
        </w:rPr>
      </w:pPr>
    </w:p>
    <w:p w:rsidR="000B3206" w:rsidRPr="00D10C4A" w:rsidRDefault="000B3206" w:rsidP="00D10C4A">
      <w:pPr>
        <w:pStyle w:val="af1"/>
      </w:pPr>
      <w:r w:rsidRPr="00D10C4A">
        <w:t>var a = [1, 2];</w:t>
      </w:r>
    </w:p>
    <w:p w:rsidR="000B3206" w:rsidRPr="00D10C4A" w:rsidRDefault="00D10C4A" w:rsidP="00D10C4A">
      <w:pPr>
        <w:pStyle w:val="af1"/>
      </w:pPr>
      <w:r w:rsidRPr="00D10C4A">
        <w:t>a[“something”] = 45;</w:t>
      </w:r>
    </w:p>
    <w:p w:rsidR="00D10C4A" w:rsidRPr="00D10C4A" w:rsidRDefault="00D10C4A" w:rsidP="00D10C4A">
      <w:pPr>
        <w:pStyle w:val="af1"/>
      </w:pPr>
      <w:r w:rsidRPr="00D10C4A">
        <w:t>a // [ 1, 2, something : 45 ]</w:t>
      </w:r>
    </w:p>
    <w:p w:rsidR="00D10C4A" w:rsidRPr="00D10C4A" w:rsidRDefault="00D10C4A" w:rsidP="00D10C4A">
      <w:pPr>
        <w:pStyle w:val="af1"/>
        <w:rPr>
          <w:rStyle w:val="af0"/>
        </w:rPr>
      </w:pPr>
      <w:r w:rsidRPr="00D10C4A">
        <w:t xml:space="preserve">a.length // </w:t>
      </w:r>
      <w:r w:rsidRPr="00D10C4A">
        <w:rPr>
          <w:rStyle w:val="af0"/>
        </w:rPr>
        <w:t>2</w:t>
      </w:r>
    </w:p>
    <w:p w:rsidR="000C04B8" w:rsidRPr="000C04B8" w:rsidRDefault="000C04B8" w:rsidP="00752F6A">
      <w:pPr>
        <w:pStyle w:val="aa"/>
        <w:rPr>
          <w:lang w:val="en-US"/>
        </w:rPr>
      </w:pPr>
    </w:p>
    <w:p w:rsidR="0058541D" w:rsidRPr="0058541D" w:rsidRDefault="0058541D" w:rsidP="00D852E0">
      <w:pPr>
        <w:pStyle w:val="4"/>
        <w:rPr>
          <w:noProof/>
        </w:rPr>
      </w:pPr>
      <w:bookmarkStart w:id="117" w:name="new-array"/>
      <w:r w:rsidRPr="00C63571">
        <w:t>Создание вызовом new Array</w:t>
      </w:r>
      <w:bookmarkEnd w:id="117"/>
    </w:p>
    <w:p w:rsidR="0058541D" w:rsidRPr="004C1CDA" w:rsidRDefault="0058541D" w:rsidP="004C1CDA">
      <w:pPr>
        <w:pStyle w:val="aa"/>
        <w:rPr>
          <w:rStyle w:val="af0"/>
          <w:b w:val="0"/>
          <w:color w:val="auto"/>
        </w:rPr>
      </w:pPr>
      <w:bookmarkStart w:id="118" w:name="new-array-2"/>
      <w:r w:rsidRPr="004C1CDA">
        <w:rPr>
          <w:rStyle w:val="af0"/>
          <w:b w:val="0"/>
          <w:color w:val="auto"/>
        </w:rPr>
        <w:t>new Array()</w:t>
      </w:r>
      <w:bookmarkEnd w:id="118"/>
    </w:p>
    <w:p w:rsidR="0058541D" w:rsidRPr="0058541D" w:rsidRDefault="0058541D" w:rsidP="00752F6A">
      <w:pPr>
        <w:pStyle w:val="aa"/>
      </w:pPr>
      <w:r w:rsidRPr="0058541D">
        <w:t>Существует еще один синтаксис для создания массива:</w:t>
      </w:r>
    </w:p>
    <w:p w:rsidR="0058541D" w:rsidRDefault="0058541D" w:rsidP="00752F6A">
      <w:pPr>
        <w:pStyle w:val="af1"/>
        <w:rPr>
          <w:lang w:val="en-US"/>
        </w:rPr>
      </w:pPr>
      <w:r w:rsidRPr="0058541D">
        <w:t>var arr = new Array("Яблоко", "Груша", "и т.п.");</w:t>
      </w:r>
    </w:p>
    <w:p w:rsidR="00F43522" w:rsidRPr="005A34E9" w:rsidRDefault="00F43522" w:rsidP="00752F6A">
      <w:pPr>
        <w:pStyle w:val="af1"/>
      </w:pPr>
      <w:r w:rsidRPr="005A34E9">
        <w:t xml:space="preserve">var </w:t>
      </w:r>
      <w:r w:rsidR="00E21103">
        <w:rPr>
          <w:lang w:val="en-US"/>
        </w:rPr>
        <w:t>num</w:t>
      </w:r>
      <w:r w:rsidRPr="005A34E9">
        <w:t xml:space="preserve"> = new Array(10);  // создание массива из 10 элементов</w:t>
      </w:r>
    </w:p>
    <w:p w:rsidR="0058541D" w:rsidRPr="0058541D" w:rsidRDefault="0058541D" w:rsidP="00752F6A">
      <w:pPr>
        <w:pStyle w:val="aa"/>
      </w:pPr>
      <w:r w:rsidRPr="0058541D">
        <w:t>Он редко используется, т.к. квадратные скобки [] короче.</w:t>
      </w:r>
    </w:p>
    <w:p w:rsidR="0058541D" w:rsidRPr="0058541D" w:rsidRDefault="0058541D" w:rsidP="00752F6A">
      <w:pPr>
        <w:pStyle w:val="aa"/>
      </w:pPr>
      <w:r w:rsidRPr="0058541D">
        <w:t xml:space="preserve">Кроме того, у него есть одна особенность. Обычно new Array(элементы, ...) создаёт массив из данных элементов, но если у него один аргумент-число new Array(число), то он создает массив </w:t>
      </w:r>
      <w:r w:rsidRPr="0058541D">
        <w:rPr>
          <w:i/>
          <w:iCs/>
        </w:rPr>
        <w:t>без элементов, но с заданной длиной</w:t>
      </w:r>
      <w:r w:rsidRPr="0058541D">
        <w:t>.</w:t>
      </w:r>
    </w:p>
    <w:p w:rsidR="0058541D" w:rsidRPr="0058541D" w:rsidRDefault="0058541D" w:rsidP="00752F6A">
      <w:pPr>
        <w:pStyle w:val="aa"/>
      </w:pPr>
      <w:r w:rsidRPr="0058541D">
        <w:t>Проверим это:</w:t>
      </w:r>
    </w:p>
    <w:p w:rsidR="0058541D" w:rsidRPr="0058541D" w:rsidRDefault="0058541D" w:rsidP="00752F6A">
      <w:pPr>
        <w:pStyle w:val="af1"/>
      </w:pPr>
      <w:r w:rsidRPr="0058541D">
        <w:t>var arr = new Array(2, 3);</w:t>
      </w:r>
    </w:p>
    <w:p w:rsidR="0058541D" w:rsidRPr="0058541D" w:rsidRDefault="0058541D" w:rsidP="00752F6A">
      <w:pPr>
        <w:pStyle w:val="af1"/>
      </w:pPr>
      <w:r w:rsidRPr="0058541D">
        <w:t>alert( arr[0] ); // 2, создан массив [2, 3], всё ок</w:t>
      </w:r>
    </w:p>
    <w:p w:rsidR="0058541D" w:rsidRPr="0058541D" w:rsidRDefault="0058541D" w:rsidP="00752F6A">
      <w:pPr>
        <w:pStyle w:val="af1"/>
      </w:pPr>
    </w:p>
    <w:p w:rsidR="0058541D" w:rsidRPr="0058541D" w:rsidRDefault="0058541D" w:rsidP="00752F6A">
      <w:pPr>
        <w:pStyle w:val="af1"/>
      </w:pPr>
      <w:r w:rsidRPr="0058541D">
        <w:t>arr = new Array(</w:t>
      </w:r>
      <w:r w:rsidR="00A049FD">
        <w:rPr>
          <w:lang w:val="en-US"/>
        </w:rPr>
        <w:t>5</w:t>
      </w:r>
      <w:r w:rsidRPr="0058541D">
        <w:t>); // создаст массив [</w:t>
      </w:r>
      <w:r w:rsidR="00A049FD">
        <w:rPr>
          <w:lang w:val="en-US"/>
        </w:rPr>
        <w:t>5</w:t>
      </w:r>
      <w:r w:rsidRPr="0058541D">
        <w:t>] ?</w:t>
      </w:r>
    </w:p>
    <w:p w:rsidR="0058541D" w:rsidRPr="00A049FD" w:rsidRDefault="0058541D" w:rsidP="00752F6A">
      <w:pPr>
        <w:pStyle w:val="af1"/>
        <w:rPr>
          <w:lang w:val="en-US"/>
        </w:rPr>
      </w:pPr>
      <w:r w:rsidRPr="0058541D">
        <w:t xml:space="preserve">alert( arr[0] ); // undefined! у нас массив без элементов, длины </w:t>
      </w:r>
      <w:r w:rsidR="00A049FD">
        <w:rPr>
          <w:lang w:val="en-US"/>
        </w:rPr>
        <w:t>5</w:t>
      </w:r>
    </w:p>
    <w:p w:rsidR="00A049FD" w:rsidRPr="00A049FD" w:rsidRDefault="00A049FD" w:rsidP="00A049FD">
      <w:pPr>
        <w:pStyle w:val="af1"/>
        <w:rPr>
          <w:lang w:val="en-US"/>
        </w:rPr>
      </w:pPr>
      <w:r w:rsidRPr="00A049FD">
        <w:t>alert</w:t>
      </w:r>
      <w:r>
        <w:rPr>
          <w:lang w:val="en-US"/>
        </w:rPr>
        <w:t>( arr );    // [ , , , , ]</w:t>
      </w:r>
    </w:p>
    <w:p w:rsidR="0058541D" w:rsidRPr="0058541D" w:rsidRDefault="0058541D" w:rsidP="00752F6A">
      <w:pPr>
        <w:pStyle w:val="aa"/>
      </w:pPr>
      <w:r w:rsidRPr="0058541D">
        <w:t>Что же такое этот «массив без элементов, но с длиной»? Как такое возможно?</w:t>
      </w:r>
    </w:p>
    <w:p w:rsidR="0058541D" w:rsidRPr="0058541D" w:rsidRDefault="0058541D" w:rsidP="00752F6A">
      <w:pPr>
        <w:pStyle w:val="aa"/>
      </w:pPr>
      <w:r w:rsidRPr="0058541D">
        <w:t>Оказывается, очень даже возможно и соответствует объекту {length: 2}. Получившийся массив ведёт себя так, как будто его элементы равны undefined.</w:t>
      </w:r>
    </w:p>
    <w:p w:rsidR="0058541D" w:rsidRDefault="0058541D" w:rsidP="00752F6A">
      <w:pPr>
        <w:pStyle w:val="aa"/>
      </w:pPr>
      <w:r w:rsidRPr="0058541D">
        <w:t>Это может быть неожиданным сюрпризом, поэтому обычно используют квадратные скобки.</w:t>
      </w:r>
    </w:p>
    <w:p w:rsidR="00AF7FD7" w:rsidRDefault="00AF7FD7" w:rsidP="00AF7FD7">
      <w:pPr>
        <w:pStyle w:val="aa"/>
      </w:pPr>
    </w:p>
    <w:p w:rsidR="00AF7FD7" w:rsidRPr="00AF7FD7" w:rsidRDefault="00AF7FD7" w:rsidP="00AF7FD7">
      <w:pPr>
        <w:pStyle w:val="af1"/>
      </w:pPr>
      <w:r w:rsidRPr="00AF7FD7">
        <w:t>new Array(3).toString(); //",,"</w:t>
      </w:r>
    </w:p>
    <w:p w:rsidR="004C1CDA" w:rsidRPr="004C1CDA" w:rsidRDefault="004C1CDA" w:rsidP="00752F6A">
      <w:pPr>
        <w:pStyle w:val="aa"/>
        <w:rPr>
          <w:lang w:val="en-US"/>
        </w:rPr>
      </w:pPr>
    </w:p>
    <w:p w:rsidR="0058541D" w:rsidRPr="0058541D" w:rsidRDefault="0058541D" w:rsidP="00D852E0">
      <w:pPr>
        <w:pStyle w:val="4"/>
        <w:rPr>
          <w:noProof/>
        </w:rPr>
      </w:pPr>
      <w:bookmarkStart w:id="119" w:name="многомерные-массивы"/>
      <w:r w:rsidRPr="004254F5">
        <w:t>Многомерные массивы</w:t>
      </w:r>
      <w:bookmarkEnd w:id="119"/>
    </w:p>
    <w:p w:rsidR="0058541D" w:rsidRPr="0058541D" w:rsidRDefault="0058541D" w:rsidP="00752F6A">
      <w:pPr>
        <w:pStyle w:val="aa"/>
      </w:pPr>
      <w:r w:rsidRPr="0058541D">
        <w:t>Массивы в JavaScript могут содержать в качестве элементов другие массивы. Это можно использовать для создания многомерных массивов, например матриц:</w:t>
      </w:r>
    </w:p>
    <w:p w:rsidR="0058541D" w:rsidRPr="0058541D" w:rsidRDefault="0058541D" w:rsidP="00752F6A">
      <w:pPr>
        <w:pStyle w:val="af1"/>
      </w:pPr>
      <w:r w:rsidRPr="0058541D">
        <w:t>var matrix = [</w:t>
      </w:r>
    </w:p>
    <w:p w:rsidR="0058541D" w:rsidRPr="0058541D" w:rsidRDefault="0058541D" w:rsidP="00752F6A">
      <w:pPr>
        <w:pStyle w:val="af1"/>
      </w:pPr>
      <w:r w:rsidRPr="0058541D">
        <w:t xml:space="preserve">  [1, 2, 3],</w:t>
      </w:r>
    </w:p>
    <w:p w:rsidR="0058541D" w:rsidRPr="0058541D" w:rsidRDefault="0058541D" w:rsidP="00752F6A">
      <w:pPr>
        <w:pStyle w:val="af1"/>
      </w:pPr>
      <w:r w:rsidRPr="0058541D">
        <w:lastRenderedPageBreak/>
        <w:t xml:space="preserve">  [4, </w:t>
      </w:r>
      <w:r w:rsidRPr="00E21103">
        <w:rPr>
          <w:rStyle w:val="af0"/>
        </w:rPr>
        <w:t>5</w:t>
      </w:r>
      <w:r w:rsidRPr="0058541D">
        <w:t>, 6],</w:t>
      </w:r>
    </w:p>
    <w:p w:rsidR="0058541D" w:rsidRPr="0058541D" w:rsidRDefault="0058541D" w:rsidP="00752F6A">
      <w:pPr>
        <w:pStyle w:val="af1"/>
      </w:pPr>
      <w:r w:rsidRPr="0058541D">
        <w:t xml:space="preserve">  [7, 8, 9]</w:t>
      </w:r>
    </w:p>
    <w:p w:rsidR="0058541D" w:rsidRPr="0058541D" w:rsidRDefault="0058541D" w:rsidP="00752F6A">
      <w:pPr>
        <w:pStyle w:val="af1"/>
      </w:pPr>
      <w:r w:rsidRPr="0058541D">
        <w:t>];</w:t>
      </w:r>
    </w:p>
    <w:p w:rsidR="0058541D" w:rsidRPr="0058541D" w:rsidRDefault="0058541D" w:rsidP="00752F6A">
      <w:pPr>
        <w:pStyle w:val="af1"/>
      </w:pPr>
    </w:p>
    <w:p w:rsidR="0058541D" w:rsidRDefault="0058541D" w:rsidP="00752F6A">
      <w:pPr>
        <w:pStyle w:val="af1"/>
        <w:rPr>
          <w:lang w:val="en-US"/>
        </w:rPr>
      </w:pPr>
      <w:r w:rsidRPr="0058541D">
        <w:t>alert( matrix[1][1] ); // центральный элемент</w:t>
      </w:r>
    </w:p>
    <w:p w:rsidR="004C1CDA" w:rsidRPr="004C1CDA" w:rsidRDefault="004C1CDA" w:rsidP="004C1CDA">
      <w:pPr>
        <w:rPr>
          <w:lang w:val="en-US"/>
        </w:rPr>
      </w:pPr>
    </w:p>
    <w:p w:rsidR="0058541D" w:rsidRPr="0058541D" w:rsidRDefault="0058541D" w:rsidP="00D852E0">
      <w:pPr>
        <w:pStyle w:val="4"/>
        <w:rPr>
          <w:noProof/>
        </w:rPr>
      </w:pPr>
      <w:bookmarkStart w:id="120" w:name="внутреннее-представление-массивов"/>
      <w:r w:rsidRPr="002D00E2">
        <w:t>Внутреннее представление массивов</w:t>
      </w:r>
      <w:bookmarkEnd w:id="120"/>
    </w:p>
    <w:p w:rsidR="0058541D" w:rsidRPr="0058541D" w:rsidRDefault="0058541D" w:rsidP="00752F6A">
      <w:pPr>
        <w:pStyle w:val="aa"/>
      </w:pPr>
      <w:r w:rsidRPr="0058541D">
        <w:t>Hardcore coders only</w:t>
      </w:r>
    </w:p>
    <w:p w:rsidR="0058541D" w:rsidRPr="0058541D" w:rsidRDefault="0058541D" w:rsidP="00752F6A">
      <w:pPr>
        <w:pStyle w:val="aa"/>
      </w:pPr>
      <w:r w:rsidRPr="0058541D">
        <w:t>Эта секция относится ко внутреннему устройству структуры данных и требует специальных знаний. Она не обязательна к прочтению.</w:t>
      </w:r>
    </w:p>
    <w:p w:rsidR="0058541D" w:rsidRPr="0058541D" w:rsidRDefault="0058541D" w:rsidP="00752F6A">
      <w:pPr>
        <w:pStyle w:val="aa"/>
      </w:pPr>
      <w:r w:rsidRPr="0058541D">
        <w:t>Числовые массивы, согласно спецификации, являются объектами, в которые добавили ряд свойств, методов и автоматическую длину length. Но внутри они, как правило, устроены по-другому.</w:t>
      </w:r>
    </w:p>
    <w:p w:rsidR="0058541D" w:rsidRPr="0058541D" w:rsidRDefault="0058541D" w:rsidP="00752F6A">
      <w:pPr>
        <w:pStyle w:val="aa"/>
      </w:pPr>
      <w:r w:rsidRPr="0058541D">
        <w:rPr>
          <w:b/>
          <w:bCs/>
        </w:rPr>
        <w:t>Современные интерпретаторы стараются оптимизировать их и хранить в памяти не в виде хэш-таблицы, а в виде непрерывной области памяти, по которой легко пробежаться от начала до конца.</w:t>
      </w:r>
    </w:p>
    <w:p w:rsidR="0058541D" w:rsidRPr="0058541D" w:rsidRDefault="0058541D" w:rsidP="00752F6A">
      <w:pPr>
        <w:pStyle w:val="aa"/>
      </w:pPr>
      <w:r w:rsidRPr="0058541D">
        <w:t>Операции с массивами также оптимизируются, особенно если массив хранит только один тип данных, например только числа. Порождаемый набор инструкций для процессора получается очень эффективным.</w:t>
      </w:r>
    </w:p>
    <w:p w:rsidR="0058541D" w:rsidRPr="0058541D" w:rsidRDefault="0058541D" w:rsidP="00752F6A">
      <w:pPr>
        <w:pStyle w:val="aa"/>
      </w:pPr>
      <w:r w:rsidRPr="0058541D">
        <w:t>Чтобы у интерпретатора получались эти оптимизации, программист не должен мешать.</w:t>
      </w:r>
    </w:p>
    <w:p w:rsidR="0058541D" w:rsidRPr="0058541D" w:rsidRDefault="0058541D" w:rsidP="00752F6A">
      <w:pPr>
        <w:pStyle w:val="aa"/>
      </w:pPr>
      <w:r w:rsidRPr="0058541D">
        <w:t>В частности:</w:t>
      </w:r>
    </w:p>
    <w:p w:rsidR="0058541D" w:rsidRPr="0058541D" w:rsidRDefault="0058541D" w:rsidP="00752F6A">
      <w:pPr>
        <w:pStyle w:val="aa"/>
        <w:numPr>
          <w:ilvl w:val="0"/>
          <w:numId w:val="51"/>
        </w:numPr>
      </w:pPr>
      <w:r w:rsidRPr="0058541D">
        <w:t>Не ставить массиву произвольные свойства, такие как arr.test = 5. То есть, работать именно как с массивом, а не как с объектом.</w:t>
      </w:r>
    </w:p>
    <w:p w:rsidR="0058541D" w:rsidRPr="0058541D" w:rsidRDefault="0058541D" w:rsidP="00752F6A">
      <w:pPr>
        <w:pStyle w:val="aa"/>
        <w:numPr>
          <w:ilvl w:val="0"/>
          <w:numId w:val="51"/>
        </w:numPr>
      </w:pPr>
      <w:r w:rsidRPr="0058541D">
        <w:t>Заполнять массив непрерывно и по возрастающей. Как только браузер встречает необычное поведение массива, например устанавливается значение arr[0], а потом сразу arr[1000], то он начинает работать с ним, как с обычным объектом. Как правило, это влечёт преобразование его в хэш-таблицу.</w:t>
      </w:r>
    </w:p>
    <w:p w:rsidR="0058541D" w:rsidRPr="0058541D" w:rsidRDefault="0058541D" w:rsidP="00752F6A">
      <w:pPr>
        <w:pStyle w:val="aa"/>
      </w:pPr>
      <w:r w:rsidRPr="0058541D">
        <w:t>Если следовать этим принципам, то массивы будут занимать меньше памяти и быстрее работать.</w:t>
      </w:r>
    </w:p>
    <w:p w:rsidR="00547A47" w:rsidRDefault="00547A47" w:rsidP="00752F6A">
      <w:pPr>
        <w:pStyle w:val="aa"/>
        <w:rPr>
          <w:b/>
          <w:bCs/>
          <w:lang w:val="en-US"/>
        </w:rPr>
      </w:pPr>
    </w:p>
    <w:p w:rsidR="0058541D" w:rsidRPr="0058541D" w:rsidRDefault="0058541D" w:rsidP="00752F6A">
      <w:pPr>
        <w:pStyle w:val="aa"/>
        <w:rPr>
          <w:b/>
          <w:bCs/>
        </w:rPr>
      </w:pPr>
      <w:r w:rsidRPr="0058541D">
        <w:rPr>
          <w:b/>
          <w:bCs/>
        </w:rPr>
        <w:t>Итого</w:t>
      </w:r>
    </w:p>
    <w:p w:rsidR="0058541D" w:rsidRPr="0058541D" w:rsidRDefault="0058541D" w:rsidP="00752F6A">
      <w:pPr>
        <w:pStyle w:val="aa"/>
      </w:pPr>
      <w:r w:rsidRPr="0058541D">
        <w:t>Массивы существуют для работы с упорядоченным набором элементов.</w:t>
      </w:r>
    </w:p>
    <w:p w:rsidR="0058541D" w:rsidRPr="0058541D" w:rsidRDefault="0058541D" w:rsidP="00752F6A">
      <w:pPr>
        <w:pStyle w:val="aa"/>
      </w:pPr>
      <w:r w:rsidRPr="0058541D">
        <w:rPr>
          <w:b/>
          <w:bCs/>
        </w:rPr>
        <w:t>Объявление:</w:t>
      </w:r>
    </w:p>
    <w:p w:rsidR="0058541D" w:rsidRPr="0058541D" w:rsidRDefault="0058541D" w:rsidP="00752F6A">
      <w:pPr>
        <w:pStyle w:val="af1"/>
      </w:pPr>
      <w:r w:rsidRPr="0058541D">
        <w:t>// предпочтительное</w:t>
      </w:r>
    </w:p>
    <w:p w:rsidR="0058541D" w:rsidRPr="0058541D" w:rsidRDefault="0058541D" w:rsidP="00752F6A">
      <w:pPr>
        <w:pStyle w:val="af1"/>
      </w:pPr>
      <w:r w:rsidRPr="0058541D">
        <w:t>var arr = [элемент1, элемент2...];</w:t>
      </w:r>
    </w:p>
    <w:p w:rsidR="0058541D" w:rsidRPr="0058541D" w:rsidRDefault="0058541D" w:rsidP="00752F6A">
      <w:pPr>
        <w:pStyle w:val="af1"/>
      </w:pPr>
    </w:p>
    <w:p w:rsidR="0058541D" w:rsidRPr="0058541D" w:rsidRDefault="0058541D" w:rsidP="00752F6A">
      <w:pPr>
        <w:pStyle w:val="af1"/>
      </w:pPr>
      <w:r w:rsidRPr="0058541D">
        <w:t>// new Array</w:t>
      </w:r>
    </w:p>
    <w:p w:rsidR="0058541D" w:rsidRPr="0058541D" w:rsidRDefault="0058541D" w:rsidP="00752F6A">
      <w:pPr>
        <w:pStyle w:val="af1"/>
      </w:pPr>
      <w:r w:rsidRPr="0058541D">
        <w:t>var arr = new Array(элемент1, элемент2...);</w:t>
      </w:r>
    </w:p>
    <w:p w:rsidR="0058541D" w:rsidRDefault="0058541D" w:rsidP="00752F6A">
      <w:pPr>
        <w:pStyle w:val="aa"/>
        <w:rPr>
          <w:lang w:val="en-US"/>
        </w:rPr>
      </w:pPr>
      <w:r w:rsidRPr="0058541D">
        <w:t xml:space="preserve">При этом new Array(число) создаёт массив заданной длины, </w:t>
      </w:r>
      <w:r w:rsidRPr="0058541D">
        <w:rPr>
          <w:i/>
          <w:iCs/>
        </w:rPr>
        <w:t>без элементов</w:t>
      </w:r>
      <w:r w:rsidRPr="0058541D">
        <w:t>. Чтобы избежать ошибок, предпочтителен первый синтаксис.</w:t>
      </w:r>
    </w:p>
    <w:p w:rsidR="00682DCE" w:rsidRPr="00682DCE" w:rsidRDefault="00682DCE" w:rsidP="00752F6A">
      <w:pPr>
        <w:pStyle w:val="aa"/>
        <w:rPr>
          <w:lang w:val="en-US"/>
        </w:rPr>
      </w:pPr>
    </w:p>
    <w:p w:rsidR="0058541D" w:rsidRPr="0058541D" w:rsidRDefault="0058541D" w:rsidP="00752F6A">
      <w:pPr>
        <w:pStyle w:val="aa"/>
      </w:pPr>
      <w:r w:rsidRPr="0058541D">
        <w:rPr>
          <w:b/>
          <w:bCs/>
        </w:rPr>
        <w:t>Свойство length</w:t>
      </w:r>
      <w:r w:rsidRPr="0058541D">
        <w:t xml:space="preserve"> – длина массива. Если точнее, то последний индекс массива </w:t>
      </w:r>
      <w:r w:rsidRPr="00682DCE">
        <w:rPr>
          <w:rStyle w:val="af0"/>
        </w:rPr>
        <w:t>плюс 1</w:t>
      </w:r>
      <w:r w:rsidRPr="0058541D">
        <w:t>. Если её уменьшить вручную, то массив укоротится. Если length больше реального количества элементов, то отсутствующие элементы равны undefined.</w:t>
      </w:r>
    </w:p>
    <w:p w:rsidR="0058541D" w:rsidRPr="0058541D" w:rsidRDefault="0058541D" w:rsidP="00752F6A">
      <w:pPr>
        <w:pStyle w:val="aa"/>
      </w:pPr>
      <w:r w:rsidRPr="0058541D">
        <w:t>Массив можно использовать как очередь или стек.</w:t>
      </w:r>
    </w:p>
    <w:p w:rsidR="0058541D" w:rsidRPr="0058541D" w:rsidRDefault="0058541D" w:rsidP="00752F6A">
      <w:pPr>
        <w:pStyle w:val="aa"/>
      </w:pPr>
      <w:r w:rsidRPr="0058541D">
        <w:rPr>
          <w:b/>
          <w:bCs/>
        </w:rPr>
        <w:t>Операции с концом массива:</w:t>
      </w:r>
    </w:p>
    <w:p w:rsidR="0058541D" w:rsidRPr="0058541D" w:rsidRDefault="0058541D" w:rsidP="00752F6A">
      <w:pPr>
        <w:pStyle w:val="aa"/>
        <w:numPr>
          <w:ilvl w:val="0"/>
          <w:numId w:val="52"/>
        </w:numPr>
      </w:pPr>
      <w:r w:rsidRPr="0058541D">
        <w:t>arr.</w:t>
      </w:r>
      <w:r w:rsidRPr="00682DCE">
        <w:rPr>
          <w:rStyle w:val="af0"/>
        </w:rPr>
        <w:t>push</w:t>
      </w:r>
      <w:r w:rsidRPr="0058541D">
        <w:t>(элемент1, элемент2...) добавляет элементы в конец.</w:t>
      </w:r>
    </w:p>
    <w:p w:rsidR="0058541D" w:rsidRPr="00682DCE" w:rsidRDefault="0058541D" w:rsidP="00752F6A">
      <w:pPr>
        <w:pStyle w:val="aa"/>
        <w:numPr>
          <w:ilvl w:val="0"/>
          <w:numId w:val="52"/>
        </w:numPr>
      </w:pPr>
      <w:r w:rsidRPr="0058541D">
        <w:t>var elem = arr.</w:t>
      </w:r>
      <w:r w:rsidRPr="00682DCE">
        <w:rPr>
          <w:rStyle w:val="af0"/>
        </w:rPr>
        <w:t>pop()</w:t>
      </w:r>
      <w:r w:rsidRPr="0058541D">
        <w:t xml:space="preserve"> удаляет и возвращает последний элемент.</w:t>
      </w:r>
    </w:p>
    <w:p w:rsidR="00682DCE" w:rsidRPr="0058541D" w:rsidRDefault="00682DCE" w:rsidP="00682DCE">
      <w:pPr>
        <w:pStyle w:val="aa"/>
        <w:ind w:left="360"/>
      </w:pPr>
    </w:p>
    <w:p w:rsidR="0058541D" w:rsidRPr="0058541D" w:rsidRDefault="0058541D" w:rsidP="00752F6A">
      <w:pPr>
        <w:pStyle w:val="aa"/>
      </w:pPr>
      <w:r w:rsidRPr="0058541D">
        <w:rPr>
          <w:b/>
          <w:bCs/>
        </w:rPr>
        <w:t>Операции с началом массива:</w:t>
      </w:r>
    </w:p>
    <w:p w:rsidR="0058541D" w:rsidRPr="0058541D" w:rsidRDefault="0058541D" w:rsidP="00752F6A">
      <w:pPr>
        <w:pStyle w:val="aa"/>
        <w:numPr>
          <w:ilvl w:val="0"/>
          <w:numId w:val="53"/>
        </w:numPr>
      </w:pPr>
      <w:r w:rsidRPr="0058541D">
        <w:t>arr.</w:t>
      </w:r>
      <w:r w:rsidRPr="00682DCE">
        <w:rPr>
          <w:rStyle w:val="af0"/>
        </w:rPr>
        <w:t>unshift</w:t>
      </w:r>
      <w:r w:rsidRPr="0058541D">
        <w:t>(элемент1, элемент2...) добавляет элементы в начало.</w:t>
      </w:r>
    </w:p>
    <w:p w:rsidR="0058541D" w:rsidRPr="0058541D" w:rsidRDefault="0058541D" w:rsidP="00752F6A">
      <w:pPr>
        <w:pStyle w:val="aa"/>
        <w:numPr>
          <w:ilvl w:val="0"/>
          <w:numId w:val="53"/>
        </w:numPr>
      </w:pPr>
      <w:r w:rsidRPr="0058541D">
        <w:t>var elem = arr.</w:t>
      </w:r>
      <w:r w:rsidRPr="00682DCE">
        <w:rPr>
          <w:rStyle w:val="af0"/>
        </w:rPr>
        <w:t>shift()</w:t>
      </w:r>
      <w:r w:rsidRPr="0058541D">
        <w:t xml:space="preserve"> удаляет и возвращает первый элемент.</w:t>
      </w:r>
    </w:p>
    <w:p w:rsidR="0058541D" w:rsidRPr="0058541D" w:rsidRDefault="0058541D" w:rsidP="00752F6A">
      <w:pPr>
        <w:pStyle w:val="aa"/>
      </w:pPr>
      <w:r w:rsidRPr="0058541D">
        <w:t>Эти операции перенумеровывают все элементы, поэтому работают медленно.</w:t>
      </w:r>
    </w:p>
    <w:p w:rsidR="0058541D" w:rsidRDefault="0058541D" w:rsidP="00752F6A">
      <w:pPr>
        <w:pStyle w:val="aa"/>
        <w:rPr>
          <w:lang w:val="en-US"/>
        </w:rPr>
      </w:pPr>
      <w:r w:rsidRPr="0058541D">
        <w:t>В следующей главе мы рассмотрим другие методы для работы с массивами.</w:t>
      </w:r>
    </w:p>
    <w:p w:rsidR="00682DCE" w:rsidRPr="00682DCE" w:rsidRDefault="00682DCE" w:rsidP="00752F6A">
      <w:pPr>
        <w:pStyle w:val="aa"/>
        <w:rPr>
          <w:lang w:val="en-US"/>
        </w:rPr>
      </w:pPr>
    </w:p>
    <w:p w:rsidR="00FC4281" w:rsidRPr="00FC4281" w:rsidRDefault="00FC4281" w:rsidP="00D852E0">
      <w:pPr>
        <w:pStyle w:val="4"/>
      </w:pPr>
      <w:r>
        <w:t>Задачи</w:t>
      </w:r>
    </w:p>
    <w:p w:rsidR="00547A47" w:rsidRPr="00547A47" w:rsidRDefault="00547A47" w:rsidP="00547A47">
      <w:pPr>
        <w:pStyle w:val="aa"/>
        <w:rPr>
          <w:b/>
          <w:bCs/>
        </w:rPr>
      </w:pPr>
      <w:bookmarkStart w:id="121" w:name="получить-последний-элемент-массива"/>
      <w:r w:rsidRPr="00547A47">
        <w:rPr>
          <w:b/>
          <w:bCs/>
        </w:rPr>
        <w:t>Получить последний элемент массива</w:t>
      </w:r>
      <w:bookmarkEnd w:id="121"/>
    </w:p>
    <w:p w:rsidR="00547A47" w:rsidRPr="00547A47" w:rsidRDefault="00547A47" w:rsidP="00547A47">
      <w:pPr>
        <w:pStyle w:val="aa"/>
      </w:pPr>
      <w:r w:rsidRPr="00547A47">
        <w:t>Как получить последний элемент из произвольного массива?</w:t>
      </w:r>
    </w:p>
    <w:p w:rsidR="00547A47" w:rsidRPr="00547A47" w:rsidRDefault="00547A47" w:rsidP="00547A47">
      <w:pPr>
        <w:pStyle w:val="aa"/>
      </w:pPr>
      <w:r w:rsidRPr="00547A47">
        <w:t>У нас есть массив goods. Сколько в нем элементов – не знаем, но можем прочитать из goods.length.</w:t>
      </w:r>
    </w:p>
    <w:p w:rsidR="00547A47" w:rsidRPr="00547A47" w:rsidRDefault="00547A47" w:rsidP="00547A47">
      <w:pPr>
        <w:pStyle w:val="aa"/>
      </w:pPr>
      <w:r w:rsidRPr="00547A47">
        <w:t>Напишите код для получения последнего элемента goods.</w:t>
      </w:r>
    </w:p>
    <w:p w:rsidR="004F46F0" w:rsidRDefault="004F46F0" w:rsidP="004F46F0">
      <w:pPr>
        <w:pStyle w:val="aa"/>
        <w:rPr>
          <w:lang w:val="en-US"/>
        </w:rPr>
      </w:pPr>
    </w:p>
    <w:p w:rsidR="004F46F0" w:rsidRPr="004F46F0" w:rsidRDefault="004F46F0" w:rsidP="004F46F0">
      <w:pPr>
        <w:pStyle w:val="aa"/>
      </w:pPr>
      <w:r w:rsidRPr="004F46F0">
        <w:t>Последний элемент имеет индекс на 1 меньший, чем длина массива.</w:t>
      </w:r>
    </w:p>
    <w:p w:rsidR="004F46F0" w:rsidRPr="004F46F0" w:rsidRDefault="004F46F0" w:rsidP="004F46F0">
      <w:pPr>
        <w:pStyle w:val="aa"/>
      </w:pPr>
      <w:r w:rsidRPr="004F46F0">
        <w:t>Например:</w:t>
      </w:r>
    </w:p>
    <w:p w:rsidR="004F46F0" w:rsidRPr="004F46F0" w:rsidRDefault="004F46F0" w:rsidP="004F46F0">
      <w:pPr>
        <w:pStyle w:val="af1"/>
      </w:pPr>
      <w:r w:rsidRPr="004F46F0">
        <w:t>var fruits = ["Яблоко"</w:t>
      </w:r>
      <w:r w:rsidR="00A75CBA">
        <w:rPr>
          <w:lang w:val="en-US"/>
        </w:rPr>
        <w:t xml:space="preserve"> </w:t>
      </w:r>
      <w:r w:rsidRPr="004F46F0">
        <w:t>, "Груша", "Слива"];</w:t>
      </w:r>
    </w:p>
    <w:p w:rsidR="004F46F0" w:rsidRPr="004F46F0" w:rsidRDefault="004F46F0" w:rsidP="004F46F0">
      <w:pPr>
        <w:pStyle w:val="aa"/>
      </w:pPr>
      <w:r w:rsidRPr="004F46F0">
        <w:t>Длина этого массива fruits.length равна 3. Здесь «Яблоко» имеет индекс 0, «Груша» – индекс 1, «Слива» – индекс 2.</w:t>
      </w:r>
    </w:p>
    <w:p w:rsidR="004F46F0" w:rsidRPr="004F46F0" w:rsidRDefault="004F46F0" w:rsidP="004F46F0">
      <w:pPr>
        <w:pStyle w:val="aa"/>
      </w:pPr>
      <w:r w:rsidRPr="004F46F0">
        <w:t>То есть, для массива длины goods:</w:t>
      </w:r>
    </w:p>
    <w:p w:rsidR="004F46F0" w:rsidRPr="004F46F0" w:rsidRDefault="004F46F0" w:rsidP="004F46F0">
      <w:pPr>
        <w:pStyle w:val="af1"/>
      </w:pPr>
      <w:r w:rsidRPr="004F46F0">
        <w:t>var lastItem = goods[goods.length - 1]; // получить последний элемент</w:t>
      </w:r>
    </w:p>
    <w:p w:rsidR="00557EE5" w:rsidRDefault="00557EE5" w:rsidP="00557EE5">
      <w:pPr>
        <w:pStyle w:val="aa"/>
        <w:rPr>
          <w:b/>
          <w:bCs/>
          <w:lang w:val="en-US"/>
        </w:rPr>
      </w:pPr>
      <w:bookmarkStart w:id="122" w:name="добавить-новый-элемент-в-массив"/>
    </w:p>
    <w:p w:rsidR="004C1285" w:rsidRDefault="004C1285" w:rsidP="00557EE5">
      <w:pPr>
        <w:pStyle w:val="aa"/>
        <w:rPr>
          <w:b/>
          <w:bCs/>
          <w:lang w:val="en-US"/>
        </w:rPr>
      </w:pPr>
    </w:p>
    <w:p w:rsidR="00557EE5" w:rsidRPr="00557EE5" w:rsidRDefault="00557EE5" w:rsidP="00557EE5">
      <w:pPr>
        <w:pStyle w:val="aa"/>
        <w:rPr>
          <w:b/>
          <w:bCs/>
        </w:rPr>
      </w:pPr>
      <w:r w:rsidRPr="00557EE5">
        <w:rPr>
          <w:b/>
          <w:bCs/>
        </w:rPr>
        <w:t>Добавить новый элемент в массив</w:t>
      </w:r>
      <w:bookmarkEnd w:id="122"/>
    </w:p>
    <w:p w:rsidR="00557EE5" w:rsidRPr="00557EE5" w:rsidRDefault="00557EE5" w:rsidP="00557EE5">
      <w:pPr>
        <w:pStyle w:val="aa"/>
      </w:pPr>
      <w:r w:rsidRPr="00557EE5">
        <w:t>Как добавить элемент в конец произвольного массива?</w:t>
      </w:r>
    </w:p>
    <w:p w:rsidR="00557EE5" w:rsidRPr="00557EE5" w:rsidRDefault="00557EE5" w:rsidP="00557EE5">
      <w:pPr>
        <w:pStyle w:val="aa"/>
      </w:pPr>
      <w:r w:rsidRPr="00557EE5">
        <w:t>У нас есть массив goods. Напишите код для добавления в его конец значения «Компьютер».</w:t>
      </w:r>
    </w:p>
    <w:p w:rsidR="003D0D08" w:rsidRDefault="003D0D08" w:rsidP="003D0D08">
      <w:pPr>
        <w:rPr>
          <w:rFonts w:asciiTheme="minorHAnsi" w:hAnsiTheme="minorHAnsi"/>
          <w:noProof/>
          <w:lang w:val="en-US"/>
        </w:rPr>
      </w:pPr>
    </w:p>
    <w:p w:rsidR="003D0D08" w:rsidRPr="003D0D08" w:rsidRDefault="003D0D08" w:rsidP="003D0D08">
      <w:pPr>
        <w:rPr>
          <w:rFonts w:asciiTheme="minorHAnsi" w:hAnsiTheme="minorHAnsi"/>
          <w:noProof/>
        </w:rPr>
      </w:pPr>
      <w:r w:rsidRPr="003D0D08">
        <w:rPr>
          <w:rFonts w:asciiTheme="minorHAnsi" w:hAnsiTheme="minorHAnsi"/>
          <w:noProof/>
        </w:rPr>
        <w:t>Текущий последний элемент имеет индекс goods.length-1. Значит, индексом нового элемента будет goods.length:</w:t>
      </w:r>
    </w:p>
    <w:p w:rsidR="003D0D08" w:rsidRDefault="003D0D08" w:rsidP="003D0D08">
      <w:pPr>
        <w:pStyle w:val="af1"/>
        <w:rPr>
          <w:lang w:val="en-US"/>
        </w:rPr>
      </w:pPr>
      <w:r w:rsidRPr="003D0D08">
        <w:t>goods[goods.length] = 'Компьютер'</w:t>
      </w:r>
    </w:p>
    <w:p w:rsidR="003D0D08" w:rsidRDefault="003D0D08" w:rsidP="003D0D08">
      <w:pPr>
        <w:rPr>
          <w:b/>
          <w:bCs/>
          <w:lang w:val="en-US"/>
        </w:rPr>
      </w:pPr>
      <w:bookmarkStart w:id="123" w:name="создание-массива"/>
    </w:p>
    <w:p w:rsidR="003D0D08" w:rsidRPr="0012442D" w:rsidRDefault="003D0D08" w:rsidP="0012442D">
      <w:pPr>
        <w:pStyle w:val="aa"/>
        <w:rPr>
          <w:b/>
        </w:rPr>
      </w:pPr>
      <w:r w:rsidRPr="0012442D">
        <w:rPr>
          <w:b/>
        </w:rPr>
        <w:t>Создание массива</w:t>
      </w:r>
      <w:bookmarkEnd w:id="123"/>
    </w:p>
    <w:p w:rsidR="003D0D08" w:rsidRPr="003D0D08" w:rsidRDefault="003D0D08" w:rsidP="0012442D">
      <w:pPr>
        <w:pStyle w:val="aa"/>
      </w:pPr>
      <w:r w:rsidRPr="003D0D08">
        <w:t>Создайте массив styles с элементами «Джаз», «Блюз».</w:t>
      </w:r>
    </w:p>
    <w:p w:rsidR="003D0D08" w:rsidRPr="003D0D08" w:rsidRDefault="003D0D08" w:rsidP="0012442D">
      <w:pPr>
        <w:pStyle w:val="aa"/>
      </w:pPr>
      <w:r w:rsidRPr="003D0D08">
        <w:lastRenderedPageBreak/>
        <w:t>Добавьте в конец значение «Рок-н-Ролл»</w:t>
      </w:r>
    </w:p>
    <w:p w:rsidR="003D0D08" w:rsidRPr="003D0D08" w:rsidRDefault="003D0D08" w:rsidP="0012442D">
      <w:pPr>
        <w:pStyle w:val="aa"/>
      </w:pPr>
      <w:r w:rsidRPr="003D0D08">
        <w:t>Замените предпоследнее значение с конца на «Классика». Код замены предпоследнего значения должен работать для массивов любой длины.</w:t>
      </w:r>
    </w:p>
    <w:p w:rsidR="003D0D08" w:rsidRPr="003D0D08" w:rsidRDefault="003D0D08" w:rsidP="0012442D">
      <w:pPr>
        <w:pStyle w:val="aa"/>
      </w:pPr>
      <w:r w:rsidRPr="003D0D08">
        <w:t>Удалите первое значение массива и выведите его alert.</w:t>
      </w:r>
    </w:p>
    <w:p w:rsidR="003D0D08" w:rsidRPr="003D0D08" w:rsidRDefault="003D0D08" w:rsidP="0012442D">
      <w:pPr>
        <w:pStyle w:val="aa"/>
      </w:pPr>
      <w:r w:rsidRPr="003D0D08">
        <w:t>Добавьте в начало значения «Рэп» и «Регги».</w:t>
      </w:r>
    </w:p>
    <w:p w:rsidR="003D0D08" w:rsidRPr="003D0D08" w:rsidRDefault="003D0D08" w:rsidP="0012442D">
      <w:pPr>
        <w:pStyle w:val="aa"/>
      </w:pPr>
      <w:r w:rsidRPr="003D0D08">
        <w:t>Массив в результате каждого шага:</w:t>
      </w:r>
    </w:p>
    <w:p w:rsidR="003D0D08" w:rsidRPr="003D0D08" w:rsidRDefault="003D0D08" w:rsidP="0012442D">
      <w:pPr>
        <w:pStyle w:val="aa"/>
      </w:pPr>
      <w:r w:rsidRPr="003D0D08">
        <w:t>Джаз, Блюз</w:t>
      </w:r>
    </w:p>
    <w:p w:rsidR="003D0D08" w:rsidRPr="003D0D08" w:rsidRDefault="003D0D08" w:rsidP="0012442D">
      <w:pPr>
        <w:pStyle w:val="aa"/>
      </w:pPr>
      <w:r w:rsidRPr="003D0D08">
        <w:t>Джаз, Блюз, Рок-н-Ролл</w:t>
      </w:r>
    </w:p>
    <w:p w:rsidR="003D0D08" w:rsidRPr="003D0D08" w:rsidRDefault="003D0D08" w:rsidP="0012442D">
      <w:pPr>
        <w:pStyle w:val="aa"/>
      </w:pPr>
      <w:r w:rsidRPr="003D0D08">
        <w:t>Джаз, Классика, Рок-н-Ролл</w:t>
      </w:r>
    </w:p>
    <w:p w:rsidR="003D0D08" w:rsidRPr="003D0D08" w:rsidRDefault="003D0D08" w:rsidP="0012442D">
      <w:pPr>
        <w:pStyle w:val="aa"/>
      </w:pPr>
      <w:r w:rsidRPr="003D0D08">
        <w:t>Классика, Рок-н-Ролл</w:t>
      </w:r>
    </w:p>
    <w:p w:rsidR="003D0D08" w:rsidRDefault="003D0D08" w:rsidP="0012442D">
      <w:pPr>
        <w:pStyle w:val="aa"/>
        <w:rPr>
          <w:lang w:val="en-US"/>
        </w:rPr>
      </w:pPr>
      <w:r w:rsidRPr="003D0D08">
        <w:t>Рэп, Регги, Классика, Рок-н-Ролл</w:t>
      </w:r>
    </w:p>
    <w:p w:rsidR="0012442D" w:rsidRPr="0012442D" w:rsidRDefault="0012442D" w:rsidP="0012442D">
      <w:pPr>
        <w:pStyle w:val="aa"/>
        <w:rPr>
          <w:lang w:val="en-US"/>
        </w:rPr>
      </w:pPr>
    </w:p>
    <w:p w:rsidR="0012442D" w:rsidRPr="0012442D" w:rsidRDefault="0012442D" w:rsidP="0012442D">
      <w:pPr>
        <w:pStyle w:val="af1"/>
        <w:rPr>
          <w:rFonts w:eastAsia="Times New Roman"/>
        </w:rPr>
      </w:pPr>
      <w:r w:rsidRPr="0012442D">
        <w:rPr>
          <w:rFonts w:eastAsia="Times New Roman"/>
        </w:rPr>
        <w:t>var styles = ["Джаз", "Блюз"];</w:t>
      </w:r>
    </w:p>
    <w:p w:rsidR="0012442D" w:rsidRPr="0012442D" w:rsidRDefault="0012442D" w:rsidP="0012442D">
      <w:pPr>
        <w:pStyle w:val="af1"/>
        <w:rPr>
          <w:rFonts w:eastAsia="Times New Roman"/>
        </w:rPr>
      </w:pPr>
      <w:r w:rsidRPr="0012442D">
        <w:rPr>
          <w:rFonts w:eastAsia="Times New Roman"/>
        </w:rPr>
        <w:t>styles.push("Рок-н-Ролл");</w:t>
      </w:r>
    </w:p>
    <w:p w:rsidR="0012442D" w:rsidRPr="0012442D" w:rsidRDefault="0012442D" w:rsidP="0012442D">
      <w:pPr>
        <w:pStyle w:val="af1"/>
        <w:rPr>
          <w:rFonts w:eastAsia="Times New Roman"/>
        </w:rPr>
      </w:pPr>
      <w:r w:rsidRPr="0012442D">
        <w:rPr>
          <w:rFonts w:eastAsia="Times New Roman"/>
        </w:rPr>
        <w:t>styles[styles.length - 2] = "Классика";</w:t>
      </w:r>
    </w:p>
    <w:p w:rsidR="0012442D" w:rsidRPr="0012442D" w:rsidRDefault="0012442D" w:rsidP="0012442D">
      <w:pPr>
        <w:pStyle w:val="af1"/>
        <w:rPr>
          <w:rFonts w:eastAsia="Times New Roman"/>
        </w:rPr>
      </w:pPr>
      <w:r w:rsidRPr="0012442D">
        <w:rPr>
          <w:rFonts w:eastAsia="Times New Roman"/>
        </w:rPr>
        <w:t>alert( styles.shift() );</w:t>
      </w:r>
    </w:p>
    <w:p w:rsidR="0012442D" w:rsidRPr="0012442D" w:rsidRDefault="0012442D" w:rsidP="0012442D">
      <w:pPr>
        <w:pStyle w:val="af1"/>
        <w:rPr>
          <w:rFonts w:eastAsia="Times New Roman"/>
        </w:rPr>
      </w:pPr>
      <w:r w:rsidRPr="0012442D">
        <w:rPr>
          <w:rFonts w:eastAsia="Times New Roman"/>
        </w:rPr>
        <w:t>styles.unshift("Рэп", "Регги");</w:t>
      </w:r>
    </w:p>
    <w:p w:rsidR="0012442D" w:rsidRDefault="0012442D" w:rsidP="0012442D">
      <w:pPr>
        <w:rPr>
          <w:b/>
          <w:bCs/>
          <w:lang w:val="en-US"/>
        </w:rPr>
      </w:pPr>
      <w:bookmarkStart w:id="124" w:name="получить-случайное-значение-из-массива"/>
    </w:p>
    <w:p w:rsidR="0012442D" w:rsidRPr="0012442D" w:rsidRDefault="0012442D" w:rsidP="0012442D">
      <w:pPr>
        <w:pStyle w:val="aa"/>
        <w:rPr>
          <w:b/>
        </w:rPr>
      </w:pPr>
      <w:r w:rsidRPr="0012442D">
        <w:rPr>
          <w:b/>
        </w:rPr>
        <w:t>Получить случайное значение из массива</w:t>
      </w:r>
      <w:bookmarkEnd w:id="124"/>
    </w:p>
    <w:p w:rsidR="0012442D" w:rsidRPr="0012442D" w:rsidRDefault="0012442D" w:rsidP="0012442D">
      <w:pPr>
        <w:pStyle w:val="aa"/>
      </w:pPr>
      <w:r w:rsidRPr="0012442D">
        <w:t>Напишите код для вывода alert случайного значения из массива:</w:t>
      </w:r>
    </w:p>
    <w:p w:rsidR="0012442D" w:rsidRPr="0012442D" w:rsidRDefault="0012442D" w:rsidP="0012442D">
      <w:pPr>
        <w:pStyle w:val="aa"/>
      </w:pPr>
      <w:r w:rsidRPr="0012442D">
        <w:t>var arr = ["Яблоко", "Апельсин", "Груша", "Лимон"];</w:t>
      </w:r>
    </w:p>
    <w:p w:rsidR="0012442D" w:rsidRPr="0012442D" w:rsidRDefault="0012442D" w:rsidP="0012442D">
      <w:pPr>
        <w:pStyle w:val="aa"/>
      </w:pPr>
      <w:r w:rsidRPr="0012442D">
        <w:t>P.S. Код для генерации случайного целого от min to max включительно:</w:t>
      </w:r>
    </w:p>
    <w:p w:rsidR="0012442D" w:rsidRPr="00465228" w:rsidRDefault="0012442D" w:rsidP="0012442D">
      <w:pPr>
        <w:pStyle w:val="aa"/>
        <w:rPr>
          <w:rStyle w:val="af0"/>
        </w:rPr>
      </w:pPr>
      <w:r w:rsidRPr="00465228">
        <w:rPr>
          <w:rStyle w:val="af0"/>
        </w:rPr>
        <w:t>var rand = min + Math.floor(Math.random() * (max + 1 - min));</w:t>
      </w:r>
    </w:p>
    <w:p w:rsidR="0012442D" w:rsidRDefault="0012442D" w:rsidP="003D0D08">
      <w:pPr>
        <w:rPr>
          <w:lang w:val="en-US"/>
        </w:rPr>
      </w:pPr>
    </w:p>
    <w:p w:rsidR="0012442D" w:rsidRPr="0012442D" w:rsidRDefault="0012442D" w:rsidP="0012442D">
      <w:pPr>
        <w:pStyle w:val="aa"/>
      </w:pPr>
      <w:r w:rsidRPr="0012442D">
        <w:t>Для вывода нужен случайный номер от 0 до arr.length-1 включительно.</w:t>
      </w:r>
    </w:p>
    <w:p w:rsidR="0012442D" w:rsidRPr="0012442D" w:rsidRDefault="0012442D" w:rsidP="0012442D">
      <w:pPr>
        <w:pStyle w:val="af1"/>
      </w:pPr>
      <w:r w:rsidRPr="0012442D">
        <w:t>var arr = ["Яблоко", "Апельсин", "Груша", "Лимон"];</w:t>
      </w:r>
    </w:p>
    <w:p w:rsidR="0012442D" w:rsidRPr="0012442D" w:rsidRDefault="0012442D" w:rsidP="0012442D">
      <w:pPr>
        <w:pStyle w:val="af1"/>
      </w:pPr>
    </w:p>
    <w:p w:rsidR="0012442D" w:rsidRPr="0012442D" w:rsidRDefault="0012442D" w:rsidP="0012442D">
      <w:pPr>
        <w:pStyle w:val="af1"/>
      </w:pPr>
      <w:r w:rsidRPr="0012442D">
        <w:t>var rand = Math.floor(Math.random() * arr.length);</w:t>
      </w:r>
    </w:p>
    <w:p w:rsidR="0012442D" w:rsidRPr="0012442D" w:rsidRDefault="0012442D" w:rsidP="0012442D">
      <w:pPr>
        <w:pStyle w:val="af1"/>
      </w:pPr>
    </w:p>
    <w:p w:rsidR="0012442D" w:rsidRPr="0012442D" w:rsidRDefault="0012442D" w:rsidP="0012442D">
      <w:pPr>
        <w:pStyle w:val="af1"/>
      </w:pPr>
      <w:r w:rsidRPr="0012442D">
        <w:t>alert( arr[rand] );</w:t>
      </w:r>
    </w:p>
    <w:p w:rsidR="0012442D" w:rsidRDefault="0012442D" w:rsidP="003D0D08">
      <w:pPr>
        <w:rPr>
          <w:lang w:val="en-US"/>
        </w:rPr>
      </w:pPr>
    </w:p>
    <w:p w:rsidR="00B02C33" w:rsidRPr="00B02C33" w:rsidRDefault="00B02C33" w:rsidP="00B02C33">
      <w:pPr>
        <w:pStyle w:val="aa"/>
        <w:rPr>
          <w:b/>
          <w:bCs/>
        </w:rPr>
      </w:pPr>
      <w:bookmarkStart w:id="125" w:name="поиск-в-массиве"/>
      <w:r w:rsidRPr="00B02C33">
        <w:rPr>
          <w:b/>
          <w:bCs/>
        </w:rPr>
        <w:t>Поиск в массиве</w:t>
      </w:r>
      <w:bookmarkEnd w:id="125"/>
    </w:p>
    <w:p w:rsidR="00B02C33" w:rsidRPr="00B02C33" w:rsidRDefault="00B02C33" w:rsidP="00B02C33">
      <w:pPr>
        <w:pStyle w:val="aa"/>
      </w:pPr>
      <w:r w:rsidRPr="00B02C33">
        <w:t>Создайте функцию find(arr, value), которая ищет в массиве arr значение value и возвращает его номер, если найдено, или -1, если не найдено.</w:t>
      </w:r>
    </w:p>
    <w:p w:rsidR="00B02C33" w:rsidRPr="00B02C33" w:rsidRDefault="00B02C33" w:rsidP="00B02C33">
      <w:pPr>
        <w:pStyle w:val="aa"/>
      </w:pPr>
      <w:r w:rsidRPr="00B02C33">
        <w:t>Например:</w:t>
      </w:r>
    </w:p>
    <w:p w:rsidR="00B02C33" w:rsidRPr="00B02C33" w:rsidRDefault="00B02C33" w:rsidP="00B02C33">
      <w:pPr>
        <w:pStyle w:val="af1"/>
      </w:pPr>
      <w:r w:rsidRPr="00B02C33">
        <w:t>arr = ["test", 2, 1.5, false];</w:t>
      </w:r>
    </w:p>
    <w:p w:rsidR="00B02C33" w:rsidRPr="00B02C33" w:rsidRDefault="00B02C33" w:rsidP="00B02C33">
      <w:pPr>
        <w:pStyle w:val="af1"/>
      </w:pPr>
      <w:r w:rsidRPr="00B02C33">
        <w:t>find(arr, "test"); // 0</w:t>
      </w:r>
    </w:p>
    <w:p w:rsidR="00B02C33" w:rsidRPr="00B02C33" w:rsidRDefault="00B02C33" w:rsidP="00B02C33">
      <w:pPr>
        <w:pStyle w:val="af1"/>
      </w:pPr>
      <w:r w:rsidRPr="00B02C33">
        <w:t>find(arr, 2); // 1</w:t>
      </w:r>
    </w:p>
    <w:p w:rsidR="00B02C33" w:rsidRPr="00B02C33" w:rsidRDefault="00B02C33" w:rsidP="00B02C33">
      <w:pPr>
        <w:pStyle w:val="af1"/>
      </w:pPr>
      <w:r w:rsidRPr="00B02C33">
        <w:t>find(arr, 1.5); // 2</w:t>
      </w:r>
    </w:p>
    <w:p w:rsidR="00B02C33" w:rsidRPr="00B02C33" w:rsidRDefault="00B02C33" w:rsidP="00B02C33">
      <w:pPr>
        <w:pStyle w:val="af1"/>
      </w:pPr>
      <w:r w:rsidRPr="00B02C33">
        <w:t>find(arr, 0); // -1</w:t>
      </w:r>
    </w:p>
    <w:p w:rsidR="003B6E3F" w:rsidRDefault="003B6E3F" w:rsidP="003B6E3F">
      <w:pPr>
        <w:pStyle w:val="aa"/>
        <w:rPr>
          <w:lang w:val="en-US"/>
        </w:rPr>
      </w:pPr>
    </w:p>
    <w:p w:rsidR="003B6E3F" w:rsidRPr="003B6E3F" w:rsidRDefault="003B6E3F" w:rsidP="003B6E3F">
      <w:pPr>
        <w:pStyle w:val="af1"/>
      </w:pPr>
      <w:r w:rsidRPr="003B6E3F">
        <w:t>function find(</w:t>
      </w:r>
      <w:r w:rsidRPr="00A2670E">
        <w:rPr>
          <w:color w:val="E36C0A" w:themeColor="accent6" w:themeShade="BF"/>
        </w:rPr>
        <w:t>array</w:t>
      </w:r>
      <w:r w:rsidRPr="003B6E3F">
        <w:t xml:space="preserve">, </w:t>
      </w:r>
      <w:r w:rsidRPr="00A2670E">
        <w:rPr>
          <w:color w:val="7030A0"/>
        </w:rPr>
        <w:t>value</w:t>
      </w:r>
      <w:r w:rsidRPr="003B6E3F">
        <w:t>) {</w:t>
      </w:r>
    </w:p>
    <w:p w:rsidR="003B6E3F" w:rsidRPr="00A11329" w:rsidRDefault="00A11329" w:rsidP="003B6E3F">
      <w:pPr>
        <w:pStyle w:val="af1"/>
        <w:rPr>
          <w:lang w:val="en-US"/>
        </w:rPr>
      </w:pPr>
      <w:r>
        <w:rPr>
          <w:lang w:val="en-US"/>
        </w:rPr>
        <w:t xml:space="preserve"> </w:t>
      </w:r>
    </w:p>
    <w:p w:rsidR="003B6E3F" w:rsidRPr="003B6E3F" w:rsidRDefault="003B6E3F" w:rsidP="003B6E3F">
      <w:pPr>
        <w:pStyle w:val="af1"/>
      </w:pPr>
      <w:r w:rsidRPr="003B6E3F">
        <w:t xml:space="preserve">  for (var </w:t>
      </w:r>
      <w:r w:rsidRPr="00A2670E">
        <w:rPr>
          <w:color w:val="0070C0"/>
        </w:rPr>
        <w:t>i</w:t>
      </w:r>
      <w:r w:rsidRPr="003B6E3F">
        <w:t xml:space="preserve"> = 0; </w:t>
      </w:r>
      <w:r w:rsidRPr="00A2670E">
        <w:rPr>
          <w:color w:val="0070C0"/>
        </w:rPr>
        <w:t>i</w:t>
      </w:r>
      <w:r w:rsidRPr="003B6E3F">
        <w:t xml:space="preserve"> &lt; </w:t>
      </w:r>
      <w:r w:rsidRPr="00A2670E">
        <w:rPr>
          <w:color w:val="E36C0A" w:themeColor="accent6" w:themeShade="BF"/>
        </w:rPr>
        <w:t>array</w:t>
      </w:r>
      <w:r w:rsidRPr="003B6E3F">
        <w:t xml:space="preserve">.length; </w:t>
      </w:r>
      <w:r w:rsidRPr="00A2670E">
        <w:rPr>
          <w:color w:val="0070C0"/>
        </w:rPr>
        <w:t>i</w:t>
      </w:r>
      <w:r w:rsidRPr="003B6E3F">
        <w:t>++) {</w:t>
      </w:r>
    </w:p>
    <w:p w:rsidR="003B6E3F" w:rsidRPr="003B6E3F" w:rsidRDefault="003B6E3F" w:rsidP="003B6E3F">
      <w:pPr>
        <w:pStyle w:val="af1"/>
      </w:pPr>
      <w:r w:rsidRPr="003B6E3F">
        <w:t xml:space="preserve">    if (</w:t>
      </w:r>
      <w:r w:rsidRPr="00A2670E">
        <w:rPr>
          <w:color w:val="E36C0A" w:themeColor="accent6" w:themeShade="BF"/>
        </w:rPr>
        <w:t>array</w:t>
      </w:r>
      <w:r w:rsidRPr="003B6E3F">
        <w:t>[</w:t>
      </w:r>
      <w:r w:rsidRPr="00A2670E">
        <w:rPr>
          <w:color w:val="0070C0"/>
        </w:rPr>
        <w:t>i</w:t>
      </w:r>
      <w:r w:rsidRPr="003B6E3F">
        <w:t xml:space="preserve">] </w:t>
      </w:r>
      <w:r w:rsidRPr="00A11329">
        <w:rPr>
          <w:rStyle w:val="af0"/>
        </w:rPr>
        <w:t>==</w:t>
      </w:r>
      <w:r w:rsidR="00A11329" w:rsidRPr="00A11329">
        <w:rPr>
          <w:rStyle w:val="af0"/>
        </w:rPr>
        <w:t>=</w:t>
      </w:r>
      <w:r w:rsidRPr="003B6E3F">
        <w:t xml:space="preserve"> </w:t>
      </w:r>
      <w:r w:rsidRPr="00A2670E">
        <w:rPr>
          <w:color w:val="7030A0"/>
        </w:rPr>
        <w:t>value</w:t>
      </w:r>
      <w:r w:rsidRPr="003B6E3F">
        <w:t xml:space="preserve">) </w:t>
      </w:r>
      <w:r w:rsidRPr="00A11329">
        <w:rPr>
          <w:rStyle w:val="af0"/>
          <w:b w:val="0"/>
          <w:color w:val="000000" w:themeColor="text1"/>
        </w:rPr>
        <w:t>return</w:t>
      </w:r>
      <w:r w:rsidRPr="00A11329">
        <w:rPr>
          <w:color w:val="000000" w:themeColor="text1"/>
        </w:rPr>
        <w:t xml:space="preserve"> </w:t>
      </w:r>
      <w:r w:rsidRPr="00A2670E">
        <w:rPr>
          <w:color w:val="0070C0"/>
        </w:rPr>
        <w:t>i</w:t>
      </w:r>
      <w:r w:rsidRPr="003B6E3F">
        <w:t>;</w:t>
      </w:r>
    </w:p>
    <w:p w:rsidR="003B6E3F" w:rsidRPr="003B6E3F" w:rsidRDefault="003B6E3F" w:rsidP="003B6E3F">
      <w:pPr>
        <w:pStyle w:val="af1"/>
      </w:pPr>
      <w:r w:rsidRPr="003B6E3F">
        <w:t xml:space="preserve">  }</w:t>
      </w:r>
    </w:p>
    <w:p w:rsidR="003B6E3F" w:rsidRPr="003B6E3F" w:rsidRDefault="003B6E3F" w:rsidP="003B6E3F">
      <w:pPr>
        <w:pStyle w:val="af1"/>
      </w:pPr>
    </w:p>
    <w:p w:rsidR="003B6E3F" w:rsidRPr="003B6E3F" w:rsidRDefault="003B6E3F" w:rsidP="003B6E3F">
      <w:pPr>
        <w:pStyle w:val="af1"/>
      </w:pPr>
      <w:r w:rsidRPr="003B6E3F">
        <w:t xml:space="preserve">  </w:t>
      </w:r>
      <w:r w:rsidRPr="00A11329">
        <w:rPr>
          <w:rStyle w:val="af0"/>
          <w:b w:val="0"/>
          <w:color w:val="000000" w:themeColor="text1"/>
        </w:rPr>
        <w:t>return</w:t>
      </w:r>
      <w:r w:rsidRPr="00A11329">
        <w:rPr>
          <w:color w:val="000000" w:themeColor="text1"/>
        </w:rPr>
        <w:t xml:space="preserve"> </w:t>
      </w:r>
      <w:r w:rsidRPr="003B6E3F">
        <w:t>-1;</w:t>
      </w:r>
    </w:p>
    <w:p w:rsidR="003B6E3F" w:rsidRDefault="003B6E3F" w:rsidP="003B6E3F">
      <w:pPr>
        <w:pStyle w:val="af1"/>
        <w:rPr>
          <w:lang w:val="en-US"/>
        </w:rPr>
      </w:pPr>
      <w:r w:rsidRPr="003B6E3F">
        <w:t>}</w:t>
      </w:r>
    </w:p>
    <w:p w:rsidR="009D45E7" w:rsidRDefault="009D45E7" w:rsidP="009D45E7">
      <w:pPr>
        <w:pStyle w:val="aa"/>
        <w:rPr>
          <w:lang w:val="en-US"/>
        </w:rPr>
      </w:pPr>
    </w:p>
    <w:p w:rsidR="009D45E7" w:rsidRPr="009D45E7" w:rsidRDefault="009D45E7" w:rsidP="009D45E7">
      <w:pPr>
        <w:pStyle w:val="aa"/>
      </w:pPr>
      <w:r w:rsidRPr="009D45E7">
        <w:t>Однако, в нем ошибка, т.к. сравнение == не различает 0 и false.</w:t>
      </w:r>
    </w:p>
    <w:p w:rsidR="009D45E7" w:rsidRPr="009D45E7" w:rsidRDefault="009D45E7" w:rsidP="009D45E7">
      <w:pPr>
        <w:pStyle w:val="aa"/>
      </w:pPr>
      <w:r w:rsidRPr="009D45E7">
        <w:t xml:space="preserve">Поэтому лучше использовать ===. Кроме того, в современном стандарте JavaScript существует встроенная функция </w:t>
      </w:r>
      <w:hyperlink r:id="rId115" w:history="1">
        <w:r w:rsidRPr="009D45E7">
          <w:rPr>
            <w:rStyle w:val="a9"/>
          </w:rPr>
          <w:t>Array#indexOf</w:t>
        </w:r>
      </w:hyperlink>
      <w:r w:rsidRPr="009D45E7">
        <w:t>, которая работает именно таким образом. Имеет смысл ей воспользоваться, если браузер ее поддерживает.</w:t>
      </w:r>
    </w:p>
    <w:p w:rsidR="009D45E7" w:rsidRDefault="009D45E7" w:rsidP="009D45E7">
      <w:pPr>
        <w:pStyle w:val="af1"/>
        <w:rPr>
          <w:lang w:val="en-US"/>
        </w:rPr>
      </w:pPr>
    </w:p>
    <w:p w:rsidR="009D45E7" w:rsidRPr="009D45E7" w:rsidRDefault="009D45E7" w:rsidP="009D45E7">
      <w:pPr>
        <w:pStyle w:val="af1"/>
      </w:pPr>
      <w:r w:rsidRPr="009D45E7">
        <w:t>function find(</w:t>
      </w:r>
      <w:r w:rsidRPr="00A11329">
        <w:rPr>
          <w:color w:val="E36C0A" w:themeColor="accent6" w:themeShade="BF"/>
        </w:rPr>
        <w:t>array</w:t>
      </w:r>
      <w:r w:rsidRPr="009D45E7">
        <w:t xml:space="preserve">, </w:t>
      </w:r>
      <w:r w:rsidRPr="00A11329">
        <w:rPr>
          <w:color w:val="7030A0"/>
        </w:rPr>
        <w:t>value</w:t>
      </w:r>
      <w:r w:rsidRPr="009D45E7">
        <w:t>) {</w:t>
      </w:r>
    </w:p>
    <w:p w:rsidR="009D45E7" w:rsidRPr="009D45E7" w:rsidRDefault="009D45E7" w:rsidP="009D45E7">
      <w:pPr>
        <w:pStyle w:val="af1"/>
      </w:pPr>
      <w:r w:rsidRPr="009D45E7">
        <w:t xml:space="preserve">  if (</w:t>
      </w:r>
      <w:r w:rsidRPr="00A11329">
        <w:rPr>
          <w:color w:val="E36C0A" w:themeColor="accent6" w:themeShade="BF"/>
        </w:rPr>
        <w:t>array</w:t>
      </w:r>
      <w:r w:rsidRPr="009D45E7">
        <w:t>.</w:t>
      </w:r>
      <w:r w:rsidRPr="00A11329">
        <w:rPr>
          <w:rStyle w:val="af0"/>
        </w:rPr>
        <w:t>indexOf</w:t>
      </w:r>
      <w:r w:rsidRPr="009D45E7">
        <w:t>) { // если метод существует</w:t>
      </w:r>
    </w:p>
    <w:p w:rsidR="009D45E7" w:rsidRPr="009D45E7" w:rsidRDefault="009D45E7" w:rsidP="009D45E7">
      <w:pPr>
        <w:pStyle w:val="af1"/>
      </w:pPr>
      <w:r w:rsidRPr="009D45E7">
        <w:t xml:space="preserve">    return </w:t>
      </w:r>
      <w:r w:rsidRPr="00A11329">
        <w:rPr>
          <w:color w:val="E36C0A" w:themeColor="accent6" w:themeShade="BF"/>
        </w:rPr>
        <w:t>array</w:t>
      </w:r>
      <w:r w:rsidRPr="009D45E7">
        <w:t>.</w:t>
      </w:r>
      <w:r w:rsidRPr="00A11329">
        <w:rPr>
          <w:rStyle w:val="af0"/>
        </w:rPr>
        <w:t>indexOf</w:t>
      </w:r>
      <w:r w:rsidRPr="009D45E7">
        <w:t>(</w:t>
      </w:r>
      <w:r w:rsidRPr="00A11329">
        <w:rPr>
          <w:color w:val="7030A0"/>
        </w:rPr>
        <w:t>value</w:t>
      </w:r>
      <w:r w:rsidRPr="009D45E7">
        <w:t>);</w:t>
      </w:r>
    </w:p>
    <w:p w:rsidR="009D45E7" w:rsidRPr="009D45E7" w:rsidRDefault="009D45E7" w:rsidP="009D45E7">
      <w:pPr>
        <w:pStyle w:val="af1"/>
      </w:pPr>
      <w:r w:rsidRPr="009D45E7">
        <w:t xml:space="preserve">  }</w:t>
      </w:r>
    </w:p>
    <w:p w:rsidR="009D45E7" w:rsidRPr="009D45E7" w:rsidRDefault="009D45E7" w:rsidP="009D45E7">
      <w:pPr>
        <w:pStyle w:val="af1"/>
      </w:pPr>
    </w:p>
    <w:p w:rsidR="009D45E7" w:rsidRPr="009D45E7" w:rsidRDefault="009D45E7" w:rsidP="009D45E7">
      <w:pPr>
        <w:pStyle w:val="af1"/>
      </w:pPr>
      <w:r w:rsidRPr="009D45E7">
        <w:t xml:space="preserve">  for (var i = 0; i &lt; array.length; i++) {</w:t>
      </w:r>
    </w:p>
    <w:p w:rsidR="009D45E7" w:rsidRPr="009D45E7" w:rsidRDefault="009D45E7" w:rsidP="009D45E7">
      <w:pPr>
        <w:pStyle w:val="af1"/>
      </w:pPr>
      <w:r w:rsidRPr="009D45E7">
        <w:t xml:space="preserve">    if (array[i] === value) return i;</w:t>
      </w:r>
    </w:p>
    <w:p w:rsidR="009D45E7" w:rsidRPr="009D45E7" w:rsidRDefault="009D45E7" w:rsidP="009D45E7">
      <w:pPr>
        <w:pStyle w:val="af1"/>
      </w:pPr>
      <w:r w:rsidRPr="009D45E7">
        <w:t xml:space="preserve">  }</w:t>
      </w:r>
    </w:p>
    <w:p w:rsidR="009D45E7" w:rsidRPr="009D45E7" w:rsidRDefault="009D45E7" w:rsidP="009D45E7">
      <w:pPr>
        <w:pStyle w:val="af1"/>
      </w:pPr>
    </w:p>
    <w:p w:rsidR="009D45E7" w:rsidRPr="009D45E7" w:rsidRDefault="009D45E7" w:rsidP="009D45E7">
      <w:pPr>
        <w:pStyle w:val="af1"/>
      </w:pPr>
      <w:r w:rsidRPr="009D45E7">
        <w:t xml:space="preserve">  return -1;</w:t>
      </w:r>
    </w:p>
    <w:p w:rsidR="009D45E7" w:rsidRPr="009D45E7" w:rsidRDefault="009D45E7" w:rsidP="009D45E7">
      <w:pPr>
        <w:pStyle w:val="af1"/>
      </w:pPr>
      <w:r w:rsidRPr="009D45E7">
        <w:t>}</w:t>
      </w:r>
    </w:p>
    <w:p w:rsidR="009D45E7" w:rsidRPr="009D45E7" w:rsidRDefault="009D45E7" w:rsidP="009D45E7">
      <w:pPr>
        <w:pStyle w:val="af1"/>
      </w:pPr>
    </w:p>
    <w:p w:rsidR="009D45E7" w:rsidRPr="009D45E7" w:rsidRDefault="009D45E7" w:rsidP="009D45E7">
      <w:pPr>
        <w:pStyle w:val="af1"/>
      </w:pPr>
      <w:r w:rsidRPr="009D45E7">
        <w:t>var arr = ["a", -1, 2, "b"];</w:t>
      </w:r>
    </w:p>
    <w:p w:rsidR="009D45E7" w:rsidRPr="009D45E7" w:rsidRDefault="009D45E7" w:rsidP="009D45E7">
      <w:pPr>
        <w:pStyle w:val="af1"/>
      </w:pPr>
    </w:p>
    <w:p w:rsidR="009D45E7" w:rsidRPr="009D45E7" w:rsidRDefault="009D45E7" w:rsidP="009D45E7">
      <w:pPr>
        <w:pStyle w:val="af1"/>
      </w:pPr>
      <w:r w:rsidRPr="009D45E7">
        <w:t>var index = find(arr, 2);</w:t>
      </w:r>
    </w:p>
    <w:p w:rsidR="009D45E7" w:rsidRPr="009D45E7" w:rsidRDefault="009D45E7" w:rsidP="009D45E7">
      <w:pPr>
        <w:pStyle w:val="af1"/>
      </w:pPr>
    </w:p>
    <w:p w:rsidR="009D45E7" w:rsidRPr="009D45E7" w:rsidRDefault="009D45E7" w:rsidP="009D45E7">
      <w:pPr>
        <w:pStyle w:val="af1"/>
      </w:pPr>
      <w:r w:rsidRPr="009D45E7">
        <w:t>alert( index );</w:t>
      </w:r>
    </w:p>
    <w:p w:rsidR="009D45E7" w:rsidRDefault="009D45E7" w:rsidP="009D45E7">
      <w:pPr>
        <w:pStyle w:val="aa"/>
        <w:rPr>
          <w:lang w:val="en-US"/>
        </w:rPr>
      </w:pPr>
    </w:p>
    <w:p w:rsidR="009D45E7" w:rsidRDefault="009D45E7" w:rsidP="009D45E7">
      <w:pPr>
        <w:pStyle w:val="aa"/>
        <w:rPr>
          <w:lang w:val="en-US"/>
        </w:rPr>
      </w:pPr>
      <w:r w:rsidRPr="009D45E7">
        <w:t>… Но еще лучшим вариантом было бы определить find по-разному в зависимости от поддержки браузером метода indexOf:</w:t>
      </w:r>
    </w:p>
    <w:p w:rsidR="009D45E7" w:rsidRPr="009D45E7" w:rsidRDefault="009D45E7" w:rsidP="009D45E7">
      <w:pPr>
        <w:pStyle w:val="aa"/>
        <w:rPr>
          <w:lang w:val="en-US"/>
        </w:rPr>
      </w:pPr>
    </w:p>
    <w:p w:rsidR="009D45E7" w:rsidRPr="009D45E7" w:rsidRDefault="009D45E7" w:rsidP="009D45E7">
      <w:pPr>
        <w:pStyle w:val="af1"/>
      </w:pPr>
      <w:r w:rsidRPr="009D45E7">
        <w:t>// создаем пустой массив и проверяем поддерживается ли indexOf</w:t>
      </w:r>
    </w:p>
    <w:p w:rsidR="009D45E7" w:rsidRPr="009D45E7" w:rsidRDefault="009D45E7" w:rsidP="009D45E7">
      <w:pPr>
        <w:pStyle w:val="af1"/>
      </w:pPr>
      <w:r w:rsidRPr="009D45E7">
        <w:t>if ([].</w:t>
      </w:r>
      <w:r w:rsidRPr="00A11329">
        <w:rPr>
          <w:rStyle w:val="af0"/>
        </w:rPr>
        <w:t>indexOf</w:t>
      </w:r>
      <w:r w:rsidRPr="009D45E7">
        <w:t>) {</w:t>
      </w:r>
    </w:p>
    <w:p w:rsidR="009D45E7" w:rsidRPr="009D45E7" w:rsidRDefault="009D45E7" w:rsidP="009D45E7">
      <w:pPr>
        <w:pStyle w:val="af1"/>
      </w:pPr>
    </w:p>
    <w:p w:rsidR="009D45E7" w:rsidRPr="009D45E7" w:rsidRDefault="009D45E7" w:rsidP="009D45E7">
      <w:pPr>
        <w:pStyle w:val="af1"/>
      </w:pPr>
      <w:r w:rsidRPr="009D45E7">
        <w:t xml:space="preserve">  var find = function(</w:t>
      </w:r>
      <w:r w:rsidRPr="002A2217">
        <w:rPr>
          <w:color w:val="E36C0A" w:themeColor="accent6" w:themeShade="BF"/>
        </w:rPr>
        <w:t>array</w:t>
      </w:r>
      <w:r w:rsidRPr="009D45E7">
        <w:t xml:space="preserve">, </w:t>
      </w:r>
      <w:r w:rsidRPr="002A2217">
        <w:rPr>
          <w:color w:val="7030A0"/>
        </w:rPr>
        <w:t>value</w:t>
      </w:r>
      <w:r w:rsidRPr="009D45E7">
        <w:t>) {</w:t>
      </w:r>
    </w:p>
    <w:p w:rsidR="009D45E7" w:rsidRPr="009D45E7" w:rsidRDefault="009D45E7" w:rsidP="009D45E7">
      <w:pPr>
        <w:pStyle w:val="af1"/>
      </w:pPr>
      <w:r w:rsidRPr="009D45E7">
        <w:t xml:space="preserve">    return </w:t>
      </w:r>
      <w:r w:rsidRPr="002A2217">
        <w:rPr>
          <w:color w:val="E36C0A" w:themeColor="accent6" w:themeShade="BF"/>
        </w:rPr>
        <w:t>array</w:t>
      </w:r>
      <w:r w:rsidRPr="009D45E7">
        <w:t>.</w:t>
      </w:r>
      <w:r w:rsidRPr="00A11329">
        <w:rPr>
          <w:rStyle w:val="af0"/>
        </w:rPr>
        <w:t>indexOf</w:t>
      </w:r>
      <w:r w:rsidRPr="009D45E7">
        <w:t>(</w:t>
      </w:r>
      <w:r w:rsidRPr="002A2217">
        <w:rPr>
          <w:color w:val="7030A0"/>
        </w:rPr>
        <w:t>value</w:t>
      </w:r>
      <w:r w:rsidRPr="009D45E7">
        <w:t>);</w:t>
      </w:r>
    </w:p>
    <w:p w:rsidR="009D45E7" w:rsidRPr="009D45E7" w:rsidRDefault="009D45E7" w:rsidP="009D45E7">
      <w:pPr>
        <w:pStyle w:val="af1"/>
      </w:pPr>
      <w:r w:rsidRPr="009D45E7">
        <w:t xml:space="preserve">  }</w:t>
      </w:r>
    </w:p>
    <w:p w:rsidR="009D45E7" w:rsidRPr="009D45E7" w:rsidRDefault="009D45E7" w:rsidP="009D45E7">
      <w:pPr>
        <w:pStyle w:val="af1"/>
      </w:pPr>
    </w:p>
    <w:p w:rsidR="009D45E7" w:rsidRPr="009D45E7" w:rsidRDefault="009D45E7" w:rsidP="009D45E7">
      <w:pPr>
        <w:pStyle w:val="af1"/>
      </w:pPr>
      <w:r w:rsidRPr="009D45E7">
        <w:t>} else {</w:t>
      </w:r>
    </w:p>
    <w:p w:rsidR="009D45E7" w:rsidRPr="009D45E7" w:rsidRDefault="009D45E7" w:rsidP="009D45E7">
      <w:pPr>
        <w:pStyle w:val="af1"/>
      </w:pPr>
      <w:r w:rsidRPr="009D45E7">
        <w:t xml:space="preserve">  var find = function(</w:t>
      </w:r>
      <w:r w:rsidRPr="002A2217">
        <w:rPr>
          <w:color w:val="E36C0A" w:themeColor="accent6" w:themeShade="BF"/>
        </w:rPr>
        <w:t>array</w:t>
      </w:r>
      <w:r w:rsidRPr="009D45E7">
        <w:t xml:space="preserve">, </w:t>
      </w:r>
      <w:r w:rsidRPr="002A2217">
        <w:rPr>
          <w:color w:val="7030A0"/>
        </w:rPr>
        <w:t>value</w:t>
      </w:r>
      <w:r w:rsidRPr="009D45E7">
        <w:t>) {</w:t>
      </w:r>
    </w:p>
    <w:p w:rsidR="009D45E7" w:rsidRPr="009D45E7" w:rsidRDefault="009D45E7" w:rsidP="009D45E7">
      <w:pPr>
        <w:pStyle w:val="af1"/>
      </w:pPr>
      <w:r w:rsidRPr="009D45E7">
        <w:t xml:space="preserve">    for (var </w:t>
      </w:r>
      <w:r w:rsidRPr="002A2217">
        <w:rPr>
          <w:color w:val="0070C0"/>
        </w:rPr>
        <w:t>i</w:t>
      </w:r>
      <w:r w:rsidRPr="009D45E7">
        <w:t xml:space="preserve"> = 0; </w:t>
      </w:r>
      <w:r w:rsidRPr="002A2217">
        <w:rPr>
          <w:color w:val="0070C0"/>
        </w:rPr>
        <w:t>i</w:t>
      </w:r>
      <w:r w:rsidRPr="009D45E7">
        <w:t xml:space="preserve"> &lt; </w:t>
      </w:r>
      <w:r w:rsidRPr="002A2217">
        <w:rPr>
          <w:color w:val="E36C0A" w:themeColor="accent6" w:themeShade="BF"/>
        </w:rPr>
        <w:t>array</w:t>
      </w:r>
      <w:r w:rsidRPr="009D45E7">
        <w:t xml:space="preserve">.length; </w:t>
      </w:r>
      <w:r w:rsidRPr="002A2217">
        <w:rPr>
          <w:color w:val="0070C0"/>
        </w:rPr>
        <w:t>i</w:t>
      </w:r>
      <w:r w:rsidRPr="009D45E7">
        <w:t>++) {</w:t>
      </w:r>
    </w:p>
    <w:p w:rsidR="009D45E7" w:rsidRPr="009D45E7" w:rsidRDefault="009D45E7" w:rsidP="009D45E7">
      <w:pPr>
        <w:pStyle w:val="af1"/>
      </w:pPr>
      <w:r w:rsidRPr="009D45E7">
        <w:t xml:space="preserve">      if (</w:t>
      </w:r>
      <w:r w:rsidRPr="002A2217">
        <w:rPr>
          <w:color w:val="E36C0A" w:themeColor="accent6" w:themeShade="BF"/>
        </w:rPr>
        <w:t>array</w:t>
      </w:r>
      <w:r w:rsidRPr="009D45E7">
        <w:t xml:space="preserve">[i] </w:t>
      </w:r>
      <w:r w:rsidRPr="00B762C2">
        <w:rPr>
          <w:rStyle w:val="af0"/>
        </w:rPr>
        <w:t>===</w:t>
      </w:r>
      <w:r w:rsidRPr="009D45E7">
        <w:t xml:space="preserve"> </w:t>
      </w:r>
      <w:r w:rsidRPr="002A2217">
        <w:rPr>
          <w:color w:val="7030A0"/>
        </w:rPr>
        <w:t>value</w:t>
      </w:r>
      <w:r w:rsidRPr="009D45E7">
        <w:t>) return i;</w:t>
      </w:r>
    </w:p>
    <w:p w:rsidR="009D45E7" w:rsidRPr="009D45E7" w:rsidRDefault="009D45E7" w:rsidP="009D45E7">
      <w:pPr>
        <w:pStyle w:val="af1"/>
      </w:pPr>
      <w:r w:rsidRPr="009D45E7">
        <w:t xml:space="preserve">    }</w:t>
      </w:r>
    </w:p>
    <w:p w:rsidR="009D45E7" w:rsidRPr="009D45E7" w:rsidRDefault="009D45E7" w:rsidP="009D45E7">
      <w:pPr>
        <w:pStyle w:val="af1"/>
      </w:pPr>
    </w:p>
    <w:p w:rsidR="009D45E7" w:rsidRPr="009D45E7" w:rsidRDefault="009D45E7" w:rsidP="009D45E7">
      <w:pPr>
        <w:pStyle w:val="af1"/>
      </w:pPr>
      <w:r w:rsidRPr="009D45E7">
        <w:t xml:space="preserve">    return -1;</w:t>
      </w:r>
    </w:p>
    <w:p w:rsidR="009D45E7" w:rsidRPr="009D45E7" w:rsidRDefault="009D45E7" w:rsidP="009D45E7">
      <w:pPr>
        <w:pStyle w:val="af1"/>
      </w:pPr>
      <w:r w:rsidRPr="009D45E7">
        <w:t xml:space="preserve">  }</w:t>
      </w:r>
    </w:p>
    <w:p w:rsidR="009D45E7" w:rsidRPr="009D45E7" w:rsidRDefault="009D45E7" w:rsidP="009D45E7">
      <w:pPr>
        <w:pStyle w:val="af1"/>
      </w:pPr>
    </w:p>
    <w:p w:rsidR="009D45E7" w:rsidRPr="009D45E7" w:rsidRDefault="009D45E7" w:rsidP="009D45E7">
      <w:pPr>
        <w:pStyle w:val="af1"/>
      </w:pPr>
      <w:r w:rsidRPr="009D45E7">
        <w:t>}</w:t>
      </w:r>
    </w:p>
    <w:p w:rsidR="009D45E7" w:rsidRDefault="009D45E7" w:rsidP="009D45E7">
      <w:pPr>
        <w:pStyle w:val="aa"/>
        <w:rPr>
          <w:lang w:val="en-US"/>
        </w:rPr>
      </w:pPr>
    </w:p>
    <w:p w:rsidR="009D45E7" w:rsidRDefault="009D45E7" w:rsidP="009D45E7">
      <w:pPr>
        <w:pStyle w:val="aa"/>
        <w:rPr>
          <w:lang w:val="en-US"/>
        </w:rPr>
      </w:pPr>
      <w:r w:rsidRPr="009D45E7">
        <w:t>Этот способ – лучше всего, т.к. не требует при каждом запуске find проверять поддержку indexOf.</w:t>
      </w:r>
    </w:p>
    <w:p w:rsidR="0017626E" w:rsidRDefault="0017626E" w:rsidP="0017626E">
      <w:pPr>
        <w:pStyle w:val="aa"/>
        <w:rPr>
          <w:b/>
          <w:bCs/>
          <w:lang w:val="en-US"/>
        </w:rPr>
      </w:pPr>
      <w:bookmarkStart w:id="126" w:name="фильтр-диапазона"/>
    </w:p>
    <w:p w:rsidR="0017626E" w:rsidRPr="0017626E" w:rsidRDefault="0017626E" w:rsidP="0017626E">
      <w:pPr>
        <w:pStyle w:val="aa"/>
        <w:rPr>
          <w:b/>
          <w:bCs/>
        </w:rPr>
      </w:pPr>
      <w:r w:rsidRPr="0017626E">
        <w:rPr>
          <w:b/>
          <w:bCs/>
        </w:rPr>
        <w:t>Фильтр диапазона</w:t>
      </w:r>
      <w:bookmarkEnd w:id="126"/>
    </w:p>
    <w:p w:rsidR="0017626E" w:rsidRPr="0017626E" w:rsidRDefault="0017626E" w:rsidP="0017626E">
      <w:pPr>
        <w:pStyle w:val="aa"/>
      </w:pPr>
      <w:r w:rsidRPr="0017626E">
        <w:t>Создайте функцию filterRange(arr, a, b), которая принимает массив чисел arr и возвращает новый массив, который содержит только числа из arr из диапазона от a до b. То есть, проверка имеет вид a ≤ arr[i] ≤ b. Функция не должна менять arr.</w:t>
      </w:r>
    </w:p>
    <w:p w:rsidR="0017626E" w:rsidRPr="0017626E" w:rsidRDefault="0017626E" w:rsidP="0017626E">
      <w:pPr>
        <w:pStyle w:val="aa"/>
      </w:pPr>
      <w:r w:rsidRPr="0017626E">
        <w:t>Пример работы:</w:t>
      </w:r>
    </w:p>
    <w:p w:rsidR="0017626E" w:rsidRPr="0017626E" w:rsidRDefault="0017626E" w:rsidP="002A2217">
      <w:pPr>
        <w:pStyle w:val="af1"/>
      </w:pPr>
      <w:r w:rsidRPr="0017626E">
        <w:t>var arr = [5, 4, 3, 8, 0];</w:t>
      </w:r>
    </w:p>
    <w:p w:rsidR="0017626E" w:rsidRPr="0017626E" w:rsidRDefault="0017626E" w:rsidP="002A2217">
      <w:pPr>
        <w:pStyle w:val="af1"/>
      </w:pPr>
    </w:p>
    <w:p w:rsidR="0017626E" w:rsidRPr="0017626E" w:rsidRDefault="0017626E" w:rsidP="002A2217">
      <w:pPr>
        <w:pStyle w:val="af1"/>
      </w:pPr>
      <w:r w:rsidRPr="0017626E">
        <w:t>var filtered = filterRange(arr, 3, 5);</w:t>
      </w:r>
    </w:p>
    <w:p w:rsidR="0017626E" w:rsidRPr="0017626E" w:rsidRDefault="0017626E" w:rsidP="002A2217">
      <w:pPr>
        <w:pStyle w:val="af1"/>
      </w:pPr>
      <w:r w:rsidRPr="0017626E">
        <w:t>// теперь filtered = [5, 4, 3]</w:t>
      </w:r>
    </w:p>
    <w:p w:rsidR="0017626E" w:rsidRDefault="0017626E" w:rsidP="002A2217">
      <w:pPr>
        <w:pStyle w:val="af1"/>
        <w:rPr>
          <w:lang w:val="en-US"/>
        </w:rPr>
      </w:pPr>
      <w:r w:rsidRPr="0017626E">
        <w:t>// arr не изменился</w:t>
      </w:r>
    </w:p>
    <w:p w:rsidR="0017626E" w:rsidRDefault="0017626E" w:rsidP="0017626E">
      <w:pPr>
        <w:pStyle w:val="aa"/>
        <w:rPr>
          <w:lang w:val="en-US"/>
        </w:rPr>
      </w:pPr>
    </w:p>
    <w:p w:rsidR="00A36E99" w:rsidRPr="00A36E99" w:rsidRDefault="00A36E99" w:rsidP="00A36E99">
      <w:pPr>
        <w:pStyle w:val="aa"/>
      </w:pPr>
      <w:r w:rsidRPr="00A36E99">
        <w:t>Алгоритм решения</w:t>
      </w:r>
    </w:p>
    <w:p w:rsidR="00A36E99" w:rsidRPr="00A36E99" w:rsidRDefault="00A36E99" w:rsidP="00A36E99">
      <w:pPr>
        <w:pStyle w:val="aa"/>
      </w:pPr>
      <w:r w:rsidRPr="00A36E99">
        <w:t>Создайте временный пустой массив var results = [].</w:t>
      </w:r>
    </w:p>
    <w:p w:rsidR="00A36E99" w:rsidRPr="00A36E99" w:rsidRDefault="00A36E99" w:rsidP="00A36E99">
      <w:pPr>
        <w:pStyle w:val="aa"/>
      </w:pPr>
      <w:r w:rsidRPr="00A36E99">
        <w:t>Пройдите по элементам arr в цикле и заполните его.</w:t>
      </w:r>
    </w:p>
    <w:p w:rsidR="00A36E99" w:rsidRDefault="00A36E99" w:rsidP="00A36E99">
      <w:pPr>
        <w:pStyle w:val="aa"/>
        <w:rPr>
          <w:lang w:val="en-US"/>
        </w:rPr>
      </w:pPr>
      <w:r w:rsidRPr="00A36E99">
        <w:t>Возвратите results.</w:t>
      </w:r>
    </w:p>
    <w:p w:rsidR="002A2217" w:rsidRPr="002A2217" w:rsidRDefault="002A2217" w:rsidP="00A36E99">
      <w:pPr>
        <w:pStyle w:val="aa"/>
        <w:rPr>
          <w:lang w:val="en-US"/>
        </w:rPr>
      </w:pPr>
    </w:p>
    <w:p w:rsidR="00A36E99" w:rsidRDefault="00A36E99" w:rsidP="00A36E99">
      <w:pPr>
        <w:pStyle w:val="aa"/>
        <w:rPr>
          <w:lang w:val="en-US"/>
        </w:rPr>
      </w:pPr>
      <w:r w:rsidRPr="00A36E99">
        <w:t>Решение</w:t>
      </w:r>
    </w:p>
    <w:p w:rsidR="00A36E99" w:rsidRPr="00A36E99" w:rsidRDefault="00A36E99" w:rsidP="00A36E99">
      <w:pPr>
        <w:pStyle w:val="af1"/>
      </w:pPr>
      <w:r w:rsidRPr="00A36E99">
        <w:t>function filterRange(</w:t>
      </w:r>
      <w:r w:rsidRPr="002A2217">
        <w:rPr>
          <w:color w:val="E36C0A" w:themeColor="accent6" w:themeShade="BF"/>
        </w:rPr>
        <w:t>arr</w:t>
      </w:r>
      <w:r w:rsidRPr="00A36E99">
        <w:t xml:space="preserve">, </w:t>
      </w:r>
      <w:r w:rsidRPr="002A2217">
        <w:rPr>
          <w:color w:val="7030A0"/>
        </w:rPr>
        <w:t>a</w:t>
      </w:r>
      <w:r w:rsidRPr="00A36E99">
        <w:t xml:space="preserve">, </w:t>
      </w:r>
      <w:r w:rsidRPr="002A2217">
        <w:rPr>
          <w:color w:val="7030A0"/>
        </w:rPr>
        <w:t>b</w:t>
      </w:r>
      <w:r w:rsidRPr="00A36E99">
        <w:t>) {</w:t>
      </w:r>
    </w:p>
    <w:p w:rsidR="00A36E99" w:rsidRPr="00A36E99" w:rsidRDefault="00A36E99" w:rsidP="00A36E99">
      <w:pPr>
        <w:pStyle w:val="af1"/>
      </w:pPr>
      <w:r w:rsidRPr="00A36E99">
        <w:t xml:space="preserve">  var </w:t>
      </w:r>
      <w:r w:rsidRPr="002A2217">
        <w:rPr>
          <w:color w:val="00B0F0"/>
        </w:rPr>
        <w:t xml:space="preserve">result </w:t>
      </w:r>
      <w:r w:rsidRPr="00A36E99">
        <w:t>= [];</w:t>
      </w:r>
    </w:p>
    <w:p w:rsidR="00A36E99" w:rsidRPr="00A36E99" w:rsidRDefault="00A36E99" w:rsidP="00A36E99">
      <w:pPr>
        <w:pStyle w:val="af1"/>
      </w:pPr>
    </w:p>
    <w:p w:rsidR="00A36E99" w:rsidRPr="00A36E99" w:rsidRDefault="00A36E99" w:rsidP="00A36E99">
      <w:pPr>
        <w:pStyle w:val="af1"/>
      </w:pPr>
      <w:r w:rsidRPr="00A36E99">
        <w:t xml:space="preserve">  for (var </w:t>
      </w:r>
      <w:r w:rsidRPr="002A2217">
        <w:rPr>
          <w:color w:val="0070C0"/>
        </w:rPr>
        <w:t>i</w:t>
      </w:r>
      <w:r w:rsidRPr="00A36E99">
        <w:t xml:space="preserve"> = 0; </w:t>
      </w:r>
      <w:r w:rsidRPr="002A2217">
        <w:rPr>
          <w:color w:val="0070C0"/>
        </w:rPr>
        <w:t>i</w:t>
      </w:r>
      <w:r w:rsidRPr="00A36E99">
        <w:t xml:space="preserve"> &lt; </w:t>
      </w:r>
      <w:r w:rsidRPr="002A2217">
        <w:rPr>
          <w:color w:val="E36C0A" w:themeColor="accent6" w:themeShade="BF"/>
        </w:rPr>
        <w:t>arr</w:t>
      </w:r>
      <w:r w:rsidRPr="00A36E99">
        <w:t xml:space="preserve">.length; </w:t>
      </w:r>
      <w:r w:rsidRPr="002A2217">
        <w:rPr>
          <w:color w:val="0070C0"/>
        </w:rPr>
        <w:t>i</w:t>
      </w:r>
      <w:r w:rsidRPr="00A36E99">
        <w:t>++) {</w:t>
      </w:r>
    </w:p>
    <w:p w:rsidR="00A36E99" w:rsidRPr="00A36E99" w:rsidRDefault="00A36E99" w:rsidP="00A36E99">
      <w:pPr>
        <w:pStyle w:val="af1"/>
      </w:pPr>
      <w:r w:rsidRPr="00A36E99">
        <w:t xml:space="preserve">    if (</w:t>
      </w:r>
      <w:r w:rsidRPr="002A2217">
        <w:rPr>
          <w:color w:val="E36C0A" w:themeColor="accent6" w:themeShade="BF"/>
        </w:rPr>
        <w:t>arr</w:t>
      </w:r>
      <w:r w:rsidRPr="00A36E99">
        <w:t>[</w:t>
      </w:r>
      <w:r w:rsidRPr="002A2217">
        <w:rPr>
          <w:color w:val="0070C0"/>
        </w:rPr>
        <w:t>i</w:t>
      </w:r>
      <w:r w:rsidRPr="00A36E99">
        <w:t xml:space="preserve">] &gt;= </w:t>
      </w:r>
      <w:r w:rsidRPr="002A2217">
        <w:rPr>
          <w:color w:val="7030A0"/>
        </w:rPr>
        <w:t>a</w:t>
      </w:r>
      <w:r w:rsidRPr="00A36E99">
        <w:t xml:space="preserve"> </w:t>
      </w:r>
      <w:r w:rsidRPr="002822FC">
        <w:rPr>
          <w:rStyle w:val="af0"/>
        </w:rPr>
        <w:t>&amp;&amp;</w:t>
      </w:r>
      <w:r w:rsidRPr="00A36E99">
        <w:t xml:space="preserve"> arr[</w:t>
      </w:r>
      <w:r w:rsidRPr="002A2217">
        <w:rPr>
          <w:color w:val="0070C0"/>
        </w:rPr>
        <w:t>i</w:t>
      </w:r>
      <w:r w:rsidRPr="00A36E99">
        <w:t xml:space="preserve">] &lt;= </w:t>
      </w:r>
      <w:r w:rsidRPr="002A2217">
        <w:rPr>
          <w:color w:val="7030A0"/>
        </w:rPr>
        <w:t>b</w:t>
      </w:r>
      <w:r w:rsidRPr="00A36E99">
        <w:t>) {</w:t>
      </w:r>
    </w:p>
    <w:p w:rsidR="00A36E99" w:rsidRPr="00A36E99" w:rsidRDefault="00A36E99" w:rsidP="00A36E99">
      <w:pPr>
        <w:pStyle w:val="af1"/>
      </w:pPr>
      <w:r w:rsidRPr="00A36E99">
        <w:t xml:space="preserve">      </w:t>
      </w:r>
      <w:r w:rsidRPr="002A2217">
        <w:rPr>
          <w:color w:val="00B0F0"/>
        </w:rPr>
        <w:t>result</w:t>
      </w:r>
      <w:r w:rsidRPr="00A36E99">
        <w:t>.</w:t>
      </w:r>
      <w:r w:rsidRPr="002A2217">
        <w:rPr>
          <w:rStyle w:val="af0"/>
        </w:rPr>
        <w:t>push</w:t>
      </w:r>
      <w:r w:rsidRPr="00A36E99">
        <w:t>(</w:t>
      </w:r>
      <w:r w:rsidRPr="002A2217">
        <w:rPr>
          <w:color w:val="E36C0A" w:themeColor="accent6" w:themeShade="BF"/>
        </w:rPr>
        <w:t>arr</w:t>
      </w:r>
      <w:r w:rsidRPr="00A36E99">
        <w:t>[</w:t>
      </w:r>
      <w:r w:rsidRPr="002A2217">
        <w:rPr>
          <w:color w:val="00B0F0"/>
        </w:rPr>
        <w:t>i</w:t>
      </w:r>
      <w:r w:rsidRPr="00A36E99">
        <w:t>]);</w:t>
      </w:r>
    </w:p>
    <w:p w:rsidR="00A36E99" w:rsidRPr="00A36E99" w:rsidRDefault="00A36E99" w:rsidP="00A36E99">
      <w:pPr>
        <w:pStyle w:val="af1"/>
      </w:pPr>
      <w:r w:rsidRPr="00A36E99">
        <w:t xml:space="preserve">    }</w:t>
      </w:r>
    </w:p>
    <w:p w:rsidR="00A36E99" w:rsidRPr="00A36E99" w:rsidRDefault="00A36E99" w:rsidP="00A36E99">
      <w:pPr>
        <w:pStyle w:val="af1"/>
      </w:pPr>
      <w:r w:rsidRPr="00A36E99">
        <w:t xml:space="preserve">  }</w:t>
      </w:r>
    </w:p>
    <w:p w:rsidR="00A36E99" w:rsidRPr="00A36E99" w:rsidRDefault="00A36E99" w:rsidP="00A36E99">
      <w:pPr>
        <w:pStyle w:val="af1"/>
      </w:pPr>
    </w:p>
    <w:p w:rsidR="00A36E99" w:rsidRPr="00A36E99" w:rsidRDefault="00A36E99" w:rsidP="00A36E99">
      <w:pPr>
        <w:pStyle w:val="af1"/>
      </w:pPr>
      <w:r w:rsidRPr="00A36E99">
        <w:t xml:space="preserve">  return </w:t>
      </w:r>
      <w:r w:rsidRPr="002A2217">
        <w:rPr>
          <w:color w:val="00B0F0"/>
        </w:rPr>
        <w:t>result</w:t>
      </w:r>
      <w:r w:rsidRPr="00A36E99">
        <w:t>;</w:t>
      </w:r>
    </w:p>
    <w:p w:rsidR="00A36E99" w:rsidRPr="00A36E99" w:rsidRDefault="00A36E99" w:rsidP="00A36E99">
      <w:pPr>
        <w:pStyle w:val="af1"/>
      </w:pPr>
      <w:r w:rsidRPr="00A36E99">
        <w:t>}</w:t>
      </w:r>
    </w:p>
    <w:p w:rsidR="00A36E99" w:rsidRPr="00A36E99" w:rsidRDefault="00A36E99" w:rsidP="00A36E99">
      <w:pPr>
        <w:pStyle w:val="af1"/>
      </w:pPr>
    </w:p>
    <w:p w:rsidR="00A36E99" w:rsidRPr="00A36E99" w:rsidRDefault="00A36E99" w:rsidP="00A36E99">
      <w:pPr>
        <w:pStyle w:val="af1"/>
      </w:pPr>
      <w:r w:rsidRPr="00A36E99">
        <w:t>var arr = [5, 4, 3, 8, 0];</w:t>
      </w:r>
    </w:p>
    <w:p w:rsidR="00A36E99" w:rsidRPr="00A36E99" w:rsidRDefault="00A36E99" w:rsidP="00A36E99">
      <w:pPr>
        <w:pStyle w:val="af1"/>
      </w:pPr>
    </w:p>
    <w:p w:rsidR="00A36E99" w:rsidRPr="00A36E99" w:rsidRDefault="00A36E99" w:rsidP="00A36E99">
      <w:pPr>
        <w:pStyle w:val="af1"/>
      </w:pPr>
      <w:r w:rsidRPr="00A36E99">
        <w:t>var filtered = filterRange(arr, 3, 5);</w:t>
      </w:r>
    </w:p>
    <w:p w:rsidR="00A36E99" w:rsidRPr="00A36E99" w:rsidRDefault="00A36E99" w:rsidP="00A36E99">
      <w:pPr>
        <w:pStyle w:val="af1"/>
      </w:pPr>
      <w:r w:rsidRPr="00A36E99">
        <w:t>alert( filtered );</w:t>
      </w:r>
    </w:p>
    <w:p w:rsidR="00C64D88" w:rsidRDefault="00C64D88" w:rsidP="00C64D88">
      <w:pPr>
        <w:pStyle w:val="aa"/>
        <w:rPr>
          <w:b/>
          <w:bCs/>
          <w:lang w:val="en-US"/>
        </w:rPr>
      </w:pPr>
      <w:bookmarkStart w:id="127" w:name="решето-эратосфена"/>
    </w:p>
    <w:p w:rsidR="00C64D88" w:rsidRPr="00C64D88" w:rsidRDefault="00C64D88" w:rsidP="00C64D88">
      <w:pPr>
        <w:pStyle w:val="aa"/>
        <w:rPr>
          <w:b/>
          <w:bCs/>
        </w:rPr>
      </w:pPr>
      <w:r w:rsidRPr="00C64D88">
        <w:rPr>
          <w:b/>
          <w:bCs/>
        </w:rPr>
        <w:t>Решето Эратосфена</w:t>
      </w:r>
      <w:bookmarkEnd w:id="127"/>
    </w:p>
    <w:p w:rsidR="00C64D88" w:rsidRPr="00C64D88" w:rsidRDefault="00C64D88" w:rsidP="00C64D88">
      <w:pPr>
        <w:pStyle w:val="aa"/>
      </w:pPr>
      <w:r w:rsidRPr="00C64D88">
        <w:t xml:space="preserve">Целое число, большее 1, называется </w:t>
      </w:r>
      <w:r w:rsidRPr="00C64D88">
        <w:rPr>
          <w:i/>
          <w:iCs/>
        </w:rPr>
        <w:t>простым</w:t>
      </w:r>
      <w:r w:rsidRPr="00C64D88">
        <w:t>, если оно не делится нацело ни на какое другое, кроме себя и 1.</w:t>
      </w:r>
    </w:p>
    <w:p w:rsidR="00C64D88" w:rsidRPr="00C64D88" w:rsidRDefault="00C64D88" w:rsidP="00C64D88">
      <w:pPr>
        <w:pStyle w:val="aa"/>
      </w:pPr>
      <w:r w:rsidRPr="00C64D88">
        <w:t>Древний алгоритм «Решето Эратосфена» для поиска всех простых чисел до n выглядит так:</w:t>
      </w:r>
    </w:p>
    <w:p w:rsidR="00C64D88" w:rsidRPr="00C64D88" w:rsidRDefault="00C64D88" w:rsidP="00086F55">
      <w:pPr>
        <w:pStyle w:val="aa"/>
        <w:numPr>
          <w:ilvl w:val="0"/>
          <w:numId w:val="54"/>
        </w:numPr>
      </w:pPr>
      <w:r w:rsidRPr="00C64D88">
        <w:t>Создать список последовательных чисел от 2 до n: 2, 3, 4, ..., n.</w:t>
      </w:r>
    </w:p>
    <w:p w:rsidR="00C64D88" w:rsidRPr="00C64D88" w:rsidRDefault="00C64D88" w:rsidP="00086F55">
      <w:pPr>
        <w:pStyle w:val="aa"/>
        <w:numPr>
          <w:ilvl w:val="0"/>
          <w:numId w:val="54"/>
        </w:numPr>
      </w:pPr>
      <w:r w:rsidRPr="00C64D88">
        <w:t>Пусть p=2, это первое простое число.</w:t>
      </w:r>
    </w:p>
    <w:p w:rsidR="00C64D88" w:rsidRPr="00C64D88" w:rsidRDefault="00C64D88" w:rsidP="00086F55">
      <w:pPr>
        <w:pStyle w:val="aa"/>
        <w:numPr>
          <w:ilvl w:val="0"/>
          <w:numId w:val="54"/>
        </w:numPr>
      </w:pPr>
      <w:r w:rsidRPr="00C64D88">
        <w:t>Зачеркнуть все последующие числа в списке с разницей в p, т.е. 2*p, 3*p, 4*p и т.д. В случае p=2 это будут 4,6,8....</w:t>
      </w:r>
    </w:p>
    <w:p w:rsidR="00C64D88" w:rsidRPr="00C64D88" w:rsidRDefault="00C64D88" w:rsidP="00086F55">
      <w:pPr>
        <w:pStyle w:val="aa"/>
        <w:numPr>
          <w:ilvl w:val="0"/>
          <w:numId w:val="54"/>
        </w:numPr>
      </w:pPr>
      <w:r w:rsidRPr="00C64D88">
        <w:t>Поменять значение p на первое не зачеркнутое число после p.</w:t>
      </w:r>
    </w:p>
    <w:p w:rsidR="00C64D88" w:rsidRPr="00C64D88" w:rsidRDefault="00C64D88" w:rsidP="00086F55">
      <w:pPr>
        <w:pStyle w:val="aa"/>
        <w:numPr>
          <w:ilvl w:val="0"/>
          <w:numId w:val="54"/>
        </w:numPr>
      </w:pPr>
      <w:r w:rsidRPr="00C64D88">
        <w:t>Повторить шаги 3-4 пока p</w:t>
      </w:r>
      <w:r w:rsidRPr="00C64D88">
        <w:rPr>
          <w:vertAlign w:val="superscript"/>
        </w:rPr>
        <w:t>2</w:t>
      </w:r>
      <w:r w:rsidRPr="00C64D88">
        <w:t xml:space="preserve"> &lt; n.</w:t>
      </w:r>
    </w:p>
    <w:p w:rsidR="00C64D88" w:rsidRPr="00C64D88" w:rsidRDefault="00C64D88" w:rsidP="00086F55">
      <w:pPr>
        <w:pStyle w:val="aa"/>
        <w:numPr>
          <w:ilvl w:val="0"/>
          <w:numId w:val="54"/>
        </w:numPr>
      </w:pPr>
      <w:r w:rsidRPr="00C64D88">
        <w:t>Все оставшиеся не зачеркнутыми числа – простые.</w:t>
      </w:r>
    </w:p>
    <w:p w:rsidR="00C64D88" w:rsidRPr="00C64D88" w:rsidRDefault="00C64D88" w:rsidP="00C64D88">
      <w:pPr>
        <w:pStyle w:val="aa"/>
      </w:pPr>
      <w:r w:rsidRPr="00C64D88">
        <w:t xml:space="preserve">Посмотрите также </w:t>
      </w:r>
      <w:hyperlink r:id="rId116" w:history="1">
        <w:r w:rsidRPr="00C64D88">
          <w:rPr>
            <w:rStyle w:val="a9"/>
          </w:rPr>
          <w:t>анимацию алгоритма</w:t>
        </w:r>
      </w:hyperlink>
      <w:r w:rsidRPr="00C64D88">
        <w:t>.</w:t>
      </w:r>
    </w:p>
    <w:p w:rsidR="00C64D88" w:rsidRPr="00C64D88" w:rsidRDefault="00C64D88" w:rsidP="00C64D88">
      <w:pPr>
        <w:pStyle w:val="aa"/>
      </w:pPr>
      <w:r w:rsidRPr="00C64D88">
        <w:t>Реализуйте «Решето Эратосфена» в JavaScript, используя массив.</w:t>
      </w:r>
    </w:p>
    <w:p w:rsidR="00C64D88" w:rsidRPr="00C64D88" w:rsidRDefault="00C64D88" w:rsidP="00C64D88">
      <w:pPr>
        <w:pStyle w:val="aa"/>
      </w:pPr>
      <w:r w:rsidRPr="00C64D88">
        <w:t>Найдите все простые числа до 100 и выведите их сумму.</w:t>
      </w:r>
    </w:p>
    <w:p w:rsidR="00C64D88" w:rsidRPr="00C64D88" w:rsidRDefault="00C64D88" w:rsidP="00C64D88">
      <w:pPr>
        <w:pStyle w:val="af1"/>
      </w:pPr>
      <w:r w:rsidRPr="00C64D88">
        <w:t>Их сумма равна 1060.</w:t>
      </w:r>
    </w:p>
    <w:p w:rsidR="00C64D88" w:rsidRPr="00C64D88" w:rsidRDefault="00C64D88" w:rsidP="00C64D88">
      <w:pPr>
        <w:pStyle w:val="af1"/>
      </w:pPr>
      <w:r w:rsidRPr="00C64D88">
        <w:t>// шаг 1</w:t>
      </w:r>
    </w:p>
    <w:p w:rsidR="00C64D88" w:rsidRPr="00C64D88" w:rsidRDefault="00C64D88" w:rsidP="00C64D88">
      <w:pPr>
        <w:pStyle w:val="af1"/>
      </w:pPr>
      <w:r w:rsidRPr="00C64D88">
        <w:t>var arr = [];</w:t>
      </w:r>
    </w:p>
    <w:p w:rsidR="00C64D88" w:rsidRPr="00C64D88" w:rsidRDefault="00C64D88" w:rsidP="00C64D88">
      <w:pPr>
        <w:pStyle w:val="af1"/>
      </w:pPr>
    </w:p>
    <w:p w:rsidR="00C64D88" w:rsidRPr="00C64D88" w:rsidRDefault="00C64D88" w:rsidP="00C64D88">
      <w:pPr>
        <w:pStyle w:val="af1"/>
      </w:pPr>
      <w:r w:rsidRPr="00C64D88">
        <w:t>for (var i = 2; i &lt; 100; i++) {</w:t>
      </w:r>
    </w:p>
    <w:p w:rsidR="00C64D88" w:rsidRPr="00C64D88" w:rsidRDefault="00C64D88" w:rsidP="00C64D88">
      <w:pPr>
        <w:pStyle w:val="af1"/>
      </w:pPr>
      <w:r w:rsidRPr="00C64D88">
        <w:t xml:space="preserve">  arr[i] = true</w:t>
      </w:r>
    </w:p>
    <w:p w:rsidR="00C64D88" w:rsidRPr="00C64D88" w:rsidRDefault="00C64D88" w:rsidP="00C64D88">
      <w:pPr>
        <w:pStyle w:val="af1"/>
      </w:pPr>
      <w:r w:rsidRPr="00C64D88">
        <w:t>}</w:t>
      </w:r>
    </w:p>
    <w:p w:rsidR="00C64D88" w:rsidRPr="00C64D88" w:rsidRDefault="00C64D88" w:rsidP="00C64D88">
      <w:pPr>
        <w:pStyle w:val="af1"/>
      </w:pPr>
    </w:p>
    <w:p w:rsidR="00C64D88" w:rsidRPr="00C64D88" w:rsidRDefault="00C64D88" w:rsidP="00C64D88">
      <w:pPr>
        <w:pStyle w:val="af1"/>
      </w:pPr>
      <w:r w:rsidRPr="00C64D88">
        <w:t>// шаг 2</w:t>
      </w:r>
    </w:p>
    <w:p w:rsidR="00C64D88" w:rsidRPr="00C64D88" w:rsidRDefault="00C64D88" w:rsidP="00C64D88">
      <w:pPr>
        <w:pStyle w:val="af1"/>
      </w:pPr>
      <w:r w:rsidRPr="00C64D88">
        <w:t>var p = 2;</w:t>
      </w:r>
    </w:p>
    <w:p w:rsidR="00C64D88" w:rsidRPr="00C64D88" w:rsidRDefault="00C64D88" w:rsidP="00C64D88">
      <w:pPr>
        <w:pStyle w:val="af1"/>
      </w:pPr>
    </w:p>
    <w:p w:rsidR="00C64D88" w:rsidRPr="00C64D88" w:rsidRDefault="00C64D88" w:rsidP="00C64D88">
      <w:pPr>
        <w:pStyle w:val="af1"/>
      </w:pPr>
      <w:r w:rsidRPr="00C64D88">
        <w:t>do {</w:t>
      </w:r>
    </w:p>
    <w:p w:rsidR="00C64D88" w:rsidRPr="00C64D88" w:rsidRDefault="00C64D88" w:rsidP="00C64D88">
      <w:pPr>
        <w:pStyle w:val="af1"/>
      </w:pPr>
      <w:r w:rsidRPr="00C64D88">
        <w:t xml:space="preserve">  // шаг 3</w:t>
      </w:r>
    </w:p>
    <w:p w:rsidR="00C64D88" w:rsidRPr="00C64D88" w:rsidRDefault="00C64D88" w:rsidP="00C64D88">
      <w:pPr>
        <w:pStyle w:val="af1"/>
      </w:pPr>
      <w:r w:rsidRPr="00C64D88">
        <w:t xml:space="preserve">  for (i = 2 * p; i &lt; 100; i += p) {</w:t>
      </w:r>
    </w:p>
    <w:p w:rsidR="00C64D88" w:rsidRPr="00C64D88" w:rsidRDefault="00C64D88" w:rsidP="00C64D88">
      <w:pPr>
        <w:pStyle w:val="af1"/>
      </w:pPr>
      <w:r w:rsidRPr="00C64D88">
        <w:lastRenderedPageBreak/>
        <w:t xml:space="preserve">    arr[i] = false;</w:t>
      </w:r>
    </w:p>
    <w:p w:rsidR="00C64D88" w:rsidRPr="00C64D88" w:rsidRDefault="00C64D88" w:rsidP="00C64D88">
      <w:pPr>
        <w:pStyle w:val="af1"/>
      </w:pPr>
      <w:r w:rsidRPr="00C64D88">
        <w:t xml:space="preserve">  }</w:t>
      </w:r>
    </w:p>
    <w:p w:rsidR="00C64D88" w:rsidRPr="00C64D88" w:rsidRDefault="00C64D88" w:rsidP="00C64D88">
      <w:pPr>
        <w:pStyle w:val="af1"/>
      </w:pPr>
    </w:p>
    <w:p w:rsidR="00C64D88" w:rsidRPr="00C64D88" w:rsidRDefault="00C64D88" w:rsidP="00C64D88">
      <w:pPr>
        <w:pStyle w:val="af1"/>
      </w:pPr>
      <w:r w:rsidRPr="00C64D88">
        <w:t xml:space="preserve">  // шаг 4</w:t>
      </w:r>
    </w:p>
    <w:p w:rsidR="00C64D88" w:rsidRPr="00C64D88" w:rsidRDefault="00C64D88" w:rsidP="00C64D88">
      <w:pPr>
        <w:pStyle w:val="af1"/>
      </w:pPr>
      <w:r w:rsidRPr="00C64D88">
        <w:t xml:space="preserve">  for (i = p + 1; i &lt; 100; i++) {</w:t>
      </w:r>
    </w:p>
    <w:p w:rsidR="00C64D88" w:rsidRPr="00C64D88" w:rsidRDefault="00C64D88" w:rsidP="00C64D88">
      <w:pPr>
        <w:pStyle w:val="af1"/>
      </w:pPr>
      <w:r w:rsidRPr="00C64D88">
        <w:t xml:space="preserve">    if (arr[i]) break;</w:t>
      </w:r>
    </w:p>
    <w:p w:rsidR="00C64D88" w:rsidRPr="00C64D88" w:rsidRDefault="00C64D88" w:rsidP="00C64D88">
      <w:pPr>
        <w:pStyle w:val="af1"/>
      </w:pPr>
      <w:r w:rsidRPr="00C64D88">
        <w:t xml:space="preserve">  }</w:t>
      </w:r>
    </w:p>
    <w:p w:rsidR="00C64D88" w:rsidRPr="00C64D88" w:rsidRDefault="00C64D88" w:rsidP="00C64D88">
      <w:pPr>
        <w:pStyle w:val="af1"/>
      </w:pPr>
    </w:p>
    <w:p w:rsidR="00C64D88" w:rsidRPr="00C64D88" w:rsidRDefault="00C64D88" w:rsidP="00C64D88">
      <w:pPr>
        <w:pStyle w:val="af1"/>
      </w:pPr>
      <w:r w:rsidRPr="00C64D88">
        <w:t xml:space="preserve">  p = i;</w:t>
      </w:r>
    </w:p>
    <w:p w:rsidR="00C64D88" w:rsidRPr="00C64D88" w:rsidRDefault="00C64D88" w:rsidP="00C64D88">
      <w:pPr>
        <w:pStyle w:val="af1"/>
      </w:pPr>
      <w:r w:rsidRPr="00C64D88">
        <w:t>} while (p * p &lt; 100); // шаг 5</w:t>
      </w:r>
    </w:p>
    <w:p w:rsidR="00C64D88" w:rsidRPr="00C64D88" w:rsidRDefault="00C64D88" w:rsidP="00C64D88">
      <w:pPr>
        <w:pStyle w:val="af1"/>
      </w:pPr>
    </w:p>
    <w:p w:rsidR="00C64D88" w:rsidRPr="00C64D88" w:rsidRDefault="00C64D88" w:rsidP="00C64D88">
      <w:pPr>
        <w:pStyle w:val="af1"/>
      </w:pPr>
      <w:r w:rsidRPr="00C64D88">
        <w:t>// шаг 6 (готово)</w:t>
      </w:r>
    </w:p>
    <w:p w:rsidR="00C64D88" w:rsidRPr="00C64D88" w:rsidRDefault="00C64D88" w:rsidP="00C64D88">
      <w:pPr>
        <w:pStyle w:val="af1"/>
      </w:pPr>
      <w:r w:rsidRPr="00C64D88">
        <w:t>// посчитать сумму</w:t>
      </w:r>
    </w:p>
    <w:p w:rsidR="00C64D88" w:rsidRPr="00C64D88" w:rsidRDefault="00C64D88" w:rsidP="00C64D88">
      <w:pPr>
        <w:pStyle w:val="af1"/>
      </w:pPr>
      <w:r w:rsidRPr="00C64D88">
        <w:t>var sum = 0;</w:t>
      </w:r>
    </w:p>
    <w:p w:rsidR="00C64D88" w:rsidRPr="00C64D88" w:rsidRDefault="00C64D88" w:rsidP="00C64D88">
      <w:pPr>
        <w:pStyle w:val="af1"/>
      </w:pPr>
      <w:r w:rsidRPr="00C64D88">
        <w:t>for (i = 0; i &lt; arr.length; i++) {</w:t>
      </w:r>
    </w:p>
    <w:p w:rsidR="00C64D88" w:rsidRPr="00C64D88" w:rsidRDefault="00C64D88" w:rsidP="00C64D88">
      <w:pPr>
        <w:pStyle w:val="af1"/>
      </w:pPr>
      <w:r w:rsidRPr="00C64D88">
        <w:t xml:space="preserve">  if (arr[i]) {</w:t>
      </w:r>
    </w:p>
    <w:p w:rsidR="00C64D88" w:rsidRPr="00C64D88" w:rsidRDefault="00C64D88" w:rsidP="00C64D88">
      <w:pPr>
        <w:pStyle w:val="af1"/>
      </w:pPr>
      <w:r w:rsidRPr="00C64D88">
        <w:t xml:space="preserve">    sum += i;</w:t>
      </w:r>
    </w:p>
    <w:p w:rsidR="00C64D88" w:rsidRPr="00C64D88" w:rsidRDefault="00C64D88" w:rsidP="00C64D88">
      <w:pPr>
        <w:pStyle w:val="af1"/>
      </w:pPr>
      <w:r w:rsidRPr="00C64D88">
        <w:t xml:space="preserve">  }</w:t>
      </w:r>
    </w:p>
    <w:p w:rsidR="00C64D88" w:rsidRPr="00C64D88" w:rsidRDefault="00C64D88" w:rsidP="00C64D88">
      <w:pPr>
        <w:pStyle w:val="af1"/>
      </w:pPr>
      <w:r w:rsidRPr="00C64D88">
        <w:t>}</w:t>
      </w:r>
    </w:p>
    <w:p w:rsidR="00C64D88" w:rsidRPr="00C64D88" w:rsidRDefault="00C64D88" w:rsidP="00C64D88">
      <w:pPr>
        <w:pStyle w:val="af1"/>
      </w:pPr>
    </w:p>
    <w:p w:rsidR="00C64D88" w:rsidRPr="00C64D88" w:rsidRDefault="00C64D88" w:rsidP="00C64D88">
      <w:pPr>
        <w:pStyle w:val="af1"/>
      </w:pPr>
      <w:r w:rsidRPr="00C64D88">
        <w:t>alert( sum );</w:t>
      </w:r>
    </w:p>
    <w:p w:rsidR="0017626E" w:rsidRDefault="0017626E" w:rsidP="009D45E7">
      <w:pPr>
        <w:pStyle w:val="aa"/>
        <w:rPr>
          <w:lang w:val="en-US"/>
        </w:rPr>
      </w:pPr>
    </w:p>
    <w:p w:rsidR="00C64D88" w:rsidRPr="00C64D88" w:rsidRDefault="00C64D88" w:rsidP="00C64D88">
      <w:pPr>
        <w:pStyle w:val="aa"/>
        <w:rPr>
          <w:b/>
          <w:bCs/>
        </w:rPr>
      </w:pPr>
      <w:bookmarkStart w:id="128" w:name="подмассив-наибольшей-суммы"/>
      <w:r w:rsidRPr="001D0A34">
        <w:rPr>
          <w:b/>
          <w:bCs/>
        </w:rPr>
        <w:t>Подмассив наибольшей суммы</w:t>
      </w:r>
      <w:bookmarkEnd w:id="128"/>
    </w:p>
    <w:p w:rsidR="00C64D88" w:rsidRPr="00C64D88" w:rsidRDefault="00C64D88" w:rsidP="00C64D88">
      <w:pPr>
        <w:pStyle w:val="aa"/>
      </w:pPr>
      <w:r w:rsidRPr="00C64D88">
        <w:t>На входе массив чисел, например: arr = [1, -2, 3, 4, -9, 6].</w:t>
      </w:r>
    </w:p>
    <w:p w:rsidR="00C64D88" w:rsidRPr="00C64D88" w:rsidRDefault="00C64D88" w:rsidP="00C64D88">
      <w:pPr>
        <w:pStyle w:val="aa"/>
      </w:pPr>
      <w:r w:rsidRPr="00C64D88">
        <w:t>Задача – найти непрерывный подмассив arr, сумма элементов которого максимальна.</w:t>
      </w:r>
    </w:p>
    <w:p w:rsidR="00C64D88" w:rsidRPr="00C64D88" w:rsidRDefault="00C64D88" w:rsidP="00C64D88">
      <w:pPr>
        <w:pStyle w:val="aa"/>
      </w:pPr>
      <w:r w:rsidRPr="00C64D88">
        <w:t>Ваша функция должна возвращать только эту сумму.</w:t>
      </w:r>
    </w:p>
    <w:p w:rsidR="00C64D88" w:rsidRPr="00C64D88" w:rsidRDefault="00C64D88" w:rsidP="00C64D88">
      <w:pPr>
        <w:pStyle w:val="aa"/>
      </w:pPr>
      <w:r w:rsidRPr="00C64D88">
        <w:t>Например:</w:t>
      </w:r>
    </w:p>
    <w:p w:rsidR="00C64D88" w:rsidRPr="00C64D88" w:rsidRDefault="00C64D88" w:rsidP="00C64D88">
      <w:pPr>
        <w:pStyle w:val="af1"/>
      </w:pPr>
      <w:r w:rsidRPr="00C64D88">
        <w:t xml:space="preserve">getMaxSubSum([-1, </w:t>
      </w:r>
      <w:r w:rsidRPr="00EB5E1A">
        <w:rPr>
          <w:shd w:val="clear" w:color="auto" w:fill="C4BC96" w:themeFill="background2" w:themeFillShade="BF"/>
        </w:rPr>
        <w:t>2, 3</w:t>
      </w:r>
      <w:r w:rsidRPr="00C64D88">
        <w:t>, -9]) = 5 (сумма выделенных)</w:t>
      </w:r>
    </w:p>
    <w:p w:rsidR="00C64D88" w:rsidRPr="00C64D88" w:rsidRDefault="00C64D88" w:rsidP="00C64D88">
      <w:pPr>
        <w:pStyle w:val="af1"/>
      </w:pPr>
      <w:r w:rsidRPr="00C64D88">
        <w:t>getMaxSubSum([</w:t>
      </w:r>
      <w:r w:rsidRPr="00EB5E1A">
        <w:rPr>
          <w:shd w:val="clear" w:color="auto" w:fill="C4BC96" w:themeFill="background2" w:themeFillShade="BF"/>
        </w:rPr>
        <w:t>2, -1, 2, 3</w:t>
      </w:r>
      <w:r w:rsidRPr="00C64D88">
        <w:t>, -9]) = 6</w:t>
      </w:r>
    </w:p>
    <w:p w:rsidR="00C64D88" w:rsidRPr="00C64D88" w:rsidRDefault="00C64D88" w:rsidP="00C64D88">
      <w:pPr>
        <w:pStyle w:val="af1"/>
      </w:pPr>
      <w:r w:rsidRPr="00C64D88">
        <w:t xml:space="preserve">getMaxSubSum([-1, 2, 3, -9, </w:t>
      </w:r>
      <w:r w:rsidRPr="00EB5E1A">
        <w:rPr>
          <w:shd w:val="clear" w:color="auto" w:fill="C4BC96" w:themeFill="background2" w:themeFillShade="BF"/>
        </w:rPr>
        <w:t>11</w:t>
      </w:r>
      <w:r w:rsidRPr="00C64D88">
        <w:t>]) = 11</w:t>
      </w:r>
    </w:p>
    <w:p w:rsidR="00C64D88" w:rsidRPr="00C64D88" w:rsidRDefault="00C64D88" w:rsidP="00C64D88">
      <w:pPr>
        <w:pStyle w:val="af1"/>
      </w:pPr>
      <w:r w:rsidRPr="00C64D88">
        <w:t xml:space="preserve">getMaxSubSum([-2, -1, </w:t>
      </w:r>
      <w:r w:rsidRPr="00EB5E1A">
        <w:rPr>
          <w:shd w:val="clear" w:color="auto" w:fill="C4BC96" w:themeFill="background2" w:themeFillShade="BF"/>
        </w:rPr>
        <w:t>1, 2</w:t>
      </w:r>
      <w:r w:rsidRPr="00C64D88">
        <w:t>]) = 3</w:t>
      </w:r>
    </w:p>
    <w:p w:rsidR="00C64D88" w:rsidRPr="00C64D88" w:rsidRDefault="00C64D88" w:rsidP="00C64D88">
      <w:pPr>
        <w:pStyle w:val="af1"/>
      </w:pPr>
      <w:r w:rsidRPr="00C64D88">
        <w:t>getMaxSubSum([</w:t>
      </w:r>
      <w:r w:rsidRPr="00EB5E1A">
        <w:rPr>
          <w:shd w:val="clear" w:color="auto" w:fill="C4BC96" w:themeFill="background2" w:themeFillShade="BF"/>
        </w:rPr>
        <w:t>100</w:t>
      </w:r>
      <w:r w:rsidRPr="00C64D88">
        <w:t>, -9, 2, -3, 5]) = 100</w:t>
      </w:r>
    </w:p>
    <w:p w:rsidR="00C64D88" w:rsidRPr="00C64D88" w:rsidRDefault="00C64D88" w:rsidP="00C64D88">
      <w:pPr>
        <w:pStyle w:val="af1"/>
      </w:pPr>
      <w:r w:rsidRPr="00C64D88">
        <w:t>getMaxSubSum([</w:t>
      </w:r>
      <w:r w:rsidRPr="00EB5E1A">
        <w:rPr>
          <w:shd w:val="clear" w:color="auto" w:fill="C4BC96" w:themeFill="background2" w:themeFillShade="BF"/>
        </w:rPr>
        <w:t>1, 2, 3</w:t>
      </w:r>
      <w:r w:rsidRPr="00C64D88">
        <w:t>]) = 6 (неотрицательные - берем всех)</w:t>
      </w:r>
    </w:p>
    <w:p w:rsidR="00C64D88" w:rsidRPr="00C64D88" w:rsidRDefault="00C64D88" w:rsidP="00C64D88">
      <w:pPr>
        <w:pStyle w:val="aa"/>
      </w:pPr>
      <w:r w:rsidRPr="00C64D88">
        <w:t>Если все элементы отрицательные, то не берём ни одного элемента и считаем сумму равной нулю:</w:t>
      </w:r>
    </w:p>
    <w:p w:rsidR="00C64D88" w:rsidRPr="00C64D88" w:rsidRDefault="00C64D88" w:rsidP="00C64D88">
      <w:pPr>
        <w:pStyle w:val="aa"/>
      </w:pPr>
      <w:r w:rsidRPr="00C64D88">
        <w:t>getMaxSubSum([-1, -2, -3]) = 0</w:t>
      </w:r>
    </w:p>
    <w:p w:rsidR="005F4AA6" w:rsidRDefault="00C64D88" w:rsidP="00426F30">
      <w:pPr>
        <w:pStyle w:val="aa"/>
      </w:pPr>
      <w:r w:rsidRPr="00C64D88">
        <w:t>Постарайтесь придумать решение, которое работает за O(n</w:t>
      </w:r>
      <w:r w:rsidRPr="00C64D88">
        <w:rPr>
          <w:vertAlign w:val="superscript"/>
        </w:rPr>
        <w:t>2</w:t>
      </w:r>
      <w:r w:rsidRPr="00C64D88">
        <w:t>), а лучше за O(n) операций.</w:t>
      </w:r>
    </w:p>
    <w:p w:rsidR="00841340" w:rsidRPr="002822FC" w:rsidRDefault="00841340" w:rsidP="00841340">
      <w:pPr>
        <w:pStyle w:val="aa"/>
        <w:ind w:firstLine="708"/>
        <w:rPr>
          <w:b/>
          <w:bCs/>
        </w:rPr>
      </w:pPr>
      <w:r w:rsidRPr="002822FC">
        <w:rPr>
          <w:b/>
          <w:bCs/>
        </w:rPr>
        <w:t>Подсказка (медленное решение)</w:t>
      </w:r>
    </w:p>
    <w:p w:rsidR="00841340" w:rsidRPr="00841340" w:rsidRDefault="00841340" w:rsidP="00841340">
      <w:pPr>
        <w:pStyle w:val="aa"/>
      </w:pPr>
      <w:r w:rsidRPr="00841340">
        <w:t>Можно просто посчитать для каждого элемента массива все суммы, которые с него начинаются.</w:t>
      </w:r>
    </w:p>
    <w:p w:rsidR="00841340" w:rsidRPr="00841340" w:rsidRDefault="00841340" w:rsidP="00841340">
      <w:pPr>
        <w:pStyle w:val="aa"/>
      </w:pPr>
      <w:r w:rsidRPr="00841340">
        <w:t>Например, для [-1, 2, 3, -9, 11]:</w:t>
      </w:r>
    </w:p>
    <w:p w:rsidR="00841340" w:rsidRPr="00841340" w:rsidRDefault="00841340" w:rsidP="00841340">
      <w:pPr>
        <w:pStyle w:val="af1"/>
      </w:pPr>
      <w:r w:rsidRPr="00841340">
        <w:t>// Начиная с -1:</w:t>
      </w:r>
    </w:p>
    <w:p w:rsidR="00841340" w:rsidRPr="00841340" w:rsidRDefault="00841340" w:rsidP="00841340">
      <w:pPr>
        <w:pStyle w:val="af1"/>
      </w:pPr>
      <w:r w:rsidRPr="00841340">
        <w:t>-1</w:t>
      </w:r>
    </w:p>
    <w:p w:rsidR="00841340" w:rsidRPr="00841340" w:rsidRDefault="00841340" w:rsidP="00841340">
      <w:pPr>
        <w:pStyle w:val="af1"/>
      </w:pPr>
      <w:r w:rsidRPr="00841340">
        <w:t>-1 + 2</w:t>
      </w:r>
    </w:p>
    <w:p w:rsidR="00841340" w:rsidRPr="00841340" w:rsidRDefault="00841340" w:rsidP="00841340">
      <w:pPr>
        <w:pStyle w:val="af1"/>
      </w:pPr>
      <w:r w:rsidRPr="00841340">
        <w:t>-1 + 2 + 3</w:t>
      </w:r>
    </w:p>
    <w:p w:rsidR="00841340" w:rsidRPr="00841340" w:rsidRDefault="00841340" w:rsidP="00841340">
      <w:pPr>
        <w:pStyle w:val="af1"/>
      </w:pPr>
      <w:r w:rsidRPr="00841340">
        <w:t>-1 + 2 + 3 + (-9)</w:t>
      </w:r>
    </w:p>
    <w:p w:rsidR="00841340" w:rsidRPr="00841340" w:rsidRDefault="00841340" w:rsidP="00841340">
      <w:pPr>
        <w:pStyle w:val="af1"/>
      </w:pPr>
      <w:r w:rsidRPr="00841340">
        <w:t>-1 + 2 + 3 + (-9) + 11</w:t>
      </w:r>
    </w:p>
    <w:p w:rsidR="00841340" w:rsidRPr="00841340" w:rsidRDefault="00841340" w:rsidP="00841340">
      <w:pPr>
        <w:pStyle w:val="af1"/>
      </w:pPr>
    </w:p>
    <w:p w:rsidR="00841340" w:rsidRPr="00841340" w:rsidRDefault="00841340" w:rsidP="00841340">
      <w:pPr>
        <w:pStyle w:val="af1"/>
      </w:pPr>
      <w:r w:rsidRPr="00841340">
        <w:t>// Начиная с 2:</w:t>
      </w:r>
    </w:p>
    <w:p w:rsidR="00841340" w:rsidRPr="00841340" w:rsidRDefault="00841340" w:rsidP="00841340">
      <w:pPr>
        <w:pStyle w:val="af1"/>
      </w:pPr>
      <w:r w:rsidRPr="00841340">
        <w:t>2</w:t>
      </w:r>
    </w:p>
    <w:p w:rsidR="00841340" w:rsidRPr="00841340" w:rsidRDefault="00841340" w:rsidP="00841340">
      <w:pPr>
        <w:pStyle w:val="af1"/>
      </w:pPr>
      <w:r w:rsidRPr="00841340">
        <w:t>2 + 3</w:t>
      </w:r>
    </w:p>
    <w:p w:rsidR="00841340" w:rsidRPr="00841340" w:rsidRDefault="00841340" w:rsidP="00841340">
      <w:pPr>
        <w:pStyle w:val="af1"/>
      </w:pPr>
      <w:r w:rsidRPr="00841340">
        <w:t>2 + 3 + (-9)</w:t>
      </w:r>
    </w:p>
    <w:p w:rsidR="00841340" w:rsidRPr="00841340" w:rsidRDefault="00841340" w:rsidP="00841340">
      <w:pPr>
        <w:pStyle w:val="af1"/>
      </w:pPr>
      <w:r w:rsidRPr="00841340">
        <w:t>2 + 3 + (-9) + 11</w:t>
      </w:r>
    </w:p>
    <w:p w:rsidR="00841340" w:rsidRPr="00841340" w:rsidRDefault="00841340" w:rsidP="00841340">
      <w:pPr>
        <w:pStyle w:val="af1"/>
      </w:pPr>
    </w:p>
    <w:p w:rsidR="00841340" w:rsidRPr="00841340" w:rsidRDefault="00841340" w:rsidP="00841340">
      <w:pPr>
        <w:pStyle w:val="af1"/>
      </w:pPr>
      <w:r w:rsidRPr="00841340">
        <w:t>// Начиная с 3:</w:t>
      </w:r>
    </w:p>
    <w:p w:rsidR="00841340" w:rsidRPr="00841340" w:rsidRDefault="00841340" w:rsidP="00841340">
      <w:pPr>
        <w:pStyle w:val="af1"/>
      </w:pPr>
      <w:r w:rsidRPr="00841340">
        <w:t>3</w:t>
      </w:r>
    </w:p>
    <w:p w:rsidR="00841340" w:rsidRPr="00841340" w:rsidRDefault="00841340" w:rsidP="00841340">
      <w:pPr>
        <w:pStyle w:val="af1"/>
      </w:pPr>
      <w:r w:rsidRPr="00841340">
        <w:t>3 + (-9)</w:t>
      </w:r>
    </w:p>
    <w:p w:rsidR="00841340" w:rsidRPr="00841340" w:rsidRDefault="00841340" w:rsidP="00841340">
      <w:pPr>
        <w:pStyle w:val="af1"/>
      </w:pPr>
      <w:r w:rsidRPr="00841340">
        <w:t>3 + (-9) + 11</w:t>
      </w:r>
    </w:p>
    <w:p w:rsidR="00841340" w:rsidRPr="00841340" w:rsidRDefault="00841340" w:rsidP="00841340">
      <w:pPr>
        <w:pStyle w:val="af1"/>
      </w:pPr>
    </w:p>
    <w:p w:rsidR="00841340" w:rsidRPr="00841340" w:rsidRDefault="00841340" w:rsidP="00841340">
      <w:pPr>
        <w:pStyle w:val="af1"/>
      </w:pPr>
      <w:r w:rsidRPr="00841340">
        <w:t>// Начиная с -9</w:t>
      </w:r>
    </w:p>
    <w:p w:rsidR="00841340" w:rsidRPr="00841340" w:rsidRDefault="00841340" w:rsidP="00841340">
      <w:pPr>
        <w:pStyle w:val="af1"/>
      </w:pPr>
      <w:r w:rsidRPr="00841340">
        <w:t>-9</w:t>
      </w:r>
    </w:p>
    <w:p w:rsidR="00841340" w:rsidRPr="00841340" w:rsidRDefault="00841340" w:rsidP="00841340">
      <w:pPr>
        <w:pStyle w:val="af1"/>
      </w:pPr>
      <w:r w:rsidRPr="00841340">
        <w:t>-9 + 11</w:t>
      </w:r>
    </w:p>
    <w:p w:rsidR="00841340" w:rsidRPr="00841340" w:rsidRDefault="00841340" w:rsidP="00841340">
      <w:pPr>
        <w:pStyle w:val="af1"/>
      </w:pPr>
    </w:p>
    <w:p w:rsidR="00841340" w:rsidRPr="00841340" w:rsidRDefault="00841340" w:rsidP="00841340">
      <w:pPr>
        <w:pStyle w:val="af1"/>
      </w:pPr>
      <w:r w:rsidRPr="00841340">
        <w:t>// Начиная с -11</w:t>
      </w:r>
    </w:p>
    <w:p w:rsidR="00841340" w:rsidRPr="00841340" w:rsidRDefault="00841340" w:rsidP="00841340">
      <w:pPr>
        <w:pStyle w:val="af1"/>
      </w:pPr>
      <w:r w:rsidRPr="00841340">
        <w:t>-11</w:t>
      </w:r>
    </w:p>
    <w:p w:rsidR="00841340" w:rsidRPr="00841340" w:rsidRDefault="00841340" w:rsidP="00841340">
      <w:pPr>
        <w:pStyle w:val="aa"/>
      </w:pPr>
      <w:r w:rsidRPr="00841340">
        <w:t>Сделайте вложенный цикл, который на внешнем уровне бегает по элементам массива, а на внутреннем – формирует все суммы элементов, которые начинаются с текущей позиции.</w:t>
      </w:r>
    </w:p>
    <w:p w:rsidR="00841340" w:rsidRDefault="00841340" w:rsidP="00841340">
      <w:pPr>
        <w:pStyle w:val="aa"/>
        <w:rPr>
          <w:lang w:val="en-US"/>
        </w:rPr>
      </w:pPr>
      <w:r w:rsidRPr="00841340">
        <w:t>Медленное решение</w:t>
      </w:r>
    </w:p>
    <w:p w:rsidR="002822FC" w:rsidRPr="002822FC" w:rsidRDefault="002822FC" w:rsidP="00841340">
      <w:pPr>
        <w:pStyle w:val="aa"/>
        <w:rPr>
          <w:lang w:val="en-US"/>
        </w:rPr>
      </w:pPr>
    </w:p>
    <w:p w:rsidR="00841340" w:rsidRPr="00841340" w:rsidRDefault="00841340" w:rsidP="00841340">
      <w:pPr>
        <w:pStyle w:val="aa"/>
        <w:ind w:firstLine="708"/>
        <w:rPr>
          <w:b/>
          <w:bCs/>
        </w:rPr>
      </w:pPr>
      <w:r w:rsidRPr="00841340">
        <w:rPr>
          <w:b/>
          <w:bCs/>
        </w:rPr>
        <w:t>Подсказка (быстрое решение)</w:t>
      </w:r>
    </w:p>
    <w:p w:rsidR="00841340" w:rsidRPr="00841340" w:rsidRDefault="00841340" w:rsidP="00841340">
      <w:pPr>
        <w:pStyle w:val="aa"/>
      </w:pPr>
      <w:r w:rsidRPr="00841340">
        <w:t>Будем идти по массиву и накапливать в некоторой переменной s текущую частичную сумму. Если в какой-то момент s окажется отрицательной, то мы просто присвоим s=0. Утверждается, что максимум из всех значений переменной s, случившихся за время работы, и будет ответом на задачу.</w:t>
      </w:r>
    </w:p>
    <w:p w:rsidR="00841340" w:rsidRPr="00841340" w:rsidRDefault="00841340" w:rsidP="00841340">
      <w:pPr>
        <w:pStyle w:val="aa"/>
      </w:pPr>
      <w:r w:rsidRPr="00841340">
        <w:rPr>
          <w:b/>
          <w:bCs/>
        </w:rPr>
        <w:t>Докажем этот алгоритм.</w:t>
      </w:r>
    </w:p>
    <w:p w:rsidR="00841340" w:rsidRPr="00841340" w:rsidRDefault="00841340" w:rsidP="00841340">
      <w:pPr>
        <w:pStyle w:val="aa"/>
      </w:pPr>
      <w:r w:rsidRPr="00841340">
        <w:t>В самом деле, рассмотрим первый момент времени, когда сумма s стала отрицательной. Это означает, что, стартовав с нулевой частичной суммы, мы в итоге пришли к отрицательной частичной сумме – значит, и весь этот префикс массива, равно как и любой его суффикс имеют отрицательную сумму.</w:t>
      </w:r>
    </w:p>
    <w:p w:rsidR="00841340" w:rsidRDefault="00841340" w:rsidP="00841340">
      <w:pPr>
        <w:pStyle w:val="aa"/>
        <w:rPr>
          <w:lang w:val="en-US"/>
        </w:rPr>
      </w:pPr>
      <w:r w:rsidRPr="00841340">
        <w:t>Следовательно, от всего этого префикса массива в дальнейшем не может быть никакой пользы: он может дать только отрицательную прибавку к ответу.</w:t>
      </w:r>
    </w:p>
    <w:p w:rsidR="005908A1" w:rsidRPr="005908A1" w:rsidRDefault="005908A1" w:rsidP="00841340">
      <w:pPr>
        <w:pStyle w:val="aa"/>
        <w:rPr>
          <w:lang w:val="en-US"/>
        </w:rPr>
      </w:pPr>
    </w:p>
    <w:p w:rsidR="00841340" w:rsidRPr="00841340" w:rsidRDefault="00841340" w:rsidP="00841340">
      <w:pPr>
        <w:pStyle w:val="aa"/>
        <w:rPr>
          <w:b/>
          <w:bCs/>
        </w:rPr>
      </w:pPr>
      <w:r w:rsidRPr="00841340">
        <w:rPr>
          <w:b/>
          <w:bCs/>
        </w:rPr>
        <w:t>Быстрое решение</w:t>
      </w:r>
    </w:p>
    <w:p w:rsidR="00841340" w:rsidRPr="00841340" w:rsidRDefault="00841340" w:rsidP="00841340">
      <w:pPr>
        <w:pStyle w:val="af1"/>
      </w:pPr>
      <w:r w:rsidRPr="00841340">
        <w:t>function getMaxSubSum(</w:t>
      </w:r>
      <w:r w:rsidRPr="005908A1">
        <w:rPr>
          <w:color w:val="E36C0A" w:themeColor="accent6" w:themeShade="BF"/>
        </w:rPr>
        <w:t>arr</w:t>
      </w:r>
      <w:r w:rsidRPr="00841340">
        <w:t>) {</w:t>
      </w:r>
    </w:p>
    <w:p w:rsidR="00841340" w:rsidRPr="00841340" w:rsidRDefault="00841340" w:rsidP="00841340">
      <w:pPr>
        <w:pStyle w:val="af1"/>
      </w:pPr>
      <w:r w:rsidRPr="00841340">
        <w:t xml:space="preserve">  var </w:t>
      </w:r>
      <w:r w:rsidRPr="005908A1">
        <w:rPr>
          <w:color w:val="7030A0"/>
        </w:rPr>
        <w:t xml:space="preserve">maxSum </w:t>
      </w:r>
      <w:r w:rsidRPr="00841340">
        <w:t>= 0,</w:t>
      </w:r>
    </w:p>
    <w:p w:rsidR="00841340" w:rsidRPr="00841340" w:rsidRDefault="00841340" w:rsidP="00841340">
      <w:pPr>
        <w:pStyle w:val="af1"/>
      </w:pPr>
      <w:r w:rsidRPr="00841340">
        <w:t xml:space="preserve">    </w:t>
      </w:r>
      <w:r w:rsidRPr="005908A1">
        <w:rPr>
          <w:color w:val="00B0F0"/>
        </w:rPr>
        <w:t xml:space="preserve">partialSum </w:t>
      </w:r>
      <w:r w:rsidRPr="00841340">
        <w:t>= 0;</w:t>
      </w:r>
    </w:p>
    <w:p w:rsidR="00841340" w:rsidRPr="00841340" w:rsidRDefault="00841340" w:rsidP="00841340">
      <w:pPr>
        <w:pStyle w:val="af1"/>
      </w:pPr>
      <w:r w:rsidRPr="00841340">
        <w:t xml:space="preserve">  for (var </w:t>
      </w:r>
      <w:r w:rsidRPr="005908A1">
        <w:rPr>
          <w:color w:val="0070C0"/>
        </w:rPr>
        <w:t>i</w:t>
      </w:r>
      <w:r w:rsidRPr="00841340">
        <w:t xml:space="preserve"> = 0; </w:t>
      </w:r>
      <w:r w:rsidRPr="005908A1">
        <w:rPr>
          <w:color w:val="0070C0"/>
        </w:rPr>
        <w:t>i</w:t>
      </w:r>
      <w:r w:rsidRPr="00841340">
        <w:t xml:space="preserve"> &lt; </w:t>
      </w:r>
      <w:r w:rsidRPr="005908A1">
        <w:rPr>
          <w:color w:val="E36C0A" w:themeColor="accent6" w:themeShade="BF"/>
        </w:rPr>
        <w:t>arr</w:t>
      </w:r>
      <w:r w:rsidRPr="00841340">
        <w:t xml:space="preserve">.length; </w:t>
      </w:r>
      <w:r w:rsidRPr="005908A1">
        <w:rPr>
          <w:color w:val="0070C0"/>
        </w:rPr>
        <w:t>i</w:t>
      </w:r>
      <w:r w:rsidRPr="00841340">
        <w:t>++) {</w:t>
      </w:r>
    </w:p>
    <w:p w:rsidR="00841340" w:rsidRDefault="00841340" w:rsidP="00841340">
      <w:pPr>
        <w:pStyle w:val="af1"/>
        <w:rPr>
          <w:lang w:val="en-US"/>
        </w:rPr>
      </w:pPr>
      <w:r w:rsidRPr="00841340">
        <w:t xml:space="preserve">    </w:t>
      </w:r>
      <w:r w:rsidRPr="005908A1">
        <w:rPr>
          <w:color w:val="00B0F0"/>
        </w:rPr>
        <w:t xml:space="preserve">partialSum </w:t>
      </w:r>
      <w:r w:rsidRPr="00841340">
        <w:t xml:space="preserve">+= </w:t>
      </w:r>
      <w:r w:rsidRPr="005908A1">
        <w:rPr>
          <w:color w:val="E36C0A" w:themeColor="accent6" w:themeShade="BF"/>
        </w:rPr>
        <w:t>arr</w:t>
      </w:r>
      <w:r w:rsidRPr="00841340">
        <w:t>[i];</w:t>
      </w:r>
    </w:p>
    <w:p w:rsidR="00C932FB" w:rsidRPr="00841340" w:rsidRDefault="00C932FB" w:rsidP="00C932FB">
      <w:pPr>
        <w:pStyle w:val="af1"/>
      </w:pPr>
      <w:r>
        <w:rPr>
          <w:lang w:val="en-US"/>
        </w:rPr>
        <w:t xml:space="preserve">    </w:t>
      </w:r>
      <w:r w:rsidRPr="00841340">
        <w:t>if (</w:t>
      </w:r>
      <w:r w:rsidRPr="005908A1">
        <w:rPr>
          <w:color w:val="00B0F0"/>
        </w:rPr>
        <w:t xml:space="preserve">partialSum </w:t>
      </w:r>
      <w:r w:rsidRPr="00841340">
        <w:t xml:space="preserve">&lt; 0) </w:t>
      </w:r>
      <w:r w:rsidRPr="005908A1">
        <w:rPr>
          <w:color w:val="00B0F0"/>
        </w:rPr>
        <w:t xml:space="preserve">partialSum </w:t>
      </w:r>
      <w:r w:rsidRPr="00841340">
        <w:t>= 0;</w:t>
      </w:r>
    </w:p>
    <w:p w:rsidR="00841340" w:rsidRPr="00841340" w:rsidRDefault="00841340" w:rsidP="00841340">
      <w:pPr>
        <w:pStyle w:val="af1"/>
      </w:pPr>
      <w:r w:rsidRPr="00841340">
        <w:t xml:space="preserve">    </w:t>
      </w:r>
      <w:r w:rsidRPr="005908A1">
        <w:rPr>
          <w:color w:val="7030A0"/>
        </w:rPr>
        <w:t xml:space="preserve">maxSum </w:t>
      </w:r>
      <w:r w:rsidRPr="00841340">
        <w:t>= Math.max(</w:t>
      </w:r>
      <w:r w:rsidRPr="005908A1">
        <w:rPr>
          <w:color w:val="7030A0"/>
        </w:rPr>
        <w:t>maxSum</w:t>
      </w:r>
      <w:r w:rsidRPr="00841340">
        <w:t xml:space="preserve">, </w:t>
      </w:r>
      <w:r w:rsidRPr="005908A1">
        <w:rPr>
          <w:color w:val="00B0F0"/>
        </w:rPr>
        <w:t>partialSum</w:t>
      </w:r>
      <w:r w:rsidRPr="00841340">
        <w:t>);</w:t>
      </w:r>
    </w:p>
    <w:p w:rsidR="00841340" w:rsidRPr="00841340" w:rsidRDefault="00841340" w:rsidP="00841340">
      <w:pPr>
        <w:pStyle w:val="af1"/>
      </w:pPr>
      <w:r w:rsidRPr="00841340">
        <w:t xml:space="preserve">      }</w:t>
      </w:r>
    </w:p>
    <w:p w:rsidR="00841340" w:rsidRPr="00841340" w:rsidRDefault="00841340" w:rsidP="00841340">
      <w:pPr>
        <w:pStyle w:val="af1"/>
      </w:pPr>
      <w:r w:rsidRPr="00841340">
        <w:t xml:space="preserve">  return </w:t>
      </w:r>
      <w:r w:rsidRPr="005908A1">
        <w:rPr>
          <w:color w:val="7030A0"/>
        </w:rPr>
        <w:t>maxSum</w:t>
      </w:r>
      <w:r w:rsidRPr="00841340">
        <w:t>;</w:t>
      </w:r>
    </w:p>
    <w:p w:rsidR="00841340" w:rsidRPr="00841340" w:rsidRDefault="00841340" w:rsidP="00841340">
      <w:pPr>
        <w:pStyle w:val="af1"/>
      </w:pPr>
      <w:r w:rsidRPr="00841340">
        <w:t>}</w:t>
      </w:r>
    </w:p>
    <w:p w:rsidR="00841340" w:rsidRPr="00841340" w:rsidRDefault="00841340" w:rsidP="00841340">
      <w:pPr>
        <w:pStyle w:val="af1"/>
      </w:pPr>
    </w:p>
    <w:p w:rsidR="00841340" w:rsidRPr="00841340" w:rsidRDefault="00841340" w:rsidP="00841340">
      <w:pPr>
        <w:pStyle w:val="af1"/>
      </w:pPr>
      <w:r w:rsidRPr="00841340">
        <w:t>alert( getMaxSubSum([-1, 2, 3, -9]) ); // 5</w:t>
      </w:r>
    </w:p>
    <w:p w:rsidR="00841340" w:rsidRPr="00841340" w:rsidRDefault="00841340" w:rsidP="00841340">
      <w:pPr>
        <w:pStyle w:val="af1"/>
      </w:pPr>
      <w:r w:rsidRPr="00841340">
        <w:t>alert( getMaxSubSum([-1, 2, 3, -9, 11]) ); // 11</w:t>
      </w:r>
    </w:p>
    <w:p w:rsidR="00841340" w:rsidRPr="00841340" w:rsidRDefault="00841340" w:rsidP="00841340">
      <w:pPr>
        <w:pStyle w:val="af1"/>
      </w:pPr>
      <w:r w:rsidRPr="00841340">
        <w:t>alert( getMaxSubSum([-2, -1, 1, 2]) ); // 3</w:t>
      </w:r>
    </w:p>
    <w:p w:rsidR="00841340" w:rsidRPr="00841340" w:rsidRDefault="00841340" w:rsidP="00841340">
      <w:pPr>
        <w:pStyle w:val="af1"/>
      </w:pPr>
      <w:r w:rsidRPr="00841340">
        <w:t>alert( getMaxSubSum([100, -9, 2, -3, 5]) ); // 100</w:t>
      </w:r>
    </w:p>
    <w:p w:rsidR="00841340" w:rsidRPr="00841340" w:rsidRDefault="00841340" w:rsidP="00841340">
      <w:pPr>
        <w:pStyle w:val="af1"/>
      </w:pPr>
      <w:r w:rsidRPr="00841340">
        <w:t>alert( getMaxSubSum([1, 2, 3]) ); // 6</w:t>
      </w:r>
    </w:p>
    <w:p w:rsidR="00841340" w:rsidRPr="00841340" w:rsidRDefault="00841340" w:rsidP="00841340">
      <w:pPr>
        <w:pStyle w:val="af1"/>
      </w:pPr>
      <w:r w:rsidRPr="00841340">
        <w:t>alert( getMaxSubSum([-1, -2, -3]) ); // 0</w:t>
      </w:r>
    </w:p>
    <w:p w:rsidR="00841340" w:rsidRPr="00841340" w:rsidRDefault="00841340" w:rsidP="00841340">
      <w:pPr>
        <w:pStyle w:val="aa"/>
      </w:pPr>
      <w:r w:rsidRPr="00841340">
        <w:t>Информацию об алгоритме вы также можете прочитать здесь: </w:t>
      </w:r>
      <w:hyperlink r:id="rId117" w:history="1">
        <w:r w:rsidRPr="00841340">
          <w:rPr>
            <w:rStyle w:val="a9"/>
          </w:rPr>
          <w:t>http://e-maxx.ru/algo/maximum_average_segment</w:t>
        </w:r>
      </w:hyperlink>
      <w:r w:rsidRPr="00841340">
        <w:t> и здесь: </w:t>
      </w:r>
      <w:hyperlink r:id="rId118" w:history="1">
        <w:r w:rsidRPr="00841340">
          <w:rPr>
            <w:rStyle w:val="a9"/>
          </w:rPr>
          <w:t>Maximum subarray problem</w:t>
        </w:r>
      </w:hyperlink>
      <w:r w:rsidRPr="00841340">
        <w:t>.</w:t>
      </w:r>
    </w:p>
    <w:p w:rsidR="00841340" w:rsidRPr="00841340" w:rsidRDefault="00841340" w:rsidP="00841340">
      <w:pPr>
        <w:pStyle w:val="aa"/>
      </w:pPr>
      <w:r w:rsidRPr="00841340">
        <w:t>Этот алгоритм требует ровно одного прохода по массиву, его сложность имеет оценку O(n).</w:t>
      </w:r>
    </w:p>
    <w:p w:rsidR="00426F30" w:rsidRPr="00426F30" w:rsidRDefault="00426F30" w:rsidP="00752F6A">
      <w:pPr>
        <w:pStyle w:val="3"/>
        <w:rPr>
          <w:noProof/>
        </w:rPr>
      </w:pPr>
      <w:r w:rsidRPr="00426F30">
        <w:rPr>
          <w:noProof/>
        </w:rPr>
        <w:t>Массивы: методы</w:t>
      </w:r>
    </w:p>
    <w:p w:rsidR="00426F30" w:rsidRDefault="00426F30" w:rsidP="00752F6A">
      <w:pPr>
        <w:pStyle w:val="aa"/>
        <w:rPr>
          <w:lang w:val="en-US"/>
        </w:rPr>
      </w:pPr>
      <w:r w:rsidRPr="00426F30">
        <w:t>В этой главе мы рассмотрим встроенные методы массивов JavaScript.</w:t>
      </w:r>
    </w:p>
    <w:p w:rsidR="004319F1" w:rsidRPr="004319F1" w:rsidRDefault="004319F1" w:rsidP="00752F6A">
      <w:pPr>
        <w:pStyle w:val="aa"/>
      </w:pPr>
      <w:r w:rsidRPr="004319F1">
        <w:rPr>
          <w:b/>
          <w:bCs/>
        </w:rPr>
        <w:t>Методы </w:t>
      </w:r>
      <w:r w:rsidRPr="004319F1">
        <w:t>- это действия, которые могут быть выполнены над объектом. Они могут присутствовать у объекта, а могут и не присутствовать.</w:t>
      </w:r>
    </w:p>
    <w:p w:rsidR="004319F1" w:rsidRPr="004319F1" w:rsidRDefault="004319F1" w:rsidP="00752F6A">
      <w:pPr>
        <w:pStyle w:val="aa"/>
      </w:pPr>
      <w:r w:rsidRPr="004319F1">
        <w:t>Синтаксис доступа к методу выглядит следующим образом:</w:t>
      </w:r>
      <w:r w:rsidRPr="004319F1">
        <w:br/>
      </w:r>
      <w:r w:rsidRPr="004319F1">
        <w:rPr>
          <w:rStyle w:val="af2"/>
        </w:rPr>
        <w:t>имяОбъекта.имяМетода();</w:t>
      </w:r>
      <w:r>
        <w:rPr>
          <w:rStyle w:val="af2"/>
          <w:lang w:val="en-US"/>
        </w:rPr>
        <w:t xml:space="preserve">  // </w:t>
      </w:r>
      <w:r w:rsidRPr="004319F1">
        <w:rPr>
          <w:rStyle w:val="af2"/>
        </w:rPr>
        <w:t>В скобках указываются параметры, которые необходимо передать в метод.</w:t>
      </w:r>
    </w:p>
    <w:p w:rsidR="004319F1" w:rsidRPr="004319F1" w:rsidRDefault="004319F1" w:rsidP="00752F6A">
      <w:pPr>
        <w:pStyle w:val="aa"/>
      </w:pPr>
      <w:r w:rsidRPr="004319F1">
        <w:t>Например у строкового объекта String есть метод </w:t>
      </w:r>
      <w:r w:rsidRPr="004319F1">
        <w:rPr>
          <w:b/>
          <w:bCs/>
        </w:rPr>
        <w:t>toUpperCase()</w:t>
      </w:r>
      <w:r w:rsidRPr="004319F1">
        <w:t>, который возвращает содержимое  нашего объекта, то есть текст, заглавными буквами. В частности выполнение кода:</w:t>
      </w:r>
    </w:p>
    <w:p w:rsidR="004319F1" w:rsidRPr="004319F1" w:rsidRDefault="004319F1" w:rsidP="00752F6A">
      <w:pPr>
        <w:pStyle w:val="af1"/>
      </w:pPr>
      <w:r w:rsidRPr="004319F1">
        <w:rPr>
          <w:b/>
          <w:bCs/>
        </w:rPr>
        <w:t>var textString = "</w:t>
      </w:r>
      <w:r w:rsidRPr="004319F1">
        <w:t>Hello world!</w:t>
      </w:r>
      <w:r w:rsidRPr="004319F1">
        <w:rPr>
          <w:b/>
          <w:bCs/>
        </w:rPr>
        <w:t>";</w:t>
      </w:r>
      <w:r w:rsidRPr="004319F1">
        <w:br/>
      </w:r>
      <w:r w:rsidRPr="004319F1">
        <w:rPr>
          <w:b/>
          <w:bCs/>
        </w:rPr>
        <w:t>console.log(</w:t>
      </w:r>
      <w:r w:rsidRPr="004319F1">
        <w:t>textString.toUpperCase()</w:t>
      </w:r>
      <w:r w:rsidRPr="004319F1">
        <w:rPr>
          <w:b/>
          <w:bCs/>
        </w:rPr>
        <w:t>);</w:t>
      </w:r>
      <w:r w:rsidRPr="004319F1">
        <w:t xml:space="preserve"> </w:t>
      </w:r>
    </w:p>
    <w:p w:rsidR="004319F1" w:rsidRPr="004319F1" w:rsidRDefault="004319F1" w:rsidP="00752F6A">
      <w:pPr>
        <w:pStyle w:val="aa"/>
      </w:pPr>
      <w:r w:rsidRPr="004319F1">
        <w:t>приведет к выводу в консоль текста "</w:t>
      </w:r>
      <w:r w:rsidRPr="004319F1">
        <w:rPr>
          <w:b/>
          <w:bCs/>
        </w:rPr>
        <w:t>HELLO WORLD!</w:t>
      </w:r>
      <w:r w:rsidRPr="004319F1">
        <w:t>" (все буквы станут заглавными).</w:t>
      </w:r>
    </w:p>
    <w:p w:rsidR="004319F1" w:rsidRPr="004319F1" w:rsidRDefault="004319F1" w:rsidP="00752F6A">
      <w:pPr>
        <w:pStyle w:val="aa"/>
        <w:rPr>
          <w:lang w:val="en-US"/>
        </w:rPr>
      </w:pPr>
    </w:p>
    <w:p w:rsidR="00426F30" w:rsidRPr="00426F30" w:rsidRDefault="00426F30" w:rsidP="00D852E0">
      <w:pPr>
        <w:pStyle w:val="4"/>
        <w:rPr>
          <w:noProof/>
        </w:rPr>
      </w:pPr>
      <w:bookmarkStart w:id="129" w:name="метод-split"/>
      <w:r w:rsidRPr="00426F30">
        <w:t>Метод split</w:t>
      </w:r>
      <w:bookmarkEnd w:id="129"/>
    </w:p>
    <w:p w:rsidR="00426F30" w:rsidRPr="00426F30" w:rsidRDefault="00426F30" w:rsidP="00752F6A">
      <w:pPr>
        <w:pStyle w:val="aa"/>
      </w:pPr>
      <w:r w:rsidRPr="00426F30">
        <w:t>Ситуация из реальной жизни. Мы пишем сервис отсылки сообщений и посетитель вводит имена тех, кому его отправить: Маша, Петя, Марина, Василий.... Но нам-то гораздо удобнее работать с массивом имен, чем с одной строкой.</w:t>
      </w:r>
    </w:p>
    <w:p w:rsidR="00426F30" w:rsidRPr="00426F30" w:rsidRDefault="00426F30" w:rsidP="00752F6A">
      <w:pPr>
        <w:pStyle w:val="aa"/>
      </w:pPr>
      <w:r w:rsidRPr="00426F30">
        <w:t>К счастью, есть метод split(s), который позволяет превратить строку в массив, разбив ее по разделителю s. В примере ниже таким разделителем является строка из запятой и пробела.</w:t>
      </w:r>
    </w:p>
    <w:p w:rsidR="00426F30" w:rsidRPr="00426F30" w:rsidRDefault="00426F30" w:rsidP="00752F6A">
      <w:pPr>
        <w:pStyle w:val="af1"/>
      </w:pPr>
      <w:r w:rsidRPr="00426F30">
        <w:t>var names = 'Маша, Петя, Марина, Василий';</w:t>
      </w:r>
    </w:p>
    <w:p w:rsidR="00426F30" w:rsidRPr="00426F30" w:rsidRDefault="00426F30" w:rsidP="00752F6A">
      <w:pPr>
        <w:pStyle w:val="af1"/>
      </w:pPr>
    </w:p>
    <w:p w:rsidR="00426F30" w:rsidRPr="00426F30" w:rsidRDefault="00426F30" w:rsidP="00752F6A">
      <w:pPr>
        <w:pStyle w:val="af1"/>
      </w:pPr>
      <w:r w:rsidRPr="00426F30">
        <w:t>var arr = names.split(', ');</w:t>
      </w:r>
    </w:p>
    <w:p w:rsidR="00426F30" w:rsidRPr="00426F30" w:rsidRDefault="00426F30" w:rsidP="00752F6A">
      <w:pPr>
        <w:pStyle w:val="af1"/>
      </w:pPr>
    </w:p>
    <w:p w:rsidR="00426F30" w:rsidRPr="00426F30" w:rsidRDefault="00426F30" w:rsidP="00752F6A">
      <w:pPr>
        <w:pStyle w:val="af1"/>
      </w:pPr>
      <w:r w:rsidRPr="00426F30">
        <w:t>for (var i = 0; i &lt; arr.length; i++) {</w:t>
      </w:r>
    </w:p>
    <w:p w:rsidR="00426F30" w:rsidRPr="00426F30" w:rsidRDefault="00426F30" w:rsidP="00752F6A">
      <w:pPr>
        <w:pStyle w:val="af1"/>
      </w:pPr>
      <w:r w:rsidRPr="00426F30">
        <w:t xml:space="preserve">  alert( 'Вам сообщение ' + arr[i] );</w:t>
      </w:r>
    </w:p>
    <w:p w:rsidR="00426F30" w:rsidRPr="00426F30" w:rsidRDefault="00426F30" w:rsidP="00752F6A">
      <w:pPr>
        <w:pStyle w:val="af1"/>
      </w:pPr>
      <w:r w:rsidRPr="00426F30">
        <w:t>}</w:t>
      </w:r>
    </w:p>
    <w:p w:rsidR="004A0415" w:rsidRDefault="004A0415" w:rsidP="00752F6A">
      <w:pPr>
        <w:pStyle w:val="aa"/>
        <w:rPr>
          <w:lang w:val="en-US"/>
        </w:rPr>
      </w:pPr>
    </w:p>
    <w:p w:rsidR="00426F30" w:rsidRPr="00426F30" w:rsidRDefault="00426F30" w:rsidP="00752F6A">
      <w:pPr>
        <w:pStyle w:val="aa"/>
      </w:pPr>
      <w:r w:rsidRPr="00426F30">
        <w:t>Второй аргумент split</w:t>
      </w:r>
    </w:p>
    <w:p w:rsidR="00426F30" w:rsidRPr="00426F30" w:rsidRDefault="00426F30" w:rsidP="00752F6A">
      <w:pPr>
        <w:pStyle w:val="aa"/>
      </w:pPr>
      <w:r w:rsidRPr="00426F30">
        <w:t>У метода split есть необязательный второй аргумент – ограничение на количество элементов в массиве. Если их больше, чем указано – остаток массива будет отброшен:</w:t>
      </w:r>
    </w:p>
    <w:p w:rsidR="00426F30" w:rsidRPr="00426F30" w:rsidRDefault="00426F30" w:rsidP="00752F6A">
      <w:pPr>
        <w:pStyle w:val="af1"/>
      </w:pPr>
      <w:r w:rsidRPr="00426F30">
        <w:t xml:space="preserve">alert( "a,b,c,d".split(',', </w:t>
      </w:r>
      <w:r w:rsidRPr="004A0415">
        <w:rPr>
          <w:rStyle w:val="af0"/>
          <w:b w:val="0"/>
          <w:color w:val="auto"/>
        </w:rPr>
        <w:t>2</w:t>
      </w:r>
      <w:r w:rsidRPr="00426F30">
        <w:t>) ); // a,b</w:t>
      </w:r>
    </w:p>
    <w:p w:rsidR="00426F30" w:rsidRPr="00426F30" w:rsidRDefault="00426F30" w:rsidP="00752F6A">
      <w:pPr>
        <w:pStyle w:val="aa"/>
      </w:pPr>
      <w:r w:rsidRPr="00426F30">
        <w:t>Разбивка по буквам</w:t>
      </w:r>
    </w:p>
    <w:p w:rsidR="00426F30" w:rsidRPr="00426F30" w:rsidRDefault="00426F30" w:rsidP="00752F6A">
      <w:pPr>
        <w:pStyle w:val="aa"/>
      </w:pPr>
      <w:r w:rsidRPr="00426F30">
        <w:t>Вызов split с пустой строкой разобьёт по буквам:</w:t>
      </w:r>
    </w:p>
    <w:p w:rsidR="00426F30" w:rsidRPr="00426F30" w:rsidRDefault="00426F30" w:rsidP="00752F6A">
      <w:pPr>
        <w:pStyle w:val="af1"/>
      </w:pPr>
      <w:r w:rsidRPr="00426F30">
        <w:t>var str = "тест";</w:t>
      </w:r>
    </w:p>
    <w:p w:rsidR="00426F30" w:rsidRPr="00426F30" w:rsidRDefault="00426F30" w:rsidP="00752F6A">
      <w:pPr>
        <w:pStyle w:val="af1"/>
      </w:pPr>
    </w:p>
    <w:p w:rsidR="00426F30" w:rsidRDefault="00426F30" w:rsidP="00752F6A">
      <w:pPr>
        <w:pStyle w:val="af1"/>
        <w:rPr>
          <w:lang w:val="en-US"/>
        </w:rPr>
      </w:pPr>
      <w:r w:rsidRPr="00426F30">
        <w:t>alert( str.split('') ); // т,е,с,т</w:t>
      </w:r>
    </w:p>
    <w:p w:rsidR="004A0415" w:rsidRPr="004A0415" w:rsidRDefault="004A0415" w:rsidP="004A0415">
      <w:pPr>
        <w:rPr>
          <w:lang w:val="en-US"/>
        </w:rPr>
      </w:pPr>
    </w:p>
    <w:p w:rsidR="00426F30" w:rsidRPr="00426F30" w:rsidRDefault="00426F30" w:rsidP="00D852E0">
      <w:pPr>
        <w:pStyle w:val="4"/>
      </w:pPr>
      <w:bookmarkStart w:id="130" w:name="метод-join"/>
      <w:r w:rsidRPr="008C134C">
        <w:t>Метод join</w:t>
      </w:r>
      <w:bookmarkEnd w:id="130"/>
    </w:p>
    <w:p w:rsidR="00426F30" w:rsidRPr="00426F30" w:rsidRDefault="00426F30" w:rsidP="00752F6A">
      <w:pPr>
        <w:pStyle w:val="aa"/>
      </w:pPr>
      <w:r w:rsidRPr="00426F30">
        <w:t>Вызов arr.join(str)</w:t>
      </w:r>
      <w:r w:rsidR="00B46A42">
        <w:t xml:space="preserve"> и</w:t>
      </w:r>
      <w:r w:rsidRPr="00426F30">
        <w:t xml:space="preserve"> делает в точности противоположное split. Он берет массив и склеивает его в строку, используя str как разделитель.</w:t>
      </w:r>
    </w:p>
    <w:p w:rsidR="00426F30" w:rsidRPr="00426F30" w:rsidRDefault="00426F30" w:rsidP="00752F6A">
      <w:pPr>
        <w:pStyle w:val="aa"/>
      </w:pPr>
      <w:r w:rsidRPr="00426F30">
        <w:t>Например:</w:t>
      </w:r>
    </w:p>
    <w:p w:rsidR="00426F30" w:rsidRPr="00426F30" w:rsidRDefault="00426F30" w:rsidP="00752F6A">
      <w:pPr>
        <w:pStyle w:val="af1"/>
      </w:pPr>
      <w:r w:rsidRPr="00426F30">
        <w:t>var arr = ['Маша', 'Петя', 'Марина', 'Василий'];</w:t>
      </w:r>
    </w:p>
    <w:p w:rsidR="00426F30" w:rsidRPr="00426F30" w:rsidRDefault="00426F30" w:rsidP="00752F6A">
      <w:pPr>
        <w:pStyle w:val="af1"/>
      </w:pPr>
    </w:p>
    <w:p w:rsidR="00426F30" w:rsidRPr="00426F30" w:rsidRDefault="00426F30" w:rsidP="00752F6A">
      <w:pPr>
        <w:pStyle w:val="af1"/>
      </w:pPr>
      <w:r w:rsidRPr="00426F30">
        <w:t>var str = arr.join(';');</w:t>
      </w:r>
    </w:p>
    <w:p w:rsidR="00426F30" w:rsidRPr="00426F30" w:rsidRDefault="00426F30" w:rsidP="00752F6A">
      <w:pPr>
        <w:pStyle w:val="af1"/>
      </w:pPr>
    </w:p>
    <w:p w:rsidR="00426F30" w:rsidRPr="00426F30" w:rsidRDefault="00426F30" w:rsidP="00752F6A">
      <w:pPr>
        <w:pStyle w:val="af1"/>
      </w:pPr>
      <w:r w:rsidRPr="00426F30">
        <w:t>alert( str ); // Маша;Петя;Марина;Василий</w:t>
      </w:r>
    </w:p>
    <w:p w:rsidR="004A0415" w:rsidRDefault="004A0415" w:rsidP="00752F6A">
      <w:pPr>
        <w:pStyle w:val="aa"/>
        <w:rPr>
          <w:lang w:val="en-US"/>
        </w:rPr>
      </w:pPr>
    </w:p>
    <w:p w:rsidR="00426F30" w:rsidRPr="00426F30" w:rsidRDefault="00426F30" w:rsidP="00752F6A">
      <w:pPr>
        <w:pStyle w:val="aa"/>
      </w:pPr>
      <w:r w:rsidRPr="00426F30">
        <w:t>new Array + join = Повторение строки</w:t>
      </w:r>
    </w:p>
    <w:p w:rsidR="00426F30" w:rsidRPr="00426F30" w:rsidRDefault="00426F30" w:rsidP="00752F6A">
      <w:pPr>
        <w:pStyle w:val="aa"/>
      </w:pPr>
      <w:r w:rsidRPr="00426F30">
        <w:t>Код для повторения строки 3 раза:</w:t>
      </w:r>
    </w:p>
    <w:p w:rsidR="00426F30" w:rsidRPr="00426F30" w:rsidRDefault="00426F30" w:rsidP="00752F6A">
      <w:pPr>
        <w:pStyle w:val="af1"/>
      </w:pPr>
      <w:r w:rsidRPr="00426F30">
        <w:t>alert( new Array(4).join("ля") ); // ляляля</w:t>
      </w:r>
    </w:p>
    <w:p w:rsidR="00426F30" w:rsidRPr="00426F30" w:rsidRDefault="00426F30" w:rsidP="00752F6A">
      <w:pPr>
        <w:pStyle w:val="aa"/>
      </w:pPr>
      <w:r w:rsidRPr="00426F30">
        <w:t xml:space="preserve">Как видно, new Array(4) делает массив без элементов длины 4, который join объединяет в строку, вставляя </w:t>
      </w:r>
      <w:r w:rsidRPr="00426F30">
        <w:rPr>
          <w:i/>
          <w:iCs/>
        </w:rPr>
        <w:t>между его элементами</w:t>
      </w:r>
      <w:r w:rsidRPr="00426F30">
        <w:t xml:space="preserve"> строку "ля".</w:t>
      </w:r>
    </w:p>
    <w:p w:rsidR="00426F30" w:rsidRDefault="00426F30" w:rsidP="00752F6A">
      <w:pPr>
        <w:pStyle w:val="aa"/>
        <w:rPr>
          <w:lang w:val="en-US"/>
        </w:rPr>
      </w:pPr>
      <w:r w:rsidRPr="00426F30">
        <w:t>В результате, так как элементы пусты, получается повторение строки. Такой вот небольшой трюк.</w:t>
      </w:r>
    </w:p>
    <w:p w:rsidR="004A0415" w:rsidRPr="004A0415" w:rsidRDefault="004A0415" w:rsidP="00752F6A">
      <w:pPr>
        <w:pStyle w:val="aa"/>
        <w:rPr>
          <w:lang w:val="en-US"/>
        </w:rPr>
      </w:pPr>
    </w:p>
    <w:p w:rsidR="00426F30" w:rsidRPr="00426F30" w:rsidRDefault="00426F30" w:rsidP="00D852E0">
      <w:pPr>
        <w:pStyle w:val="4"/>
      </w:pPr>
      <w:bookmarkStart w:id="131" w:name="удаление-из-массива"/>
      <w:r w:rsidRPr="008C134C">
        <w:t>Удаление из массива</w:t>
      </w:r>
      <w:bookmarkEnd w:id="131"/>
    </w:p>
    <w:p w:rsidR="00426F30" w:rsidRPr="00426F30" w:rsidRDefault="00426F30" w:rsidP="00752F6A">
      <w:pPr>
        <w:pStyle w:val="aa"/>
      </w:pPr>
      <w:r w:rsidRPr="00426F30">
        <w:lastRenderedPageBreak/>
        <w:t>Так как массивы являются объектами, то для удаления ключа можно воспользоваться обычным delete:</w:t>
      </w:r>
    </w:p>
    <w:p w:rsidR="00426F30" w:rsidRPr="00426F30" w:rsidRDefault="00426F30" w:rsidP="00752F6A">
      <w:pPr>
        <w:pStyle w:val="af1"/>
      </w:pPr>
      <w:r w:rsidRPr="00426F30">
        <w:t>var arr = ["Я", "иду", "домой"];</w:t>
      </w:r>
    </w:p>
    <w:p w:rsidR="00426F30" w:rsidRPr="00426F30" w:rsidRDefault="00426F30" w:rsidP="00752F6A">
      <w:pPr>
        <w:pStyle w:val="af1"/>
      </w:pPr>
    </w:p>
    <w:p w:rsidR="00426F30" w:rsidRPr="00426F30" w:rsidRDefault="00426F30" w:rsidP="00752F6A">
      <w:pPr>
        <w:pStyle w:val="af1"/>
      </w:pPr>
      <w:r w:rsidRPr="00426F30">
        <w:t>delete arr[1]; // значение с индексом 1 удалено</w:t>
      </w:r>
    </w:p>
    <w:p w:rsidR="00426F30" w:rsidRPr="00426F30" w:rsidRDefault="00426F30" w:rsidP="00752F6A">
      <w:pPr>
        <w:pStyle w:val="af1"/>
      </w:pPr>
    </w:p>
    <w:p w:rsidR="00426F30" w:rsidRPr="00426F30" w:rsidRDefault="00426F30" w:rsidP="00752F6A">
      <w:pPr>
        <w:pStyle w:val="af1"/>
      </w:pPr>
      <w:r w:rsidRPr="00426F30">
        <w:t>// теперь arr = ["Я", undefined, "домой"];</w:t>
      </w:r>
    </w:p>
    <w:p w:rsidR="00426F30" w:rsidRPr="00426F30" w:rsidRDefault="00426F30" w:rsidP="00752F6A">
      <w:pPr>
        <w:pStyle w:val="af1"/>
      </w:pPr>
      <w:r w:rsidRPr="00426F30">
        <w:t>alert( arr[1] ); // undefined</w:t>
      </w:r>
    </w:p>
    <w:p w:rsidR="00426F30" w:rsidRPr="00426F30" w:rsidRDefault="00426F30" w:rsidP="00752F6A">
      <w:pPr>
        <w:pStyle w:val="aa"/>
      </w:pPr>
      <w:r w:rsidRPr="00426F30">
        <w:t>Да, элемент удален из массива, но не так, как нам этого хочется. Образовалась «дырка».</w:t>
      </w:r>
    </w:p>
    <w:p w:rsidR="00426F30" w:rsidRPr="00426F30" w:rsidRDefault="00426F30" w:rsidP="00752F6A">
      <w:pPr>
        <w:pStyle w:val="aa"/>
      </w:pPr>
      <w:r w:rsidRPr="00426F30">
        <w:t>Это потому, что оператор delete удаляет пару «ключ-значение». Это – все, что он делает. Обычно же при удалении из массива мы хотим, чтобы оставшиеся элементы сдвинулись и заполнили образовавшийся промежуток.</w:t>
      </w:r>
    </w:p>
    <w:p w:rsidR="00426F30" w:rsidRDefault="00426F30" w:rsidP="00752F6A">
      <w:pPr>
        <w:pStyle w:val="aa"/>
        <w:rPr>
          <w:lang w:val="en-US"/>
        </w:rPr>
      </w:pPr>
      <w:r w:rsidRPr="00426F30">
        <w:t>Поэтому для удаления используются специальные методы: из начала – shift, с конца – pop, а из середины – splice, с которым мы сейчас познакомимся.</w:t>
      </w:r>
    </w:p>
    <w:p w:rsidR="004A0415" w:rsidRPr="004A0415" w:rsidRDefault="004A0415" w:rsidP="00752F6A">
      <w:pPr>
        <w:pStyle w:val="aa"/>
        <w:rPr>
          <w:lang w:val="en-US"/>
        </w:rPr>
      </w:pPr>
    </w:p>
    <w:p w:rsidR="00426F30" w:rsidRPr="00426F30" w:rsidRDefault="00426F30" w:rsidP="00D852E0">
      <w:pPr>
        <w:pStyle w:val="4"/>
      </w:pPr>
      <w:bookmarkStart w:id="132" w:name="метод-splice"/>
      <w:r w:rsidRPr="008C134C">
        <w:t>Метод splice</w:t>
      </w:r>
      <w:bookmarkEnd w:id="132"/>
    </w:p>
    <w:p w:rsidR="00426F30" w:rsidRPr="00426F30" w:rsidRDefault="00426F30" w:rsidP="00752F6A">
      <w:pPr>
        <w:pStyle w:val="aa"/>
      </w:pPr>
      <w:r w:rsidRPr="00426F30">
        <w:t>Метод splice – это универсальный раскладной нож для работы с массивами. Умеет все: удалять элементы, вставлять элементы, заменять элементы – по очереди и одновременно.</w:t>
      </w:r>
    </w:p>
    <w:p w:rsidR="00426F30" w:rsidRPr="00426F30" w:rsidRDefault="00426F30" w:rsidP="00752F6A">
      <w:pPr>
        <w:pStyle w:val="aa"/>
      </w:pPr>
      <w:r w:rsidRPr="00426F30">
        <w:t>Его синтаксис:</w:t>
      </w:r>
    </w:p>
    <w:p w:rsidR="00426F30" w:rsidRPr="00426F30" w:rsidRDefault="00426F30" w:rsidP="00752F6A">
      <w:pPr>
        <w:pStyle w:val="af1"/>
      </w:pPr>
      <w:r w:rsidRPr="00426F30">
        <w:t>arr.splice(index[, deleteCount, elem1, ..., elemN])</w:t>
      </w:r>
    </w:p>
    <w:p w:rsidR="00426F30" w:rsidRPr="00426F30" w:rsidRDefault="00426F30" w:rsidP="00752F6A">
      <w:pPr>
        <w:pStyle w:val="aa"/>
      </w:pPr>
      <w:r w:rsidRPr="00426F30">
        <w:t>Удалить deleteCount элементов, начиная с номера index, а затем вставить elem1, ..., elemN на их место. Возвращает массив из удалённых элементов.</w:t>
      </w:r>
    </w:p>
    <w:p w:rsidR="00426F30" w:rsidRPr="00426F30" w:rsidRDefault="00426F30" w:rsidP="00752F6A">
      <w:pPr>
        <w:pStyle w:val="aa"/>
      </w:pPr>
      <w:r w:rsidRPr="00426F30">
        <w:t>Этот метод проще всего понять, рассмотрев примеры.</w:t>
      </w:r>
    </w:p>
    <w:p w:rsidR="00426F30" w:rsidRPr="00426F30" w:rsidRDefault="00426F30" w:rsidP="00752F6A">
      <w:pPr>
        <w:pStyle w:val="aa"/>
      </w:pPr>
      <w:r w:rsidRPr="00426F30">
        <w:t>Начнём с удаления:</w:t>
      </w:r>
    </w:p>
    <w:p w:rsidR="00426F30" w:rsidRPr="00426F30" w:rsidRDefault="00426F30" w:rsidP="00752F6A">
      <w:pPr>
        <w:pStyle w:val="af1"/>
      </w:pPr>
      <w:r w:rsidRPr="00426F30">
        <w:t>var arr = ["Я", "изучаю", "JavaScript"];</w:t>
      </w:r>
    </w:p>
    <w:p w:rsidR="00426F30" w:rsidRPr="00426F30" w:rsidRDefault="00426F30" w:rsidP="00752F6A">
      <w:pPr>
        <w:pStyle w:val="af1"/>
      </w:pPr>
    </w:p>
    <w:p w:rsidR="00426F30" w:rsidRPr="00426F30" w:rsidRDefault="00426F30" w:rsidP="00752F6A">
      <w:pPr>
        <w:pStyle w:val="af1"/>
      </w:pPr>
      <w:r w:rsidRPr="00426F30">
        <w:t>arr.splice(1, 1); // начиная с позиции 1, удалить 1 элемент</w:t>
      </w:r>
    </w:p>
    <w:p w:rsidR="00426F30" w:rsidRPr="00426F30" w:rsidRDefault="00426F30" w:rsidP="00752F6A">
      <w:pPr>
        <w:pStyle w:val="af1"/>
      </w:pPr>
    </w:p>
    <w:p w:rsidR="00426F30" w:rsidRPr="00426F30" w:rsidRDefault="00426F30" w:rsidP="00752F6A">
      <w:pPr>
        <w:pStyle w:val="af1"/>
      </w:pPr>
      <w:r w:rsidRPr="00426F30">
        <w:t>alert( arr ); //  осталось ["Я", "JavaScript"]</w:t>
      </w:r>
    </w:p>
    <w:p w:rsidR="00426F30" w:rsidRPr="00426F30" w:rsidRDefault="00426F30" w:rsidP="00752F6A">
      <w:pPr>
        <w:pStyle w:val="aa"/>
      </w:pPr>
      <w:r w:rsidRPr="00426F30">
        <w:t>В следующем примере мы удалим 3 элемента и вставим другие на их место:</w:t>
      </w:r>
    </w:p>
    <w:p w:rsidR="00426F30" w:rsidRPr="00426F30" w:rsidRDefault="00426F30" w:rsidP="00752F6A">
      <w:pPr>
        <w:pStyle w:val="af1"/>
      </w:pPr>
      <w:r w:rsidRPr="00426F30">
        <w:t>var arr = ["Я", "сейчас", "изучаю", "JavaScript"];</w:t>
      </w:r>
    </w:p>
    <w:p w:rsidR="00426F30" w:rsidRPr="00426F30" w:rsidRDefault="00426F30" w:rsidP="00752F6A">
      <w:pPr>
        <w:pStyle w:val="af1"/>
      </w:pPr>
    </w:p>
    <w:p w:rsidR="00426F30" w:rsidRPr="00426F30" w:rsidRDefault="00426F30" w:rsidP="00752F6A">
      <w:pPr>
        <w:pStyle w:val="af1"/>
      </w:pPr>
      <w:r w:rsidRPr="00426F30">
        <w:t>// удалить 3 первых элемента и добавить другие вместо них</w:t>
      </w:r>
    </w:p>
    <w:p w:rsidR="00426F30" w:rsidRPr="00426F30" w:rsidRDefault="00426F30" w:rsidP="00752F6A">
      <w:pPr>
        <w:pStyle w:val="af1"/>
      </w:pPr>
      <w:r w:rsidRPr="00426F30">
        <w:t>arr.splice(0, 3, "Мы", "изучаем")</w:t>
      </w:r>
    </w:p>
    <w:p w:rsidR="00426F30" w:rsidRPr="00426F30" w:rsidRDefault="00426F30" w:rsidP="00752F6A">
      <w:pPr>
        <w:pStyle w:val="af1"/>
      </w:pPr>
    </w:p>
    <w:p w:rsidR="00426F30" w:rsidRPr="00426F30" w:rsidRDefault="00426F30" w:rsidP="00752F6A">
      <w:pPr>
        <w:pStyle w:val="af1"/>
      </w:pPr>
      <w:r w:rsidRPr="00426F30">
        <w:t>alert( arr ) // теперь ["Мы", "изучаем", "JavaScript"]</w:t>
      </w:r>
    </w:p>
    <w:p w:rsidR="00426F30" w:rsidRPr="00426F30" w:rsidRDefault="00426F30" w:rsidP="00752F6A">
      <w:pPr>
        <w:pStyle w:val="aa"/>
      </w:pPr>
      <w:r w:rsidRPr="00426F30">
        <w:t>Здесь видно, что splice возвращает массив из удаленных элементов:</w:t>
      </w:r>
    </w:p>
    <w:p w:rsidR="00426F30" w:rsidRPr="00426F30" w:rsidRDefault="00426F30" w:rsidP="00752F6A">
      <w:pPr>
        <w:pStyle w:val="af1"/>
      </w:pPr>
      <w:r w:rsidRPr="00426F30">
        <w:t>var arr = ["Я", "сейчас", "изучаю", "JavaScript"];</w:t>
      </w:r>
    </w:p>
    <w:p w:rsidR="00426F30" w:rsidRPr="00426F30" w:rsidRDefault="00426F30" w:rsidP="00752F6A">
      <w:pPr>
        <w:pStyle w:val="af1"/>
      </w:pPr>
    </w:p>
    <w:p w:rsidR="00426F30" w:rsidRPr="00426F30" w:rsidRDefault="00426F30" w:rsidP="00752F6A">
      <w:pPr>
        <w:pStyle w:val="af1"/>
      </w:pPr>
      <w:r w:rsidRPr="00426F30">
        <w:t>// удалить 2 первых элемента</w:t>
      </w:r>
    </w:p>
    <w:p w:rsidR="00426F30" w:rsidRPr="00426F30" w:rsidRDefault="00426F30" w:rsidP="00752F6A">
      <w:pPr>
        <w:pStyle w:val="af1"/>
      </w:pPr>
      <w:r w:rsidRPr="00426F30">
        <w:t>var removed = arr.splice(0, 2);</w:t>
      </w:r>
    </w:p>
    <w:p w:rsidR="00426F30" w:rsidRPr="00426F30" w:rsidRDefault="00426F30" w:rsidP="00752F6A">
      <w:pPr>
        <w:pStyle w:val="af1"/>
      </w:pPr>
    </w:p>
    <w:p w:rsidR="00426F30" w:rsidRPr="00426F30" w:rsidRDefault="00426F30" w:rsidP="00752F6A">
      <w:pPr>
        <w:pStyle w:val="af1"/>
      </w:pPr>
      <w:r w:rsidRPr="00426F30">
        <w:t>alert( removed ); // "Я", "сейчас" &lt;-- array of removed elements</w:t>
      </w:r>
    </w:p>
    <w:p w:rsidR="00426F30" w:rsidRPr="00426F30" w:rsidRDefault="00426F30" w:rsidP="00752F6A">
      <w:pPr>
        <w:pStyle w:val="aa"/>
      </w:pPr>
      <w:r w:rsidRPr="00426F30">
        <w:t>Метод splice также может вставлять элементы без удаления, для этого достаточно установить deleteCount в 0:</w:t>
      </w:r>
    </w:p>
    <w:p w:rsidR="00426F30" w:rsidRPr="00426F30" w:rsidRDefault="00426F30" w:rsidP="00752F6A">
      <w:pPr>
        <w:pStyle w:val="af1"/>
      </w:pPr>
      <w:r w:rsidRPr="00426F30">
        <w:t>var arr = ["Я", "изучаю", "JavaScript"];</w:t>
      </w:r>
    </w:p>
    <w:p w:rsidR="00426F30" w:rsidRPr="00426F30" w:rsidRDefault="00426F30" w:rsidP="00752F6A">
      <w:pPr>
        <w:pStyle w:val="af1"/>
      </w:pPr>
    </w:p>
    <w:p w:rsidR="00426F30" w:rsidRPr="00426F30" w:rsidRDefault="00426F30" w:rsidP="00752F6A">
      <w:pPr>
        <w:pStyle w:val="af1"/>
      </w:pPr>
      <w:r w:rsidRPr="00426F30">
        <w:t>// с позиции 2</w:t>
      </w:r>
    </w:p>
    <w:p w:rsidR="00426F30" w:rsidRPr="00426F30" w:rsidRDefault="00426F30" w:rsidP="00752F6A">
      <w:pPr>
        <w:pStyle w:val="af1"/>
      </w:pPr>
      <w:r w:rsidRPr="00426F30">
        <w:t>// удалить 0</w:t>
      </w:r>
    </w:p>
    <w:p w:rsidR="00426F30" w:rsidRPr="00426F30" w:rsidRDefault="00426F30" w:rsidP="00752F6A">
      <w:pPr>
        <w:pStyle w:val="af1"/>
      </w:pPr>
      <w:r w:rsidRPr="00426F30">
        <w:t>// вставить "сложный", "язык"</w:t>
      </w:r>
    </w:p>
    <w:p w:rsidR="00426F30" w:rsidRPr="00426F30" w:rsidRDefault="00426F30" w:rsidP="00752F6A">
      <w:pPr>
        <w:pStyle w:val="af1"/>
      </w:pPr>
      <w:r w:rsidRPr="00426F30">
        <w:t>arr.splice(2, 0, "сложный", "язык");</w:t>
      </w:r>
    </w:p>
    <w:p w:rsidR="00426F30" w:rsidRPr="00426F30" w:rsidRDefault="00426F30" w:rsidP="00752F6A">
      <w:pPr>
        <w:pStyle w:val="af1"/>
      </w:pPr>
    </w:p>
    <w:p w:rsidR="00426F30" w:rsidRPr="00426F30" w:rsidRDefault="00426F30" w:rsidP="00752F6A">
      <w:pPr>
        <w:pStyle w:val="af1"/>
      </w:pPr>
      <w:r w:rsidRPr="00426F30">
        <w:t>alert( arr ); // "Я", "изучаю", "сложный", "язык", "JavaScript"</w:t>
      </w:r>
    </w:p>
    <w:p w:rsidR="00426F30" w:rsidRPr="00426F30" w:rsidRDefault="00426F30" w:rsidP="00752F6A">
      <w:pPr>
        <w:pStyle w:val="aa"/>
      </w:pPr>
      <w:r w:rsidRPr="00426F30">
        <w:t>Допускается использование отрицательного номера позиции, которая в этом случае отсчитывается с конца:</w:t>
      </w:r>
    </w:p>
    <w:p w:rsidR="00426F30" w:rsidRPr="00426F30" w:rsidRDefault="00426F30" w:rsidP="00752F6A">
      <w:pPr>
        <w:pStyle w:val="af1"/>
      </w:pPr>
      <w:r w:rsidRPr="00426F30">
        <w:t>var arr = [1, 2, 5]</w:t>
      </w:r>
    </w:p>
    <w:p w:rsidR="00426F30" w:rsidRPr="00426F30" w:rsidRDefault="00426F30" w:rsidP="00752F6A">
      <w:pPr>
        <w:pStyle w:val="af1"/>
      </w:pPr>
    </w:p>
    <w:p w:rsidR="00426F30" w:rsidRPr="00426F30" w:rsidRDefault="00426F30" w:rsidP="00752F6A">
      <w:pPr>
        <w:pStyle w:val="af1"/>
      </w:pPr>
      <w:r w:rsidRPr="00426F30">
        <w:t>// начиная с позиции индексом -1 (перед последним элементом)</w:t>
      </w:r>
    </w:p>
    <w:p w:rsidR="00426F30" w:rsidRPr="00426F30" w:rsidRDefault="00426F30" w:rsidP="00752F6A">
      <w:pPr>
        <w:pStyle w:val="af1"/>
      </w:pPr>
      <w:r w:rsidRPr="00426F30">
        <w:t>// удалить 0 элементов,</w:t>
      </w:r>
    </w:p>
    <w:p w:rsidR="00426F30" w:rsidRPr="00426F30" w:rsidRDefault="00426F30" w:rsidP="00752F6A">
      <w:pPr>
        <w:pStyle w:val="af1"/>
      </w:pPr>
      <w:r w:rsidRPr="00426F30">
        <w:t>// затем вставить числа 3 и 4</w:t>
      </w:r>
    </w:p>
    <w:p w:rsidR="00426F30" w:rsidRPr="00426F30" w:rsidRDefault="00426F30" w:rsidP="00752F6A">
      <w:pPr>
        <w:pStyle w:val="af1"/>
      </w:pPr>
      <w:r w:rsidRPr="00426F30">
        <w:t>arr.splice(-1, 0, 3, 4);</w:t>
      </w:r>
    </w:p>
    <w:p w:rsidR="00426F30" w:rsidRPr="00426F30" w:rsidRDefault="00426F30" w:rsidP="00752F6A">
      <w:pPr>
        <w:pStyle w:val="af1"/>
      </w:pPr>
    </w:p>
    <w:p w:rsidR="00426F30" w:rsidRDefault="00426F30" w:rsidP="00752F6A">
      <w:pPr>
        <w:pStyle w:val="af1"/>
        <w:rPr>
          <w:lang w:val="en-US"/>
        </w:rPr>
      </w:pPr>
      <w:r w:rsidRPr="00426F30">
        <w:t>alert( arr ); // результат: 1,2,3,4,5</w:t>
      </w:r>
    </w:p>
    <w:p w:rsidR="008A621A" w:rsidRPr="008A621A" w:rsidRDefault="008A621A" w:rsidP="008A621A">
      <w:pPr>
        <w:rPr>
          <w:lang w:val="en-US"/>
        </w:rPr>
      </w:pPr>
    </w:p>
    <w:p w:rsidR="00426F30" w:rsidRPr="00426F30" w:rsidRDefault="00426F30" w:rsidP="00D852E0">
      <w:pPr>
        <w:pStyle w:val="4"/>
      </w:pPr>
      <w:bookmarkStart w:id="133" w:name="метод-slice"/>
      <w:r w:rsidRPr="00801F7D">
        <w:t>Метод slice</w:t>
      </w:r>
      <w:bookmarkEnd w:id="133"/>
    </w:p>
    <w:p w:rsidR="00426F30" w:rsidRPr="00426F30" w:rsidRDefault="00426F30" w:rsidP="00752F6A">
      <w:pPr>
        <w:pStyle w:val="aa"/>
      </w:pPr>
      <w:r w:rsidRPr="00426F30">
        <w:t>Метод slice(begin, end) копирует участок массива от begin до end, не включая end. Исходный массив при этом не меняется.</w:t>
      </w:r>
    </w:p>
    <w:p w:rsidR="00426F30" w:rsidRPr="00426F30" w:rsidRDefault="00426F30" w:rsidP="00752F6A">
      <w:pPr>
        <w:pStyle w:val="aa"/>
      </w:pPr>
      <w:r w:rsidRPr="00426F30">
        <w:t>Например:</w:t>
      </w:r>
    </w:p>
    <w:p w:rsidR="00426F30" w:rsidRPr="00426F30" w:rsidRDefault="00426F30" w:rsidP="00752F6A">
      <w:pPr>
        <w:pStyle w:val="af1"/>
      </w:pPr>
      <w:r w:rsidRPr="00426F30">
        <w:t>var arr = ["Почему", "надо", "учить", "JavaScript"];</w:t>
      </w:r>
    </w:p>
    <w:p w:rsidR="00426F30" w:rsidRPr="00426F30" w:rsidRDefault="00426F30" w:rsidP="00752F6A">
      <w:pPr>
        <w:pStyle w:val="af1"/>
      </w:pPr>
    </w:p>
    <w:p w:rsidR="00426F30" w:rsidRPr="00426F30" w:rsidRDefault="00426F30" w:rsidP="00752F6A">
      <w:pPr>
        <w:pStyle w:val="af1"/>
      </w:pPr>
      <w:r w:rsidRPr="00426F30">
        <w:t>var arr2 = arr.slice(1, 3); // элементы 1, 2 (не включая 3)</w:t>
      </w:r>
    </w:p>
    <w:p w:rsidR="00426F30" w:rsidRPr="00426F30" w:rsidRDefault="00426F30" w:rsidP="00752F6A">
      <w:pPr>
        <w:pStyle w:val="af1"/>
      </w:pPr>
    </w:p>
    <w:p w:rsidR="00426F30" w:rsidRPr="00426F30" w:rsidRDefault="00426F30" w:rsidP="00752F6A">
      <w:pPr>
        <w:pStyle w:val="af1"/>
      </w:pPr>
      <w:r w:rsidRPr="00426F30">
        <w:t>alert( arr2 ); // надо, учить</w:t>
      </w:r>
    </w:p>
    <w:p w:rsidR="00426F30" w:rsidRPr="00426F30" w:rsidRDefault="00426F30" w:rsidP="00752F6A">
      <w:pPr>
        <w:pStyle w:val="aa"/>
      </w:pPr>
      <w:r w:rsidRPr="00426F30">
        <w:t>Аргументы ведут себя так же, как и в строковом slice:</w:t>
      </w:r>
    </w:p>
    <w:p w:rsidR="00426F30" w:rsidRPr="00426F30" w:rsidRDefault="00801F7D" w:rsidP="00752F6A">
      <w:pPr>
        <w:pStyle w:val="aa"/>
      </w:pPr>
      <w:r>
        <w:rPr>
          <w:lang w:val="en-US"/>
        </w:rPr>
        <w:t xml:space="preserve">  </w:t>
      </w:r>
      <w:r w:rsidR="00426F30" w:rsidRPr="00426F30">
        <w:t>Если не указать end – копирование будет до конца массива:</w:t>
      </w:r>
    </w:p>
    <w:p w:rsidR="00426F30" w:rsidRPr="00426F30" w:rsidRDefault="00426F30" w:rsidP="00752F6A">
      <w:pPr>
        <w:pStyle w:val="af1"/>
      </w:pPr>
      <w:r w:rsidRPr="00426F30">
        <w:t>var arr = ["Почему", "надо", "учить", "JavaScript"];</w:t>
      </w:r>
    </w:p>
    <w:p w:rsidR="00426F30" w:rsidRPr="00426F30" w:rsidRDefault="00426F30" w:rsidP="00752F6A">
      <w:pPr>
        <w:pStyle w:val="af1"/>
      </w:pPr>
      <w:r w:rsidRPr="00426F30">
        <w:t>alert( arr.slice(1) ); // взять все элементы, начиная с номера 1</w:t>
      </w:r>
    </w:p>
    <w:p w:rsidR="00426F30" w:rsidRPr="00426F30" w:rsidRDefault="00426F30" w:rsidP="00752F6A">
      <w:pPr>
        <w:pStyle w:val="aa"/>
      </w:pPr>
      <w:r w:rsidRPr="00426F30">
        <w:t>Можно использовать отрицательные индексы, они отсчитываются с конца:</w:t>
      </w:r>
    </w:p>
    <w:p w:rsidR="00426F30" w:rsidRPr="00426F30" w:rsidRDefault="00426F30" w:rsidP="00752F6A">
      <w:pPr>
        <w:pStyle w:val="af1"/>
      </w:pPr>
      <w:r w:rsidRPr="00426F30">
        <w:t>var arr2 = arr.slice(-2); // копировать от 2-го элемента с конца и дальше</w:t>
      </w:r>
    </w:p>
    <w:p w:rsidR="00DF337C" w:rsidRDefault="00DF337C" w:rsidP="00752F6A">
      <w:pPr>
        <w:pStyle w:val="aa"/>
      </w:pPr>
    </w:p>
    <w:p w:rsidR="00426F30" w:rsidRPr="00426F30" w:rsidRDefault="00426F30" w:rsidP="00752F6A">
      <w:pPr>
        <w:pStyle w:val="aa"/>
      </w:pPr>
      <w:r w:rsidRPr="00426F30">
        <w:t xml:space="preserve">Если вообще не указать аргументов – </w:t>
      </w:r>
      <w:r w:rsidRPr="00DF337C">
        <w:rPr>
          <w:rStyle w:val="af0"/>
        </w:rPr>
        <w:t>скопируется весь массив</w:t>
      </w:r>
      <w:r w:rsidRPr="00426F30">
        <w:t>:</w:t>
      </w:r>
    </w:p>
    <w:p w:rsidR="00426F30" w:rsidRPr="00426F30" w:rsidRDefault="00426F30" w:rsidP="00752F6A">
      <w:pPr>
        <w:pStyle w:val="af1"/>
      </w:pPr>
      <w:r w:rsidRPr="00426F30">
        <w:t>var fullCopy = arr.slice();</w:t>
      </w:r>
    </w:p>
    <w:p w:rsidR="00426F30" w:rsidRPr="00426F30" w:rsidRDefault="00426F30" w:rsidP="00752F6A">
      <w:pPr>
        <w:pStyle w:val="aa"/>
      </w:pPr>
      <w:r w:rsidRPr="00426F30">
        <w:lastRenderedPageBreak/>
        <w:t>Совсем как в строках</w:t>
      </w:r>
    </w:p>
    <w:p w:rsidR="00426F30" w:rsidRPr="00426F30" w:rsidRDefault="00426F30" w:rsidP="00752F6A">
      <w:pPr>
        <w:pStyle w:val="aa"/>
      </w:pPr>
      <w:r w:rsidRPr="00426F30">
        <w:t>Синтаксис метода slice одинаков для строк и для массивов. Тем проще его запомнить.</w:t>
      </w:r>
    </w:p>
    <w:p w:rsidR="00426F30" w:rsidRPr="00426F30" w:rsidRDefault="00426F30" w:rsidP="00D852E0">
      <w:pPr>
        <w:pStyle w:val="4"/>
      </w:pPr>
      <w:bookmarkStart w:id="134" w:name="сортировка-метод-sort-fn"/>
      <w:r w:rsidRPr="00801F7D">
        <w:t>Сортировка, метод sort(fn)</w:t>
      </w:r>
      <w:bookmarkEnd w:id="134"/>
    </w:p>
    <w:p w:rsidR="00426F30" w:rsidRPr="00426F30" w:rsidRDefault="00426F30" w:rsidP="00752F6A">
      <w:pPr>
        <w:pStyle w:val="aa"/>
      </w:pPr>
      <w:r w:rsidRPr="00426F30">
        <w:t xml:space="preserve">Метод sort() сортирует массив </w:t>
      </w:r>
      <w:r w:rsidRPr="00426F30">
        <w:rPr>
          <w:i/>
          <w:iCs/>
        </w:rPr>
        <w:t>на месте</w:t>
      </w:r>
      <w:r w:rsidRPr="00426F30">
        <w:t>. Например:</w:t>
      </w:r>
    </w:p>
    <w:p w:rsidR="00426F30" w:rsidRPr="00426F30" w:rsidRDefault="00426F30" w:rsidP="00752F6A">
      <w:pPr>
        <w:pStyle w:val="af1"/>
      </w:pPr>
      <w:r w:rsidRPr="00426F30">
        <w:t>var arr = [ 1, 2, 15 ];</w:t>
      </w:r>
    </w:p>
    <w:p w:rsidR="00426F30" w:rsidRPr="00426F30" w:rsidRDefault="00426F30" w:rsidP="00752F6A">
      <w:pPr>
        <w:pStyle w:val="af1"/>
      </w:pPr>
    </w:p>
    <w:p w:rsidR="00426F30" w:rsidRPr="00426F30" w:rsidRDefault="00426F30" w:rsidP="00752F6A">
      <w:pPr>
        <w:pStyle w:val="af1"/>
      </w:pPr>
      <w:r w:rsidRPr="00426F30">
        <w:t>arr.sort();</w:t>
      </w:r>
    </w:p>
    <w:p w:rsidR="00426F30" w:rsidRPr="00426F30" w:rsidRDefault="00426F30" w:rsidP="00752F6A">
      <w:pPr>
        <w:pStyle w:val="af1"/>
      </w:pPr>
    </w:p>
    <w:p w:rsidR="00426F30" w:rsidRPr="00426F30" w:rsidRDefault="00426F30" w:rsidP="00752F6A">
      <w:pPr>
        <w:pStyle w:val="af1"/>
      </w:pPr>
      <w:r w:rsidRPr="00426F30">
        <w:t>alert( arr );  // 1, 15, 2</w:t>
      </w:r>
    </w:p>
    <w:p w:rsidR="00426F30" w:rsidRPr="00426F30" w:rsidRDefault="00426F30" w:rsidP="00752F6A">
      <w:pPr>
        <w:pStyle w:val="aa"/>
      </w:pPr>
      <w:r w:rsidRPr="00426F30">
        <w:t>Не заметили ничего странного в этом примере?</w:t>
      </w:r>
    </w:p>
    <w:p w:rsidR="00426F30" w:rsidRPr="00426F30" w:rsidRDefault="00426F30" w:rsidP="00752F6A">
      <w:pPr>
        <w:pStyle w:val="aa"/>
      </w:pPr>
      <w:r w:rsidRPr="00426F30">
        <w:t>Порядок стал 1, 15, 2, это точно не сортировка чисел. Почему?</w:t>
      </w:r>
    </w:p>
    <w:p w:rsidR="00426F30" w:rsidRPr="00426F30" w:rsidRDefault="00426F30" w:rsidP="00752F6A">
      <w:pPr>
        <w:pStyle w:val="aa"/>
      </w:pPr>
      <w:r w:rsidRPr="00426F30">
        <w:rPr>
          <w:b/>
          <w:bCs/>
        </w:rPr>
        <w:t>Это произошло потому, что по умолчанию sort сортирует, преобразуя элементы к строке.</w:t>
      </w:r>
    </w:p>
    <w:p w:rsidR="00426F30" w:rsidRPr="00426F30" w:rsidRDefault="00426F30" w:rsidP="00752F6A">
      <w:pPr>
        <w:pStyle w:val="aa"/>
      </w:pPr>
      <w:r w:rsidRPr="00426F30">
        <w:t>Поэтому и порядок у них строковый, ведь "2" &gt; "15".</w:t>
      </w:r>
    </w:p>
    <w:p w:rsidR="00426F30" w:rsidRPr="00426F30" w:rsidRDefault="00426F30" w:rsidP="00D852E0">
      <w:pPr>
        <w:pStyle w:val="4"/>
      </w:pPr>
      <w:bookmarkStart w:id="135" w:name="свой-порядок-сортировки"/>
      <w:r w:rsidRPr="008F24DC">
        <w:t>Свой порядок сортировки</w:t>
      </w:r>
      <w:bookmarkEnd w:id="135"/>
    </w:p>
    <w:p w:rsidR="00426F30" w:rsidRPr="00426F30" w:rsidRDefault="00426F30" w:rsidP="00752F6A">
      <w:pPr>
        <w:pStyle w:val="aa"/>
      </w:pPr>
      <w:r w:rsidRPr="00426F30">
        <w:t>Для указания своего порядка сортировки в метод arr.sort(fn) нужно передать функцию fn от двух элементов, которая умеет сравнивать их.</w:t>
      </w:r>
    </w:p>
    <w:p w:rsidR="00426F30" w:rsidRPr="00426F30" w:rsidRDefault="00426F30" w:rsidP="00752F6A">
      <w:pPr>
        <w:pStyle w:val="aa"/>
      </w:pPr>
      <w:r w:rsidRPr="00426F30">
        <w:t>Внутренний алгоритм функции сортировки умеет сортировать любые массивы – апельсинов, яблок, пользователей, и тех и других и третьих – чего угодно. Но для этого ему нужно знать, как их сравнивать. Эту роль и выполняет fn.</w:t>
      </w:r>
    </w:p>
    <w:p w:rsidR="00426F30" w:rsidRPr="00426F30" w:rsidRDefault="00426F30" w:rsidP="00752F6A">
      <w:pPr>
        <w:pStyle w:val="aa"/>
      </w:pPr>
      <w:r w:rsidRPr="00426F30">
        <w:t>Если эту функцию не указать, то элементы сортируются как строки.</w:t>
      </w:r>
    </w:p>
    <w:p w:rsidR="00426F30" w:rsidRPr="00426F30" w:rsidRDefault="00426F30" w:rsidP="00752F6A">
      <w:pPr>
        <w:pStyle w:val="aa"/>
      </w:pPr>
      <w:r w:rsidRPr="00426F30">
        <w:t>Например, укажем эту функцию явно, отсортируем элементы массива как числа:</w:t>
      </w:r>
    </w:p>
    <w:p w:rsidR="00426F30" w:rsidRPr="00426F30" w:rsidRDefault="00426F30" w:rsidP="00752F6A">
      <w:pPr>
        <w:pStyle w:val="af1"/>
      </w:pPr>
      <w:r w:rsidRPr="00426F30">
        <w:t xml:space="preserve">function </w:t>
      </w:r>
      <w:r w:rsidRPr="00901B95">
        <w:rPr>
          <w:color w:val="984806" w:themeColor="accent6" w:themeShade="80"/>
        </w:rPr>
        <w:t>compareNumeric(a, b)</w:t>
      </w:r>
      <w:r w:rsidRPr="00426F30">
        <w:t xml:space="preserve"> {</w:t>
      </w:r>
    </w:p>
    <w:p w:rsidR="00426F30" w:rsidRPr="00426F30" w:rsidRDefault="00426F30" w:rsidP="00752F6A">
      <w:pPr>
        <w:pStyle w:val="af1"/>
      </w:pPr>
      <w:r w:rsidRPr="00426F30">
        <w:t xml:space="preserve">  if (a &gt; b) return 1;</w:t>
      </w:r>
    </w:p>
    <w:p w:rsidR="00426F30" w:rsidRPr="00426F30" w:rsidRDefault="00426F30" w:rsidP="00752F6A">
      <w:pPr>
        <w:pStyle w:val="af1"/>
      </w:pPr>
      <w:r w:rsidRPr="00426F30">
        <w:t xml:space="preserve">  if (a &lt; b) return -1;</w:t>
      </w:r>
    </w:p>
    <w:p w:rsidR="00426F30" w:rsidRPr="00426F30" w:rsidRDefault="00426F30" w:rsidP="00752F6A">
      <w:pPr>
        <w:pStyle w:val="af1"/>
      </w:pPr>
      <w:r w:rsidRPr="00426F30">
        <w:t>}</w:t>
      </w:r>
    </w:p>
    <w:p w:rsidR="00426F30" w:rsidRPr="00426F30" w:rsidRDefault="00426F30" w:rsidP="00752F6A">
      <w:pPr>
        <w:pStyle w:val="af1"/>
      </w:pPr>
      <w:r w:rsidRPr="00426F30">
        <w:t>var arr = [ 1, 2, 15 ];</w:t>
      </w:r>
    </w:p>
    <w:p w:rsidR="00426F30" w:rsidRPr="00426F30" w:rsidRDefault="00426F30" w:rsidP="00752F6A">
      <w:pPr>
        <w:pStyle w:val="af1"/>
      </w:pPr>
    </w:p>
    <w:p w:rsidR="00426F30" w:rsidRPr="00426F30" w:rsidRDefault="00426F30" w:rsidP="00752F6A">
      <w:pPr>
        <w:pStyle w:val="af1"/>
      </w:pPr>
      <w:r w:rsidRPr="00426F30">
        <w:t>arr.sort(</w:t>
      </w:r>
      <w:r w:rsidRPr="00901B95">
        <w:rPr>
          <w:color w:val="984806" w:themeColor="accent6" w:themeShade="80"/>
        </w:rPr>
        <w:t>compareNumeric</w:t>
      </w:r>
      <w:r w:rsidRPr="00426F30">
        <w:t>);</w:t>
      </w:r>
    </w:p>
    <w:p w:rsidR="00426F30" w:rsidRPr="00426F30" w:rsidRDefault="00426F30" w:rsidP="00752F6A">
      <w:pPr>
        <w:pStyle w:val="af1"/>
      </w:pPr>
      <w:r w:rsidRPr="00426F30">
        <w:t>alert(arr);  // 1, 2, 15</w:t>
      </w:r>
    </w:p>
    <w:p w:rsidR="00901B95" w:rsidRDefault="00901B95" w:rsidP="00752F6A">
      <w:pPr>
        <w:pStyle w:val="aa"/>
        <w:rPr>
          <w:lang w:val="en-US"/>
        </w:rPr>
      </w:pPr>
    </w:p>
    <w:p w:rsidR="00426F30" w:rsidRPr="00426F30" w:rsidRDefault="00426F30" w:rsidP="00752F6A">
      <w:pPr>
        <w:pStyle w:val="aa"/>
      </w:pPr>
      <w:r w:rsidRPr="00426F30">
        <w:t>Обратите внимание, мы передаём в sort() именно саму функцию compareNumeric, без вызова через скобки. Был бы ошибкой следующий код:</w:t>
      </w:r>
    </w:p>
    <w:p w:rsidR="00426F30" w:rsidRPr="00426F30" w:rsidRDefault="00426F30" w:rsidP="00752F6A">
      <w:pPr>
        <w:pStyle w:val="af1"/>
      </w:pPr>
      <w:r w:rsidRPr="00426F30">
        <w:t>arr.sort( compareNumeric() );  // не сработает</w:t>
      </w:r>
    </w:p>
    <w:p w:rsidR="00901B95" w:rsidRDefault="00901B95" w:rsidP="00752F6A">
      <w:pPr>
        <w:pStyle w:val="aa"/>
        <w:rPr>
          <w:lang w:val="en-US"/>
        </w:rPr>
      </w:pPr>
    </w:p>
    <w:p w:rsidR="00426F30" w:rsidRPr="00426F30" w:rsidRDefault="00426F30" w:rsidP="00752F6A">
      <w:pPr>
        <w:pStyle w:val="aa"/>
      </w:pPr>
      <w:r w:rsidRPr="00426F30">
        <w:t>Как видно из примера выше, функция, передаваемая sort, должна иметь два аргумента.</w:t>
      </w:r>
    </w:p>
    <w:p w:rsidR="00426F30" w:rsidRPr="00426F30" w:rsidRDefault="00426F30" w:rsidP="00752F6A">
      <w:pPr>
        <w:pStyle w:val="aa"/>
      </w:pPr>
      <w:r w:rsidRPr="00426F30">
        <w:t>Алгоритм сортировки, встроенный в JavaScript, будет передавать ей для сравнения элементы массива. Она должна возвращать:</w:t>
      </w:r>
    </w:p>
    <w:p w:rsidR="00426F30" w:rsidRPr="00426F30" w:rsidRDefault="00426F30" w:rsidP="00752F6A">
      <w:pPr>
        <w:pStyle w:val="aa"/>
        <w:numPr>
          <w:ilvl w:val="0"/>
          <w:numId w:val="55"/>
        </w:numPr>
      </w:pPr>
      <w:r w:rsidRPr="00426F30">
        <w:t>Положительное значение, если a &gt; b</w:t>
      </w:r>
      <w:r w:rsidR="000B3206">
        <w:rPr>
          <w:lang w:val="en-US"/>
        </w:rPr>
        <w:t xml:space="preserve"> </w:t>
      </w:r>
      <w:r w:rsidR="004F13EC">
        <w:rPr>
          <w:lang w:val="en-US"/>
        </w:rPr>
        <w:t xml:space="preserve"> &lt;</w:t>
      </w:r>
      <w:r w:rsidR="000B3206" w:rsidRPr="000B3206">
        <w:t xml:space="preserve"> </w:t>
      </w:r>
      <w:r w:rsidR="000B3206">
        <w:t>вначале должно идти первое значение, а потом второе</w:t>
      </w:r>
      <w:r w:rsidR="000B3206">
        <w:rPr>
          <w:lang w:val="en-US"/>
        </w:rPr>
        <w:t xml:space="preserve"> </w:t>
      </w:r>
      <w:r w:rsidR="004F13EC">
        <w:rPr>
          <w:lang w:val="en-US"/>
        </w:rPr>
        <w:t>&gt;</w:t>
      </w:r>
      <w:r w:rsidRPr="00426F30">
        <w:t>,</w:t>
      </w:r>
    </w:p>
    <w:p w:rsidR="00426F30" w:rsidRPr="00426F30" w:rsidRDefault="00426F30" w:rsidP="00752F6A">
      <w:pPr>
        <w:pStyle w:val="aa"/>
        <w:numPr>
          <w:ilvl w:val="0"/>
          <w:numId w:val="55"/>
        </w:numPr>
      </w:pPr>
      <w:r w:rsidRPr="00426F30">
        <w:t>Отрицательное значение, если a &lt; b</w:t>
      </w:r>
      <w:r w:rsidR="000B3206">
        <w:rPr>
          <w:lang w:val="en-US"/>
        </w:rPr>
        <w:t xml:space="preserve">  &lt;</w:t>
      </w:r>
      <w:r w:rsidR="000B3206" w:rsidRPr="000B3206">
        <w:t xml:space="preserve"> </w:t>
      </w:r>
      <w:r w:rsidR="000B3206">
        <w:t>вначале должно идти первое значение, а потом второе</w:t>
      </w:r>
      <w:r w:rsidR="000B3206">
        <w:rPr>
          <w:lang w:val="en-US"/>
        </w:rPr>
        <w:t xml:space="preserve"> &gt; </w:t>
      </w:r>
      <w:r w:rsidRPr="00426F30">
        <w:t>,</w:t>
      </w:r>
    </w:p>
    <w:p w:rsidR="00426F30" w:rsidRPr="00426F30" w:rsidRDefault="00426F30" w:rsidP="00752F6A">
      <w:pPr>
        <w:pStyle w:val="aa"/>
        <w:numPr>
          <w:ilvl w:val="0"/>
          <w:numId w:val="55"/>
        </w:numPr>
      </w:pPr>
      <w:r w:rsidRPr="00426F30">
        <w:t>Если равны – можно 0, но вообще – не важно, что возвращать, если их взаимный порядок не имеет значения.</w:t>
      </w:r>
    </w:p>
    <w:p w:rsidR="004F13EC" w:rsidRDefault="004F13EC" w:rsidP="00752F6A">
      <w:pPr>
        <w:pStyle w:val="aa"/>
        <w:rPr>
          <w:lang w:val="en-US"/>
        </w:rPr>
      </w:pPr>
    </w:p>
    <w:p w:rsidR="00426F30" w:rsidRPr="00426F30" w:rsidRDefault="00426F30" w:rsidP="00752F6A">
      <w:pPr>
        <w:pStyle w:val="aa"/>
      </w:pPr>
      <w:r w:rsidRPr="00426F30">
        <w:t>Алгоритм сортировки</w:t>
      </w:r>
    </w:p>
    <w:p w:rsidR="00426F30" w:rsidRPr="00426F30" w:rsidRDefault="00426F30" w:rsidP="00752F6A">
      <w:pPr>
        <w:pStyle w:val="aa"/>
      </w:pPr>
      <w:r w:rsidRPr="00426F30">
        <w:t xml:space="preserve">В методе sort, внутри самого интерпретатора JavaScript, реализован универсальный алгоритм сортировки. Как правило, это </w:t>
      </w:r>
      <w:hyperlink r:id="rId119" w:history="1">
        <w:r w:rsidRPr="00426F30">
          <w:rPr>
            <w:rStyle w:val="a9"/>
          </w:rPr>
          <w:t>««быстрая сортировка»»</w:t>
        </w:r>
      </w:hyperlink>
      <w:r w:rsidRPr="00426F30">
        <w:t>, дополнительно оптимизированная для небольших массивов.</w:t>
      </w:r>
    </w:p>
    <w:p w:rsidR="00426F30" w:rsidRDefault="00426F30" w:rsidP="00752F6A">
      <w:pPr>
        <w:pStyle w:val="aa"/>
        <w:rPr>
          <w:lang w:val="en-US"/>
        </w:rPr>
      </w:pPr>
      <w:r w:rsidRPr="00426F30">
        <w:t>Он решает, какие пары элементов и когда сравнивать, чтобы отсортировать побыстрее. Мы даём ему функцию – способ сравнения, дальше он вызывает её сам.</w:t>
      </w:r>
    </w:p>
    <w:p w:rsidR="00901B95" w:rsidRPr="00901B95" w:rsidRDefault="00901B95" w:rsidP="00752F6A">
      <w:pPr>
        <w:pStyle w:val="aa"/>
        <w:rPr>
          <w:lang w:val="en-US"/>
        </w:rPr>
      </w:pPr>
    </w:p>
    <w:p w:rsidR="00426F30" w:rsidRPr="00426F30" w:rsidRDefault="00426F30" w:rsidP="00752F6A">
      <w:pPr>
        <w:pStyle w:val="aa"/>
      </w:pPr>
      <w:r w:rsidRPr="00426F30">
        <w:t>Кстати, те значения, с которыми sort вызывает функцию сравнения, можно увидеть, если вставить в неё alert:</w:t>
      </w:r>
    </w:p>
    <w:p w:rsidR="00426F30" w:rsidRPr="00426F30" w:rsidRDefault="00426F30" w:rsidP="00752F6A">
      <w:pPr>
        <w:pStyle w:val="af1"/>
      </w:pPr>
      <w:r w:rsidRPr="00426F30">
        <w:t>[1, -2, 15, 2, 0, 8].sort(function(a, b) {</w:t>
      </w:r>
    </w:p>
    <w:p w:rsidR="00426F30" w:rsidRPr="00426F30" w:rsidRDefault="00426F30" w:rsidP="00752F6A">
      <w:pPr>
        <w:pStyle w:val="af1"/>
      </w:pPr>
      <w:r w:rsidRPr="00426F30">
        <w:t xml:space="preserve">  alert( a + " &lt;&gt; " + b );</w:t>
      </w:r>
    </w:p>
    <w:p w:rsidR="00426F30" w:rsidRPr="00426F30" w:rsidRDefault="00426F30" w:rsidP="00752F6A">
      <w:pPr>
        <w:pStyle w:val="af1"/>
      </w:pPr>
      <w:r w:rsidRPr="00426F30">
        <w:t>});</w:t>
      </w:r>
    </w:p>
    <w:p w:rsidR="00901B95" w:rsidRDefault="00901B95" w:rsidP="00752F6A">
      <w:pPr>
        <w:pStyle w:val="aa"/>
        <w:rPr>
          <w:lang w:val="en-US"/>
        </w:rPr>
      </w:pPr>
    </w:p>
    <w:p w:rsidR="00426F30" w:rsidRPr="00426F30" w:rsidRDefault="00426F30" w:rsidP="00752F6A">
      <w:pPr>
        <w:pStyle w:val="aa"/>
      </w:pPr>
      <w:r w:rsidRPr="00426F30">
        <w:t>Сравнение compareNumeric в одну строку</w:t>
      </w:r>
    </w:p>
    <w:p w:rsidR="00426F30" w:rsidRPr="00426F30" w:rsidRDefault="00426F30" w:rsidP="00752F6A">
      <w:pPr>
        <w:pStyle w:val="aa"/>
      </w:pPr>
      <w:r w:rsidRPr="00426F30">
        <w:t>Функцию compareNumeric для сравнения элементов-чисел можно упростить до одной строчки.</w:t>
      </w:r>
    </w:p>
    <w:p w:rsidR="00426F30" w:rsidRPr="00426F30" w:rsidRDefault="00426F30" w:rsidP="00752F6A">
      <w:pPr>
        <w:pStyle w:val="af1"/>
      </w:pPr>
      <w:r w:rsidRPr="00426F30">
        <w:t>function compareNumeric(a, b) {</w:t>
      </w:r>
    </w:p>
    <w:p w:rsidR="00426F30" w:rsidRPr="00426F30" w:rsidRDefault="00426F30" w:rsidP="00752F6A">
      <w:pPr>
        <w:pStyle w:val="af1"/>
      </w:pPr>
      <w:r w:rsidRPr="00426F30">
        <w:t xml:space="preserve">  return a - b;</w:t>
      </w:r>
    </w:p>
    <w:p w:rsidR="00426F30" w:rsidRPr="00426F30" w:rsidRDefault="00426F30" w:rsidP="00752F6A">
      <w:pPr>
        <w:pStyle w:val="af1"/>
      </w:pPr>
      <w:r w:rsidRPr="00426F30">
        <w:t>}</w:t>
      </w:r>
    </w:p>
    <w:p w:rsidR="008A621A" w:rsidRDefault="008A621A" w:rsidP="00752F6A">
      <w:pPr>
        <w:pStyle w:val="aa"/>
        <w:rPr>
          <w:lang w:val="en-US"/>
        </w:rPr>
      </w:pPr>
    </w:p>
    <w:p w:rsidR="00426F30" w:rsidRDefault="00426F30" w:rsidP="00752F6A">
      <w:pPr>
        <w:pStyle w:val="aa"/>
        <w:rPr>
          <w:lang w:val="en-US"/>
        </w:rPr>
      </w:pPr>
      <w:r w:rsidRPr="00426F30">
        <w:t>Эта функция вполне подходит для sort, так как возвращает положительное число, если a &gt; b, отрицательное, если наоборот, и 0, если числа равны.</w:t>
      </w:r>
      <w:r w:rsidR="00831F6B">
        <w:rPr>
          <w:lang w:val="en-US"/>
        </w:rPr>
        <w:t xml:space="preserve"> </w:t>
      </w:r>
      <w:r w:rsidR="00831F6B" w:rsidRPr="00831F6B">
        <w:t>Если результат, возвращаемый функцией сравнения</w:t>
      </w:r>
      <w:r w:rsidR="00831F6B">
        <w:rPr>
          <w:lang w:val="en-US"/>
        </w:rPr>
        <w:t xml:space="preserve"> (b – a)</w:t>
      </w:r>
      <w:r w:rsidR="00831F6B" w:rsidRPr="00831F6B">
        <w:t>, меньше 0, то сортировка поставит а перед b, и наоборот. Например, чтобы вывести в консоль значения , отсортированные в обратном алфавитном порядке мы можем воспользоваться вот такой командой:</w:t>
      </w:r>
    </w:p>
    <w:p w:rsidR="00831F6B" w:rsidRPr="00831F6B" w:rsidRDefault="00831F6B" w:rsidP="00752F6A">
      <w:pPr>
        <w:pStyle w:val="af1"/>
      </w:pPr>
      <w:r w:rsidRPr="00831F6B">
        <w:t xml:space="preserve">console.log(myArray.sort(function(a, b) {return b - a;}));  </w:t>
      </w:r>
    </w:p>
    <w:p w:rsidR="00831F6B" w:rsidRPr="00831F6B" w:rsidRDefault="00831F6B" w:rsidP="00752F6A">
      <w:pPr>
        <w:pStyle w:val="aa"/>
      </w:pPr>
      <w:r w:rsidRPr="00831F6B">
        <w:br/>
        <w:t xml:space="preserve">Однако надо отметить, что такая функция сравнения сработает только если элементы нашего массива состоят из цифр. Если мы хотим изменить направление сортировки для строковых элементов, функция сравнения должна будет выглядеть чуть иначе, например вот так: </w:t>
      </w:r>
    </w:p>
    <w:p w:rsidR="00831F6B" w:rsidRPr="009A0B14" w:rsidRDefault="00831F6B" w:rsidP="00752F6A">
      <w:pPr>
        <w:pStyle w:val="af1"/>
      </w:pPr>
      <w:r w:rsidRPr="009A0B14">
        <w:t>console.log(myArray.sort(function(a, b) {return b.localeCompare(a);}));  </w:t>
      </w:r>
    </w:p>
    <w:p w:rsidR="00831F6B" w:rsidRDefault="00831F6B" w:rsidP="00752F6A">
      <w:pPr>
        <w:pStyle w:val="aa"/>
        <w:rPr>
          <w:lang w:val="en-US"/>
        </w:rPr>
      </w:pPr>
      <w:r w:rsidRPr="00831F6B">
        <w:br/>
        <w:t xml:space="preserve">В данном случае мы использовали метод </w:t>
      </w:r>
      <w:r w:rsidRPr="00831F6B">
        <w:rPr>
          <w:b/>
          <w:bCs/>
        </w:rPr>
        <w:t>localeCompare()</w:t>
      </w:r>
      <w:r w:rsidRPr="00831F6B">
        <w:t xml:space="preserve"> объекта </w:t>
      </w:r>
      <w:r w:rsidRPr="00831F6B">
        <w:rPr>
          <w:b/>
          <w:bCs/>
        </w:rPr>
        <w:t>String</w:t>
      </w:r>
      <w:r w:rsidRPr="00831F6B">
        <w:t xml:space="preserve">, позволяющий сравнивать объекты типа </w:t>
      </w:r>
      <w:r w:rsidRPr="00831F6B">
        <w:rPr>
          <w:b/>
          <w:bCs/>
        </w:rPr>
        <w:t>String</w:t>
      </w:r>
      <w:r w:rsidRPr="00831F6B">
        <w:t xml:space="preserve"> или строковые литералы.</w:t>
      </w:r>
    </w:p>
    <w:p w:rsidR="008A621A" w:rsidRPr="008A621A" w:rsidRDefault="008A621A" w:rsidP="00752F6A">
      <w:pPr>
        <w:pStyle w:val="aa"/>
        <w:rPr>
          <w:lang w:val="en-US"/>
        </w:rPr>
      </w:pPr>
    </w:p>
    <w:p w:rsidR="00426F30" w:rsidRPr="00426F30" w:rsidRDefault="00426F30" w:rsidP="00D852E0">
      <w:pPr>
        <w:pStyle w:val="4"/>
      </w:pPr>
      <w:bookmarkStart w:id="136" w:name="reverse"/>
      <w:r w:rsidRPr="00F47E4A">
        <w:t>reverse</w:t>
      </w:r>
      <w:bookmarkEnd w:id="136"/>
    </w:p>
    <w:p w:rsidR="00426F30" w:rsidRPr="00426F30" w:rsidRDefault="00426F30" w:rsidP="00752F6A">
      <w:pPr>
        <w:pStyle w:val="aa"/>
      </w:pPr>
      <w:r w:rsidRPr="00426F30">
        <w:t xml:space="preserve">Метод </w:t>
      </w:r>
      <w:hyperlink r:id="rId120" w:history="1">
        <w:r w:rsidRPr="00426F30">
          <w:rPr>
            <w:rStyle w:val="a9"/>
          </w:rPr>
          <w:t>arr.reverse()</w:t>
        </w:r>
      </w:hyperlink>
      <w:r w:rsidRPr="00426F30">
        <w:t xml:space="preserve"> меняет порядок элементов в массиве на обратный.</w:t>
      </w:r>
    </w:p>
    <w:p w:rsidR="00426F30" w:rsidRPr="00426F30" w:rsidRDefault="00426F30" w:rsidP="00752F6A">
      <w:pPr>
        <w:pStyle w:val="af1"/>
      </w:pPr>
      <w:r w:rsidRPr="00426F30">
        <w:t>var arr = [1, 2, 3];</w:t>
      </w:r>
    </w:p>
    <w:p w:rsidR="00426F30" w:rsidRPr="00426F30" w:rsidRDefault="00426F30" w:rsidP="00752F6A">
      <w:pPr>
        <w:pStyle w:val="af1"/>
      </w:pPr>
      <w:r w:rsidRPr="00426F30">
        <w:lastRenderedPageBreak/>
        <w:t>arr.reverse();</w:t>
      </w:r>
    </w:p>
    <w:p w:rsidR="00426F30" w:rsidRPr="00426F30" w:rsidRDefault="00426F30" w:rsidP="00752F6A">
      <w:pPr>
        <w:pStyle w:val="af1"/>
      </w:pPr>
    </w:p>
    <w:p w:rsidR="00426F30" w:rsidRDefault="00426F30" w:rsidP="00752F6A">
      <w:pPr>
        <w:pStyle w:val="af1"/>
        <w:rPr>
          <w:lang w:val="en-US"/>
        </w:rPr>
      </w:pPr>
      <w:r w:rsidRPr="00426F30">
        <w:t>alert( arr ); // 3,2,1</w:t>
      </w:r>
    </w:p>
    <w:p w:rsidR="003D7C65" w:rsidRPr="003D7C65" w:rsidRDefault="003D7C65" w:rsidP="003D7C65">
      <w:pPr>
        <w:rPr>
          <w:lang w:val="en-US"/>
        </w:rPr>
      </w:pPr>
    </w:p>
    <w:p w:rsidR="00426F30" w:rsidRPr="00F47E4A" w:rsidRDefault="00426F30" w:rsidP="00D852E0">
      <w:pPr>
        <w:pStyle w:val="4"/>
      </w:pPr>
      <w:bookmarkStart w:id="137" w:name="concat"/>
      <w:r w:rsidRPr="00F47E4A">
        <w:rPr>
          <w:rStyle w:val="a9"/>
          <w:color w:val="000000" w:themeColor="text1"/>
          <w:u w:val="none"/>
        </w:rPr>
        <w:t>concat</w:t>
      </w:r>
      <w:bookmarkEnd w:id="137"/>
    </w:p>
    <w:p w:rsidR="00426F30" w:rsidRPr="00426F30" w:rsidRDefault="00426F30" w:rsidP="00752F6A">
      <w:pPr>
        <w:pStyle w:val="aa"/>
      </w:pPr>
      <w:r w:rsidRPr="00426F30">
        <w:t xml:space="preserve">Метод </w:t>
      </w:r>
      <w:hyperlink r:id="rId121" w:history="1">
        <w:r w:rsidRPr="00426F30">
          <w:rPr>
            <w:rStyle w:val="a9"/>
          </w:rPr>
          <w:t>arr.concat(value1, value2, … valueN)</w:t>
        </w:r>
      </w:hyperlink>
      <w:r w:rsidRPr="00426F30">
        <w:t xml:space="preserve"> создаёт новый массив, в который копируются элементы из arr, а также value1, value2, ... valueN.</w:t>
      </w:r>
    </w:p>
    <w:p w:rsidR="00426F30" w:rsidRPr="00426F30" w:rsidRDefault="00426F30" w:rsidP="00752F6A">
      <w:pPr>
        <w:pStyle w:val="aa"/>
      </w:pPr>
      <w:r w:rsidRPr="00426F30">
        <w:t>Например:</w:t>
      </w:r>
    </w:p>
    <w:p w:rsidR="00426F30" w:rsidRPr="00426F30" w:rsidRDefault="00426F30" w:rsidP="00752F6A">
      <w:pPr>
        <w:pStyle w:val="af1"/>
      </w:pPr>
      <w:r w:rsidRPr="00426F30">
        <w:t>var arr = [1, 2];</w:t>
      </w:r>
    </w:p>
    <w:p w:rsidR="00426F30" w:rsidRPr="00426F30" w:rsidRDefault="00426F30" w:rsidP="00752F6A">
      <w:pPr>
        <w:pStyle w:val="af1"/>
      </w:pPr>
      <w:r w:rsidRPr="00426F30">
        <w:t>var newArr = arr.concat(3, 4);</w:t>
      </w:r>
    </w:p>
    <w:p w:rsidR="00426F30" w:rsidRPr="00426F30" w:rsidRDefault="00426F30" w:rsidP="00752F6A">
      <w:pPr>
        <w:pStyle w:val="af1"/>
      </w:pPr>
    </w:p>
    <w:p w:rsidR="00426F30" w:rsidRPr="00426F30" w:rsidRDefault="00426F30" w:rsidP="00752F6A">
      <w:pPr>
        <w:pStyle w:val="af1"/>
      </w:pPr>
      <w:r w:rsidRPr="00426F30">
        <w:t>alert( newArr ); // 1,2,3,4</w:t>
      </w:r>
    </w:p>
    <w:p w:rsidR="00426F30" w:rsidRPr="00426F30" w:rsidRDefault="00426F30" w:rsidP="00752F6A">
      <w:pPr>
        <w:pStyle w:val="aa"/>
      </w:pPr>
      <w:r w:rsidRPr="00426F30">
        <w:t>У concat есть одна забавная особенность.</w:t>
      </w:r>
    </w:p>
    <w:p w:rsidR="00426F30" w:rsidRPr="00426F30" w:rsidRDefault="00426F30" w:rsidP="00752F6A">
      <w:pPr>
        <w:pStyle w:val="aa"/>
      </w:pPr>
      <w:r w:rsidRPr="00426F30">
        <w:t>Если аргумент concat – массив, то concat добавляет элементы из него.</w:t>
      </w:r>
    </w:p>
    <w:p w:rsidR="00426F30" w:rsidRPr="00426F30" w:rsidRDefault="00426F30" w:rsidP="00752F6A">
      <w:pPr>
        <w:pStyle w:val="aa"/>
      </w:pPr>
      <w:r w:rsidRPr="00426F30">
        <w:t>Например:</w:t>
      </w:r>
    </w:p>
    <w:p w:rsidR="00426F30" w:rsidRPr="00426F30" w:rsidRDefault="00426F30" w:rsidP="00752F6A">
      <w:pPr>
        <w:pStyle w:val="af1"/>
      </w:pPr>
      <w:r w:rsidRPr="00426F30">
        <w:t>var arr = [1, 2];</w:t>
      </w:r>
    </w:p>
    <w:p w:rsidR="00426F30" w:rsidRPr="00426F30" w:rsidRDefault="00426F30" w:rsidP="00752F6A">
      <w:pPr>
        <w:pStyle w:val="af1"/>
      </w:pPr>
    </w:p>
    <w:p w:rsidR="00426F30" w:rsidRPr="00426F30" w:rsidRDefault="00426F30" w:rsidP="00752F6A">
      <w:pPr>
        <w:pStyle w:val="af1"/>
      </w:pPr>
      <w:r w:rsidRPr="00426F30">
        <w:t>var newArr = arr.concat([3, 4], 5); // то же самое, что arr.concat(3,4,5)</w:t>
      </w:r>
    </w:p>
    <w:p w:rsidR="00426F30" w:rsidRPr="00426F30" w:rsidRDefault="00426F30" w:rsidP="00752F6A">
      <w:pPr>
        <w:pStyle w:val="af1"/>
      </w:pPr>
    </w:p>
    <w:p w:rsidR="00426F30" w:rsidRDefault="00426F30" w:rsidP="00752F6A">
      <w:pPr>
        <w:pStyle w:val="af1"/>
      </w:pPr>
      <w:r w:rsidRPr="00426F30">
        <w:t>alert( newArr ); // 1,2,3,4,5</w:t>
      </w:r>
    </w:p>
    <w:p w:rsidR="00871496" w:rsidRDefault="00871496" w:rsidP="00752F6A">
      <w:pPr>
        <w:pStyle w:val="aa"/>
      </w:pPr>
    </w:p>
    <w:p w:rsidR="00871496" w:rsidRPr="00871496" w:rsidRDefault="00871496" w:rsidP="00752F6A">
      <w:pPr>
        <w:pStyle w:val="af1"/>
      </w:pPr>
      <w:r w:rsidRPr="00871496">
        <w:t>var a = "первая строка";</w:t>
      </w:r>
      <w:r w:rsidRPr="00871496">
        <w:br/>
        <w:t>var b = " вторая строка";</w:t>
      </w:r>
    </w:p>
    <w:p w:rsidR="00871496" w:rsidRPr="00871496" w:rsidRDefault="00871496" w:rsidP="00752F6A">
      <w:pPr>
        <w:pStyle w:val="af1"/>
      </w:pPr>
      <w:r w:rsidRPr="00871496">
        <w:t xml:space="preserve">var c = " третья строка"; </w:t>
      </w:r>
      <w:r w:rsidRPr="00871496">
        <w:br/>
        <w:t>result = a.concat(b , c);</w:t>
      </w:r>
    </w:p>
    <w:p w:rsidR="00871496" w:rsidRPr="00871496" w:rsidRDefault="00871496" w:rsidP="00E734D1">
      <w:pPr>
        <w:pStyle w:val="aa"/>
      </w:pPr>
      <w:r w:rsidRPr="00871496">
        <w:t>В результате значение переменной result станет "первая строка вторая строка третья строка"</w:t>
      </w:r>
    </w:p>
    <w:p w:rsidR="00871496" w:rsidRDefault="00871496" w:rsidP="00752F6A">
      <w:pPr>
        <w:rPr>
          <w:lang w:val="en-US"/>
        </w:rPr>
      </w:pPr>
    </w:p>
    <w:p w:rsidR="00E734D1" w:rsidRPr="00E734D1" w:rsidRDefault="00E734D1" w:rsidP="00E734D1">
      <w:pPr>
        <w:pStyle w:val="af1"/>
      </w:pPr>
      <w:r w:rsidRPr="00E734D1">
        <w:t xml:space="preserve">var </w:t>
      </w:r>
      <w:r w:rsidRPr="00E734D1">
        <w:rPr>
          <w:color w:val="984806" w:themeColor="accent6" w:themeShade="80"/>
        </w:rPr>
        <w:t>a</w:t>
      </w:r>
      <w:r w:rsidRPr="00E734D1">
        <w:t xml:space="preserve"> = [1, 2];</w:t>
      </w:r>
    </w:p>
    <w:p w:rsidR="005C5EE7" w:rsidRPr="00E734D1" w:rsidRDefault="00E734D1" w:rsidP="00E734D1">
      <w:pPr>
        <w:pStyle w:val="af1"/>
      </w:pPr>
      <w:r w:rsidRPr="00E734D1">
        <w:t xml:space="preserve">var </w:t>
      </w:r>
      <w:r w:rsidRPr="00E734D1">
        <w:rPr>
          <w:color w:val="7030A0"/>
        </w:rPr>
        <w:t>c</w:t>
      </w:r>
      <w:r w:rsidRPr="00E734D1">
        <w:t xml:space="preserve"> = [9, 2, 5, 6 ,7];</w:t>
      </w:r>
    </w:p>
    <w:p w:rsidR="00E734D1" w:rsidRPr="00E734D1" w:rsidRDefault="00E734D1" w:rsidP="00E734D1">
      <w:pPr>
        <w:pStyle w:val="af1"/>
        <w:rPr>
          <w:lang w:val="en-US"/>
        </w:rPr>
      </w:pPr>
      <w:r w:rsidRPr="00E734D1">
        <w:t xml:space="preserve">var d = </w:t>
      </w:r>
      <w:r w:rsidRPr="00E734D1">
        <w:rPr>
          <w:color w:val="7030A0"/>
        </w:rPr>
        <w:t>c</w:t>
      </w:r>
      <w:r w:rsidRPr="00E734D1">
        <w:t>.</w:t>
      </w:r>
      <w:r w:rsidRPr="00E734D1">
        <w:rPr>
          <w:rStyle w:val="af0"/>
        </w:rPr>
        <w:t>concat</w:t>
      </w:r>
      <w:r w:rsidRPr="00E734D1">
        <w:t>(</w:t>
      </w:r>
      <w:r w:rsidRPr="00E734D1">
        <w:rPr>
          <w:color w:val="984806" w:themeColor="accent6" w:themeShade="80"/>
        </w:rPr>
        <w:t>a</w:t>
      </w:r>
      <w:r w:rsidRPr="00E734D1">
        <w:t xml:space="preserve">, </w:t>
      </w:r>
      <w:r w:rsidRPr="00871496">
        <w:t>"</w:t>
      </w:r>
      <w:r w:rsidRPr="00E734D1">
        <w:t>end</w:t>
      </w:r>
      <w:r w:rsidRPr="00871496">
        <w:t>"</w:t>
      </w:r>
      <w:r w:rsidRPr="00E734D1">
        <w:t xml:space="preserve">); </w:t>
      </w:r>
      <w:r>
        <w:rPr>
          <w:lang w:val="en-US"/>
        </w:rPr>
        <w:t xml:space="preserve"> </w:t>
      </w:r>
      <w:r w:rsidRPr="00E734D1">
        <w:t>//</w:t>
      </w:r>
      <w:r>
        <w:rPr>
          <w:lang w:val="en-US"/>
        </w:rPr>
        <w:t xml:space="preserve"> </w:t>
      </w:r>
      <w:r w:rsidRPr="00E734D1">
        <w:t>[9, 2, 5, 6 ,7</w:t>
      </w:r>
      <w:r>
        <w:rPr>
          <w:lang w:val="en-US"/>
        </w:rPr>
        <w:t xml:space="preserve">, 1, 2, </w:t>
      </w:r>
      <w:r w:rsidRPr="00871496">
        <w:t>"</w:t>
      </w:r>
      <w:r w:rsidRPr="00E734D1">
        <w:t>end</w:t>
      </w:r>
      <w:r w:rsidRPr="00871496">
        <w:t>"</w:t>
      </w:r>
      <w:r w:rsidRPr="00E734D1">
        <w:t>]</w:t>
      </w:r>
      <w:r>
        <w:rPr>
          <w:lang w:val="en-US"/>
        </w:rPr>
        <w:t>;</w:t>
      </w:r>
    </w:p>
    <w:p w:rsidR="00E734D1" w:rsidRPr="00E734D1" w:rsidRDefault="00E734D1" w:rsidP="00E734D1">
      <w:pPr>
        <w:rPr>
          <w:lang w:val="en-US"/>
        </w:rPr>
      </w:pPr>
    </w:p>
    <w:p w:rsidR="00426F30" w:rsidRPr="00426F30" w:rsidRDefault="00426F30" w:rsidP="00D852E0">
      <w:pPr>
        <w:pStyle w:val="4"/>
      </w:pPr>
      <w:bookmarkStart w:id="138" w:name="indexof-lastindexof"/>
      <w:r w:rsidRPr="00F47E4A">
        <w:t>indexOf/lastIndexOf</w:t>
      </w:r>
      <w:bookmarkEnd w:id="138"/>
    </w:p>
    <w:p w:rsidR="00426F30" w:rsidRPr="00426F30" w:rsidRDefault="00426F30" w:rsidP="00752F6A">
      <w:pPr>
        <w:pStyle w:val="aa"/>
      </w:pPr>
      <w:r w:rsidRPr="00426F30">
        <w:t xml:space="preserve">Эти методы не поддерживаются в IE8-. Для их поддержки подключите библиотеку </w:t>
      </w:r>
      <w:hyperlink r:id="rId122" w:history="1">
        <w:r w:rsidRPr="00426F30">
          <w:rPr>
            <w:rStyle w:val="a9"/>
          </w:rPr>
          <w:t>ES5-shim</w:t>
        </w:r>
      </w:hyperlink>
      <w:r w:rsidRPr="00426F30">
        <w:t>.</w:t>
      </w:r>
    </w:p>
    <w:p w:rsidR="00426F30" w:rsidRPr="00426F30" w:rsidRDefault="00426F30" w:rsidP="00752F6A">
      <w:pPr>
        <w:pStyle w:val="aa"/>
      </w:pPr>
      <w:r w:rsidRPr="00426F30">
        <w:t xml:space="preserve">Метод </w:t>
      </w:r>
      <w:hyperlink r:id="rId123" w:history="1">
        <w:r w:rsidRPr="00426F30">
          <w:rPr>
            <w:rStyle w:val="a9"/>
          </w:rPr>
          <w:t>«arr.indexOf(searchElement[, fromIndex])»</w:t>
        </w:r>
      </w:hyperlink>
      <w:r w:rsidRPr="00426F30">
        <w:t xml:space="preserve"> возвращает номер элемента searchElement в массиве arr или -1, если его нет.</w:t>
      </w:r>
    </w:p>
    <w:p w:rsidR="00426F30" w:rsidRPr="00426F30" w:rsidRDefault="00426F30" w:rsidP="00752F6A">
      <w:pPr>
        <w:pStyle w:val="aa"/>
      </w:pPr>
      <w:r w:rsidRPr="00426F30">
        <w:t>Поиск начинается с номера fromIndex, если он указан. Если нет – с начала массива.</w:t>
      </w:r>
    </w:p>
    <w:p w:rsidR="00426F30" w:rsidRPr="00426F30" w:rsidRDefault="00426F30" w:rsidP="00752F6A">
      <w:pPr>
        <w:pStyle w:val="aa"/>
      </w:pPr>
      <w:r w:rsidRPr="00426F30">
        <w:rPr>
          <w:b/>
          <w:bCs/>
        </w:rPr>
        <w:t>Для поиска используется строгое сравнение ===.</w:t>
      </w:r>
    </w:p>
    <w:p w:rsidR="00426F30" w:rsidRPr="00426F30" w:rsidRDefault="00426F30" w:rsidP="00752F6A">
      <w:pPr>
        <w:pStyle w:val="aa"/>
      </w:pPr>
      <w:r w:rsidRPr="00426F30">
        <w:t>Например:</w:t>
      </w:r>
    </w:p>
    <w:p w:rsidR="00426F30" w:rsidRPr="00426F30" w:rsidRDefault="00426F30" w:rsidP="00752F6A">
      <w:pPr>
        <w:pStyle w:val="af1"/>
      </w:pPr>
      <w:r w:rsidRPr="00426F30">
        <w:t>var arr = [1, 0, false];</w:t>
      </w:r>
    </w:p>
    <w:p w:rsidR="00426F30" w:rsidRPr="00426F30" w:rsidRDefault="00426F30" w:rsidP="00752F6A">
      <w:pPr>
        <w:pStyle w:val="af1"/>
      </w:pPr>
    </w:p>
    <w:p w:rsidR="00426F30" w:rsidRPr="00426F30" w:rsidRDefault="00426F30" w:rsidP="00752F6A">
      <w:pPr>
        <w:pStyle w:val="af1"/>
      </w:pPr>
      <w:r w:rsidRPr="00426F30">
        <w:t>alert( arr.indexOf(0) ); // 1</w:t>
      </w:r>
    </w:p>
    <w:p w:rsidR="00426F30" w:rsidRPr="00426F30" w:rsidRDefault="00426F30" w:rsidP="00752F6A">
      <w:pPr>
        <w:pStyle w:val="af1"/>
      </w:pPr>
      <w:r w:rsidRPr="00426F30">
        <w:t>alert( arr.indexOf(false) ); // 2</w:t>
      </w:r>
    </w:p>
    <w:p w:rsidR="00426F30" w:rsidRPr="00426F30" w:rsidRDefault="00426F30" w:rsidP="00752F6A">
      <w:pPr>
        <w:pStyle w:val="af1"/>
      </w:pPr>
      <w:r w:rsidRPr="00426F30">
        <w:t>alert( arr.indexOf(null) ); // -1</w:t>
      </w:r>
    </w:p>
    <w:p w:rsidR="00426F30" w:rsidRPr="00426F30" w:rsidRDefault="00426F30" w:rsidP="00752F6A">
      <w:pPr>
        <w:pStyle w:val="aa"/>
      </w:pPr>
      <w:r w:rsidRPr="00426F30">
        <w:t xml:space="preserve">Как вы могли заметить, по синтаксису он полностью аналогичен методу </w:t>
      </w:r>
      <w:hyperlink r:id="rId124" w:history="1">
        <w:r w:rsidRPr="00426F30">
          <w:rPr>
            <w:rStyle w:val="a9"/>
          </w:rPr>
          <w:t>indexOf для строк</w:t>
        </w:r>
      </w:hyperlink>
      <w:r w:rsidRPr="00426F30">
        <w:t>.</w:t>
      </w:r>
    </w:p>
    <w:p w:rsidR="00804463" w:rsidRDefault="00804463" w:rsidP="00752F6A">
      <w:pPr>
        <w:pStyle w:val="aa"/>
        <w:rPr>
          <w:lang w:val="en-US"/>
        </w:rPr>
      </w:pPr>
    </w:p>
    <w:p w:rsidR="00426F30" w:rsidRPr="00426F30" w:rsidRDefault="00426F30" w:rsidP="00752F6A">
      <w:pPr>
        <w:pStyle w:val="aa"/>
      </w:pPr>
      <w:r w:rsidRPr="00426F30">
        <w:t xml:space="preserve">Метод </w:t>
      </w:r>
      <w:hyperlink r:id="rId125" w:history="1">
        <w:r w:rsidRPr="00426F30">
          <w:rPr>
            <w:rStyle w:val="a9"/>
          </w:rPr>
          <w:t>«arr.lastIndexOf(searchElement[, fromIndex])»</w:t>
        </w:r>
      </w:hyperlink>
      <w:r w:rsidRPr="00426F30">
        <w:t xml:space="preserve"> ищет справа-налево: с конца массива или с номера fromIndex, если он указан.</w:t>
      </w:r>
    </w:p>
    <w:p w:rsidR="00426F30" w:rsidRPr="00426F30" w:rsidRDefault="00426F30" w:rsidP="00752F6A">
      <w:pPr>
        <w:pStyle w:val="aa"/>
      </w:pPr>
      <w:r w:rsidRPr="00426F30">
        <w:t>Методы indexOf/lastIndexOf осуществляют поиск перебором</w:t>
      </w:r>
    </w:p>
    <w:p w:rsidR="00426F30" w:rsidRPr="00426F30" w:rsidRDefault="00426F30" w:rsidP="00752F6A">
      <w:pPr>
        <w:pStyle w:val="aa"/>
      </w:pPr>
      <w:r w:rsidRPr="00426F30">
        <w:t>Если нужно проверить, существует ли значение в массиве – его нужно перебрать. Только так. Внутренняя реализация indexOf/lastIndexOf осуществляет полный перебор, аналогичный циклу for по массиву. Чем длиннее массив, тем дольше он будет работать.</w:t>
      </w:r>
    </w:p>
    <w:p w:rsidR="00426F30" w:rsidRPr="00426F30" w:rsidRDefault="00426F30" w:rsidP="00752F6A">
      <w:pPr>
        <w:pStyle w:val="aa"/>
      </w:pPr>
      <w:r w:rsidRPr="00426F30">
        <w:t>Коллекция уникальных элементов</w:t>
      </w:r>
    </w:p>
    <w:p w:rsidR="00426F30" w:rsidRPr="00426F30" w:rsidRDefault="00426F30" w:rsidP="00752F6A">
      <w:pPr>
        <w:pStyle w:val="aa"/>
      </w:pPr>
      <w:r w:rsidRPr="00426F30">
        <w:t>Рассмотрим задачу – есть коллекция строк, и нужно быстро проверять: есть ли в ней какой-то элемент. Массив для этого не подходит из-за медленного indexOf. Но подходит объект! Доступ к свойству объекта осуществляется очень быстро, так что можно сделать все элементы ключами объекта и проверять, есть ли уже такой ключ.</w:t>
      </w:r>
    </w:p>
    <w:p w:rsidR="00426F30" w:rsidRPr="00426F30" w:rsidRDefault="00426F30" w:rsidP="00752F6A">
      <w:pPr>
        <w:pStyle w:val="aa"/>
      </w:pPr>
      <w:r w:rsidRPr="00426F30">
        <w:t>Например, организуем такую проверку для коллекции строк "div", "a" и "form":</w:t>
      </w:r>
    </w:p>
    <w:p w:rsidR="00426F30" w:rsidRPr="00426F30" w:rsidRDefault="00426F30" w:rsidP="00752F6A">
      <w:pPr>
        <w:pStyle w:val="af1"/>
      </w:pPr>
      <w:r w:rsidRPr="00426F30">
        <w:t xml:space="preserve">var </w:t>
      </w:r>
      <w:r w:rsidRPr="00804463">
        <w:rPr>
          <w:color w:val="E36C0A" w:themeColor="accent6" w:themeShade="BF"/>
        </w:rPr>
        <w:t xml:space="preserve">store </w:t>
      </w:r>
      <w:r w:rsidRPr="00426F30">
        <w:t>= {}; // объект для коллекции</w:t>
      </w:r>
    </w:p>
    <w:p w:rsidR="00426F30" w:rsidRPr="00426F30" w:rsidRDefault="00426F30" w:rsidP="00752F6A">
      <w:pPr>
        <w:pStyle w:val="af1"/>
      </w:pPr>
    </w:p>
    <w:p w:rsidR="00426F30" w:rsidRPr="00426F30" w:rsidRDefault="00426F30" w:rsidP="00752F6A">
      <w:pPr>
        <w:pStyle w:val="af1"/>
      </w:pPr>
      <w:r w:rsidRPr="00426F30">
        <w:t xml:space="preserve">var </w:t>
      </w:r>
      <w:r w:rsidRPr="00804463">
        <w:rPr>
          <w:color w:val="7030A0"/>
        </w:rPr>
        <w:t xml:space="preserve">items </w:t>
      </w:r>
      <w:r w:rsidRPr="00426F30">
        <w:t>= ["div", "a", "form"];</w:t>
      </w:r>
    </w:p>
    <w:p w:rsidR="00426F30" w:rsidRPr="00426F30" w:rsidRDefault="00426F30" w:rsidP="00752F6A">
      <w:pPr>
        <w:pStyle w:val="af1"/>
      </w:pPr>
    </w:p>
    <w:p w:rsidR="00426F30" w:rsidRPr="00426F30" w:rsidRDefault="00426F30" w:rsidP="00752F6A">
      <w:pPr>
        <w:pStyle w:val="af1"/>
      </w:pPr>
      <w:r w:rsidRPr="00426F30">
        <w:t xml:space="preserve">for (var </w:t>
      </w:r>
      <w:r w:rsidRPr="00804463">
        <w:rPr>
          <w:color w:val="0070C0"/>
        </w:rPr>
        <w:t>i</w:t>
      </w:r>
      <w:r w:rsidRPr="00426F30">
        <w:t xml:space="preserve"> = 0; </w:t>
      </w:r>
      <w:r w:rsidRPr="00804463">
        <w:rPr>
          <w:color w:val="0070C0"/>
        </w:rPr>
        <w:t>i</w:t>
      </w:r>
      <w:r w:rsidRPr="00426F30">
        <w:t xml:space="preserve"> &lt; </w:t>
      </w:r>
      <w:r w:rsidRPr="00804463">
        <w:rPr>
          <w:color w:val="7030A0"/>
        </w:rPr>
        <w:t>items</w:t>
      </w:r>
      <w:r w:rsidRPr="00426F30">
        <w:t xml:space="preserve">.length; </w:t>
      </w:r>
      <w:r w:rsidRPr="00804463">
        <w:rPr>
          <w:color w:val="0070C0"/>
        </w:rPr>
        <w:t>i</w:t>
      </w:r>
      <w:r w:rsidRPr="00426F30">
        <w:t>++) {</w:t>
      </w:r>
    </w:p>
    <w:p w:rsidR="00426F30" w:rsidRPr="00426F30" w:rsidRDefault="00426F30" w:rsidP="00752F6A">
      <w:pPr>
        <w:pStyle w:val="af1"/>
      </w:pPr>
      <w:r w:rsidRPr="00426F30">
        <w:t xml:space="preserve">  var </w:t>
      </w:r>
      <w:r w:rsidRPr="00804463">
        <w:rPr>
          <w:rStyle w:val="af0"/>
        </w:rPr>
        <w:t>key</w:t>
      </w:r>
      <w:r w:rsidRPr="00426F30">
        <w:t xml:space="preserve"> = </w:t>
      </w:r>
      <w:r w:rsidRPr="00804463">
        <w:rPr>
          <w:color w:val="7030A0"/>
        </w:rPr>
        <w:t>items</w:t>
      </w:r>
      <w:r w:rsidRPr="00426F30">
        <w:t>[</w:t>
      </w:r>
      <w:r w:rsidRPr="00804463">
        <w:rPr>
          <w:color w:val="0070C0"/>
        </w:rPr>
        <w:t>i</w:t>
      </w:r>
      <w:r w:rsidRPr="00426F30">
        <w:t>]; // для каждого элемента создаём свойство</w:t>
      </w:r>
    </w:p>
    <w:p w:rsidR="00426F30" w:rsidRPr="00426F30" w:rsidRDefault="00426F30" w:rsidP="00752F6A">
      <w:pPr>
        <w:pStyle w:val="af1"/>
      </w:pPr>
      <w:r w:rsidRPr="00426F30">
        <w:t xml:space="preserve">  </w:t>
      </w:r>
      <w:r w:rsidRPr="00804463">
        <w:rPr>
          <w:color w:val="E36C0A" w:themeColor="accent6" w:themeShade="BF"/>
        </w:rPr>
        <w:t>store</w:t>
      </w:r>
      <w:r w:rsidRPr="00426F30">
        <w:t>[</w:t>
      </w:r>
      <w:r w:rsidRPr="00804463">
        <w:rPr>
          <w:rStyle w:val="af0"/>
        </w:rPr>
        <w:t>key</w:t>
      </w:r>
      <w:r w:rsidRPr="00426F30">
        <w:t>] = true; // значение здесь не важно</w:t>
      </w:r>
    </w:p>
    <w:p w:rsidR="00426F30" w:rsidRPr="00426F30" w:rsidRDefault="00426F30" w:rsidP="00752F6A">
      <w:pPr>
        <w:pStyle w:val="af1"/>
      </w:pPr>
      <w:r w:rsidRPr="00426F30">
        <w:t>}</w:t>
      </w:r>
    </w:p>
    <w:p w:rsidR="00804463" w:rsidRDefault="00804463" w:rsidP="00752F6A">
      <w:pPr>
        <w:pStyle w:val="aa"/>
        <w:rPr>
          <w:lang w:val="en-US"/>
        </w:rPr>
      </w:pPr>
    </w:p>
    <w:p w:rsidR="00426F30" w:rsidRPr="00426F30" w:rsidRDefault="00426F30" w:rsidP="00752F6A">
      <w:pPr>
        <w:pStyle w:val="aa"/>
      </w:pPr>
      <w:r w:rsidRPr="00426F30">
        <w:t xml:space="preserve">Теперь для проверки, есть ли ключ key, достаточно выполнить </w:t>
      </w:r>
      <w:r w:rsidRPr="00804463">
        <w:rPr>
          <w:rStyle w:val="af2"/>
        </w:rPr>
        <w:t>if (store[key])</w:t>
      </w:r>
      <w:r w:rsidRPr="00426F30">
        <w:t>. Если есть – можно использовать значение, если нет – добавить.</w:t>
      </w:r>
    </w:p>
    <w:p w:rsidR="00426F30" w:rsidRDefault="00426F30" w:rsidP="00752F6A">
      <w:pPr>
        <w:pStyle w:val="aa"/>
        <w:rPr>
          <w:lang w:val="en-US"/>
        </w:rPr>
      </w:pPr>
      <w:r w:rsidRPr="00426F30">
        <w:t>Такое решение работает только со строками, но применимо к любым элементам, для которых можно вычислить строковый «уникальный ключ».</w:t>
      </w:r>
    </w:p>
    <w:p w:rsidR="00FE2D5E" w:rsidRPr="00FE2D5E" w:rsidRDefault="00FE2D5E" w:rsidP="00752F6A">
      <w:pPr>
        <w:pStyle w:val="aa"/>
        <w:rPr>
          <w:lang w:val="en-US"/>
        </w:rPr>
      </w:pPr>
    </w:p>
    <w:p w:rsidR="00426F30" w:rsidRPr="00426F30" w:rsidRDefault="00426F30" w:rsidP="00D852E0">
      <w:pPr>
        <w:pStyle w:val="4"/>
      </w:pPr>
      <w:bookmarkStart w:id="139" w:name="object-keys-obj"/>
      <w:r w:rsidRPr="00594EB9">
        <w:t>Object.keys(obj)</w:t>
      </w:r>
      <w:bookmarkEnd w:id="139"/>
    </w:p>
    <w:p w:rsidR="00426F30" w:rsidRPr="00426F30" w:rsidRDefault="00426F30" w:rsidP="00752F6A">
      <w:pPr>
        <w:pStyle w:val="aa"/>
      </w:pPr>
      <w:r w:rsidRPr="00426F30">
        <w:t>Ранее мы говорили о том, что свойства объекта можно перебрать в цикле for..in.</w:t>
      </w:r>
    </w:p>
    <w:p w:rsidR="00426F30" w:rsidRPr="00426F30" w:rsidRDefault="00426F30" w:rsidP="00752F6A">
      <w:pPr>
        <w:pStyle w:val="aa"/>
      </w:pPr>
      <w:r w:rsidRPr="00426F30">
        <w:t xml:space="preserve">Если мы хотим работать с ними в виде массива, то к нашим услугам – замечательный метод </w:t>
      </w:r>
      <w:hyperlink r:id="rId126" w:history="1">
        <w:r w:rsidRPr="00426F30">
          <w:rPr>
            <w:rStyle w:val="a9"/>
          </w:rPr>
          <w:t>Object.keys(obj)</w:t>
        </w:r>
      </w:hyperlink>
      <w:r w:rsidRPr="00426F30">
        <w:t>. Он поддерживается везде, кроме IE8-:</w:t>
      </w:r>
    </w:p>
    <w:p w:rsidR="00426F30" w:rsidRPr="00426F30" w:rsidRDefault="00426F30" w:rsidP="00752F6A">
      <w:pPr>
        <w:pStyle w:val="af1"/>
      </w:pPr>
      <w:r w:rsidRPr="00426F30">
        <w:t xml:space="preserve">var </w:t>
      </w:r>
      <w:r w:rsidRPr="00FE2D5E">
        <w:rPr>
          <w:color w:val="E36C0A" w:themeColor="accent6" w:themeShade="BF"/>
        </w:rPr>
        <w:t xml:space="preserve">user </w:t>
      </w:r>
      <w:r w:rsidRPr="00426F30">
        <w:t>= {</w:t>
      </w:r>
    </w:p>
    <w:p w:rsidR="00426F30" w:rsidRPr="00426F30" w:rsidRDefault="00426F30" w:rsidP="00752F6A">
      <w:pPr>
        <w:pStyle w:val="af1"/>
      </w:pPr>
      <w:r w:rsidRPr="00426F30">
        <w:t xml:space="preserve">  </w:t>
      </w:r>
      <w:r w:rsidRPr="00FE2D5E">
        <w:rPr>
          <w:color w:val="7030A0"/>
        </w:rPr>
        <w:t>name</w:t>
      </w:r>
      <w:r w:rsidRPr="00426F30">
        <w:t>: "Петя",</w:t>
      </w:r>
    </w:p>
    <w:p w:rsidR="00426F30" w:rsidRPr="00426F30" w:rsidRDefault="00426F30" w:rsidP="00752F6A">
      <w:pPr>
        <w:pStyle w:val="af1"/>
      </w:pPr>
      <w:r w:rsidRPr="00426F30">
        <w:t xml:space="preserve">  </w:t>
      </w:r>
      <w:r w:rsidRPr="00FE2D5E">
        <w:rPr>
          <w:color w:val="7030A0"/>
        </w:rPr>
        <w:t>age</w:t>
      </w:r>
      <w:r w:rsidRPr="00426F30">
        <w:t>: 30</w:t>
      </w:r>
    </w:p>
    <w:p w:rsidR="00426F30" w:rsidRPr="00426F30" w:rsidRDefault="00426F30" w:rsidP="00752F6A">
      <w:pPr>
        <w:pStyle w:val="af1"/>
      </w:pPr>
      <w:r w:rsidRPr="00426F30">
        <w:lastRenderedPageBreak/>
        <w:t>}</w:t>
      </w:r>
    </w:p>
    <w:p w:rsidR="00426F30" w:rsidRPr="00426F30" w:rsidRDefault="00426F30" w:rsidP="00752F6A">
      <w:pPr>
        <w:pStyle w:val="af1"/>
      </w:pPr>
    </w:p>
    <w:p w:rsidR="00426F30" w:rsidRPr="00426F30" w:rsidRDefault="00426F30" w:rsidP="00752F6A">
      <w:pPr>
        <w:pStyle w:val="af1"/>
      </w:pPr>
      <w:r w:rsidRPr="00426F30">
        <w:t>var keys = Object.</w:t>
      </w:r>
      <w:r w:rsidRPr="00FE2D5E">
        <w:rPr>
          <w:color w:val="7030A0"/>
        </w:rPr>
        <w:t>keys</w:t>
      </w:r>
      <w:r w:rsidRPr="00426F30">
        <w:t>(</w:t>
      </w:r>
      <w:r w:rsidRPr="00FE2D5E">
        <w:rPr>
          <w:color w:val="E36C0A" w:themeColor="accent6" w:themeShade="BF"/>
        </w:rPr>
        <w:t>user</w:t>
      </w:r>
      <w:r w:rsidRPr="00426F30">
        <w:t>);</w:t>
      </w:r>
    </w:p>
    <w:p w:rsidR="00426F30" w:rsidRPr="00426F30" w:rsidRDefault="00426F30" w:rsidP="00752F6A">
      <w:pPr>
        <w:pStyle w:val="af1"/>
      </w:pPr>
    </w:p>
    <w:p w:rsidR="00426F30" w:rsidRPr="00426F30" w:rsidRDefault="00426F30" w:rsidP="00752F6A">
      <w:pPr>
        <w:pStyle w:val="af1"/>
      </w:pPr>
      <w:r w:rsidRPr="00426F30">
        <w:t xml:space="preserve">alert( </w:t>
      </w:r>
      <w:r w:rsidRPr="00FE2D5E">
        <w:rPr>
          <w:color w:val="7030A0"/>
        </w:rPr>
        <w:t xml:space="preserve">keys </w:t>
      </w:r>
      <w:r w:rsidRPr="00426F30">
        <w:t>); // name, age</w:t>
      </w:r>
    </w:p>
    <w:p w:rsidR="00594EB9" w:rsidRDefault="00594EB9" w:rsidP="00752F6A">
      <w:pPr>
        <w:pStyle w:val="aa"/>
        <w:rPr>
          <w:b/>
          <w:bCs/>
          <w:lang w:val="en-US"/>
        </w:rPr>
      </w:pPr>
    </w:p>
    <w:p w:rsidR="00426F30" w:rsidRPr="00426F30" w:rsidRDefault="00426F30" w:rsidP="00752F6A">
      <w:pPr>
        <w:pStyle w:val="aa"/>
        <w:rPr>
          <w:b/>
          <w:bCs/>
        </w:rPr>
      </w:pPr>
      <w:r w:rsidRPr="00594EB9">
        <w:rPr>
          <w:b/>
          <w:bCs/>
        </w:rPr>
        <w:t>Итого</w:t>
      </w:r>
    </w:p>
    <w:p w:rsidR="00426F30" w:rsidRPr="00426F30" w:rsidRDefault="00426F30" w:rsidP="00752F6A">
      <w:pPr>
        <w:pStyle w:val="aa"/>
      </w:pPr>
      <w:r w:rsidRPr="00426F30">
        <w:t>Методы массивов:</w:t>
      </w:r>
    </w:p>
    <w:p w:rsidR="00426F30" w:rsidRPr="00426F30" w:rsidRDefault="00426F30" w:rsidP="00752F6A">
      <w:pPr>
        <w:pStyle w:val="aa"/>
        <w:numPr>
          <w:ilvl w:val="0"/>
          <w:numId w:val="56"/>
        </w:numPr>
      </w:pPr>
      <w:r w:rsidRPr="00426F30">
        <w:t>push/pop, shift/unshift, splice – для добавления и удаления элементов.</w:t>
      </w:r>
    </w:p>
    <w:p w:rsidR="00426F30" w:rsidRPr="00426F30" w:rsidRDefault="00426F30" w:rsidP="00752F6A">
      <w:pPr>
        <w:pStyle w:val="aa"/>
        <w:numPr>
          <w:ilvl w:val="0"/>
          <w:numId w:val="56"/>
        </w:numPr>
      </w:pPr>
      <w:r w:rsidRPr="00426F30">
        <w:t>join/split – для преобразования строки в массив и обратно.</w:t>
      </w:r>
    </w:p>
    <w:p w:rsidR="00426F30" w:rsidRPr="00426F30" w:rsidRDefault="00426F30" w:rsidP="00752F6A">
      <w:pPr>
        <w:pStyle w:val="aa"/>
        <w:numPr>
          <w:ilvl w:val="0"/>
          <w:numId w:val="56"/>
        </w:numPr>
      </w:pPr>
      <w:r w:rsidRPr="00426F30">
        <w:t>slice – копирует участок массива.</w:t>
      </w:r>
    </w:p>
    <w:p w:rsidR="00426F30" w:rsidRPr="00426F30" w:rsidRDefault="00426F30" w:rsidP="00752F6A">
      <w:pPr>
        <w:pStyle w:val="aa"/>
        <w:numPr>
          <w:ilvl w:val="0"/>
          <w:numId w:val="56"/>
        </w:numPr>
      </w:pPr>
      <w:r w:rsidRPr="00426F30">
        <w:t>sort – для сортировки массива. Если не передать функцию сравнения – сортирует элементы как строки.</w:t>
      </w:r>
    </w:p>
    <w:p w:rsidR="00426F30" w:rsidRPr="00426F30" w:rsidRDefault="00426F30" w:rsidP="00752F6A">
      <w:pPr>
        <w:pStyle w:val="aa"/>
        <w:numPr>
          <w:ilvl w:val="0"/>
          <w:numId w:val="56"/>
        </w:numPr>
      </w:pPr>
      <w:r w:rsidRPr="00426F30">
        <w:t>reverse – меняет порядок элементов на обратный.</w:t>
      </w:r>
    </w:p>
    <w:p w:rsidR="00426F30" w:rsidRPr="00426F30" w:rsidRDefault="00426F30" w:rsidP="00752F6A">
      <w:pPr>
        <w:pStyle w:val="aa"/>
        <w:numPr>
          <w:ilvl w:val="0"/>
          <w:numId w:val="56"/>
        </w:numPr>
      </w:pPr>
      <w:r w:rsidRPr="00426F30">
        <w:t>concat – объединяет массивы.</w:t>
      </w:r>
    </w:p>
    <w:p w:rsidR="00426F30" w:rsidRPr="00426F30" w:rsidRDefault="00426F30" w:rsidP="00752F6A">
      <w:pPr>
        <w:pStyle w:val="aa"/>
        <w:numPr>
          <w:ilvl w:val="0"/>
          <w:numId w:val="56"/>
        </w:numPr>
      </w:pPr>
      <w:r w:rsidRPr="00426F30">
        <w:t>indexOf/lastIndexOf – возвращают позицию элемента в массиве (не поддерживается в IE8-).</w:t>
      </w:r>
    </w:p>
    <w:p w:rsidR="00426F30" w:rsidRPr="00426F30" w:rsidRDefault="00426F30" w:rsidP="00752F6A">
      <w:pPr>
        <w:pStyle w:val="aa"/>
      </w:pPr>
      <w:r w:rsidRPr="00426F30">
        <w:t>Дополнительно:</w:t>
      </w:r>
    </w:p>
    <w:p w:rsidR="00426F30" w:rsidRPr="00426F30" w:rsidRDefault="00426F30" w:rsidP="00752F6A">
      <w:pPr>
        <w:pStyle w:val="aa"/>
        <w:numPr>
          <w:ilvl w:val="0"/>
          <w:numId w:val="57"/>
        </w:numPr>
      </w:pPr>
      <w:r w:rsidRPr="00426F30">
        <w:t>Object.keys(arr) возвращает массив свойств объекта.</w:t>
      </w:r>
    </w:p>
    <w:p w:rsidR="00426F30" w:rsidRDefault="00426F30" w:rsidP="00752F6A">
      <w:pPr>
        <w:pStyle w:val="aa"/>
        <w:rPr>
          <w:lang w:val="en-US"/>
        </w:rPr>
      </w:pPr>
      <w:r w:rsidRPr="00426F30">
        <w:t xml:space="preserve">Изученных нами методов достаточно в 95% случаях, но существуют и другие. Для знакомства с ними рекомендуется заглянуть в справочник </w:t>
      </w:r>
      <w:hyperlink r:id="rId127" w:history="1">
        <w:r w:rsidRPr="00426F30">
          <w:rPr>
            <w:rStyle w:val="a9"/>
          </w:rPr>
          <w:t>Array</w:t>
        </w:r>
      </w:hyperlink>
      <w:r w:rsidRPr="00426F30">
        <w:t xml:space="preserve"> и </w:t>
      </w:r>
      <w:hyperlink r:id="rId128" w:history="1">
        <w:r w:rsidRPr="00426F30">
          <w:rPr>
            <w:rStyle w:val="a9"/>
          </w:rPr>
          <w:t>Array в Mozilla Developer Network</w:t>
        </w:r>
      </w:hyperlink>
      <w:r w:rsidRPr="00426F30">
        <w:t>.</w:t>
      </w:r>
    </w:p>
    <w:p w:rsidR="00367710" w:rsidRPr="00367710" w:rsidRDefault="00367710" w:rsidP="00752F6A">
      <w:pPr>
        <w:pStyle w:val="aa"/>
        <w:rPr>
          <w:lang w:val="en-US"/>
        </w:rPr>
      </w:pPr>
    </w:p>
    <w:p w:rsidR="00B46A42" w:rsidRPr="00B46A42" w:rsidRDefault="00B46A42" w:rsidP="00D852E0">
      <w:pPr>
        <w:pStyle w:val="4"/>
      </w:pPr>
      <w:r>
        <w:t>Задачи</w:t>
      </w:r>
    </w:p>
    <w:p w:rsidR="00594EB9" w:rsidRPr="00594EB9" w:rsidRDefault="00594EB9" w:rsidP="00594EB9">
      <w:pPr>
        <w:pStyle w:val="aa"/>
        <w:rPr>
          <w:b/>
          <w:bCs/>
        </w:rPr>
      </w:pPr>
      <w:bookmarkStart w:id="140" w:name="добавить-класс-в-строку"/>
      <w:r w:rsidRPr="00594EB9">
        <w:rPr>
          <w:b/>
          <w:bCs/>
        </w:rPr>
        <w:t>Добавить класс в строку</w:t>
      </w:r>
      <w:bookmarkEnd w:id="140"/>
    </w:p>
    <w:p w:rsidR="00594EB9" w:rsidRPr="00594EB9" w:rsidRDefault="00594EB9" w:rsidP="00594EB9">
      <w:pPr>
        <w:pStyle w:val="aa"/>
      </w:pPr>
      <w:r w:rsidRPr="00594EB9">
        <w:t>В объекте есть свойство className, которое содержит список «классов» – слов, разделенных пробелом:</w:t>
      </w:r>
    </w:p>
    <w:p w:rsidR="00594EB9" w:rsidRPr="00594EB9" w:rsidRDefault="00594EB9" w:rsidP="00367710">
      <w:pPr>
        <w:pStyle w:val="af1"/>
      </w:pPr>
      <w:r w:rsidRPr="00594EB9">
        <w:t>var obj = {</w:t>
      </w:r>
    </w:p>
    <w:p w:rsidR="00594EB9" w:rsidRPr="00594EB9" w:rsidRDefault="00594EB9" w:rsidP="00367710">
      <w:pPr>
        <w:pStyle w:val="af1"/>
      </w:pPr>
      <w:r w:rsidRPr="00594EB9">
        <w:t xml:space="preserve">  </w:t>
      </w:r>
      <w:r w:rsidRPr="00354A3F">
        <w:rPr>
          <w:color w:val="0070C0"/>
        </w:rPr>
        <w:t>className</w:t>
      </w:r>
      <w:r w:rsidRPr="00594EB9">
        <w:t>: 'open menu'</w:t>
      </w:r>
    </w:p>
    <w:p w:rsidR="00594EB9" w:rsidRDefault="00594EB9" w:rsidP="00367710">
      <w:pPr>
        <w:pStyle w:val="af1"/>
        <w:rPr>
          <w:lang w:val="en-US"/>
        </w:rPr>
      </w:pPr>
      <w:r w:rsidRPr="00594EB9">
        <w:t>}</w:t>
      </w:r>
    </w:p>
    <w:p w:rsidR="00367710" w:rsidRPr="00367710" w:rsidRDefault="00367710" w:rsidP="00594EB9">
      <w:pPr>
        <w:pStyle w:val="aa"/>
        <w:rPr>
          <w:lang w:val="en-US"/>
        </w:rPr>
      </w:pPr>
    </w:p>
    <w:p w:rsidR="00594EB9" w:rsidRPr="00594EB9" w:rsidRDefault="00594EB9" w:rsidP="00594EB9">
      <w:pPr>
        <w:pStyle w:val="aa"/>
      </w:pPr>
      <w:r w:rsidRPr="00594EB9">
        <w:t>Создайте функцию addClass(obj, cls), которая добавляет в список класс cls, но только если его там еще нет:</w:t>
      </w:r>
    </w:p>
    <w:p w:rsidR="00594EB9" w:rsidRPr="00594EB9" w:rsidRDefault="00594EB9" w:rsidP="00367710">
      <w:pPr>
        <w:pStyle w:val="af1"/>
      </w:pPr>
      <w:r w:rsidRPr="00594EB9">
        <w:t>addClass(obj, 'new'); // obj.className='open menu new'</w:t>
      </w:r>
    </w:p>
    <w:p w:rsidR="00594EB9" w:rsidRPr="00594EB9" w:rsidRDefault="00594EB9" w:rsidP="00367710">
      <w:pPr>
        <w:pStyle w:val="af1"/>
      </w:pPr>
      <w:r w:rsidRPr="00594EB9">
        <w:t>addClass(obj, 'open'); // без изменений (класс уже существует)</w:t>
      </w:r>
    </w:p>
    <w:p w:rsidR="00594EB9" w:rsidRPr="00594EB9" w:rsidRDefault="00594EB9" w:rsidP="00367710">
      <w:pPr>
        <w:pStyle w:val="af1"/>
      </w:pPr>
      <w:r w:rsidRPr="00594EB9">
        <w:t>addClass(obj, 'me'); // obj.className='open menu new me'</w:t>
      </w:r>
    </w:p>
    <w:p w:rsidR="00594EB9" w:rsidRPr="00594EB9" w:rsidRDefault="00594EB9" w:rsidP="00367710">
      <w:pPr>
        <w:pStyle w:val="af1"/>
      </w:pPr>
    </w:p>
    <w:p w:rsidR="00594EB9" w:rsidRPr="00594EB9" w:rsidRDefault="00594EB9" w:rsidP="00367710">
      <w:pPr>
        <w:pStyle w:val="af1"/>
      </w:pPr>
      <w:r w:rsidRPr="00594EB9">
        <w:t>alert( obj.className ); // "open menu new me"</w:t>
      </w:r>
    </w:p>
    <w:p w:rsidR="00594EB9" w:rsidRDefault="00594EB9" w:rsidP="00594EB9">
      <w:pPr>
        <w:pStyle w:val="aa"/>
        <w:rPr>
          <w:lang w:val="en-US"/>
        </w:rPr>
      </w:pPr>
      <w:r w:rsidRPr="00594EB9">
        <w:t>P.S. Ваша функция не должна добавлять лишних пробелов.</w:t>
      </w:r>
    </w:p>
    <w:p w:rsidR="007C4293" w:rsidRDefault="007C4293" w:rsidP="007C4293">
      <w:pPr>
        <w:pStyle w:val="aa"/>
        <w:rPr>
          <w:lang w:val="en-US"/>
        </w:rPr>
      </w:pPr>
    </w:p>
    <w:p w:rsidR="007C4293" w:rsidRPr="007C4293" w:rsidRDefault="007C4293" w:rsidP="007C4293">
      <w:pPr>
        <w:pStyle w:val="aa"/>
      </w:pPr>
      <w:r w:rsidRPr="007C4293">
        <w:t>Решение заключается в превращении obj.className в массив при помощи split. После этого в нем можно проверить наличие класса, и если нет – добавить.</w:t>
      </w:r>
    </w:p>
    <w:p w:rsidR="007C4293" w:rsidRPr="007C4293" w:rsidRDefault="007C4293" w:rsidP="00DF5A57">
      <w:pPr>
        <w:pStyle w:val="af1"/>
      </w:pPr>
      <w:r w:rsidRPr="007C4293">
        <w:t xml:space="preserve">function </w:t>
      </w:r>
      <w:r w:rsidRPr="007216CD">
        <w:rPr>
          <w:color w:val="E36C0A" w:themeColor="accent6" w:themeShade="BF"/>
        </w:rPr>
        <w:t>addClass</w:t>
      </w:r>
      <w:r w:rsidRPr="007C4293">
        <w:t>(</w:t>
      </w:r>
      <w:r w:rsidRPr="007216CD">
        <w:rPr>
          <w:color w:val="7030A0"/>
        </w:rPr>
        <w:t>obj</w:t>
      </w:r>
      <w:r w:rsidRPr="007C4293">
        <w:t xml:space="preserve">, </w:t>
      </w:r>
      <w:r w:rsidRPr="007216CD">
        <w:rPr>
          <w:color w:val="00B0F0"/>
        </w:rPr>
        <w:t>cls</w:t>
      </w:r>
      <w:r w:rsidRPr="007C4293">
        <w:t>) {</w:t>
      </w:r>
    </w:p>
    <w:p w:rsidR="007216CD" w:rsidRDefault="007C4293" w:rsidP="00DF5A57">
      <w:pPr>
        <w:pStyle w:val="af1"/>
        <w:rPr>
          <w:lang w:val="en-US"/>
        </w:rPr>
      </w:pPr>
      <w:r w:rsidRPr="007C4293">
        <w:t xml:space="preserve">  var </w:t>
      </w:r>
      <w:r w:rsidRPr="00143694">
        <w:rPr>
          <w:color w:val="00B050"/>
        </w:rPr>
        <w:t xml:space="preserve">classes </w:t>
      </w:r>
      <w:r w:rsidRPr="007C4293">
        <w:t xml:space="preserve">= </w:t>
      </w:r>
      <w:r w:rsidRPr="007216CD">
        <w:rPr>
          <w:color w:val="7030A0"/>
        </w:rPr>
        <w:t>obj</w:t>
      </w:r>
      <w:r w:rsidRPr="007C4293">
        <w:t>.</w:t>
      </w:r>
      <w:r w:rsidRPr="00354A3F">
        <w:rPr>
          <w:b/>
          <w:color w:val="0070C0"/>
        </w:rPr>
        <w:t>className</w:t>
      </w:r>
      <w:r w:rsidRPr="00354A3F">
        <w:rPr>
          <w:color w:val="0070C0"/>
        </w:rPr>
        <w:t xml:space="preserve"> </w:t>
      </w:r>
      <w:r w:rsidRPr="007C4293">
        <w:t xml:space="preserve">? </w:t>
      </w:r>
      <w:r w:rsidRPr="007216CD">
        <w:rPr>
          <w:color w:val="7030A0"/>
        </w:rPr>
        <w:t>obj</w:t>
      </w:r>
      <w:r w:rsidRPr="007C4293">
        <w:t>.</w:t>
      </w:r>
      <w:r w:rsidRPr="007216CD">
        <w:rPr>
          <w:color w:val="0070C0"/>
        </w:rPr>
        <w:t>className</w:t>
      </w:r>
      <w:r w:rsidRPr="007C4293">
        <w:t>.</w:t>
      </w:r>
      <w:r w:rsidRPr="007216CD">
        <w:rPr>
          <w:rStyle w:val="af0"/>
        </w:rPr>
        <w:t>split</w:t>
      </w:r>
      <w:r w:rsidRPr="007C4293">
        <w:t>(' ') : [];</w:t>
      </w:r>
      <w:r w:rsidR="00F13FA8">
        <w:t xml:space="preserve"> </w:t>
      </w:r>
    </w:p>
    <w:p w:rsidR="007C4293" w:rsidRPr="00F13FA8" w:rsidRDefault="00F13FA8" w:rsidP="00DF5A57">
      <w:pPr>
        <w:pStyle w:val="af1"/>
        <w:rPr>
          <w:lang w:val="en-US"/>
        </w:rPr>
      </w:pPr>
      <w:r w:rsidRPr="00354A3F">
        <w:rPr>
          <w:color w:val="808080" w:themeColor="background1" w:themeShade="80"/>
          <w:lang w:val="en-US"/>
        </w:rPr>
        <w:t xml:space="preserve">// split </w:t>
      </w:r>
      <w:r w:rsidRPr="00354A3F">
        <w:rPr>
          <w:color w:val="808080" w:themeColor="background1" w:themeShade="80"/>
        </w:rPr>
        <w:t>из строки в массив с разделителем пробел</w:t>
      </w:r>
      <w:r w:rsidRPr="00354A3F">
        <w:rPr>
          <w:color w:val="808080" w:themeColor="background1" w:themeShade="80"/>
          <w:lang w:val="en-US"/>
        </w:rPr>
        <w:t>;</w:t>
      </w:r>
    </w:p>
    <w:p w:rsidR="007C4293" w:rsidRPr="00972592" w:rsidRDefault="00354A3F" w:rsidP="00DF5A57">
      <w:pPr>
        <w:pStyle w:val="af1"/>
        <w:rPr>
          <w:lang w:val="en-US"/>
        </w:rPr>
      </w:pPr>
      <w:r w:rsidRPr="00972592">
        <w:rPr>
          <w:color w:val="808080" w:themeColor="background1" w:themeShade="80"/>
          <w:lang w:val="en-US"/>
        </w:rPr>
        <w:t>//</w:t>
      </w:r>
      <w:r w:rsidR="00972592" w:rsidRPr="00972592">
        <w:rPr>
          <w:color w:val="808080" w:themeColor="background1" w:themeShade="80"/>
          <w:lang w:val="en-US"/>
        </w:rPr>
        <w:t xml:space="preserve"> obj.ClassName = “open menu“ </w:t>
      </w:r>
      <w:r w:rsidR="00972592" w:rsidRPr="00972592">
        <w:rPr>
          <w:color w:val="808080" w:themeColor="background1" w:themeShade="80"/>
        </w:rPr>
        <w:t>после</w:t>
      </w:r>
      <w:r w:rsidR="00972592" w:rsidRPr="00972592">
        <w:rPr>
          <w:color w:val="808080" w:themeColor="background1" w:themeShade="80"/>
          <w:lang w:val="en-US"/>
        </w:rPr>
        <w:t xml:space="preserve"> </w:t>
      </w:r>
      <w:r w:rsidR="00972592" w:rsidRPr="00972592">
        <w:rPr>
          <w:color w:val="808080" w:themeColor="background1" w:themeShade="80"/>
        </w:rPr>
        <w:t xml:space="preserve">split </w:t>
      </w:r>
      <w:r w:rsidR="00866B62">
        <w:rPr>
          <w:color w:val="808080" w:themeColor="background1" w:themeShade="80"/>
          <w:lang w:val="en-US"/>
        </w:rPr>
        <w:t xml:space="preserve">= </w:t>
      </w:r>
      <w:r w:rsidR="00972592" w:rsidRPr="00972592">
        <w:rPr>
          <w:color w:val="808080" w:themeColor="background1" w:themeShade="80"/>
        </w:rPr>
        <w:t>["open", "menu"]</w:t>
      </w:r>
    </w:p>
    <w:p w:rsidR="007C4293" w:rsidRPr="007C4293" w:rsidRDefault="007C4293" w:rsidP="00DF5A57">
      <w:pPr>
        <w:pStyle w:val="af1"/>
      </w:pPr>
      <w:r w:rsidRPr="007C4293">
        <w:t xml:space="preserve">  for (var i = 0; i &lt; </w:t>
      </w:r>
      <w:r w:rsidRPr="00143694">
        <w:rPr>
          <w:color w:val="00B050"/>
        </w:rPr>
        <w:t>classes</w:t>
      </w:r>
      <w:r w:rsidRPr="007C4293">
        <w:t>.length; i++) {</w:t>
      </w:r>
    </w:p>
    <w:p w:rsidR="007C4293" w:rsidRPr="007C4293" w:rsidRDefault="007C4293" w:rsidP="00DF5A57">
      <w:pPr>
        <w:pStyle w:val="af1"/>
      </w:pPr>
      <w:r w:rsidRPr="007C4293">
        <w:t xml:space="preserve">    if (</w:t>
      </w:r>
      <w:r w:rsidRPr="00143694">
        <w:rPr>
          <w:color w:val="00B050"/>
        </w:rPr>
        <w:t>classes</w:t>
      </w:r>
      <w:r w:rsidRPr="007C4293">
        <w:t xml:space="preserve">[i] == </w:t>
      </w:r>
      <w:r w:rsidRPr="007216CD">
        <w:rPr>
          <w:color w:val="00B0F0"/>
        </w:rPr>
        <w:t>cls</w:t>
      </w:r>
      <w:r w:rsidRPr="007C4293">
        <w:t>) return; // класс уже есть</w:t>
      </w:r>
    </w:p>
    <w:p w:rsidR="007C4293" w:rsidRPr="007C4293" w:rsidRDefault="007C4293" w:rsidP="00DF5A57">
      <w:pPr>
        <w:pStyle w:val="af1"/>
      </w:pPr>
      <w:r w:rsidRPr="007C4293">
        <w:t xml:space="preserve">  }</w:t>
      </w:r>
    </w:p>
    <w:p w:rsidR="007C4293" w:rsidRPr="007C4293" w:rsidRDefault="007C4293" w:rsidP="00DF5A57">
      <w:pPr>
        <w:pStyle w:val="af1"/>
      </w:pPr>
    </w:p>
    <w:p w:rsidR="007C4293" w:rsidRPr="007C4293" w:rsidRDefault="007C4293" w:rsidP="00DF5A57">
      <w:pPr>
        <w:pStyle w:val="af1"/>
      </w:pPr>
      <w:r w:rsidRPr="007C4293">
        <w:t xml:space="preserve">  </w:t>
      </w:r>
      <w:r w:rsidRPr="00143694">
        <w:rPr>
          <w:color w:val="00B050"/>
        </w:rPr>
        <w:t>classes</w:t>
      </w:r>
      <w:r w:rsidRPr="007C4293">
        <w:t>.</w:t>
      </w:r>
      <w:r w:rsidRPr="007216CD">
        <w:rPr>
          <w:rStyle w:val="af0"/>
        </w:rPr>
        <w:t>push</w:t>
      </w:r>
      <w:r w:rsidRPr="007C4293">
        <w:t>(</w:t>
      </w:r>
      <w:r w:rsidRPr="007216CD">
        <w:rPr>
          <w:color w:val="00B0F0"/>
        </w:rPr>
        <w:t>cls</w:t>
      </w:r>
      <w:r w:rsidRPr="007C4293">
        <w:t>); // добавить</w:t>
      </w:r>
    </w:p>
    <w:p w:rsidR="007C4293" w:rsidRPr="007C4293" w:rsidRDefault="007C4293" w:rsidP="00DF5A57">
      <w:pPr>
        <w:pStyle w:val="af1"/>
      </w:pPr>
    </w:p>
    <w:p w:rsidR="007C4293" w:rsidRPr="007C4293" w:rsidRDefault="007C4293" w:rsidP="00DF5A57">
      <w:pPr>
        <w:pStyle w:val="af1"/>
      </w:pPr>
      <w:r w:rsidRPr="007C4293">
        <w:t xml:space="preserve">  </w:t>
      </w:r>
      <w:r w:rsidRPr="00143694">
        <w:rPr>
          <w:color w:val="7030A0"/>
        </w:rPr>
        <w:t>obj</w:t>
      </w:r>
      <w:r w:rsidRPr="007C4293">
        <w:t>.</w:t>
      </w:r>
      <w:r w:rsidRPr="00143694">
        <w:rPr>
          <w:color w:val="0070C0"/>
        </w:rPr>
        <w:t xml:space="preserve">className </w:t>
      </w:r>
      <w:r w:rsidRPr="007C4293">
        <w:t xml:space="preserve">= </w:t>
      </w:r>
      <w:r w:rsidRPr="00143694">
        <w:rPr>
          <w:color w:val="00B050"/>
        </w:rPr>
        <w:t>classes</w:t>
      </w:r>
      <w:r w:rsidRPr="007C4293">
        <w:t>.</w:t>
      </w:r>
      <w:r w:rsidRPr="00143694">
        <w:rPr>
          <w:rStyle w:val="af0"/>
        </w:rPr>
        <w:t>join</w:t>
      </w:r>
      <w:r w:rsidRPr="007C4293">
        <w:t>(' '); //</w:t>
      </w:r>
      <w:r w:rsidR="00061592">
        <w:t>склеивает массив в строку</w:t>
      </w:r>
      <w:r w:rsidRPr="007C4293">
        <w:t xml:space="preserve"> и обновить свойство</w:t>
      </w:r>
    </w:p>
    <w:p w:rsidR="007C4293" w:rsidRPr="007C4293" w:rsidRDefault="007C4293" w:rsidP="00DF5A57">
      <w:pPr>
        <w:pStyle w:val="af1"/>
      </w:pPr>
      <w:r w:rsidRPr="007C4293">
        <w:t>}</w:t>
      </w:r>
    </w:p>
    <w:p w:rsidR="00B569FE" w:rsidRDefault="00B569FE" w:rsidP="007C4293">
      <w:pPr>
        <w:pStyle w:val="aa"/>
        <w:rPr>
          <w:lang w:val="en-US"/>
        </w:rPr>
      </w:pPr>
    </w:p>
    <w:p w:rsidR="007C4293" w:rsidRPr="007C4293" w:rsidRDefault="007C4293" w:rsidP="007C4293">
      <w:pPr>
        <w:pStyle w:val="aa"/>
      </w:pPr>
      <w:r w:rsidRPr="007C4293">
        <w:t>P.S. «Альтернативный» подход к проверке наличия класса вызовом obj.className.indexOf(cls) был бы неверным. В частности, он найдёт cls = "menu" в строке классов obj.className = "open mymenu".</w:t>
      </w:r>
    </w:p>
    <w:p w:rsidR="007C4293" w:rsidRDefault="007C4293" w:rsidP="007C4293">
      <w:pPr>
        <w:pStyle w:val="aa"/>
        <w:rPr>
          <w:lang w:val="en-US"/>
        </w:rPr>
      </w:pPr>
      <w:r w:rsidRPr="007C4293">
        <w:t>P.P.S. Проверьте, нет ли в вашем решении присвоения obj.className += " " + cls. Не добавляет ли оно лишний пробел в случае, если изначально obj.className = ""?</w:t>
      </w:r>
    </w:p>
    <w:p w:rsidR="002E0537" w:rsidRDefault="002E0537" w:rsidP="00752F6A">
      <w:pPr>
        <w:pStyle w:val="3"/>
        <w:rPr>
          <w:lang w:val="en-US"/>
        </w:rPr>
      </w:pPr>
      <w:r w:rsidRPr="002E0537">
        <w:t>Массив: перебирающие методы</w:t>
      </w:r>
    </w:p>
    <w:p w:rsidR="002E0537" w:rsidRPr="002E0537" w:rsidRDefault="002E0537" w:rsidP="00752F6A">
      <w:pPr>
        <w:rPr>
          <w:lang w:val="en-US"/>
        </w:rPr>
      </w:pPr>
    </w:p>
    <w:p w:rsidR="002E0537" w:rsidRPr="002E0537" w:rsidRDefault="002E0537" w:rsidP="00752F6A">
      <w:pPr>
        <w:pStyle w:val="aa"/>
      </w:pPr>
      <w:r w:rsidRPr="002E0537">
        <w:t>Современный стандарт JavaScript предоставляет много методов для «умного» перебора массивов, которые есть в современных браузерах…</w:t>
      </w:r>
    </w:p>
    <w:p w:rsidR="002E0537" w:rsidRDefault="002E0537" w:rsidP="00752F6A">
      <w:pPr>
        <w:pStyle w:val="aa"/>
        <w:rPr>
          <w:lang w:val="en-US"/>
        </w:rPr>
      </w:pPr>
      <w:r w:rsidRPr="002E0537">
        <w:t>…Ну а для их поддержки в IE8- просто подключите библиотеку </w:t>
      </w:r>
      <w:hyperlink r:id="rId129" w:history="1">
        <w:r w:rsidRPr="002E0537">
          <w:rPr>
            <w:rStyle w:val="a9"/>
            <w:color w:val="auto"/>
            <w:u w:val="none"/>
          </w:rPr>
          <w:t>ES5-shim</w:t>
        </w:r>
      </w:hyperlink>
      <w:r w:rsidRPr="002E0537">
        <w:t>.</w:t>
      </w:r>
    </w:p>
    <w:p w:rsidR="00E21116" w:rsidRPr="00E21116" w:rsidRDefault="00E21116" w:rsidP="00752F6A">
      <w:pPr>
        <w:pStyle w:val="aa"/>
        <w:rPr>
          <w:lang w:val="en-US"/>
        </w:rPr>
      </w:pPr>
    </w:p>
    <w:p w:rsidR="002E0537" w:rsidRPr="002E0537" w:rsidRDefault="002E0537" w:rsidP="00D852E0">
      <w:pPr>
        <w:pStyle w:val="4"/>
        <w:rPr>
          <w:noProof/>
        </w:rPr>
      </w:pPr>
      <w:bookmarkStart w:id="141" w:name="foreach"/>
      <w:r w:rsidRPr="002E0537">
        <w:t>forEach</w:t>
      </w:r>
      <w:bookmarkEnd w:id="141"/>
    </w:p>
    <w:p w:rsidR="002E0537" w:rsidRPr="002E0537" w:rsidRDefault="002E0537" w:rsidP="00752F6A">
      <w:pPr>
        <w:pStyle w:val="aa"/>
      </w:pPr>
      <w:r w:rsidRPr="002E0537">
        <w:t>Метод </w:t>
      </w:r>
      <w:hyperlink r:id="rId130" w:history="1">
        <w:r w:rsidRPr="002E0537">
          <w:rPr>
            <w:rStyle w:val="a9"/>
          </w:rPr>
          <w:t>«arr.forEach(callback[, thisArg])»</w:t>
        </w:r>
      </w:hyperlink>
      <w:r w:rsidRPr="002E0537">
        <w:t> используется для перебора массива.</w:t>
      </w:r>
    </w:p>
    <w:p w:rsidR="002E0537" w:rsidRPr="002E0537" w:rsidRDefault="002E0537" w:rsidP="00752F6A">
      <w:pPr>
        <w:pStyle w:val="aa"/>
      </w:pPr>
      <w:r w:rsidRPr="002E0537">
        <w:t>Он для каждого элемента массива вызывает функцию callback.</w:t>
      </w:r>
    </w:p>
    <w:p w:rsidR="002E0537" w:rsidRPr="002E0537" w:rsidRDefault="002E0537" w:rsidP="00752F6A">
      <w:pPr>
        <w:pStyle w:val="aa"/>
      </w:pPr>
      <w:r w:rsidRPr="002E0537">
        <w:t>Этой функции он передаёт три параметра callback(item, i, arr):</w:t>
      </w:r>
    </w:p>
    <w:p w:rsidR="002E0537" w:rsidRPr="002E0537" w:rsidRDefault="002E0537" w:rsidP="00752F6A">
      <w:pPr>
        <w:pStyle w:val="aa"/>
        <w:numPr>
          <w:ilvl w:val="0"/>
          <w:numId w:val="58"/>
        </w:numPr>
      </w:pPr>
      <w:r w:rsidRPr="00D72BB2">
        <w:rPr>
          <w:b/>
          <w:color w:val="7030A0"/>
        </w:rPr>
        <w:t>item</w:t>
      </w:r>
      <w:r w:rsidRPr="002E0537">
        <w:t> – очередной элемент массива.</w:t>
      </w:r>
    </w:p>
    <w:p w:rsidR="002E0537" w:rsidRPr="002E0537" w:rsidRDefault="002E0537" w:rsidP="00752F6A">
      <w:pPr>
        <w:pStyle w:val="aa"/>
        <w:numPr>
          <w:ilvl w:val="0"/>
          <w:numId w:val="58"/>
        </w:numPr>
      </w:pPr>
      <w:r w:rsidRPr="00D72BB2">
        <w:rPr>
          <w:b/>
          <w:color w:val="0070C0"/>
        </w:rPr>
        <w:t>i</w:t>
      </w:r>
      <w:r w:rsidRPr="002E0537">
        <w:t> – его номер.</w:t>
      </w:r>
    </w:p>
    <w:p w:rsidR="002E0537" w:rsidRPr="002E0537" w:rsidRDefault="002E0537" w:rsidP="00752F6A">
      <w:pPr>
        <w:pStyle w:val="aa"/>
        <w:numPr>
          <w:ilvl w:val="0"/>
          <w:numId w:val="58"/>
        </w:numPr>
      </w:pPr>
      <w:r w:rsidRPr="00D72BB2">
        <w:rPr>
          <w:b/>
          <w:color w:val="E36C0A" w:themeColor="accent6" w:themeShade="BF"/>
        </w:rPr>
        <w:t>arr</w:t>
      </w:r>
      <w:r w:rsidRPr="00D72BB2">
        <w:rPr>
          <w:color w:val="E36C0A" w:themeColor="accent6" w:themeShade="BF"/>
        </w:rPr>
        <w:t> </w:t>
      </w:r>
      <w:r w:rsidRPr="002E0537">
        <w:t>– массив, который перебирается.</w:t>
      </w:r>
    </w:p>
    <w:p w:rsidR="002E0537" w:rsidRPr="002E0537" w:rsidRDefault="002E0537" w:rsidP="00752F6A">
      <w:pPr>
        <w:pStyle w:val="aa"/>
      </w:pPr>
      <w:r w:rsidRPr="002E0537">
        <w:t>Например:</w:t>
      </w:r>
    </w:p>
    <w:p w:rsidR="002E0537" w:rsidRPr="002E0537" w:rsidRDefault="002E0537" w:rsidP="00752F6A">
      <w:pPr>
        <w:pStyle w:val="af1"/>
      </w:pPr>
      <w:r w:rsidRPr="002E0537">
        <w:t xml:space="preserve">var </w:t>
      </w:r>
      <w:r w:rsidRPr="00D72BB2">
        <w:rPr>
          <w:color w:val="E36C0A" w:themeColor="accent6" w:themeShade="BF"/>
        </w:rPr>
        <w:t xml:space="preserve">arr </w:t>
      </w:r>
      <w:r w:rsidRPr="002E0537">
        <w:t>= ["Яблоко", "Апельсин", "Груша"];</w:t>
      </w:r>
    </w:p>
    <w:p w:rsidR="002E0537" w:rsidRPr="002E0537" w:rsidRDefault="002E0537" w:rsidP="00752F6A">
      <w:pPr>
        <w:pStyle w:val="af1"/>
      </w:pPr>
    </w:p>
    <w:p w:rsidR="002E0537" w:rsidRPr="002E0537" w:rsidRDefault="002E0537" w:rsidP="00752F6A">
      <w:pPr>
        <w:pStyle w:val="af1"/>
      </w:pPr>
      <w:r w:rsidRPr="00D72BB2">
        <w:rPr>
          <w:color w:val="E36C0A" w:themeColor="accent6" w:themeShade="BF"/>
        </w:rPr>
        <w:t>arr</w:t>
      </w:r>
      <w:r w:rsidRPr="002E0537">
        <w:t>.</w:t>
      </w:r>
      <w:r w:rsidRPr="00D72BB2">
        <w:rPr>
          <w:rStyle w:val="af0"/>
        </w:rPr>
        <w:t>forEach</w:t>
      </w:r>
      <w:r w:rsidRPr="002E0537">
        <w:t>(function(item, i, arr) {</w:t>
      </w:r>
    </w:p>
    <w:p w:rsidR="002E0537" w:rsidRPr="002E0537" w:rsidRDefault="002E0537" w:rsidP="00752F6A">
      <w:pPr>
        <w:pStyle w:val="af1"/>
      </w:pPr>
      <w:r w:rsidRPr="002E0537">
        <w:lastRenderedPageBreak/>
        <w:t xml:space="preserve">  alert( </w:t>
      </w:r>
      <w:r w:rsidRPr="00987320">
        <w:rPr>
          <w:color w:val="0070C0"/>
        </w:rPr>
        <w:t>i</w:t>
      </w:r>
      <w:r w:rsidRPr="002E0537">
        <w:t xml:space="preserve"> + ": " + </w:t>
      </w:r>
      <w:r w:rsidRPr="00D72BB2">
        <w:rPr>
          <w:rStyle w:val="af0"/>
          <w:color w:val="7030A0"/>
        </w:rPr>
        <w:t>item</w:t>
      </w:r>
      <w:r w:rsidRPr="00D72BB2">
        <w:rPr>
          <w:color w:val="7030A0"/>
        </w:rPr>
        <w:t xml:space="preserve"> </w:t>
      </w:r>
      <w:r w:rsidRPr="002E0537">
        <w:t xml:space="preserve">+ " (массив:" + </w:t>
      </w:r>
      <w:r w:rsidRPr="00987320">
        <w:rPr>
          <w:color w:val="E36C0A" w:themeColor="accent6" w:themeShade="BF"/>
        </w:rPr>
        <w:t>arr</w:t>
      </w:r>
      <w:r w:rsidRPr="002E0537">
        <w:t xml:space="preserve"> + ")" );</w:t>
      </w:r>
    </w:p>
    <w:p w:rsidR="002E0537" w:rsidRPr="00987320" w:rsidRDefault="002E0537" w:rsidP="00752F6A">
      <w:pPr>
        <w:pStyle w:val="af1"/>
        <w:rPr>
          <w:lang w:val="en-US"/>
        </w:rPr>
      </w:pPr>
      <w:r w:rsidRPr="002E0537">
        <w:t>});</w:t>
      </w:r>
      <w:r w:rsidR="00987320">
        <w:rPr>
          <w:lang w:val="en-US"/>
        </w:rPr>
        <w:t xml:space="preserve"> // </w:t>
      </w:r>
      <w:r w:rsidR="00987320" w:rsidRPr="00987320">
        <w:rPr>
          <w:color w:val="0070C0"/>
          <w:lang w:val="en-US"/>
        </w:rPr>
        <w:t>0</w:t>
      </w:r>
      <w:r w:rsidR="00987320" w:rsidRPr="00987320">
        <w:rPr>
          <w:lang w:val="en-US"/>
        </w:rPr>
        <w:t xml:space="preserve">: </w:t>
      </w:r>
      <w:r w:rsidR="00987320" w:rsidRPr="00D72BB2">
        <w:rPr>
          <w:rStyle w:val="af0"/>
          <w:color w:val="7030A0"/>
          <w:lang w:val="en-US"/>
        </w:rPr>
        <w:t>Яблоко</w:t>
      </w:r>
      <w:r w:rsidR="00987320" w:rsidRPr="00D72BB2">
        <w:rPr>
          <w:color w:val="7030A0"/>
          <w:lang w:val="en-US"/>
        </w:rPr>
        <w:t xml:space="preserve"> </w:t>
      </w:r>
      <w:r w:rsidR="00987320" w:rsidRPr="00987320">
        <w:rPr>
          <w:lang w:val="en-US"/>
        </w:rPr>
        <w:t>(массив:</w:t>
      </w:r>
      <w:r w:rsidR="00987320" w:rsidRPr="00987320">
        <w:rPr>
          <w:color w:val="E36C0A" w:themeColor="accent6" w:themeShade="BF"/>
          <w:lang w:val="en-US"/>
        </w:rPr>
        <w:t>Яблоко,Апельсин,Груша</w:t>
      </w:r>
      <w:r w:rsidR="00987320" w:rsidRPr="00987320">
        <w:rPr>
          <w:lang w:val="en-US"/>
        </w:rPr>
        <w:t>)</w:t>
      </w:r>
      <w:r w:rsidR="00987320">
        <w:rPr>
          <w:lang w:val="en-US"/>
        </w:rPr>
        <w:t xml:space="preserve">; </w:t>
      </w:r>
      <w:r w:rsidR="00987320" w:rsidRPr="00987320">
        <w:rPr>
          <w:color w:val="0070C0"/>
          <w:lang w:val="en-US"/>
        </w:rPr>
        <w:t>1</w:t>
      </w:r>
      <w:r w:rsidR="00987320" w:rsidRPr="00987320">
        <w:rPr>
          <w:lang w:val="en-US"/>
        </w:rPr>
        <w:t xml:space="preserve">: </w:t>
      </w:r>
      <w:r w:rsidR="00987320" w:rsidRPr="00D72BB2">
        <w:rPr>
          <w:rStyle w:val="af0"/>
          <w:color w:val="7030A0"/>
          <w:lang w:val="en-US"/>
        </w:rPr>
        <w:t>Апельсин</w:t>
      </w:r>
      <w:r w:rsidR="00987320" w:rsidRPr="00D72BB2">
        <w:rPr>
          <w:color w:val="7030A0"/>
          <w:lang w:val="en-US"/>
        </w:rPr>
        <w:t xml:space="preserve"> </w:t>
      </w:r>
      <w:r w:rsidR="00987320" w:rsidRPr="00987320">
        <w:rPr>
          <w:lang w:val="en-US"/>
        </w:rPr>
        <w:t>(массив:</w:t>
      </w:r>
      <w:r w:rsidR="00987320" w:rsidRPr="00987320">
        <w:rPr>
          <w:color w:val="E36C0A" w:themeColor="accent6" w:themeShade="BF"/>
          <w:lang w:val="en-US"/>
        </w:rPr>
        <w:t>Яблоко,Апельсин,Груша</w:t>
      </w:r>
      <w:r w:rsidR="00987320" w:rsidRPr="00987320">
        <w:rPr>
          <w:lang w:val="en-US"/>
        </w:rPr>
        <w:t>)</w:t>
      </w:r>
      <w:r w:rsidR="00987320">
        <w:rPr>
          <w:lang w:val="en-US"/>
        </w:rPr>
        <w:t>;</w:t>
      </w:r>
    </w:p>
    <w:p w:rsidR="002E0537" w:rsidRPr="002E0537" w:rsidRDefault="002E0537" w:rsidP="00752F6A">
      <w:pPr>
        <w:pStyle w:val="aa"/>
      </w:pPr>
      <w:r w:rsidRPr="002E0537">
        <w:t>Второй, необязательный аргумент forEach позволяет указать контекст this для callback. Мы обсудим его в деталях чуть позже, сейчас он нам не важен.</w:t>
      </w:r>
    </w:p>
    <w:p w:rsidR="002E0537" w:rsidRDefault="002E0537" w:rsidP="00752F6A">
      <w:pPr>
        <w:pStyle w:val="aa"/>
        <w:rPr>
          <w:lang w:val="en-US"/>
        </w:rPr>
      </w:pPr>
      <w:r w:rsidRPr="002E0537">
        <w:t>Метод forEach ничего не возвращает, его используют только для перебора, как более «элегантный» вариант, чем обычный цикл for.</w:t>
      </w:r>
    </w:p>
    <w:p w:rsidR="00714B03" w:rsidRPr="00714B03" w:rsidRDefault="00714B03" w:rsidP="00752F6A">
      <w:pPr>
        <w:pStyle w:val="aa"/>
        <w:rPr>
          <w:lang w:val="en-US"/>
        </w:rPr>
      </w:pPr>
    </w:p>
    <w:p w:rsidR="00A14E58" w:rsidRPr="00A14E58" w:rsidRDefault="00A14E58" w:rsidP="00D852E0">
      <w:pPr>
        <w:pStyle w:val="4"/>
        <w:rPr>
          <w:noProof/>
        </w:rPr>
      </w:pPr>
      <w:bookmarkStart w:id="142" w:name="filter"/>
      <w:r w:rsidRPr="00A14E58">
        <w:t>filter</w:t>
      </w:r>
      <w:bookmarkEnd w:id="142"/>
    </w:p>
    <w:p w:rsidR="00A14E58" w:rsidRPr="00A14E58" w:rsidRDefault="00A14E58" w:rsidP="00752F6A">
      <w:pPr>
        <w:pStyle w:val="aa"/>
      </w:pPr>
      <w:r w:rsidRPr="00A14E58">
        <w:t>Метод </w:t>
      </w:r>
      <w:r w:rsidRPr="00A14E58">
        <w:rPr>
          <w:color w:val="0070C0"/>
        </w:rPr>
        <w:t>«arr.filter(callback[, thisArg])» </w:t>
      </w:r>
      <w:r w:rsidRPr="00A14E58">
        <w:t>используется для </w:t>
      </w:r>
      <w:r w:rsidRPr="00A14E58">
        <w:rPr>
          <w:i/>
          <w:iCs/>
        </w:rPr>
        <w:t>фильтрации</w:t>
      </w:r>
      <w:r w:rsidRPr="00A14E58">
        <w:t> массива через функцию.</w:t>
      </w:r>
    </w:p>
    <w:p w:rsidR="00A14E58" w:rsidRPr="00A14E58" w:rsidRDefault="00A14E58" w:rsidP="00752F6A">
      <w:pPr>
        <w:pStyle w:val="aa"/>
      </w:pPr>
      <w:r w:rsidRPr="00A14E58">
        <w:t>Он создаёт новый массив, в который войдут только те элементы arr, для которых вызов callback(item, i, arr) возвратит true.</w:t>
      </w:r>
    </w:p>
    <w:p w:rsidR="00A14E58" w:rsidRPr="00A14E58" w:rsidRDefault="00A14E58" w:rsidP="00752F6A">
      <w:pPr>
        <w:pStyle w:val="aa"/>
      </w:pPr>
      <w:r w:rsidRPr="00A14E58">
        <w:t>Например:</w:t>
      </w:r>
    </w:p>
    <w:p w:rsidR="00A14E58" w:rsidRPr="00A14E58" w:rsidRDefault="00A14E58" w:rsidP="00752F6A">
      <w:pPr>
        <w:pStyle w:val="af1"/>
      </w:pPr>
      <w:r w:rsidRPr="00A14E58">
        <w:t xml:space="preserve">var </w:t>
      </w:r>
      <w:r w:rsidRPr="00714B03">
        <w:rPr>
          <w:color w:val="E36C0A" w:themeColor="accent6" w:themeShade="BF"/>
        </w:rPr>
        <w:t xml:space="preserve">arr </w:t>
      </w:r>
      <w:r w:rsidRPr="00A14E58">
        <w:t>= [1, -1, 2, -2, 3];</w:t>
      </w:r>
    </w:p>
    <w:p w:rsidR="00A14E58" w:rsidRPr="00A14E58" w:rsidRDefault="00A14E58" w:rsidP="00752F6A">
      <w:pPr>
        <w:pStyle w:val="af1"/>
      </w:pPr>
    </w:p>
    <w:p w:rsidR="00A14E58" w:rsidRPr="00A14E58" w:rsidRDefault="00A14E58" w:rsidP="00752F6A">
      <w:pPr>
        <w:pStyle w:val="af1"/>
      </w:pPr>
      <w:r w:rsidRPr="00A14E58">
        <w:t xml:space="preserve">var positiveArr = </w:t>
      </w:r>
      <w:r w:rsidRPr="00714B03">
        <w:rPr>
          <w:color w:val="E36C0A" w:themeColor="accent6" w:themeShade="BF"/>
        </w:rPr>
        <w:t>arr</w:t>
      </w:r>
      <w:r w:rsidRPr="00A14E58">
        <w:t>.filter(</w:t>
      </w:r>
      <w:r w:rsidRPr="000D2DC7">
        <w:rPr>
          <w:rStyle w:val="af0"/>
        </w:rPr>
        <w:t>function</w:t>
      </w:r>
      <w:r w:rsidRPr="00A14E58">
        <w:t>(</w:t>
      </w:r>
      <w:r w:rsidRPr="00714B03">
        <w:rPr>
          <w:color w:val="7030A0"/>
        </w:rPr>
        <w:t>number</w:t>
      </w:r>
      <w:r w:rsidRPr="00A14E58">
        <w:t>) {</w:t>
      </w:r>
    </w:p>
    <w:p w:rsidR="00A14E58" w:rsidRPr="00A14E58" w:rsidRDefault="00A14E58" w:rsidP="00752F6A">
      <w:pPr>
        <w:pStyle w:val="af1"/>
      </w:pPr>
      <w:r w:rsidRPr="00A14E58">
        <w:t xml:space="preserve">  return </w:t>
      </w:r>
      <w:r w:rsidRPr="00714B03">
        <w:rPr>
          <w:color w:val="7030A0"/>
        </w:rPr>
        <w:t xml:space="preserve">number </w:t>
      </w:r>
      <w:r w:rsidRPr="00A14E58">
        <w:t>&gt; 0;</w:t>
      </w:r>
    </w:p>
    <w:p w:rsidR="00A14E58" w:rsidRPr="00A14E58" w:rsidRDefault="00A14E58" w:rsidP="00752F6A">
      <w:pPr>
        <w:pStyle w:val="af1"/>
      </w:pPr>
      <w:r w:rsidRPr="00A14E58">
        <w:t>});</w:t>
      </w:r>
    </w:p>
    <w:p w:rsidR="00A14E58" w:rsidRPr="00A14E58" w:rsidRDefault="00A14E58" w:rsidP="00752F6A">
      <w:pPr>
        <w:pStyle w:val="af1"/>
      </w:pPr>
    </w:p>
    <w:p w:rsidR="00A14E58" w:rsidRDefault="00A14E58" w:rsidP="00752F6A">
      <w:pPr>
        <w:pStyle w:val="af1"/>
        <w:rPr>
          <w:lang w:val="en-US"/>
        </w:rPr>
      </w:pPr>
      <w:r w:rsidRPr="00A14E58">
        <w:t>alert( positiveArr ); // 1,2,3</w:t>
      </w:r>
    </w:p>
    <w:p w:rsidR="00714B03" w:rsidRPr="00714B03" w:rsidRDefault="00714B03" w:rsidP="00714B03">
      <w:pPr>
        <w:rPr>
          <w:lang w:val="en-US"/>
        </w:rPr>
      </w:pPr>
    </w:p>
    <w:p w:rsidR="00A14E58" w:rsidRPr="00A14E58" w:rsidRDefault="00A14E58" w:rsidP="00D852E0">
      <w:pPr>
        <w:pStyle w:val="4"/>
        <w:rPr>
          <w:noProof/>
        </w:rPr>
      </w:pPr>
      <w:bookmarkStart w:id="143" w:name="map"/>
      <w:r w:rsidRPr="00A14E58">
        <w:t>map</w:t>
      </w:r>
      <w:bookmarkEnd w:id="143"/>
    </w:p>
    <w:p w:rsidR="00A14E58" w:rsidRPr="00A14E58" w:rsidRDefault="00A14E58" w:rsidP="00752F6A">
      <w:pPr>
        <w:pStyle w:val="aa"/>
      </w:pPr>
      <w:r w:rsidRPr="00A14E58">
        <w:t>Метод </w:t>
      </w:r>
      <w:r w:rsidRPr="00A14E58">
        <w:rPr>
          <w:color w:val="0070C0"/>
        </w:rPr>
        <w:t>«arr.map(callback[, thisArg])» </w:t>
      </w:r>
      <w:r w:rsidRPr="00A14E58">
        <w:t>используется для </w:t>
      </w:r>
      <w:r w:rsidRPr="00A14E58">
        <w:rPr>
          <w:i/>
          <w:iCs/>
        </w:rPr>
        <w:t>трансформации</w:t>
      </w:r>
      <w:r w:rsidRPr="00A14E58">
        <w:t> массива.</w:t>
      </w:r>
    </w:p>
    <w:p w:rsidR="00A14E58" w:rsidRPr="00A14E58" w:rsidRDefault="00A14E58" w:rsidP="00752F6A">
      <w:pPr>
        <w:pStyle w:val="aa"/>
      </w:pPr>
      <w:r w:rsidRPr="00A14E58">
        <w:t>Он создаёт новый массив, который будет состоять из результатов вызова callback(item, i, arr) для каждого элемента arr.</w:t>
      </w:r>
    </w:p>
    <w:p w:rsidR="00A14E58" w:rsidRPr="00A14E58" w:rsidRDefault="00A14E58" w:rsidP="00752F6A">
      <w:pPr>
        <w:pStyle w:val="aa"/>
      </w:pPr>
      <w:r w:rsidRPr="00A14E58">
        <w:t>Например:</w:t>
      </w:r>
    </w:p>
    <w:p w:rsidR="00A14E58" w:rsidRPr="00A14E58" w:rsidRDefault="00A14E58" w:rsidP="00752F6A">
      <w:pPr>
        <w:pStyle w:val="af1"/>
      </w:pPr>
      <w:r w:rsidRPr="00A14E58">
        <w:t xml:space="preserve">var </w:t>
      </w:r>
      <w:r w:rsidRPr="00714B03">
        <w:rPr>
          <w:color w:val="E36C0A" w:themeColor="accent6" w:themeShade="BF"/>
        </w:rPr>
        <w:t xml:space="preserve">names </w:t>
      </w:r>
      <w:r w:rsidRPr="00A14E58">
        <w:t>= ['HTML', 'CSS', 'JavaScript'];</w:t>
      </w:r>
    </w:p>
    <w:p w:rsidR="00A14E58" w:rsidRPr="00A14E58" w:rsidRDefault="00A14E58" w:rsidP="00752F6A">
      <w:pPr>
        <w:pStyle w:val="af1"/>
      </w:pPr>
    </w:p>
    <w:p w:rsidR="00A14E58" w:rsidRPr="00A14E58" w:rsidRDefault="00A14E58" w:rsidP="00752F6A">
      <w:pPr>
        <w:pStyle w:val="af1"/>
      </w:pPr>
      <w:r w:rsidRPr="00A14E58">
        <w:t xml:space="preserve">var nameLengths = </w:t>
      </w:r>
      <w:r w:rsidRPr="00714B03">
        <w:rPr>
          <w:color w:val="E36C0A" w:themeColor="accent6" w:themeShade="BF"/>
        </w:rPr>
        <w:t>names</w:t>
      </w:r>
      <w:r w:rsidRPr="00A14E58">
        <w:t>.map(</w:t>
      </w:r>
      <w:r w:rsidRPr="000D2DC7">
        <w:rPr>
          <w:rStyle w:val="af0"/>
        </w:rPr>
        <w:t>function</w:t>
      </w:r>
      <w:r w:rsidRPr="00A14E58">
        <w:t>(</w:t>
      </w:r>
      <w:r w:rsidRPr="00714B03">
        <w:rPr>
          <w:color w:val="7030A0"/>
        </w:rPr>
        <w:t>name</w:t>
      </w:r>
      <w:r w:rsidRPr="00A14E58">
        <w:t>) {</w:t>
      </w:r>
    </w:p>
    <w:p w:rsidR="00A14E58" w:rsidRPr="00A14E58" w:rsidRDefault="00A14E58" w:rsidP="00752F6A">
      <w:pPr>
        <w:pStyle w:val="af1"/>
      </w:pPr>
      <w:r w:rsidRPr="00A14E58">
        <w:t xml:space="preserve">  return </w:t>
      </w:r>
      <w:r w:rsidRPr="00714B03">
        <w:rPr>
          <w:color w:val="7030A0"/>
        </w:rPr>
        <w:t>name</w:t>
      </w:r>
      <w:r w:rsidRPr="00A14E58">
        <w:t>.length;</w:t>
      </w:r>
    </w:p>
    <w:p w:rsidR="00A14E58" w:rsidRPr="00A14E58" w:rsidRDefault="00A14E58" w:rsidP="00752F6A">
      <w:pPr>
        <w:pStyle w:val="af1"/>
      </w:pPr>
      <w:r w:rsidRPr="00A14E58">
        <w:t>});</w:t>
      </w:r>
    </w:p>
    <w:p w:rsidR="00A14E58" w:rsidRPr="00A14E58" w:rsidRDefault="00A14E58" w:rsidP="00752F6A">
      <w:pPr>
        <w:pStyle w:val="af1"/>
      </w:pPr>
    </w:p>
    <w:p w:rsidR="00A14E58" w:rsidRPr="00A14E58" w:rsidRDefault="00A14E58" w:rsidP="00752F6A">
      <w:pPr>
        <w:pStyle w:val="af1"/>
      </w:pPr>
      <w:r w:rsidRPr="00A14E58">
        <w:t>// получили массив с длинами</w:t>
      </w:r>
    </w:p>
    <w:p w:rsidR="00A14E58" w:rsidRDefault="00A14E58" w:rsidP="00752F6A">
      <w:pPr>
        <w:pStyle w:val="af1"/>
        <w:rPr>
          <w:lang w:val="en-US"/>
        </w:rPr>
      </w:pPr>
      <w:r w:rsidRPr="00A14E58">
        <w:t>alert( nameLengths ); // 4,3,10</w:t>
      </w:r>
    </w:p>
    <w:p w:rsidR="00714B03" w:rsidRPr="00714B03" w:rsidRDefault="00714B03" w:rsidP="00714B03">
      <w:pPr>
        <w:rPr>
          <w:lang w:val="en-US"/>
        </w:rPr>
      </w:pPr>
    </w:p>
    <w:p w:rsidR="00A14E58" w:rsidRPr="00A14E58" w:rsidRDefault="00A14E58" w:rsidP="00D852E0">
      <w:pPr>
        <w:pStyle w:val="4"/>
        <w:rPr>
          <w:noProof/>
        </w:rPr>
      </w:pPr>
      <w:bookmarkStart w:id="144" w:name="every-some"/>
      <w:r w:rsidRPr="00A14E58">
        <w:t>every/some</w:t>
      </w:r>
      <w:bookmarkEnd w:id="144"/>
    </w:p>
    <w:p w:rsidR="00A14E58" w:rsidRPr="00A14E58" w:rsidRDefault="00A14E58" w:rsidP="00752F6A">
      <w:pPr>
        <w:pStyle w:val="aa"/>
      </w:pPr>
      <w:r w:rsidRPr="00A14E58">
        <w:t>Эти методы используются для проверки массива.</w:t>
      </w:r>
    </w:p>
    <w:p w:rsidR="00A14E58" w:rsidRPr="00A14E58" w:rsidRDefault="00A14E58" w:rsidP="00752F6A">
      <w:pPr>
        <w:pStyle w:val="aa"/>
        <w:numPr>
          <w:ilvl w:val="0"/>
          <w:numId w:val="59"/>
        </w:numPr>
      </w:pPr>
      <w:r w:rsidRPr="00A14E58">
        <w:t>Метод </w:t>
      </w:r>
      <w:r w:rsidRPr="00A14E58">
        <w:rPr>
          <w:color w:val="0070C0"/>
        </w:rPr>
        <w:t>«arr.every(callback[, thisArg])» </w:t>
      </w:r>
      <w:r w:rsidRPr="00A14E58">
        <w:t>возвращает true, если вызов callback вернёт true для </w:t>
      </w:r>
      <w:r w:rsidRPr="00A14E58">
        <w:rPr>
          <w:i/>
          <w:iCs/>
        </w:rPr>
        <w:t>каждого</w:t>
      </w:r>
      <w:r w:rsidRPr="00A14E58">
        <w:t>элемента arr.</w:t>
      </w:r>
    </w:p>
    <w:p w:rsidR="00A14E58" w:rsidRPr="00A14E58" w:rsidRDefault="00A14E58" w:rsidP="00752F6A">
      <w:pPr>
        <w:pStyle w:val="aa"/>
        <w:numPr>
          <w:ilvl w:val="0"/>
          <w:numId w:val="59"/>
        </w:numPr>
      </w:pPr>
      <w:r w:rsidRPr="00A14E58">
        <w:t>Метод </w:t>
      </w:r>
      <w:r w:rsidRPr="00A14E58">
        <w:rPr>
          <w:color w:val="0070C0"/>
        </w:rPr>
        <w:t>«arr.some(callback[, thisArg])» </w:t>
      </w:r>
      <w:r w:rsidRPr="00A14E58">
        <w:t>возвращает true, если вызов callback вернёт true для </w:t>
      </w:r>
      <w:r w:rsidRPr="00A14E58">
        <w:rPr>
          <w:i/>
          <w:iCs/>
        </w:rPr>
        <w:t>какого-нибудь</w:t>
      </w:r>
      <w:r w:rsidRPr="00A14E58">
        <w:t> элемента arr.</w:t>
      </w:r>
    </w:p>
    <w:p w:rsidR="00A14E58" w:rsidRPr="00A14E58" w:rsidRDefault="00A14E58" w:rsidP="00752F6A">
      <w:pPr>
        <w:pStyle w:val="af1"/>
      </w:pPr>
      <w:r w:rsidRPr="00A14E58">
        <w:t>var arr = [1, -1, 2, -2, 3];</w:t>
      </w:r>
    </w:p>
    <w:p w:rsidR="00A14E58" w:rsidRPr="00A14E58" w:rsidRDefault="00A14E58" w:rsidP="00752F6A">
      <w:pPr>
        <w:pStyle w:val="af1"/>
      </w:pPr>
    </w:p>
    <w:p w:rsidR="00A14E58" w:rsidRPr="00A14E58" w:rsidRDefault="00A14E58" w:rsidP="00752F6A">
      <w:pPr>
        <w:pStyle w:val="af1"/>
      </w:pPr>
      <w:r w:rsidRPr="00A14E58">
        <w:t xml:space="preserve">function </w:t>
      </w:r>
      <w:r w:rsidRPr="005B61B9">
        <w:rPr>
          <w:color w:val="7030A0"/>
        </w:rPr>
        <w:t>isPositive</w:t>
      </w:r>
      <w:r w:rsidRPr="00A14E58">
        <w:t>(</w:t>
      </w:r>
      <w:r w:rsidRPr="005B61B9">
        <w:rPr>
          <w:color w:val="E36C0A" w:themeColor="accent6" w:themeShade="BF"/>
        </w:rPr>
        <w:t>number</w:t>
      </w:r>
      <w:r w:rsidRPr="00A14E58">
        <w:t>) {</w:t>
      </w:r>
    </w:p>
    <w:p w:rsidR="00A14E58" w:rsidRPr="00A14E58" w:rsidRDefault="00A14E58" w:rsidP="00752F6A">
      <w:pPr>
        <w:pStyle w:val="af1"/>
      </w:pPr>
      <w:r w:rsidRPr="00A14E58">
        <w:t xml:space="preserve">  return </w:t>
      </w:r>
      <w:r w:rsidRPr="005B61B9">
        <w:rPr>
          <w:color w:val="E36C0A" w:themeColor="accent6" w:themeShade="BF"/>
        </w:rPr>
        <w:t xml:space="preserve">number </w:t>
      </w:r>
      <w:r w:rsidRPr="00A14E58">
        <w:t>&gt; 0;</w:t>
      </w:r>
    </w:p>
    <w:p w:rsidR="00A14E58" w:rsidRPr="00A14E58" w:rsidRDefault="00A14E58" w:rsidP="00752F6A">
      <w:pPr>
        <w:pStyle w:val="af1"/>
      </w:pPr>
      <w:r w:rsidRPr="00A14E58">
        <w:t>}</w:t>
      </w:r>
    </w:p>
    <w:p w:rsidR="00A14E58" w:rsidRPr="00A14E58" w:rsidRDefault="00A14E58" w:rsidP="00752F6A">
      <w:pPr>
        <w:pStyle w:val="af1"/>
      </w:pPr>
    </w:p>
    <w:p w:rsidR="00A14E58" w:rsidRPr="00A14E58" w:rsidRDefault="00A14E58" w:rsidP="00752F6A">
      <w:pPr>
        <w:pStyle w:val="af1"/>
      </w:pPr>
      <w:r w:rsidRPr="00A14E58">
        <w:t>alert( arr.</w:t>
      </w:r>
      <w:r w:rsidRPr="005B61B9">
        <w:rPr>
          <w:rStyle w:val="af0"/>
        </w:rPr>
        <w:t>every</w:t>
      </w:r>
      <w:r w:rsidRPr="00A14E58">
        <w:t>(</w:t>
      </w:r>
      <w:r w:rsidRPr="005B61B9">
        <w:rPr>
          <w:color w:val="7030A0"/>
        </w:rPr>
        <w:t>isPositive</w:t>
      </w:r>
      <w:r w:rsidRPr="00A14E58">
        <w:t>) ); // false, не все положительные</w:t>
      </w:r>
    </w:p>
    <w:p w:rsidR="00A14E58" w:rsidRDefault="00A14E58" w:rsidP="00752F6A">
      <w:pPr>
        <w:pStyle w:val="af1"/>
        <w:rPr>
          <w:lang w:val="en-US"/>
        </w:rPr>
      </w:pPr>
      <w:r w:rsidRPr="00A14E58">
        <w:t>alert( arr.</w:t>
      </w:r>
      <w:r w:rsidRPr="005B61B9">
        <w:rPr>
          <w:rStyle w:val="af0"/>
        </w:rPr>
        <w:t>some</w:t>
      </w:r>
      <w:r w:rsidRPr="00A14E58">
        <w:t>(</w:t>
      </w:r>
      <w:r w:rsidRPr="005B61B9">
        <w:rPr>
          <w:color w:val="7030A0"/>
        </w:rPr>
        <w:t>isPositive</w:t>
      </w:r>
      <w:r w:rsidRPr="00A14E58">
        <w:t>) ); // true, есть хоть одно положительное</w:t>
      </w:r>
    </w:p>
    <w:p w:rsidR="00714B03" w:rsidRPr="00714B03" w:rsidRDefault="00714B03" w:rsidP="00714B03">
      <w:pPr>
        <w:rPr>
          <w:lang w:val="en-US"/>
        </w:rPr>
      </w:pPr>
    </w:p>
    <w:p w:rsidR="005B61B9" w:rsidRPr="005B61B9" w:rsidRDefault="005B61B9" w:rsidP="00D852E0">
      <w:pPr>
        <w:pStyle w:val="4"/>
        <w:rPr>
          <w:noProof/>
        </w:rPr>
      </w:pPr>
      <w:bookmarkStart w:id="145" w:name="reduce-reduceright"/>
      <w:r w:rsidRPr="005B61B9">
        <w:t>reduce/reduceRight</w:t>
      </w:r>
      <w:bookmarkEnd w:id="145"/>
    </w:p>
    <w:p w:rsidR="005B61B9" w:rsidRPr="005B61B9" w:rsidRDefault="005B61B9" w:rsidP="00752F6A">
      <w:pPr>
        <w:pStyle w:val="aa"/>
      </w:pPr>
      <w:r w:rsidRPr="005B61B9">
        <w:t>Метод </w:t>
      </w:r>
      <w:r w:rsidRPr="002C4567">
        <w:t>«</w:t>
      </w:r>
      <w:r w:rsidRPr="00E13899">
        <w:rPr>
          <w:color w:val="00B050"/>
        </w:rPr>
        <w:t>arr</w:t>
      </w:r>
      <w:r w:rsidRPr="002C4567">
        <w:t>.reduce(</w:t>
      </w:r>
      <w:r w:rsidRPr="002C4567">
        <w:rPr>
          <w:color w:val="7030A0"/>
        </w:rPr>
        <w:t>callback</w:t>
      </w:r>
      <w:r w:rsidRPr="002C4567">
        <w:t>[, initialValue])» </w:t>
      </w:r>
      <w:r w:rsidRPr="005B61B9">
        <w:t>используется для последовательной обработки каждого элемента массива с сохранением промежуточного результата.</w:t>
      </w:r>
    </w:p>
    <w:p w:rsidR="005B61B9" w:rsidRPr="005B61B9" w:rsidRDefault="005B61B9" w:rsidP="00752F6A">
      <w:pPr>
        <w:pStyle w:val="aa"/>
      </w:pPr>
      <w:r w:rsidRPr="005B61B9">
        <w:t>Это один из самых сложных методов для работы с массивами. Но его стоит освоить, потому что временами с его помощью можно в несколько строк решить задачу, которая иначе потребовала бы в разы больше места и времени.</w:t>
      </w:r>
    </w:p>
    <w:p w:rsidR="005B61B9" w:rsidRPr="005B61B9" w:rsidRDefault="005B61B9" w:rsidP="00752F6A">
      <w:pPr>
        <w:pStyle w:val="aa"/>
      </w:pPr>
      <w:r w:rsidRPr="005B61B9">
        <w:t>Метод reduce используется для вычисления на основе массива какого-либо единого значения, иначе говорят «для свёртки массива». Чуть далее мы разберём пример для вычисления суммы.</w:t>
      </w:r>
    </w:p>
    <w:p w:rsidR="005B61B9" w:rsidRPr="005B61B9" w:rsidRDefault="005B61B9" w:rsidP="00752F6A">
      <w:pPr>
        <w:pStyle w:val="aa"/>
      </w:pPr>
      <w:r w:rsidRPr="005B61B9">
        <w:t>Он применяет функцию callback по очереди к каждому элементу массива слева направо, сохраняя при этом промежуточный результат.</w:t>
      </w:r>
    </w:p>
    <w:p w:rsidR="005B61B9" w:rsidRPr="005B61B9" w:rsidRDefault="005B61B9" w:rsidP="00752F6A">
      <w:pPr>
        <w:pStyle w:val="aa"/>
      </w:pPr>
      <w:r w:rsidRPr="005B61B9">
        <w:t>Аргументы функции </w:t>
      </w:r>
      <w:r w:rsidRPr="002C4567">
        <w:rPr>
          <w:color w:val="7030A0"/>
        </w:rPr>
        <w:t>callback</w:t>
      </w:r>
      <w:r w:rsidRPr="005B61B9">
        <w:t>(</w:t>
      </w:r>
      <w:r w:rsidRPr="00E13899">
        <w:rPr>
          <w:b/>
          <w:color w:val="00B0F0"/>
        </w:rPr>
        <w:t>previousValue</w:t>
      </w:r>
      <w:r w:rsidRPr="005B61B9">
        <w:t xml:space="preserve">, </w:t>
      </w:r>
      <w:r w:rsidRPr="00E13899">
        <w:rPr>
          <w:b/>
          <w:color w:val="0070C0"/>
        </w:rPr>
        <w:t>currentItem</w:t>
      </w:r>
      <w:r w:rsidRPr="005B61B9">
        <w:t xml:space="preserve">, </w:t>
      </w:r>
      <w:r w:rsidRPr="00E13899">
        <w:rPr>
          <w:color w:val="E36C0A" w:themeColor="accent6" w:themeShade="BF"/>
        </w:rPr>
        <w:t>index</w:t>
      </w:r>
      <w:r w:rsidRPr="005B61B9">
        <w:t xml:space="preserve">, </w:t>
      </w:r>
      <w:r w:rsidRPr="00E13899">
        <w:rPr>
          <w:color w:val="00B050"/>
        </w:rPr>
        <w:t>arr</w:t>
      </w:r>
      <w:r w:rsidRPr="005B61B9">
        <w:t>):</w:t>
      </w:r>
    </w:p>
    <w:p w:rsidR="005B61B9" w:rsidRPr="005B61B9" w:rsidRDefault="005B61B9" w:rsidP="00752F6A">
      <w:pPr>
        <w:pStyle w:val="aa"/>
        <w:numPr>
          <w:ilvl w:val="0"/>
          <w:numId w:val="60"/>
        </w:numPr>
      </w:pPr>
      <w:r w:rsidRPr="00E13899">
        <w:rPr>
          <w:b/>
          <w:color w:val="00B0F0"/>
        </w:rPr>
        <w:t>previousValue</w:t>
      </w:r>
      <w:r w:rsidRPr="00E13899">
        <w:rPr>
          <w:color w:val="00B0F0"/>
        </w:rPr>
        <w:t> </w:t>
      </w:r>
      <w:r w:rsidRPr="005B61B9">
        <w:t>– последний результат вызова функции, он же «промежуточный результат».</w:t>
      </w:r>
    </w:p>
    <w:p w:rsidR="005B61B9" w:rsidRPr="005B61B9" w:rsidRDefault="005B61B9" w:rsidP="00752F6A">
      <w:pPr>
        <w:pStyle w:val="aa"/>
        <w:numPr>
          <w:ilvl w:val="0"/>
          <w:numId w:val="60"/>
        </w:numPr>
      </w:pPr>
      <w:r w:rsidRPr="00E13899">
        <w:rPr>
          <w:b/>
          <w:color w:val="0070C0"/>
        </w:rPr>
        <w:t>currentItem</w:t>
      </w:r>
      <w:r w:rsidRPr="00E13899">
        <w:rPr>
          <w:color w:val="0070C0"/>
        </w:rPr>
        <w:t> </w:t>
      </w:r>
      <w:r w:rsidRPr="005B61B9">
        <w:t>– текущий элемент массива, элементы перебираются по очереди слева-направо.</w:t>
      </w:r>
    </w:p>
    <w:p w:rsidR="005B61B9" w:rsidRPr="005B61B9" w:rsidRDefault="005B61B9" w:rsidP="00752F6A">
      <w:pPr>
        <w:pStyle w:val="aa"/>
        <w:numPr>
          <w:ilvl w:val="0"/>
          <w:numId w:val="60"/>
        </w:numPr>
      </w:pPr>
      <w:r w:rsidRPr="00E13899">
        <w:rPr>
          <w:color w:val="E36C0A" w:themeColor="accent6" w:themeShade="BF"/>
        </w:rPr>
        <w:t>index </w:t>
      </w:r>
      <w:r w:rsidRPr="005B61B9">
        <w:t>– номер текущего элемента.</w:t>
      </w:r>
    </w:p>
    <w:p w:rsidR="005B61B9" w:rsidRPr="005B61B9" w:rsidRDefault="005B61B9" w:rsidP="00752F6A">
      <w:pPr>
        <w:pStyle w:val="aa"/>
        <w:numPr>
          <w:ilvl w:val="0"/>
          <w:numId w:val="60"/>
        </w:numPr>
      </w:pPr>
      <w:r w:rsidRPr="00E13899">
        <w:rPr>
          <w:color w:val="00B050"/>
        </w:rPr>
        <w:t>arr </w:t>
      </w:r>
      <w:r w:rsidRPr="005B61B9">
        <w:t>– обрабатываемый массив.</w:t>
      </w:r>
    </w:p>
    <w:p w:rsidR="005B61B9" w:rsidRPr="005B61B9" w:rsidRDefault="005B61B9" w:rsidP="00752F6A">
      <w:pPr>
        <w:pStyle w:val="aa"/>
      </w:pPr>
      <w:r w:rsidRPr="005B61B9">
        <w:t>Кроме callback, методу можно передать «начальное значение» – аргумент initialValue. Если он есть, то на первом вызове значение previousValue будет равно initialValue, а если у reduce нет второго аргумента, то оно равно первому элементу массива, а перебор начинается со второго.</w:t>
      </w:r>
    </w:p>
    <w:p w:rsidR="005B61B9" w:rsidRDefault="005B61B9" w:rsidP="00752F6A">
      <w:pPr>
        <w:pStyle w:val="aa"/>
      </w:pPr>
      <w:r w:rsidRPr="005B61B9">
        <w:t>Проще всего понять</w:t>
      </w:r>
      <w:r w:rsidR="004C2BA8">
        <w:t xml:space="preserve"> работу метода reduce на примерах</w:t>
      </w:r>
      <w:r w:rsidRPr="005B61B9">
        <w:t>.</w:t>
      </w:r>
    </w:p>
    <w:p w:rsidR="005C5EE7" w:rsidRPr="005C5EE7" w:rsidRDefault="005C5EE7" w:rsidP="005C5EE7">
      <w:pPr>
        <w:pStyle w:val="af1"/>
        <w:rPr>
          <w:rStyle w:val="af0"/>
          <w:b w:val="0"/>
          <w:color w:val="auto"/>
        </w:rPr>
      </w:pPr>
      <w:r w:rsidRPr="005C5EE7">
        <w:rPr>
          <w:rStyle w:val="af0"/>
          <w:b w:val="0"/>
          <w:color w:val="auto"/>
        </w:rPr>
        <w:t xml:space="preserve">function adder(a,b) { </w:t>
      </w:r>
    </w:p>
    <w:p w:rsidR="005C5EE7" w:rsidRPr="005C5EE7" w:rsidRDefault="005C5EE7" w:rsidP="005C5EE7">
      <w:pPr>
        <w:pStyle w:val="af1"/>
        <w:rPr>
          <w:rStyle w:val="af0"/>
          <w:b w:val="0"/>
          <w:color w:val="auto"/>
        </w:rPr>
      </w:pPr>
      <w:r w:rsidRPr="005C5EE7">
        <w:rPr>
          <w:rStyle w:val="af0"/>
          <w:b w:val="0"/>
          <w:color w:val="auto"/>
        </w:rPr>
        <w:t>return a+b;</w:t>
      </w:r>
    </w:p>
    <w:p w:rsidR="004C2BA8" w:rsidRPr="005C5EE7" w:rsidRDefault="005C5EE7" w:rsidP="005C5EE7">
      <w:pPr>
        <w:pStyle w:val="af1"/>
        <w:rPr>
          <w:rStyle w:val="af0"/>
          <w:b w:val="0"/>
          <w:color w:val="auto"/>
        </w:rPr>
      </w:pPr>
      <w:r w:rsidRPr="005C5EE7">
        <w:rPr>
          <w:rStyle w:val="af0"/>
          <w:b w:val="0"/>
          <w:color w:val="auto"/>
        </w:rPr>
        <w:t>}</w:t>
      </w:r>
    </w:p>
    <w:p w:rsidR="004C2BA8" w:rsidRPr="005B61B9" w:rsidRDefault="004C2BA8" w:rsidP="00752F6A">
      <w:pPr>
        <w:pStyle w:val="aa"/>
      </w:pPr>
    </w:p>
    <w:p w:rsidR="005B61B9" w:rsidRPr="005B61B9" w:rsidRDefault="005B61B9" w:rsidP="00752F6A">
      <w:pPr>
        <w:pStyle w:val="aa"/>
      </w:pPr>
      <w:r w:rsidRPr="005B61B9">
        <w:t>Например, в качестве «свёртки» мы хотим получить сумму всех элементов массива.</w:t>
      </w:r>
    </w:p>
    <w:p w:rsidR="005B61B9" w:rsidRPr="005B61B9" w:rsidRDefault="005B61B9" w:rsidP="00752F6A">
      <w:pPr>
        <w:pStyle w:val="aa"/>
      </w:pPr>
      <w:r w:rsidRPr="005B61B9">
        <w:t>Вот решение в одну строку:</w:t>
      </w:r>
    </w:p>
    <w:p w:rsidR="005B61B9" w:rsidRPr="005B61B9" w:rsidRDefault="005B61B9" w:rsidP="00752F6A">
      <w:pPr>
        <w:pStyle w:val="af1"/>
      </w:pPr>
      <w:r w:rsidRPr="005B61B9">
        <w:t>var arr = [1, 2, 3, 4, 5]</w:t>
      </w:r>
    </w:p>
    <w:p w:rsidR="005B61B9" w:rsidRPr="005B61B9" w:rsidRDefault="005B61B9" w:rsidP="00752F6A">
      <w:pPr>
        <w:pStyle w:val="af1"/>
      </w:pPr>
    </w:p>
    <w:p w:rsidR="005B61B9" w:rsidRPr="005B61B9" w:rsidRDefault="005B61B9" w:rsidP="00752F6A">
      <w:pPr>
        <w:pStyle w:val="af1"/>
      </w:pPr>
      <w:r w:rsidRPr="005B61B9">
        <w:t>// для каждого элемента массива запустить функцию,</w:t>
      </w:r>
    </w:p>
    <w:p w:rsidR="005B61B9" w:rsidRPr="005B61B9" w:rsidRDefault="005B61B9" w:rsidP="00752F6A">
      <w:pPr>
        <w:pStyle w:val="af1"/>
      </w:pPr>
      <w:r w:rsidRPr="005B61B9">
        <w:t>// промежуточный результат передавать первым аргументом далее</w:t>
      </w:r>
    </w:p>
    <w:p w:rsidR="005B61B9" w:rsidRPr="005B61B9" w:rsidRDefault="005B61B9" w:rsidP="00752F6A">
      <w:pPr>
        <w:pStyle w:val="af1"/>
      </w:pPr>
      <w:r w:rsidRPr="005B61B9">
        <w:t xml:space="preserve">var result = </w:t>
      </w:r>
      <w:r w:rsidRPr="00E13899">
        <w:rPr>
          <w:color w:val="E36C0A" w:themeColor="accent6" w:themeShade="BF"/>
        </w:rPr>
        <w:t>arr</w:t>
      </w:r>
      <w:r w:rsidRPr="005B61B9">
        <w:t>.reduce(function(</w:t>
      </w:r>
      <w:r w:rsidRPr="00E13899">
        <w:rPr>
          <w:color w:val="7030A0"/>
        </w:rPr>
        <w:t>sum</w:t>
      </w:r>
      <w:r w:rsidRPr="005B61B9">
        <w:t xml:space="preserve">, </w:t>
      </w:r>
      <w:r w:rsidRPr="00E13899">
        <w:rPr>
          <w:color w:val="0070C0"/>
        </w:rPr>
        <w:t>current</w:t>
      </w:r>
      <w:r w:rsidRPr="005B61B9">
        <w:t>) {</w:t>
      </w:r>
    </w:p>
    <w:p w:rsidR="005B61B9" w:rsidRPr="005B61B9" w:rsidRDefault="005B61B9" w:rsidP="00752F6A">
      <w:pPr>
        <w:pStyle w:val="af1"/>
      </w:pPr>
      <w:r w:rsidRPr="005B61B9">
        <w:t xml:space="preserve">  return </w:t>
      </w:r>
      <w:r w:rsidRPr="00E13899">
        <w:rPr>
          <w:color w:val="7030A0"/>
        </w:rPr>
        <w:t xml:space="preserve">sum </w:t>
      </w:r>
      <w:r w:rsidRPr="005B61B9">
        <w:t xml:space="preserve">+ </w:t>
      </w:r>
      <w:r w:rsidRPr="00E13899">
        <w:rPr>
          <w:color w:val="0070C0"/>
        </w:rPr>
        <w:t>current</w:t>
      </w:r>
      <w:r w:rsidRPr="005B61B9">
        <w:t>;</w:t>
      </w:r>
    </w:p>
    <w:p w:rsidR="005B61B9" w:rsidRPr="005B61B9" w:rsidRDefault="005B61B9" w:rsidP="00752F6A">
      <w:pPr>
        <w:pStyle w:val="af1"/>
      </w:pPr>
      <w:r w:rsidRPr="005B61B9">
        <w:t>}, 0);</w:t>
      </w:r>
    </w:p>
    <w:p w:rsidR="005B61B9" w:rsidRPr="005B61B9" w:rsidRDefault="005B61B9" w:rsidP="00752F6A">
      <w:pPr>
        <w:pStyle w:val="af1"/>
      </w:pPr>
    </w:p>
    <w:p w:rsidR="005B61B9" w:rsidRPr="005B61B9" w:rsidRDefault="005B61B9" w:rsidP="00752F6A">
      <w:pPr>
        <w:pStyle w:val="af1"/>
      </w:pPr>
      <w:r w:rsidRPr="005B61B9">
        <w:t>alert( result ); // 15</w:t>
      </w:r>
    </w:p>
    <w:p w:rsidR="005B61B9" w:rsidRPr="005B61B9" w:rsidRDefault="005B61B9" w:rsidP="00752F6A">
      <w:pPr>
        <w:pStyle w:val="aa"/>
      </w:pPr>
      <w:r w:rsidRPr="005B61B9">
        <w:t>Разберём, что в нём происходит.</w:t>
      </w:r>
    </w:p>
    <w:p w:rsidR="005B61B9" w:rsidRPr="005B61B9" w:rsidRDefault="005B61B9" w:rsidP="00752F6A">
      <w:pPr>
        <w:pStyle w:val="aa"/>
      </w:pPr>
      <w:r w:rsidRPr="005B61B9">
        <w:t>При первом запуске sum – исходное значение, с которого начинаются вычисления, равно нулю (второй аргумент reduce).</w:t>
      </w:r>
    </w:p>
    <w:p w:rsidR="005B61B9" w:rsidRPr="005B61B9" w:rsidRDefault="005B61B9" w:rsidP="00752F6A">
      <w:pPr>
        <w:pStyle w:val="aa"/>
      </w:pPr>
      <w:r w:rsidRPr="005B61B9">
        <w:t>Сначала анонимная функция вызывается с этим начальным значением и первым элементом массива, результат запоминается и передаётся в следующий вызов, уже со вторым аргументом массива, затем новое значение участвует в вычислениях с третьим аргументом и так далее.</w:t>
      </w:r>
    </w:p>
    <w:p w:rsidR="005B61B9" w:rsidRPr="005B61B9" w:rsidRDefault="005B61B9" w:rsidP="00752F6A">
      <w:pPr>
        <w:pStyle w:val="aa"/>
      </w:pPr>
      <w:r w:rsidRPr="005B61B9">
        <w:t>Поток вычислений получается такой</w:t>
      </w:r>
    </w:p>
    <w:p w:rsidR="005B61B9" w:rsidRPr="005B61B9" w:rsidRDefault="005B61B9" w:rsidP="00752F6A">
      <w:pPr>
        <w:pStyle w:val="aa"/>
      </w:pPr>
      <w:r w:rsidRPr="005B61B9">
        <w:drawing>
          <wp:inline distT="0" distB="0" distL="0" distR="0" wp14:anchorId="2850E8FA" wp14:editId="430697C3">
            <wp:extent cx="3859200" cy="813600"/>
            <wp:effectExtent l="0" t="0" r="8255" b="5715"/>
            <wp:docPr id="19" name="Рисунок 19" descr="http://learn.javascript.ru/article/array-iteration/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arn.javascript.ru/article/array-iteration/reduc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59200" cy="813600"/>
                    </a:xfrm>
                    <a:prstGeom prst="rect">
                      <a:avLst/>
                    </a:prstGeom>
                    <a:noFill/>
                    <a:ln>
                      <a:noFill/>
                    </a:ln>
                  </pic:spPr>
                </pic:pic>
              </a:graphicData>
            </a:graphic>
          </wp:inline>
        </w:drawing>
      </w:r>
    </w:p>
    <w:p w:rsidR="005B61B9" w:rsidRPr="005B61B9" w:rsidRDefault="005B61B9" w:rsidP="00752F6A">
      <w:pPr>
        <w:pStyle w:val="aa"/>
      </w:pPr>
      <w:r w:rsidRPr="005B61B9">
        <w:t>В виде таблицы где каждая строка – вызов функции на очередном элементе массива:</w:t>
      </w:r>
    </w:p>
    <w:tbl>
      <w:tblPr>
        <w:tblW w:w="12000" w:type="dxa"/>
        <w:shd w:val="clear" w:color="auto" w:fill="FFFFFF"/>
        <w:tblCellMar>
          <w:top w:w="15" w:type="dxa"/>
          <w:left w:w="15" w:type="dxa"/>
          <w:bottom w:w="15" w:type="dxa"/>
          <w:right w:w="15" w:type="dxa"/>
        </w:tblCellMar>
        <w:tblLook w:val="04A0" w:firstRow="1" w:lastRow="0" w:firstColumn="1" w:lastColumn="0" w:noHBand="0" w:noVBand="1"/>
      </w:tblPr>
      <w:tblGrid>
        <w:gridCol w:w="4615"/>
        <w:gridCol w:w="1634"/>
        <w:gridCol w:w="2627"/>
        <w:gridCol w:w="3124"/>
      </w:tblGrid>
      <w:tr w:rsidR="005B61B9" w:rsidRPr="005B61B9" w:rsidTr="005B61B9">
        <w:trPr>
          <w:tblHeader/>
        </w:trPr>
        <w:tc>
          <w:tcPr>
            <w:tcW w:w="0" w:type="auto"/>
            <w:tcBorders>
              <w:bottom w:val="single" w:sz="18" w:space="0" w:color="CCCCCC"/>
            </w:tcBorders>
            <w:shd w:val="clear" w:color="auto" w:fill="FFFFFF"/>
            <w:tcMar>
              <w:top w:w="30" w:type="dxa"/>
              <w:left w:w="75" w:type="dxa"/>
              <w:bottom w:w="30" w:type="dxa"/>
              <w:right w:w="240" w:type="dxa"/>
            </w:tcMar>
            <w:vAlign w:val="bottom"/>
            <w:hideMark/>
          </w:tcPr>
          <w:p w:rsidR="005B61B9" w:rsidRPr="005B61B9" w:rsidRDefault="005B61B9" w:rsidP="00752F6A">
            <w:pPr>
              <w:pStyle w:val="af1"/>
            </w:pPr>
          </w:p>
        </w:tc>
        <w:tc>
          <w:tcPr>
            <w:tcW w:w="0" w:type="auto"/>
            <w:tcBorders>
              <w:bottom w:val="single" w:sz="18" w:space="0" w:color="CCCCCC"/>
            </w:tcBorders>
            <w:shd w:val="clear" w:color="auto" w:fill="FFFFFF"/>
            <w:tcMar>
              <w:top w:w="30" w:type="dxa"/>
              <w:left w:w="75" w:type="dxa"/>
              <w:bottom w:w="30" w:type="dxa"/>
              <w:right w:w="240" w:type="dxa"/>
            </w:tcMar>
            <w:vAlign w:val="bottom"/>
            <w:hideMark/>
          </w:tcPr>
          <w:p w:rsidR="005B61B9" w:rsidRPr="005B61B9" w:rsidRDefault="005B61B9" w:rsidP="00752F6A">
            <w:pPr>
              <w:pStyle w:val="af1"/>
            </w:pPr>
            <w:r w:rsidRPr="005B61B9">
              <w:t>sum</w:t>
            </w:r>
          </w:p>
        </w:tc>
        <w:tc>
          <w:tcPr>
            <w:tcW w:w="0" w:type="auto"/>
            <w:tcBorders>
              <w:bottom w:val="single" w:sz="18" w:space="0" w:color="CCCCCC"/>
            </w:tcBorders>
            <w:shd w:val="clear" w:color="auto" w:fill="FFFFFF"/>
            <w:tcMar>
              <w:top w:w="30" w:type="dxa"/>
              <w:left w:w="75" w:type="dxa"/>
              <w:bottom w:w="30" w:type="dxa"/>
              <w:right w:w="240" w:type="dxa"/>
            </w:tcMar>
            <w:vAlign w:val="bottom"/>
            <w:hideMark/>
          </w:tcPr>
          <w:p w:rsidR="005B61B9" w:rsidRPr="005B61B9" w:rsidRDefault="005B61B9" w:rsidP="00752F6A">
            <w:pPr>
              <w:pStyle w:val="af1"/>
            </w:pPr>
            <w:r w:rsidRPr="005B61B9">
              <w:t>current</w:t>
            </w:r>
          </w:p>
        </w:tc>
        <w:tc>
          <w:tcPr>
            <w:tcW w:w="0" w:type="auto"/>
            <w:tcBorders>
              <w:bottom w:val="single" w:sz="18" w:space="0" w:color="CCCCCC"/>
            </w:tcBorders>
            <w:shd w:val="clear" w:color="auto" w:fill="FFFFFF"/>
            <w:tcMar>
              <w:top w:w="30" w:type="dxa"/>
              <w:left w:w="75" w:type="dxa"/>
              <w:bottom w:w="30" w:type="dxa"/>
              <w:right w:w="240" w:type="dxa"/>
            </w:tcMar>
            <w:vAlign w:val="bottom"/>
            <w:hideMark/>
          </w:tcPr>
          <w:p w:rsidR="005B61B9" w:rsidRPr="005B61B9" w:rsidRDefault="005B61B9" w:rsidP="00752F6A">
            <w:pPr>
              <w:pStyle w:val="af1"/>
            </w:pPr>
            <w:r w:rsidRPr="005B61B9">
              <w:t>результат</w:t>
            </w:r>
          </w:p>
        </w:tc>
      </w:tr>
      <w:tr w:rsidR="005B61B9" w:rsidRPr="005B61B9" w:rsidTr="005B61B9">
        <w:tc>
          <w:tcPr>
            <w:tcW w:w="0" w:type="auto"/>
            <w:tcBorders>
              <w:bottom w:val="single" w:sz="18" w:space="0" w:color="CCCCCC"/>
            </w:tcBorders>
            <w:shd w:val="clear" w:color="auto" w:fill="FFFFFF"/>
            <w:tcMar>
              <w:top w:w="30" w:type="dxa"/>
              <w:left w:w="75" w:type="dxa"/>
              <w:bottom w:w="30" w:type="dxa"/>
              <w:right w:w="240" w:type="dxa"/>
            </w:tcMar>
            <w:vAlign w:val="bottom"/>
            <w:hideMark/>
          </w:tcPr>
          <w:p w:rsidR="005B61B9" w:rsidRPr="005B61B9" w:rsidRDefault="005B61B9" w:rsidP="00752F6A">
            <w:pPr>
              <w:pStyle w:val="af1"/>
            </w:pPr>
            <w:r w:rsidRPr="005B61B9">
              <w:t>первый вызов</w:t>
            </w:r>
          </w:p>
        </w:tc>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0</w:t>
            </w:r>
          </w:p>
        </w:tc>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1</w:t>
            </w:r>
          </w:p>
        </w:tc>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1</w:t>
            </w:r>
          </w:p>
        </w:tc>
      </w:tr>
      <w:tr w:rsidR="005B61B9" w:rsidRPr="005B61B9" w:rsidTr="005B61B9">
        <w:tc>
          <w:tcPr>
            <w:tcW w:w="0" w:type="auto"/>
            <w:shd w:val="clear" w:color="auto" w:fill="F9F9F9"/>
            <w:tcMar>
              <w:top w:w="30" w:type="dxa"/>
              <w:left w:w="75" w:type="dxa"/>
              <w:bottom w:w="30" w:type="dxa"/>
              <w:right w:w="240" w:type="dxa"/>
            </w:tcMar>
            <w:vAlign w:val="center"/>
            <w:hideMark/>
          </w:tcPr>
          <w:p w:rsidR="005B61B9" w:rsidRPr="005B61B9" w:rsidRDefault="005B61B9" w:rsidP="00752F6A">
            <w:pPr>
              <w:pStyle w:val="af1"/>
            </w:pPr>
            <w:r w:rsidRPr="005B61B9">
              <w:t>второй вызов</w:t>
            </w:r>
          </w:p>
        </w:tc>
        <w:tc>
          <w:tcPr>
            <w:tcW w:w="0" w:type="auto"/>
            <w:shd w:val="clear" w:color="auto" w:fill="F9F9F9"/>
            <w:tcMar>
              <w:top w:w="30" w:type="dxa"/>
              <w:left w:w="75" w:type="dxa"/>
              <w:bottom w:w="30" w:type="dxa"/>
              <w:right w:w="240" w:type="dxa"/>
            </w:tcMar>
            <w:vAlign w:val="center"/>
            <w:hideMark/>
          </w:tcPr>
          <w:p w:rsidR="005B61B9" w:rsidRPr="005B61B9" w:rsidRDefault="005B61B9" w:rsidP="00752F6A">
            <w:pPr>
              <w:pStyle w:val="af1"/>
            </w:pPr>
            <w:r w:rsidRPr="005B61B9">
              <w:t>1</w:t>
            </w:r>
          </w:p>
        </w:tc>
        <w:tc>
          <w:tcPr>
            <w:tcW w:w="0" w:type="auto"/>
            <w:shd w:val="clear" w:color="auto" w:fill="F9F9F9"/>
            <w:tcMar>
              <w:top w:w="30" w:type="dxa"/>
              <w:left w:w="75" w:type="dxa"/>
              <w:bottom w:w="30" w:type="dxa"/>
              <w:right w:w="240" w:type="dxa"/>
            </w:tcMar>
            <w:vAlign w:val="center"/>
            <w:hideMark/>
          </w:tcPr>
          <w:p w:rsidR="005B61B9" w:rsidRPr="005B61B9" w:rsidRDefault="005B61B9" w:rsidP="00752F6A">
            <w:pPr>
              <w:pStyle w:val="af1"/>
            </w:pPr>
            <w:r w:rsidRPr="005B61B9">
              <w:t>2</w:t>
            </w:r>
          </w:p>
        </w:tc>
        <w:tc>
          <w:tcPr>
            <w:tcW w:w="0" w:type="auto"/>
            <w:shd w:val="clear" w:color="auto" w:fill="F9F9F9"/>
            <w:tcMar>
              <w:top w:w="30" w:type="dxa"/>
              <w:left w:w="75" w:type="dxa"/>
              <w:bottom w:w="30" w:type="dxa"/>
              <w:right w:w="240" w:type="dxa"/>
            </w:tcMar>
            <w:vAlign w:val="center"/>
            <w:hideMark/>
          </w:tcPr>
          <w:p w:rsidR="005B61B9" w:rsidRPr="005B61B9" w:rsidRDefault="005B61B9" w:rsidP="00752F6A">
            <w:pPr>
              <w:pStyle w:val="af1"/>
            </w:pPr>
            <w:r w:rsidRPr="005B61B9">
              <w:t>3</w:t>
            </w:r>
          </w:p>
        </w:tc>
      </w:tr>
      <w:tr w:rsidR="005B61B9" w:rsidRPr="005B61B9" w:rsidTr="005B61B9">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третий вызов</w:t>
            </w:r>
          </w:p>
        </w:tc>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3</w:t>
            </w:r>
          </w:p>
        </w:tc>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3</w:t>
            </w:r>
          </w:p>
        </w:tc>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6</w:t>
            </w:r>
          </w:p>
        </w:tc>
      </w:tr>
      <w:tr w:rsidR="005B61B9" w:rsidRPr="005B61B9" w:rsidTr="005B61B9">
        <w:tc>
          <w:tcPr>
            <w:tcW w:w="0" w:type="auto"/>
            <w:shd w:val="clear" w:color="auto" w:fill="F9F9F9"/>
            <w:tcMar>
              <w:top w:w="30" w:type="dxa"/>
              <w:left w:w="75" w:type="dxa"/>
              <w:bottom w:w="30" w:type="dxa"/>
              <w:right w:w="240" w:type="dxa"/>
            </w:tcMar>
            <w:vAlign w:val="center"/>
            <w:hideMark/>
          </w:tcPr>
          <w:p w:rsidR="005B61B9" w:rsidRPr="005B61B9" w:rsidRDefault="005B61B9" w:rsidP="00752F6A">
            <w:pPr>
              <w:pStyle w:val="af1"/>
            </w:pPr>
            <w:r w:rsidRPr="005B61B9">
              <w:t>четвёртый вызов</w:t>
            </w:r>
          </w:p>
        </w:tc>
        <w:tc>
          <w:tcPr>
            <w:tcW w:w="0" w:type="auto"/>
            <w:shd w:val="clear" w:color="auto" w:fill="F9F9F9"/>
            <w:tcMar>
              <w:top w:w="30" w:type="dxa"/>
              <w:left w:w="75" w:type="dxa"/>
              <w:bottom w:w="30" w:type="dxa"/>
              <w:right w:w="240" w:type="dxa"/>
            </w:tcMar>
            <w:vAlign w:val="center"/>
            <w:hideMark/>
          </w:tcPr>
          <w:p w:rsidR="005B61B9" w:rsidRPr="005B61B9" w:rsidRDefault="005B61B9" w:rsidP="00752F6A">
            <w:pPr>
              <w:pStyle w:val="af1"/>
            </w:pPr>
            <w:r w:rsidRPr="005B61B9">
              <w:t>6</w:t>
            </w:r>
          </w:p>
        </w:tc>
        <w:tc>
          <w:tcPr>
            <w:tcW w:w="0" w:type="auto"/>
            <w:shd w:val="clear" w:color="auto" w:fill="F9F9F9"/>
            <w:tcMar>
              <w:top w:w="30" w:type="dxa"/>
              <w:left w:w="75" w:type="dxa"/>
              <w:bottom w:w="30" w:type="dxa"/>
              <w:right w:w="240" w:type="dxa"/>
            </w:tcMar>
            <w:vAlign w:val="center"/>
            <w:hideMark/>
          </w:tcPr>
          <w:p w:rsidR="005B61B9" w:rsidRPr="005B61B9" w:rsidRDefault="005B61B9" w:rsidP="00752F6A">
            <w:pPr>
              <w:pStyle w:val="af1"/>
            </w:pPr>
            <w:r w:rsidRPr="005B61B9">
              <w:t>4</w:t>
            </w:r>
          </w:p>
        </w:tc>
        <w:tc>
          <w:tcPr>
            <w:tcW w:w="0" w:type="auto"/>
            <w:shd w:val="clear" w:color="auto" w:fill="F9F9F9"/>
            <w:tcMar>
              <w:top w:w="30" w:type="dxa"/>
              <w:left w:w="75" w:type="dxa"/>
              <w:bottom w:w="30" w:type="dxa"/>
              <w:right w:w="240" w:type="dxa"/>
            </w:tcMar>
            <w:vAlign w:val="center"/>
            <w:hideMark/>
          </w:tcPr>
          <w:p w:rsidR="005B61B9" w:rsidRPr="005B61B9" w:rsidRDefault="005B61B9" w:rsidP="00752F6A">
            <w:pPr>
              <w:pStyle w:val="af1"/>
            </w:pPr>
            <w:r w:rsidRPr="005B61B9">
              <w:t>10</w:t>
            </w:r>
          </w:p>
        </w:tc>
      </w:tr>
      <w:tr w:rsidR="005B61B9" w:rsidRPr="005B61B9" w:rsidTr="005B61B9">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пятый вызов</w:t>
            </w:r>
          </w:p>
        </w:tc>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10</w:t>
            </w:r>
          </w:p>
        </w:tc>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5</w:t>
            </w:r>
          </w:p>
        </w:tc>
        <w:tc>
          <w:tcPr>
            <w:tcW w:w="0" w:type="auto"/>
            <w:shd w:val="clear" w:color="auto" w:fill="FFFFFF"/>
            <w:tcMar>
              <w:top w:w="30" w:type="dxa"/>
              <w:left w:w="75" w:type="dxa"/>
              <w:bottom w:w="30" w:type="dxa"/>
              <w:right w:w="240" w:type="dxa"/>
            </w:tcMar>
            <w:vAlign w:val="center"/>
            <w:hideMark/>
          </w:tcPr>
          <w:p w:rsidR="005B61B9" w:rsidRPr="005B61B9" w:rsidRDefault="005B61B9" w:rsidP="00752F6A">
            <w:pPr>
              <w:pStyle w:val="af1"/>
            </w:pPr>
            <w:r w:rsidRPr="005B61B9">
              <w:t>15</w:t>
            </w:r>
          </w:p>
        </w:tc>
      </w:tr>
    </w:tbl>
    <w:p w:rsidR="00B31C75" w:rsidRDefault="00B31C75" w:rsidP="00752F6A">
      <w:pPr>
        <w:pStyle w:val="aa"/>
        <w:rPr>
          <w:lang w:val="en-US"/>
        </w:rPr>
      </w:pPr>
    </w:p>
    <w:p w:rsidR="005B61B9" w:rsidRPr="005B61B9" w:rsidRDefault="005B61B9" w:rsidP="00752F6A">
      <w:pPr>
        <w:pStyle w:val="aa"/>
      </w:pPr>
      <w:r w:rsidRPr="005B61B9">
        <w:t>Как видно, результат предыдущего вызова передаётся в первый аргумент следующего.</w:t>
      </w:r>
    </w:p>
    <w:p w:rsidR="005B61B9" w:rsidRPr="005B61B9" w:rsidRDefault="005B61B9" w:rsidP="00752F6A">
      <w:pPr>
        <w:pStyle w:val="aa"/>
      </w:pPr>
      <w:r w:rsidRPr="005B61B9">
        <w:t>Кстати, полный набор аргументов функции для reduce включает в себя function(sum, current, i, array), то есть номер текущего вызова i и весь массив arr, но здесь в них нет нужды.</w:t>
      </w:r>
    </w:p>
    <w:p w:rsidR="005B61B9" w:rsidRPr="005B61B9" w:rsidRDefault="005B61B9" w:rsidP="00752F6A">
      <w:pPr>
        <w:pStyle w:val="aa"/>
      </w:pPr>
      <w:r w:rsidRPr="005B61B9">
        <w:t>Посмотрим, что будет, если не указать initialValue в вызове arr.reduce:</w:t>
      </w:r>
    </w:p>
    <w:p w:rsidR="005B61B9" w:rsidRPr="005B61B9" w:rsidRDefault="005B61B9" w:rsidP="00752F6A">
      <w:pPr>
        <w:pStyle w:val="af1"/>
      </w:pPr>
      <w:r w:rsidRPr="005B61B9">
        <w:t>var arr = [1, 2, 3, 4, 5]</w:t>
      </w:r>
    </w:p>
    <w:p w:rsidR="005B61B9" w:rsidRPr="005B61B9" w:rsidRDefault="005B61B9" w:rsidP="00752F6A">
      <w:pPr>
        <w:pStyle w:val="af1"/>
      </w:pPr>
    </w:p>
    <w:p w:rsidR="005B61B9" w:rsidRPr="005B61B9" w:rsidRDefault="005B61B9" w:rsidP="00752F6A">
      <w:pPr>
        <w:pStyle w:val="af1"/>
      </w:pPr>
      <w:r w:rsidRPr="005B61B9">
        <w:t>// убрали 0 в конце</w:t>
      </w:r>
    </w:p>
    <w:p w:rsidR="005B61B9" w:rsidRPr="005B61B9" w:rsidRDefault="005B61B9" w:rsidP="00752F6A">
      <w:pPr>
        <w:pStyle w:val="af1"/>
      </w:pPr>
      <w:r w:rsidRPr="005B61B9">
        <w:t>var result = arr.reduce(function(sum, current) {</w:t>
      </w:r>
    </w:p>
    <w:p w:rsidR="005B61B9" w:rsidRPr="005B61B9" w:rsidRDefault="005B61B9" w:rsidP="00752F6A">
      <w:pPr>
        <w:pStyle w:val="af1"/>
      </w:pPr>
      <w:r w:rsidRPr="005B61B9">
        <w:t xml:space="preserve">  return sum + current</w:t>
      </w:r>
    </w:p>
    <w:p w:rsidR="005B61B9" w:rsidRPr="005B61B9" w:rsidRDefault="005B61B9" w:rsidP="00752F6A">
      <w:pPr>
        <w:pStyle w:val="af1"/>
      </w:pPr>
      <w:r w:rsidRPr="005B61B9">
        <w:t>});</w:t>
      </w:r>
    </w:p>
    <w:p w:rsidR="005B61B9" w:rsidRPr="005B61B9" w:rsidRDefault="005B61B9" w:rsidP="00752F6A">
      <w:pPr>
        <w:pStyle w:val="af1"/>
      </w:pPr>
    </w:p>
    <w:p w:rsidR="005B61B9" w:rsidRPr="005B61B9" w:rsidRDefault="005B61B9" w:rsidP="00752F6A">
      <w:pPr>
        <w:pStyle w:val="af1"/>
      </w:pPr>
      <w:r w:rsidRPr="005B61B9">
        <w:t>alert( result ); // 15</w:t>
      </w:r>
    </w:p>
    <w:p w:rsidR="005B61B9" w:rsidRPr="005B61B9" w:rsidRDefault="005B61B9" w:rsidP="00752F6A">
      <w:pPr>
        <w:pStyle w:val="aa"/>
      </w:pPr>
      <w:r w:rsidRPr="005B61B9">
        <w:t>Результат – точно такой же! Это потому, что при отсутствии initialValue в качестве первого значения берётся первый элемент массива, а перебор стартует со второго.</w:t>
      </w:r>
    </w:p>
    <w:p w:rsidR="005B61B9" w:rsidRDefault="005B61B9" w:rsidP="00752F6A">
      <w:pPr>
        <w:pStyle w:val="aa"/>
        <w:rPr>
          <w:lang w:val="en-US"/>
        </w:rPr>
      </w:pPr>
      <w:r w:rsidRPr="005B61B9">
        <w:t>Таблица вычислений будет такая же, за вычетом первой строки.</w:t>
      </w:r>
    </w:p>
    <w:p w:rsidR="006405CD" w:rsidRDefault="006405CD" w:rsidP="00752F6A">
      <w:pPr>
        <w:pStyle w:val="aa"/>
        <w:rPr>
          <w:lang w:val="en-US"/>
        </w:rPr>
      </w:pPr>
    </w:p>
    <w:p w:rsidR="004C2BA8" w:rsidRDefault="004C2BA8" w:rsidP="00752F6A">
      <w:pPr>
        <w:pStyle w:val="aa"/>
        <w:rPr>
          <w:lang w:val="en-US"/>
        </w:rPr>
      </w:pPr>
    </w:p>
    <w:p w:rsidR="004C2BA8" w:rsidRPr="006405CD" w:rsidRDefault="004C2BA8" w:rsidP="00752F6A">
      <w:pPr>
        <w:pStyle w:val="aa"/>
        <w:rPr>
          <w:lang w:val="en-US"/>
        </w:rPr>
      </w:pPr>
    </w:p>
    <w:p w:rsidR="006405CD" w:rsidRPr="006405CD" w:rsidRDefault="006405CD" w:rsidP="00752F6A">
      <w:pPr>
        <w:pStyle w:val="aa"/>
      </w:pPr>
      <w:r w:rsidRPr="006405CD">
        <w:t>Метод </w:t>
      </w:r>
      <w:r w:rsidRPr="00B31C75">
        <w:rPr>
          <w:rStyle w:val="af0"/>
        </w:rPr>
        <w:t>reduceRight()</w:t>
      </w:r>
      <w:r w:rsidRPr="006405CD">
        <w:t> применяет функцию к аккумулятору и каждому значению массива (справа-налево), сводя его к одному значению.</w:t>
      </w:r>
    </w:p>
    <w:p w:rsidR="006405CD" w:rsidRPr="006405CD" w:rsidRDefault="006405CD" w:rsidP="00752F6A">
      <w:pPr>
        <w:pStyle w:val="aa"/>
      </w:pPr>
      <w:r w:rsidRPr="006405CD">
        <w:t>Синтаксис</w:t>
      </w:r>
    </w:p>
    <w:p w:rsidR="006405CD" w:rsidRPr="006405CD" w:rsidRDefault="006405CD" w:rsidP="00752F6A">
      <w:pPr>
        <w:pStyle w:val="af1"/>
      </w:pPr>
      <w:r w:rsidRPr="006405CD">
        <w:t>arr.reduceRight(callback[, initialValue])</w:t>
      </w:r>
    </w:p>
    <w:p w:rsidR="006405CD" w:rsidRPr="006405CD" w:rsidRDefault="006405CD" w:rsidP="00752F6A">
      <w:pPr>
        <w:pStyle w:val="aa"/>
        <w:rPr>
          <w:b/>
          <w:bCs/>
        </w:rPr>
      </w:pPr>
      <w:r w:rsidRPr="006405CD">
        <w:rPr>
          <w:b/>
          <w:bCs/>
        </w:rPr>
        <w:t>Параметры</w:t>
      </w:r>
    </w:p>
    <w:p w:rsidR="006405CD" w:rsidRPr="006405CD" w:rsidRDefault="006405CD" w:rsidP="00752F6A">
      <w:pPr>
        <w:pStyle w:val="aa"/>
        <w:rPr>
          <w:b/>
          <w:bCs/>
        </w:rPr>
      </w:pPr>
      <w:r w:rsidRPr="006405CD">
        <w:rPr>
          <w:b/>
          <w:bCs/>
        </w:rPr>
        <w:t>callback</w:t>
      </w:r>
    </w:p>
    <w:p w:rsidR="006405CD" w:rsidRPr="006405CD" w:rsidRDefault="006405CD" w:rsidP="00752F6A">
      <w:pPr>
        <w:pStyle w:val="aa"/>
      </w:pPr>
      <w:r w:rsidRPr="006405CD">
        <w:t>Функция, выполняющаяся для каждого элемента массива, принимает четыре аргумента:</w:t>
      </w:r>
    </w:p>
    <w:p w:rsidR="006405CD" w:rsidRPr="006405CD" w:rsidRDefault="006405CD" w:rsidP="00752F6A">
      <w:pPr>
        <w:pStyle w:val="aa"/>
        <w:rPr>
          <w:b/>
          <w:bCs/>
        </w:rPr>
      </w:pPr>
      <w:r w:rsidRPr="006405CD">
        <w:rPr>
          <w:b/>
          <w:bCs/>
        </w:rPr>
        <w:t>previousValue</w:t>
      </w:r>
    </w:p>
    <w:p w:rsidR="006405CD" w:rsidRPr="006405CD" w:rsidRDefault="006405CD" w:rsidP="00752F6A">
      <w:pPr>
        <w:pStyle w:val="aa"/>
      </w:pPr>
      <w:r w:rsidRPr="006405CD">
        <w:t>Значение, возвращённое предыдущим выполнением функции callback, либо значение initialValue, если оно предоставлено (смотрите пояснения ниже).</w:t>
      </w:r>
    </w:p>
    <w:p w:rsidR="006405CD" w:rsidRPr="006405CD" w:rsidRDefault="006405CD" w:rsidP="00752F6A">
      <w:pPr>
        <w:pStyle w:val="aa"/>
        <w:rPr>
          <w:b/>
          <w:bCs/>
        </w:rPr>
      </w:pPr>
      <w:r w:rsidRPr="006405CD">
        <w:rPr>
          <w:b/>
          <w:bCs/>
        </w:rPr>
        <w:t>currentValue</w:t>
      </w:r>
    </w:p>
    <w:p w:rsidR="006405CD" w:rsidRPr="006405CD" w:rsidRDefault="006405CD" w:rsidP="00752F6A">
      <w:pPr>
        <w:pStyle w:val="aa"/>
      </w:pPr>
      <w:r w:rsidRPr="006405CD">
        <w:t>Текущий обрабатываемый элемент массива.</w:t>
      </w:r>
    </w:p>
    <w:p w:rsidR="006405CD" w:rsidRPr="006405CD" w:rsidRDefault="006405CD" w:rsidP="00752F6A">
      <w:pPr>
        <w:pStyle w:val="aa"/>
        <w:rPr>
          <w:b/>
          <w:bCs/>
        </w:rPr>
      </w:pPr>
      <w:r w:rsidRPr="006405CD">
        <w:rPr>
          <w:b/>
          <w:bCs/>
        </w:rPr>
        <w:t>index</w:t>
      </w:r>
    </w:p>
    <w:p w:rsidR="006405CD" w:rsidRPr="006405CD" w:rsidRDefault="006405CD" w:rsidP="00752F6A">
      <w:pPr>
        <w:pStyle w:val="aa"/>
      </w:pPr>
      <w:r w:rsidRPr="006405CD">
        <w:t>Индекс текущего обрабатываемого элемента массива.</w:t>
      </w:r>
    </w:p>
    <w:p w:rsidR="006405CD" w:rsidRPr="006405CD" w:rsidRDefault="006405CD" w:rsidP="00752F6A">
      <w:pPr>
        <w:pStyle w:val="aa"/>
        <w:rPr>
          <w:b/>
          <w:bCs/>
        </w:rPr>
      </w:pPr>
      <w:r w:rsidRPr="006405CD">
        <w:rPr>
          <w:b/>
          <w:bCs/>
        </w:rPr>
        <w:t>array</w:t>
      </w:r>
    </w:p>
    <w:p w:rsidR="006405CD" w:rsidRPr="006405CD" w:rsidRDefault="006405CD" w:rsidP="00752F6A">
      <w:pPr>
        <w:pStyle w:val="aa"/>
      </w:pPr>
      <w:r w:rsidRPr="006405CD">
        <w:t>Массив, для которого была вызвана функция reduceRight.</w:t>
      </w:r>
    </w:p>
    <w:p w:rsidR="006405CD" w:rsidRPr="006405CD" w:rsidRDefault="006405CD" w:rsidP="00752F6A">
      <w:pPr>
        <w:pStyle w:val="aa"/>
        <w:rPr>
          <w:b/>
          <w:bCs/>
        </w:rPr>
      </w:pPr>
      <w:r w:rsidRPr="006405CD">
        <w:rPr>
          <w:b/>
          <w:bCs/>
        </w:rPr>
        <w:t>initialValue</w:t>
      </w:r>
    </w:p>
    <w:p w:rsidR="006405CD" w:rsidRDefault="006405CD" w:rsidP="00752F6A">
      <w:pPr>
        <w:pStyle w:val="aa"/>
        <w:rPr>
          <w:lang w:val="en-US"/>
        </w:rPr>
      </w:pPr>
      <w:r w:rsidRPr="006405CD">
        <w:t>Необязательный параметр. Объект, используемый в качестве первого аргумента при первом вызове функции callback.</w:t>
      </w:r>
    </w:p>
    <w:p w:rsidR="00B31C75" w:rsidRPr="00B31C75" w:rsidRDefault="00B31C75" w:rsidP="00752F6A">
      <w:pPr>
        <w:pStyle w:val="aa"/>
        <w:rPr>
          <w:lang w:val="en-US"/>
        </w:rPr>
      </w:pPr>
    </w:p>
    <w:p w:rsidR="006405CD" w:rsidRPr="006405CD" w:rsidRDefault="006405CD" w:rsidP="00752F6A">
      <w:pPr>
        <w:pStyle w:val="aa"/>
      </w:pPr>
      <w:r w:rsidRPr="006405CD">
        <w:t>Описание</w:t>
      </w:r>
    </w:p>
    <w:p w:rsidR="006405CD" w:rsidRPr="006405CD" w:rsidRDefault="006405CD" w:rsidP="00752F6A">
      <w:pPr>
        <w:pStyle w:val="aa"/>
      </w:pPr>
      <w:r w:rsidRPr="006405CD">
        <w:t>Метод reduceRight() выполняет функцию callback один раз для каждого элемента, присутствующего в массиве, за исключением пустот, принимая четыре аргумента: начальное значение (или значение от предыдущего вызова callback), значение текущего элемента, текущий индекс и массив, по которому происходит итерация.</w:t>
      </w:r>
    </w:p>
    <w:p w:rsidR="006405CD" w:rsidRPr="006405CD" w:rsidRDefault="006405CD" w:rsidP="00752F6A">
      <w:pPr>
        <w:pStyle w:val="aa"/>
      </w:pPr>
      <w:r w:rsidRPr="006405CD">
        <w:t>Вызов функции обратного вызова callback будет выглядеть так:</w:t>
      </w:r>
    </w:p>
    <w:p w:rsidR="006405CD" w:rsidRPr="006405CD" w:rsidRDefault="006405CD" w:rsidP="00752F6A">
      <w:pPr>
        <w:pStyle w:val="af1"/>
      </w:pPr>
      <w:r w:rsidRPr="006405CD">
        <w:t>array.reduceRight(function(previousValue, currentValue, index, array) {</w:t>
      </w:r>
    </w:p>
    <w:p w:rsidR="006405CD" w:rsidRPr="006405CD" w:rsidRDefault="006405CD" w:rsidP="00752F6A">
      <w:pPr>
        <w:pStyle w:val="af1"/>
      </w:pPr>
      <w:r w:rsidRPr="006405CD">
        <w:t xml:space="preserve">  // ...</w:t>
      </w:r>
    </w:p>
    <w:p w:rsidR="006405CD" w:rsidRPr="006405CD" w:rsidRDefault="006405CD" w:rsidP="00752F6A">
      <w:pPr>
        <w:pStyle w:val="af1"/>
      </w:pPr>
      <w:r w:rsidRPr="006405CD">
        <w:t>});</w:t>
      </w:r>
    </w:p>
    <w:p w:rsidR="006405CD" w:rsidRPr="006405CD" w:rsidRDefault="006405CD" w:rsidP="00752F6A">
      <w:pPr>
        <w:pStyle w:val="aa"/>
      </w:pPr>
      <w:r w:rsidRPr="006405CD">
        <w:t>При первом вызове функции, параметры previousValue и currentValue могут принимать одно из двух значений. Если при вызове reduceRight() передан аргумент initialValue, то значение previousValue будет равным значению initialValue, а значение currentValue будет равным последнему значению в массиве. Если аргумент initialValue не задан, то значение previousValue будет равным последнему значению в массиве, а значение currentValue будет равным второму с конца значению в массиве.</w:t>
      </w:r>
    </w:p>
    <w:p w:rsidR="006405CD" w:rsidRPr="006405CD" w:rsidRDefault="006405CD" w:rsidP="00752F6A">
      <w:pPr>
        <w:pStyle w:val="aa"/>
      </w:pPr>
      <w:r w:rsidRPr="006405CD">
        <w:lastRenderedPageBreak/>
        <w:t>Если массив пустой и аргумент initialValue не указан, будет брошено исключение </w:t>
      </w:r>
      <w:hyperlink r:id="rId132" w:tooltip="Объект TypeError представляет ошибку, возникающую, когда значение имеет не ожидаемый тип." w:history="1">
        <w:r w:rsidRPr="006405CD">
          <w:rPr>
            <w:rStyle w:val="a9"/>
          </w:rPr>
          <w:t>TypeError</w:t>
        </w:r>
      </w:hyperlink>
      <w:r w:rsidRPr="006405CD">
        <w:t>. Если массив состоит только из одного элемента (независимо от его положения в массиве) и аргумент initialValue не указан, или если аргумент initialValue указан, но массив пустой, то будет возвращено одно это значение, без вызова функции callback.</w:t>
      </w:r>
    </w:p>
    <w:p w:rsidR="006405CD" w:rsidRDefault="006405CD" w:rsidP="00752F6A">
      <w:pPr>
        <w:pStyle w:val="aa"/>
        <w:rPr>
          <w:lang w:val="en-US"/>
        </w:rPr>
      </w:pPr>
      <w:r w:rsidRPr="006405CD">
        <w:t>Вот так будут выглядеть некоторый примеры прогона функции:</w:t>
      </w:r>
    </w:p>
    <w:p w:rsidR="001E14D5" w:rsidRPr="001E14D5" w:rsidRDefault="001E14D5" w:rsidP="00752F6A">
      <w:pPr>
        <w:pStyle w:val="aa"/>
        <w:rPr>
          <w:lang w:val="en-US"/>
        </w:rPr>
      </w:pPr>
    </w:p>
    <w:p w:rsidR="006405CD" w:rsidRPr="006405CD" w:rsidRDefault="006405CD" w:rsidP="001E14D5">
      <w:pPr>
        <w:pStyle w:val="af1"/>
      </w:pPr>
      <w:r w:rsidRPr="006405CD">
        <w:t>[0, 1, 2, 3, 4].reduceRight(function(previousValue, currentValue, index, array) {</w:t>
      </w:r>
    </w:p>
    <w:p w:rsidR="006405CD" w:rsidRPr="006405CD" w:rsidRDefault="006405CD" w:rsidP="001E14D5">
      <w:pPr>
        <w:pStyle w:val="af1"/>
      </w:pPr>
      <w:r w:rsidRPr="006405CD">
        <w:t xml:space="preserve">  return previousValue + currentValue;</w:t>
      </w:r>
    </w:p>
    <w:p w:rsidR="006405CD" w:rsidRPr="006405CD" w:rsidRDefault="006405CD" w:rsidP="001E14D5">
      <w:pPr>
        <w:pStyle w:val="af1"/>
      </w:pPr>
      <w:r w:rsidRPr="006405CD">
        <w:t>});</w:t>
      </w:r>
    </w:p>
    <w:p w:rsidR="001E14D5" w:rsidRDefault="001E14D5" w:rsidP="00752F6A">
      <w:pPr>
        <w:pStyle w:val="aa"/>
        <w:rPr>
          <w:lang w:val="en-US"/>
        </w:rPr>
      </w:pPr>
    </w:p>
    <w:p w:rsidR="006405CD" w:rsidRPr="006405CD" w:rsidRDefault="006405CD" w:rsidP="00752F6A">
      <w:pPr>
        <w:pStyle w:val="aa"/>
      </w:pPr>
      <w:r w:rsidRPr="006405CD">
        <w:t>Функция обратного вызова будет вызвана четыре раза, аргументы и возвращаемое значение при каждом вызове будут следующими:</w:t>
      </w:r>
    </w:p>
    <w:tbl>
      <w:tblPr>
        <w:tblW w:w="10155" w:type="dxa"/>
        <w:tblBorders>
          <w:top w:val="single" w:sz="6" w:space="0" w:color="E0E0DC"/>
          <w:left w:val="single" w:sz="6" w:space="0" w:color="E0E0DC"/>
          <w:bottom w:val="single" w:sz="2" w:space="0" w:color="E0E0DC"/>
          <w:right w:val="single" w:sz="2" w:space="0" w:color="E0E0DC"/>
        </w:tblBorders>
        <w:shd w:val="clear" w:color="auto" w:fill="FFFFFF"/>
        <w:tblCellMar>
          <w:left w:w="0" w:type="dxa"/>
          <w:right w:w="0" w:type="dxa"/>
        </w:tblCellMar>
        <w:tblLook w:val="04A0" w:firstRow="1" w:lastRow="0" w:firstColumn="1" w:lastColumn="0" w:noHBand="0" w:noVBand="1"/>
      </w:tblPr>
      <w:tblGrid>
        <w:gridCol w:w="1849"/>
        <w:gridCol w:w="1640"/>
        <w:gridCol w:w="1536"/>
        <w:gridCol w:w="806"/>
        <w:gridCol w:w="1849"/>
        <w:gridCol w:w="2475"/>
      </w:tblGrid>
      <w:tr w:rsidR="006405CD" w:rsidRPr="006405CD" w:rsidTr="006405CD">
        <w:trPr>
          <w:tblHeader/>
        </w:trPr>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 </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previousValue</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currentValue</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index</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array</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возвращаемое значение</w:t>
            </w:r>
          </w:p>
        </w:tc>
      </w:tr>
      <w:tr w:rsidR="006405CD" w:rsidRPr="006405CD" w:rsidTr="006405CD">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первый вызов</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3</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3</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 1, 2, 3, 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7</w:t>
            </w:r>
          </w:p>
        </w:tc>
      </w:tr>
      <w:tr w:rsidR="006405CD" w:rsidRPr="006405CD" w:rsidTr="006405CD">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второй вызов</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7</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2</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2</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 1, 2, 3, 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9</w:t>
            </w:r>
          </w:p>
        </w:tc>
      </w:tr>
      <w:tr w:rsidR="006405CD" w:rsidRPr="006405CD" w:rsidTr="006405CD">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третий вызов</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9</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 1, 2, 3, 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10</w:t>
            </w:r>
          </w:p>
        </w:tc>
      </w:tr>
      <w:tr w:rsidR="006405CD" w:rsidRPr="006405CD" w:rsidTr="006405CD">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четвёртый вызов</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10</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 1, 2, 3, 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10</w:t>
            </w:r>
          </w:p>
        </w:tc>
      </w:tr>
    </w:tbl>
    <w:p w:rsidR="001E14D5" w:rsidRDefault="001E14D5" w:rsidP="00752F6A">
      <w:pPr>
        <w:pStyle w:val="aa"/>
        <w:rPr>
          <w:lang w:val="en-US"/>
        </w:rPr>
      </w:pPr>
    </w:p>
    <w:p w:rsidR="006405CD" w:rsidRPr="006405CD" w:rsidRDefault="006405CD" w:rsidP="00752F6A">
      <w:pPr>
        <w:pStyle w:val="aa"/>
      </w:pPr>
      <w:r w:rsidRPr="006405CD">
        <w:t>Значение, возвращённое методом reduceRight() будет равным последнему результату выполнения функции обратного вызова (10).</w:t>
      </w:r>
    </w:p>
    <w:p w:rsidR="006405CD" w:rsidRPr="006405CD" w:rsidRDefault="006405CD" w:rsidP="00752F6A">
      <w:pPr>
        <w:pStyle w:val="aa"/>
      </w:pPr>
      <w:r w:rsidRPr="006405CD">
        <w:t>Если же вы зададите начальное значение initialValue, результат будет выглядеть так:</w:t>
      </w:r>
    </w:p>
    <w:p w:rsidR="006405CD" w:rsidRPr="006405CD" w:rsidRDefault="006405CD" w:rsidP="001E14D5">
      <w:pPr>
        <w:pStyle w:val="af1"/>
      </w:pPr>
      <w:r w:rsidRPr="006405CD">
        <w:t>[0, 1, 2, 3, 4].reduceRight(function(previousValue, currentValue, index, array) {</w:t>
      </w:r>
    </w:p>
    <w:p w:rsidR="006405CD" w:rsidRPr="006405CD" w:rsidRDefault="006405CD" w:rsidP="001E14D5">
      <w:pPr>
        <w:pStyle w:val="af1"/>
      </w:pPr>
      <w:r w:rsidRPr="006405CD">
        <w:t xml:space="preserve">  return previousValue + currentValue;</w:t>
      </w:r>
    </w:p>
    <w:p w:rsidR="006405CD" w:rsidRDefault="006405CD" w:rsidP="001E14D5">
      <w:pPr>
        <w:pStyle w:val="af1"/>
        <w:rPr>
          <w:lang w:val="en-US"/>
        </w:rPr>
      </w:pPr>
      <w:r w:rsidRPr="006405CD">
        <w:t>}, 10);</w:t>
      </w:r>
    </w:p>
    <w:p w:rsidR="001E14D5" w:rsidRPr="001E14D5" w:rsidRDefault="001E14D5" w:rsidP="001E14D5">
      <w:pPr>
        <w:rPr>
          <w:lang w:val="en-US"/>
        </w:rPr>
      </w:pPr>
    </w:p>
    <w:tbl>
      <w:tblPr>
        <w:tblW w:w="10155" w:type="dxa"/>
        <w:tblBorders>
          <w:top w:val="single" w:sz="6" w:space="0" w:color="E0E0DC"/>
          <w:left w:val="single" w:sz="6" w:space="0" w:color="E0E0DC"/>
          <w:bottom w:val="single" w:sz="2" w:space="0" w:color="E0E0DC"/>
          <w:right w:val="single" w:sz="2" w:space="0" w:color="E0E0DC"/>
        </w:tblBorders>
        <w:shd w:val="clear" w:color="auto" w:fill="FFFFFF"/>
        <w:tblCellMar>
          <w:left w:w="0" w:type="dxa"/>
          <w:right w:w="0" w:type="dxa"/>
        </w:tblCellMar>
        <w:tblLook w:val="04A0" w:firstRow="1" w:lastRow="0" w:firstColumn="1" w:lastColumn="0" w:noHBand="0" w:noVBand="1"/>
      </w:tblPr>
      <w:tblGrid>
        <w:gridCol w:w="1849"/>
        <w:gridCol w:w="1640"/>
        <w:gridCol w:w="1536"/>
        <w:gridCol w:w="806"/>
        <w:gridCol w:w="1849"/>
        <w:gridCol w:w="2475"/>
      </w:tblGrid>
      <w:tr w:rsidR="006405CD" w:rsidRPr="006405CD" w:rsidTr="006405CD">
        <w:trPr>
          <w:tblHeader/>
        </w:trPr>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 </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previousValue</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currentValue</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index</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array</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возвращаемое значение</w:t>
            </w:r>
          </w:p>
        </w:tc>
      </w:tr>
      <w:tr w:rsidR="006405CD" w:rsidRPr="006405CD" w:rsidTr="006405CD">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первый вызов</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10</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 1, 2, 3, 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14</w:t>
            </w:r>
          </w:p>
        </w:tc>
      </w:tr>
      <w:tr w:rsidR="006405CD" w:rsidRPr="006405CD" w:rsidTr="006405CD">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второй вызов</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3</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3</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 1, 2, 3, 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17</w:t>
            </w:r>
          </w:p>
        </w:tc>
      </w:tr>
      <w:tr w:rsidR="006405CD" w:rsidRPr="006405CD" w:rsidTr="006405CD">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третий вызов</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17</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2</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2</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 1, 2, 3, 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19</w:t>
            </w:r>
          </w:p>
        </w:tc>
      </w:tr>
      <w:tr w:rsidR="006405CD" w:rsidRPr="006405CD" w:rsidTr="006405CD">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четвёртый вызов</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19</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1</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 1, 2, 3, 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20</w:t>
            </w:r>
          </w:p>
        </w:tc>
      </w:tr>
      <w:tr w:rsidR="006405CD" w:rsidRPr="006405CD" w:rsidTr="006405CD">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пятый вызов</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20</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[0, 1, 2, 3, 4]</w:t>
            </w:r>
          </w:p>
        </w:tc>
        <w:tc>
          <w:tcPr>
            <w:tcW w:w="0" w:type="auto"/>
            <w:tcBorders>
              <w:top w:val="single" w:sz="2" w:space="0" w:color="E0E0DC"/>
              <w:left w:val="single" w:sz="2" w:space="0" w:color="E0E0DC"/>
              <w:bottom w:val="single" w:sz="6" w:space="0" w:color="E0E0DC"/>
              <w:right w:val="single" w:sz="6" w:space="0" w:color="E0E0DC"/>
            </w:tcBorders>
            <w:shd w:val="clear" w:color="auto" w:fill="FFFFFF"/>
            <w:tcMar>
              <w:top w:w="90" w:type="dxa"/>
              <w:left w:w="120" w:type="dxa"/>
              <w:bottom w:w="90" w:type="dxa"/>
              <w:right w:w="120" w:type="dxa"/>
            </w:tcMar>
            <w:vAlign w:val="center"/>
            <w:hideMark/>
          </w:tcPr>
          <w:p w:rsidR="006405CD" w:rsidRPr="006405CD" w:rsidRDefault="006405CD" w:rsidP="00752F6A">
            <w:pPr>
              <w:pStyle w:val="af1"/>
            </w:pPr>
            <w:r w:rsidRPr="006405CD">
              <w:t>20</w:t>
            </w:r>
          </w:p>
        </w:tc>
      </w:tr>
    </w:tbl>
    <w:p w:rsidR="006405CD" w:rsidRPr="006405CD" w:rsidRDefault="006405CD" w:rsidP="00752F6A">
      <w:pPr>
        <w:pStyle w:val="aa"/>
      </w:pPr>
      <w:r w:rsidRPr="006405CD">
        <w:t>Значение, возвращённое методом reduceRight() на этот раз, конечно же, будет равным 20.</w:t>
      </w:r>
    </w:p>
    <w:p w:rsidR="001E14D5" w:rsidRDefault="001E14D5" w:rsidP="00752F6A">
      <w:pPr>
        <w:pStyle w:val="aa"/>
        <w:rPr>
          <w:lang w:val="en-US"/>
        </w:rPr>
      </w:pPr>
    </w:p>
    <w:p w:rsidR="00E06710" w:rsidRDefault="006405CD" w:rsidP="00752F6A">
      <w:pPr>
        <w:pStyle w:val="aa"/>
        <w:rPr>
          <w:lang w:val="en-US"/>
        </w:rPr>
      </w:pPr>
      <w:r w:rsidRPr="006405CD">
        <w:t>Примеры</w:t>
      </w:r>
    </w:p>
    <w:p w:rsidR="006405CD" w:rsidRPr="006405CD" w:rsidRDefault="006405CD" w:rsidP="00752F6A">
      <w:pPr>
        <w:pStyle w:val="aa"/>
        <w:rPr>
          <w:b/>
          <w:bCs/>
        </w:rPr>
      </w:pPr>
      <w:r w:rsidRPr="006405CD">
        <w:rPr>
          <w:b/>
          <w:bCs/>
        </w:rPr>
        <w:t>Пример: суммирование всех значений в массиве</w:t>
      </w:r>
    </w:p>
    <w:p w:rsidR="006405CD" w:rsidRPr="00E06710" w:rsidRDefault="006405CD" w:rsidP="00752F6A">
      <w:pPr>
        <w:pStyle w:val="af1"/>
      </w:pPr>
      <w:r w:rsidRPr="00E06710">
        <w:t>var total = [0, 1, 2, 3].reduceRight(function(a, b) {</w:t>
      </w:r>
    </w:p>
    <w:p w:rsidR="006405CD" w:rsidRPr="00E06710" w:rsidRDefault="006405CD" w:rsidP="00752F6A">
      <w:pPr>
        <w:pStyle w:val="af1"/>
      </w:pPr>
      <w:r w:rsidRPr="00E06710">
        <w:t xml:space="preserve">  return a + b;</w:t>
      </w:r>
    </w:p>
    <w:p w:rsidR="006405CD" w:rsidRPr="00E06710" w:rsidRDefault="006405CD" w:rsidP="00752F6A">
      <w:pPr>
        <w:pStyle w:val="af1"/>
      </w:pPr>
      <w:r w:rsidRPr="00E06710">
        <w:t>});</w:t>
      </w:r>
    </w:p>
    <w:p w:rsidR="006405CD" w:rsidRPr="00E06710" w:rsidRDefault="006405CD" w:rsidP="00752F6A">
      <w:pPr>
        <w:pStyle w:val="af1"/>
      </w:pPr>
      <w:r w:rsidRPr="00E06710">
        <w:t>// total == 6</w:t>
      </w:r>
    </w:p>
    <w:p w:rsidR="001E14D5" w:rsidRDefault="001E14D5" w:rsidP="00752F6A">
      <w:pPr>
        <w:pStyle w:val="aa"/>
        <w:rPr>
          <w:b/>
          <w:bCs/>
          <w:lang w:val="en-US"/>
        </w:rPr>
      </w:pPr>
    </w:p>
    <w:p w:rsidR="006405CD" w:rsidRPr="006405CD" w:rsidRDefault="006405CD" w:rsidP="00752F6A">
      <w:pPr>
        <w:pStyle w:val="aa"/>
        <w:rPr>
          <w:b/>
          <w:bCs/>
        </w:rPr>
      </w:pPr>
      <w:r w:rsidRPr="006405CD">
        <w:rPr>
          <w:b/>
          <w:bCs/>
        </w:rPr>
        <w:t>Пример: разворачивание массива массивов</w:t>
      </w:r>
    </w:p>
    <w:p w:rsidR="006405CD" w:rsidRPr="00E06710" w:rsidRDefault="006405CD" w:rsidP="00752F6A">
      <w:pPr>
        <w:pStyle w:val="af1"/>
      </w:pPr>
      <w:r w:rsidRPr="00E06710">
        <w:t>var flattened = [[0, 1], [2, 3], [4, 5]].reduceRight(function(a, b) {</w:t>
      </w:r>
    </w:p>
    <w:p w:rsidR="006405CD" w:rsidRPr="00E06710" w:rsidRDefault="006405CD" w:rsidP="00752F6A">
      <w:pPr>
        <w:pStyle w:val="af1"/>
      </w:pPr>
      <w:r w:rsidRPr="00E06710">
        <w:t xml:space="preserve">  return a.concat(b);</w:t>
      </w:r>
    </w:p>
    <w:p w:rsidR="006405CD" w:rsidRPr="00E06710" w:rsidRDefault="006405CD" w:rsidP="00752F6A">
      <w:pPr>
        <w:pStyle w:val="af1"/>
      </w:pPr>
      <w:r w:rsidRPr="00E06710">
        <w:t>}, []);</w:t>
      </w:r>
    </w:p>
    <w:p w:rsidR="006405CD" w:rsidRPr="00E06710" w:rsidRDefault="006405CD" w:rsidP="00752F6A">
      <w:pPr>
        <w:pStyle w:val="af1"/>
      </w:pPr>
      <w:r w:rsidRPr="00E06710">
        <w:t>// flattened равен [4, 5, 2, 3, 0, 1]</w:t>
      </w:r>
    </w:p>
    <w:p w:rsidR="00E06710" w:rsidRDefault="00E06710" w:rsidP="00752F6A">
      <w:pPr>
        <w:pStyle w:val="aa"/>
        <w:rPr>
          <w:lang w:val="en-US"/>
        </w:rPr>
      </w:pPr>
    </w:p>
    <w:p w:rsidR="006405CD" w:rsidRPr="001E14D5" w:rsidRDefault="006405CD" w:rsidP="00752F6A">
      <w:pPr>
        <w:pStyle w:val="aa"/>
        <w:rPr>
          <w:b/>
          <w:lang w:val="en-US"/>
        </w:rPr>
      </w:pPr>
      <w:r w:rsidRPr="001E14D5">
        <w:rPr>
          <w:b/>
        </w:rPr>
        <w:t>Полифилл</w:t>
      </w:r>
    </w:p>
    <w:p w:rsidR="006405CD" w:rsidRPr="006405CD" w:rsidRDefault="006405CD" w:rsidP="00752F6A">
      <w:pPr>
        <w:pStyle w:val="aa"/>
      </w:pPr>
      <w:r w:rsidRPr="006405CD">
        <w:t>Метод Array.prototype.reduceRight() был добавлен к стандарту ECMA-262 в 5-м издании; поэтому он может отсутствовать в других реализациях стандарта. Вы можете работать с ним, добавив следующий код в начало ваших скриптов, он позволяет использовать reduceRight() в реализациях, которые не поддерживают этот метод.</w:t>
      </w:r>
    </w:p>
    <w:p w:rsidR="006405CD" w:rsidRPr="006405CD" w:rsidRDefault="006405CD" w:rsidP="00752F6A">
      <w:pPr>
        <w:pStyle w:val="af1"/>
      </w:pPr>
      <w:r w:rsidRPr="006405CD">
        <w:t>// Шаги алгоритма ECMA-262, 5-е издание, 15.4.4.22</w:t>
      </w:r>
    </w:p>
    <w:p w:rsidR="006405CD" w:rsidRPr="006405CD" w:rsidRDefault="006405CD" w:rsidP="00752F6A">
      <w:pPr>
        <w:pStyle w:val="af1"/>
      </w:pPr>
      <w:r w:rsidRPr="006405CD">
        <w:t>// Ссылка (ru): http://es5.javascript.ru/x15.4.html#x15.4.4.22</w:t>
      </w:r>
    </w:p>
    <w:p w:rsidR="006405CD" w:rsidRPr="006405CD" w:rsidRDefault="006405CD" w:rsidP="00752F6A">
      <w:pPr>
        <w:pStyle w:val="af1"/>
      </w:pPr>
      <w:r w:rsidRPr="006405CD">
        <w:t>if ('function' !== typeof Array.prototype.reduceRight) {</w:t>
      </w:r>
    </w:p>
    <w:p w:rsidR="006405CD" w:rsidRPr="006405CD" w:rsidRDefault="006405CD" w:rsidP="00752F6A">
      <w:pPr>
        <w:pStyle w:val="af1"/>
      </w:pPr>
      <w:r w:rsidRPr="006405CD">
        <w:t xml:space="preserve">  Array.prototype.reduceRight = function(callback/*, initialValue*/) {</w:t>
      </w:r>
    </w:p>
    <w:p w:rsidR="006405CD" w:rsidRPr="006405CD" w:rsidRDefault="006405CD" w:rsidP="00752F6A">
      <w:pPr>
        <w:pStyle w:val="af1"/>
      </w:pPr>
      <w:r w:rsidRPr="006405CD">
        <w:t xml:space="preserve">    'use strict';</w:t>
      </w:r>
    </w:p>
    <w:p w:rsidR="006405CD" w:rsidRPr="006405CD" w:rsidRDefault="006405CD" w:rsidP="00752F6A">
      <w:pPr>
        <w:pStyle w:val="af1"/>
      </w:pPr>
      <w:r w:rsidRPr="006405CD">
        <w:t xml:space="preserve">    if (null === this || 'undefined' === typeof this) {</w:t>
      </w:r>
    </w:p>
    <w:p w:rsidR="006405CD" w:rsidRPr="006405CD" w:rsidRDefault="006405CD" w:rsidP="00752F6A">
      <w:pPr>
        <w:pStyle w:val="af1"/>
      </w:pPr>
      <w:r w:rsidRPr="006405CD">
        <w:t xml:space="preserve">      throw new TypeError('Array.prototype.reduce called on null or undefined');</w:t>
      </w:r>
    </w:p>
    <w:p w:rsidR="006405CD" w:rsidRPr="006405CD" w:rsidRDefault="006405CD" w:rsidP="00752F6A">
      <w:pPr>
        <w:pStyle w:val="af1"/>
      </w:pPr>
      <w:r w:rsidRPr="006405CD">
        <w:t xml:space="preserve">    }</w:t>
      </w:r>
    </w:p>
    <w:p w:rsidR="006405CD" w:rsidRPr="006405CD" w:rsidRDefault="006405CD" w:rsidP="00752F6A">
      <w:pPr>
        <w:pStyle w:val="af1"/>
      </w:pPr>
      <w:r w:rsidRPr="006405CD">
        <w:t xml:space="preserve">    if ('function' !== typeof callback) {</w:t>
      </w:r>
    </w:p>
    <w:p w:rsidR="006405CD" w:rsidRPr="006405CD" w:rsidRDefault="006405CD" w:rsidP="00752F6A">
      <w:pPr>
        <w:pStyle w:val="af1"/>
      </w:pPr>
      <w:r w:rsidRPr="006405CD">
        <w:t xml:space="preserve">      throw new TypeError(callback + ' is not a function');</w:t>
      </w:r>
    </w:p>
    <w:p w:rsidR="006405CD" w:rsidRPr="006405CD" w:rsidRDefault="006405CD" w:rsidP="00752F6A">
      <w:pPr>
        <w:pStyle w:val="af1"/>
      </w:pPr>
      <w:r w:rsidRPr="006405CD">
        <w:t xml:space="preserve">    }</w:t>
      </w:r>
    </w:p>
    <w:p w:rsidR="006405CD" w:rsidRPr="006405CD" w:rsidRDefault="006405CD" w:rsidP="00752F6A">
      <w:pPr>
        <w:pStyle w:val="af1"/>
      </w:pPr>
      <w:r w:rsidRPr="006405CD">
        <w:t xml:space="preserve">    var t = Object(this), len = t.length &gt;&gt;&gt; 0, k = len - 1, value;</w:t>
      </w:r>
    </w:p>
    <w:p w:rsidR="006405CD" w:rsidRPr="006405CD" w:rsidRDefault="006405CD" w:rsidP="00752F6A">
      <w:pPr>
        <w:pStyle w:val="af1"/>
      </w:pPr>
      <w:r w:rsidRPr="006405CD">
        <w:t xml:space="preserve">    if (arguments.length &gt;= 2) {</w:t>
      </w:r>
    </w:p>
    <w:p w:rsidR="006405CD" w:rsidRPr="006405CD" w:rsidRDefault="006405CD" w:rsidP="00752F6A">
      <w:pPr>
        <w:pStyle w:val="af1"/>
      </w:pPr>
      <w:r w:rsidRPr="006405CD">
        <w:t xml:space="preserve">      value = arguments[1];</w:t>
      </w:r>
    </w:p>
    <w:p w:rsidR="006405CD" w:rsidRPr="006405CD" w:rsidRDefault="006405CD" w:rsidP="00752F6A">
      <w:pPr>
        <w:pStyle w:val="af1"/>
      </w:pPr>
      <w:r w:rsidRPr="006405CD">
        <w:t xml:space="preserve">    } else {</w:t>
      </w:r>
    </w:p>
    <w:p w:rsidR="006405CD" w:rsidRPr="006405CD" w:rsidRDefault="006405CD" w:rsidP="00752F6A">
      <w:pPr>
        <w:pStyle w:val="af1"/>
      </w:pPr>
      <w:r w:rsidRPr="006405CD">
        <w:t xml:space="preserve">      while (k &gt;= 0 &amp;&amp; !k in t) {</w:t>
      </w:r>
    </w:p>
    <w:p w:rsidR="006405CD" w:rsidRPr="006405CD" w:rsidRDefault="006405CD" w:rsidP="00752F6A">
      <w:pPr>
        <w:pStyle w:val="af1"/>
      </w:pPr>
      <w:r w:rsidRPr="006405CD">
        <w:t xml:space="preserve">        k--;</w:t>
      </w:r>
    </w:p>
    <w:p w:rsidR="006405CD" w:rsidRPr="006405CD" w:rsidRDefault="006405CD" w:rsidP="00752F6A">
      <w:pPr>
        <w:pStyle w:val="af1"/>
      </w:pPr>
      <w:r w:rsidRPr="006405CD">
        <w:t xml:space="preserve">      }</w:t>
      </w:r>
    </w:p>
    <w:p w:rsidR="006405CD" w:rsidRPr="006405CD" w:rsidRDefault="006405CD" w:rsidP="00752F6A">
      <w:pPr>
        <w:pStyle w:val="af1"/>
      </w:pPr>
      <w:r w:rsidRPr="006405CD">
        <w:t xml:space="preserve">      if (k &lt; 0) {</w:t>
      </w:r>
    </w:p>
    <w:p w:rsidR="006405CD" w:rsidRPr="006405CD" w:rsidRDefault="006405CD" w:rsidP="00752F6A">
      <w:pPr>
        <w:pStyle w:val="af1"/>
      </w:pPr>
      <w:r w:rsidRPr="006405CD">
        <w:t xml:space="preserve">        throw new TypeError('Reduce of empty array with no initial value');</w:t>
      </w:r>
    </w:p>
    <w:p w:rsidR="006405CD" w:rsidRPr="006405CD" w:rsidRDefault="006405CD" w:rsidP="00752F6A">
      <w:pPr>
        <w:pStyle w:val="af1"/>
      </w:pPr>
      <w:r w:rsidRPr="006405CD">
        <w:lastRenderedPageBreak/>
        <w:t xml:space="preserve">      }</w:t>
      </w:r>
    </w:p>
    <w:p w:rsidR="006405CD" w:rsidRPr="006405CD" w:rsidRDefault="006405CD" w:rsidP="00752F6A">
      <w:pPr>
        <w:pStyle w:val="af1"/>
      </w:pPr>
      <w:r w:rsidRPr="006405CD">
        <w:t xml:space="preserve">      value = t[k--];</w:t>
      </w:r>
    </w:p>
    <w:p w:rsidR="006405CD" w:rsidRPr="006405CD" w:rsidRDefault="006405CD" w:rsidP="00752F6A">
      <w:pPr>
        <w:pStyle w:val="af1"/>
      </w:pPr>
      <w:r w:rsidRPr="006405CD">
        <w:t xml:space="preserve">    }</w:t>
      </w:r>
    </w:p>
    <w:p w:rsidR="006405CD" w:rsidRPr="006405CD" w:rsidRDefault="006405CD" w:rsidP="00752F6A">
      <w:pPr>
        <w:pStyle w:val="af1"/>
      </w:pPr>
      <w:r w:rsidRPr="006405CD">
        <w:t xml:space="preserve">    for (; k &gt;= 0; k--) {</w:t>
      </w:r>
    </w:p>
    <w:p w:rsidR="006405CD" w:rsidRPr="006405CD" w:rsidRDefault="006405CD" w:rsidP="00752F6A">
      <w:pPr>
        <w:pStyle w:val="af1"/>
      </w:pPr>
      <w:r w:rsidRPr="006405CD">
        <w:t xml:space="preserve">      if (k in t) {</w:t>
      </w:r>
    </w:p>
    <w:p w:rsidR="006405CD" w:rsidRPr="006405CD" w:rsidRDefault="006405CD" w:rsidP="00752F6A">
      <w:pPr>
        <w:pStyle w:val="af1"/>
      </w:pPr>
      <w:r w:rsidRPr="006405CD">
        <w:t xml:space="preserve">        value = callback(value, t[k], k, t);</w:t>
      </w:r>
    </w:p>
    <w:p w:rsidR="006405CD" w:rsidRPr="006405CD" w:rsidRDefault="006405CD" w:rsidP="00752F6A">
      <w:pPr>
        <w:pStyle w:val="af1"/>
      </w:pPr>
      <w:r w:rsidRPr="006405CD">
        <w:t xml:space="preserve">      }</w:t>
      </w:r>
    </w:p>
    <w:p w:rsidR="006405CD" w:rsidRPr="006405CD" w:rsidRDefault="006405CD" w:rsidP="00752F6A">
      <w:pPr>
        <w:pStyle w:val="af1"/>
      </w:pPr>
      <w:r w:rsidRPr="006405CD">
        <w:t xml:space="preserve">    }</w:t>
      </w:r>
    </w:p>
    <w:p w:rsidR="006405CD" w:rsidRPr="006405CD" w:rsidRDefault="006405CD" w:rsidP="00752F6A">
      <w:pPr>
        <w:pStyle w:val="af1"/>
      </w:pPr>
      <w:r w:rsidRPr="006405CD">
        <w:t xml:space="preserve">    return value;</w:t>
      </w:r>
    </w:p>
    <w:p w:rsidR="006405CD" w:rsidRPr="006405CD" w:rsidRDefault="006405CD" w:rsidP="00752F6A">
      <w:pPr>
        <w:pStyle w:val="af1"/>
      </w:pPr>
      <w:r w:rsidRPr="006405CD">
        <w:t xml:space="preserve">  };</w:t>
      </w:r>
    </w:p>
    <w:p w:rsidR="006405CD" w:rsidRPr="006405CD" w:rsidRDefault="006405CD" w:rsidP="00752F6A">
      <w:pPr>
        <w:pStyle w:val="af1"/>
      </w:pPr>
      <w:r w:rsidRPr="006405CD">
        <w:t>}</w:t>
      </w:r>
    </w:p>
    <w:p w:rsidR="00A14E58" w:rsidRDefault="00A14E58" w:rsidP="00752F6A">
      <w:pPr>
        <w:pStyle w:val="aa"/>
        <w:rPr>
          <w:lang w:val="en-US"/>
        </w:rPr>
      </w:pPr>
    </w:p>
    <w:p w:rsidR="00E06710" w:rsidRPr="00E06710" w:rsidRDefault="00E06710" w:rsidP="00752F6A">
      <w:pPr>
        <w:pStyle w:val="aa"/>
        <w:rPr>
          <w:b/>
          <w:bCs/>
        </w:rPr>
      </w:pPr>
      <w:r w:rsidRPr="00E06710">
        <w:rPr>
          <w:b/>
          <w:bCs/>
        </w:rPr>
        <w:t>Итого</w:t>
      </w:r>
    </w:p>
    <w:p w:rsidR="00E06710" w:rsidRPr="00E06710" w:rsidRDefault="00E06710" w:rsidP="00752F6A">
      <w:pPr>
        <w:pStyle w:val="aa"/>
      </w:pPr>
      <w:r w:rsidRPr="00E06710">
        <w:t>Мы рассмотрели методы:</w:t>
      </w:r>
    </w:p>
    <w:p w:rsidR="00E06710" w:rsidRPr="00E06710" w:rsidRDefault="00E06710" w:rsidP="00752F6A">
      <w:pPr>
        <w:pStyle w:val="aa"/>
        <w:numPr>
          <w:ilvl w:val="0"/>
          <w:numId w:val="61"/>
        </w:numPr>
      </w:pPr>
      <w:r w:rsidRPr="00E06710">
        <w:t>forEach – для </w:t>
      </w:r>
      <w:r w:rsidRPr="00E06710">
        <w:rPr>
          <w:i/>
          <w:iCs/>
        </w:rPr>
        <w:t>перебора</w:t>
      </w:r>
      <w:r w:rsidRPr="00E06710">
        <w:t> массива.</w:t>
      </w:r>
    </w:p>
    <w:p w:rsidR="00E06710" w:rsidRPr="00E06710" w:rsidRDefault="00E06710" w:rsidP="00752F6A">
      <w:pPr>
        <w:pStyle w:val="aa"/>
        <w:numPr>
          <w:ilvl w:val="0"/>
          <w:numId w:val="61"/>
        </w:numPr>
      </w:pPr>
      <w:r w:rsidRPr="00E06710">
        <w:t>filter – для </w:t>
      </w:r>
      <w:r w:rsidRPr="00E06710">
        <w:rPr>
          <w:i/>
          <w:iCs/>
        </w:rPr>
        <w:t>фильтрации</w:t>
      </w:r>
      <w:r w:rsidRPr="00E06710">
        <w:t> массива.</w:t>
      </w:r>
    </w:p>
    <w:p w:rsidR="00E06710" w:rsidRPr="00E06710" w:rsidRDefault="00E06710" w:rsidP="00752F6A">
      <w:pPr>
        <w:pStyle w:val="aa"/>
        <w:numPr>
          <w:ilvl w:val="0"/>
          <w:numId w:val="61"/>
        </w:numPr>
      </w:pPr>
      <w:r w:rsidRPr="00E06710">
        <w:t>every/some – для </w:t>
      </w:r>
      <w:r w:rsidRPr="00E06710">
        <w:rPr>
          <w:i/>
          <w:iCs/>
        </w:rPr>
        <w:t>проверки</w:t>
      </w:r>
      <w:r w:rsidRPr="00E06710">
        <w:t> массива.</w:t>
      </w:r>
    </w:p>
    <w:p w:rsidR="00E06710" w:rsidRPr="00E06710" w:rsidRDefault="00E06710" w:rsidP="00752F6A">
      <w:pPr>
        <w:pStyle w:val="aa"/>
        <w:numPr>
          <w:ilvl w:val="0"/>
          <w:numId w:val="61"/>
        </w:numPr>
      </w:pPr>
      <w:r w:rsidRPr="00E06710">
        <w:t>map – для </w:t>
      </w:r>
      <w:r w:rsidRPr="00E06710">
        <w:rPr>
          <w:i/>
          <w:iCs/>
        </w:rPr>
        <w:t>трансформации</w:t>
      </w:r>
      <w:r w:rsidRPr="00E06710">
        <w:t> массива в массив.</w:t>
      </w:r>
    </w:p>
    <w:p w:rsidR="00E06710" w:rsidRPr="00E06710" w:rsidRDefault="00E06710" w:rsidP="00752F6A">
      <w:pPr>
        <w:pStyle w:val="aa"/>
        <w:numPr>
          <w:ilvl w:val="0"/>
          <w:numId w:val="61"/>
        </w:numPr>
      </w:pPr>
      <w:r w:rsidRPr="00E06710">
        <w:t>reduce/reduceRight – для </w:t>
      </w:r>
      <w:r w:rsidRPr="00E06710">
        <w:rPr>
          <w:i/>
          <w:iCs/>
        </w:rPr>
        <w:t>прохода по массиву с вычислением значения</w:t>
      </w:r>
      <w:r w:rsidRPr="00E06710">
        <w:t>.</w:t>
      </w:r>
    </w:p>
    <w:p w:rsidR="00E06710" w:rsidRDefault="00E06710" w:rsidP="00752F6A">
      <w:pPr>
        <w:pStyle w:val="aa"/>
        <w:rPr>
          <w:lang w:val="en-US"/>
        </w:rPr>
      </w:pPr>
      <w:r w:rsidRPr="00E06710">
        <w:t>Во многих ситуациях их использование позволяет написать код короче и понятнее, чем обычный перебор через for.</w:t>
      </w:r>
    </w:p>
    <w:p w:rsidR="00B77763" w:rsidRPr="00B77763" w:rsidRDefault="00B77763" w:rsidP="00752F6A">
      <w:pPr>
        <w:pStyle w:val="aa"/>
        <w:rPr>
          <w:lang w:val="en-US"/>
        </w:rPr>
      </w:pPr>
    </w:p>
    <w:p w:rsidR="00E06710" w:rsidRDefault="00E06710" w:rsidP="00D852E0">
      <w:pPr>
        <w:pStyle w:val="4"/>
      </w:pPr>
      <w:r>
        <w:t>Задачи</w:t>
      </w:r>
    </w:p>
    <w:p w:rsidR="00E06710" w:rsidRPr="00E06710" w:rsidRDefault="00E06710" w:rsidP="00E06710"/>
    <w:p w:rsidR="00E06710" w:rsidRPr="00FC6058" w:rsidRDefault="00E06710" w:rsidP="00FC6058">
      <w:pPr>
        <w:pStyle w:val="aa"/>
        <w:rPr>
          <w:b/>
        </w:rPr>
      </w:pPr>
      <w:bookmarkStart w:id="146" w:name="перепишите-цикл-через-map"/>
      <w:r w:rsidRPr="00FC6058">
        <w:rPr>
          <w:b/>
        </w:rPr>
        <w:t>Перепишите цикл через map</w:t>
      </w:r>
      <w:bookmarkEnd w:id="146"/>
    </w:p>
    <w:p w:rsidR="00E06710" w:rsidRPr="00E06710" w:rsidRDefault="00E06710" w:rsidP="00E06710">
      <w:pPr>
        <w:pStyle w:val="aa"/>
      </w:pPr>
      <w:r w:rsidRPr="00E06710">
        <w:t>Код ниже получает из массива строк новый массив, содержащий их длины:</w:t>
      </w:r>
    </w:p>
    <w:p w:rsidR="00E06710" w:rsidRPr="00E06710" w:rsidRDefault="00E06710" w:rsidP="00E06710">
      <w:pPr>
        <w:pStyle w:val="af1"/>
      </w:pPr>
      <w:r w:rsidRPr="00E06710">
        <w:t xml:space="preserve">var </w:t>
      </w:r>
      <w:r w:rsidRPr="00332501">
        <w:rPr>
          <w:color w:val="E36C0A" w:themeColor="accent6" w:themeShade="BF"/>
        </w:rPr>
        <w:t xml:space="preserve">arr </w:t>
      </w:r>
      <w:r w:rsidRPr="00E06710">
        <w:t>= ["Есть", "жизнь", "на", "Марсе"];</w:t>
      </w:r>
    </w:p>
    <w:p w:rsidR="00E06710" w:rsidRPr="00E06710" w:rsidRDefault="00E06710" w:rsidP="00E06710">
      <w:pPr>
        <w:pStyle w:val="af1"/>
      </w:pPr>
    </w:p>
    <w:p w:rsidR="00E06710" w:rsidRPr="00E06710" w:rsidRDefault="00E06710" w:rsidP="00E06710">
      <w:pPr>
        <w:pStyle w:val="af1"/>
      </w:pPr>
      <w:r w:rsidRPr="00E06710">
        <w:t xml:space="preserve">var </w:t>
      </w:r>
      <w:r w:rsidRPr="00332501">
        <w:rPr>
          <w:color w:val="7030A0"/>
        </w:rPr>
        <w:t xml:space="preserve">arrLength </w:t>
      </w:r>
      <w:r w:rsidRPr="00E06710">
        <w:t xml:space="preserve">= </w:t>
      </w:r>
      <w:r w:rsidRPr="00332501">
        <w:rPr>
          <w:rStyle w:val="af0"/>
        </w:rPr>
        <w:t>[]</w:t>
      </w:r>
      <w:r w:rsidRPr="00E06710">
        <w:t>;</w:t>
      </w:r>
    </w:p>
    <w:p w:rsidR="00E06710" w:rsidRPr="00E06710" w:rsidRDefault="00E06710" w:rsidP="00E06710">
      <w:pPr>
        <w:pStyle w:val="af1"/>
      </w:pPr>
      <w:r w:rsidRPr="00E06710">
        <w:t xml:space="preserve">for (var </w:t>
      </w:r>
      <w:r w:rsidRPr="00332501">
        <w:rPr>
          <w:color w:val="0070C0"/>
        </w:rPr>
        <w:t>i</w:t>
      </w:r>
      <w:r w:rsidRPr="00E06710">
        <w:t xml:space="preserve"> = 0; </w:t>
      </w:r>
      <w:r w:rsidRPr="00332501">
        <w:rPr>
          <w:color w:val="0070C0"/>
        </w:rPr>
        <w:t>i</w:t>
      </w:r>
      <w:r w:rsidRPr="00E06710">
        <w:t xml:space="preserve"> &lt; </w:t>
      </w:r>
      <w:r w:rsidRPr="00332501">
        <w:rPr>
          <w:color w:val="E36C0A" w:themeColor="accent6" w:themeShade="BF"/>
        </w:rPr>
        <w:t>arr</w:t>
      </w:r>
      <w:r w:rsidRPr="00E06710">
        <w:t xml:space="preserve">.length; </w:t>
      </w:r>
      <w:r w:rsidRPr="00332501">
        <w:rPr>
          <w:color w:val="0070C0"/>
        </w:rPr>
        <w:t>i</w:t>
      </w:r>
      <w:r w:rsidRPr="00E06710">
        <w:t>++) {</w:t>
      </w:r>
    </w:p>
    <w:p w:rsidR="00E06710" w:rsidRPr="00E06710" w:rsidRDefault="00E06710" w:rsidP="00E06710">
      <w:pPr>
        <w:pStyle w:val="af1"/>
      </w:pPr>
      <w:r w:rsidRPr="00E06710">
        <w:t xml:space="preserve">  </w:t>
      </w:r>
      <w:r w:rsidRPr="00332501">
        <w:rPr>
          <w:color w:val="7030A0"/>
        </w:rPr>
        <w:t>arrLength</w:t>
      </w:r>
      <w:r w:rsidRPr="00E06710">
        <w:t>[</w:t>
      </w:r>
      <w:r w:rsidRPr="00332501">
        <w:rPr>
          <w:color w:val="0070C0"/>
        </w:rPr>
        <w:t>i</w:t>
      </w:r>
      <w:r w:rsidRPr="00E06710">
        <w:t xml:space="preserve">] = </w:t>
      </w:r>
      <w:r w:rsidRPr="00332501">
        <w:rPr>
          <w:color w:val="E36C0A" w:themeColor="accent6" w:themeShade="BF"/>
        </w:rPr>
        <w:t>arr</w:t>
      </w:r>
      <w:r w:rsidRPr="00E06710">
        <w:t>[</w:t>
      </w:r>
      <w:r w:rsidRPr="00332501">
        <w:rPr>
          <w:color w:val="0070C0"/>
        </w:rPr>
        <w:t>i</w:t>
      </w:r>
      <w:r w:rsidRPr="00E06710">
        <w:t>].</w:t>
      </w:r>
      <w:r w:rsidRPr="00332501">
        <w:rPr>
          <w:rStyle w:val="af0"/>
        </w:rPr>
        <w:t>length</w:t>
      </w:r>
      <w:r w:rsidRPr="00E06710">
        <w:t>;</w:t>
      </w:r>
    </w:p>
    <w:p w:rsidR="00E06710" w:rsidRPr="00E06710" w:rsidRDefault="00E06710" w:rsidP="00E06710">
      <w:pPr>
        <w:pStyle w:val="af1"/>
      </w:pPr>
      <w:r w:rsidRPr="00E06710">
        <w:t>}</w:t>
      </w:r>
    </w:p>
    <w:p w:rsidR="00E06710" w:rsidRPr="00E06710" w:rsidRDefault="00E06710" w:rsidP="00E06710">
      <w:pPr>
        <w:pStyle w:val="af1"/>
      </w:pPr>
    </w:p>
    <w:p w:rsidR="00E06710" w:rsidRPr="00E06710" w:rsidRDefault="00E06710" w:rsidP="00E06710">
      <w:pPr>
        <w:pStyle w:val="af1"/>
      </w:pPr>
      <w:r w:rsidRPr="00E06710">
        <w:t xml:space="preserve">alert( </w:t>
      </w:r>
      <w:r w:rsidRPr="00332501">
        <w:rPr>
          <w:color w:val="7030A0"/>
        </w:rPr>
        <w:t xml:space="preserve">arrLength </w:t>
      </w:r>
      <w:r w:rsidRPr="00E06710">
        <w:t>); // 4,5,2,5</w:t>
      </w:r>
    </w:p>
    <w:p w:rsidR="00E06710" w:rsidRDefault="00E06710" w:rsidP="00E06710">
      <w:pPr>
        <w:pStyle w:val="aa"/>
      </w:pPr>
      <w:r w:rsidRPr="00E06710">
        <w:t>Перепишите выделенный участок: уберите цикл, используйте вместо него метод map.</w:t>
      </w:r>
    </w:p>
    <w:p w:rsidR="000342F9" w:rsidRPr="00E06710" w:rsidRDefault="000342F9" w:rsidP="00E06710">
      <w:pPr>
        <w:pStyle w:val="aa"/>
      </w:pPr>
    </w:p>
    <w:p w:rsidR="000342F9" w:rsidRDefault="000342F9" w:rsidP="000342F9">
      <w:pPr>
        <w:pStyle w:val="af1"/>
      </w:pPr>
      <w:r>
        <w:t xml:space="preserve">var </w:t>
      </w:r>
      <w:r w:rsidRPr="00B77763">
        <w:rPr>
          <w:color w:val="7030A0"/>
        </w:rPr>
        <w:t xml:space="preserve">arrLength </w:t>
      </w:r>
      <w:r>
        <w:t xml:space="preserve">= </w:t>
      </w:r>
      <w:r w:rsidRPr="00B77763">
        <w:rPr>
          <w:color w:val="E36C0A" w:themeColor="accent6" w:themeShade="BF"/>
        </w:rPr>
        <w:t>arr</w:t>
      </w:r>
      <w:r>
        <w:t>.map(function(</w:t>
      </w:r>
      <w:r w:rsidRPr="00B77763">
        <w:rPr>
          <w:color w:val="E36C0A" w:themeColor="accent6" w:themeShade="BF"/>
        </w:rPr>
        <w:t>arr</w:t>
      </w:r>
      <w:r>
        <w:t>){</w:t>
      </w:r>
    </w:p>
    <w:p w:rsidR="000342F9" w:rsidRDefault="000342F9" w:rsidP="000342F9">
      <w:pPr>
        <w:pStyle w:val="af1"/>
      </w:pPr>
      <w:r>
        <w:t xml:space="preserve">  return </w:t>
      </w:r>
      <w:r w:rsidRPr="00B77763">
        <w:rPr>
          <w:color w:val="E36C0A" w:themeColor="accent6" w:themeShade="BF"/>
        </w:rPr>
        <w:t>arr</w:t>
      </w:r>
      <w:r>
        <w:t>.lenght;</w:t>
      </w:r>
    </w:p>
    <w:p w:rsidR="00E06710" w:rsidRDefault="000342F9" w:rsidP="000342F9">
      <w:pPr>
        <w:pStyle w:val="af1"/>
      </w:pPr>
      <w:r>
        <w:t>})</w:t>
      </w:r>
    </w:p>
    <w:p w:rsidR="00FC6058" w:rsidRDefault="00FC6058" w:rsidP="00FC6058">
      <w:pPr>
        <w:rPr>
          <w:b/>
          <w:bCs/>
        </w:rPr>
      </w:pPr>
      <w:bookmarkStart w:id="147" w:name="массив-частичных-сумм"/>
    </w:p>
    <w:p w:rsidR="00FC6058" w:rsidRPr="00FC6058" w:rsidRDefault="00FC6058" w:rsidP="00FC6058">
      <w:pPr>
        <w:pStyle w:val="aa"/>
        <w:rPr>
          <w:b/>
        </w:rPr>
      </w:pPr>
      <w:r w:rsidRPr="00FC6058">
        <w:rPr>
          <w:b/>
        </w:rPr>
        <w:t>Массив частичных сумм</w:t>
      </w:r>
      <w:bookmarkEnd w:id="147"/>
    </w:p>
    <w:p w:rsidR="00FC6058" w:rsidRPr="00FC6058" w:rsidRDefault="00FC6058" w:rsidP="00FC6058">
      <w:pPr>
        <w:pStyle w:val="aa"/>
      </w:pPr>
      <w:r w:rsidRPr="00FC6058">
        <w:t>На входе массив чисел, например: arr = [1,2,3,4,5].</w:t>
      </w:r>
    </w:p>
    <w:p w:rsidR="00FC6058" w:rsidRPr="00FC6058" w:rsidRDefault="00FC6058" w:rsidP="00FC6058">
      <w:pPr>
        <w:pStyle w:val="aa"/>
      </w:pPr>
      <w:r w:rsidRPr="00FC6058">
        <w:t>Напишите функцию getSums(arr), которая возвращает массив его частичных сумм.</w:t>
      </w:r>
    </w:p>
    <w:p w:rsidR="00FC6058" w:rsidRPr="00FC6058" w:rsidRDefault="00FC6058" w:rsidP="00FC6058">
      <w:pPr>
        <w:pStyle w:val="aa"/>
      </w:pPr>
      <w:r w:rsidRPr="00FC6058">
        <w:t>Иначе говоря, вызов getSums(arr) должен возвращать новый массив из такого же числа элементов, в котором на каждой позиции должна быть сумма элементов arr до этой позиции включительно.</w:t>
      </w:r>
    </w:p>
    <w:p w:rsidR="00FC6058" w:rsidRPr="00FC6058" w:rsidRDefault="00FC6058" w:rsidP="00FC6058">
      <w:pPr>
        <w:pStyle w:val="aa"/>
      </w:pPr>
      <w:r w:rsidRPr="00FC6058">
        <w:t>То есть:</w:t>
      </w:r>
    </w:p>
    <w:p w:rsidR="00FC6058" w:rsidRPr="00FC6058" w:rsidRDefault="00FC6058" w:rsidP="00BA3FA9">
      <w:pPr>
        <w:pStyle w:val="af1"/>
      </w:pPr>
      <w:r w:rsidRPr="00FC6058">
        <w:t>для arr = [ 1, 2, 3, 4, 5 ]</w:t>
      </w:r>
    </w:p>
    <w:p w:rsidR="00FC6058" w:rsidRPr="00FC6058" w:rsidRDefault="00FC6058" w:rsidP="00BA3FA9">
      <w:pPr>
        <w:pStyle w:val="af1"/>
      </w:pPr>
      <w:r w:rsidRPr="00FC6058">
        <w:t>getSums( arr ) = [ 1, 1+2, 1+2+3, 1+2+3+4, 1+2+3+4+5 ] = [ 1, 3, 6, 10, 15 ]</w:t>
      </w:r>
    </w:p>
    <w:p w:rsidR="00FC6058" w:rsidRPr="00FC6058" w:rsidRDefault="00FC6058" w:rsidP="00FC6058">
      <w:pPr>
        <w:pStyle w:val="aa"/>
      </w:pPr>
      <w:r w:rsidRPr="00FC6058">
        <w:t>Еще пример: getSums([-2,-1,0,1]) = [-2,-3,-3,-2].</w:t>
      </w:r>
    </w:p>
    <w:p w:rsidR="00FC6058" w:rsidRPr="00FC6058" w:rsidRDefault="00FC6058" w:rsidP="00FC6058">
      <w:pPr>
        <w:pStyle w:val="aa"/>
      </w:pPr>
      <w:r w:rsidRPr="00FC6058">
        <w:t>Функция не должна модифицировать входной массив.</w:t>
      </w:r>
    </w:p>
    <w:p w:rsidR="00FC6058" w:rsidRDefault="00FC6058" w:rsidP="00FC6058">
      <w:pPr>
        <w:pStyle w:val="aa"/>
      </w:pPr>
      <w:r w:rsidRPr="00FC6058">
        <w:t>В решении используйте метод arr.reduce.</w:t>
      </w:r>
    </w:p>
    <w:p w:rsidR="00FC6058" w:rsidRPr="00FC6058" w:rsidRDefault="00FC6058" w:rsidP="00FC6058">
      <w:pPr>
        <w:pStyle w:val="aa"/>
      </w:pPr>
    </w:p>
    <w:p w:rsidR="00FC6058" w:rsidRPr="00FC6058" w:rsidRDefault="00FC6058" w:rsidP="00FC6058">
      <w:pPr>
        <w:pStyle w:val="aa"/>
      </w:pPr>
      <w:r w:rsidRPr="00FC6058">
        <w:t>Метод arr.reduce подходит здесь идеально. Достаточно пройтись по массиву слева-направа, накапливая текущую сумму в переменной и, кроме того, добавляя её в результирующий массив.</w:t>
      </w:r>
    </w:p>
    <w:p w:rsidR="00FC6058" w:rsidRPr="00FC6058" w:rsidRDefault="00FC6058" w:rsidP="00FC6058">
      <w:pPr>
        <w:pStyle w:val="aa"/>
      </w:pPr>
      <w:r w:rsidRPr="00FC6058">
        <w:t>Неправильный вариант может выглядеть так:</w:t>
      </w:r>
    </w:p>
    <w:p w:rsidR="00FC6058" w:rsidRPr="00FC6058" w:rsidRDefault="00FC6058" w:rsidP="00FC6058">
      <w:pPr>
        <w:pStyle w:val="af1"/>
      </w:pPr>
      <w:r w:rsidRPr="00FC6058">
        <w:t>function getSums(</w:t>
      </w:r>
      <w:r w:rsidRPr="00B77763">
        <w:rPr>
          <w:color w:val="E36C0A" w:themeColor="accent6" w:themeShade="BF"/>
        </w:rPr>
        <w:t>arr</w:t>
      </w:r>
      <w:r w:rsidRPr="00FC6058">
        <w:t>) {</w:t>
      </w:r>
    </w:p>
    <w:p w:rsidR="00FC6058" w:rsidRPr="00FC6058" w:rsidRDefault="00FC6058" w:rsidP="00FC6058">
      <w:pPr>
        <w:pStyle w:val="af1"/>
      </w:pPr>
      <w:r w:rsidRPr="00FC6058">
        <w:t xml:space="preserve">  var </w:t>
      </w:r>
      <w:r w:rsidRPr="00F56B03">
        <w:rPr>
          <w:color w:val="0070C0"/>
        </w:rPr>
        <w:t xml:space="preserve">result </w:t>
      </w:r>
      <w:r w:rsidRPr="00FC6058">
        <w:t xml:space="preserve">= </w:t>
      </w:r>
      <w:r w:rsidRPr="00B77763">
        <w:rPr>
          <w:rStyle w:val="af0"/>
        </w:rPr>
        <w:t>[]</w:t>
      </w:r>
      <w:r w:rsidRPr="00FC6058">
        <w:t>;</w:t>
      </w:r>
    </w:p>
    <w:p w:rsidR="00FC6058" w:rsidRPr="00FC6058" w:rsidRDefault="00FC6058" w:rsidP="00FC6058">
      <w:pPr>
        <w:pStyle w:val="af1"/>
      </w:pPr>
      <w:r w:rsidRPr="00FC6058">
        <w:t xml:space="preserve">  if (!</w:t>
      </w:r>
      <w:r w:rsidRPr="00B77763">
        <w:rPr>
          <w:color w:val="E36C0A" w:themeColor="accent6" w:themeShade="BF"/>
        </w:rPr>
        <w:t>arr</w:t>
      </w:r>
      <w:r w:rsidRPr="00FC6058">
        <w:t xml:space="preserve">.length) return </w:t>
      </w:r>
      <w:r w:rsidRPr="00B77763">
        <w:rPr>
          <w:color w:val="0070C0"/>
        </w:rPr>
        <w:t>result</w:t>
      </w:r>
      <w:r w:rsidRPr="00FC6058">
        <w:t>;</w:t>
      </w:r>
    </w:p>
    <w:p w:rsidR="00FC6058" w:rsidRPr="00FC6058" w:rsidRDefault="00FC6058" w:rsidP="00FC6058">
      <w:pPr>
        <w:pStyle w:val="af1"/>
      </w:pPr>
    </w:p>
    <w:p w:rsidR="00FC6058" w:rsidRPr="00FC6058" w:rsidRDefault="00FC6058" w:rsidP="00FC6058">
      <w:pPr>
        <w:pStyle w:val="af1"/>
      </w:pPr>
      <w:r w:rsidRPr="00FC6058">
        <w:t xml:space="preserve">  </w:t>
      </w:r>
      <w:r w:rsidRPr="00B77763">
        <w:rPr>
          <w:color w:val="E36C0A" w:themeColor="accent6" w:themeShade="BF"/>
        </w:rPr>
        <w:t>arr</w:t>
      </w:r>
      <w:r w:rsidRPr="00FC6058">
        <w:t>.reduce(function(sum, item) {</w:t>
      </w:r>
    </w:p>
    <w:p w:rsidR="00FC6058" w:rsidRPr="00F56B03" w:rsidRDefault="00FC6058" w:rsidP="00FC6058">
      <w:pPr>
        <w:pStyle w:val="af1"/>
        <w:rPr>
          <w:lang w:val="en-US"/>
        </w:rPr>
      </w:pPr>
      <w:r w:rsidRPr="00FC6058">
        <w:t xml:space="preserve">    </w:t>
      </w:r>
      <w:r w:rsidRPr="00F56B03">
        <w:rPr>
          <w:color w:val="0070C0"/>
        </w:rPr>
        <w:t>result</w:t>
      </w:r>
      <w:r w:rsidRPr="00FC6058">
        <w:t>.</w:t>
      </w:r>
      <w:r w:rsidRPr="00105658">
        <w:rPr>
          <w:rStyle w:val="af0"/>
        </w:rPr>
        <w:t>push</w:t>
      </w:r>
      <w:r w:rsidRPr="00FC6058">
        <w:t>(sum);</w:t>
      </w:r>
      <w:r w:rsidR="00F56B03">
        <w:rPr>
          <w:lang w:val="en-US"/>
        </w:rPr>
        <w:t xml:space="preserve"> // </w:t>
      </w:r>
      <w:r w:rsidR="00F56B03">
        <w:t>добавить эл-т в конец массива</w:t>
      </w:r>
      <w:r w:rsidR="00F56B03">
        <w:rPr>
          <w:lang w:val="en-US"/>
        </w:rPr>
        <w:t>;</w:t>
      </w:r>
    </w:p>
    <w:p w:rsidR="00FC6058" w:rsidRPr="00FC6058" w:rsidRDefault="00FC6058" w:rsidP="00FC6058">
      <w:pPr>
        <w:pStyle w:val="af1"/>
      </w:pPr>
      <w:r w:rsidRPr="00FC6058">
        <w:t xml:space="preserve">    return sum + item;</w:t>
      </w:r>
    </w:p>
    <w:p w:rsidR="00FC6058" w:rsidRPr="00FC6058" w:rsidRDefault="00FC6058" w:rsidP="00FC6058">
      <w:pPr>
        <w:pStyle w:val="af1"/>
      </w:pPr>
      <w:r w:rsidRPr="00FC6058">
        <w:t xml:space="preserve">  });</w:t>
      </w:r>
    </w:p>
    <w:p w:rsidR="00FC6058" w:rsidRPr="00FC6058" w:rsidRDefault="00FC6058" w:rsidP="00FC6058">
      <w:pPr>
        <w:pStyle w:val="af1"/>
      </w:pPr>
    </w:p>
    <w:p w:rsidR="00FC6058" w:rsidRPr="00FC6058" w:rsidRDefault="00FC6058" w:rsidP="00FC6058">
      <w:pPr>
        <w:pStyle w:val="af1"/>
      </w:pPr>
      <w:r w:rsidRPr="00FC6058">
        <w:t xml:space="preserve">  return </w:t>
      </w:r>
      <w:r w:rsidRPr="00105658">
        <w:rPr>
          <w:color w:val="0070C0"/>
        </w:rPr>
        <w:t>result</w:t>
      </w:r>
      <w:r w:rsidRPr="00FC6058">
        <w:t>;</w:t>
      </w:r>
    </w:p>
    <w:p w:rsidR="00FC6058" w:rsidRPr="00FC6058" w:rsidRDefault="00FC6058" w:rsidP="00FC6058">
      <w:pPr>
        <w:pStyle w:val="af1"/>
      </w:pPr>
      <w:r w:rsidRPr="00FC6058">
        <w:t>}</w:t>
      </w:r>
    </w:p>
    <w:p w:rsidR="00FC6058" w:rsidRPr="00FC6058" w:rsidRDefault="00FC6058" w:rsidP="00FC6058">
      <w:pPr>
        <w:pStyle w:val="af1"/>
      </w:pPr>
    </w:p>
    <w:p w:rsidR="00FC6058" w:rsidRPr="00FC6058" w:rsidRDefault="00FC6058" w:rsidP="00FC6058">
      <w:pPr>
        <w:pStyle w:val="af1"/>
      </w:pPr>
      <w:r w:rsidRPr="00FC6058">
        <w:t>alert(getSums([1,2,3,4,5])); // результат: 1,3,6,10</w:t>
      </w:r>
    </w:p>
    <w:p w:rsidR="001D4CAC" w:rsidRDefault="001D4CAC" w:rsidP="00FC6058">
      <w:pPr>
        <w:pStyle w:val="aa"/>
      </w:pPr>
    </w:p>
    <w:p w:rsidR="00FC6058" w:rsidRPr="00FC6058" w:rsidRDefault="00FC6058" w:rsidP="00FC6058">
      <w:pPr>
        <w:pStyle w:val="aa"/>
      </w:pPr>
      <w:r w:rsidRPr="00FC6058">
        <w:t>Перед тем, как читать дальше, посмотрите на него внимательно. Заметили, в чём ошибка?</w:t>
      </w:r>
    </w:p>
    <w:p w:rsidR="00FC6058" w:rsidRPr="00FC6058" w:rsidRDefault="00FC6058" w:rsidP="00FC6058">
      <w:pPr>
        <w:pStyle w:val="aa"/>
      </w:pPr>
      <w:r w:rsidRPr="00FC6058">
        <w:t>Если вы его запустите, то обнаружите, что результат не совсем тот. В получившемся массиве всего четыре элемента, отсутствует последняя сумма.</w:t>
      </w:r>
    </w:p>
    <w:p w:rsidR="00FC6058" w:rsidRPr="00FC6058" w:rsidRDefault="00FC6058" w:rsidP="00FC6058">
      <w:pPr>
        <w:pStyle w:val="aa"/>
      </w:pPr>
      <w:r w:rsidRPr="00FC6058">
        <w:t>Это из-за того, что последняя сумма является результатом метода reduce, он на ней заканчивает проход и далее функцию не вызывает, поэтому она оказывается не добавленной в result.</w:t>
      </w:r>
    </w:p>
    <w:p w:rsidR="00FC6058" w:rsidRPr="00FC6058" w:rsidRDefault="00FC6058" w:rsidP="00FC6058">
      <w:pPr>
        <w:pStyle w:val="aa"/>
      </w:pPr>
      <w:r w:rsidRPr="00FC6058">
        <w:t>Исправим это:</w:t>
      </w:r>
    </w:p>
    <w:p w:rsidR="00FC6058" w:rsidRPr="00FC6058" w:rsidRDefault="00FC6058" w:rsidP="00FC6058">
      <w:pPr>
        <w:pStyle w:val="af1"/>
      </w:pPr>
      <w:r w:rsidRPr="00FC6058">
        <w:lastRenderedPageBreak/>
        <w:t>function getSums(</w:t>
      </w:r>
      <w:r w:rsidRPr="00105658">
        <w:rPr>
          <w:color w:val="E36C0A" w:themeColor="accent6" w:themeShade="BF"/>
        </w:rPr>
        <w:t>arr</w:t>
      </w:r>
      <w:r w:rsidRPr="00FC6058">
        <w:t>) {</w:t>
      </w:r>
    </w:p>
    <w:p w:rsidR="00FC6058" w:rsidRPr="00FC6058" w:rsidRDefault="00FC6058" w:rsidP="00FC6058">
      <w:pPr>
        <w:pStyle w:val="af1"/>
      </w:pPr>
      <w:r w:rsidRPr="00FC6058">
        <w:t xml:space="preserve">  var </w:t>
      </w:r>
      <w:r w:rsidRPr="00105658">
        <w:rPr>
          <w:color w:val="0070C0"/>
        </w:rPr>
        <w:t xml:space="preserve">result </w:t>
      </w:r>
      <w:r w:rsidRPr="00FC6058">
        <w:t>= [];</w:t>
      </w:r>
    </w:p>
    <w:p w:rsidR="00FC6058" w:rsidRPr="00BA3FA9" w:rsidRDefault="00FC6058" w:rsidP="00FC6058">
      <w:pPr>
        <w:pStyle w:val="af1"/>
        <w:rPr>
          <w:lang w:val="en-US"/>
        </w:rPr>
      </w:pPr>
      <w:r w:rsidRPr="00FC6058">
        <w:t xml:space="preserve">  if (!</w:t>
      </w:r>
      <w:r w:rsidRPr="00105658">
        <w:rPr>
          <w:color w:val="E36C0A" w:themeColor="accent6" w:themeShade="BF"/>
        </w:rPr>
        <w:t>arr</w:t>
      </w:r>
      <w:r w:rsidRPr="00FC6058">
        <w:t xml:space="preserve">.length) return </w:t>
      </w:r>
      <w:r w:rsidRPr="00105658">
        <w:rPr>
          <w:color w:val="0070C0"/>
        </w:rPr>
        <w:t>result</w:t>
      </w:r>
      <w:r w:rsidRPr="00FC6058">
        <w:t>;</w:t>
      </w:r>
      <w:r>
        <w:t xml:space="preserve"> </w:t>
      </w:r>
      <w:r w:rsidRPr="00FC6058">
        <w:t>// проверка на наличие элементов в мас</w:t>
      </w:r>
      <w:r w:rsidR="00BA3FA9">
        <w:t>сиве. Т.е. если массив пустой</w:t>
      </w:r>
      <w:r w:rsidR="00BA3FA9">
        <w:rPr>
          <w:lang w:val="en-US"/>
        </w:rPr>
        <w:t xml:space="preserve">, </w:t>
      </w:r>
      <w:r w:rsidR="00BA3FA9" w:rsidRPr="00BA3FA9">
        <w:t>сразу остановить функцию и как результат суммы вывести пустой массив</w:t>
      </w:r>
    </w:p>
    <w:p w:rsidR="00FC6058" w:rsidRPr="00FC6058" w:rsidRDefault="00FC6058" w:rsidP="00FC6058">
      <w:pPr>
        <w:pStyle w:val="af1"/>
      </w:pPr>
    </w:p>
    <w:p w:rsidR="00FC6058" w:rsidRPr="00FC6058" w:rsidRDefault="00FC6058" w:rsidP="00FC6058">
      <w:pPr>
        <w:pStyle w:val="af1"/>
      </w:pPr>
      <w:r w:rsidRPr="00FC6058">
        <w:t xml:space="preserve">  var totalSum = </w:t>
      </w:r>
      <w:r w:rsidRPr="00105658">
        <w:rPr>
          <w:color w:val="E36C0A" w:themeColor="accent6" w:themeShade="BF"/>
        </w:rPr>
        <w:t>arr</w:t>
      </w:r>
      <w:r w:rsidRPr="00FC6058">
        <w:t>.reduce(function(</w:t>
      </w:r>
      <w:r w:rsidRPr="00105658">
        <w:rPr>
          <w:color w:val="7030A0"/>
        </w:rPr>
        <w:t>sum</w:t>
      </w:r>
      <w:r w:rsidRPr="00FC6058">
        <w:t xml:space="preserve">, </w:t>
      </w:r>
      <w:r w:rsidRPr="00105658">
        <w:rPr>
          <w:color w:val="00B050"/>
        </w:rPr>
        <w:t>item</w:t>
      </w:r>
      <w:r w:rsidRPr="00FC6058">
        <w:t>) {</w:t>
      </w:r>
    </w:p>
    <w:p w:rsidR="00FC6058" w:rsidRPr="00034E7B" w:rsidRDefault="00FC6058" w:rsidP="00FC6058">
      <w:pPr>
        <w:pStyle w:val="af1"/>
        <w:rPr>
          <w:lang w:val="en-US"/>
        </w:rPr>
      </w:pPr>
      <w:r w:rsidRPr="00FC6058">
        <w:t xml:space="preserve">    </w:t>
      </w:r>
      <w:r w:rsidRPr="00105658">
        <w:rPr>
          <w:color w:val="0070C0"/>
        </w:rPr>
        <w:t>result</w:t>
      </w:r>
      <w:r w:rsidRPr="00FC6058">
        <w:t>.</w:t>
      </w:r>
      <w:r w:rsidRPr="00105658">
        <w:rPr>
          <w:rStyle w:val="af0"/>
        </w:rPr>
        <w:t>push</w:t>
      </w:r>
      <w:r w:rsidRPr="00FC6058">
        <w:t>(</w:t>
      </w:r>
      <w:r w:rsidRPr="00105658">
        <w:rPr>
          <w:color w:val="7030A0"/>
        </w:rPr>
        <w:t>sum</w:t>
      </w:r>
      <w:r w:rsidRPr="00FC6058">
        <w:t>);</w:t>
      </w:r>
      <w:r w:rsidR="002D0E39">
        <w:rPr>
          <w:lang w:val="en-US"/>
        </w:rPr>
        <w:t xml:space="preserve"> // </w:t>
      </w:r>
      <w:r w:rsidR="002D0E39">
        <w:t>добавить эл-т в конец в массива</w:t>
      </w:r>
      <w:r w:rsidR="00034E7B">
        <w:rPr>
          <w:lang w:val="en-US"/>
        </w:rPr>
        <w:t xml:space="preserve">, </w:t>
      </w:r>
      <w:r w:rsidR="00034E7B">
        <w:t>без нее все эл-ты сложатся =</w:t>
      </w:r>
      <w:r w:rsidR="00034E7B">
        <w:rPr>
          <w:lang w:val="en-US"/>
        </w:rPr>
        <w:t>&gt; 15</w:t>
      </w:r>
    </w:p>
    <w:p w:rsidR="00FC6058" w:rsidRPr="00FC6058" w:rsidRDefault="00FC6058" w:rsidP="00FC6058">
      <w:pPr>
        <w:pStyle w:val="af1"/>
      </w:pPr>
      <w:r w:rsidRPr="00FC6058">
        <w:t xml:space="preserve">    return </w:t>
      </w:r>
      <w:r w:rsidRPr="00105658">
        <w:rPr>
          <w:color w:val="7030A0"/>
        </w:rPr>
        <w:t xml:space="preserve">sum </w:t>
      </w:r>
      <w:r w:rsidRPr="00FC6058">
        <w:t xml:space="preserve">+ </w:t>
      </w:r>
      <w:r w:rsidRPr="00105658">
        <w:rPr>
          <w:color w:val="00B050"/>
        </w:rPr>
        <w:t>item</w:t>
      </w:r>
      <w:r w:rsidRPr="00FC6058">
        <w:t>;</w:t>
      </w:r>
    </w:p>
    <w:p w:rsidR="00FC6058" w:rsidRPr="00FC6058" w:rsidRDefault="00FC6058" w:rsidP="00FC6058">
      <w:pPr>
        <w:pStyle w:val="af1"/>
      </w:pPr>
      <w:r w:rsidRPr="00FC6058">
        <w:t xml:space="preserve">  });</w:t>
      </w:r>
    </w:p>
    <w:p w:rsidR="00FC6058" w:rsidRPr="00DD6695" w:rsidRDefault="00FC6058" w:rsidP="00FC6058">
      <w:pPr>
        <w:pStyle w:val="af1"/>
      </w:pPr>
      <w:r w:rsidRPr="00FC6058">
        <w:t xml:space="preserve">  </w:t>
      </w:r>
      <w:r w:rsidRPr="00105658">
        <w:rPr>
          <w:color w:val="0070C0"/>
        </w:rPr>
        <w:t>result</w:t>
      </w:r>
      <w:r w:rsidRPr="00FC6058">
        <w:t>.</w:t>
      </w:r>
      <w:r w:rsidRPr="00105658">
        <w:rPr>
          <w:rStyle w:val="af0"/>
        </w:rPr>
        <w:t>push</w:t>
      </w:r>
      <w:r w:rsidRPr="00FC6058">
        <w:t>(totalSum);</w:t>
      </w:r>
      <w:r w:rsidR="00DD6695">
        <w:rPr>
          <w:lang w:val="en-US"/>
        </w:rPr>
        <w:t xml:space="preserve"> //</w:t>
      </w:r>
      <w:r w:rsidR="00DD6695">
        <w:t xml:space="preserve"> без этого будет в ответе 1,3,6,10</w:t>
      </w:r>
    </w:p>
    <w:p w:rsidR="00FC6058" w:rsidRPr="00FC6058" w:rsidRDefault="00FC6058" w:rsidP="00FC6058">
      <w:pPr>
        <w:pStyle w:val="af1"/>
      </w:pPr>
    </w:p>
    <w:p w:rsidR="00FC6058" w:rsidRPr="00FC6058" w:rsidRDefault="00FC6058" w:rsidP="00FC6058">
      <w:pPr>
        <w:pStyle w:val="af1"/>
      </w:pPr>
      <w:r w:rsidRPr="00FC6058">
        <w:t xml:space="preserve">  return </w:t>
      </w:r>
      <w:r w:rsidRPr="00105658">
        <w:rPr>
          <w:color w:val="0070C0"/>
        </w:rPr>
        <w:t>result</w:t>
      </w:r>
      <w:r w:rsidRPr="00FC6058">
        <w:t>;</w:t>
      </w:r>
    </w:p>
    <w:p w:rsidR="00FC6058" w:rsidRPr="00FC6058" w:rsidRDefault="00FC6058" w:rsidP="00FC6058">
      <w:pPr>
        <w:pStyle w:val="af1"/>
      </w:pPr>
      <w:r w:rsidRPr="00FC6058">
        <w:t>}</w:t>
      </w:r>
    </w:p>
    <w:p w:rsidR="00FC6058" w:rsidRPr="00FC6058" w:rsidRDefault="00FC6058" w:rsidP="00FC6058">
      <w:pPr>
        <w:pStyle w:val="af1"/>
      </w:pPr>
    </w:p>
    <w:p w:rsidR="00FC6058" w:rsidRPr="00FC6058" w:rsidRDefault="00FC6058" w:rsidP="00FC6058">
      <w:pPr>
        <w:pStyle w:val="af1"/>
      </w:pPr>
      <w:r w:rsidRPr="00FC6058">
        <w:t>alert(getSums([1,2,3,4,5])); // 1,3,6,10,15</w:t>
      </w:r>
    </w:p>
    <w:p w:rsidR="00FC6058" w:rsidRPr="00FC6058" w:rsidRDefault="00FC6058" w:rsidP="00FC6058">
      <w:pPr>
        <w:pStyle w:val="af1"/>
      </w:pPr>
      <w:r w:rsidRPr="00FC6058">
        <w:t>alert(getSums([-2,-1,0,1])); // -2,-3,-3,-2</w:t>
      </w:r>
    </w:p>
    <w:p w:rsidR="001A5EEC" w:rsidRDefault="002D0E39" w:rsidP="00FD4DB7">
      <w:pPr>
        <w:rPr>
          <w:rFonts w:asciiTheme="minorHAnsi" w:hAnsiTheme="minorHAnsi"/>
          <w:shd w:val="clear" w:color="auto" w:fill="00B050"/>
        </w:rPr>
      </w:pPr>
      <w:r>
        <w:rPr>
          <w:rFonts w:asciiTheme="minorHAnsi" w:hAnsiTheme="minorHAnsi"/>
          <w:shd w:val="clear" w:color="auto" w:fill="00B050"/>
          <w:lang w:val="en-US"/>
        </w:rPr>
        <w:t xml:space="preserve"> </w:t>
      </w:r>
    </w:p>
    <w:p w:rsidR="00A34B6C" w:rsidRDefault="00A34B6C" w:rsidP="00A34B6C">
      <w:pPr>
        <w:pStyle w:val="af1"/>
        <w:rPr>
          <w:lang w:val="en-US"/>
        </w:rPr>
      </w:pPr>
      <w:r>
        <w:rPr>
          <w:lang w:val="en-US"/>
        </w:rPr>
        <w:t xml:space="preserve">var </w:t>
      </w:r>
      <w:r w:rsidRPr="00A34B6C">
        <w:t xml:space="preserve">arr = [ </w:t>
      </w:r>
      <w:r w:rsidRPr="00A34B6C">
        <w:rPr>
          <w:rStyle w:val="hljs-number"/>
        </w:rPr>
        <w:t>1</w:t>
      </w:r>
      <w:r w:rsidRPr="00A34B6C">
        <w:t xml:space="preserve">, </w:t>
      </w:r>
      <w:r w:rsidRPr="00A34B6C">
        <w:rPr>
          <w:rStyle w:val="hljs-number"/>
        </w:rPr>
        <w:t>2</w:t>
      </w:r>
      <w:r w:rsidRPr="00A34B6C">
        <w:t xml:space="preserve">, </w:t>
      </w:r>
      <w:r w:rsidRPr="00A34B6C">
        <w:rPr>
          <w:rStyle w:val="hljs-number"/>
        </w:rPr>
        <w:t>3</w:t>
      </w:r>
      <w:r w:rsidRPr="00A34B6C">
        <w:t xml:space="preserve">, </w:t>
      </w:r>
      <w:r w:rsidRPr="00A34B6C">
        <w:rPr>
          <w:rStyle w:val="hljs-number"/>
        </w:rPr>
        <w:t>4</w:t>
      </w:r>
      <w:r w:rsidRPr="00A34B6C">
        <w:t xml:space="preserve">, </w:t>
      </w:r>
      <w:r w:rsidRPr="00A34B6C">
        <w:rPr>
          <w:rStyle w:val="hljs-number"/>
        </w:rPr>
        <w:t>5</w:t>
      </w:r>
      <w:r w:rsidRPr="00A34B6C">
        <w:t xml:space="preserve"> ]</w:t>
      </w:r>
      <w:r>
        <w:rPr>
          <w:lang w:val="en-US"/>
        </w:rPr>
        <w:t>;</w:t>
      </w:r>
      <w:r w:rsidRPr="00A34B6C">
        <w:br/>
      </w:r>
      <w:r w:rsidRPr="00A34B6C">
        <w:rPr>
          <w:rStyle w:val="hljs-keyword"/>
        </w:rPr>
        <w:t>function</w:t>
      </w:r>
      <w:r w:rsidRPr="00A34B6C">
        <w:rPr>
          <w:rStyle w:val="hljs-function"/>
        </w:rPr>
        <w:t xml:space="preserve"> </w:t>
      </w:r>
      <w:r w:rsidRPr="00A34B6C">
        <w:rPr>
          <w:rStyle w:val="hljs-title"/>
        </w:rPr>
        <w:t>getSums</w:t>
      </w:r>
      <w:r w:rsidRPr="00A34B6C">
        <w:rPr>
          <w:rStyle w:val="hljs-function"/>
        </w:rPr>
        <w:t>(</w:t>
      </w:r>
      <w:r w:rsidRPr="00A34B6C">
        <w:rPr>
          <w:rStyle w:val="hljs-params"/>
        </w:rPr>
        <w:t>arr</w:t>
      </w:r>
      <w:r w:rsidRPr="00A34B6C">
        <w:rPr>
          <w:rStyle w:val="hljs-function"/>
        </w:rPr>
        <w:t xml:space="preserve">) </w:t>
      </w:r>
      <w:r w:rsidRPr="00A34B6C">
        <w:t>{</w:t>
      </w:r>
      <w:r w:rsidRPr="00A34B6C">
        <w:br/>
        <w:t xml:space="preserve">  </w:t>
      </w:r>
      <w:r>
        <w:rPr>
          <w:rStyle w:val="hljs-keyword"/>
          <w:lang w:val="en-US"/>
        </w:rPr>
        <w:t>var</w:t>
      </w:r>
      <w:r w:rsidRPr="00A34B6C">
        <w:t xml:space="preserve"> res=[]</w:t>
      </w:r>
      <w:r>
        <w:rPr>
          <w:lang w:val="en-US"/>
        </w:rPr>
        <w:t>;</w:t>
      </w:r>
      <w:r w:rsidRPr="00A34B6C">
        <w:br/>
        <w:t xml:space="preserve">  arr.reduce(</w:t>
      </w:r>
      <w:r w:rsidRPr="00A34B6C">
        <w:rPr>
          <w:rStyle w:val="hljs-function"/>
        </w:rPr>
        <w:t>(</w:t>
      </w:r>
      <w:r w:rsidRPr="00A34B6C">
        <w:rPr>
          <w:rStyle w:val="hljs-params"/>
        </w:rPr>
        <w:t>sum,cur,i</w:t>
      </w:r>
      <w:r w:rsidRPr="00A34B6C">
        <w:rPr>
          <w:rStyle w:val="hljs-function"/>
        </w:rPr>
        <w:t>)=&gt;</w:t>
      </w:r>
      <w:r w:rsidRPr="00A34B6C">
        <w:t>res[i]=sum+cur,</w:t>
      </w:r>
      <w:r w:rsidRPr="00A34B6C">
        <w:rPr>
          <w:rStyle w:val="hljs-number"/>
        </w:rPr>
        <w:t>0</w:t>
      </w:r>
      <w:r w:rsidRPr="00A34B6C">
        <w:t>)</w:t>
      </w:r>
      <w:r>
        <w:rPr>
          <w:lang w:val="en-US"/>
        </w:rPr>
        <w:t>;</w:t>
      </w:r>
      <w:r w:rsidRPr="00A34B6C">
        <w:br/>
        <w:t xml:space="preserve">  </w:t>
      </w:r>
      <w:r w:rsidRPr="00A34B6C">
        <w:rPr>
          <w:rStyle w:val="hljs-keyword"/>
        </w:rPr>
        <w:t>return</w:t>
      </w:r>
      <w:r w:rsidRPr="00A34B6C">
        <w:t xml:space="preserve"> res</w:t>
      </w:r>
      <w:r>
        <w:rPr>
          <w:lang w:val="en-US"/>
        </w:rPr>
        <w:t>;</w:t>
      </w:r>
      <w:r w:rsidRPr="00A34B6C">
        <w:br/>
        <w:t>}</w:t>
      </w:r>
      <w:r w:rsidRPr="00A34B6C">
        <w:br/>
      </w:r>
      <w:r w:rsidRPr="00A34B6C">
        <w:rPr>
          <w:rStyle w:val="hljs-builtin"/>
        </w:rPr>
        <w:t>console</w:t>
      </w:r>
      <w:r w:rsidRPr="00A34B6C">
        <w:t>.log(getSums( arr ))</w:t>
      </w:r>
    </w:p>
    <w:p w:rsidR="00A34B6C" w:rsidRDefault="00A34B6C" w:rsidP="00752F6A">
      <w:pPr>
        <w:pStyle w:val="3"/>
        <w:rPr>
          <w:lang w:val="en-US"/>
        </w:rPr>
      </w:pPr>
      <w:r w:rsidRPr="00A34B6C">
        <w:t>Псевдомассив аргументов "arguments"</w:t>
      </w:r>
    </w:p>
    <w:p w:rsidR="005B4A5F" w:rsidRPr="0075297C" w:rsidRDefault="005B4A5F" w:rsidP="005B4A5F">
      <w:pPr>
        <w:rPr>
          <w:b/>
        </w:rPr>
      </w:pPr>
      <w:r w:rsidRPr="0075297C">
        <w:rPr>
          <w:b/>
        </w:rPr>
        <w:t xml:space="preserve">Параметры отличаются от аргументов – это те переменные, которые описаны </w:t>
      </w:r>
      <w:r w:rsidR="0075297C" w:rsidRPr="0075297C">
        <w:rPr>
          <w:b/>
        </w:rPr>
        <w:t>в</w:t>
      </w:r>
      <w:r w:rsidRPr="0075297C">
        <w:rPr>
          <w:b/>
        </w:rPr>
        <w:t xml:space="preserve"> функции</w:t>
      </w:r>
      <w:r w:rsidR="0075297C" w:rsidRPr="0075297C">
        <w:rPr>
          <w:b/>
        </w:rPr>
        <w:t xml:space="preserve"> до ее вызова</w:t>
      </w:r>
    </w:p>
    <w:p w:rsidR="005B4A5F" w:rsidRPr="005B4A5F" w:rsidRDefault="005B4A5F" w:rsidP="005B4A5F">
      <w:pPr>
        <w:pStyle w:val="aa"/>
      </w:pPr>
      <w:r w:rsidRPr="005B4A5F">
        <w:t>• Дополнительный параметр, доступный во время вызова функции</w:t>
      </w:r>
    </w:p>
    <w:p w:rsidR="005B4A5F" w:rsidRPr="005B4A5F" w:rsidRDefault="005B4A5F" w:rsidP="005B4A5F">
      <w:pPr>
        <w:pStyle w:val="aa"/>
      </w:pPr>
      <w:r w:rsidRPr="005B4A5F">
        <w:t>• Доступ ко всем аргументам (а не только параметрам)</w:t>
      </w:r>
    </w:p>
    <w:p w:rsidR="005B4A5F" w:rsidRDefault="005B4A5F" w:rsidP="005B4A5F">
      <w:pPr>
        <w:pStyle w:val="aa"/>
      </w:pPr>
      <w:r w:rsidRPr="005B4A5F">
        <w:t>• Позволяет писать функции с неопределенным количеством</w:t>
      </w:r>
      <w:r>
        <w:rPr>
          <w:lang w:val="en-US"/>
        </w:rPr>
        <w:t xml:space="preserve"> </w:t>
      </w:r>
      <w:r w:rsidRPr="005B4A5F">
        <w:t>аргументов</w:t>
      </w:r>
    </w:p>
    <w:p w:rsidR="0075297C" w:rsidRDefault="0075297C" w:rsidP="005B4A5F">
      <w:pPr>
        <w:pStyle w:val="aa"/>
      </w:pPr>
    </w:p>
    <w:p w:rsidR="0075297C" w:rsidRPr="0075297C" w:rsidRDefault="0075297C" w:rsidP="004D78B8">
      <w:pPr>
        <w:pStyle w:val="af1"/>
      </w:pPr>
      <w:r w:rsidRPr="0075297C">
        <w:t>function myFuncName (</w:t>
      </w:r>
      <w:r w:rsidRPr="0075297C">
        <w:rPr>
          <w:color w:val="984806" w:themeColor="accent6" w:themeShade="80"/>
        </w:rPr>
        <w:t>x, y, z</w:t>
      </w:r>
      <w:r w:rsidRPr="0075297C">
        <w:t>) {...};</w:t>
      </w:r>
      <w:r>
        <w:t xml:space="preserve"> </w:t>
      </w:r>
      <w:r>
        <w:rPr>
          <w:lang w:val="en-US"/>
        </w:rPr>
        <w:tab/>
        <w:t xml:space="preserve">//x,y,z - </w:t>
      </w:r>
      <w:r>
        <w:t>параметры</w:t>
      </w:r>
    </w:p>
    <w:p w:rsidR="0075297C" w:rsidRDefault="0075297C" w:rsidP="004D78B8">
      <w:pPr>
        <w:pStyle w:val="af1"/>
        <w:rPr>
          <w:lang w:val="en-US"/>
        </w:rPr>
      </w:pPr>
      <w:r w:rsidRPr="0075297C">
        <w:t>myFuncName (</w:t>
      </w:r>
      <w:r w:rsidRPr="0075297C">
        <w:rPr>
          <w:color w:val="7030A0"/>
        </w:rPr>
        <w:t>1,2,3,4,5,6,7,8</w:t>
      </w:r>
      <w:r w:rsidRPr="0075297C">
        <w:t>);</w:t>
      </w:r>
      <w:r>
        <w:tab/>
      </w:r>
      <w:r>
        <w:rPr>
          <w:lang w:val="en-US"/>
        </w:rPr>
        <w:t>// 1,2,3…8 argumrnts</w:t>
      </w:r>
    </w:p>
    <w:p w:rsidR="0075297C" w:rsidRDefault="0075297C" w:rsidP="0075297C">
      <w:pPr>
        <w:pStyle w:val="aa"/>
      </w:pPr>
    </w:p>
    <w:p w:rsidR="004D78B8" w:rsidRPr="004D78B8" w:rsidRDefault="004D78B8" w:rsidP="0075297C">
      <w:pPr>
        <w:pStyle w:val="aa"/>
      </w:pPr>
      <w:r>
        <w:t>Среднее арфиметическое любого кол-ва аргкментов:</w:t>
      </w:r>
    </w:p>
    <w:p w:rsidR="0075297C" w:rsidRDefault="0075297C" w:rsidP="004D78B8">
      <w:pPr>
        <w:pStyle w:val="af1"/>
        <w:rPr>
          <w:lang w:val="en-US"/>
        </w:rPr>
      </w:pPr>
      <w:r>
        <w:rPr>
          <w:lang w:val="en-US"/>
        </w:rPr>
        <w:t>const average = () =&gt; {</w:t>
      </w:r>
    </w:p>
    <w:p w:rsidR="0075297C" w:rsidRDefault="0075297C" w:rsidP="004D78B8">
      <w:pPr>
        <w:pStyle w:val="af1"/>
        <w:rPr>
          <w:lang w:val="en-US"/>
        </w:rPr>
      </w:pPr>
      <w:r>
        <w:rPr>
          <w:lang w:val="en-US"/>
        </w:rPr>
        <w:t>let I = 0;</w:t>
      </w:r>
    </w:p>
    <w:p w:rsidR="0075297C" w:rsidRDefault="0075297C" w:rsidP="004D78B8">
      <w:pPr>
        <w:pStyle w:val="af1"/>
        <w:rPr>
          <w:lang w:val="en-US"/>
        </w:rPr>
      </w:pPr>
      <w:r>
        <w:rPr>
          <w:lang w:val="en-US"/>
        </w:rPr>
        <w:t>let sum = 0;</w:t>
      </w:r>
    </w:p>
    <w:p w:rsidR="0075297C" w:rsidRDefault="0075297C" w:rsidP="004D78B8">
      <w:pPr>
        <w:pStyle w:val="af1"/>
        <w:rPr>
          <w:lang w:val="en-US"/>
        </w:rPr>
      </w:pPr>
      <w:r>
        <w:rPr>
          <w:lang w:val="en-US"/>
        </w:rPr>
        <w:t>for(i=0; I &lt; arguments.length; i++)</w:t>
      </w:r>
      <w:r w:rsidR="004D78B8">
        <w:rPr>
          <w:lang w:val="en-US"/>
        </w:rPr>
        <w:t xml:space="preserve"> {</w:t>
      </w:r>
    </w:p>
    <w:p w:rsidR="004D78B8" w:rsidRDefault="004D78B8" w:rsidP="004D78B8">
      <w:pPr>
        <w:pStyle w:val="af1"/>
        <w:rPr>
          <w:lang w:val="en-US"/>
        </w:rPr>
      </w:pPr>
      <w:r>
        <w:rPr>
          <w:lang w:val="en-US"/>
        </w:rPr>
        <w:tab/>
        <w:t>sum += arguments[i];</w:t>
      </w:r>
    </w:p>
    <w:p w:rsidR="004D78B8" w:rsidRDefault="004D78B8" w:rsidP="004D78B8">
      <w:pPr>
        <w:pStyle w:val="af1"/>
        <w:rPr>
          <w:lang w:val="en-US"/>
        </w:rPr>
      </w:pPr>
      <w:r>
        <w:rPr>
          <w:lang w:val="en-US"/>
        </w:rPr>
        <w:t>}</w:t>
      </w:r>
    </w:p>
    <w:p w:rsidR="004D78B8" w:rsidRPr="004D78B8" w:rsidRDefault="004D78B8" w:rsidP="004D78B8">
      <w:pPr>
        <w:pStyle w:val="af1"/>
        <w:rPr>
          <w:lang w:val="en-US"/>
        </w:rPr>
      </w:pPr>
      <w:r>
        <w:rPr>
          <w:lang w:val="en-US"/>
        </w:rPr>
        <w:t>return sum/arguments.length;</w:t>
      </w:r>
    </w:p>
    <w:p w:rsidR="0075297C" w:rsidRDefault="0075297C" w:rsidP="004D78B8">
      <w:pPr>
        <w:pStyle w:val="af1"/>
        <w:rPr>
          <w:lang w:val="en-US"/>
        </w:rPr>
      </w:pPr>
      <w:r>
        <w:rPr>
          <w:lang w:val="en-US"/>
        </w:rPr>
        <w:t>}</w:t>
      </w:r>
    </w:p>
    <w:p w:rsidR="0075297C" w:rsidRDefault="0075297C" w:rsidP="004D78B8">
      <w:pPr>
        <w:pStyle w:val="af1"/>
        <w:rPr>
          <w:lang w:val="en-US"/>
        </w:rPr>
      </w:pPr>
    </w:p>
    <w:p w:rsidR="004D78B8" w:rsidRDefault="004D78B8" w:rsidP="004D78B8">
      <w:pPr>
        <w:pStyle w:val="af1"/>
      </w:pPr>
      <w:r>
        <w:rPr>
          <w:lang w:val="en-US"/>
        </w:rPr>
        <w:t xml:space="preserve">arguments() </w:t>
      </w:r>
      <w:r>
        <w:tab/>
      </w:r>
      <w:r>
        <w:rPr>
          <w:lang w:val="en-US"/>
        </w:rPr>
        <w:tab/>
        <w:t xml:space="preserve">// NaN </w:t>
      </w:r>
      <w:r>
        <w:t>поскольку 0</w:t>
      </w:r>
      <w:r>
        <w:rPr>
          <w:lang w:val="en-US"/>
        </w:rPr>
        <w:t>/</w:t>
      </w:r>
      <w:r>
        <w:t>не число</w:t>
      </w:r>
    </w:p>
    <w:p w:rsidR="004D78B8" w:rsidRPr="004D78B8" w:rsidRDefault="004D78B8" w:rsidP="004D78B8">
      <w:pPr>
        <w:pStyle w:val="af1"/>
        <w:rPr>
          <w:lang w:val="en-US"/>
        </w:rPr>
      </w:pPr>
      <w:r w:rsidRPr="004D78B8">
        <w:rPr>
          <w:lang w:val="en-US"/>
        </w:rPr>
        <w:t>arguments(</w:t>
      </w:r>
      <w:r>
        <w:rPr>
          <w:lang w:val="en-US"/>
        </w:rPr>
        <w:t>1, 4, 5</w:t>
      </w:r>
      <w:r w:rsidRPr="004D78B8">
        <w:rPr>
          <w:lang w:val="en-US"/>
        </w:rPr>
        <w:t>)</w:t>
      </w:r>
      <w:r>
        <w:tab/>
      </w:r>
      <w:r>
        <w:rPr>
          <w:lang w:val="en-US"/>
        </w:rPr>
        <w:t>// 3.3333333335;</w:t>
      </w:r>
    </w:p>
    <w:p w:rsidR="004D78B8" w:rsidRPr="004D78B8" w:rsidRDefault="004D78B8" w:rsidP="0075297C">
      <w:pPr>
        <w:pStyle w:val="aa"/>
      </w:pPr>
    </w:p>
    <w:p w:rsidR="00A34B6C" w:rsidRPr="00A34B6C" w:rsidRDefault="00A34B6C" w:rsidP="00752F6A">
      <w:pPr>
        <w:pStyle w:val="aa"/>
      </w:pPr>
      <w:r w:rsidRPr="00A34B6C">
        <w:t>В JavaScript любая функция может быть вызвана с произвольным количеством аргументов.</w:t>
      </w:r>
    </w:p>
    <w:p w:rsidR="00A34B6C" w:rsidRPr="00A34B6C" w:rsidRDefault="00A34B6C" w:rsidP="00752F6A">
      <w:pPr>
        <w:pStyle w:val="aa"/>
      </w:pPr>
      <w:r w:rsidRPr="00A34B6C">
        <w:t>Например:</w:t>
      </w:r>
    </w:p>
    <w:p w:rsidR="00A34B6C" w:rsidRPr="00A34B6C" w:rsidRDefault="00A34B6C" w:rsidP="00752F6A">
      <w:pPr>
        <w:pStyle w:val="af1"/>
      </w:pPr>
      <w:r w:rsidRPr="00A34B6C">
        <w:t xml:space="preserve">function </w:t>
      </w:r>
      <w:r w:rsidRPr="00DD6695">
        <w:rPr>
          <w:color w:val="E36C0A" w:themeColor="accent6" w:themeShade="BF"/>
        </w:rPr>
        <w:t>go</w:t>
      </w:r>
      <w:r w:rsidRPr="00A34B6C">
        <w:t>(a,b) {</w:t>
      </w:r>
    </w:p>
    <w:p w:rsidR="00A34B6C" w:rsidRPr="00A34B6C" w:rsidRDefault="00A34B6C" w:rsidP="00752F6A">
      <w:pPr>
        <w:pStyle w:val="af1"/>
      </w:pPr>
      <w:r w:rsidRPr="00A34B6C">
        <w:t xml:space="preserve">  alert(</w:t>
      </w:r>
      <w:r w:rsidR="00A56216">
        <w:t xml:space="preserve"> </w:t>
      </w:r>
      <w:r w:rsidRPr="00A34B6C">
        <w:t>"a="</w:t>
      </w:r>
      <w:r w:rsidR="00A56216">
        <w:t xml:space="preserve"> </w:t>
      </w:r>
      <w:r w:rsidRPr="00A34B6C">
        <w:t>+a</w:t>
      </w:r>
      <w:r w:rsidR="00A56216">
        <w:rPr>
          <w:lang w:val="en-US"/>
        </w:rPr>
        <w:t xml:space="preserve"> +</w:t>
      </w:r>
      <w:r w:rsidR="00A56216">
        <w:t xml:space="preserve"> </w:t>
      </w:r>
      <w:r w:rsidR="00A56216" w:rsidRPr="00A34B6C">
        <w:t>"</w:t>
      </w:r>
      <w:r w:rsidRPr="00A34B6C">
        <w:t>,</w:t>
      </w:r>
      <w:r w:rsidR="00A56216">
        <w:rPr>
          <w:lang w:val="en-US"/>
        </w:rPr>
        <w:t xml:space="preserve"> </w:t>
      </w:r>
      <w:r w:rsidRPr="00A34B6C">
        <w:t>b="</w:t>
      </w:r>
      <w:r w:rsidR="00A56216">
        <w:t xml:space="preserve"> </w:t>
      </w:r>
      <w:r w:rsidRPr="00A34B6C">
        <w:t>+b</w:t>
      </w:r>
      <w:r w:rsidR="00A56216">
        <w:t xml:space="preserve"> </w:t>
      </w:r>
      <w:r w:rsidRPr="00A34B6C">
        <w:t>);</w:t>
      </w:r>
    </w:p>
    <w:p w:rsidR="00A34B6C" w:rsidRPr="00A34B6C" w:rsidRDefault="00A34B6C" w:rsidP="00752F6A">
      <w:pPr>
        <w:pStyle w:val="af1"/>
      </w:pPr>
      <w:r w:rsidRPr="00A34B6C">
        <w:t>}</w:t>
      </w:r>
    </w:p>
    <w:p w:rsidR="00A34B6C" w:rsidRPr="00A34B6C" w:rsidRDefault="00A34B6C" w:rsidP="00752F6A">
      <w:pPr>
        <w:pStyle w:val="af1"/>
      </w:pPr>
    </w:p>
    <w:p w:rsidR="00A34B6C" w:rsidRPr="00A34B6C" w:rsidRDefault="00A34B6C" w:rsidP="00752F6A">
      <w:pPr>
        <w:pStyle w:val="af1"/>
      </w:pPr>
      <w:r w:rsidRPr="00DD6695">
        <w:rPr>
          <w:color w:val="E36C0A" w:themeColor="accent6" w:themeShade="BF"/>
        </w:rPr>
        <w:t>go</w:t>
      </w:r>
      <w:r w:rsidRPr="00A34B6C">
        <w:t>(1);     // a=1, b=undefined</w:t>
      </w:r>
    </w:p>
    <w:p w:rsidR="00A34B6C" w:rsidRPr="00A34B6C" w:rsidRDefault="00A34B6C" w:rsidP="00752F6A">
      <w:pPr>
        <w:pStyle w:val="af1"/>
      </w:pPr>
      <w:r w:rsidRPr="00DD6695">
        <w:rPr>
          <w:color w:val="E36C0A" w:themeColor="accent6" w:themeShade="BF"/>
        </w:rPr>
        <w:t>go</w:t>
      </w:r>
      <w:r w:rsidRPr="00A34B6C">
        <w:t>(1,2);   // a=1, b=2</w:t>
      </w:r>
    </w:p>
    <w:p w:rsidR="00A34B6C" w:rsidRPr="00A34B6C" w:rsidRDefault="00A34B6C" w:rsidP="00752F6A">
      <w:pPr>
        <w:pStyle w:val="af1"/>
      </w:pPr>
      <w:r w:rsidRPr="00DD6695">
        <w:rPr>
          <w:color w:val="E36C0A" w:themeColor="accent6" w:themeShade="BF"/>
        </w:rPr>
        <w:t>go</w:t>
      </w:r>
      <w:r w:rsidRPr="00A34B6C">
        <w:t>(1,2,3); // a=1, b=2, третий аргумент не вызовет ошибку</w:t>
      </w:r>
    </w:p>
    <w:p w:rsidR="005B4A5F" w:rsidRDefault="005B4A5F" w:rsidP="00752F6A">
      <w:pPr>
        <w:pStyle w:val="aa"/>
        <w:rPr>
          <w:lang w:val="en-US"/>
        </w:rPr>
      </w:pPr>
    </w:p>
    <w:p w:rsidR="00A34B6C" w:rsidRPr="00A34B6C" w:rsidRDefault="00A34B6C" w:rsidP="00752F6A">
      <w:pPr>
        <w:pStyle w:val="aa"/>
      </w:pPr>
      <w:r w:rsidRPr="00A34B6C">
        <w:t>В JavaScript нет «перегрузки» функций</w:t>
      </w:r>
    </w:p>
    <w:p w:rsidR="00A34B6C" w:rsidRPr="00A34B6C" w:rsidRDefault="00A34B6C" w:rsidP="00752F6A">
      <w:pPr>
        <w:pStyle w:val="aa"/>
      </w:pPr>
      <w:r w:rsidRPr="00A34B6C">
        <w:t>В некоторых языках программист может создать две функции с одинаковым именем, но разным набором аргументов, а при вызове интерпретатор сам выберет нужную:</w:t>
      </w:r>
    </w:p>
    <w:p w:rsidR="00A34B6C" w:rsidRPr="003B3049" w:rsidRDefault="00A34B6C" w:rsidP="00752F6A">
      <w:pPr>
        <w:pStyle w:val="af1"/>
      </w:pPr>
      <w:r w:rsidRPr="003B3049">
        <w:t>function log(a) {</w:t>
      </w:r>
    </w:p>
    <w:p w:rsidR="00A34B6C" w:rsidRPr="003B3049" w:rsidRDefault="00A34B6C" w:rsidP="00752F6A">
      <w:pPr>
        <w:pStyle w:val="af1"/>
      </w:pPr>
      <w:r w:rsidRPr="003B3049">
        <w:t xml:space="preserve">  ...</w:t>
      </w:r>
    </w:p>
    <w:p w:rsidR="00A34B6C" w:rsidRPr="003B3049" w:rsidRDefault="00A34B6C" w:rsidP="00752F6A">
      <w:pPr>
        <w:pStyle w:val="af1"/>
      </w:pPr>
      <w:r w:rsidRPr="003B3049">
        <w:t>}</w:t>
      </w:r>
    </w:p>
    <w:p w:rsidR="00A34B6C" w:rsidRPr="003B3049" w:rsidRDefault="00A34B6C" w:rsidP="00752F6A">
      <w:pPr>
        <w:pStyle w:val="af1"/>
      </w:pPr>
    </w:p>
    <w:p w:rsidR="00A34B6C" w:rsidRPr="003B3049" w:rsidRDefault="00A34B6C" w:rsidP="00752F6A">
      <w:pPr>
        <w:pStyle w:val="af1"/>
      </w:pPr>
      <w:r w:rsidRPr="003B3049">
        <w:t>function log(a, b, c) {</w:t>
      </w:r>
    </w:p>
    <w:p w:rsidR="00A34B6C" w:rsidRPr="003B3049" w:rsidRDefault="00A34B6C" w:rsidP="00752F6A">
      <w:pPr>
        <w:pStyle w:val="af1"/>
      </w:pPr>
      <w:r w:rsidRPr="003B3049">
        <w:t xml:space="preserve">  ...</w:t>
      </w:r>
    </w:p>
    <w:p w:rsidR="00A34B6C" w:rsidRPr="003B3049" w:rsidRDefault="00A34B6C" w:rsidP="00752F6A">
      <w:pPr>
        <w:pStyle w:val="af1"/>
      </w:pPr>
      <w:r w:rsidRPr="003B3049">
        <w:t>}</w:t>
      </w:r>
    </w:p>
    <w:p w:rsidR="00A34B6C" w:rsidRPr="00A34B6C" w:rsidRDefault="00A34B6C" w:rsidP="00752F6A">
      <w:pPr>
        <w:pStyle w:val="af1"/>
      </w:pPr>
      <w:r w:rsidRPr="00A34B6C">
        <w:t>log(a); // вызовется первая функция</w:t>
      </w:r>
    </w:p>
    <w:p w:rsidR="00A34B6C" w:rsidRPr="00A34B6C" w:rsidRDefault="00A34B6C" w:rsidP="00752F6A">
      <w:pPr>
        <w:pStyle w:val="af1"/>
      </w:pPr>
      <w:r w:rsidRPr="00A34B6C">
        <w:t>log(a, b, c); // вызовется вторая функция</w:t>
      </w:r>
    </w:p>
    <w:p w:rsidR="00A34B6C" w:rsidRPr="00A34B6C" w:rsidRDefault="00A34B6C" w:rsidP="00752F6A">
      <w:pPr>
        <w:pStyle w:val="aa"/>
      </w:pPr>
      <w:r w:rsidRPr="00A34B6C">
        <w:t>Это называется «</w:t>
      </w:r>
      <w:r w:rsidRPr="00323CA4">
        <w:rPr>
          <w:rStyle w:val="af0"/>
        </w:rPr>
        <w:t>полиморфизмом</w:t>
      </w:r>
      <w:r w:rsidRPr="00A34B6C">
        <w:t xml:space="preserve"> функций» или «перегрузкой функций». В JavaScript ничего подобного нет.</w:t>
      </w:r>
    </w:p>
    <w:p w:rsidR="00A34B6C" w:rsidRPr="00A34B6C" w:rsidRDefault="00A34B6C" w:rsidP="00752F6A">
      <w:pPr>
        <w:pStyle w:val="aa"/>
      </w:pPr>
      <w:r w:rsidRPr="00A34B6C">
        <w:rPr>
          <w:b/>
          <w:bCs/>
        </w:rPr>
        <w:t>Может быть только одна функция с именем log, которая вызывается с любыми аргументами.</w:t>
      </w:r>
    </w:p>
    <w:p w:rsidR="00A34B6C" w:rsidRPr="00A34B6C" w:rsidRDefault="00A34B6C" w:rsidP="00752F6A">
      <w:pPr>
        <w:pStyle w:val="aa"/>
      </w:pPr>
      <w:r w:rsidRPr="00A34B6C">
        <w:t>А уже внутри она может посмотреть, с чем вызвана и по-разному отработать.</w:t>
      </w:r>
    </w:p>
    <w:p w:rsidR="00A34B6C" w:rsidRDefault="00A34B6C" w:rsidP="00752F6A">
      <w:pPr>
        <w:pStyle w:val="aa"/>
        <w:rPr>
          <w:lang w:val="en-US"/>
        </w:rPr>
      </w:pPr>
      <w:r w:rsidRPr="00A34B6C">
        <w:t>В примере выше второе объявление log просто переопределит первое.</w:t>
      </w:r>
    </w:p>
    <w:p w:rsidR="00323CA4" w:rsidRPr="00323CA4" w:rsidRDefault="00323CA4" w:rsidP="00752F6A">
      <w:pPr>
        <w:pStyle w:val="aa"/>
        <w:rPr>
          <w:lang w:val="en-US"/>
        </w:rPr>
      </w:pPr>
    </w:p>
    <w:p w:rsidR="00A34B6C" w:rsidRPr="00A34B6C" w:rsidRDefault="00A34B6C" w:rsidP="00D852E0">
      <w:pPr>
        <w:pStyle w:val="4"/>
      </w:pPr>
      <w:bookmarkStart w:id="148" w:name="доступ-к-лишним-аргументам"/>
      <w:r w:rsidRPr="003B3049">
        <w:t>Доступ к «лишним» аргументам</w:t>
      </w:r>
      <w:bookmarkEnd w:id="148"/>
    </w:p>
    <w:p w:rsidR="00A34B6C" w:rsidRPr="00A34B6C" w:rsidRDefault="00A34B6C" w:rsidP="00752F6A">
      <w:pPr>
        <w:pStyle w:val="aa"/>
      </w:pPr>
      <w:r w:rsidRPr="00A34B6C">
        <w:t>Как получить значения аргументов, которых нет в списке параметров?</w:t>
      </w:r>
    </w:p>
    <w:p w:rsidR="00A34B6C" w:rsidRPr="00A34B6C" w:rsidRDefault="00A34B6C" w:rsidP="00752F6A">
      <w:pPr>
        <w:pStyle w:val="aa"/>
      </w:pPr>
      <w:r w:rsidRPr="00A34B6C">
        <w:t>Доступ к ним осуществляется через «псевдо-массив» </w:t>
      </w:r>
      <w:hyperlink r:id="rId133" w:history="1">
        <w:r w:rsidRPr="00A34B6C">
          <w:rPr>
            <w:rStyle w:val="a9"/>
          </w:rPr>
          <w:t>arguments</w:t>
        </w:r>
      </w:hyperlink>
      <w:r w:rsidRPr="00A34B6C">
        <w:t>.</w:t>
      </w:r>
    </w:p>
    <w:p w:rsidR="00A34B6C" w:rsidRPr="00A34B6C" w:rsidRDefault="00A34B6C" w:rsidP="00752F6A">
      <w:pPr>
        <w:pStyle w:val="aa"/>
      </w:pPr>
      <w:r w:rsidRPr="00A34B6C">
        <w:lastRenderedPageBreak/>
        <w:t>Он содержит список аргументов по номерам: arguments[0], arguments[1]…, а также свойство length.</w:t>
      </w:r>
    </w:p>
    <w:p w:rsidR="00A34B6C" w:rsidRPr="00A34B6C" w:rsidRDefault="00A34B6C" w:rsidP="00752F6A">
      <w:pPr>
        <w:pStyle w:val="aa"/>
      </w:pPr>
      <w:r w:rsidRPr="00A34B6C">
        <w:t>Например, выведем список всех аргументов:</w:t>
      </w:r>
    </w:p>
    <w:p w:rsidR="00A34B6C" w:rsidRPr="00A34B6C" w:rsidRDefault="00A34B6C" w:rsidP="00752F6A">
      <w:pPr>
        <w:pStyle w:val="af1"/>
      </w:pPr>
      <w:r w:rsidRPr="00A34B6C">
        <w:t xml:space="preserve">function </w:t>
      </w:r>
      <w:r w:rsidRPr="00323CA4">
        <w:rPr>
          <w:color w:val="E36C0A" w:themeColor="accent6" w:themeShade="BF"/>
        </w:rPr>
        <w:t>sayHi</w:t>
      </w:r>
      <w:r w:rsidRPr="00A34B6C">
        <w:t>() {</w:t>
      </w:r>
    </w:p>
    <w:p w:rsidR="00A34B6C" w:rsidRPr="00A34B6C" w:rsidRDefault="00A34B6C" w:rsidP="00752F6A">
      <w:pPr>
        <w:pStyle w:val="af1"/>
      </w:pPr>
      <w:r w:rsidRPr="00A34B6C">
        <w:t xml:space="preserve">  for (var i = 0; i &lt; </w:t>
      </w:r>
      <w:r w:rsidRPr="00323CA4">
        <w:rPr>
          <w:rStyle w:val="af0"/>
        </w:rPr>
        <w:t>arguments</w:t>
      </w:r>
      <w:r w:rsidRPr="00A34B6C">
        <w:t>.length; i++) {</w:t>
      </w:r>
    </w:p>
    <w:p w:rsidR="00A34B6C" w:rsidRPr="00A34B6C" w:rsidRDefault="00A34B6C" w:rsidP="00752F6A">
      <w:pPr>
        <w:pStyle w:val="af1"/>
      </w:pPr>
      <w:r w:rsidRPr="00A34B6C">
        <w:t xml:space="preserve">    alert( "Привет, " + </w:t>
      </w:r>
      <w:r w:rsidRPr="00323CA4">
        <w:rPr>
          <w:rStyle w:val="af0"/>
        </w:rPr>
        <w:t>arguments</w:t>
      </w:r>
      <w:r w:rsidRPr="00A34B6C">
        <w:t>[i] );</w:t>
      </w:r>
    </w:p>
    <w:p w:rsidR="00A34B6C" w:rsidRPr="00A34B6C" w:rsidRDefault="00A34B6C" w:rsidP="00752F6A">
      <w:pPr>
        <w:pStyle w:val="af1"/>
      </w:pPr>
      <w:r w:rsidRPr="00A34B6C">
        <w:t xml:space="preserve">  }</w:t>
      </w:r>
    </w:p>
    <w:p w:rsidR="00A34B6C" w:rsidRPr="00A34B6C" w:rsidRDefault="00A34B6C" w:rsidP="00752F6A">
      <w:pPr>
        <w:pStyle w:val="af1"/>
      </w:pPr>
      <w:r w:rsidRPr="00A34B6C">
        <w:t>}</w:t>
      </w:r>
    </w:p>
    <w:p w:rsidR="00A34B6C" w:rsidRPr="00A34B6C" w:rsidRDefault="00A34B6C" w:rsidP="00752F6A">
      <w:pPr>
        <w:pStyle w:val="af1"/>
      </w:pPr>
    </w:p>
    <w:p w:rsidR="00A34B6C" w:rsidRPr="00A34B6C" w:rsidRDefault="00A34B6C" w:rsidP="00752F6A">
      <w:pPr>
        <w:pStyle w:val="af1"/>
      </w:pPr>
      <w:r w:rsidRPr="00323CA4">
        <w:rPr>
          <w:color w:val="E36C0A" w:themeColor="accent6" w:themeShade="BF"/>
        </w:rPr>
        <w:t>sayHi</w:t>
      </w:r>
      <w:r w:rsidRPr="00A34B6C">
        <w:t>("Винни", "Пятачок"); // 'Привет, Винни', 'Привет, Пятачок'</w:t>
      </w:r>
    </w:p>
    <w:p w:rsidR="00A34B6C" w:rsidRPr="00A34B6C" w:rsidRDefault="00A34B6C" w:rsidP="00752F6A">
      <w:pPr>
        <w:pStyle w:val="aa"/>
      </w:pPr>
      <w:r w:rsidRPr="00A34B6C">
        <w:t>Все параметры находятся в arguments, даже если они есть в списке. Код выше сработал бы также, будь функция объявлена sayHi(a,b,c).</w:t>
      </w:r>
    </w:p>
    <w:p w:rsidR="00A34B6C" w:rsidRPr="00A34B6C" w:rsidRDefault="00A34B6C" w:rsidP="00752F6A">
      <w:pPr>
        <w:pStyle w:val="aa"/>
      </w:pPr>
      <w:r w:rsidRPr="00A34B6C">
        <w:t>Связь между arguments и параметрами</w:t>
      </w:r>
    </w:p>
    <w:p w:rsidR="00A34B6C" w:rsidRPr="00A34B6C" w:rsidRDefault="00A34B6C" w:rsidP="00752F6A">
      <w:pPr>
        <w:pStyle w:val="aa"/>
      </w:pPr>
      <w:r w:rsidRPr="00A34B6C">
        <w:t>В старом стандарте JavaScript псевдо-массив arguments и переменные-параметры ссылаются на одни и те же значения.</w:t>
      </w:r>
    </w:p>
    <w:p w:rsidR="00A34B6C" w:rsidRPr="00A34B6C" w:rsidRDefault="00A34B6C" w:rsidP="00752F6A">
      <w:pPr>
        <w:pStyle w:val="aa"/>
      </w:pPr>
      <w:r w:rsidRPr="00A34B6C">
        <w:t>В результате изменения arguments влияют на параметры и наоборот.</w:t>
      </w:r>
    </w:p>
    <w:p w:rsidR="00A34B6C" w:rsidRPr="00A34B6C" w:rsidRDefault="00A34B6C" w:rsidP="00752F6A">
      <w:pPr>
        <w:pStyle w:val="aa"/>
      </w:pPr>
      <w:r w:rsidRPr="00A34B6C">
        <w:t>Например:</w:t>
      </w:r>
    </w:p>
    <w:p w:rsidR="00A34B6C" w:rsidRPr="00DA21C6" w:rsidRDefault="00A34B6C" w:rsidP="00752F6A">
      <w:pPr>
        <w:pStyle w:val="af1"/>
      </w:pPr>
      <w:r w:rsidRPr="00DA21C6">
        <w:t>function f(</w:t>
      </w:r>
      <w:r w:rsidRPr="007E3579">
        <w:rPr>
          <w:b/>
          <w:color w:val="7030A0"/>
        </w:rPr>
        <w:t>x</w:t>
      </w:r>
      <w:r w:rsidRPr="00DA21C6">
        <w:t>) {</w:t>
      </w:r>
    </w:p>
    <w:p w:rsidR="00A34B6C" w:rsidRPr="00DA21C6" w:rsidRDefault="00A34B6C" w:rsidP="00752F6A">
      <w:pPr>
        <w:pStyle w:val="af1"/>
      </w:pPr>
      <w:r w:rsidRPr="00DA21C6">
        <w:t xml:space="preserve">  </w:t>
      </w:r>
      <w:r w:rsidRPr="007E3579">
        <w:rPr>
          <w:rStyle w:val="af0"/>
          <w:color w:val="7030A0"/>
        </w:rPr>
        <w:t>arguments</w:t>
      </w:r>
      <w:r w:rsidRPr="007E3579">
        <w:rPr>
          <w:color w:val="7030A0"/>
        </w:rPr>
        <w:t>[0]</w:t>
      </w:r>
      <w:r w:rsidRPr="00DA21C6">
        <w:t xml:space="preserve"> = 5; // меняет переменную x</w:t>
      </w:r>
    </w:p>
    <w:p w:rsidR="00A34B6C" w:rsidRPr="00DA21C6" w:rsidRDefault="00A34B6C" w:rsidP="00752F6A">
      <w:pPr>
        <w:pStyle w:val="af1"/>
      </w:pPr>
      <w:r w:rsidRPr="00DA21C6">
        <w:t xml:space="preserve">  alert( </w:t>
      </w:r>
      <w:r w:rsidRPr="007E3579">
        <w:rPr>
          <w:b/>
          <w:color w:val="7030A0"/>
        </w:rPr>
        <w:t>x</w:t>
      </w:r>
      <w:r w:rsidRPr="00DA21C6">
        <w:t xml:space="preserve"> ); // 5</w:t>
      </w:r>
    </w:p>
    <w:p w:rsidR="00A34B6C" w:rsidRPr="00DA21C6" w:rsidRDefault="00A34B6C" w:rsidP="00752F6A">
      <w:pPr>
        <w:pStyle w:val="af1"/>
      </w:pPr>
      <w:r w:rsidRPr="00DA21C6">
        <w:t>}</w:t>
      </w:r>
    </w:p>
    <w:p w:rsidR="00A34B6C" w:rsidRPr="00DA21C6" w:rsidRDefault="00A34B6C" w:rsidP="00752F6A">
      <w:pPr>
        <w:pStyle w:val="af1"/>
      </w:pPr>
    </w:p>
    <w:p w:rsidR="00A34B6C" w:rsidRDefault="00A34B6C" w:rsidP="00752F6A">
      <w:pPr>
        <w:pStyle w:val="af1"/>
        <w:rPr>
          <w:lang w:val="en-US"/>
        </w:rPr>
      </w:pPr>
      <w:r w:rsidRPr="00DA21C6">
        <w:t>f(</w:t>
      </w:r>
      <w:r w:rsidRPr="007E3579">
        <w:rPr>
          <w:b/>
          <w:color w:val="7030A0"/>
        </w:rPr>
        <w:t>1</w:t>
      </w:r>
      <w:r w:rsidRPr="00DA21C6">
        <w:t>);</w:t>
      </w:r>
      <w:r w:rsidR="00323CA4">
        <w:rPr>
          <w:lang w:val="en-US"/>
        </w:rPr>
        <w:t xml:space="preserve"> // 5</w:t>
      </w:r>
    </w:p>
    <w:p w:rsidR="00323CA4" w:rsidRPr="00323CA4" w:rsidRDefault="00323CA4" w:rsidP="00323CA4">
      <w:pPr>
        <w:rPr>
          <w:lang w:val="en-US"/>
        </w:rPr>
      </w:pPr>
    </w:p>
    <w:p w:rsidR="00A34B6C" w:rsidRPr="00DA21C6" w:rsidRDefault="00A34B6C" w:rsidP="00752F6A">
      <w:pPr>
        <w:pStyle w:val="af1"/>
      </w:pPr>
      <w:r w:rsidRPr="00DA21C6">
        <w:t>Наоборот:</w:t>
      </w:r>
    </w:p>
    <w:p w:rsidR="00A34B6C" w:rsidRPr="00DA21C6" w:rsidRDefault="00A34B6C" w:rsidP="00752F6A">
      <w:pPr>
        <w:pStyle w:val="af1"/>
      </w:pPr>
      <w:r w:rsidRPr="00DA21C6">
        <w:t>function f(</w:t>
      </w:r>
      <w:r w:rsidRPr="007E3579">
        <w:rPr>
          <w:b/>
          <w:color w:val="7030A0"/>
        </w:rPr>
        <w:t>x</w:t>
      </w:r>
      <w:r w:rsidRPr="00DA21C6">
        <w:t>) {</w:t>
      </w:r>
    </w:p>
    <w:p w:rsidR="00A34B6C" w:rsidRPr="00DA21C6" w:rsidRDefault="00A34B6C" w:rsidP="00752F6A">
      <w:pPr>
        <w:pStyle w:val="af1"/>
      </w:pPr>
      <w:r w:rsidRPr="00DA21C6">
        <w:t xml:space="preserve">  </w:t>
      </w:r>
      <w:r w:rsidRPr="007E3579">
        <w:rPr>
          <w:b/>
          <w:color w:val="7030A0"/>
        </w:rPr>
        <w:t>x</w:t>
      </w:r>
      <w:r w:rsidRPr="00DA21C6">
        <w:t xml:space="preserve"> = 5;</w:t>
      </w:r>
    </w:p>
    <w:p w:rsidR="00A34B6C" w:rsidRPr="00DA21C6" w:rsidRDefault="00A34B6C" w:rsidP="00752F6A">
      <w:pPr>
        <w:pStyle w:val="af1"/>
      </w:pPr>
      <w:r w:rsidRPr="00DA21C6">
        <w:t xml:space="preserve">  alert( </w:t>
      </w:r>
      <w:r w:rsidRPr="007E3579">
        <w:rPr>
          <w:color w:val="7030A0"/>
        </w:rPr>
        <w:t>arguments[0]</w:t>
      </w:r>
      <w:r w:rsidRPr="00DA21C6">
        <w:t xml:space="preserve"> ); // 5, обновленный x</w:t>
      </w:r>
    </w:p>
    <w:p w:rsidR="00A34B6C" w:rsidRPr="00DA21C6" w:rsidRDefault="00A34B6C" w:rsidP="00752F6A">
      <w:pPr>
        <w:pStyle w:val="af1"/>
      </w:pPr>
      <w:r w:rsidRPr="00DA21C6">
        <w:t>}</w:t>
      </w:r>
    </w:p>
    <w:p w:rsidR="00A34B6C" w:rsidRPr="00DA21C6" w:rsidRDefault="00A34B6C" w:rsidP="00752F6A">
      <w:pPr>
        <w:pStyle w:val="af1"/>
      </w:pPr>
    </w:p>
    <w:p w:rsidR="00A34B6C" w:rsidRPr="004B36ED" w:rsidRDefault="00A34B6C" w:rsidP="00752F6A">
      <w:pPr>
        <w:pStyle w:val="af1"/>
        <w:rPr>
          <w:lang w:val="en-US"/>
        </w:rPr>
      </w:pPr>
      <w:r w:rsidRPr="00DA21C6">
        <w:t>f(</w:t>
      </w:r>
      <w:r w:rsidRPr="007E3579">
        <w:rPr>
          <w:b/>
          <w:color w:val="7030A0"/>
        </w:rPr>
        <w:t>1</w:t>
      </w:r>
      <w:r w:rsidRPr="00DA21C6">
        <w:t>);</w:t>
      </w:r>
      <w:r w:rsidR="004B36ED">
        <w:rPr>
          <w:lang w:val="en-US"/>
        </w:rPr>
        <w:t xml:space="preserve"> // 5</w:t>
      </w:r>
    </w:p>
    <w:p w:rsidR="00323CA4" w:rsidRDefault="00323CA4" w:rsidP="00752F6A">
      <w:pPr>
        <w:pStyle w:val="aa"/>
        <w:rPr>
          <w:lang w:val="en-US"/>
        </w:rPr>
      </w:pPr>
    </w:p>
    <w:p w:rsidR="00323CA4" w:rsidRDefault="00323CA4" w:rsidP="00752F6A">
      <w:pPr>
        <w:pStyle w:val="aa"/>
        <w:rPr>
          <w:lang w:val="en-US"/>
        </w:rPr>
      </w:pPr>
    </w:p>
    <w:p w:rsidR="00A34B6C" w:rsidRPr="00A34B6C" w:rsidRDefault="00A34B6C" w:rsidP="00752F6A">
      <w:pPr>
        <w:pStyle w:val="aa"/>
      </w:pPr>
      <w:r w:rsidRPr="00A34B6C">
        <w:t>В современной редакции стандарта это поведение изменено. Аргументы отделены от локальных переменных:</w:t>
      </w:r>
    </w:p>
    <w:p w:rsidR="00A34B6C" w:rsidRPr="00A34B6C" w:rsidRDefault="00A34B6C" w:rsidP="00752F6A">
      <w:pPr>
        <w:pStyle w:val="af1"/>
      </w:pPr>
      <w:r w:rsidRPr="00A34B6C">
        <w:t>function f(</w:t>
      </w:r>
      <w:r w:rsidRPr="007E3579">
        <w:rPr>
          <w:rStyle w:val="af0"/>
        </w:rPr>
        <w:t>x</w:t>
      </w:r>
      <w:r w:rsidRPr="00A34B6C">
        <w:t>) {</w:t>
      </w:r>
    </w:p>
    <w:p w:rsidR="00A34B6C" w:rsidRPr="00A34B6C" w:rsidRDefault="00A34B6C" w:rsidP="00752F6A">
      <w:pPr>
        <w:pStyle w:val="af1"/>
      </w:pPr>
      <w:r w:rsidRPr="00A34B6C">
        <w:t xml:space="preserve">  "use strict"; // для браузеров с поддержкой строгого режима</w:t>
      </w:r>
    </w:p>
    <w:p w:rsidR="00A34B6C" w:rsidRPr="00A34B6C" w:rsidRDefault="00A34B6C" w:rsidP="00752F6A">
      <w:pPr>
        <w:pStyle w:val="af1"/>
      </w:pPr>
    </w:p>
    <w:p w:rsidR="00A34B6C" w:rsidRPr="00A34B6C" w:rsidRDefault="00A34B6C" w:rsidP="00752F6A">
      <w:pPr>
        <w:pStyle w:val="af1"/>
      </w:pPr>
      <w:r w:rsidRPr="00A34B6C">
        <w:t xml:space="preserve">  </w:t>
      </w:r>
      <w:r w:rsidRPr="007E3579">
        <w:rPr>
          <w:color w:val="7030A0"/>
        </w:rPr>
        <w:t>arguments[0]</w:t>
      </w:r>
      <w:r w:rsidRPr="00A34B6C">
        <w:t xml:space="preserve"> = 5;</w:t>
      </w:r>
    </w:p>
    <w:p w:rsidR="00A34B6C" w:rsidRPr="00A34B6C" w:rsidRDefault="007E3579" w:rsidP="00752F6A">
      <w:pPr>
        <w:pStyle w:val="af1"/>
      </w:pPr>
      <w:r>
        <w:t xml:space="preserve">  alert(</w:t>
      </w:r>
      <w:r>
        <w:rPr>
          <w:lang w:val="en-US"/>
        </w:rPr>
        <w:t xml:space="preserve"> </w:t>
      </w:r>
      <w:r w:rsidR="00A34B6C" w:rsidRPr="007E3579">
        <w:rPr>
          <w:rStyle w:val="af0"/>
        </w:rPr>
        <w:t>x</w:t>
      </w:r>
      <w:r>
        <w:rPr>
          <w:rStyle w:val="af0"/>
          <w:lang w:val="en-US"/>
        </w:rPr>
        <w:t xml:space="preserve"> </w:t>
      </w:r>
      <w:r w:rsidR="00A34B6C" w:rsidRPr="00A34B6C">
        <w:t xml:space="preserve">); // не 5, а </w:t>
      </w:r>
      <w:r w:rsidR="00A34B6C" w:rsidRPr="007E3579">
        <w:rPr>
          <w:rStyle w:val="af0"/>
        </w:rPr>
        <w:t>1</w:t>
      </w:r>
      <w:r w:rsidR="00A34B6C" w:rsidRPr="00A34B6C">
        <w:t>! Переменная "отвязана" от arguments</w:t>
      </w:r>
    </w:p>
    <w:p w:rsidR="00A34B6C" w:rsidRPr="00A34B6C" w:rsidRDefault="00A34B6C" w:rsidP="00752F6A">
      <w:pPr>
        <w:pStyle w:val="af1"/>
      </w:pPr>
      <w:r w:rsidRPr="00A34B6C">
        <w:t>}</w:t>
      </w:r>
    </w:p>
    <w:p w:rsidR="00A34B6C" w:rsidRPr="00A34B6C" w:rsidRDefault="00A34B6C" w:rsidP="00752F6A">
      <w:pPr>
        <w:pStyle w:val="af1"/>
      </w:pPr>
    </w:p>
    <w:p w:rsidR="00A34B6C" w:rsidRPr="00A34B6C" w:rsidRDefault="00A34B6C" w:rsidP="00752F6A">
      <w:pPr>
        <w:pStyle w:val="af1"/>
      </w:pPr>
      <w:r w:rsidRPr="00A34B6C">
        <w:t>f(</w:t>
      </w:r>
      <w:r w:rsidRPr="007E3579">
        <w:rPr>
          <w:rStyle w:val="af0"/>
        </w:rPr>
        <w:t>1</w:t>
      </w:r>
      <w:r w:rsidRPr="00A34B6C">
        <w:t>);</w:t>
      </w:r>
    </w:p>
    <w:p w:rsidR="00A34B6C" w:rsidRDefault="00A34B6C" w:rsidP="00752F6A">
      <w:pPr>
        <w:pStyle w:val="aa"/>
        <w:rPr>
          <w:lang w:val="en-US"/>
        </w:rPr>
      </w:pPr>
      <w:r w:rsidRPr="00A34B6C">
        <w:t>Если вы не используете строгий режим, то чтобы переменные не менялись «неожиданно», рекомендуется никогда не изменять arguments.</w:t>
      </w:r>
    </w:p>
    <w:p w:rsidR="007E3579" w:rsidRPr="007E3579" w:rsidRDefault="007E3579" w:rsidP="00752F6A">
      <w:pPr>
        <w:pStyle w:val="aa"/>
        <w:rPr>
          <w:lang w:val="en-US"/>
        </w:rPr>
      </w:pPr>
    </w:p>
    <w:p w:rsidR="00A34B6C" w:rsidRPr="00A34B6C" w:rsidRDefault="00A34B6C" w:rsidP="00D852E0">
      <w:pPr>
        <w:pStyle w:val="4"/>
      </w:pPr>
      <w:bookmarkStart w:id="149" w:name="arguments-это-не-массив"/>
      <w:r w:rsidRPr="00E35BD7">
        <w:t>arguments – это не массив</w:t>
      </w:r>
      <w:bookmarkEnd w:id="149"/>
    </w:p>
    <w:p w:rsidR="00A34B6C" w:rsidRPr="00A34B6C" w:rsidRDefault="00A34B6C" w:rsidP="00752F6A">
      <w:pPr>
        <w:pStyle w:val="aa"/>
      </w:pPr>
      <w:r w:rsidRPr="00A34B6C">
        <w:t>Частая ошибка новичков – попытка применить методы Array к arguments. Это невозможно:</w:t>
      </w:r>
    </w:p>
    <w:p w:rsidR="00A34B6C" w:rsidRPr="00A34B6C" w:rsidRDefault="00A34B6C" w:rsidP="00752F6A">
      <w:pPr>
        <w:pStyle w:val="af1"/>
      </w:pPr>
      <w:r w:rsidRPr="00A34B6C">
        <w:t xml:space="preserve">function </w:t>
      </w:r>
      <w:r w:rsidRPr="007E3579">
        <w:rPr>
          <w:color w:val="E36C0A" w:themeColor="accent6" w:themeShade="BF"/>
        </w:rPr>
        <w:t>sayHi</w:t>
      </w:r>
      <w:r w:rsidRPr="00A34B6C">
        <w:t>() {</w:t>
      </w:r>
    </w:p>
    <w:p w:rsidR="00A34B6C" w:rsidRPr="00A34B6C" w:rsidRDefault="00A34B6C" w:rsidP="00752F6A">
      <w:pPr>
        <w:pStyle w:val="af1"/>
      </w:pPr>
      <w:r w:rsidRPr="00A34B6C">
        <w:t xml:space="preserve">  var a = arguments.shift(); // ошибка! нет такого метода!</w:t>
      </w:r>
    </w:p>
    <w:p w:rsidR="00A34B6C" w:rsidRPr="00A34B6C" w:rsidRDefault="00A34B6C" w:rsidP="00752F6A">
      <w:pPr>
        <w:pStyle w:val="af1"/>
      </w:pPr>
      <w:r w:rsidRPr="00A34B6C">
        <w:t>}</w:t>
      </w:r>
    </w:p>
    <w:p w:rsidR="00A34B6C" w:rsidRPr="00A34B6C" w:rsidRDefault="00A34B6C" w:rsidP="00752F6A">
      <w:pPr>
        <w:pStyle w:val="af1"/>
      </w:pPr>
    </w:p>
    <w:p w:rsidR="00A34B6C" w:rsidRPr="00A34B6C" w:rsidRDefault="00A34B6C" w:rsidP="00752F6A">
      <w:pPr>
        <w:pStyle w:val="af1"/>
      </w:pPr>
      <w:r w:rsidRPr="007E3579">
        <w:rPr>
          <w:color w:val="E36C0A" w:themeColor="accent6" w:themeShade="BF"/>
        </w:rPr>
        <w:t>sayHi</w:t>
      </w:r>
      <w:r w:rsidRPr="00A34B6C">
        <w:t>(1);</w:t>
      </w:r>
    </w:p>
    <w:p w:rsidR="00A34B6C" w:rsidRPr="00A34B6C" w:rsidRDefault="00A34B6C" w:rsidP="00752F6A">
      <w:pPr>
        <w:pStyle w:val="aa"/>
      </w:pPr>
      <w:r w:rsidRPr="00A34B6C">
        <w:t>Дело в том, что arguments – это не массив Array.</w:t>
      </w:r>
    </w:p>
    <w:p w:rsidR="00A34B6C" w:rsidRPr="00A34B6C" w:rsidRDefault="00A34B6C" w:rsidP="00752F6A">
      <w:pPr>
        <w:pStyle w:val="aa"/>
      </w:pPr>
      <w:r w:rsidRPr="00A34B6C">
        <w:t>В действительности, это обычный объект, просто ключи числовые и есть length. На этом сходство заканчивается. Никаких особых методов у него нет, и методы массивов он тоже не поддерживает.</w:t>
      </w:r>
    </w:p>
    <w:p w:rsidR="00A34B6C" w:rsidRPr="00A34B6C" w:rsidRDefault="00A34B6C" w:rsidP="00752F6A">
      <w:pPr>
        <w:pStyle w:val="aa"/>
      </w:pPr>
      <w:r w:rsidRPr="00A34B6C">
        <w:t>Впрочем, никто не мешает сделать обычный массив из arguments, например так:</w:t>
      </w:r>
    </w:p>
    <w:p w:rsidR="00A34B6C" w:rsidRPr="00A34B6C" w:rsidRDefault="00A34B6C" w:rsidP="00752F6A">
      <w:pPr>
        <w:pStyle w:val="af1"/>
      </w:pPr>
      <w:r w:rsidRPr="00A34B6C">
        <w:t xml:space="preserve">var </w:t>
      </w:r>
      <w:r w:rsidRPr="00C97108">
        <w:rPr>
          <w:color w:val="E36C0A" w:themeColor="accent6" w:themeShade="BF"/>
        </w:rPr>
        <w:t xml:space="preserve">args </w:t>
      </w:r>
      <w:r w:rsidRPr="00A34B6C">
        <w:t>= [];</w:t>
      </w:r>
    </w:p>
    <w:p w:rsidR="00A34B6C" w:rsidRPr="00A34B6C" w:rsidRDefault="00A34B6C" w:rsidP="00752F6A">
      <w:pPr>
        <w:pStyle w:val="af1"/>
      </w:pPr>
      <w:r w:rsidRPr="00A34B6C">
        <w:t>for (var i = 0; i &lt; arguments.length; i++) {</w:t>
      </w:r>
    </w:p>
    <w:p w:rsidR="00A34B6C" w:rsidRPr="00A34B6C" w:rsidRDefault="00A34B6C" w:rsidP="00752F6A">
      <w:pPr>
        <w:pStyle w:val="af1"/>
      </w:pPr>
      <w:r w:rsidRPr="00A34B6C">
        <w:t xml:space="preserve">  </w:t>
      </w:r>
      <w:r w:rsidRPr="00C97108">
        <w:rPr>
          <w:color w:val="E36C0A" w:themeColor="accent6" w:themeShade="BF"/>
        </w:rPr>
        <w:t>args</w:t>
      </w:r>
      <w:r w:rsidRPr="00A34B6C">
        <w:t>[i] = arguments[i];</w:t>
      </w:r>
    </w:p>
    <w:p w:rsidR="00A34B6C" w:rsidRPr="00A34B6C" w:rsidRDefault="00A34B6C" w:rsidP="00752F6A">
      <w:pPr>
        <w:pStyle w:val="af1"/>
      </w:pPr>
      <w:r w:rsidRPr="00A34B6C">
        <w:t>}</w:t>
      </w:r>
    </w:p>
    <w:p w:rsidR="00A34B6C" w:rsidRDefault="00A34B6C" w:rsidP="00752F6A">
      <w:pPr>
        <w:pStyle w:val="aa"/>
        <w:rPr>
          <w:lang w:val="en-US"/>
        </w:rPr>
      </w:pPr>
      <w:r w:rsidRPr="00A34B6C">
        <w:t>Такие объекты иногда называют </w:t>
      </w:r>
      <w:r w:rsidRPr="00A34B6C">
        <w:rPr>
          <w:i/>
          <w:iCs/>
        </w:rPr>
        <w:t>«коллекциями»</w:t>
      </w:r>
      <w:r w:rsidRPr="00A34B6C">
        <w:t> или </w:t>
      </w:r>
      <w:r w:rsidRPr="00A34B6C">
        <w:rPr>
          <w:i/>
          <w:iCs/>
        </w:rPr>
        <w:t>«псевдомассивами»</w:t>
      </w:r>
      <w:r w:rsidRPr="00A34B6C">
        <w:t>.</w:t>
      </w:r>
    </w:p>
    <w:p w:rsidR="00E35BD7" w:rsidRPr="00E35BD7" w:rsidRDefault="00E35BD7" w:rsidP="00752F6A">
      <w:pPr>
        <w:pStyle w:val="aa"/>
        <w:rPr>
          <w:lang w:val="en-US"/>
        </w:rPr>
      </w:pPr>
    </w:p>
    <w:p w:rsidR="00A34B6C" w:rsidRPr="00A34B6C" w:rsidRDefault="00A34B6C" w:rsidP="00D852E0">
      <w:pPr>
        <w:pStyle w:val="4"/>
      </w:pPr>
      <w:bookmarkStart w:id="150" w:name="copy"/>
      <w:r w:rsidRPr="002132DA">
        <w:t>Пример: копирование свойств copy(dst, src1, src2...)</w:t>
      </w:r>
      <w:bookmarkEnd w:id="150"/>
    </w:p>
    <w:p w:rsidR="00A34B6C" w:rsidRPr="00A34B6C" w:rsidRDefault="00A34B6C" w:rsidP="002132DA">
      <w:pPr>
        <w:pStyle w:val="aa"/>
      </w:pPr>
      <w:r w:rsidRPr="00A34B6C">
        <w:t>Иногда встаёт задача – скопировать в существующий объект свойства из одного или нескольких других.</w:t>
      </w:r>
    </w:p>
    <w:p w:rsidR="00A34B6C" w:rsidRPr="00A34B6C" w:rsidRDefault="00A34B6C" w:rsidP="002132DA">
      <w:pPr>
        <w:pStyle w:val="aa"/>
      </w:pPr>
      <w:r w:rsidRPr="00A34B6C">
        <w:t>Напишем для этого функцию copy. Она будет работать с любым числом аргументов, благодаря использованию arguments.</w:t>
      </w:r>
    </w:p>
    <w:p w:rsidR="00A34B6C" w:rsidRPr="00A34B6C" w:rsidRDefault="00A34B6C" w:rsidP="002132DA">
      <w:pPr>
        <w:pStyle w:val="aa"/>
      </w:pPr>
      <w:r w:rsidRPr="00A34B6C">
        <w:t>Синтаксис:</w:t>
      </w:r>
    </w:p>
    <w:p w:rsidR="00A34B6C" w:rsidRPr="00A34B6C" w:rsidRDefault="00A34B6C" w:rsidP="002132DA">
      <w:pPr>
        <w:pStyle w:val="af1"/>
      </w:pPr>
      <w:r w:rsidRPr="00A34B6C">
        <w:t>copy(dst, src1, src2…)</w:t>
      </w:r>
    </w:p>
    <w:p w:rsidR="00A34B6C" w:rsidRPr="00A34B6C" w:rsidRDefault="00A34B6C" w:rsidP="002132DA">
      <w:pPr>
        <w:pStyle w:val="aa"/>
      </w:pPr>
      <w:r w:rsidRPr="00A34B6C">
        <w:t>Копирует свойства из объектов src1, src2,... в объект dst. Возвращает получившийся объект.</w:t>
      </w:r>
    </w:p>
    <w:p w:rsidR="00A34B6C" w:rsidRPr="00A34B6C" w:rsidRDefault="00A34B6C" w:rsidP="002132DA">
      <w:pPr>
        <w:pStyle w:val="aa"/>
      </w:pPr>
      <w:r w:rsidRPr="00A34B6C">
        <w:t>Использование:</w:t>
      </w:r>
    </w:p>
    <w:p w:rsidR="00A34B6C" w:rsidRPr="00A34B6C" w:rsidRDefault="00A34B6C" w:rsidP="002132DA">
      <w:pPr>
        <w:pStyle w:val="aa"/>
      </w:pPr>
      <w:r w:rsidRPr="00A34B6C">
        <w:t>Для объединения нескольких объектов в один:</w:t>
      </w:r>
    </w:p>
    <w:p w:rsidR="00A34B6C" w:rsidRPr="00A34B6C" w:rsidRDefault="00A34B6C" w:rsidP="00196257">
      <w:pPr>
        <w:pStyle w:val="af1"/>
      </w:pPr>
      <w:r w:rsidRPr="00A34B6C">
        <w:t xml:space="preserve">var </w:t>
      </w:r>
      <w:r w:rsidRPr="00196257">
        <w:rPr>
          <w:rStyle w:val="af0"/>
        </w:rPr>
        <w:t>vasya</w:t>
      </w:r>
      <w:r w:rsidRPr="00A34B6C">
        <w:t xml:space="preserve"> = {</w:t>
      </w:r>
    </w:p>
    <w:p w:rsidR="00A34B6C" w:rsidRPr="00A34B6C" w:rsidRDefault="002132DA" w:rsidP="00196257">
      <w:pPr>
        <w:pStyle w:val="af1"/>
      </w:pPr>
      <w:r>
        <w:rPr>
          <w:lang w:val="en-US"/>
        </w:rPr>
        <w:t xml:space="preserve">  </w:t>
      </w:r>
      <w:r w:rsidR="00A34B6C" w:rsidRPr="00A34B6C">
        <w:t>age: 21,</w:t>
      </w:r>
    </w:p>
    <w:p w:rsidR="00A34B6C" w:rsidRPr="00A34B6C" w:rsidRDefault="002132DA" w:rsidP="00196257">
      <w:pPr>
        <w:pStyle w:val="af1"/>
      </w:pPr>
      <w:r>
        <w:rPr>
          <w:lang w:val="en-US"/>
        </w:rPr>
        <w:t xml:space="preserve">  </w:t>
      </w:r>
      <w:r w:rsidR="00A34B6C" w:rsidRPr="00A34B6C">
        <w:t>name: 'Вася',</w:t>
      </w:r>
    </w:p>
    <w:p w:rsidR="00A34B6C" w:rsidRPr="00A34B6C" w:rsidRDefault="002132DA" w:rsidP="00196257">
      <w:pPr>
        <w:pStyle w:val="af1"/>
      </w:pPr>
      <w:r>
        <w:rPr>
          <w:lang w:val="en-US"/>
        </w:rPr>
        <w:t xml:space="preserve">  </w:t>
      </w:r>
      <w:r w:rsidR="00A34B6C" w:rsidRPr="00A34B6C">
        <w:t>surname: 'Петров'</w:t>
      </w:r>
    </w:p>
    <w:p w:rsidR="00A34B6C" w:rsidRPr="00A34B6C" w:rsidRDefault="00A34B6C" w:rsidP="00196257">
      <w:pPr>
        <w:pStyle w:val="af1"/>
      </w:pPr>
      <w:r w:rsidRPr="00A34B6C">
        <w:t>};</w:t>
      </w:r>
    </w:p>
    <w:p w:rsidR="00A34B6C" w:rsidRPr="00A34B6C" w:rsidRDefault="00A34B6C" w:rsidP="00196257">
      <w:pPr>
        <w:pStyle w:val="af1"/>
      </w:pPr>
    </w:p>
    <w:p w:rsidR="00A34B6C" w:rsidRPr="00A34B6C" w:rsidRDefault="00A34B6C" w:rsidP="00196257">
      <w:pPr>
        <w:pStyle w:val="af1"/>
      </w:pPr>
      <w:r w:rsidRPr="00A34B6C">
        <w:t xml:space="preserve">var </w:t>
      </w:r>
      <w:r w:rsidRPr="00196257">
        <w:rPr>
          <w:color w:val="0070C0"/>
        </w:rPr>
        <w:t xml:space="preserve">user </w:t>
      </w:r>
      <w:r w:rsidRPr="00A34B6C">
        <w:t>= {</w:t>
      </w:r>
    </w:p>
    <w:p w:rsidR="00A34B6C" w:rsidRPr="00A34B6C" w:rsidRDefault="00196257" w:rsidP="00196257">
      <w:pPr>
        <w:pStyle w:val="af1"/>
      </w:pPr>
      <w:r>
        <w:rPr>
          <w:lang w:val="en-US"/>
        </w:rPr>
        <w:t xml:space="preserve">  </w:t>
      </w:r>
      <w:r w:rsidR="00A34B6C" w:rsidRPr="00A34B6C">
        <w:t>isAdmin: false,</w:t>
      </w:r>
    </w:p>
    <w:p w:rsidR="00A34B6C" w:rsidRPr="00A34B6C" w:rsidRDefault="00196257" w:rsidP="00196257">
      <w:pPr>
        <w:pStyle w:val="af1"/>
      </w:pPr>
      <w:r>
        <w:rPr>
          <w:lang w:val="en-US"/>
        </w:rPr>
        <w:t xml:space="preserve">  </w:t>
      </w:r>
      <w:r w:rsidR="00A34B6C" w:rsidRPr="00A34B6C">
        <w:t>isEmailConfirmed: true</w:t>
      </w:r>
    </w:p>
    <w:p w:rsidR="00A34B6C" w:rsidRPr="00A34B6C" w:rsidRDefault="00A34B6C" w:rsidP="00196257">
      <w:pPr>
        <w:pStyle w:val="af1"/>
      </w:pPr>
      <w:r w:rsidRPr="00A34B6C">
        <w:t>};</w:t>
      </w:r>
    </w:p>
    <w:p w:rsidR="00A34B6C" w:rsidRPr="00A34B6C" w:rsidRDefault="00A34B6C" w:rsidP="00196257">
      <w:pPr>
        <w:pStyle w:val="af1"/>
      </w:pPr>
    </w:p>
    <w:p w:rsidR="00A34B6C" w:rsidRPr="00A34B6C" w:rsidRDefault="00A34B6C" w:rsidP="00196257">
      <w:pPr>
        <w:pStyle w:val="af1"/>
      </w:pPr>
      <w:r w:rsidRPr="00A34B6C">
        <w:t xml:space="preserve">var </w:t>
      </w:r>
      <w:r w:rsidRPr="00196257">
        <w:rPr>
          <w:color w:val="E36C0A" w:themeColor="accent6" w:themeShade="BF"/>
        </w:rPr>
        <w:t xml:space="preserve">student </w:t>
      </w:r>
      <w:r w:rsidRPr="00A34B6C">
        <w:t>= {</w:t>
      </w:r>
    </w:p>
    <w:p w:rsidR="00A34B6C" w:rsidRPr="00A34B6C" w:rsidRDefault="00A34B6C" w:rsidP="00196257">
      <w:pPr>
        <w:pStyle w:val="af1"/>
      </w:pPr>
      <w:r w:rsidRPr="00A34B6C">
        <w:t xml:space="preserve">  university: 'My university'</w:t>
      </w:r>
    </w:p>
    <w:p w:rsidR="00A34B6C" w:rsidRDefault="00196257" w:rsidP="00196257">
      <w:pPr>
        <w:pStyle w:val="af1"/>
        <w:rPr>
          <w:lang w:val="en-US"/>
        </w:rPr>
      </w:pPr>
      <w:r>
        <w:t>};</w:t>
      </w:r>
    </w:p>
    <w:p w:rsidR="00196257" w:rsidRPr="00196257" w:rsidRDefault="00196257" w:rsidP="00196257">
      <w:pPr>
        <w:pStyle w:val="af1"/>
        <w:rPr>
          <w:lang w:val="en-US"/>
        </w:rPr>
      </w:pPr>
    </w:p>
    <w:p w:rsidR="00A34B6C" w:rsidRPr="00A34B6C" w:rsidRDefault="00A34B6C" w:rsidP="00196257">
      <w:pPr>
        <w:pStyle w:val="af1"/>
      </w:pPr>
      <w:r w:rsidRPr="00A34B6C">
        <w:t>// добавить к vasya свойства из user и student</w:t>
      </w:r>
    </w:p>
    <w:p w:rsidR="00A34B6C" w:rsidRPr="00A34B6C" w:rsidRDefault="00A34B6C" w:rsidP="00196257">
      <w:pPr>
        <w:pStyle w:val="af1"/>
      </w:pPr>
      <w:r w:rsidRPr="00A34B6C">
        <w:t>copy(</w:t>
      </w:r>
      <w:r w:rsidRPr="00196257">
        <w:rPr>
          <w:rStyle w:val="af0"/>
        </w:rPr>
        <w:t>vasya</w:t>
      </w:r>
      <w:r w:rsidRPr="00A34B6C">
        <w:t xml:space="preserve">, </w:t>
      </w:r>
      <w:r w:rsidRPr="00196257">
        <w:rPr>
          <w:color w:val="0070C0"/>
        </w:rPr>
        <w:t>user</w:t>
      </w:r>
      <w:r w:rsidRPr="00A34B6C">
        <w:t xml:space="preserve">, </w:t>
      </w:r>
      <w:r w:rsidRPr="00196257">
        <w:rPr>
          <w:color w:val="E36C0A" w:themeColor="accent6" w:themeShade="BF"/>
        </w:rPr>
        <w:t>student</w:t>
      </w:r>
      <w:r w:rsidRPr="00A34B6C">
        <w:t>);</w:t>
      </w:r>
    </w:p>
    <w:p w:rsidR="00A34B6C" w:rsidRPr="00A34B6C" w:rsidRDefault="00A34B6C" w:rsidP="00196257">
      <w:pPr>
        <w:pStyle w:val="af1"/>
      </w:pPr>
      <w:r w:rsidRPr="00A34B6C">
        <w:t xml:space="preserve">alert( </w:t>
      </w:r>
      <w:r w:rsidRPr="00196257">
        <w:rPr>
          <w:rStyle w:val="af0"/>
        </w:rPr>
        <w:t>vasya</w:t>
      </w:r>
      <w:r w:rsidRPr="00196257">
        <w:rPr>
          <w:b/>
        </w:rPr>
        <w:t>.isAdmin</w:t>
      </w:r>
      <w:r w:rsidRPr="00A34B6C">
        <w:t xml:space="preserve"> ); // false</w:t>
      </w:r>
    </w:p>
    <w:p w:rsidR="00A34B6C" w:rsidRPr="00A34B6C" w:rsidRDefault="00A34B6C" w:rsidP="00196257">
      <w:pPr>
        <w:pStyle w:val="af1"/>
      </w:pPr>
      <w:r w:rsidRPr="00A34B6C">
        <w:t xml:space="preserve">alert( </w:t>
      </w:r>
      <w:r w:rsidRPr="00196257">
        <w:rPr>
          <w:rStyle w:val="af0"/>
        </w:rPr>
        <w:t>vasya</w:t>
      </w:r>
      <w:r w:rsidRPr="00A34B6C">
        <w:t>.</w:t>
      </w:r>
      <w:r w:rsidRPr="00196257">
        <w:rPr>
          <w:b/>
        </w:rPr>
        <w:t>university</w:t>
      </w:r>
      <w:r w:rsidRPr="00A34B6C">
        <w:t xml:space="preserve"> ); // My university</w:t>
      </w:r>
    </w:p>
    <w:p w:rsidR="00DF337C" w:rsidRDefault="00DF337C" w:rsidP="00196257">
      <w:pPr>
        <w:pStyle w:val="aa"/>
        <w:rPr>
          <w:lang w:val="en-US"/>
        </w:rPr>
      </w:pPr>
    </w:p>
    <w:p w:rsidR="00A34B6C" w:rsidRPr="00A34B6C" w:rsidRDefault="00A34B6C" w:rsidP="00196257">
      <w:pPr>
        <w:pStyle w:val="aa"/>
      </w:pPr>
      <w:r w:rsidRPr="00A34B6C">
        <w:t xml:space="preserve">Для </w:t>
      </w:r>
      <w:r w:rsidRPr="00DF337C">
        <w:rPr>
          <w:rStyle w:val="af0"/>
        </w:rPr>
        <w:t>создания копии объекта </w:t>
      </w:r>
      <w:r w:rsidRPr="00DF337C">
        <w:rPr>
          <w:rStyle w:val="af0"/>
          <w:b w:val="0"/>
          <w:color w:val="auto"/>
        </w:rPr>
        <w:t>user</w:t>
      </w:r>
      <w:r w:rsidRPr="00A34B6C">
        <w:t>:</w:t>
      </w:r>
    </w:p>
    <w:p w:rsidR="00A34B6C" w:rsidRPr="00A34B6C" w:rsidRDefault="00A34B6C" w:rsidP="00196257">
      <w:pPr>
        <w:pStyle w:val="af1"/>
      </w:pPr>
      <w:r w:rsidRPr="00A34B6C">
        <w:t>// скопирует все свойства в пустой объект</w:t>
      </w:r>
    </w:p>
    <w:p w:rsidR="00A34B6C" w:rsidRPr="00A34B6C" w:rsidRDefault="00A34B6C" w:rsidP="00196257">
      <w:pPr>
        <w:pStyle w:val="af1"/>
      </w:pPr>
      <w:r w:rsidRPr="00A34B6C">
        <w:t>var userClone = copy({}, user);</w:t>
      </w:r>
    </w:p>
    <w:p w:rsidR="0010503C" w:rsidRDefault="0010503C" w:rsidP="00196257">
      <w:pPr>
        <w:pStyle w:val="aa"/>
      </w:pPr>
    </w:p>
    <w:p w:rsidR="00A34B6C" w:rsidRPr="00A34B6C" w:rsidRDefault="00A34B6C" w:rsidP="00196257">
      <w:pPr>
        <w:pStyle w:val="aa"/>
      </w:pPr>
      <w:r w:rsidRPr="00A34B6C">
        <w:t>Такой «клон» объекта может пригодиться там, где мы хотим изменять его свойства, при этом не трогая исходный объект user.</w:t>
      </w:r>
    </w:p>
    <w:p w:rsidR="00A34B6C" w:rsidRPr="00A34B6C" w:rsidRDefault="00A34B6C" w:rsidP="00196257">
      <w:pPr>
        <w:pStyle w:val="aa"/>
      </w:pPr>
      <w:r w:rsidRPr="00A34B6C">
        <w:t>В нашей реализации мы будем копировать только свойства первого уровня, то есть вложенные объекты как-то особым образом не обрабатываются. Впрочем, её можно расширить.</w:t>
      </w:r>
    </w:p>
    <w:p w:rsidR="00A34B6C" w:rsidRPr="00A34B6C" w:rsidRDefault="00A34B6C" w:rsidP="00196257">
      <w:pPr>
        <w:pStyle w:val="aa"/>
      </w:pPr>
      <w:r w:rsidRPr="00A34B6C">
        <w:t>А вот и реализация:</w:t>
      </w:r>
    </w:p>
    <w:p w:rsidR="00A34B6C" w:rsidRPr="00A34B6C" w:rsidRDefault="00A34B6C" w:rsidP="00196257">
      <w:pPr>
        <w:pStyle w:val="af1"/>
      </w:pPr>
      <w:r w:rsidRPr="00A34B6C">
        <w:t>function copy() {</w:t>
      </w:r>
    </w:p>
    <w:p w:rsidR="00A34B6C" w:rsidRPr="00A34B6C" w:rsidRDefault="00A34B6C" w:rsidP="00196257">
      <w:pPr>
        <w:pStyle w:val="af1"/>
      </w:pPr>
      <w:r w:rsidRPr="00A34B6C">
        <w:t xml:space="preserve">  var </w:t>
      </w:r>
      <w:r w:rsidRPr="00260D28">
        <w:rPr>
          <w:color w:val="E36C0A" w:themeColor="accent6" w:themeShade="BF"/>
        </w:rPr>
        <w:t xml:space="preserve">dst </w:t>
      </w:r>
      <w:r w:rsidRPr="00A34B6C">
        <w:t xml:space="preserve">= </w:t>
      </w:r>
      <w:r w:rsidRPr="00F40487">
        <w:rPr>
          <w:color w:val="7030A0"/>
        </w:rPr>
        <w:t>arguments</w:t>
      </w:r>
      <w:r w:rsidRPr="00A34B6C">
        <w:t>[0];</w:t>
      </w:r>
    </w:p>
    <w:p w:rsidR="00A34B6C" w:rsidRPr="00A34B6C" w:rsidRDefault="00A34B6C" w:rsidP="00196257">
      <w:pPr>
        <w:pStyle w:val="af1"/>
      </w:pPr>
    </w:p>
    <w:p w:rsidR="00A34B6C" w:rsidRPr="00A34B6C" w:rsidRDefault="00A34B6C" w:rsidP="00196257">
      <w:pPr>
        <w:pStyle w:val="af1"/>
      </w:pPr>
      <w:r w:rsidRPr="00A34B6C">
        <w:t xml:space="preserve">  for (var i = 1; i &lt; </w:t>
      </w:r>
      <w:r w:rsidRPr="00A735A2">
        <w:rPr>
          <w:color w:val="7030A0"/>
        </w:rPr>
        <w:t>arguments</w:t>
      </w:r>
      <w:r w:rsidRPr="00A34B6C">
        <w:t>.length; i++) {</w:t>
      </w:r>
    </w:p>
    <w:p w:rsidR="00A34B6C" w:rsidRPr="00A34B6C" w:rsidRDefault="00A34B6C" w:rsidP="00196257">
      <w:pPr>
        <w:pStyle w:val="af1"/>
      </w:pPr>
      <w:r w:rsidRPr="00A34B6C">
        <w:t xml:space="preserve">    var </w:t>
      </w:r>
      <w:r w:rsidRPr="00A735A2">
        <w:rPr>
          <w:rStyle w:val="af0"/>
        </w:rPr>
        <w:t>arg</w:t>
      </w:r>
      <w:r w:rsidRPr="00A34B6C">
        <w:t xml:space="preserve"> = </w:t>
      </w:r>
      <w:r w:rsidRPr="00A735A2">
        <w:rPr>
          <w:color w:val="7030A0"/>
        </w:rPr>
        <w:t>arguments</w:t>
      </w:r>
      <w:r w:rsidRPr="00A34B6C">
        <w:t>[i];</w:t>
      </w:r>
    </w:p>
    <w:p w:rsidR="00A34B6C" w:rsidRPr="00A34B6C" w:rsidRDefault="00A34B6C" w:rsidP="00196257">
      <w:pPr>
        <w:pStyle w:val="af1"/>
      </w:pPr>
      <w:r w:rsidRPr="00A34B6C">
        <w:t xml:space="preserve">    for (var key in </w:t>
      </w:r>
      <w:r w:rsidRPr="00A735A2">
        <w:rPr>
          <w:rStyle w:val="af0"/>
        </w:rPr>
        <w:t>arg</w:t>
      </w:r>
      <w:r w:rsidRPr="00A34B6C">
        <w:t>) {</w:t>
      </w:r>
    </w:p>
    <w:p w:rsidR="00A34B6C" w:rsidRPr="00A34B6C" w:rsidRDefault="00A34B6C" w:rsidP="00196257">
      <w:pPr>
        <w:pStyle w:val="af1"/>
      </w:pPr>
      <w:r w:rsidRPr="00A34B6C">
        <w:t xml:space="preserve">      </w:t>
      </w:r>
      <w:r w:rsidRPr="00260D28">
        <w:rPr>
          <w:color w:val="E36C0A" w:themeColor="accent6" w:themeShade="BF"/>
        </w:rPr>
        <w:t>dst</w:t>
      </w:r>
      <w:r w:rsidRPr="00A34B6C">
        <w:t xml:space="preserve">[key] = </w:t>
      </w:r>
      <w:r w:rsidRPr="00A735A2">
        <w:rPr>
          <w:rStyle w:val="af0"/>
        </w:rPr>
        <w:t>arg</w:t>
      </w:r>
      <w:r w:rsidRPr="00A34B6C">
        <w:t>[key];</w:t>
      </w:r>
    </w:p>
    <w:p w:rsidR="00A34B6C" w:rsidRPr="00A34B6C" w:rsidRDefault="00A34B6C" w:rsidP="00196257">
      <w:pPr>
        <w:pStyle w:val="af1"/>
      </w:pPr>
      <w:r w:rsidRPr="00A34B6C">
        <w:t xml:space="preserve">    }</w:t>
      </w:r>
    </w:p>
    <w:p w:rsidR="00A34B6C" w:rsidRPr="00A34B6C" w:rsidRDefault="00A34B6C" w:rsidP="00196257">
      <w:pPr>
        <w:pStyle w:val="af1"/>
      </w:pPr>
      <w:r w:rsidRPr="00A34B6C">
        <w:t xml:space="preserve">  }</w:t>
      </w:r>
    </w:p>
    <w:p w:rsidR="00A34B6C" w:rsidRPr="00A34B6C" w:rsidRDefault="00A34B6C" w:rsidP="00196257">
      <w:pPr>
        <w:pStyle w:val="af1"/>
      </w:pPr>
    </w:p>
    <w:p w:rsidR="00A34B6C" w:rsidRPr="00A34B6C" w:rsidRDefault="00A34B6C" w:rsidP="00196257">
      <w:pPr>
        <w:pStyle w:val="af1"/>
      </w:pPr>
      <w:r w:rsidRPr="00A34B6C">
        <w:t xml:space="preserve">  return </w:t>
      </w:r>
      <w:r w:rsidRPr="00F841C3">
        <w:rPr>
          <w:color w:val="E36C0A" w:themeColor="accent6" w:themeShade="BF"/>
        </w:rPr>
        <w:t>dst</w:t>
      </w:r>
      <w:r w:rsidRPr="00A34B6C">
        <w:t>;</w:t>
      </w:r>
    </w:p>
    <w:p w:rsidR="00A34B6C" w:rsidRPr="00A34B6C" w:rsidRDefault="00A34B6C" w:rsidP="00196257">
      <w:pPr>
        <w:pStyle w:val="af1"/>
      </w:pPr>
      <w:r w:rsidRPr="00A34B6C">
        <w:t>}</w:t>
      </w:r>
    </w:p>
    <w:p w:rsidR="00A34B6C" w:rsidRPr="00A34B6C" w:rsidRDefault="00A34B6C" w:rsidP="00D1001C">
      <w:pPr>
        <w:pStyle w:val="aa"/>
      </w:pPr>
      <w:r w:rsidRPr="00A34B6C">
        <w:t>Здесь первый аргумент copy – это объект, в который нужно копировать, он назван dst. Для упрощения доступа к нему можно указать его прямо в объявлении функции:</w:t>
      </w:r>
    </w:p>
    <w:p w:rsidR="00A34B6C" w:rsidRPr="00A34B6C" w:rsidRDefault="00A34B6C" w:rsidP="00A34B6C"/>
    <w:p w:rsidR="00A34B6C" w:rsidRPr="00A34B6C" w:rsidRDefault="00A34B6C" w:rsidP="00D1001C">
      <w:pPr>
        <w:pStyle w:val="af1"/>
      </w:pPr>
      <w:r w:rsidRPr="00A34B6C">
        <w:t>function copy(dst) {</w:t>
      </w:r>
    </w:p>
    <w:p w:rsidR="00A34B6C" w:rsidRPr="00A34B6C" w:rsidRDefault="00A34B6C" w:rsidP="00D1001C">
      <w:pPr>
        <w:pStyle w:val="af1"/>
      </w:pPr>
      <w:r w:rsidRPr="00A34B6C">
        <w:t xml:space="preserve">  // остальные аргументы остаются безымянными</w:t>
      </w:r>
    </w:p>
    <w:p w:rsidR="00A34B6C" w:rsidRPr="00A34B6C" w:rsidRDefault="00A34B6C" w:rsidP="00D1001C">
      <w:pPr>
        <w:pStyle w:val="af1"/>
      </w:pPr>
      <w:r w:rsidRPr="00A34B6C">
        <w:t xml:space="preserve">  for (var i = 1; i &lt; arguments.length; i++) {</w:t>
      </w:r>
    </w:p>
    <w:p w:rsidR="00A34B6C" w:rsidRPr="00A34B6C" w:rsidRDefault="00A34B6C" w:rsidP="00D1001C">
      <w:pPr>
        <w:pStyle w:val="af1"/>
      </w:pPr>
      <w:r w:rsidRPr="00A34B6C">
        <w:t xml:space="preserve">    var arg = arguments[i];</w:t>
      </w:r>
    </w:p>
    <w:p w:rsidR="00A34B6C" w:rsidRPr="00A34B6C" w:rsidRDefault="00A34B6C" w:rsidP="00D1001C">
      <w:pPr>
        <w:pStyle w:val="af1"/>
      </w:pPr>
      <w:r w:rsidRPr="00A34B6C">
        <w:t xml:space="preserve">    for (var key in arg) {</w:t>
      </w:r>
    </w:p>
    <w:p w:rsidR="00A34B6C" w:rsidRPr="00A34B6C" w:rsidRDefault="00A34B6C" w:rsidP="00D1001C">
      <w:pPr>
        <w:pStyle w:val="af1"/>
      </w:pPr>
      <w:r w:rsidRPr="00A34B6C">
        <w:t xml:space="preserve">      dst[key] = arg[key];</w:t>
      </w:r>
    </w:p>
    <w:p w:rsidR="00A34B6C" w:rsidRPr="00A34B6C" w:rsidRDefault="00A34B6C" w:rsidP="00D1001C">
      <w:pPr>
        <w:pStyle w:val="af1"/>
      </w:pPr>
      <w:r w:rsidRPr="00A34B6C">
        <w:t xml:space="preserve">    }</w:t>
      </w:r>
    </w:p>
    <w:p w:rsidR="00A34B6C" w:rsidRPr="00A34B6C" w:rsidRDefault="00A34B6C" w:rsidP="00D1001C">
      <w:pPr>
        <w:pStyle w:val="af1"/>
      </w:pPr>
      <w:r w:rsidRPr="00A34B6C">
        <w:t xml:space="preserve">  }</w:t>
      </w:r>
    </w:p>
    <w:p w:rsidR="00A34B6C" w:rsidRPr="00A34B6C" w:rsidRDefault="00A34B6C" w:rsidP="00D1001C">
      <w:pPr>
        <w:pStyle w:val="af1"/>
      </w:pPr>
    </w:p>
    <w:p w:rsidR="00A34B6C" w:rsidRPr="00A34B6C" w:rsidRDefault="00A34B6C" w:rsidP="00D1001C">
      <w:pPr>
        <w:pStyle w:val="af1"/>
      </w:pPr>
      <w:r w:rsidRPr="00A34B6C">
        <w:t xml:space="preserve">  return dst;</w:t>
      </w:r>
    </w:p>
    <w:p w:rsidR="00A34B6C" w:rsidRPr="00A34B6C" w:rsidRDefault="00A34B6C" w:rsidP="00D1001C">
      <w:pPr>
        <w:pStyle w:val="af1"/>
      </w:pPr>
      <w:r w:rsidRPr="00A34B6C">
        <w:t>}</w:t>
      </w:r>
    </w:p>
    <w:p w:rsidR="00A34B6C" w:rsidRPr="00D1001C" w:rsidRDefault="00A34B6C" w:rsidP="00752F6A">
      <w:pPr>
        <w:pStyle w:val="3"/>
      </w:pPr>
      <w:bookmarkStart w:id="151" w:name="аргументы-по-умолчанию-через"/>
      <w:r w:rsidRPr="00D1001C">
        <w:t>Аргументы по умолчанию через ||</w:t>
      </w:r>
      <w:bookmarkEnd w:id="151"/>
    </w:p>
    <w:p w:rsidR="00A34B6C" w:rsidRPr="00A34B6C" w:rsidRDefault="00A34B6C" w:rsidP="00752F6A">
      <w:pPr>
        <w:pStyle w:val="aa"/>
      </w:pPr>
      <w:r w:rsidRPr="00A34B6C">
        <w:t>Если функция вызвана с меньшим количеством аргументов, чем указано, то отсутствующие аргументы считаются равными undefined.</w:t>
      </w:r>
    </w:p>
    <w:p w:rsidR="00A34B6C" w:rsidRPr="00A34B6C" w:rsidRDefault="00A34B6C" w:rsidP="00752F6A">
      <w:pPr>
        <w:pStyle w:val="aa"/>
      </w:pPr>
      <w:r w:rsidRPr="00A34B6C">
        <w:t>Зачастую в случае отсутствия аргумента мы хотим присвоить ему некоторое «стандартное» значение или, иначе говоря, значение «по умолчанию». Это можно удобно сделать при помощи оператора логическое ИЛИ ||.</w:t>
      </w:r>
    </w:p>
    <w:p w:rsidR="00A34B6C" w:rsidRPr="00A34B6C" w:rsidRDefault="00A34B6C" w:rsidP="00752F6A">
      <w:pPr>
        <w:pStyle w:val="aa"/>
      </w:pPr>
      <w:r w:rsidRPr="00A34B6C">
        <w:t>Например, функция showWarning, описанная ниже, должна показывать предупреждение. Для этого она принимает ширину width, высоту height, заголовок title и содержимое contents, но большая часть этих аргументов необязательна:</w:t>
      </w:r>
    </w:p>
    <w:p w:rsidR="00A34B6C" w:rsidRPr="00A34B6C" w:rsidRDefault="00A34B6C" w:rsidP="00752F6A">
      <w:pPr>
        <w:pStyle w:val="af1"/>
      </w:pPr>
      <w:r w:rsidRPr="00A34B6C">
        <w:t>function showWarning(width, height, title, contents) {</w:t>
      </w:r>
    </w:p>
    <w:p w:rsidR="00A34B6C" w:rsidRPr="00A34B6C" w:rsidRDefault="00A34B6C" w:rsidP="00752F6A">
      <w:pPr>
        <w:pStyle w:val="af1"/>
      </w:pPr>
      <w:r w:rsidRPr="00A34B6C">
        <w:t xml:space="preserve">  width = width || 200; // если не указана width, то width = 200</w:t>
      </w:r>
    </w:p>
    <w:p w:rsidR="00A34B6C" w:rsidRPr="00A34B6C" w:rsidRDefault="00A34B6C" w:rsidP="00752F6A">
      <w:pPr>
        <w:pStyle w:val="af1"/>
      </w:pPr>
      <w:r w:rsidRPr="00A34B6C">
        <w:t xml:space="preserve">  height = height || 100; // если нет height, то height = 100</w:t>
      </w:r>
    </w:p>
    <w:p w:rsidR="00A34B6C" w:rsidRPr="00A34B6C" w:rsidRDefault="00A34B6C" w:rsidP="00752F6A">
      <w:pPr>
        <w:pStyle w:val="af1"/>
      </w:pPr>
      <w:r w:rsidRPr="00A34B6C">
        <w:t xml:space="preserve">  title = title || "Предупреждение";</w:t>
      </w:r>
    </w:p>
    <w:p w:rsidR="00A34B6C" w:rsidRPr="00A34B6C" w:rsidRDefault="00A34B6C" w:rsidP="00752F6A">
      <w:pPr>
        <w:pStyle w:val="af1"/>
      </w:pPr>
    </w:p>
    <w:p w:rsidR="00A34B6C" w:rsidRPr="00A34B6C" w:rsidRDefault="00A34B6C" w:rsidP="00752F6A">
      <w:pPr>
        <w:pStyle w:val="af1"/>
      </w:pPr>
      <w:r w:rsidRPr="00A34B6C">
        <w:t xml:space="preserve">  //...</w:t>
      </w:r>
    </w:p>
    <w:p w:rsidR="00A34B6C" w:rsidRPr="00A34B6C" w:rsidRDefault="00A34B6C" w:rsidP="00752F6A">
      <w:pPr>
        <w:pStyle w:val="af1"/>
      </w:pPr>
      <w:r w:rsidRPr="00A34B6C">
        <w:t>}</w:t>
      </w:r>
    </w:p>
    <w:p w:rsidR="00551E76" w:rsidRDefault="00551E76" w:rsidP="00752F6A">
      <w:pPr>
        <w:pStyle w:val="aa"/>
      </w:pPr>
    </w:p>
    <w:p w:rsidR="00A34B6C" w:rsidRPr="00A34B6C" w:rsidRDefault="00A34B6C" w:rsidP="00752F6A">
      <w:pPr>
        <w:pStyle w:val="aa"/>
      </w:pPr>
      <w:r w:rsidRPr="00A34B6C">
        <w:t>Это отлично работает в тех ситуациях, когда «нормальное» значение параметра в логическом контексте отлично от false. В коде выше, при передаче width = 0 или width = null, оператор ИЛИ заменит его на значение по умолчанию.</w:t>
      </w:r>
    </w:p>
    <w:p w:rsidR="00A34B6C" w:rsidRPr="00A34B6C" w:rsidRDefault="00A34B6C" w:rsidP="00752F6A">
      <w:pPr>
        <w:pStyle w:val="aa"/>
      </w:pPr>
      <w:r w:rsidRPr="00A34B6C">
        <w:t>А что, если мы хотим использовать значение по умолчанию только если width === undefined? В этом случае оператор ИЛИ уже не подойдёт, нужно поставить явную проверку:</w:t>
      </w:r>
    </w:p>
    <w:p w:rsidR="00A34B6C" w:rsidRPr="00A34B6C" w:rsidRDefault="00A34B6C" w:rsidP="00752F6A">
      <w:pPr>
        <w:pStyle w:val="af1"/>
      </w:pPr>
      <w:r w:rsidRPr="00A34B6C">
        <w:t>function showWarning(width, height, title, contents) {</w:t>
      </w:r>
    </w:p>
    <w:p w:rsidR="00A34B6C" w:rsidRPr="00A34B6C" w:rsidRDefault="00A34B6C" w:rsidP="00752F6A">
      <w:pPr>
        <w:pStyle w:val="af1"/>
      </w:pPr>
      <w:r w:rsidRPr="00A34B6C">
        <w:t xml:space="preserve">  if (width === undefined) width = 200;</w:t>
      </w:r>
    </w:p>
    <w:p w:rsidR="00A34B6C" w:rsidRPr="00A34B6C" w:rsidRDefault="00A34B6C" w:rsidP="00752F6A">
      <w:pPr>
        <w:pStyle w:val="af1"/>
      </w:pPr>
      <w:r w:rsidRPr="00A34B6C">
        <w:t xml:space="preserve">  if (height === undefined) height = 100;</w:t>
      </w:r>
    </w:p>
    <w:p w:rsidR="00A34B6C" w:rsidRPr="00A34B6C" w:rsidRDefault="00A34B6C" w:rsidP="00752F6A">
      <w:pPr>
        <w:pStyle w:val="af1"/>
      </w:pPr>
      <w:r w:rsidRPr="00A34B6C">
        <w:t xml:space="preserve">  if (title === undefined) title = "Предупреждение";</w:t>
      </w:r>
    </w:p>
    <w:p w:rsidR="00A34B6C" w:rsidRPr="00A34B6C" w:rsidRDefault="00A34B6C" w:rsidP="00752F6A">
      <w:pPr>
        <w:pStyle w:val="af1"/>
      </w:pPr>
    </w:p>
    <w:p w:rsidR="00A34B6C" w:rsidRPr="00A34B6C" w:rsidRDefault="00A34B6C" w:rsidP="00752F6A">
      <w:pPr>
        <w:pStyle w:val="af1"/>
      </w:pPr>
      <w:r w:rsidRPr="00A34B6C">
        <w:t xml:space="preserve">  //...</w:t>
      </w:r>
    </w:p>
    <w:p w:rsidR="00A34B6C" w:rsidRDefault="00A34B6C" w:rsidP="00752F6A">
      <w:pPr>
        <w:pStyle w:val="af1"/>
        <w:rPr>
          <w:lang w:val="en-US"/>
        </w:rPr>
      </w:pPr>
      <w:r w:rsidRPr="00A34B6C">
        <w:t>}</w:t>
      </w:r>
    </w:p>
    <w:p w:rsidR="00F75D6E" w:rsidRPr="00F75D6E" w:rsidRDefault="00F75D6E" w:rsidP="00752F6A">
      <w:pPr>
        <w:rPr>
          <w:lang w:val="en-US"/>
        </w:rPr>
      </w:pPr>
    </w:p>
    <w:p w:rsidR="00A34B6C" w:rsidRPr="00A34B6C" w:rsidRDefault="00551E76" w:rsidP="00D852E0">
      <w:pPr>
        <w:pStyle w:val="4"/>
      </w:pPr>
      <w:bookmarkStart w:id="152" w:name="arguments-callee"/>
      <w:r>
        <w:t>Устаревшее свойство argum</w:t>
      </w:r>
      <w:r w:rsidR="00A34B6C" w:rsidRPr="00F75D6E">
        <w:t>ents.callee</w:t>
      </w:r>
      <w:bookmarkEnd w:id="152"/>
    </w:p>
    <w:p w:rsidR="00A34B6C" w:rsidRPr="00A34B6C" w:rsidRDefault="00A34B6C" w:rsidP="00752F6A">
      <w:pPr>
        <w:pStyle w:val="aa"/>
      </w:pPr>
      <w:r w:rsidRPr="00A34B6C">
        <w:t>Используйте NFE вместо arguments.callee</w:t>
      </w:r>
    </w:p>
    <w:p w:rsidR="00A34B6C" w:rsidRPr="00A34B6C" w:rsidRDefault="00A34B6C" w:rsidP="00752F6A">
      <w:pPr>
        <w:pStyle w:val="aa"/>
      </w:pPr>
      <w:r w:rsidRPr="00A34B6C">
        <w:t>Это свойство устарело, при use strict оно не работает.</w:t>
      </w:r>
    </w:p>
    <w:p w:rsidR="00A34B6C" w:rsidRPr="00A34B6C" w:rsidRDefault="00A34B6C" w:rsidP="00752F6A">
      <w:pPr>
        <w:pStyle w:val="aa"/>
      </w:pPr>
      <w:r w:rsidRPr="00A34B6C">
        <w:t>Единственная причина, по которой оно тут – это то, что его можно встретить в старом коде, поэтому о нём желательно знать.</w:t>
      </w:r>
    </w:p>
    <w:p w:rsidR="00A34B6C" w:rsidRPr="00A34B6C" w:rsidRDefault="00A34B6C" w:rsidP="00752F6A">
      <w:pPr>
        <w:pStyle w:val="aa"/>
      </w:pPr>
      <w:r w:rsidRPr="00A34B6C">
        <w:t>Современная спецификация рекомендует использовать </w:t>
      </w:r>
      <w:hyperlink r:id="rId134" w:anchor="functions-nfe" w:history="1">
        <w:r w:rsidRPr="00A34B6C">
          <w:rPr>
            <w:rStyle w:val="a9"/>
          </w:rPr>
          <w:t>именованные функциональные выражения (NFE)</w:t>
        </w:r>
      </w:hyperlink>
      <w:r w:rsidRPr="00A34B6C">
        <w:t>.</w:t>
      </w:r>
    </w:p>
    <w:p w:rsidR="00A34B6C" w:rsidRPr="00A34B6C" w:rsidRDefault="00A34B6C" w:rsidP="00752F6A">
      <w:pPr>
        <w:pStyle w:val="aa"/>
      </w:pPr>
      <w:r w:rsidRPr="00A34B6C">
        <w:t xml:space="preserve">В старом стандарте JavaScript объект arguments не только хранил список аргументов, но и содержал в свойстве arguments.callee ссылку </w:t>
      </w:r>
      <w:r w:rsidRPr="00A34B6C">
        <w:lastRenderedPageBreak/>
        <w:t>на функцию, которая выполняется в данный момент.</w:t>
      </w:r>
    </w:p>
    <w:p w:rsidR="00A34B6C" w:rsidRPr="00A34B6C" w:rsidRDefault="00A34B6C" w:rsidP="00752F6A">
      <w:pPr>
        <w:pStyle w:val="aa"/>
      </w:pPr>
      <w:r w:rsidRPr="00A34B6C">
        <w:t>Например:</w:t>
      </w:r>
    </w:p>
    <w:p w:rsidR="00A34B6C" w:rsidRPr="00A34B6C" w:rsidRDefault="00A34B6C" w:rsidP="00752F6A">
      <w:pPr>
        <w:pStyle w:val="af1"/>
      </w:pPr>
      <w:r w:rsidRPr="00A34B6C">
        <w:t>function f() {</w:t>
      </w:r>
    </w:p>
    <w:p w:rsidR="00A34B6C" w:rsidRPr="00A34B6C" w:rsidRDefault="00A34B6C" w:rsidP="00752F6A">
      <w:pPr>
        <w:pStyle w:val="af1"/>
      </w:pPr>
      <w:r w:rsidRPr="00A34B6C">
        <w:t xml:space="preserve">  alert( arguments.callee === f ); // true</w:t>
      </w:r>
    </w:p>
    <w:p w:rsidR="00A34B6C" w:rsidRPr="00A34B6C" w:rsidRDefault="00A34B6C" w:rsidP="00752F6A">
      <w:pPr>
        <w:pStyle w:val="af1"/>
      </w:pPr>
      <w:r w:rsidRPr="00A34B6C">
        <w:t>}</w:t>
      </w:r>
    </w:p>
    <w:p w:rsidR="00A34B6C" w:rsidRPr="00A34B6C" w:rsidRDefault="00A34B6C" w:rsidP="00752F6A">
      <w:pPr>
        <w:pStyle w:val="af1"/>
      </w:pPr>
    </w:p>
    <w:p w:rsidR="00A34B6C" w:rsidRPr="00A34B6C" w:rsidRDefault="00A34B6C" w:rsidP="00752F6A">
      <w:pPr>
        <w:pStyle w:val="af1"/>
      </w:pPr>
      <w:r w:rsidRPr="00A34B6C">
        <w:t>f();</w:t>
      </w:r>
    </w:p>
    <w:p w:rsidR="006D5A87" w:rsidRDefault="006D5A87" w:rsidP="00752F6A">
      <w:pPr>
        <w:rPr>
          <w:lang w:val="en-US"/>
        </w:rPr>
      </w:pPr>
    </w:p>
    <w:p w:rsidR="00A34B6C" w:rsidRPr="00A34B6C" w:rsidRDefault="00A34B6C" w:rsidP="00752F6A">
      <w:r w:rsidRPr="00A34B6C">
        <w:t>Эти два примера будут работать одинаково:</w:t>
      </w:r>
    </w:p>
    <w:p w:rsidR="00A34B6C" w:rsidRPr="00A34B6C" w:rsidRDefault="00A34B6C" w:rsidP="00752F6A">
      <w:pPr>
        <w:pStyle w:val="af1"/>
      </w:pPr>
      <w:r w:rsidRPr="00A34B6C">
        <w:t>// подвызов через NFE</w:t>
      </w:r>
    </w:p>
    <w:p w:rsidR="00A34B6C" w:rsidRPr="00A34B6C" w:rsidRDefault="00A34B6C" w:rsidP="00752F6A">
      <w:pPr>
        <w:pStyle w:val="af1"/>
      </w:pPr>
      <w:r w:rsidRPr="00A34B6C">
        <w:t xml:space="preserve">var factorial = function </w:t>
      </w:r>
      <w:r w:rsidRPr="006D5A87">
        <w:rPr>
          <w:color w:val="7030A0"/>
        </w:rPr>
        <w:t>f</w:t>
      </w:r>
      <w:r w:rsidRPr="00A34B6C">
        <w:t>(</w:t>
      </w:r>
      <w:r w:rsidRPr="006D5A87">
        <w:rPr>
          <w:color w:val="0070C0"/>
        </w:rPr>
        <w:t>n</w:t>
      </w:r>
      <w:r w:rsidRPr="00A34B6C">
        <w:t>) {</w:t>
      </w:r>
    </w:p>
    <w:p w:rsidR="00A34B6C" w:rsidRPr="00A34B6C" w:rsidRDefault="00A34B6C" w:rsidP="00752F6A">
      <w:pPr>
        <w:pStyle w:val="af1"/>
      </w:pPr>
      <w:r w:rsidRPr="00A34B6C">
        <w:t xml:space="preserve">  return </w:t>
      </w:r>
      <w:r w:rsidRPr="006D5A87">
        <w:rPr>
          <w:color w:val="0070C0"/>
        </w:rPr>
        <w:t>n</w:t>
      </w:r>
      <w:r w:rsidRPr="00A34B6C">
        <w:t xml:space="preserve">==1 ? 1 : </w:t>
      </w:r>
      <w:r w:rsidRPr="00CB0CBE">
        <w:rPr>
          <w:color w:val="0070C0"/>
        </w:rPr>
        <w:t>n</w:t>
      </w:r>
      <w:r w:rsidRPr="00A34B6C">
        <w:t>*</w:t>
      </w:r>
      <w:r w:rsidRPr="006D5A87">
        <w:rPr>
          <w:color w:val="7030A0"/>
        </w:rPr>
        <w:t>f</w:t>
      </w:r>
      <w:r w:rsidRPr="00A34B6C">
        <w:t>(</w:t>
      </w:r>
      <w:r w:rsidRPr="006D5A87">
        <w:rPr>
          <w:color w:val="0070C0"/>
        </w:rPr>
        <w:t>n</w:t>
      </w:r>
      <w:r w:rsidRPr="006D5A87">
        <w:rPr>
          <w:color w:val="000000" w:themeColor="text1"/>
        </w:rPr>
        <w:t>-1</w:t>
      </w:r>
      <w:r w:rsidRPr="00A34B6C">
        <w:t>);</w:t>
      </w:r>
    </w:p>
    <w:p w:rsidR="00A34B6C" w:rsidRPr="00A34B6C" w:rsidRDefault="00A34B6C" w:rsidP="00752F6A">
      <w:pPr>
        <w:pStyle w:val="af1"/>
      </w:pPr>
      <w:r w:rsidRPr="00A34B6C">
        <w:t>};</w:t>
      </w:r>
    </w:p>
    <w:p w:rsidR="00A34B6C" w:rsidRPr="00A34B6C" w:rsidRDefault="00A34B6C" w:rsidP="00752F6A">
      <w:pPr>
        <w:pStyle w:val="af1"/>
      </w:pPr>
    </w:p>
    <w:p w:rsidR="00A34B6C" w:rsidRPr="00A34B6C" w:rsidRDefault="00A34B6C" w:rsidP="00752F6A">
      <w:pPr>
        <w:pStyle w:val="af1"/>
      </w:pPr>
      <w:r w:rsidRPr="00A34B6C">
        <w:t>// подвызов через arguments.callee</w:t>
      </w:r>
    </w:p>
    <w:p w:rsidR="00A34B6C" w:rsidRPr="00A34B6C" w:rsidRDefault="00A34B6C" w:rsidP="00752F6A">
      <w:pPr>
        <w:pStyle w:val="af1"/>
      </w:pPr>
      <w:r w:rsidRPr="00A34B6C">
        <w:t>var factorial = function(n) {</w:t>
      </w:r>
    </w:p>
    <w:p w:rsidR="00A34B6C" w:rsidRPr="00A34B6C" w:rsidRDefault="00A34B6C" w:rsidP="00752F6A">
      <w:pPr>
        <w:pStyle w:val="af1"/>
      </w:pPr>
      <w:r w:rsidRPr="00A34B6C">
        <w:t xml:space="preserve">  return n==1 ? 1 : n*</w:t>
      </w:r>
      <w:r w:rsidRPr="003D4864">
        <w:rPr>
          <w:rStyle w:val="af0"/>
          <w:color w:val="7030A0"/>
        </w:rPr>
        <w:t>arguments.callee</w:t>
      </w:r>
      <w:r w:rsidRPr="00A34B6C">
        <w:t>(n-1);</w:t>
      </w:r>
    </w:p>
    <w:p w:rsidR="00A34B6C" w:rsidRPr="00A34B6C" w:rsidRDefault="00A34B6C" w:rsidP="00752F6A">
      <w:pPr>
        <w:pStyle w:val="af1"/>
      </w:pPr>
      <w:r w:rsidRPr="00A34B6C">
        <w:t>};</w:t>
      </w:r>
    </w:p>
    <w:p w:rsidR="00A34B6C" w:rsidRDefault="00A34B6C" w:rsidP="00752F6A">
      <w:pPr>
        <w:pStyle w:val="aa"/>
        <w:rPr>
          <w:lang w:val="en-US"/>
        </w:rPr>
      </w:pPr>
      <w:r w:rsidRPr="00A34B6C">
        <w:t>В учебнике мы его использовать не будем, оно приведено для общего ознакомления.</w:t>
      </w:r>
    </w:p>
    <w:p w:rsidR="00CB0CBE" w:rsidRPr="00CB0CBE" w:rsidRDefault="00CB0CBE" w:rsidP="00752F6A">
      <w:pPr>
        <w:pStyle w:val="aa"/>
        <w:rPr>
          <w:lang w:val="en-US"/>
        </w:rPr>
      </w:pPr>
    </w:p>
    <w:p w:rsidR="00A34B6C" w:rsidRPr="00A34B6C" w:rsidRDefault="00A34B6C" w:rsidP="00D852E0">
      <w:pPr>
        <w:pStyle w:val="4"/>
      </w:pPr>
      <w:bookmarkStart w:id="153" w:name="arguments-callee-caller"/>
      <w:r w:rsidRPr="00481D58">
        <w:t>arguments.callee.caller</w:t>
      </w:r>
      <w:bookmarkEnd w:id="153"/>
    </w:p>
    <w:p w:rsidR="00A34B6C" w:rsidRPr="00A34B6C" w:rsidRDefault="00A34B6C" w:rsidP="00752F6A">
      <w:pPr>
        <w:pStyle w:val="aa"/>
      </w:pPr>
      <w:r w:rsidRPr="00A34B6C">
        <w:t>Устаревшее свойство arguments.callee.caller хранит ссылку на </w:t>
      </w:r>
      <w:r w:rsidRPr="00A34B6C">
        <w:rPr>
          <w:i/>
          <w:iCs/>
        </w:rPr>
        <w:t>функцию, которая вызвала данную</w:t>
      </w:r>
      <w:r w:rsidRPr="00A34B6C">
        <w:t>.</w:t>
      </w:r>
    </w:p>
    <w:p w:rsidR="00A34B6C" w:rsidRPr="00A34B6C" w:rsidRDefault="00A34B6C" w:rsidP="00752F6A">
      <w:pPr>
        <w:pStyle w:val="aa"/>
      </w:pPr>
      <w:r w:rsidRPr="00A34B6C">
        <w:rPr>
          <w:b/>
          <w:bCs/>
        </w:rPr>
        <w:t>Это свойство тоже устарело</w:t>
      </w:r>
    </w:p>
    <w:p w:rsidR="00A34B6C" w:rsidRPr="00A34B6C" w:rsidRDefault="00A34B6C" w:rsidP="00752F6A">
      <w:pPr>
        <w:pStyle w:val="aa"/>
      </w:pPr>
      <w:r w:rsidRPr="00A34B6C">
        <w:t>Это свойство было в старом стандарте, при use strict оно не работает, как и arguments.callee.</w:t>
      </w:r>
    </w:p>
    <w:p w:rsidR="00A34B6C" w:rsidRPr="00A34B6C" w:rsidRDefault="00A34B6C" w:rsidP="00752F6A">
      <w:pPr>
        <w:pStyle w:val="aa"/>
      </w:pPr>
      <w:r w:rsidRPr="00A34B6C">
        <w:t>Также ранее существовало более короткое свойство arguments.caller. Но это уже раритет, оно даже не кросс-браузерное. А вот свойство arguments.callee.caller поддерживается везде, если не использован use strict, поэтому в старом коде оно встречается.</w:t>
      </w:r>
    </w:p>
    <w:p w:rsidR="00A34B6C" w:rsidRPr="00A34B6C" w:rsidRDefault="00A34B6C" w:rsidP="00752F6A">
      <w:pPr>
        <w:pStyle w:val="aa"/>
      </w:pPr>
      <w:r w:rsidRPr="00A34B6C">
        <w:t>Пример работы:</w:t>
      </w:r>
    </w:p>
    <w:p w:rsidR="00A34B6C" w:rsidRPr="00A34B6C" w:rsidRDefault="00A34B6C" w:rsidP="00752F6A">
      <w:pPr>
        <w:pStyle w:val="af1"/>
      </w:pPr>
      <w:r w:rsidRPr="00A34B6C">
        <w:t>f1();</w:t>
      </w:r>
    </w:p>
    <w:p w:rsidR="00A34B6C" w:rsidRPr="00A34B6C" w:rsidRDefault="00A34B6C" w:rsidP="00752F6A">
      <w:pPr>
        <w:pStyle w:val="af1"/>
      </w:pPr>
    </w:p>
    <w:p w:rsidR="00A34B6C" w:rsidRPr="00A34B6C" w:rsidRDefault="00A34B6C" w:rsidP="00752F6A">
      <w:pPr>
        <w:pStyle w:val="af1"/>
      </w:pPr>
      <w:r w:rsidRPr="00A34B6C">
        <w:t>function f1() {</w:t>
      </w:r>
    </w:p>
    <w:p w:rsidR="00A34B6C" w:rsidRPr="00A34B6C" w:rsidRDefault="00A34B6C" w:rsidP="00752F6A">
      <w:pPr>
        <w:pStyle w:val="af1"/>
      </w:pPr>
      <w:r w:rsidRPr="00A34B6C">
        <w:t xml:space="preserve">  alert( arguments.callee.caller ); // null, меня вызвали из глобального кода</w:t>
      </w:r>
    </w:p>
    <w:p w:rsidR="00A34B6C" w:rsidRPr="00A34B6C" w:rsidRDefault="00A34B6C" w:rsidP="00752F6A">
      <w:pPr>
        <w:pStyle w:val="af1"/>
      </w:pPr>
      <w:r w:rsidRPr="00A34B6C">
        <w:t xml:space="preserve">  f2();</w:t>
      </w:r>
    </w:p>
    <w:p w:rsidR="00A34B6C" w:rsidRPr="00A34B6C" w:rsidRDefault="00A34B6C" w:rsidP="00752F6A">
      <w:pPr>
        <w:pStyle w:val="af1"/>
      </w:pPr>
      <w:r w:rsidRPr="00A34B6C">
        <w:t>}</w:t>
      </w:r>
    </w:p>
    <w:p w:rsidR="00A34B6C" w:rsidRPr="00A34B6C" w:rsidRDefault="00A34B6C" w:rsidP="00752F6A">
      <w:pPr>
        <w:pStyle w:val="af1"/>
      </w:pPr>
    </w:p>
    <w:p w:rsidR="00A34B6C" w:rsidRPr="00A34B6C" w:rsidRDefault="00A34B6C" w:rsidP="00752F6A">
      <w:pPr>
        <w:pStyle w:val="af1"/>
      </w:pPr>
      <w:r w:rsidRPr="00A34B6C">
        <w:t>function f2() {</w:t>
      </w:r>
    </w:p>
    <w:p w:rsidR="00A34B6C" w:rsidRPr="00A34B6C" w:rsidRDefault="00A34B6C" w:rsidP="00752F6A">
      <w:pPr>
        <w:pStyle w:val="af1"/>
      </w:pPr>
      <w:r w:rsidRPr="00A34B6C">
        <w:t xml:space="preserve">  alert( arguments.callee.caller ); // f1, функция, из которой меня вызвали</w:t>
      </w:r>
    </w:p>
    <w:p w:rsidR="00A34B6C" w:rsidRPr="00A34B6C" w:rsidRDefault="00A34B6C" w:rsidP="00752F6A">
      <w:pPr>
        <w:pStyle w:val="af1"/>
      </w:pPr>
      <w:r w:rsidRPr="00A34B6C">
        <w:t xml:space="preserve">  f3();</w:t>
      </w:r>
    </w:p>
    <w:p w:rsidR="00A34B6C" w:rsidRPr="00A34B6C" w:rsidRDefault="00A34B6C" w:rsidP="00752F6A">
      <w:pPr>
        <w:pStyle w:val="af1"/>
      </w:pPr>
      <w:r w:rsidRPr="00A34B6C">
        <w:t>}</w:t>
      </w:r>
    </w:p>
    <w:p w:rsidR="00A34B6C" w:rsidRPr="00A34B6C" w:rsidRDefault="00A34B6C" w:rsidP="00752F6A">
      <w:pPr>
        <w:pStyle w:val="af1"/>
      </w:pPr>
    </w:p>
    <w:p w:rsidR="00A34B6C" w:rsidRPr="00A34B6C" w:rsidRDefault="00A34B6C" w:rsidP="00752F6A">
      <w:pPr>
        <w:pStyle w:val="af1"/>
      </w:pPr>
      <w:r w:rsidRPr="00A34B6C">
        <w:t>function f3() {</w:t>
      </w:r>
    </w:p>
    <w:p w:rsidR="00A34B6C" w:rsidRPr="00A34B6C" w:rsidRDefault="00A34B6C" w:rsidP="00752F6A">
      <w:pPr>
        <w:pStyle w:val="af1"/>
      </w:pPr>
      <w:r w:rsidRPr="00A34B6C">
        <w:t xml:space="preserve">  alert( arguments.callee.caller ); // f2, функция, из которой меня вызвали</w:t>
      </w:r>
    </w:p>
    <w:p w:rsidR="00A34B6C" w:rsidRPr="00A34B6C" w:rsidRDefault="00A34B6C" w:rsidP="00752F6A">
      <w:pPr>
        <w:pStyle w:val="af1"/>
      </w:pPr>
      <w:r w:rsidRPr="00A34B6C">
        <w:t>}</w:t>
      </w:r>
    </w:p>
    <w:p w:rsidR="00A34B6C" w:rsidRDefault="00A34B6C" w:rsidP="00752F6A">
      <w:pPr>
        <w:pStyle w:val="aa"/>
        <w:rPr>
          <w:lang w:val="en-US"/>
        </w:rPr>
      </w:pPr>
      <w:r w:rsidRPr="00A34B6C">
        <w:t>В учебнике мы это свойство также не будем использовать.</w:t>
      </w:r>
    </w:p>
    <w:p w:rsidR="003D4864" w:rsidRPr="003D4864" w:rsidRDefault="003D4864" w:rsidP="00752F6A">
      <w:pPr>
        <w:pStyle w:val="aa"/>
        <w:rPr>
          <w:lang w:val="en-US"/>
        </w:rPr>
      </w:pPr>
    </w:p>
    <w:p w:rsidR="00A34B6C" w:rsidRPr="00A34B6C" w:rsidRDefault="00A34B6C" w:rsidP="00D852E0">
      <w:pPr>
        <w:pStyle w:val="4"/>
      </w:pPr>
      <w:bookmarkStart w:id="154" w:name="именованные-аргументы"/>
      <w:r w:rsidRPr="00481D58">
        <w:t>«Именованные аргументы»</w:t>
      </w:r>
      <w:bookmarkEnd w:id="154"/>
    </w:p>
    <w:p w:rsidR="00A34B6C" w:rsidRPr="00A34B6C" w:rsidRDefault="00A34B6C" w:rsidP="00752F6A">
      <w:pPr>
        <w:pStyle w:val="aa"/>
      </w:pPr>
      <w:r w:rsidRPr="00A34B6C">
        <w:rPr>
          <w:i/>
          <w:iCs/>
        </w:rPr>
        <w:t>Именованные аргументы</w:t>
      </w:r>
      <w:r w:rsidRPr="00A34B6C">
        <w:t> – альтернативная техника работы с аргументами, которая вообще не использует arguments.</w:t>
      </w:r>
    </w:p>
    <w:p w:rsidR="00A34B6C" w:rsidRPr="00A34B6C" w:rsidRDefault="00A34B6C" w:rsidP="00752F6A">
      <w:pPr>
        <w:pStyle w:val="aa"/>
      </w:pPr>
      <w:r w:rsidRPr="00A34B6C">
        <w:t>Некоторые языки программирования позволяют передать параметры как-то так: f(width=100, height=200), то есть по именам, а что не передано, тех аргументов нет. Это очень удобно в тех случаях, когда аргументов много, сложно запомнить их порядок и большинство вообще не надо передавать, по умолчанию подойдёт.</w:t>
      </w:r>
    </w:p>
    <w:p w:rsidR="00A34B6C" w:rsidRPr="00A34B6C" w:rsidRDefault="00A34B6C" w:rsidP="00752F6A">
      <w:pPr>
        <w:pStyle w:val="aa"/>
      </w:pPr>
      <w:r w:rsidRPr="00A34B6C">
        <w:t>Такая ситуация часто встречается в компонентах интерфейса. Например, у «меню» может быть масса настроек отображения, которые можно «подкрутить» но обычно нужно передать всего один-два главных параметра, а остальные возьмутся по умолчанию.</w:t>
      </w:r>
    </w:p>
    <w:p w:rsidR="00A34B6C" w:rsidRPr="00A34B6C" w:rsidRDefault="00A34B6C" w:rsidP="00752F6A">
      <w:pPr>
        <w:pStyle w:val="aa"/>
      </w:pPr>
      <w:r w:rsidRPr="00A34B6C">
        <w:t>В JavaScript для этих целей используется передача аргументов в виде объекта, а в его свойствах мы передаём параметры.</w:t>
      </w:r>
    </w:p>
    <w:p w:rsidR="00A34B6C" w:rsidRPr="00A34B6C" w:rsidRDefault="00A34B6C" w:rsidP="00752F6A">
      <w:pPr>
        <w:pStyle w:val="aa"/>
      </w:pPr>
      <w:r w:rsidRPr="00A34B6C">
        <w:t>Получается так:</w:t>
      </w:r>
    </w:p>
    <w:p w:rsidR="00A34B6C" w:rsidRPr="00481D58" w:rsidRDefault="00A34B6C" w:rsidP="00752F6A">
      <w:pPr>
        <w:pStyle w:val="af1"/>
      </w:pPr>
      <w:r w:rsidRPr="00481D58">
        <w:t xml:space="preserve">function </w:t>
      </w:r>
      <w:r w:rsidRPr="00DA7872">
        <w:rPr>
          <w:color w:val="7030A0"/>
        </w:rPr>
        <w:t>showWarning</w:t>
      </w:r>
      <w:r w:rsidRPr="00481D58">
        <w:t>(</w:t>
      </w:r>
      <w:r w:rsidRPr="00DA7872">
        <w:rPr>
          <w:color w:val="E36C0A" w:themeColor="accent6" w:themeShade="BF"/>
        </w:rPr>
        <w:t>options</w:t>
      </w:r>
      <w:r w:rsidRPr="00481D58">
        <w:t>) {</w:t>
      </w:r>
    </w:p>
    <w:p w:rsidR="00A34B6C" w:rsidRPr="00481D58" w:rsidRDefault="00A34B6C" w:rsidP="00752F6A">
      <w:pPr>
        <w:pStyle w:val="af1"/>
      </w:pPr>
      <w:r w:rsidRPr="00481D58">
        <w:t xml:space="preserve">  var width = </w:t>
      </w:r>
      <w:r w:rsidRPr="00DA7872">
        <w:rPr>
          <w:color w:val="E36C0A" w:themeColor="accent6" w:themeShade="BF"/>
        </w:rPr>
        <w:t>options</w:t>
      </w:r>
      <w:r w:rsidRPr="00481D58">
        <w:t>.width || 200; // по умолчанию</w:t>
      </w:r>
    </w:p>
    <w:p w:rsidR="00A34B6C" w:rsidRPr="00481D58" w:rsidRDefault="00A34B6C" w:rsidP="00752F6A">
      <w:pPr>
        <w:pStyle w:val="af1"/>
      </w:pPr>
      <w:r w:rsidRPr="00481D58">
        <w:t xml:space="preserve">  var height = </w:t>
      </w:r>
      <w:r w:rsidRPr="00DA7872">
        <w:rPr>
          <w:color w:val="E36C0A" w:themeColor="accent6" w:themeShade="BF"/>
        </w:rPr>
        <w:t>options</w:t>
      </w:r>
      <w:r w:rsidRPr="00481D58">
        <w:t>.height || 100;</w:t>
      </w:r>
    </w:p>
    <w:p w:rsidR="00A34B6C" w:rsidRPr="00481D58" w:rsidRDefault="00A34B6C" w:rsidP="00752F6A">
      <w:pPr>
        <w:pStyle w:val="af1"/>
      </w:pPr>
    </w:p>
    <w:p w:rsidR="00A34B6C" w:rsidRPr="00481D58" w:rsidRDefault="00A34B6C" w:rsidP="00752F6A">
      <w:pPr>
        <w:pStyle w:val="af1"/>
      </w:pPr>
      <w:r w:rsidRPr="00481D58">
        <w:t xml:space="preserve">  var contents = </w:t>
      </w:r>
      <w:r w:rsidRPr="00DA7872">
        <w:rPr>
          <w:color w:val="E36C0A" w:themeColor="accent6" w:themeShade="BF"/>
        </w:rPr>
        <w:t>options</w:t>
      </w:r>
      <w:r w:rsidRPr="00481D58">
        <w:t>.contents || "Предупреждение";</w:t>
      </w:r>
    </w:p>
    <w:p w:rsidR="00A34B6C" w:rsidRPr="00481D58" w:rsidRDefault="00A34B6C" w:rsidP="00752F6A">
      <w:pPr>
        <w:pStyle w:val="af1"/>
      </w:pPr>
    </w:p>
    <w:p w:rsidR="00A34B6C" w:rsidRPr="00481D58" w:rsidRDefault="00A34B6C" w:rsidP="00752F6A">
      <w:pPr>
        <w:pStyle w:val="af1"/>
      </w:pPr>
      <w:r w:rsidRPr="00481D58">
        <w:t xml:space="preserve">  // ...</w:t>
      </w:r>
    </w:p>
    <w:p w:rsidR="00A34B6C" w:rsidRPr="00481D58" w:rsidRDefault="00A34B6C" w:rsidP="00752F6A">
      <w:pPr>
        <w:pStyle w:val="af1"/>
      </w:pPr>
      <w:r w:rsidRPr="00481D58">
        <w:t>}</w:t>
      </w:r>
    </w:p>
    <w:p w:rsidR="005C19F2" w:rsidRDefault="005C19F2" w:rsidP="00752F6A">
      <w:pPr>
        <w:pStyle w:val="aa"/>
        <w:rPr>
          <w:lang w:val="en-US"/>
        </w:rPr>
      </w:pPr>
    </w:p>
    <w:p w:rsidR="00A34B6C" w:rsidRPr="00A34B6C" w:rsidRDefault="00A34B6C" w:rsidP="00752F6A">
      <w:pPr>
        <w:pStyle w:val="aa"/>
      </w:pPr>
      <w:r w:rsidRPr="00A34B6C">
        <w:t>Вызвать такую функцию очень легко. Достаточно передать объект аргументов, указав в нем только нужные:</w:t>
      </w:r>
    </w:p>
    <w:p w:rsidR="00A34B6C" w:rsidRPr="00A34B6C" w:rsidRDefault="00A34B6C" w:rsidP="00752F6A">
      <w:pPr>
        <w:pStyle w:val="af1"/>
      </w:pPr>
      <w:r w:rsidRPr="00DA7872">
        <w:rPr>
          <w:color w:val="7030A0"/>
        </w:rPr>
        <w:t>showWarning</w:t>
      </w:r>
      <w:r w:rsidRPr="00A34B6C">
        <w:t>({</w:t>
      </w:r>
    </w:p>
    <w:p w:rsidR="00A34B6C" w:rsidRPr="00A34B6C" w:rsidRDefault="00A34B6C" w:rsidP="00752F6A">
      <w:pPr>
        <w:pStyle w:val="af1"/>
      </w:pPr>
      <w:r w:rsidRPr="00A34B6C">
        <w:t xml:space="preserve">  contents: "Вы вызвали функцию" // и всё понятно!</w:t>
      </w:r>
    </w:p>
    <w:p w:rsidR="00A34B6C" w:rsidRPr="00A34B6C" w:rsidRDefault="00A34B6C" w:rsidP="00752F6A">
      <w:pPr>
        <w:pStyle w:val="af1"/>
      </w:pPr>
      <w:r w:rsidRPr="00A34B6C">
        <w:t>});</w:t>
      </w:r>
    </w:p>
    <w:p w:rsidR="005C19F2" w:rsidRDefault="005C19F2" w:rsidP="00752F6A">
      <w:pPr>
        <w:pStyle w:val="aa"/>
        <w:rPr>
          <w:lang w:val="en-US"/>
        </w:rPr>
      </w:pPr>
    </w:p>
    <w:p w:rsidR="00A34B6C" w:rsidRPr="00A34B6C" w:rsidRDefault="00A34B6C" w:rsidP="00752F6A">
      <w:pPr>
        <w:pStyle w:val="aa"/>
      </w:pPr>
      <w:r w:rsidRPr="00A34B6C">
        <w:t>Сравним это с передачей аргументов через список:</w:t>
      </w:r>
    </w:p>
    <w:p w:rsidR="00A34B6C" w:rsidRPr="00A34B6C" w:rsidRDefault="00A34B6C" w:rsidP="00752F6A">
      <w:pPr>
        <w:pStyle w:val="af1"/>
      </w:pPr>
      <w:r w:rsidRPr="00A34B6C">
        <w:t>showWarning(null, null, "Предупреждение!");</w:t>
      </w:r>
    </w:p>
    <w:p w:rsidR="00A34B6C" w:rsidRPr="00A34B6C" w:rsidRDefault="00A34B6C" w:rsidP="00752F6A">
      <w:pPr>
        <w:pStyle w:val="af1"/>
      </w:pPr>
      <w:r w:rsidRPr="00A34B6C">
        <w:t>// мысль программиста "а что это за null, null в начале? ох, надо глядеть описание функции"</w:t>
      </w:r>
    </w:p>
    <w:p w:rsidR="00A34B6C" w:rsidRPr="00A34B6C" w:rsidRDefault="00A34B6C" w:rsidP="00752F6A">
      <w:pPr>
        <w:pStyle w:val="aa"/>
      </w:pPr>
      <w:r w:rsidRPr="00A34B6C">
        <w:t>Не правда ли, объект – гораздо проще и понятнее?</w:t>
      </w:r>
    </w:p>
    <w:p w:rsidR="00A34B6C" w:rsidRPr="00A34B6C" w:rsidRDefault="00A34B6C" w:rsidP="00752F6A">
      <w:pPr>
        <w:pStyle w:val="aa"/>
      </w:pPr>
      <w:r w:rsidRPr="00A34B6C">
        <w:t>Еще один бонус кроме красивой записи – возможность повторного использования объекта аргументов:</w:t>
      </w:r>
    </w:p>
    <w:p w:rsidR="00A34B6C" w:rsidRPr="00A34B6C" w:rsidRDefault="00A34B6C" w:rsidP="00752F6A">
      <w:pPr>
        <w:pStyle w:val="af1"/>
      </w:pPr>
      <w:r w:rsidRPr="00A34B6C">
        <w:t xml:space="preserve">var </w:t>
      </w:r>
      <w:r w:rsidRPr="005C36DE">
        <w:rPr>
          <w:color w:val="00B050"/>
        </w:rPr>
        <w:t xml:space="preserve">opts </w:t>
      </w:r>
      <w:r w:rsidRPr="00A34B6C">
        <w:t>= {</w:t>
      </w:r>
    </w:p>
    <w:p w:rsidR="00A34B6C" w:rsidRPr="00A34B6C" w:rsidRDefault="00A34B6C" w:rsidP="00752F6A">
      <w:pPr>
        <w:pStyle w:val="af1"/>
      </w:pPr>
      <w:r w:rsidRPr="00A34B6C">
        <w:t xml:space="preserve">  width: 400,</w:t>
      </w:r>
    </w:p>
    <w:p w:rsidR="00A34B6C" w:rsidRPr="00A34B6C" w:rsidRDefault="00A34B6C" w:rsidP="00752F6A">
      <w:pPr>
        <w:pStyle w:val="af1"/>
      </w:pPr>
      <w:r w:rsidRPr="00A34B6C">
        <w:t xml:space="preserve">  height: 200,</w:t>
      </w:r>
    </w:p>
    <w:p w:rsidR="00A34B6C" w:rsidRDefault="00A34B6C" w:rsidP="00752F6A">
      <w:pPr>
        <w:pStyle w:val="af1"/>
        <w:rPr>
          <w:lang w:val="en-US"/>
        </w:rPr>
      </w:pPr>
      <w:r w:rsidRPr="00A34B6C">
        <w:t xml:space="preserve">  contents: "Текст"</w:t>
      </w:r>
    </w:p>
    <w:p w:rsidR="00A34B6C" w:rsidRPr="00A34B6C" w:rsidRDefault="00A34B6C" w:rsidP="00752F6A">
      <w:pPr>
        <w:pStyle w:val="af1"/>
      </w:pPr>
      <w:r w:rsidRPr="00A34B6C">
        <w:lastRenderedPageBreak/>
        <w:t>};</w:t>
      </w:r>
    </w:p>
    <w:p w:rsidR="00A34B6C" w:rsidRPr="00A34B6C" w:rsidRDefault="00A34B6C" w:rsidP="00752F6A">
      <w:pPr>
        <w:pStyle w:val="af1"/>
      </w:pPr>
    </w:p>
    <w:p w:rsidR="00A34B6C" w:rsidRPr="00A34B6C" w:rsidRDefault="00A34B6C" w:rsidP="00752F6A">
      <w:pPr>
        <w:pStyle w:val="af1"/>
      </w:pPr>
      <w:r w:rsidRPr="005C36DE">
        <w:rPr>
          <w:color w:val="7030A0"/>
        </w:rPr>
        <w:t>showWarning</w:t>
      </w:r>
      <w:r w:rsidRPr="00A34B6C">
        <w:t>(</w:t>
      </w:r>
      <w:r w:rsidRPr="005C36DE">
        <w:rPr>
          <w:color w:val="00B050"/>
        </w:rPr>
        <w:t>opts</w:t>
      </w:r>
      <w:r w:rsidRPr="00A34B6C">
        <w:t>);</w:t>
      </w:r>
    </w:p>
    <w:p w:rsidR="00A34B6C" w:rsidRPr="00A34B6C" w:rsidRDefault="00A34B6C" w:rsidP="00752F6A">
      <w:pPr>
        <w:pStyle w:val="af1"/>
      </w:pPr>
    </w:p>
    <w:p w:rsidR="00A34B6C" w:rsidRPr="00A34B6C" w:rsidRDefault="00A34B6C" w:rsidP="00752F6A">
      <w:pPr>
        <w:pStyle w:val="af1"/>
      </w:pPr>
      <w:r w:rsidRPr="005C36DE">
        <w:rPr>
          <w:color w:val="00B050"/>
        </w:rPr>
        <w:t>opts</w:t>
      </w:r>
      <w:r w:rsidRPr="00A34B6C">
        <w:t>.contents = "Другой текст";</w:t>
      </w:r>
    </w:p>
    <w:p w:rsidR="00A34B6C" w:rsidRPr="00A34B6C" w:rsidRDefault="00A34B6C" w:rsidP="00752F6A">
      <w:pPr>
        <w:pStyle w:val="af1"/>
      </w:pPr>
    </w:p>
    <w:p w:rsidR="00A34B6C" w:rsidRPr="00A34B6C" w:rsidRDefault="00A34B6C" w:rsidP="00752F6A">
      <w:pPr>
        <w:pStyle w:val="af1"/>
      </w:pPr>
      <w:r w:rsidRPr="00A34B6C">
        <w:t>showWarning(opts); // вызвать с новым текстом, без копирования других аргументов</w:t>
      </w:r>
    </w:p>
    <w:p w:rsidR="00A34B6C" w:rsidRPr="00A34B6C" w:rsidRDefault="00A34B6C" w:rsidP="00752F6A">
      <w:pPr>
        <w:pStyle w:val="aa"/>
      </w:pPr>
      <w:r w:rsidRPr="00A34B6C">
        <w:t>Именованные аргументы применяются во многих JavaScript-фреймворках.</w:t>
      </w:r>
    </w:p>
    <w:p w:rsidR="00DC6975" w:rsidRDefault="00DC6975" w:rsidP="00752F6A">
      <w:pPr>
        <w:rPr>
          <w:b/>
          <w:bCs/>
          <w:lang w:val="en-US"/>
        </w:rPr>
      </w:pPr>
    </w:p>
    <w:p w:rsidR="00A34B6C" w:rsidRPr="00DC6975" w:rsidRDefault="00A34B6C" w:rsidP="00752F6A">
      <w:pPr>
        <w:pStyle w:val="aa"/>
        <w:rPr>
          <w:b/>
        </w:rPr>
      </w:pPr>
      <w:r w:rsidRPr="00DC6975">
        <w:rPr>
          <w:b/>
        </w:rPr>
        <w:t>Итого</w:t>
      </w:r>
    </w:p>
    <w:p w:rsidR="00A34B6C" w:rsidRPr="00A34B6C" w:rsidRDefault="00A34B6C" w:rsidP="00752F6A">
      <w:pPr>
        <w:pStyle w:val="aa"/>
      </w:pPr>
      <w:r w:rsidRPr="00A34B6C">
        <w:t>Полный список аргументов, с которыми вызвана функция, доступен через arguments.</w:t>
      </w:r>
    </w:p>
    <w:p w:rsidR="00A34B6C" w:rsidRPr="00A34B6C" w:rsidRDefault="00A34B6C" w:rsidP="00752F6A">
      <w:pPr>
        <w:pStyle w:val="aa"/>
      </w:pPr>
      <w:r w:rsidRPr="00A34B6C">
        <w:t>Это псевдомассив, то есть объект, который похож на массив, в нём есть нумерованные свойства и length, но методов массива у него нет.</w:t>
      </w:r>
    </w:p>
    <w:p w:rsidR="00A34B6C" w:rsidRPr="00A34B6C" w:rsidRDefault="00DC6975" w:rsidP="00752F6A">
      <w:pPr>
        <w:pStyle w:val="aa"/>
      </w:pPr>
      <w:r>
        <w:rPr>
          <w:lang w:val="en-US"/>
        </w:rPr>
        <w:t xml:space="preserve">  </w:t>
      </w:r>
      <w:r w:rsidR="00A34B6C" w:rsidRPr="00A34B6C">
        <w:t>В старом стандарте было свойство arguments.callee со ссылкой на текущую функцию, а также свойство arguments.callee.caller, содержащее ссылку на функцию, которая вызвала данную. Эти свойства устарели, при use strict обращение к ним приведёт к ошибке.</w:t>
      </w:r>
    </w:p>
    <w:p w:rsidR="00A34B6C" w:rsidRPr="00A34B6C" w:rsidRDefault="00DC6975" w:rsidP="00752F6A">
      <w:pPr>
        <w:pStyle w:val="aa"/>
      </w:pPr>
      <w:r>
        <w:rPr>
          <w:lang w:val="en-US"/>
        </w:rPr>
        <w:t xml:space="preserve">  </w:t>
      </w:r>
      <w:r w:rsidR="00A34B6C" w:rsidRPr="00A34B6C">
        <w:t>Для указания аргументов по умолчанию, в тех случаях, когда они заведомо не false, удобен оператор ||.</w:t>
      </w:r>
    </w:p>
    <w:p w:rsidR="00A34B6C" w:rsidRPr="00A34B6C" w:rsidRDefault="00A34B6C" w:rsidP="00752F6A">
      <w:pPr>
        <w:pStyle w:val="aa"/>
      </w:pPr>
      <w:r w:rsidRPr="00A34B6C">
        <w:t>В тех случаях, когда возможных аргументов много и, в особенности, когда большинство их имеют значения по умолчанию, вместо работы с arguments организуют передачу данных через объект, который как правило называют options.</w:t>
      </w:r>
    </w:p>
    <w:p w:rsidR="00A34B6C" w:rsidRPr="00A34B6C" w:rsidRDefault="00A34B6C" w:rsidP="00752F6A">
      <w:pPr>
        <w:pStyle w:val="aa"/>
      </w:pPr>
      <w:r w:rsidRPr="00A34B6C">
        <w:t>Возможен и гибридный подход, при котором первый аргумент обязателен, а второй – options, который содержит всевозможные дополнительные параметры:</w:t>
      </w:r>
    </w:p>
    <w:p w:rsidR="00A34B6C" w:rsidRPr="00A34B6C" w:rsidRDefault="00A34B6C" w:rsidP="00752F6A">
      <w:pPr>
        <w:pStyle w:val="af1"/>
      </w:pPr>
      <w:r w:rsidRPr="00A34B6C">
        <w:t>function showMessage(text, options) {</w:t>
      </w:r>
    </w:p>
    <w:p w:rsidR="00A34B6C" w:rsidRPr="00A34B6C" w:rsidRDefault="00A34B6C" w:rsidP="00752F6A">
      <w:pPr>
        <w:pStyle w:val="af1"/>
      </w:pPr>
      <w:r w:rsidRPr="00A34B6C">
        <w:t xml:space="preserve">  // показать сообщение text, настройки показа указаны в options</w:t>
      </w:r>
    </w:p>
    <w:p w:rsidR="00A34B6C" w:rsidRDefault="00A34B6C" w:rsidP="00752F6A">
      <w:pPr>
        <w:pStyle w:val="af1"/>
      </w:pPr>
      <w:r w:rsidRPr="00A34B6C">
        <w:t>}</w:t>
      </w:r>
    </w:p>
    <w:p w:rsidR="00F51D6E" w:rsidRPr="00F51D6E" w:rsidRDefault="00F51D6E" w:rsidP="00F51D6E"/>
    <w:p w:rsidR="00654DA3" w:rsidRPr="00654DA3" w:rsidRDefault="00654DA3" w:rsidP="00D852E0">
      <w:pPr>
        <w:pStyle w:val="4"/>
      </w:pPr>
      <w:bookmarkStart w:id="155" w:name="проверка-на-аргумент-undefined"/>
      <w:r>
        <w:t>Задачи</w:t>
      </w:r>
    </w:p>
    <w:p w:rsidR="00654DA3" w:rsidRPr="00654DA3" w:rsidRDefault="00654DA3" w:rsidP="00654DA3">
      <w:pPr>
        <w:pStyle w:val="aa"/>
      </w:pPr>
      <w:r w:rsidRPr="00654DA3">
        <w:t>Проверка на аргумент-undefined</w:t>
      </w:r>
      <w:bookmarkEnd w:id="155"/>
    </w:p>
    <w:p w:rsidR="00654DA3" w:rsidRPr="00654DA3" w:rsidRDefault="00654DA3" w:rsidP="00654DA3">
      <w:pPr>
        <w:pStyle w:val="aa"/>
      </w:pPr>
      <w:r w:rsidRPr="00654DA3">
        <w:t>Как в функции отличить отсутствующий аргумент от undefined?</w:t>
      </w:r>
    </w:p>
    <w:p w:rsidR="00654DA3" w:rsidRPr="00654DA3" w:rsidRDefault="00654DA3" w:rsidP="00654DA3">
      <w:pPr>
        <w:pStyle w:val="af1"/>
      </w:pPr>
      <w:r w:rsidRPr="00654DA3">
        <w:t>function f(x) {</w:t>
      </w:r>
    </w:p>
    <w:p w:rsidR="00654DA3" w:rsidRPr="00654DA3" w:rsidRDefault="00654DA3" w:rsidP="00654DA3">
      <w:pPr>
        <w:pStyle w:val="af1"/>
      </w:pPr>
      <w:r w:rsidRPr="00654DA3">
        <w:t xml:space="preserve">  // ..ваш код..</w:t>
      </w:r>
    </w:p>
    <w:p w:rsidR="00654DA3" w:rsidRPr="00654DA3" w:rsidRDefault="00654DA3" w:rsidP="00654DA3">
      <w:pPr>
        <w:pStyle w:val="af1"/>
      </w:pPr>
      <w:r w:rsidRPr="00654DA3">
        <w:t xml:space="preserve">  // выведите 1, если первый аргумент есть, и 0 - если нет</w:t>
      </w:r>
    </w:p>
    <w:p w:rsidR="00654DA3" w:rsidRPr="00654DA3" w:rsidRDefault="00654DA3" w:rsidP="00654DA3">
      <w:pPr>
        <w:pStyle w:val="af1"/>
      </w:pPr>
      <w:r w:rsidRPr="00654DA3">
        <w:t>}</w:t>
      </w:r>
    </w:p>
    <w:p w:rsidR="00654DA3" w:rsidRPr="00654DA3" w:rsidRDefault="00654DA3" w:rsidP="00654DA3">
      <w:pPr>
        <w:pStyle w:val="af1"/>
      </w:pPr>
    </w:p>
    <w:p w:rsidR="00654DA3" w:rsidRPr="00F15A26" w:rsidRDefault="00654DA3" w:rsidP="00654DA3">
      <w:pPr>
        <w:pStyle w:val="af1"/>
        <w:rPr>
          <w:lang w:val="en-US"/>
        </w:rPr>
      </w:pPr>
      <w:r w:rsidRPr="00654DA3">
        <w:t>f(undefined); // 1</w:t>
      </w:r>
    </w:p>
    <w:p w:rsidR="00654DA3" w:rsidRPr="00654DA3" w:rsidRDefault="00654DA3" w:rsidP="00654DA3">
      <w:pPr>
        <w:pStyle w:val="af1"/>
      </w:pPr>
      <w:r w:rsidRPr="00654DA3">
        <w:t>f(); // 0</w:t>
      </w:r>
    </w:p>
    <w:p w:rsidR="00766294" w:rsidRDefault="00766294" w:rsidP="00766294"/>
    <w:p w:rsidR="00766294" w:rsidRPr="00766294" w:rsidRDefault="00766294" w:rsidP="00766294">
      <w:pPr>
        <w:pStyle w:val="aa"/>
      </w:pPr>
      <w:r w:rsidRPr="00766294">
        <w:t>Узнать количество реально переданных аргументов можно по значению arguments.length:</w:t>
      </w:r>
    </w:p>
    <w:p w:rsidR="00766294" w:rsidRPr="00766294" w:rsidRDefault="00766294" w:rsidP="00766294">
      <w:pPr>
        <w:pStyle w:val="af1"/>
      </w:pPr>
      <w:r w:rsidRPr="00766294">
        <w:t>function f(x) {</w:t>
      </w:r>
    </w:p>
    <w:p w:rsidR="00766294" w:rsidRPr="000A6913" w:rsidRDefault="00766294" w:rsidP="00766294">
      <w:pPr>
        <w:pStyle w:val="af1"/>
        <w:rPr>
          <w:lang w:val="en-US"/>
        </w:rPr>
      </w:pPr>
      <w:r w:rsidRPr="00766294">
        <w:t xml:space="preserve">  alert( arguments.length ? 1 : 0 );</w:t>
      </w:r>
      <w:r w:rsidR="000A6913">
        <w:rPr>
          <w:lang w:val="en-US"/>
        </w:rPr>
        <w:t xml:space="preserve"> //arguments.lenght = 0 =&gt; false </w:t>
      </w:r>
      <w:r w:rsidR="000A6913">
        <w:t>и покажет 0</w:t>
      </w:r>
      <w:r w:rsidR="000A6913">
        <w:rPr>
          <w:lang w:val="en-US"/>
        </w:rPr>
        <w:t>;</w:t>
      </w:r>
    </w:p>
    <w:p w:rsidR="00766294" w:rsidRPr="00766294" w:rsidRDefault="00766294" w:rsidP="00766294">
      <w:pPr>
        <w:pStyle w:val="af1"/>
      </w:pPr>
      <w:r w:rsidRPr="00766294">
        <w:t>}</w:t>
      </w:r>
    </w:p>
    <w:p w:rsidR="00766294" w:rsidRPr="00766294" w:rsidRDefault="00766294" w:rsidP="00766294">
      <w:pPr>
        <w:pStyle w:val="af1"/>
      </w:pPr>
    </w:p>
    <w:p w:rsidR="00766294" w:rsidRPr="00766294" w:rsidRDefault="00766294" w:rsidP="00766294">
      <w:pPr>
        <w:pStyle w:val="af1"/>
      </w:pPr>
      <w:r w:rsidRPr="00766294">
        <w:t>f(undefined);</w:t>
      </w:r>
    </w:p>
    <w:p w:rsidR="00766294" w:rsidRPr="00766294" w:rsidRDefault="00766294" w:rsidP="00766294">
      <w:pPr>
        <w:pStyle w:val="af1"/>
      </w:pPr>
      <w:r w:rsidRPr="00766294">
        <w:t>f();</w:t>
      </w:r>
    </w:p>
    <w:p w:rsidR="00A34B6C" w:rsidRDefault="00A34B6C" w:rsidP="00A34B6C"/>
    <w:p w:rsidR="00766294" w:rsidRPr="00766294" w:rsidRDefault="00766294" w:rsidP="00766294">
      <w:pPr>
        <w:pStyle w:val="aa"/>
        <w:rPr>
          <w:b/>
        </w:rPr>
      </w:pPr>
      <w:bookmarkStart w:id="156" w:name="сумма-аргументов"/>
      <w:r w:rsidRPr="00766294">
        <w:rPr>
          <w:b/>
        </w:rPr>
        <w:t>Сумма аргументов</w:t>
      </w:r>
      <w:bookmarkEnd w:id="156"/>
    </w:p>
    <w:p w:rsidR="00766294" w:rsidRPr="00766294" w:rsidRDefault="00766294" w:rsidP="00766294">
      <w:pPr>
        <w:pStyle w:val="aa"/>
      </w:pPr>
      <w:r w:rsidRPr="00766294">
        <w:t>Напишите функцию sum(...), которая возвращает сумму всех своих аргументов:</w:t>
      </w:r>
    </w:p>
    <w:p w:rsidR="00766294" w:rsidRPr="00766294" w:rsidRDefault="00766294" w:rsidP="00DE55EB">
      <w:pPr>
        <w:pStyle w:val="af1"/>
      </w:pPr>
      <w:r w:rsidRPr="00766294">
        <w:t>sum() = 0</w:t>
      </w:r>
    </w:p>
    <w:p w:rsidR="00766294" w:rsidRPr="00766294" w:rsidRDefault="00766294" w:rsidP="00DE55EB">
      <w:pPr>
        <w:pStyle w:val="af1"/>
      </w:pPr>
      <w:r w:rsidRPr="00766294">
        <w:t>sum(1) = 1</w:t>
      </w:r>
    </w:p>
    <w:p w:rsidR="00766294" w:rsidRPr="00766294" w:rsidRDefault="00766294" w:rsidP="00DE55EB">
      <w:pPr>
        <w:pStyle w:val="af1"/>
      </w:pPr>
      <w:r w:rsidRPr="00766294">
        <w:t>sum(1, 2) = 3</w:t>
      </w:r>
    </w:p>
    <w:p w:rsidR="00766294" w:rsidRPr="00766294" w:rsidRDefault="00766294" w:rsidP="00DE55EB">
      <w:pPr>
        <w:pStyle w:val="af1"/>
      </w:pPr>
      <w:r w:rsidRPr="00766294">
        <w:t>sum(1, 2, 3) = 6</w:t>
      </w:r>
    </w:p>
    <w:p w:rsidR="00766294" w:rsidRPr="00766294" w:rsidRDefault="00766294" w:rsidP="00DE55EB">
      <w:pPr>
        <w:pStyle w:val="af1"/>
      </w:pPr>
      <w:r w:rsidRPr="00766294">
        <w:t>sum(1, 2, 3, 4) = 10</w:t>
      </w:r>
    </w:p>
    <w:p w:rsidR="00766294" w:rsidRDefault="00766294" w:rsidP="00A34B6C"/>
    <w:p w:rsidR="00766294" w:rsidRPr="00766294" w:rsidRDefault="00766294" w:rsidP="00766294">
      <w:pPr>
        <w:pStyle w:val="af1"/>
      </w:pPr>
      <w:r w:rsidRPr="00766294">
        <w:t>function sum() {</w:t>
      </w:r>
    </w:p>
    <w:p w:rsidR="00766294" w:rsidRPr="00766294" w:rsidRDefault="00766294" w:rsidP="00766294">
      <w:pPr>
        <w:pStyle w:val="af1"/>
      </w:pPr>
      <w:r w:rsidRPr="00766294">
        <w:t xml:space="preserve">  var </w:t>
      </w:r>
      <w:r w:rsidRPr="003F29ED">
        <w:rPr>
          <w:color w:val="7030A0"/>
        </w:rPr>
        <w:t xml:space="preserve">result </w:t>
      </w:r>
      <w:r w:rsidRPr="00766294">
        <w:t>= 0;</w:t>
      </w:r>
    </w:p>
    <w:p w:rsidR="00766294" w:rsidRPr="00766294" w:rsidRDefault="00766294" w:rsidP="00766294">
      <w:pPr>
        <w:pStyle w:val="af1"/>
      </w:pPr>
    </w:p>
    <w:p w:rsidR="00766294" w:rsidRDefault="00766294" w:rsidP="00766294">
      <w:pPr>
        <w:pStyle w:val="af1"/>
      </w:pPr>
      <w:r w:rsidRPr="00766294">
        <w:t xml:space="preserve">  for (var </w:t>
      </w:r>
      <w:r w:rsidRPr="003F29ED">
        <w:rPr>
          <w:color w:val="0070C0"/>
        </w:rPr>
        <w:t>i</w:t>
      </w:r>
      <w:r w:rsidRPr="00766294">
        <w:t xml:space="preserve"> = 0; </w:t>
      </w:r>
      <w:r w:rsidRPr="003F29ED">
        <w:rPr>
          <w:color w:val="0070C0"/>
        </w:rPr>
        <w:t>i</w:t>
      </w:r>
      <w:r w:rsidRPr="00766294">
        <w:t xml:space="preserve"> &lt; </w:t>
      </w:r>
      <w:r w:rsidRPr="003F29ED">
        <w:rPr>
          <w:color w:val="00B050"/>
        </w:rPr>
        <w:t>arguments</w:t>
      </w:r>
      <w:r w:rsidRPr="00766294">
        <w:t xml:space="preserve">.length; </w:t>
      </w:r>
      <w:r w:rsidRPr="003F29ED">
        <w:rPr>
          <w:color w:val="0070C0"/>
        </w:rPr>
        <w:t>i</w:t>
      </w:r>
      <w:r w:rsidRPr="00766294">
        <w:t>++) {</w:t>
      </w:r>
    </w:p>
    <w:p w:rsidR="00322AF3" w:rsidRPr="00322AF3" w:rsidRDefault="00322AF3" w:rsidP="00322AF3">
      <w:pPr>
        <w:pStyle w:val="af1"/>
      </w:pPr>
      <w:r>
        <w:t xml:space="preserve">    </w:t>
      </w:r>
      <w:r w:rsidRPr="00322AF3">
        <w:t>if(</w:t>
      </w:r>
      <w:r w:rsidRPr="007477BC">
        <w:rPr>
          <w:rStyle w:val="af0"/>
        </w:rPr>
        <w:t>isNaN</w:t>
      </w:r>
      <w:r w:rsidRPr="00322AF3">
        <w:t>(</w:t>
      </w:r>
      <w:r w:rsidRPr="003F29ED">
        <w:rPr>
          <w:color w:val="00B050"/>
        </w:rPr>
        <w:t>arguments</w:t>
      </w:r>
      <w:r w:rsidRPr="003F29ED">
        <w:t>[</w:t>
      </w:r>
      <w:r w:rsidRPr="003F29ED">
        <w:rPr>
          <w:color w:val="0070C0"/>
        </w:rPr>
        <w:t>i</w:t>
      </w:r>
      <w:r w:rsidRPr="003F29ED">
        <w:t>]</w:t>
      </w:r>
      <w:r w:rsidRPr="00322AF3">
        <w:t xml:space="preserve">)) </w:t>
      </w:r>
      <w:r w:rsidRPr="007477BC">
        <w:rPr>
          <w:rStyle w:val="af0"/>
        </w:rPr>
        <w:t>continue</w:t>
      </w:r>
      <w:r w:rsidRPr="00322AF3">
        <w:t>; //если преобразовать к числу нельзя - пропускаем</w:t>
      </w:r>
    </w:p>
    <w:p w:rsidR="00766294" w:rsidRPr="00766294" w:rsidRDefault="00766294" w:rsidP="00766294">
      <w:pPr>
        <w:pStyle w:val="af1"/>
      </w:pPr>
      <w:r w:rsidRPr="00766294">
        <w:t xml:space="preserve">    </w:t>
      </w:r>
      <w:r w:rsidRPr="003F29ED">
        <w:rPr>
          <w:color w:val="7030A0"/>
        </w:rPr>
        <w:t xml:space="preserve">result </w:t>
      </w:r>
      <w:r w:rsidRPr="00766294">
        <w:t xml:space="preserve">+= </w:t>
      </w:r>
      <w:r w:rsidRPr="003F29ED">
        <w:rPr>
          <w:color w:val="00B050"/>
        </w:rPr>
        <w:t>arguments</w:t>
      </w:r>
      <w:r w:rsidRPr="00766294">
        <w:t>[</w:t>
      </w:r>
      <w:r w:rsidRPr="003F29ED">
        <w:rPr>
          <w:color w:val="0070C0"/>
        </w:rPr>
        <w:t>i</w:t>
      </w:r>
      <w:r w:rsidRPr="00766294">
        <w:t>];</w:t>
      </w:r>
    </w:p>
    <w:p w:rsidR="00766294" w:rsidRPr="00766294" w:rsidRDefault="00766294" w:rsidP="00766294">
      <w:pPr>
        <w:pStyle w:val="af1"/>
      </w:pPr>
      <w:r w:rsidRPr="00766294">
        <w:t xml:space="preserve">  }</w:t>
      </w:r>
    </w:p>
    <w:p w:rsidR="00766294" w:rsidRPr="00766294" w:rsidRDefault="00766294" w:rsidP="00766294">
      <w:pPr>
        <w:pStyle w:val="af1"/>
      </w:pPr>
    </w:p>
    <w:p w:rsidR="00766294" w:rsidRPr="00766294" w:rsidRDefault="00766294" w:rsidP="00766294">
      <w:pPr>
        <w:pStyle w:val="af1"/>
      </w:pPr>
      <w:r w:rsidRPr="00766294">
        <w:t xml:space="preserve">  return </w:t>
      </w:r>
      <w:r w:rsidRPr="003F29ED">
        <w:rPr>
          <w:color w:val="7030A0"/>
        </w:rPr>
        <w:t>result</w:t>
      </w:r>
      <w:r w:rsidRPr="00766294">
        <w:t>;</w:t>
      </w:r>
    </w:p>
    <w:p w:rsidR="00766294" w:rsidRDefault="00766294" w:rsidP="00766294">
      <w:pPr>
        <w:pStyle w:val="af1"/>
      </w:pPr>
      <w:r w:rsidRPr="00766294">
        <w:t>}</w:t>
      </w:r>
    </w:p>
    <w:p w:rsidR="00A34B6C" w:rsidRPr="0095303A" w:rsidRDefault="00A34B6C" w:rsidP="00FD4DB7">
      <w:pPr>
        <w:rPr>
          <w:rFonts w:asciiTheme="minorHAnsi" w:hAnsiTheme="minorHAnsi"/>
          <w:shd w:val="clear" w:color="auto" w:fill="00B050"/>
        </w:rPr>
      </w:pPr>
    </w:p>
    <w:p w:rsidR="00F34B2D" w:rsidRPr="00E51B90" w:rsidRDefault="0056239F" w:rsidP="00E51B90">
      <w:pPr>
        <w:pStyle w:val="1"/>
      </w:pPr>
      <w:r w:rsidRPr="00E51B90">
        <w:t>Оператор typeof</w:t>
      </w:r>
    </w:p>
    <w:p w:rsidR="00714D81" w:rsidRPr="00C93443" w:rsidRDefault="00714D81" w:rsidP="00714D81">
      <w:pPr>
        <w:rPr>
          <w:rFonts w:asciiTheme="minorHAnsi" w:hAnsiTheme="minorHAnsi"/>
        </w:rPr>
      </w:pPr>
      <w:r w:rsidRPr="00C93443">
        <w:rPr>
          <w:rFonts w:asciiTheme="minorHAnsi" w:hAnsiTheme="minorHAnsi"/>
        </w:rPr>
        <w:t>Оператор typeof возвращает</w:t>
      </w:r>
      <w:r w:rsidR="003A0B0E">
        <w:rPr>
          <w:rFonts w:asciiTheme="minorHAnsi" w:hAnsiTheme="minorHAnsi"/>
        </w:rPr>
        <w:t xml:space="preserve"> </w:t>
      </w:r>
      <w:r w:rsidR="00AC2F1A">
        <w:rPr>
          <w:rFonts w:asciiTheme="minorHAnsi" w:hAnsiTheme="minorHAnsi"/>
        </w:rPr>
        <w:t xml:space="preserve"> </w:t>
      </w:r>
      <w:r w:rsidRPr="00C93443">
        <w:rPr>
          <w:rFonts w:asciiTheme="minorHAnsi" w:hAnsiTheme="minorHAnsi"/>
        </w:rPr>
        <w:t xml:space="preserve"> тип аргумента.</w:t>
      </w:r>
    </w:p>
    <w:p w:rsidR="00714D81" w:rsidRPr="00C93443" w:rsidRDefault="00714D81" w:rsidP="00714D81">
      <w:pPr>
        <w:rPr>
          <w:rFonts w:asciiTheme="minorHAnsi" w:hAnsiTheme="minorHAnsi"/>
        </w:rPr>
      </w:pPr>
      <w:r w:rsidRPr="00C93443">
        <w:rPr>
          <w:rFonts w:asciiTheme="minorHAnsi" w:hAnsiTheme="minorHAnsi"/>
        </w:rPr>
        <w:t>У него есть два синтаксиса: со скобками и без:</w:t>
      </w:r>
    </w:p>
    <w:p w:rsidR="00714D81" w:rsidRPr="00C93443" w:rsidRDefault="00714D81" w:rsidP="006F435A">
      <w:pPr>
        <w:numPr>
          <w:ilvl w:val="0"/>
          <w:numId w:val="4"/>
        </w:numPr>
        <w:rPr>
          <w:rFonts w:asciiTheme="minorHAnsi" w:hAnsiTheme="minorHAnsi"/>
        </w:rPr>
      </w:pPr>
      <w:r w:rsidRPr="00C93443">
        <w:rPr>
          <w:rFonts w:asciiTheme="minorHAnsi" w:hAnsiTheme="minorHAnsi"/>
        </w:rPr>
        <w:t>Синтаксис оператора: typeof x.</w:t>
      </w:r>
    </w:p>
    <w:p w:rsidR="00714D81" w:rsidRPr="00C93443" w:rsidRDefault="00714D81" w:rsidP="006F435A">
      <w:pPr>
        <w:numPr>
          <w:ilvl w:val="0"/>
          <w:numId w:val="4"/>
        </w:numPr>
        <w:rPr>
          <w:rFonts w:asciiTheme="minorHAnsi" w:hAnsiTheme="minorHAnsi"/>
        </w:rPr>
      </w:pPr>
      <w:r w:rsidRPr="00C93443">
        <w:rPr>
          <w:rFonts w:asciiTheme="minorHAnsi" w:hAnsiTheme="minorHAnsi"/>
        </w:rPr>
        <w:t>Синтаксис функции: typeof(x).</w:t>
      </w:r>
    </w:p>
    <w:p w:rsidR="00714D81" w:rsidRPr="00C93443" w:rsidRDefault="00714D81" w:rsidP="00714D81">
      <w:pPr>
        <w:rPr>
          <w:rFonts w:asciiTheme="minorHAnsi" w:hAnsiTheme="minorHAnsi"/>
        </w:rPr>
      </w:pPr>
      <w:r w:rsidRPr="00C93443">
        <w:rPr>
          <w:rFonts w:asciiTheme="minorHAnsi" w:hAnsiTheme="minorHAnsi"/>
        </w:rPr>
        <w:t>Работают они одинаково, но первый синтаксис короче.</w:t>
      </w:r>
    </w:p>
    <w:p w:rsidR="00714D81" w:rsidRPr="00C93443" w:rsidRDefault="00E02829" w:rsidP="00714D81">
      <w:pPr>
        <w:rPr>
          <w:rFonts w:asciiTheme="minorHAnsi" w:hAnsiTheme="minorHAnsi"/>
          <w:b/>
          <w:bCs/>
        </w:rPr>
      </w:pPr>
      <w:r w:rsidRPr="00C93443">
        <w:rPr>
          <w:rFonts w:asciiTheme="minorHAnsi" w:hAnsiTheme="minorHAnsi"/>
          <w:b/>
          <w:bCs/>
        </w:rPr>
        <w:t>Результатом typeof является строка, содержащая тип:</w:t>
      </w:r>
    </w:p>
    <w:p w:rsidR="00E02829" w:rsidRPr="00E51B90" w:rsidRDefault="00E02829" w:rsidP="00E02829">
      <w:pPr>
        <w:shd w:val="clear" w:color="auto" w:fill="D9D9D9" w:themeFill="background1" w:themeFillShade="D9"/>
        <w:rPr>
          <w:rFonts w:ascii="Consolas" w:hAnsi="Consolas" w:cs="Consolas"/>
        </w:rPr>
      </w:pPr>
      <w:r w:rsidRPr="00E51B90">
        <w:rPr>
          <w:rFonts w:ascii="Consolas" w:hAnsi="Consolas" w:cs="Consolas"/>
          <w:color w:val="0070C0"/>
        </w:rPr>
        <w:t>typeof</w:t>
      </w:r>
      <w:r w:rsidRPr="00E51B90">
        <w:rPr>
          <w:rFonts w:ascii="Consolas" w:hAnsi="Consolas" w:cs="Consolas"/>
        </w:rPr>
        <w:t xml:space="preserve"> undefined // "undefined"</w:t>
      </w:r>
    </w:p>
    <w:p w:rsidR="00E02829" w:rsidRPr="00E51B90" w:rsidRDefault="00E02829" w:rsidP="00E02829">
      <w:pPr>
        <w:shd w:val="clear" w:color="auto" w:fill="D9D9D9" w:themeFill="background1" w:themeFillShade="D9"/>
        <w:rPr>
          <w:rFonts w:ascii="Consolas" w:hAnsi="Consolas" w:cs="Consolas"/>
        </w:rPr>
      </w:pPr>
      <w:r w:rsidRPr="00E51B90">
        <w:rPr>
          <w:rFonts w:ascii="Consolas" w:hAnsi="Consolas" w:cs="Consolas"/>
          <w:color w:val="0070C0"/>
        </w:rPr>
        <w:t xml:space="preserve">typeof </w:t>
      </w:r>
      <w:r w:rsidRPr="00E51B90">
        <w:rPr>
          <w:rFonts w:ascii="Consolas" w:hAnsi="Consolas" w:cs="Consolas"/>
          <w:color w:val="FF0000"/>
        </w:rPr>
        <w:t>0</w:t>
      </w:r>
      <w:r w:rsidRPr="00E51B90">
        <w:rPr>
          <w:rFonts w:ascii="Consolas" w:hAnsi="Consolas" w:cs="Consolas"/>
        </w:rPr>
        <w:t xml:space="preserve"> // "number"</w:t>
      </w:r>
    </w:p>
    <w:p w:rsidR="00E02829" w:rsidRPr="00E51B90" w:rsidRDefault="00E02829" w:rsidP="00E02829">
      <w:pPr>
        <w:shd w:val="clear" w:color="auto" w:fill="D9D9D9" w:themeFill="background1" w:themeFillShade="D9"/>
        <w:rPr>
          <w:rFonts w:ascii="Consolas" w:hAnsi="Consolas" w:cs="Consolas"/>
        </w:rPr>
      </w:pPr>
      <w:r w:rsidRPr="00E51B90">
        <w:rPr>
          <w:rFonts w:ascii="Consolas" w:hAnsi="Consolas" w:cs="Consolas"/>
          <w:color w:val="0070C0"/>
        </w:rPr>
        <w:t>typeof</w:t>
      </w:r>
      <w:r w:rsidRPr="00E51B90">
        <w:rPr>
          <w:rFonts w:ascii="Consolas" w:hAnsi="Consolas" w:cs="Consolas"/>
        </w:rPr>
        <w:t xml:space="preserve"> </w:t>
      </w:r>
      <w:r w:rsidRPr="00E51B90">
        <w:rPr>
          <w:rFonts w:ascii="Consolas" w:hAnsi="Consolas" w:cs="Consolas"/>
          <w:color w:val="FF0000"/>
        </w:rPr>
        <w:t xml:space="preserve">true </w:t>
      </w:r>
      <w:r w:rsidRPr="00E51B90">
        <w:rPr>
          <w:rFonts w:ascii="Consolas" w:hAnsi="Consolas" w:cs="Consolas"/>
        </w:rPr>
        <w:t>// "boolean"</w:t>
      </w:r>
    </w:p>
    <w:p w:rsidR="00E02829" w:rsidRPr="00E51B90" w:rsidRDefault="00E02829" w:rsidP="00E02829">
      <w:pPr>
        <w:shd w:val="clear" w:color="auto" w:fill="D9D9D9" w:themeFill="background1" w:themeFillShade="D9"/>
        <w:rPr>
          <w:rFonts w:ascii="Consolas" w:hAnsi="Consolas" w:cs="Consolas"/>
        </w:rPr>
      </w:pPr>
      <w:r w:rsidRPr="00E51B90">
        <w:rPr>
          <w:rFonts w:ascii="Consolas" w:hAnsi="Consolas" w:cs="Consolas"/>
          <w:color w:val="0070C0"/>
        </w:rPr>
        <w:t xml:space="preserve">typeof </w:t>
      </w:r>
      <w:r w:rsidRPr="00E51B90">
        <w:rPr>
          <w:rFonts w:ascii="Consolas" w:hAnsi="Consolas" w:cs="Consolas"/>
          <w:color w:val="00B050"/>
        </w:rPr>
        <w:t>"foo"</w:t>
      </w:r>
      <w:r w:rsidRPr="00E51B90">
        <w:rPr>
          <w:rFonts w:ascii="Consolas" w:hAnsi="Consolas" w:cs="Consolas"/>
        </w:rPr>
        <w:t xml:space="preserve"> // "string"</w:t>
      </w:r>
    </w:p>
    <w:p w:rsidR="00E02829" w:rsidRPr="00E51B90" w:rsidRDefault="00E02829" w:rsidP="00E02829">
      <w:pPr>
        <w:shd w:val="clear" w:color="auto" w:fill="D9D9D9" w:themeFill="background1" w:themeFillShade="D9"/>
        <w:rPr>
          <w:rFonts w:ascii="Consolas" w:hAnsi="Consolas" w:cs="Consolas"/>
        </w:rPr>
      </w:pPr>
      <w:r w:rsidRPr="00E51B90">
        <w:rPr>
          <w:rFonts w:ascii="Consolas" w:hAnsi="Consolas" w:cs="Consolas"/>
          <w:color w:val="0070C0"/>
        </w:rPr>
        <w:t xml:space="preserve">typeof </w:t>
      </w:r>
      <w:r w:rsidRPr="00E51B90">
        <w:rPr>
          <w:rFonts w:ascii="Consolas" w:hAnsi="Consolas" w:cs="Consolas"/>
          <w:color w:val="808080" w:themeColor="background1" w:themeShade="80"/>
        </w:rPr>
        <w:t>{}</w:t>
      </w:r>
      <w:r w:rsidRPr="00E51B90">
        <w:rPr>
          <w:rFonts w:ascii="Consolas" w:hAnsi="Consolas" w:cs="Consolas"/>
        </w:rPr>
        <w:t xml:space="preserve"> // "object"</w:t>
      </w:r>
    </w:p>
    <w:p w:rsidR="00E02829" w:rsidRPr="00E51B90" w:rsidRDefault="00E02829" w:rsidP="00E02829">
      <w:pPr>
        <w:shd w:val="clear" w:color="auto" w:fill="D9D9D9" w:themeFill="background1" w:themeFillShade="D9"/>
        <w:rPr>
          <w:rFonts w:ascii="Consolas" w:hAnsi="Consolas" w:cs="Consolas"/>
        </w:rPr>
      </w:pPr>
      <w:r w:rsidRPr="00E51B90">
        <w:rPr>
          <w:rFonts w:ascii="Consolas" w:hAnsi="Consolas" w:cs="Consolas"/>
          <w:color w:val="0070C0"/>
        </w:rPr>
        <w:t xml:space="preserve">typeof null </w:t>
      </w:r>
      <w:r w:rsidRPr="00E51B90">
        <w:rPr>
          <w:rFonts w:ascii="Consolas" w:hAnsi="Consolas" w:cs="Consolas"/>
        </w:rPr>
        <w:t>// "object"  (1)</w:t>
      </w:r>
    </w:p>
    <w:p w:rsidR="00E02829" w:rsidRDefault="00E02829" w:rsidP="00E02829">
      <w:pPr>
        <w:shd w:val="clear" w:color="auto" w:fill="D9D9D9" w:themeFill="background1" w:themeFillShade="D9"/>
        <w:rPr>
          <w:rFonts w:ascii="Consolas" w:hAnsi="Consolas" w:cs="Consolas"/>
        </w:rPr>
      </w:pPr>
      <w:r w:rsidRPr="00E51B90">
        <w:rPr>
          <w:rFonts w:ascii="Consolas" w:hAnsi="Consolas" w:cs="Consolas"/>
          <w:color w:val="0070C0"/>
        </w:rPr>
        <w:lastRenderedPageBreak/>
        <w:t>typeof function</w:t>
      </w:r>
      <w:r w:rsidRPr="00E51B90">
        <w:rPr>
          <w:rFonts w:ascii="Consolas" w:hAnsi="Consolas" w:cs="Consolas"/>
          <w:color w:val="808080" w:themeColor="background1" w:themeShade="80"/>
        </w:rPr>
        <w:t>(){}</w:t>
      </w:r>
      <w:r w:rsidRPr="00E51B90">
        <w:rPr>
          <w:rFonts w:ascii="Consolas" w:hAnsi="Consolas" w:cs="Consolas"/>
        </w:rPr>
        <w:t xml:space="preserve"> // "function"  (2)</w:t>
      </w:r>
    </w:p>
    <w:p w:rsidR="008735FE" w:rsidRPr="008735FE" w:rsidRDefault="008735FE" w:rsidP="00E02829">
      <w:pPr>
        <w:shd w:val="clear" w:color="auto" w:fill="D9D9D9" w:themeFill="background1" w:themeFillShade="D9"/>
        <w:rPr>
          <w:rFonts w:ascii="Consolas" w:hAnsi="Consolas" w:cs="Consolas"/>
          <w:lang w:val="en-US"/>
        </w:rPr>
      </w:pPr>
      <w:r w:rsidRPr="00E51B90">
        <w:rPr>
          <w:rFonts w:ascii="Consolas" w:hAnsi="Consolas" w:cs="Consolas"/>
          <w:color w:val="0070C0"/>
        </w:rPr>
        <w:t>typeof</w:t>
      </w:r>
      <w:r>
        <w:rPr>
          <w:rFonts w:ascii="Consolas" w:hAnsi="Consolas" w:cs="Consolas"/>
          <w:color w:val="0070C0"/>
        </w:rPr>
        <w:t xml:space="preserve"> </w:t>
      </w:r>
      <w:r>
        <w:rPr>
          <w:rFonts w:ascii="Consolas" w:hAnsi="Consolas" w:cs="Consolas"/>
          <w:color w:val="0070C0"/>
          <w:lang w:val="en-US"/>
        </w:rPr>
        <w:t xml:space="preserve">Symbol() </w:t>
      </w:r>
      <w:r w:rsidRPr="008735FE">
        <w:rPr>
          <w:rFonts w:ascii="Consolas" w:hAnsi="Consolas" w:cs="Consolas"/>
          <w:color w:val="000000" w:themeColor="text1"/>
          <w:lang w:val="en-US"/>
        </w:rPr>
        <w:t>//</w:t>
      </w:r>
      <w:r>
        <w:rPr>
          <w:rFonts w:ascii="Consolas" w:hAnsi="Consolas" w:cs="Consolas"/>
          <w:color w:val="000000" w:themeColor="text1"/>
          <w:lang w:val="en-US"/>
        </w:rPr>
        <w:t xml:space="preserve"> </w:t>
      </w:r>
      <w:r w:rsidRPr="00E51B90">
        <w:rPr>
          <w:rFonts w:ascii="Consolas" w:hAnsi="Consolas" w:cs="Consolas"/>
        </w:rPr>
        <w:t>"</w:t>
      </w:r>
      <w:r>
        <w:rPr>
          <w:rFonts w:ascii="Consolas" w:hAnsi="Consolas" w:cs="Consolas"/>
          <w:lang w:val="en-US"/>
        </w:rPr>
        <w:t>symbol</w:t>
      </w:r>
      <w:r w:rsidRPr="00E51B90">
        <w:rPr>
          <w:rFonts w:ascii="Consolas" w:hAnsi="Consolas" w:cs="Consolas"/>
        </w:rPr>
        <w:t xml:space="preserve">"  </w:t>
      </w:r>
      <w:r>
        <w:rPr>
          <w:rFonts w:ascii="Consolas" w:hAnsi="Consolas" w:cs="Consolas"/>
          <w:color w:val="000000" w:themeColor="text1"/>
          <w:lang w:val="en-US"/>
        </w:rPr>
        <w:t xml:space="preserve"> </w:t>
      </w:r>
    </w:p>
    <w:p w:rsidR="00E02829" w:rsidRPr="00C93443" w:rsidRDefault="00E02829" w:rsidP="00E02829">
      <w:pPr>
        <w:rPr>
          <w:rFonts w:asciiTheme="minorHAnsi" w:hAnsiTheme="minorHAnsi"/>
        </w:rPr>
      </w:pPr>
      <w:r w:rsidRPr="00C93443">
        <w:rPr>
          <w:rFonts w:asciiTheme="minorHAnsi" w:hAnsiTheme="minorHAnsi"/>
        </w:rPr>
        <w:t>Последние две строки помечены, потому что typeof ведет себя в них по-особому.</w:t>
      </w:r>
    </w:p>
    <w:p w:rsidR="00E02829" w:rsidRPr="00C93443" w:rsidRDefault="00E02829" w:rsidP="006F435A">
      <w:pPr>
        <w:numPr>
          <w:ilvl w:val="0"/>
          <w:numId w:val="5"/>
        </w:numPr>
        <w:rPr>
          <w:rFonts w:asciiTheme="minorHAnsi" w:hAnsiTheme="minorHAnsi"/>
        </w:rPr>
      </w:pPr>
      <w:r w:rsidRPr="00C93443">
        <w:rPr>
          <w:rFonts w:asciiTheme="minorHAnsi" w:hAnsiTheme="minorHAnsi"/>
        </w:rPr>
        <w:t>Результат typeof null == "object" – это официально признанная ошибка в языке, которая сохраняется для совместимости. На самом деле null – это не объект, а отдельный тип данных.</w:t>
      </w:r>
    </w:p>
    <w:p w:rsidR="00E02829" w:rsidRDefault="00E02829" w:rsidP="006F435A">
      <w:pPr>
        <w:numPr>
          <w:ilvl w:val="0"/>
          <w:numId w:val="5"/>
        </w:numPr>
        <w:rPr>
          <w:rFonts w:asciiTheme="minorHAnsi" w:hAnsiTheme="minorHAnsi"/>
        </w:rPr>
      </w:pPr>
      <w:r w:rsidRPr="00C93443">
        <w:rPr>
          <w:rFonts w:asciiTheme="minorHAnsi" w:hAnsiTheme="minorHAnsi"/>
        </w:rPr>
        <w:t>Функции не являются отдельным базовым типом в JavaScript, а подвидом объектов. Но typeof выделяет функции отдельно, возвращая для них "function". На практике это весьма удобно, так как позволяет легко определить функцию.</w:t>
      </w:r>
    </w:p>
    <w:p w:rsidR="0095303A" w:rsidRDefault="0095303A" w:rsidP="00090A36">
      <w:pPr>
        <w:ind w:left="360"/>
        <w:rPr>
          <w:rFonts w:asciiTheme="minorHAnsi" w:hAnsiTheme="minorHAnsi"/>
        </w:rPr>
      </w:pPr>
    </w:p>
    <w:p w:rsidR="0095303A" w:rsidRPr="0095303A" w:rsidRDefault="0095303A" w:rsidP="0095303A">
      <w:pPr>
        <w:pStyle w:val="1"/>
      </w:pPr>
      <w:r w:rsidRPr="0095303A">
        <w:t>Зарезервированные имена</w:t>
      </w:r>
    </w:p>
    <w:p w:rsidR="0095303A" w:rsidRPr="0095303A" w:rsidRDefault="0095303A" w:rsidP="0095303A">
      <w:pPr>
        <w:rPr>
          <w:rFonts w:asciiTheme="minorHAnsi" w:hAnsiTheme="minorHAnsi"/>
        </w:rPr>
      </w:pPr>
      <w:r w:rsidRPr="0095303A">
        <w:rPr>
          <w:rFonts w:asciiTheme="minorHAnsi" w:hAnsiTheme="minorHAnsi"/>
        </w:rPr>
        <w:t>• break</w:t>
      </w:r>
    </w:p>
    <w:p w:rsidR="0095303A" w:rsidRPr="0095303A" w:rsidRDefault="0095303A" w:rsidP="0095303A">
      <w:pPr>
        <w:rPr>
          <w:rFonts w:asciiTheme="minorHAnsi" w:hAnsiTheme="minorHAnsi"/>
        </w:rPr>
      </w:pPr>
      <w:r w:rsidRPr="0095303A">
        <w:rPr>
          <w:rFonts w:asciiTheme="minorHAnsi" w:hAnsiTheme="minorHAnsi"/>
        </w:rPr>
        <w:t>• case</w:t>
      </w:r>
    </w:p>
    <w:p w:rsidR="0095303A" w:rsidRPr="0095303A" w:rsidRDefault="0095303A" w:rsidP="0095303A">
      <w:pPr>
        <w:rPr>
          <w:rFonts w:asciiTheme="minorHAnsi" w:hAnsiTheme="minorHAnsi"/>
        </w:rPr>
      </w:pPr>
      <w:r w:rsidRPr="0095303A">
        <w:rPr>
          <w:rFonts w:asciiTheme="minorHAnsi" w:hAnsiTheme="minorHAnsi"/>
        </w:rPr>
        <w:t>• catch</w:t>
      </w:r>
    </w:p>
    <w:p w:rsidR="0095303A" w:rsidRPr="0095303A" w:rsidRDefault="0095303A" w:rsidP="0095303A">
      <w:pPr>
        <w:rPr>
          <w:rFonts w:asciiTheme="minorHAnsi" w:hAnsiTheme="minorHAnsi"/>
        </w:rPr>
      </w:pPr>
      <w:r w:rsidRPr="0095303A">
        <w:rPr>
          <w:rFonts w:asciiTheme="minorHAnsi" w:hAnsiTheme="minorHAnsi"/>
        </w:rPr>
        <w:t>• continue</w:t>
      </w:r>
    </w:p>
    <w:p w:rsidR="0095303A" w:rsidRPr="0095303A" w:rsidRDefault="0095303A" w:rsidP="0095303A">
      <w:pPr>
        <w:rPr>
          <w:rFonts w:asciiTheme="minorHAnsi" w:hAnsiTheme="minorHAnsi"/>
        </w:rPr>
      </w:pPr>
      <w:r w:rsidRPr="0095303A">
        <w:rPr>
          <w:rFonts w:asciiTheme="minorHAnsi" w:hAnsiTheme="minorHAnsi"/>
        </w:rPr>
        <w:t>• debugger</w:t>
      </w:r>
    </w:p>
    <w:p w:rsidR="0095303A" w:rsidRPr="0095303A" w:rsidRDefault="0095303A" w:rsidP="0095303A">
      <w:pPr>
        <w:rPr>
          <w:rFonts w:asciiTheme="minorHAnsi" w:hAnsiTheme="minorHAnsi"/>
        </w:rPr>
      </w:pPr>
      <w:r w:rsidRPr="0095303A">
        <w:rPr>
          <w:rFonts w:asciiTheme="minorHAnsi" w:hAnsiTheme="minorHAnsi"/>
        </w:rPr>
        <w:t>• default</w:t>
      </w:r>
    </w:p>
    <w:p w:rsidR="0095303A" w:rsidRPr="0095303A" w:rsidRDefault="0095303A" w:rsidP="0095303A">
      <w:pPr>
        <w:rPr>
          <w:rFonts w:asciiTheme="minorHAnsi" w:hAnsiTheme="minorHAnsi"/>
        </w:rPr>
      </w:pPr>
      <w:r w:rsidRPr="0095303A">
        <w:rPr>
          <w:rFonts w:asciiTheme="minorHAnsi" w:hAnsiTheme="minorHAnsi"/>
        </w:rPr>
        <w:t>• delete</w:t>
      </w:r>
    </w:p>
    <w:p w:rsidR="0095303A" w:rsidRPr="0095303A" w:rsidRDefault="0095303A" w:rsidP="0095303A">
      <w:pPr>
        <w:rPr>
          <w:rFonts w:asciiTheme="minorHAnsi" w:hAnsiTheme="minorHAnsi"/>
        </w:rPr>
      </w:pPr>
      <w:r w:rsidRPr="0095303A">
        <w:rPr>
          <w:rFonts w:asciiTheme="minorHAnsi" w:hAnsiTheme="minorHAnsi"/>
        </w:rPr>
        <w:t>• do</w:t>
      </w:r>
    </w:p>
    <w:p w:rsidR="0095303A" w:rsidRPr="0095303A" w:rsidRDefault="0095303A" w:rsidP="0095303A">
      <w:pPr>
        <w:rPr>
          <w:rFonts w:asciiTheme="minorHAnsi" w:hAnsiTheme="minorHAnsi"/>
        </w:rPr>
      </w:pPr>
      <w:r w:rsidRPr="0095303A">
        <w:rPr>
          <w:rFonts w:asciiTheme="minorHAnsi" w:hAnsiTheme="minorHAnsi"/>
        </w:rPr>
        <w:t>• else</w:t>
      </w:r>
    </w:p>
    <w:p w:rsidR="0095303A" w:rsidRPr="0095303A" w:rsidRDefault="0095303A" w:rsidP="0095303A">
      <w:pPr>
        <w:rPr>
          <w:rFonts w:asciiTheme="minorHAnsi" w:hAnsiTheme="minorHAnsi"/>
        </w:rPr>
      </w:pPr>
      <w:r w:rsidRPr="0095303A">
        <w:rPr>
          <w:rFonts w:asciiTheme="minorHAnsi" w:hAnsiTheme="minorHAnsi"/>
        </w:rPr>
        <w:t>• finally</w:t>
      </w:r>
    </w:p>
    <w:p w:rsidR="0095303A" w:rsidRPr="0095303A" w:rsidRDefault="0095303A" w:rsidP="0095303A">
      <w:pPr>
        <w:rPr>
          <w:rFonts w:asciiTheme="minorHAnsi" w:hAnsiTheme="minorHAnsi"/>
        </w:rPr>
      </w:pPr>
      <w:r w:rsidRPr="0095303A">
        <w:rPr>
          <w:rFonts w:asciiTheme="minorHAnsi" w:hAnsiTheme="minorHAnsi"/>
        </w:rPr>
        <w:t>• for</w:t>
      </w:r>
    </w:p>
    <w:p w:rsidR="0095303A" w:rsidRPr="0095303A" w:rsidRDefault="0095303A" w:rsidP="0095303A">
      <w:pPr>
        <w:rPr>
          <w:rFonts w:asciiTheme="minorHAnsi" w:hAnsiTheme="minorHAnsi"/>
        </w:rPr>
      </w:pPr>
      <w:r w:rsidRPr="0095303A">
        <w:rPr>
          <w:rFonts w:asciiTheme="minorHAnsi" w:hAnsiTheme="minorHAnsi"/>
        </w:rPr>
        <w:t>• function</w:t>
      </w:r>
    </w:p>
    <w:p w:rsidR="0095303A" w:rsidRPr="0095303A" w:rsidRDefault="0095303A" w:rsidP="0095303A">
      <w:pPr>
        <w:rPr>
          <w:rFonts w:asciiTheme="minorHAnsi" w:hAnsiTheme="minorHAnsi"/>
        </w:rPr>
      </w:pPr>
      <w:r w:rsidRPr="0095303A">
        <w:rPr>
          <w:rFonts w:asciiTheme="minorHAnsi" w:hAnsiTheme="minorHAnsi"/>
        </w:rPr>
        <w:t>• if</w:t>
      </w:r>
    </w:p>
    <w:p w:rsidR="0095303A" w:rsidRPr="0095303A" w:rsidRDefault="0095303A" w:rsidP="0095303A">
      <w:pPr>
        <w:rPr>
          <w:rFonts w:asciiTheme="minorHAnsi" w:hAnsiTheme="minorHAnsi"/>
        </w:rPr>
      </w:pPr>
      <w:r w:rsidRPr="0095303A">
        <w:rPr>
          <w:rFonts w:asciiTheme="minorHAnsi" w:hAnsiTheme="minorHAnsi"/>
        </w:rPr>
        <w:t>• in</w:t>
      </w:r>
    </w:p>
    <w:p w:rsidR="0095303A" w:rsidRPr="0095303A" w:rsidRDefault="0095303A" w:rsidP="0095303A">
      <w:pPr>
        <w:rPr>
          <w:rFonts w:asciiTheme="minorHAnsi" w:hAnsiTheme="minorHAnsi"/>
        </w:rPr>
      </w:pPr>
      <w:r w:rsidRPr="0095303A">
        <w:rPr>
          <w:rFonts w:asciiTheme="minorHAnsi" w:hAnsiTheme="minorHAnsi"/>
        </w:rPr>
        <w:t>• instanceof</w:t>
      </w:r>
    </w:p>
    <w:p w:rsidR="0095303A" w:rsidRPr="0095303A" w:rsidRDefault="0095303A" w:rsidP="0095303A">
      <w:pPr>
        <w:rPr>
          <w:rFonts w:asciiTheme="minorHAnsi" w:hAnsiTheme="minorHAnsi"/>
        </w:rPr>
      </w:pPr>
      <w:r w:rsidRPr="0095303A">
        <w:rPr>
          <w:rFonts w:asciiTheme="minorHAnsi" w:hAnsiTheme="minorHAnsi"/>
        </w:rPr>
        <w:t>• new</w:t>
      </w:r>
    </w:p>
    <w:p w:rsidR="0095303A" w:rsidRPr="0095303A" w:rsidRDefault="0095303A" w:rsidP="0095303A">
      <w:pPr>
        <w:rPr>
          <w:rFonts w:asciiTheme="minorHAnsi" w:hAnsiTheme="minorHAnsi"/>
        </w:rPr>
      </w:pPr>
      <w:r w:rsidRPr="0095303A">
        <w:rPr>
          <w:rFonts w:asciiTheme="minorHAnsi" w:hAnsiTheme="minorHAnsi"/>
        </w:rPr>
        <w:t>• return</w:t>
      </w:r>
    </w:p>
    <w:p w:rsidR="0095303A" w:rsidRPr="0095303A" w:rsidRDefault="0095303A" w:rsidP="0095303A">
      <w:pPr>
        <w:rPr>
          <w:rFonts w:asciiTheme="minorHAnsi" w:hAnsiTheme="minorHAnsi"/>
        </w:rPr>
      </w:pPr>
      <w:r w:rsidRPr="0095303A">
        <w:rPr>
          <w:rFonts w:asciiTheme="minorHAnsi" w:hAnsiTheme="minorHAnsi"/>
        </w:rPr>
        <w:t>• switch</w:t>
      </w:r>
    </w:p>
    <w:p w:rsidR="0095303A" w:rsidRPr="0095303A" w:rsidRDefault="0095303A" w:rsidP="0095303A">
      <w:pPr>
        <w:rPr>
          <w:rFonts w:asciiTheme="minorHAnsi" w:hAnsiTheme="minorHAnsi"/>
        </w:rPr>
      </w:pPr>
      <w:r w:rsidRPr="0095303A">
        <w:rPr>
          <w:rFonts w:asciiTheme="minorHAnsi" w:hAnsiTheme="minorHAnsi"/>
        </w:rPr>
        <w:t>• this</w:t>
      </w:r>
    </w:p>
    <w:p w:rsidR="0095303A" w:rsidRPr="0095303A" w:rsidRDefault="0095303A" w:rsidP="0095303A">
      <w:pPr>
        <w:rPr>
          <w:rFonts w:asciiTheme="minorHAnsi" w:hAnsiTheme="minorHAnsi"/>
        </w:rPr>
      </w:pPr>
      <w:r w:rsidRPr="0095303A">
        <w:rPr>
          <w:rFonts w:asciiTheme="minorHAnsi" w:hAnsiTheme="minorHAnsi"/>
        </w:rPr>
        <w:t>• throw</w:t>
      </w:r>
    </w:p>
    <w:p w:rsidR="0095303A" w:rsidRPr="0095303A" w:rsidRDefault="0095303A" w:rsidP="0095303A">
      <w:pPr>
        <w:rPr>
          <w:rFonts w:asciiTheme="minorHAnsi" w:hAnsiTheme="minorHAnsi"/>
        </w:rPr>
      </w:pPr>
      <w:r w:rsidRPr="0095303A">
        <w:rPr>
          <w:rFonts w:asciiTheme="minorHAnsi" w:hAnsiTheme="minorHAnsi"/>
        </w:rPr>
        <w:t>• try</w:t>
      </w:r>
    </w:p>
    <w:p w:rsidR="0095303A" w:rsidRPr="0095303A" w:rsidRDefault="0095303A" w:rsidP="0095303A">
      <w:pPr>
        <w:rPr>
          <w:rFonts w:asciiTheme="minorHAnsi" w:hAnsiTheme="minorHAnsi"/>
        </w:rPr>
      </w:pPr>
      <w:r w:rsidRPr="0095303A">
        <w:rPr>
          <w:rFonts w:asciiTheme="minorHAnsi" w:hAnsiTheme="minorHAnsi"/>
        </w:rPr>
        <w:t>• typeof</w:t>
      </w:r>
    </w:p>
    <w:p w:rsidR="0095303A" w:rsidRPr="0095303A" w:rsidRDefault="0095303A" w:rsidP="0095303A">
      <w:pPr>
        <w:rPr>
          <w:rFonts w:asciiTheme="minorHAnsi" w:hAnsiTheme="minorHAnsi"/>
        </w:rPr>
      </w:pPr>
      <w:r w:rsidRPr="0095303A">
        <w:rPr>
          <w:rFonts w:asciiTheme="minorHAnsi" w:hAnsiTheme="minorHAnsi"/>
        </w:rPr>
        <w:t>• var</w:t>
      </w:r>
    </w:p>
    <w:p w:rsidR="0095303A" w:rsidRPr="0095303A" w:rsidRDefault="0095303A" w:rsidP="0095303A">
      <w:pPr>
        <w:rPr>
          <w:rFonts w:asciiTheme="minorHAnsi" w:hAnsiTheme="minorHAnsi"/>
        </w:rPr>
      </w:pPr>
      <w:r w:rsidRPr="0095303A">
        <w:rPr>
          <w:rFonts w:asciiTheme="minorHAnsi" w:hAnsiTheme="minorHAnsi"/>
        </w:rPr>
        <w:t>• void</w:t>
      </w:r>
    </w:p>
    <w:p w:rsidR="0095303A" w:rsidRPr="0095303A" w:rsidRDefault="0095303A" w:rsidP="0095303A">
      <w:pPr>
        <w:rPr>
          <w:rFonts w:asciiTheme="minorHAnsi" w:hAnsiTheme="minorHAnsi"/>
        </w:rPr>
      </w:pPr>
      <w:r w:rsidRPr="0095303A">
        <w:rPr>
          <w:rFonts w:asciiTheme="minorHAnsi" w:hAnsiTheme="minorHAnsi"/>
        </w:rPr>
        <w:t>• while</w:t>
      </w:r>
    </w:p>
    <w:p w:rsidR="0095303A" w:rsidRPr="0095303A" w:rsidRDefault="0095303A" w:rsidP="0095303A">
      <w:pPr>
        <w:rPr>
          <w:rFonts w:asciiTheme="minorHAnsi" w:hAnsiTheme="minorHAnsi"/>
        </w:rPr>
      </w:pPr>
      <w:r w:rsidRPr="0095303A">
        <w:rPr>
          <w:rFonts w:asciiTheme="minorHAnsi" w:hAnsiTheme="minorHAnsi"/>
        </w:rPr>
        <w:t>• with</w:t>
      </w:r>
    </w:p>
    <w:p w:rsidR="0095303A" w:rsidRPr="0095303A" w:rsidRDefault="0095303A" w:rsidP="0095303A">
      <w:pPr>
        <w:rPr>
          <w:rFonts w:asciiTheme="minorHAnsi" w:hAnsiTheme="minorHAnsi"/>
        </w:rPr>
      </w:pPr>
      <w:r w:rsidRPr="0095303A">
        <w:rPr>
          <w:rFonts w:asciiTheme="minorHAnsi" w:hAnsiTheme="minorHAnsi"/>
        </w:rPr>
        <w:t>• class</w:t>
      </w:r>
    </w:p>
    <w:p w:rsidR="0095303A" w:rsidRPr="0095303A" w:rsidRDefault="0095303A" w:rsidP="0095303A">
      <w:pPr>
        <w:rPr>
          <w:rFonts w:asciiTheme="minorHAnsi" w:hAnsiTheme="minorHAnsi"/>
        </w:rPr>
      </w:pPr>
      <w:r w:rsidRPr="0095303A">
        <w:rPr>
          <w:rFonts w:asciiTheme="minorHAnsi" w:hAnsiTheme="minorHAnsi"/>
        </w:rPr>
        <w:t>• enum</w:t>
      </w:r>
    </w:p>
    <w:p w:rsidR="0095303A" w:rsidRPr="0095303A" w:rsidRDefault="0095303A" w:rsidP="0095303A">
      <w:pPr>
        <w:rPr>
          <w:rFonts w:asciiTheme="minorHAnsi" w:hAnsiTheme="minorHAnsi"/>
        </w:rPr>
      </w:pPr>
      <w:r w:rsidRPr="0095303A">
        <w:rPr>
          <w:rFonts w:asciiTheme="minorHAnsi" w:hAnsiTheme="minorHAnsi"/>
        </w:rPr>
        <w:t>• export</w:t>
      </w:r>
    </w:p>
    <w:p w:rsidR="0095303A" w:rsidRPr="0095303A" w:rsidRDefault="0095303A" w:rsidP="0095303A">
      <w:pPr>
        <w:rPr>
          <w:rFonts w:asciiTheme="minorHAnsi" w:hAnsiTheme="minorHAnsi"/>
        </w:rPr>
      </w:pPr>
      <w:r w:rsidRPr="0095303A">
        <w:rPr>
          <w:rFonts w:asciiTheme="minorHAnsi" w:hAnsiTheme="minorHAnsi"/>
        </w:rPr>
        <w:t>• extends</w:t>
      </w:r>
    </w:p>
    <w:p w:rsidR="0095303A" w:rsidRPr="0095303A" w:rsidRDefault="0095303A" w:rsidP="0095303A">
      <w:pPr>
        <w:rPr>
          <w:rFonts w:asciiTheme="minorHAnsi" w:hAnsiTheme="minorHAnsi"/>
        </w:rPr>
      </w:pPr>
      <w:r w:rsidRPr="0095303A">
        <w:rPr>
          <w:rFonts w:asciiTheme="minorHAnsi" w:hAnsiTheme="minorHAnsi"/>
        </w:rPr>
        <w:t>• import</w:t>
      </w:r>
    </w:p>
    <w:p w:rsidR="0095303A" w:rsidRDefault="0095303A" w:rsidP="0095303A">
      <w:pPr>
        <w:rPr>
          <w:rFonts w:asciiTheme="minorHAnsi" w:hAnsiTheme="minorHAnsi"/>
        </w:rPr>
      </w:pPr>
      <w:r w:rsidRPr="0095303A">
        <w:rPr>
          <w:rFonts w:asciiTheme="minorHAnsi" w:hAnsiTheme="minorHAnsi"/>
        </w:rPr>
        <w:t>• super</w:t>
      </w:r>
    </w:p>
    <w:p w:rsidR="00AC2F1A" w:rsidRPr="00C93443" w:rsidRDefault="00AC2F1A" w:rsidP="00AC2F1A">
      <w:pPr>
        <w:ind w:left="720"/>
        <w:rPr>
          <w:rFonts w:asciiTheme="minorHAnsi" w:hAnsiTheme="minorHAnsi"/>
        </w:rPr>
      </w:pPr>
    </w:p>
    <w:p w:rsidR="0056239F" w:rsidRPr="00E51B90" w:rsidRDefault="0056239F" w:rsidP="00E51B90">
      <w:pPr>
        <w:pStyle w:val="1"/>
      </w:pPr>
      <w:r w:rsidRPr="00E51B90">
        <w:t>Основные операторы</w:t>
      </w:r>
    </w:p>
    <w:p w:rsidR="00C426B2" w:rsidRDefault="00C426B2" w:rsidP="00C426B2">
      <w:pPr>
        <w:pStyle w:val="aa"/>
        <w:rPr>
          <w:lang w:val="en-US"/>
        </w:rPr>
      </w:pPr>
    </w:p>
    <w:p w:rsidR="00A6248F" w:rsidRDefault="00C426B2" w:rsidP="00C426B2">
      <w:pPr>
        <w:pStyle w:val="aa"/>
      </w:pPr>
      <w:r w:rsidRPr="00C426B2">
        <w:rPr>
          <w:rStyle w:val="a5"/>
        </w:rPr>
        <w:t>Арность</w:t>
      </w:r>
      <w:r w:rsidRPr="00C426B2">
        <w:t xml:space="preserve"> — это количество аргументов</w:t>
      </w:r>
      <w:r w:rsidR="00A6248F">
        <w:rPr>
          <w:lang w:val="en-US"/>
        </w:rPr>
        <w:t xml:space="preserve">  </w:t>
      </w:r>
      <w:r w:rsidR="00A6248F">
        <w:t xml:space="preserve">др.определение: </w:t>
      </w:r>
      <w:r w:rsidR="00A6248F" w:rsidRPr="00A6248F">
        <w:t>это число аргументов или операндов, которые принимает функция.</w:t>
      </w:r>
    </w:p>
    <w:p w:rsidR="00C426B2" w:rsidRPr="00C426B2" w:rsidRDefault="00C426B2" w:rsidP="00C426B2">
      <w:pPr>
        <w:pStyle w:val="aa"/>
      </w:pPr>
      <w:r w:rsidRPr="00C426B2">
        <w:t>Арность всех +, -, * и / составляет 2, поэтому мы можем называть эти операторы двоичными.</w:t>
      </w:r>
    </w:p>
    <w:p w:rsidR="00C426B2" w:rsidRPr="00C426B2" w:rsidRDefault="00C426B2" w:rsidP="00C426B2">
      <w:pPr>
        <w:pStyle w:val="aa"/>
      </w:pPr>
    </w:p>
    <w:p w:rsidR="00C426B2" w:rsidRPr="00C426B2" w:rsidRDefault="00C426B2" w:rsidP="00C426B2">
      <w:pPr>
        <w:pStyle w:val="aa"/>
      </w:pPr>
      <w:r w:rsidRPr="00C426B2">
        <w:rPr>
          <w:rStyle w:val="a5"/>
        </w:rPr>
        <w:t>Ассоциативность</w:t>
      </w:r>
      <w:r w:rsidRPr="00C426B2">
        <w:t xml:space="preserve"> (или фиксированность) определяет, как операторы группируются в отсутствии скобок. Рассмотрим выражение a ~ b ~ c. Если у оператора ~ левая ассоциативность, это выражение будет трактоваться как (a ~ b) ~ c</w:t>
      </w:r>
    </w:p>
    <w:p w:rsidR="00C426B2" w:rsidRDefault="00C426B2" w:rsidP="00714D81">
      <w:pPr>
        <w:rPr>
          <w:rFonts w:asciiTheme="minorHAnsi" w:hAnsiTheme="minorHAnsi"/>
          <w:i/>
          <w:iCs/>
          <w:shd w:val="clear" w:color="auto" w:fill="00B0F0"/>
          <w:lang w:val="en-US"/>
        </w:rPr>
      </w:pPr>
    </w:p>
    <w:p w:rsidR="00E02829" w:rsidRPr="00C93443" w:rsidRDefault="0056239F" w:rsidP="00714D81">
      <w:pPr>
        <w:rPr>
          <w:rFonts w:asciiTheme="minorHAnsi" w:hAnsiTheme="minorHAnsi"/>
        </w:rPr>
      </w:pPr>
      <w:r w:rsidRPr="00C426B2">
        <w:rPr>
          <w:rStyle w:val="a5"/>
        </w:rPr>
        <w:t>Операнд</w:t>
      </w:r>
      <w:r w:rsidRPr="00C93443">
        <w:rPr>
          <w:rFonts w:asciiTheme="minorHAnsi" w:hAnsiTheme="minorHAnsi"/>
        </w:rPr>
        <w:t xml:space="preserve"> – то, к чему применяется оператор. Например: 5 * 2 – оператор умножения с левым и правым операндами. Другое название: «аргумент оператора».</w:t>
      </w:r>
    </w:p>
    <w:p w:rsidR="0056239F" w:rsidRPr="00C93443" w:rsidRDefault="0056239F" w:rsidP="00714D81">
      <w:pPr>
        <w:rPr>
          <w:rFonts w:asciiTheme="minorHAnsi" w:hAnsiTheme="minorHAnsi"/>
        </w:rPr>
      </w:pPr>
      <w:r w:rsidRPr="00C93443">
        <w:rPr>
          <w:rFonts w:asciiTheme="minorHAnsi" w:hAnsiTheme="minorHAnsi"/>
          <w:i/>
          <w:iCs/>
          <w:shd w:val="clear" w:color="auto" w:fill="00B0F0"/>
        </w:rPr>
        <w:t>Унарным</w:t>
      </w:r>
      <w:r w:rsidRPr="00C93443">
        <w:rPr>
          <w:rFonts w:asciiTheme="minorHAnsi" w:hAnsiTheme="minorHAnsi"/>
        </w:rPr>
        <w:t xml:space="preserve"> называется оператор, который применяется к одному выражению. Например, оператор унарный минус "-" меняет знак числа на противоположный:</w:t>
      </w:r>
    </w:p>
    <w:p w:rsidR="0056239F" w:rsidRPr="00B94BA7" w:rsidRDefault="0056239F" w:rsidP="00B94BA7">
      <w:pPr>
        <w:pStyle w:val="af1"/>
        <w:rPr>
          <w:rStyle w:val="af0"/>
          <w:b w:val="0"/>
          <w:color w:val="auto"/>
        </w:rPr>
      </w:pPr>
      <w:r w:rsidRPr="00B94BA7">
        <w:rPr>
          <w:rStyle w:val="af0"/>
          <w:b w:val="0"/>
          <w:color w:val="auto"/>
        </w:rPr>
        <w:t>var x = 1;</w:t>
      </w:r>
    </w:p>
    <w:p w:rsidR="0056239F" w:rsidRPr="00B94BA7" w:rsidRDefault="0056239F" w:rsidP="00B94BA7">
      <w:pPr>
        <w:pStyle w:val="af1"/>
        <w:rPr>
          <w:rStyle w:val="af0"/>
          <w:b w:val="0"/>
          <w:color w:val="auto"/>
        </w:rPr>
      </w:pPr>
      <w:r w:rsidRPr="00B94BA7">
        <w:rPr>
          <w:rStyle w:val="af0"/>
          <w:b w:val="0"/>
          <w:color w:val="auto"/>
        </w:rPr>
        <w:t>x = -x;</w:t>
      </w:r>
    </w:p>
    <w:p w:rsidR="0056239F" w:rsidRPr="00B94BA7" w:rsidRDefault="0056239F" w:rsidP="00B94BA7">
      <w:pPr>
        <w:pStyle w:val="af1"/>
        <w:rPr>
          <w:rStyle w:val="af0"/>
          <w:b w:val="0"/>
          <w:color w:val="auto"/>
        </w:rPr>
      </w:pPr>
      <w:r w:rsidRPr="00B94BA7">
        <w:rPr>
          <w:rStyle w:val="af0"/>
          <w:b w:val="0"/>
          <w:color w:val="auto"/>
        </w:rPr>
        <w:t>alert( x ); // -1, применили унарный минус</w:t>
      </w:r>
    </w:p>
    <w:p w:rsidR="00332261" w:rsidRPr="00C93443" w:rsidRDefault="00332261" w:rsidP="00332261">
      <w:pPr>
        <w:shd w:val="clear" w:color="auto" w:fill="FFFFFF" w:themeFill="background1"/>
        <w:rPr>
          <w:rFonts w:asciiTheme="minorHAnsi" w:hAnsiTheme="minorHAnsi"/>
          <w:noProof/>
          <w:shd w:val="clear" w:color="auto" w:fill="D9D9D9" w:themeFill="background1" w:themeFillShade="D9"/>
          <w:lang w:val="en-US"/>
        </w:rPr>
      </w:pPr>
      <w:r w:rsidRPr="00C93443">
        <w:rPr>
          <w:rFonts w:asciiTheme="minorHAnsi" w:hAnsiTheme="minorHAnsi"/>
          <w:noProof/>
        </w:rPr>
        <w:t xml:space="preserve">Или </w:t>
      </w:r>
      <w:r w:rsidRPr="00C93443">
        <w:rPr>
          <w:rFonts w:asciiTheme="minorHAnsi" w:hAnsiTheme="minorHAnsi"/>
          <w:noProof/>
          <w:shd w:val="clear" w:color="auto" w:fill="D9D9D9" w:themeFill="background1" w:themeFillShade="D9"/>
        </w:rPr>
        <w:t>+1</w:t>
      </w:r>
      <w:r w:rsidRPr="00C93443">
        <w:rPr>
          <w:rFonts w:asciiTheme="minorHAnsi" w:hAnsiTheme="minorHAnsi"/>
          <w:noProof/>
          <w:shd w:val="clear" w:color="auto" w:fill="D9D9D9" w:themeFill="background1" w:themeFillShade="D9"/>
          <w:lang w:val="en-US"/>
        </w:rPr>
        <w:t>;</w:t>
      </w:r>
    </w:p>
    <w:p w:rsidR="00332261" w:rsidRPr="00C93443" w:rsidRDefault="00332261" w:rsidP="00332261">
      <w:pPr>
        <w:shd w:val="clear" w:color="auto" w:fill="FFFFFF" w:themeFill="background1"/>
        <w:rPr>
          <w:rFonts w:asciiTheme="minorHAnsi" w:hAnsiTheme="minorHAnsi"/>
          <w:lang w:val="en-US"/>
        </w:rPr>
      </w:pPr>
    </w:p>
    <w:p w:rsidR="0056239F" w:rsidRPr="00C93443" w:rsidRDefault="0056239F" w:rsidP="00714D81">
      <w:pPr>
        <w:rPr>
          <w:rFonts w:asciiTheme="minorHAnsi" w:hAnsiTheme="minorHAnsi"/>
        </w:rPr>
      </w:pPr>
      <w:r w:rsidRPr="00C93443">
        <w:rPr>
          <w:rFonts w:asciiTheme="minorHAnsi" w:hAnsiTheme="minorHAnsi"/>
          <w:i/>
          <w:iCs/>
          <w:shd w:val="clear" w:color="auto" w:fill="00B0F0"/>
        </w:rPr>
        <w:t>Бинарным</w:t>
      </w:r>
      <w:r w:rsidRPr="00C93443">
        <w:rPr>
          <w:rFonts w:asciiTheme="minorHAnsi" w:hAnsiTheme="minorHAnsi"/>
        </w:rPr>
        <w:t xml:space="preserve"> называется оператор, который применяется к двум операндам. Тот же минус существует и в бинарной форме:</w:t>
      </w:r>
    </w:p>
    <w:p w:rsidR="00332261" w:rsidRPr="00B94BA7" w:rsidRDefault="00332261" w:rsidP="00B94BA7">
      <w:pPr>
        <w:pStyle w:val="af1"/>
        <w:rPr>
          <w:rStyle w:val="af0"/>
          <w:b w:val="0"/>
          <w:color w:val="auto"/>
        </w:rPr>
      </w:pPr>
      <w:r w:rsidRPr="00B94BA7">
        <w:rPr>
          <w:rStyle w:val="af0"/>
          <w:b w:val="0"/>
          <w:color w:val="auto"/>
        </w:rPr>
        <w:t>var x = 1, y = 3;</w:t>
      </w:r>
    </w:p>
    <w:p w:rsidR="00332261" w:rsidRPr="00B94BA7" w:rsidRDefault="00332261" w:rsidP="00B94BA7">
      <w:pPr>
        <w:pStyle w:val="af1"/>
        <w:rPr>
          <w:rStyle w:val="af0"/>
          <w:b w:val="0"/>
          <w:color w:val="auto"/>
        </w:rPr>
      </w:pPr>
      <w:r w:rsidRPr="00B94BA7">
        <w:rPr>
          <w:rStyle w:val="af0"/>
          <w:b w:val="0"/>
          <w:color w:val="auto"/>
        </w:rPr>
        <w:t>alert( y - x ); // 2, бинарный минус</w:t>
      </w:r>
    </w:p>
    <w:p w:rsidR="009B4D17" w:rsidRPr="00C93443" w:rsidRDefault="009B4D17" w:rsidP="008735FE">
      <w:pPr>
        <w:pStyle w:val="2"/>
      </w:pPr>
      <w:bookmarkStart w:id="157" w:name="сложение-строк-бинарный"/>
      <w:r w:rsidRPr="00C93443">
        <w:t>Сложение строк, бинарный +</w:t>
      </w:r>
      <w:bookmarkEnd w:id="157"/>
    </w:p>
    <w:p w:rsidR="009B4D17" w:rsidRPr="00C93443" w:rsidRDefault="009B4D17" w:rsidP="009B4D17">
      <w:pPr>
        <w:shd w:val="clear" w:color="auto" w:fill="FFFFFF" w:themeFill="background1"/>
        <w:rPr>
          <w:rFonts w:asciiTheme="minorHAnsi" w:hAnsiTheme="minorHAnsi"/>
        </w:rPr>
      </w:pPr>
      <w:r w:rsidRPr="00C93443">
        <w:rPr>
          <w:rFonts w:asciiTheme="minorHAnsi" w:hAnsiTheme="minorHAnsi"/>
        </w:rPr>
        <w:t>Если бинарный оператор '+' применить к строкам, то он их объединяет в одну:</w:t>
      </w:r>
    </w:p>
    <w:p w:rsidR="009B4D17" w:rsidRPr="00B94BA7" w:rsidRDefault="009B4D17" w:rsidP="00B94BA7">
      <w:pPr>
        <w:pStyle w:val="af1"/>
        <w:rPr>
          <w:rStyle w:val="af0"/>
          <w:b w:val="0"/>
          <w:color w:val="auto"/>
        </w:rPr>
      </w:pPr>
      <w:r w:rsidRPr="00B94BA7">
        <w:rPr>
          <w:rStyle w:val="af0"/>
          <w:b w:val="0"/>
          <w:color w:val="auto"/>
        </w:rPr>
        <w:t>var a = "моя" + "строка";</w:t>
      </w:r>
    </w:p>
    <w:p w:rsidR="009B4D17" w:rsidRPr="00B94BA7" w:rsidRDefault="009B4D17" w:rsidP="00B94BA7">
      <w:pPr>
        <w:pStyle w:val="af1"/>
        <w:rPr>
          <w:rStyle w:val="af0"/>
          <w:b w:val="0"/>
          <w:color w:val="auto"/>
        </w:rPr>
      </w:pPr>
      <w:r w:rsidRPr="00B94BA7">
        <w:rPr>
          <w:rStyle w:val="af0"/>
          <w:b w:val="0"/>
          <w:color w:val="auto"/>
        </w:rPr>
        <w:t>alert( a ); // моястрока</w:t>
      </w:r>
    </w:p>
    <w:p w:rsidR="000C5081" w:rsidRPr="00C93443" w:rsidRDefault="009B4D17" w:rsidP="009B4D17">
      <w:pPr>
        <w:shd w:val="clear" w:color="auto" w:fill="FFFFFF" w:themeFill="background1"/>
        <w:rPr>
          <w:rFonts w:asciiTheme="minorHAnsi" w:hAnsiTheme="minorHAnsi"/>
        </w:rPr>
      </w:pPr>
      <w:r w:rsidRPr="00C93443">
        <w:rPr>
          <w:rFonts w:asciiTheme="minorHAnsi" w:hAnsiTheme="minorHAnsi"/>
        </w:rPr>
        <w:t xml:space="preserve">Иначе говорят, </w:t>
      </w:r>
      <w:r w:rsidR="00EB6745">
        <w:rPr>
          <w:rFonts w:asciiTheme="minorHAnsi" w:hAnsiTheme="minorHAnsi"/>
        </w:rPr>
        <w:t xml:space="preserve"> </w:t>
      </w:r>
      <w:r w:rsidRPr="00C93443">
        <w:rPr>
          <w:rFonts w:asciiTheme="minorHAnsi" w:hAnsiTheme="minorHAnsi"/>
        </w:rPr>
        <w:t>что «плюс производит конкатенацию (сложение) строк».</w:t>
      </w:r>
    </w:p>
    <w:p w:rsidR="009B4D17" w:rsidRPr="00C93443" w:rsidRDefault="009B4D17" w:rsidP="00E51B90">
      <w:pPr>
        <w:pStyle w:val="aa"/>
      </w:pPr>
      <w:r w:rsidRPr="00C93443">
        <w:rPr>
          <w:shd w:val="clear" w:color="auto" w:fill="E5B8B7" w:themeFill="accent2" w:themeFillTint="66"/>
        </w:rPr>
        <w:t>Если хотя бы один аргумент является строкой, то второй будет также преобразован к строке!</w:t>
      </w:r>
    </w:p>
    <w:p w:rsidR="009B4D17" w:rsidRPr="00C93443" w:rsidRDefault="009B4D17" w:rsidP="009B4D17">
      <w:pPr>
        <w:shd w:val="clear" w:color="auto" w:fill="FFFFFF" w:themeFill="background1"/>
        <w:rPr>
          <w:rFonts w:asciiTheme="minorHAnsi" w:hAnsiTheme="minorHAnsi"/>
        </w:rPr>
      </w:pPr>
      <w:r w:rsidRPr="00C93443">
        <w:rPr>
          <w:rFonts w:asciiTheme="minorHAnsi" w:hAnsiTheme="minorHAnsi"/>
        </w:rPr>
        <w:t>Причем не важно, справа или слева находится операнд-строка, в любом случае нестроковый аргумент будет преобразован. Например:</w:t>
      </w:r>
    </w:p>
    <w:p w:rsidR="009B4D17" w:rsidRPr="00B94BA7" w:rsidRDefault="009B4D17" w:rsidP="00B94BA7">
      <w:pPr>
        <w:pStyle w:val="af1"/>
        <w:rPr>
          <w:rStyle w:val="af0"/>
          <w:b w:val="0"/>
          <w:color w:val="auto"/>
        </w:rPr>
      </w:pPr>
      <w:r w:rsidRPr="00B94BA7">
        <w:rPr>
          <w:rStyle w:val="af0"/>
          <w:b w:val="0"/>
          <w:color w:val="auto"/>
        </w:rPr>
        <w:t>alert( '1' + 2 ); // "12"</w:t>
      </w:r>
    </w:p>
    <w:p w:rsidR="009B4D17" w:rsidRDefault="009B4D17" w:rsidP="00B94BA7">
      <w:pPr>
        <w:pStyle w:val="af1"/>
        <w:rPr>
          <w:rStyle w:val="af0"/>
          <w:b w:val="0"/>
          <w:color w:val="auto"/>
        </w:rPr>
      </w:pPr>
      <w:r w:rsidRPr="00B94BA7">
        <w:rPr>
          <w:rStyle w:val="af0"/>
          <w:b w:val="0"/>
          <w:color w:val="auto"/>
        </w:rPr>
        <w:lastRenderedPageBreak/>
        <w:t>alert( 2 + '1' ); // "21"</w:t>
      </w:r>
    </w:p>
    <w:p w:rsidR="00421F87" w:rsidRDefault="00421F87" w:rsidP="00421F87">
      <w:pPr>
        <w:pStyle w:val="aa"/>
        <w:rPr>
          <w:b/>
        </w:rPr>
      </w:pPr>
    </w:p>
    <w:p w:rsidR="00421F87" w:rsidRPr="00421F87" w:rsidRDefault="00421F87" w:rsidP="00421F87">
      <w:pPr>
        <w:pStyle w:val="aa"/>
        <w:rPr>
          <w:b/>
        </w:rPr>
      </w:pPr>
      <w:r w:rsidRPr="00421F87">
        <w:rPr>
          <w:b/>
        </w:rPr>
        <w:t>Пробел входит в строку и является его частью.</w:t>
      </w:r>
    </w:p>
    <w:p w:rsidR="009B4D17" w:rsidRPr="00C93443" w:rsidRDefault="009B4D17" w:rsidP="008735FE">
      <w:pPr>
        <w:pStyle w:val="2"/>
      </w:pPr>
      <w:bookmarkStart w:id="158" w:name="преобразование-к-числу-унарный-плюс"/>
      <w:r w:rsidRPr="00C93443">
        <w:t>Преобразование к числу, унарный плюс +</w:t>
      </w:r>
      <w:bookmarkEnd w:id="158"/>
    </w:p>
    <w:p w:rsidR="009B4D17" w:rsidRPr="00C93443" w:rsidRDefault="009B4D17" w:rsidP="009B4D17">
      <w:pPr>
        <w:shd w:val="clear" w:color="auto" w:fill="FFFFFF" w:themeFill="background1"/>
        <w:rPr>
          <w:rFonts w:asciiTheme="minorHAnsi" w:hAnsiTheme="minorHAnsi"/>
        </w:rPr>
      </w:pPr>
      <w:r w:rsidRPr="00C93443">
        <w:rPr>
          <w:rFonts w:asciiTheme="minorHAnsi" w:hAnsiTheme="minorHAnsi"/>
        </w:rPr>
        <w:t>Когда мы получаем значения из HTML-полей или от пользователя, то они обычно в форме строк.</w:t>
      </w:r>
    </w:p>
    <w:p w:rsidR="009B4D17" w:rsidRPr="00C93443" w:rsidRDefault="009B4D17" w:rsidP="009B4D17">
      <w:pPr>
        <w:shd w:val="clear" w:color="auto" w:fill="FFFFFF" w:themeFill="background1"/>
        <w:rPr>
          <w:rFonts w:asciiTheme="minorHAnsi" w:hAnsiTheme="minorHAnsi"/>
        </w:rPr>
      </w:pPr>
      <w:r w:rsidRPr="00C93443">
        <w:rPr>
          <w:rFonts w:asciiTheme="minorHAnsi" w:hAnsiTheme="minorHAnsi"/>
        </w:rPr>
        <w:t>А что, если их нужно, к примеру, сложить? Бинарный плюс сложит их как строки:</w:t>
      </w:r>
    </w:p>
    <w:p w:rsidR="009B4D17" w:rsidRPr="00B94BA7" w:rsidRDefault="009B4D17" w:rsidP="00B94BA7">
      <w:pPr>
        <w:pStyle w:val="af1"/>
        <w:rPr>
          <w:rStyle w:val="af0"/>
          <w:b w:val="0"/>
          <w:color w:val="auto"/>
        </w:rPr>
      </w:pPr>
      <w:r w:rsidRPr="00B94BA7">
        <w:rPr>
          <w:rStyle w:val="af0"/>
          <w:b w:val="0"/>
          <w:color w:val="auto"/>
        </w:rPr>
        <w:t>var apples = "2";</w:t>
      </w:r>
    </w:p>
    <w:p w:rsidR="009B4D17" w:rsidRPr="00B94BA7" w:rsidRDefault="009B4D17" w:rsidP="00B94BA7">
      <w:pPr>
        <w:pStyle w:val="af1"/>
        <w:rPr>
          <w:rStyle w:val="af0"/>
          <w:b w:val="0"/>
          <w:color w:val="auto"/>
        </w:rPr>
      </w:pPr>
      <w:r w:rsidRPr="00B94BA7">
        <w:rPr>
          <w:rStyle w:val="af0"/>
          <w:b w:val="0"/>
          <w:color w:val="auto"/>
        </w:rPr>
        <w:t>var oranges = "3";</w:t>
      </w:r>
    </w:p>
    <w:p w:rsidR="009B4D17" w:rsidRPr="00E51B90" w:rsidRDefault="009B4D17" w:rsidP="00B94BA7">
      <w:pPr>
        <w:pStyle w:val="af1"/>
        <w:rPr>
          <w:rStyle w:val="af0"/>
        </w:rPr>
      </w:pPr>
      <w:r w:rsidRPr="00B94BA7">
        <w:rPr>
          <w:rStyle w:val="af0"/>
          <w:b w:val="0"/>
          <w:color w:val="auto"/>
        </w:rPr>
        <w:t>alert( apples + oranges ); // "23", так как бинарный плюс складывает строки</w:t>
      </w:r>
    </w:p>
    <w:p w:rsidR="009B4D17" w:rsidRPr="00C93443" w:rsidRDefault="000D0C8E" w:rsidP="009B4D17">
      <w:pPr>
        <w:shd w:val="clear" w:color="auto" w:fill="FFFFFF" w:themeFill="background1"/>
        <w:rPr>
          <w:rFonts w:asciiTheme="minorHAnsi" w:hAnsiTheme="minorHAnsi"/>
        </w:rPr>
      </w:pPr>
      <w:r w:rsidRPr="00C93443">
        <w:rPr>
          <w:rFonts w:asciiTheme="minorHAnsi" w:hAnsiTheme="minorHAnsi"/>
        </w:rPr>
        <w:t>Поэтому используем унарный плюс, чтобы преобразовать к числу:</w:t>
      </w:r>
    </w:p>
    <w:p w:rsidR="000D0C8E" w:rsidRPr="00B94BA7" w:rsidRDefault="000D0C8E" w:rsidP="00B94BA7">
      <w:pPr>
        <w:pStyle w:val="af1"/>
        <w:rPr>
          <w:rStyle w:val="af0"/>
          <w:b w:val="0"/>
          <w:color w:val="auto"/>
        </w:rPr>
      </w:pPr>
      <w:r w:rsidRPr="00B94BA7">
        <w:rPr>
          <w:rStyle w:val="af0"/>
          <w:b w:val="0"/>
          <w:color w:val="auto"/>
        </w:rPr>
        <w:t>var apples = "2";</w:t>
      </w:r>
    </w:p>
    <w:p w:rsidR="000D0C8E" w:rsidRPr="00B94BA7" w:rsidRDefault="000D0C8E" w:rsidP="00B94BA7">
      <w:pPr>
        <w:pStyle w:val="af1"/>
        <w:rPr>
          <w:rStyle w:val="af0"/>
          <w:b w:val="0"/>
          <w:color w:val="auto"/>
        </w:rPr>
      </w:pPr>
      <w:r w:rsidRPr="00B94BA7">
        <w:rPr>
          <w:rStyle w:val="af0"/>
          <w:b w:val="0"/>
          <w:color w:val="auto"/>
        </w:rPr>
        <w:t>var oranges = "3";</w:t>
      </w:r>
    </w:p>
    <w:p w:rsidR="000D0C8E" w:rsidRPr="00B94BA7" w:rsidRDefault="000D0C8E" w:rsidP="00B94BA7">
      <w:pPr>
        <w:pStyle w:val="af1"/>
        <w:rPr>
          <w:rStyle w:val="af0"/>
          <w:b w:val="0"/>
          <w:color w:val="auto"/>
        </w:rPr>
      </w:pPr>
      <w:r w:rsidRPr="00B94BA7">
        <w:rPr>
          <w:rStyle w:val="af0"/>
          <w:b w:val="0"/>
          <w:color w:val="auto"/>
        </w:rPr>
        <w:t>alert( +apples + +oranges ); // 5, число, оба операнда предварительно преобразованы в числа</w:t>
      </w:r>
    </w:p>
    <w:p w:rsidR="000D0C8E" w:rsidRDefault="000D0C8E" w:rsidP="009B4D17">
      <w:pPr>
        <w:shd w:val="clear" w:color="auto" w:fill="FFFFFF" w:themeFill="background1"/>
        <w:rPr>
          <w:rFonts w:asciiTheme="minorHAnsi" w:hAnsiTheme="minorHAnsi"/>
          <w:lang w:val="en-US"/>
        </w:rPr>
      </w:pPr>
      <w:r w:rsidRPr="00C93443">
        <w:rPr>
          <w:rFonts w:asciiTheme="minorHAnsi" w:hAnsiTheme="minorHAnsi"/>
        </w:rPr>
        <w:t>Сначала выполнятся унарные плюсы, приведут строки к числам, а затем – бинарный '+' их сложит.</w:t>
      </w:r>
    </w:p>
    <w:p w:rsidR="00293D3C" w:rsidRPr="00293D3C" w:rsidRDefault="00293D3C" w:rsidP="00293D3C">
      <w:pPr>
        <w:pStyle w:val="af1"/>
      </w:pPr>
      <w:r w:rsidRPr="00293D3C">
        <w:t>+true  // 1</w:t>
      </w:r>
    </w:p>
    <w:p w:rsidR="00293D3C" w:rsidRPr="00293D3C" w:rsidRDefault="00293D3C" w:rsidP="00293D3C">
      <w:pPr>
        <w:pStyle w:val="af1"/>
      </w:pPr>
      <w:r w:rsidRPr="00293D3C">
        <w:t>+false // 0</w:t>
      </w:r>
    </w:p>
    <w:p w:rsidR="00293D3C" w:rsidRPr="00293D3C" w:rsidRDefault="00293D3C" w:rsidP="00293D3C">
      <w:pPr>
        <w:pStyle w:val="af1"/>
      </w:pPr>
      <w:r w:rsidRPr="00293D3C">
        <w:t>+null  // 0</w:t>
      </w:r>
    </w:p>
    <w:p w:rsidR="00293D3C" w:rsidRPr="00293D3C" w:rsidRDefault="00293D3C" w:rsidP="00293D3C">
      <w:pPr>
        <w:pStyle w:val="af1"/>
      </w:pPr>
      <w:r w:rsidRPr="00293D3C">
        <w:t>+function(val){  return val } // NaN</w:t>
      </w:r>
    </w:p>
    <w:p w:rsidR="00293D3C" w:rsidRPr="00293D3C" w:rsidRDefault="00293D3C" w:rsidP="009B4D17">
      <w:pPr>
        <w:shd w:val="clear" w:color="auto" w:fill="FFFFFF" w:themeFill="background1"/>
        <w:rPr>
          <w:rFonts w:asciiTheme="minorHAnsi" w:hAnsiTheme="minorHAnsi"/>
          <w:lang w:val="en-US"/>
        </w:rPr>
      </w:pPr>
    </w:p>
    <w:p w:rsidR="000D0C8E" w:rsidRPr="00C93443" w:rsidRDefault="000D0C8E" w:rsidP="008735FE">
      <w:pPr>
        <w:pStyle w:val="2"/>
      </w:pPr>
      <w:bookmarkStart w:id="159" w:name="приоритет"/>
      <w:r w:rsidRPr="00C93443">
        <w:t>Приоритет</w:t>
      </w:r>
      <w:bookmarkEnd w:id="159"/>
    </w:p>
    <w:p w:rsidR="000D0C8E" w:rsidRPr="00B94BA7" w:rsidRDefault="000D0C8E" w:rsidP="009322D8">
      <w:pPr>
        <w:pStyle w:val="aa"/>
        <w:rPr>
          <w:rStyle w:val="af0"/>
          <w:b w:val="0"/>
          <w:color w:val="auto"/>
        </w:rPr>
      </w:pPr>
      <w:r w:rsidRPr="00B94BA7">
        <w:rPr>
          <w:rStyle w:val="af0"/>
          <w:b w:val="0"/>
          <w:color w:val="auto"/>
        </w:rPr>
        <w:t>В том случае, если в выражении есть несколько операторов – порядок их выполнения определяется приоритетом.</w:t>
      </w:r>
    </w:p>
    <w:p w:rsidR="000D0C8E" w:rsidRDefault="001E4937" w:rsidP="009322D8">
      <w:pPr>
        <w:pStyle w:val="aa"/>
        <w:rPr>
          <w:rStyle w:val="af0"/>
          <w:b w:val="0"/>
          <w:color w:val="auto"/>
        </w:rPr>
      </w:pPr>
      <w:r w:rsidRPr="00B94BA7">
        <w:rPr>
          <w:rStyle w:val="af0"/>
          <w:b w:val="0"/>
          <w:color w:val="auto"/>
        </w:rPr>
        <w:t>В таблице каждому оператору задан числовой приоритет. Тот, у кого число больше – выполнится раньше. Если приоритет одинаковый, то порядок выполнения – слева направо.</w:t>
      </w:r>
    </w:p>
    <w:p w:rsidR="009322D8" w:rsidRDefault="009322D8" w:rsidP="009322D8">
      <w:pPr>
        <w:pStyle w:val="aa"/>
        <w:rPr>
          <w:rStyle w:val="af0"/>
          <w:b w:val="0"/>
          <w:color w:val="auto"/>
        </w:rPr>
      </w:pPr>
    </w:p>
    <w:p w:rsidR="009322D8" w:rsidRDefault="009322D8" w:rsidP="009322D8">
      <w:pPr>
        <w:pStyle w:val="aa"/>
        <w:rPr>
          <w:rStyle w:val="af0"/>
          <w:b w:val="0"/>
          <w:color w:val="auto"/>
        </w:rPr>
      </w:pPr>
      <w:r>
        <w:drawing>
          <wp:inline distT="0" distB="0" distL="0" distR="0" wp14:anchorId="14AB6ADF" wp14:editId="0F2F9A1F">
            <wp:extent cx="3272400" cy="4474800"/>
            <wp:effectExtent l="0" t="0" r="4445"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72400" cy="4474800"/>
                    </a:xfrm>
                    <a:prstGeom prst="rect">
                      <a:avLst/>
                    </a:prstGeom>
                  </pic:spPr>
                </pic:pic>
              </a:graphicData>
            </a:graphic>
          </wp:inline>
        </w:drawing>
      </w:r>
    </w:p>
    <w:p w:rsidR="00FC62A1" w:rsidRDefault="00362516" w:rsidP="009322D8">
      <w:pPr>
        <w:pStyle w:val="aa"/>
      </w:pPr>
      <w:r>
        <w:lastRenderedPageBreak/>
        <w:drawing>
          <wp:inline distT="0" distB="0" distL="0" distR="0" wp14:anchorId="30385813" wp14:editId="7C97AF4F">
            <wp:extent cx="3272400" cy="4374000"/>
            <wp:effectExtent l="0" t="0" r="4445" b="762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72400" cy="4374000"/>
                    </a:xfrm>
                    <a:prstGeom prst="rect">
                      <a:avLst/>
                    </a:prstGeom>
                  </pic:spPr>
                </pic:pic>
              </a:graphicData>
            </a:graphic>
          </wp:inline>
        </w:drawing>
      </w:r>
    </w:p>
    <w:p w:rsidR="009322D8" w:rsidRDefault="00FC62A1" w:rsidP="009322D8">
      <w:pPr>
        <w:pStyle w:val="aa"/>
        <w:rPr>
          <w:rStyle w:val="af0"/>
          <w:b w:val="0"/>
          <w:color w:val="auto"/>
        </w:rPr>
      </w:pPr>
      <w:r w:rsidRPr="00FC62A1">
        <w:t xml:space="preserve"> </w:t>
      </w:r>
      <w:r>
        <w:drawing>
          <wp:inline distT="0" distB="0" distL="0" distR="0" wp14:anchorId="622D64CE" wp14:editId="02811D77">
            <wp:extent cx="3272400" cy="1533600"/>
            <wp:effectExtent l="0" t="0" r="444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72400" cy="1533600"/>
                    </a:xfrm>
                    <a:prstGeom prst="rect">
                      <a:avLst/>
                    </a:prstGeom>
                  </pic:spPr>
                </pic:pic>
              </a:graphicData>
            </a:graphic>
          </wp:inline>
        </w:drawing>
      </w:r>
    </w:p>
    <w:p w:rsidR="009322D8" w:rsidRDefault="009322D8" w:rsidP="001E4937">
      <w:pPr>
        <w:shd w:val="clear" w:color="auto" w:fill="FFFFFF" w:themeFill="background1"/>
        <w:rPr>
          <w:rFonts w:asciiTheme="minorHAnsi" w:hAnsiTheme="minorHAnsi"/>
        </w:rPr>
      </w:pPr>
    </w:p>
    <w:p w:rsidR="001E4937" w:rsidRPr="00C93443" w:rsidRDefault="001E4937" w:rsidP="001E4937">
      <w:pPr>
        <w:shd w:val="clear" w:color="auto" w:fill="FFFFFF" w:themeFill="background1"/>
        <w:rPr>
          <w:rFonts w:asciiTheme="minorHAnsi" w:hAnsiTheme="minorHAnsi"/>
        </w:rPr>
      </w:pPr>
      <w:r w:rsidRPr="00C93443">
        <w:rPr>
          <w:rFonts w:asciiTheme="minorHAnsi" w:hAnsiTheme="minorHAnsi"/>
        </w:rPr>
        <w:t>Оператор "=" возвращает значение</w:t>
      </w:r>
    </w:p>
    <w:p w:rsidR="001E4937" w:rsidRPr="00C93443" w:rsidRDefault="001E4937" w:rsidP="001E4937">
      <w:pPr>
        <w:shd w:val="clear" w:color="auto" w:fill="FFFFFF" w:themeFill="background1"/>
        <w:rPr>
          <w:rFonts w:asciiTheme="minorHAnsi" w:hAnsiTheme="minorHAnsi"/>
        </w:rPr>
      </w:pPr>
      <w:r w:rsidRPr="00C93443">
        <w:rPr>
          <w:rFonts w:asciiTheme="minorHAnsi" w:hAnsiTheme="minorHAnsi"/>
        </w:rPr>
        <w:t>Все операторы возвращают значение. Вызов x = выражение не является исключением.</w:t>
      </w:r>
    </w:p>
    <w:p w:rsidR="001E4937" w:rsidRPr="00C93443" w:rsidRDefault="001E4937" w:rsidP="001E4937">
      <w:pPr>
        <w:shd w:val="clear" w:color="auto" w:fill="FFFFFF" w:themeFill="background1"/>
        <w:rPr>
          <w:rFonts w:asciiTheme="minorHAnsi" w:hAnsiTheme="minorHAnsi"/>
        </w:rPr>
      </w:pPr>
      <w:r w:rsidRPr="00C93443">
        <w:rPr>
          <w:rFonts w:asciiTheme="minorHAnsi" w:hAnsiTheme="minorHAnsi"/>
        </w:rPr>
        <w:t>Он записывает выражение в x, а затем возвращает его. Благодаря этому присваивание можно использовать как часть более сложного выражения:</w:t>
      </w:r>
    </w:p>
    <w:p w:rsidR="001E4937" w:rsidRPr="00B94BA7" w:rsidRDefault="001E4937" w:rsidP="00B94BA7">
      <w:pPr>
        <w:pStyle w:val="af1"/>
        <w:rPr>
          <w:rStyle w:val="af0"/>
          <w:b w:val="0"/>
          <w:color w:val="auto"/>
        </w:rPr>
      </w:pPr>
      <w:r w:rsidRPr="00B94BA7">
        <w:rPr>
          <w:rStyle w:val="af0"/>
          <w:b w:val="0"/>
          <w:color w:val="auto"/>
        </w:rPr>
        <w:t>var a = 1;</w:t>
      </w:r>
    </w:p>
    <w:p w:rsidR="001E4937" w:rsidRPr="00B94BA7" w:rsidRDefault="001E4937" w:rsidP="00B94BA7">
      <w:pPr>
        <w:pStyle w:val="af1"/>
        <w:rPr>
          <w:rStyle w:val="af0"/>
          <w:b w:val="0"/>
          <w:color w:val="auto"/>
        </w:rPr>
      </w:pPr>
      <w:r w:rsidRPr="00B94BA7">
        <w:rPr>
          <w:rStyle w:val="af0"/>
          <w:b w:val="0"/>
          <w:color w:val="auto"/>
        </w:rPr>
        <w:t>var b = 2;</w:t>
      </w:r>
    </w:p>
    <w:p w:rsidR="001E4937" w:rsidRPr="00B94BA7" w:rsidRDefault="001E4937" w:rsidP="00B94BA7">
      <w:pPr>
        <w:pStyle w:val="af1"/>
        <w:rPr>
          <w:rStyle w:val="af0"/>
          <w:b w:val="0"/>
          <w:color w:val="auto"/>
        </w:rPr>
      </w:pPr>
      <w:r w:rsidRPr="00B94BA7">
        <w:rPr>
          <w:rStyle w:val="af0"/>
          <w:b w:val="0"/>
          <w:color w:val="auto"/>
        </w:rPr>
        <w:t>var c = 3 - (a = b + 1);</w:t>
      </w:r>
    </w:p>
    <w:p w:rsidR="001E4937" w:rsidRPr="00B94BA7" w:rsidRDefault="001E4937" w:rsidP="00B94BA7">
      <w:pPr>
        <w:pStyle w:val="af1"/>
        <w:rPr>
          <w:rStyle w:val="af0"/>
          <w:b w:val="0"/>
          <w:color w:val="auto"/>
        </w:rPr>
      </w:pPr>
      <w:r w:rsidRPr="00B94BA7">
        <w:rPr>
          <w:rStyle w:val="af0"/>
          <w:b w:val="0"/>
          <w:color w:val="auto"/>
        </w:rPr>
        <w:t>alert( a ); // 3</w:t>
      </w:r>
    </w:p>
    <w:p w:rsidR="001E4937" w:rsidRPr="00B94BA7" w:rsidRDefault="001E4937" w:rsidP="00B94BA7">
      <w:pPr>
        <w:pStyle w:val="af1"/>
        <w:rPr>
          <w:rStyle w:val="af0"/>
          <w:b w:val="0"/>
          <w:color w:val="auto"/>
        </w:rPr>
      </w:pPr>
      <w:r w:rsidRPr="00B94BA7">
        <w:rPr>
          <w:rStyle w:val="af0"/>
          <w:b w:val="0"/>
          <w:color w:val="auto"/>
        </w:rPr>
        <w:t>alert( c ); // 0</w:t>
      </w:r>
    </w:p>
    <w:p w:rsidR="001E4937" w:rsidRPr="00C93443" w:rsidRDefault="001E4937" w:rsidP="009B4D17">
      <w:pPr>
        <w:shd w:val="clear" w:color="auto" w:fill="FFFFFF" w:themeFill="background1"/>
        <w:rPr>
          <w:rFonts w:asciiTheme="minorHAnsi" w:hAnsiTheme="minorHAnsi"/>
          <w:lang w:val="en-US"/>
        </w:rPr>
      </w:pPr>
    </w:p>
    <w:p w:rsidR="000C5081" w:rsidRPr="00C93443" w:rsidRDefault="000C5081" w:rsidP="00F34B2D">
      <w:pPr>
        <w:shd w:val="clear" w:color="auto" w:fill="FFFFFF" w:themeFill="background1"/>
        <w:rPr>
          <w:rFonts w:asciiTheme="minorHAnsi" w:hAnsiTheme="minorHAnsi"/>
        </w:rPr>
      </w:pPr>
      <w:r w:rsidRPr="00C93443">
        <w:rPr>
          <w:rFonts w:asciiTheme="minorHAnsi" w:hAnsiTheme="minorHAnsi"/>
        </w:rPr>
        <w:t>Операторы делятся по типу возвращаемого значения на математические, строковые и логические</w:t>
      </w:r>
      <w:r w:rsidR="00AB3F6A" w:rsidRPr="00C93443">
        <w:rPr>
          <w:rFonts w:asciiTheme="minorHAnsi" w:hAnsiTheme="minorHAnsi"/>
        </w:rPr>
        <w:t>.</w:t>
      </w:r>
    </w:p>
    <w:p w:rsidR="00AB3F6A" w:rsidRPr="00C93443" w:rsidRDefault="00AB3F6A" w:rsidP="00120A8B">
      <w:pPr>
        <w:shd w:val="clear" w:color="auto" w:fill="FFFFFF" w:themeFill="background1"/>
        <w:rPr>
          <w:rFonts w:asciiTheme="minorHAnsi" w:hAnsiTheme="minorHAnsi"/>
        </w:rPr>
      </w:pPr>
      <w:r w:rsidRPr="00C93443">
        <w:rPr>
          <w:rFonts w:asciiTheme="minorHAnsi" w:hAnsiTheme="minorHAnsi"/>
          <w:shd w:val="clear" w:color="auto" w:fill="D6E3BC" w:themeFill="accent3" w:themeFillTint="66"/>
        </w:rPr>
        <w:t>Математические</w:t>
      </w:r>
      <w:r w:rsidR="00120A8B" w:rsidRPr="00C93443">
        <w:rPr>
          <w:rFonts w:asciiTheme="minorHAnsi" w:hAnsiTheme="minorHAnsi"/>
          <w:shd w:val="clear" w:color="auto" w:fill="D6E3BC" w:themeFill="accent3" w:themeFillTint="66"/>
        </w:rPr>
        <w:t xml:space="preserve"> операторы</w:t>
      </w:r>
      <w:r w:rsidRPr="00C93443">
        <w:rPr>
          <w:rFonts w:asciiTheme="minorHAnsi" w:hAnsiTheme="minorHAnsi"/>
          <w:shd w:val="clear" w:color="auto" w:fill="D6E3BC" w:themeFill="accent3" w:themeFillTint="66"/>
        </w:rPr>
        <w:t>:</w:t>
      </w:r>
    </w:p>
    <w:p w:rsidR="00AB3F6A" w:rsidRPr="00D33741" w:rsidRDefault="00AB3F6A" w:rsidP="00D33741">
      <w:pPr>
        <w:pStyle w:val="af1"/>
        <w:rPr>
          <w:rStyle w:val="af0"/>
          <w:b w:val="0"/>
          <w:color w:val="auto"/>
        </w:rPr>
      </w:pPr>
      <w:r w:rsidRPr="00D33741">
        <w:rPr>
          <w:rStyle w:val="af0"/>
          <w:b w:val="0"/>
          <w:color w:val="auto"/>
        </w:rPr>
        <w:t xml:space="preserve">1 + 2 // сложение </w:t>
      </w:r>
    </w:p>
    <w:p w:rsidR="00AB3F6A" w:rsidRPr="00D33741" w:rsidRDefault="00AB3F6A" w:rsidP="00D33741">
      <w:pPr>
        <w:pStyle w:val="af1"/>
        <w:rPr>
          <w:rStyle w:val="af0"/>
          <w:b w:val="0"/>
          <w:color w:val="auto"/>
        </w:rPr>
      </w:pPr>
      <w:r w:rsidRPr="00D33741">
        <w:rPr>
          <w:rStyle w:val="af0"/>
          <w:b w:val="0"/>
          <w:color w:val="auto"/>
        </w:rPr>
        <w:t>1 – 2 // вычитание</w:t>
      </w:r>
    </w:p>
    <w:p w:rsidR="00AB3F6A" w:rsidRPr="00D33741" w:rsidRDefault="00AB3F6A" w:rsidP="00D33741">
      <w:pPr>
        <w:pStyle w:val="af1"/>
        <w:rPr>
          <w:rStyle w:val="af0"/>
          <w:b w:val="0"/>
          <w:color w:val="auto"/>
        </w:rPr>
      </w:pPr>
      <w:r w:rsidRPr="00D33741">
        <w:rPr>
          <w:rStyle w:val="af0"/>
          <w:b w:val="0"/>
          <w:color w:val="auto"/>
        </w:rPr>
        <w:t>1 * 2 // умножение</w:t>
      </w:r>
    </w:p>
    <w:p w:rsidR="00AB3F6A" w:rsidRPr="00D33741" w:rsidRDefault="00AB3F6A" w:rsidP="00D33741">
      <w:pPr>
        <w:pStyle w:val="af1"/>
        <w:rPr>
          <w:rStyle w:val="af0"/>
          <w:b w:val="0"/>
          <w:color w:val="auto"/>
        </w:rPr>
      </w:pPr>
      <w:r w:rsidRPr="00D33741">
        <w:rPr>
          <w:rStyle w:val="af0"/>
          <w:b w:val="0"/>
          <w:color w:val="auto"/>
        </w:rPr>
        <w:t>1 / 2 //  деление</w:t>
      </w:r>
    </w:p>
    <w:p w:rsidR="00AB3F6A" w:rsidRPr="00D33741" w:rsidRDefault="00AB3F6A" w:rsidP="00D33741">
      <w:pPr>
        <w:pStyle w:val="af1"/>
        <w:rPr>
          <w:rStyle w:val="af0"/>
          <w:b w:val="0"/>
          <w:color w:val="auto"/>
        </w:rPr>
      </w:pPr>
      <w:r w:rsidRPr="00D33741">
        <w:rPr>
          <w:rStyle w:val="af0"/>
          <w:b w:val="0"/>
          <w:color w:val="auto"/>
        </w:rPr>
        <w:t xml:space="preserve">10 % 3 // нахождение остатка </w:t>
      </w:r>
    </w:p>
    <w:p w:rsidR="00AB3F6A" w:rsidRPr="00C93443" w:rsidRDefault="00AB3F6A" w:rsidP="00F34B2D">
      <w:pPr>
        <w:shd w:val="clear" w:color="auto" w:fill="FFFFFF" w:themeFill="background1"/>
        <w:rPr>
          <w:rFonts w:asciiTheme="minorHAnsi" w:hAnsiTheme="minorHAnsi"/>
        </w:rPr>
      </w:pPr>
      <w:r w:rsidRPr="00C93443">
        <w:rPr>
          <w:rFonts w:asciiTheme="minorHAnsi" w:hAnsiTheme="minorHAnsi"/>
          <w:noProof/>
        </w:rPr>
        <w:drawing>
          <wp:inline distT="0" distB="0" distL="0" distR="0" wp14:anchorId="2E53FD8D" wp14:editId="6732E137">
            <wp:extent cx="2718000" cy="1065600"/>
            <wp:effectExtent l="0" t="0" r="635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18000" cy="1065600"/>
                    </a:xfrm>
                    <a:prstGeom prst="rect">
                      <a:avLst/>
                    </a:prstGeom>
                  </pic:spPr>
                </pic:pic>
              </a:graphicData>
            </a:graphic>
          </wp:inline>
        </w:drawing>
      </w:r>
    </w:p>
    <w:p w:rsidR="00941223" w:rsidRPr="00C93443" w:rsidRDefault="00941223" w:rsidP="008735FE">
      <w:pPr>
        <w:pStyle w:val="2"/>
      </w:pPr>
      <w:bookmarkStart w:id="160" w:name="инкремент-декремент"/>
      <w:r w:rsidRPr="00C93443">
        <w:t>Инкремент/декремент: ++, --</w:t>
      </w:r>
      <w:bookmarkEnd w:id="160"/>
    </w:p>
    <w:p w:rsidR="00E509C3" w:rsidRPr="00C93443" w:rsidRDefault="00E509C3" w:rsidP="00E51B90">
      <w:pPr>
        <w:pStyle w:val="aa"/>
      </w:pPr>
      <w:r w:rsidRPr="00C93443">
        <w:rPr>
          <w:b/>
          <w:bCs/>
        </w:rPr>
        <w:t>Инкремент</w:t>
      </w:r>
      <w:r w:rsidRPr="00C93443">
        <w:t xml:space="preserve"> ++ увеличивает на 1:</w:t>
      </w:r>
    </w:p>
    <w:p w:rsidR="00E509C3" w:rsidRPr="00D33741" w:rsidRDefault="00E509C3" w:rsidP="00D33741">
      <w:pPr>
        <w:pStyle w:val="af1"/>
        <w:rPr>
          <w:rStyle w:val="af0"/>
          <w:b w:val="0"/>
          <w:color w:val="auto"/>
        </w:rPr>
      </w:pPr>
      <w:r w:rsidRPr="00D33741">
        <w:rPr>
          <w:rStyle w:val="af0"/>
          <w:b w:val="0"/>
          <w:color w:val="auto"/>
        </w:rPr>
        <w:lastRenderedPageBreak/>
        <w:t>var i = 2;</w:t>
      </w:r>
    </w:p>
    <w:p w:rsidR="00E509C3" w:rsidRPr="00D33741" w:rsidRDefault="00E509C3" w:rsidP="00D33741">
      <w:pPr>
        <w:pStyle w:val="af1"/>
        <w:rPr>
          <w:rStyle w:val="af0"/>
          <w:b w:val="0"/>
          <w:color w:val="auto"/>
        </w:rPr>
      </w:pPr>
      <w:r w:rsidRPr="00D33741">
        <w:rPr>
          <w:rStyle w:val="af0"/>
          <w:b w:val="0"/>
          <w:color w:val="auto"/>
        </w:rPr>
        <w:t>i++;      // более короткая запись для i = i + 1.</w:t>
      </w:r>
    </w:p>
    <w:p w:rsidR="00E509C3" w:rsidRPr="00D33741" w:rsidRDefault="00E509C3" w:rsidP="00D33741">
      <w:pPr>
        <w:pStyle w:val="af1"/>
        <w:rPr>
          <w:rStyle w:val="af0"/>
          <w:b w:val="0"/>
          <w:color w:val="auto"/>
        </w:rPr>
      </w:pPr>
      <w:r w:rsidRPr="00D33741">
        <w:rPr>
          <w:rStyle w:val="af0"/>
          <w:b w:val="0"/>
          <w:color w:val="auto"/>
        </w:rPr>
        <w:t>alert(i); // 3</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b/>
          <w:bCs/>
        </w:rPr>
        <w:t>Декремент</w:t>
      </w:r>
      <w:r w:rsidRPr="00C93443">
        <w:rPr>
          <w:rFonts w:asciiTheme="minorHAnsi" w:hAnsiTheme="minorHAnsi"/>
        </w:rPr>
        <w:t xml:space="preserve"> -- уменьшает на 1:</w:t>
      </w:r>
    </w:p>
    <w:p w:rsidR="00E509C3" w:rsidRPr="00D33741" w:rsidRDefault="00E509C3" w:rsidP="00D33741">
      <w:pPr>
        <w:pStyle w:val="af1"/>
        <w:rPr>
          <w:rStyle w:val="af0"/>
          <w:b w:val="0"/>
          <w:color w:val="auto"/>
        </w:rPr>
      </w:pPr>
      <w:r w:rsidRPr="00D33741">
        <w:rPr>
          <w:rStyle w:val="af0"/>
          <w:b w:val="0"/>
          <w:color w:val="auto"/>
        </w:rPr>
        <w:t>var i = 2;</w:t>
      </w:r>
    </w:p>
    <w:p w:rsidR="00E509C3" w:rsidRPr="00D33741" w:rsidRDefault="00E509C3" w:rsidP="00D33741">
      <w:pPr>
        <w:pStyle w:val="af1"/>
        <w:rPr>
          <w:rStyle w:val="af0"/>
          <w:b w:val="0"/>
          <w:color w:val="auto"/>
        </w:rPr>
      </w:pPr>
      <w:r w:rsidRPr="00D33741">
        <w:rPr>
          <w:rStyle w:val="af0"/>
          <w:b w:val="0"/>
          <w:color w:val="auto"/>
        </w:rPr>
        <w:t>i--;      // более короткая запись для i = i - 1.</w:t>
      </w:r>
    </w:p>
    <w:p w:rsidR="00E509C3" w:rsidRDefault="00E509C3" w:rsidP="00D33741">
      <w:pPr>
        <w:pStyle w:val="af1"/>
        <w:rPr>
          <w:rStyle w:val="af0"/>
          <w:b w:val="0"/>
          <w:color w:val="auto"/>
        </w:rPr>
      </w:pPr>
      <w:r w:rsidRPr="00D33741">
        <w:rPr>
          <w:rStyle w:val="af0"/>
          <w:b w:val="0"/>
          <w:color w:val="auto"/>
        </w:rPr>
        <w:t>alert(i); // 1</w:t>
      </w:r>
    </w:p>
    <w:p w:rsidR="00293D3C" w:rsidRPr="00293D3C" w:rsidRDefault="00293D3C" w:rsidP="00293D3C"/>
    <w:p w:rsidR="00293D3C" w:rsidRPr="00293D3C" w:rsidRDefault="00293D3C" w:rsidP="00293D3C">
      <w:pPr>
        <w:pStyle w:val="af1"/>
        <w:rPr>
          <w:rFonts w:eastAsia="Times New Roman"/>
          <w:color w:val="333333"/>
          <w:bdr w:val="none" w:sz="0" w:space="0" w:color="auto" w:frame="1"/>
        </w:rPr>
      </w:pPr>
      <w:r w:rsidRPr="00293D3C">
        <w:rPr>
          <w:rFonts w:eastAsia="Times New Roman"/>
          <w:bdr w:val="none" w:sz="0" w:space="0" w:color="auto" w:frame="1"/>
        </w:rPr>
        <w:t xml:space="preserve">// Postfix </w:t>
      </w:r>
    </w:p>
    <w:p w:rsidR="00293D3C" w:rsidRPr="00293D3C" w:rsidRDefault="00293D3C" w:rsidP="00293D3C">
      <w:pPr>
        <w:pStyle w:val="af1"/>
        <w:rPr>
          <w:rFonts w:eastAsia="Times New Roman"/>
          <w:color w:val="333333"/>
          <w:bdr w:val="none" w:sz="0" w:space="0" w:color="auto" w:frame="1"/>
        </w:rPr>
      </w:pPr>
      <w:r w:rsidRPr="00293D3C">
        <w:rPr>
          <w:rFonts w:eastAsia="Times New Roman"/>
          <w:color w:val="0077AA"/>
          <w:bdr w:val="none" w:sz="0" w:space="0" w:color="auto" w:frame="1"/>
        </w:rPr>
        <w:t>var</w:t>
      </w:r>
      <w:r w:rsidRPr="00293D3C">
        <w:rPr>
          <w:rFonts w:eastAsia="Times New Roman"/>
          <w:color w:val="333333"/>
          <w:bdr w:val="none" w:sz="0" w:space="0" w:color="auto" w:frame="1"/>
        </w:rPr>
        <w:t xml:space="preserve"> x </w:t>
      </w:r>
      <w:r w:rsidRPr="00293D3C">
        <w:rPr>
          <w:rFonts w:eastAsia="Times New Roman"/>
          <w:color w:val="A67F59"/>
          <w:bdr w:val="none" w:sz="0" w:space="0" w:color="auto" w:frame="1"/>
        </w:rPr>
        <w:t>=</w:t>
      </w:r>
      <w:r w:rsidRPr="00293D3C">
        <w:rPr>
          <w:rFonts w:eastAsia="Times New Roman"/>
          <w:color w:val="333333"/>
          <w:bdr w:val="none" w:sz="0" w:space="0" w:color="auto" w:frame="1"/>
        </w:rPr>
        <w:t xml:space="preserve"> </w:t>
      </w:r>
      <w:r w:rsidRPr="00293D3C">
        <w:rPr>
          <w:rFonts w:eastAsia="Times New Roman"/>
          <w:color w:val="990055"/>
          <w:bdr w:val="none" w:sz="0" w:space="0" w:color="auto" w:frame="1"/>
        </w:rPr>
        <w:t>3</w:t>
      </w:r>
      <w:r w:rsidRPr="00293D3C">
        <w:rPr>
          <w:rFonts w:eastAsia="Times New Roman"/>
          <w:color w:val="999999"/>
          <w:bdr w:val="none" w:sz="0" w:space="0" w:color="auto" w:frame="1"/>
        </w:rPr>
        <w:t>;</w:t>
      </w:r>
    </w:p>
    <w:p w:rsidR="00293D3C" w:rsidRPr="00293D3C" w:rsidRDefault="00293D3C" w:rsidP="00293D3C">
      <w:pPr>
        <w:pStyle w:val="af1"/>
        <w:rPr>
          <w:rFonts w:eastAsia="Times New Roman"/>
          <w:color w:val="333333"/>
          <w:bdr w:val="none" w:sz="0" w:space="0" w:color="auto" w:frame="1"/>
        </w:rPr>
      </w:pPr>
      <w:r w:rsidRPr="00293D3C">
        <w:rPr>
          <w:rFonts w:eastAsia="Times New Roman"/>
          <w:color w:val="333333"/>
          <w:bdr w:val="none" w:sz="0" w:space="0" w:color="auto" w:frame="1"/>
        </w:rPr>
        <w:t xml:space="preserve">y </w:t>
      </w:r>
      <w:r w:rsidRPr="00293D3C">
        <w:rPr>
          <w:rFonts w:eastAsia="Times New Roman"/>
          <w:color w:val="A67F59"/>
          <w:bdr w:val="none" w:sz="0" w:space="0" w:color="auto" w:frame="1"/>
        </w:rPr>
        <w:t>=</w:t>
      </w:r>
      <w:r w:rsidRPr="00293D3C">
        <w:rPr>
          <w:rFonts w:eastAsia="Times New Roman"/>
          <w:color w:val="333333"/>
          <w:bdr w:val="none" w:sz="0" w:space="0" w:color="auto" w:frame="1"/>
        </w:rPr>
        <w:t xml:space="preserve"> x</w:t>
      </w:r>
      <w:r w:rsidRPr="00293D3C">
        <w:rPr>
          <w:rFonts w:eastAsia="Times New Roman"/>
          <w:color w:val="A67F59"/>
          <w:bdr w:val="none" w:sz="0" w:space="0" w:color="auto" w:frame="1"/>
        </w:rPr>
        <w:t>++</w:t>
      </w:r>
      <w:r w:rsidRPr="00293D3C">
        <w:rPr>
          <w:rFonts w:eastAsia="Times New Roman"/>
          <w:color w:val="999999"/>
          <w:bdr w:val="none" w:sz="0" w:space="0" w:color="auto" w:frame="1"/>
        </w:rPr>
        <w:t>;</w:t>
      </w:r>
      <w:r w:rsidRPr="00293D3C">
        <w:rPr>
          <w:rFonts w:eastAsia="Times New Roman"/>
          <w:color w:val="333333"/>
          <w:bdr w:val="none" w:sz="0" w:space="0" w:color="auto" w:frame="1"/>
        </w:rPr>
        <w:t xml:space="preserve"> </w:t>
      </w:r>
      <w:r w:rsidRPr="00293D3C">
        <w:rPr>
          <w:rFonts w:eastAsia="Times New Roman"/>
          <w:bdr w:val="none" w:sz="0" w:space="0" w:color="auto" w:frame="1"/>
        </w:rPr>
        <w:t>// x = 4</w:t>
      </w:r>
      <w:r>
        <w:rPr>
          <w:rFonts w:eastAsia="Times New Roman"/>
          <w:bdr w:val="none" w:sz="0" w:space="0" w:color="auto" w:frame="1"/>
        </w:rPr>
        <w:t>, y = 3</w:t>
      </w:r>
      <w:r w:rsidRPr="00293D3C">
        <w:rPr>
          <w:rFonts w:eastAsia="Times New Roman"/>
          <w:bdr w:val="none" w:sz="0" w:space="0" w:color="auto" w:frame="1"/>
        </w:rPr>
        <w:t xml:space="preserve"> </w:t>
      </w:r>
    </w:p>
    <w:p w:rsidR="00293D3C" w:rsidRDefault="00293D3C" w:rsidP="00293D3C">
      <w:pPr>
        <w:pStyle w:val="af1"/>
        <w:rPr>
          <w:rFonts w:eastAsia="Times New Roman"/>
          <w:bdr w:val="none" w:sz="0" w:space="0" w:color="auto" w:frame="1"/>
        </w:rPr>
      </w:pPr>
    </w:p>
    <w:p w:rsidR="00293D3C" w:rsidRPr="00293D3C" w:rsidRDefault="00293D3C" w:rsidP="00293D3C">
      <w:pPr>
        <w:pStyle w:val="af1"/>
        <w:rPr>
          <w:rFonts w:eastAsia="Times New Roman"/>
          <w:color w:val="333333"/>
          <w:bdr w:val="none" w:sz="0" w:space="0" w:color="auto" w:frame="1"/>
        </w:rPr>
      </w:pPr>
      <w:r w:rsidRPr="00293D3C">
        <w:rPr>
          <w:rFonts w:eastAsia="Times New Roman"/>
          <w:bdr w:val="none" w:sz="0" w:space="0" w:color="auto" w:frame="1"/>
        </w:rPr>
        <w:t>// Prefix</w:t>
      </w:r>
    </w:p>
    <w:p w:rsidR="00293D3C" w:rsidRPr="00293D3C" w:rsidRDefault="00293D3C" w:rsidP="00293D3C">
      <w:pPr>
        <w:pStyle w:val="af1"/>
        <w:rPr>
          <w:rFonts w:eastAsia="Times New Roman"/>
          <w:color w:val="333333"/>
          <w:bdr w:val="none" w:sz="0" w:space="0" w:color="auto" w:frame="1"/>
        </w:rPr>
      </w:pPr>
      <w:r w:rsidRPr="00293D3C">
        <w:rPr>
          <w:rFonts w:eastAsia="Times New Roman"/>
          <w:color w:val="0077AA"/>
          <w:bdr w:val="none" w:sz="0" w:space="0" w:color="auto" w:frame="1"/>
        </w:rPr>
        <w:t>var</w:t>
      </w:r>
      <w:r w:rsidRPr="00293D3C">
        <w:rPr>
          <w:rFonts w:eastAsia="Times New Roman"/>
          <w:color w:val="333333"/>
          <w:bdr w:val="none" w:sz="0" w:space="0" w:color="auto" w:frame="1"/>
        </w:rPr>
        <w:t xml:space="preserve"> a </w:t>
      </w:r>
      <w:r w:rsidRPr="00293D3C">
        <w:rPr>
          <w:rFonts w:eastAsia="Times New Roman"/>
          <w:color w:val="A67F59"/>
          <w:bdr w:val="none" w:sz="0" w:space="0" w:color="auto" w:frame="1"/>
        </w:rPr>
        <w:t>=</w:t>
      </w:r>
      <w:r w:rsidRPr="00293D3C">
        <w:rPr>
          <w:rFonts w:eastAsia="Times New Roman"/>
          <w:color w:val="333333"/>
          <w:bdr w:val="none" w:sz="0" w:space="0" w:color="auto" w:frame="1"/>
        </w:rPr>
        <w:t xml:space="preserve"> </w:t>
      </w:r>
      <w:r w:rsidRPr="00293D3C">
        <w:rPr>
          <w:rFonts w:eastAsia="Times New Roman"/>
          <w:color w:val="990055"/>
          <w:bdr w:val="none" w:sz="0" w:space="0" w:color="auto" w:frame="1"/>
        </w:rPr>
        <w:t>2</w:t>
      </w:r>
      <w:r w:rsidRPr="00293D3C">
        <w:rPr>
          <w:rFonts w:eastAsia="Times New Roman"/>
          <w:color w:val="999999"/>
          <w:bdr w:val="none" w:sz="0" w:space="0" w:color="auto" w:frame="1"/>
        </w:rPr>
        <w:t>;</w:t>
      </w:r>
    </w:p>
    <w:p w:rsidR="00293D3C" w:rsidRPr="00293D3C" w:rsidRDefault="00293D3C" w:rsidP="00293D3C">
      <w:pPr>
        <w:pStyle w:val="af1"/>
        <w:rPr>
          <w:rFonts w:eastAsia="Times New Roman"/>
          <w:color w:val="333333"/>
          <w:sz w:val="27"/>
          <w:szCs w:val="27"/>
        </w:rPr>
      </w:pPr>
      <w:r w:rsidRPr="00293D3C">
        <w:rPr>
          <w:rFonts w:eastAsia="Times New Roman"/>
          <w:color w:val="333333"/>
          <w:bdr w:val="none" w:sz="0" w:space="0" w:color="auto" w:frame="1"/>
        </w:rPr>
        <w:t xml:space="preserve">b </w:t>
      </w:r>
      <w:r w:rsidRPr="00293D3C">
        <w:rPr>
          <w:rFonts w:eastAsia="Times New Roman"/>
          <w:color w:val="A67F59"/>
          <w:bdr w:val="none" w:sz="0" w:space="0" w:color="auto" w:frame="1"/>
        </w:rPr>
        <w:t>=</w:t>
      </w:r>
      <w:r w:rsidRPr="00293D3C">
        <w:rPr>
          <w:rFonts w:eastAsia="Times New Roman"/>
          <w:color w:val="333333"/>
          <w:bdr w:val="none" w:sz="0" w:space="0" w:color="auto" w:frame="1"/>
        </w:rPr>
        <w:t xml:space="preserve"> </w:t>
      </w:r>
      <w:r w:rsidRPr="00293D3C">
        <w:rPr>
          <w:rFonts w:eastAsia="Times New Roman"/>
          <w:color w:val="A67F59"/>
          <w:bdr w:val="none" w:sz="0" w:space="0" w:color="auto" w:frame="1"/>
        </w:rPr>
        <w:t>++</w:t>
      </w:r>
      <w:r w:rsidRPr="00293D3C">
        <w:rPr>
          <w:rFonts w:eastAsia="Times New Roman"/>
          <w:color w:val="333333"/>
          <w:bdr w:val="none" w:sz="0" w:space="0" w:color="auto" w:frame="1"/>
        </w:rPr>
        <w:t>a</w:t>
      </w:r>
      <w:r w:rsidRPr="00293D3C">
        <w:rPr>
          <w:rFonts w:eastAsia="Times New Roman"/>
          <w:color w:val="999999"/>
          <w:bdr w:val="none" w:sz="0" w:space="0" w:color="auto" w:frame="1"/>
        </w:rPr>
        <w:t>;</w:t>
      </w:r>
      <w:r w:rsidRPr="00293D3C">
        <w:rPr>
          <w:rFonts w:eastAsia="Times New Roman"/>
          <w:color w:val="333333"/>
          <w:bdr w:val="none" w:sz="0" w:space="0" w:color="auto" w:frame="1"/>
        </w:rPr>
        <w:t xml:space="preserve"> </w:t>
      </w:r>
      <w:r w:rsidRPr="00293D3C">
        <w:rPr>
          <w:rFonts w:eastAsia="Times New Roman"/>
          <w:bdr w:val="none" w:sz="0" w:space="0" w:color="auto" w:frame="1"/>
        </w:rPr>
        <w:t>// a = 3, b = 3</w:t>
      </w:r>
    </w:p>
    <w:p w:rsidR="00EB7A87" w:rsidRDefault="00EB7A87" w:rsidP="00E509C3">
      <w:pPr>
        <w:shd w:val="clear" w:color="auto" w:fill="FFFFFF" w:themeFill="background1"/>
        <w:rPr>
          <w:rFonts w:asciiTheme="minorHAnsi" w:hAnsiTheme="minorHAnsi"/>
          <w:shd w:val="clear" w:color="auto" w:fill="E5B8B7" w:themeFill="accent2" w:themeFillTint="66"/>
        </w:rPr>
      </w:pPr>
    </w:p>
    <w:p w:rsidR="00293D3C" w:rsidRPr="00293D3C" w:rsidRDefault="00293D3C" w:rsidP="00293D3C">
      <w:pPr>
        <w:pStyle w:val="af1"/>
        <w:rPr>
          <w:rFonts w:eastAsia="Times New Roman"/>
          <w:color w:val="333333"/>
          <w:bdr w:val="none" w:sz="0" w:space="0" w:color="auto" w:frame="1"/>
        </w:rPr>
      </w:pPr>
      <w:r w:rsidRPr="00293D3C">
        <w:rPr>
          <w:rFonts w:eastAsia="Times New Roman"/>
          <w:bdr w:val="none" w:sz="0" w:space="0" w:color="auto" w:frame="1"/>
        </w:rPr>
        <w:t xml:space="preserve">// Postfix </w:t>
      </w:r>
    </w:p>
    <w:p w:rsidR="00293D3C" w:rsidRPr="00293D3C" w:rsidRDefault="00293D3C" w:rsidP="00293D3C">
      <w:pPr>
        <w:pStyle w:val="af1"/>
        <w:rPr>
          <w:rFonts w:eastAsia="Times New Roman"/>
          <w:color w:val="333333"/>
          <w:bdr w:val="none" w:sz="0" w:space="0" w:color="auto" w:frame="1"/>
        </w:rPr>
      </w:pPr>
      <w:r w:rsidRPr="00293D3C">
        <w:rPr>
          <w:rFonts w:eastAsia="Times New Roman"/>
          <w:color w:val="0077AA"/>
          <w:bdr w:val="none" w:sz="0" w:space="0" w:color="auto" w:frame="1"/>
        </w:rPr>
        <w:t>var</w:t>
      </w:r>
      <w:r w:rsidRPr="00293D3C">
        <w:rPr>
          <w:rFonts w:eastAsia="Times New Roman"/>
          <w:color w:val="333333"/>
          <w:bdr w:val="none" w:sz="0" w:space="0" w:color="auto" w:frame="1"/>
        </w:rPr>
        <w:t xml:space="preserve"> x </w:t>
      </w:r>
      <w:r w:rsidRPr="00293D3C">
        <w:rPr>
          <w:rFonts w:eastAsia="Times New Roman"/>
          <w:color w:val="A67F59"/>
          <w:bdr w:val="none" w:sz="0" w:space="0" w:color="auto" w:frame="1"/>
        </w:rPr>
        <w:t>=</w:t>
      </w:r>
      <w:r w:rsidRPr="00293D3C">
        <w:rPr>
          <w:rFonts w:eastAsia="Times New Roman"/>
          <w:color w:val="333333"/>
          <w:bdr w:val="none" w:sz="0" w:space="0" w:color="auto" w:frame="1"/>
        </w:rPr>
        <w:t xml:space="preserve"> </w:t>
      </w:r>
      <w:r w:rsidRPr="00293D3C">
        <w:rPr>
          <w:rFonts w:eastAsia="Times New Roman"/>
          <w:color w:val="990055"/>
          <w:bdr w:val="none" w:sz="0" w:space="0" w:color="auto" w:frame="1"/>
        </w:rPr>
        <w:t>3</w:t>
      </w:r>
      <w:r w:rsidRPr="00293D3C">
        <w:rPr>
          <w:rFonts w:eastAsia="Times New Roman"/>
          <w:color w:val="999999"/>
          <w:bdr w:val="none" w:sz="0" w:space="0" w:color="auto" w:frame="1"/>
        </w:rPr>
        <w:t>;</w:t>
      </w:r>
    </w:p>
    <w:p w:rsidR="00293D3C" w:rsidRPr="00293D3C" w:rsidRDefault="00293D3C" w:rsidP="00293D3C">
      <w:pPr>
        <w:pStyle w:val="af1"/>
        <w:rPr>
          <w:rFonts w:eastAsia="Times New Roman"/>
          <w:color w:val="333333"/>
          <w:bdr w:val="none" w:sz="0" w:space="0" w:color="auto" w:frame="1"/>
          <w:lang w:val="en-US"/>
        </w:rPr>
      </w:pPr>
      <w:r w:rsidRPr="00293D3C">
        <w:rPr>
          <w:rFonts w:eastAsia="Times New Roman"/>
          <w:color w:val="333333"/>
          <w:bdr w:val="none" w:sz="0" w:space="0" w:color="auto" w:frame="1"/>
        </w:rPr>
        <w:t xml:space="preserve">y </w:t>
      </w:r>
      <w:r w:rsidRPr="00293D3C">
        <w:rPr>
          <w:rFonts w:eastAsia="Times New Roman"/>
          <w:color w:val="A67F59"/>
          <w:bdr w:val="none" w:sz="0" w:space="0" w:color="auto" w:frame="1"/>
        </w:rPr>
        <w:t>=</w:t>
      </w:r>
      <w:r w:rsidRPr="00293D3C">
        <w:rPr>
          <w:rFonts w:eastAsia="Times New Roman"/>
          <w:color w:val="333333"/>
          <w:bdr w:val="none" w:sz="0" w:space="0" w:color="auto" w:frame="1"/>
        </w:rPr>
        <w:t xml:space="preserve"> x</w:t>
      </w:r>
      <w:r w:rsidRPr="00293D3C">
        <w:rPr>
          <w:rFonts w:eastAsia="Times New Roman"/>
          <w:color w:val="A67F59"/>
          <w:bdr w:val="none" w:sz="0" w:space="0" w:color="auto" w:frame="1"/>
        </w:rPr>
        <w:t>--</w:t>
      </w:r>
      <w:r w:rsidRPr="00293D3C">
        <w:rPr>
          <w:rFonts w:eastAsia="Times New Roman"/>
          <w:color w:val="999999"/>
          <w:bdr w:val="none" w:sz="0" w:space="0" w:color="auto" w:frame="1"/>
        </w:rPr>
        <w:t>;</w:t>
      </w:r>
      <w:r w:rsidRPr="00293D3C">
        <w:rPr>
          <w:rFonts w:eastAsia="Times New Roman"/>
          <w:color w:val="333333"/>
          <w:bdr w:val="none" w:sz="0" w:space="0" w:color="auto" w:frame="1"/>
        </w:rPr>
        <w:t xml:space="preserve"> </w:t>
      </w:r>
      <w:r w:rsidRPr="00293D3C">
        <w:rPr>
          <w:rFonts w:eastAsia="Times New Roman"/>
          <w:bdr w:val="none" w:sz="0" w:space="0" w:color="auto" w:frame="1"/>
        </w:rPr>
        <w:t xml:space="preserve">// </w:t>
      </w:r>
      <w:r>
        <w:rPr>
          <w:rFonts w:eastAsia="Times New Roman"/>
          <w:bdr w:val="none" w:sz="0" w:space="0" w:color="auto" w:frame="1"/>
          <w:lang w:val="en-US"/>
        </w:rPr>
        <w:t>x</w:t>
      </w:r>
      <w:r w:rsidRPr="00293D3C">
        <w:rPr>
          <w:rFonts w:eastAsia="Times New Roman"/>
          <w:bdr w:val="none" w:sz="0" w:space="0" w:color="auto" w:frame="1"/>
        </w:rPr>
        <w:t xml:space="preserve"> = </w:t>
      </w:r>
      <w:r>
        <w:rPr>
          <w:rFonts w:eastAsia="Times New Roman"/>
          <w:bdr w:val="none" w:sz="0" w:space="0" w:color="auto" w:frame="1"/>
          <w:lang w:val="en-US"/>
        </w:rPr>
        <w:t>2</w:t>
      </w:r>
      <w:r w:rsidRPr="00293D3C">
        <w:rPr>
          <w:rFonts w:eastAsia="Times New Roman"/>
          <w:bdr w:val="none" w:sz="0" w:space="0" w:color="auto" w:frame="1"/>
        </w:rPr>
        <w:t xml:space="preserve">, </w:t>
      </w:r>
      <w:r>
        <w:rPr>
          <w:rFonts w:eastAsia="Times New Roman"/>
          <w:bdr w:val="none" w:sz="0" w:space="0" w:color="auto" w:frame="1"/>
          <w:lang w:val="en-US"/>
        </w:rPr>
        <w:t>y</w:t>
      </w:r>
      <w:r w:rsidRPr="00293D3C">
        <w:rPr>
          <w:rFonts w:eastAsia="Times New Roman"/>
          <w:bdr w:val="none" w:sz="0" w:space="0" w:color="auto" w:frame="1"/>
        </w:rPr>
        <w:t xml:space="preserve"> = </w:t>
      </w:r>
      <w:r>
        <w:rPr>
          <w:rFonts w:eastAsia="Times New Roman"/>
          <w:bdr w:val="none" w:sz="0" w:space="0" w:color="auto" w:frame="1"/>
          <w:lang w:val="en-US"/>
        </w:rPr>
        <w:t>3</w:t>
      </w:r>
    </w:p>
    <w:p w:rsidR="00293D3C" w:rsidRPr="00293D3C" w:rsidRDefault="00293D3C" w:rsidP="00293D3C">
      <w:pPr>
        <w:pStyle w:val="af1"/>
        <w:rPr>
          <w:rFonts w:eastAsia="Times New Roman"/>
          <w:color w:val="333333"/>
          <w:bdr w:val="none" w:sz="0" w:space="0" w:color="auto" w:frame="1"/>
        </w:rPr>
      </w:pPr>
    </w:p>
    <w:p w:rsidR="00293D3C" w:rsidRPr="00293D3C" w:rsidRDefault="00293D3C" w:rsidP="00293D3C">
      <w:pPr>
        <w:pStyle w:val="af1"/>
        <w:rPr>
          <w:rFonts w:eastAsia="Times New Roman"/>
          <w:color w:val="333333"/>
          <w:bdr w:val="none" w:sz="0" w:space="0" w:color="auto" w:frame="1"/>
        </w:rPr>
      </w:pPr>
      <w:r w:rsidRPr="00293D3C">
        <w:rPr>
          <w:rFonts w:eastAsia="Times New Roman"/>
          <w:bdr w:val="none" w:sz="0" w:space="0" w:color="auto" w:frame="1"/>
        </w:rPr>
        <w:t>// Prefix</w:t>
      </w:r>
    </w:p>
    <w:p w:rsidR="00293D3C" w:rsidRPr="00293D3C" w:rsidRDefault="00293D3C" w:rsidP="00293D3C">
      <w:pPr>
        <w:pStyle w:val="af1"/>
        <w:rPr>
          <w:rFonts w:eastAsia="Times New Roman"/>
          <w:color w:val="333333"/>
          <w:bdr w:val="none" w:sz="0" w:space="0" w:color="auto" w:frame="1"/>
        </w:rPr>
      </w:pPr>
      <w:r w:rsidRPr="00293D3C">
        <w:rPr>
          <w:rFonts w:eastAsia="Times New Roman"/>
          <w:color w:val="0077AA"/>
          <w:bdr w:val="none" w:sz="0" w:space="0" w:color="auto" w:frame="1"/>
        </w:rPr>
        <w:t>var</w:t>
      </w:r>
      <w:r w:rsidRPr="00293D3C">
        <w:rPr>
          <w:rFonts w:eastAsia="Times New Roman"/>
          <w:color w:val="333333"/>
          <w:bdr w:val="none" w:sz="0" w:space="0" w:color="auto" w:frame="1"/>
        </w:rPr>
        <w:t xml:space="preserve"> a </w:t>
      </w:r>
      <w:r w:rsidRPr="00293D3C">
        <w:rPr>
          <w:rFonts w:eastAsia="Times New Roman"/>
          <w:color w:val="A67F59"/>
          <w:bdr w:val="none" w:sz="0" w:space="0" w:color="auto" w:frame="1"/>
        </w:rPr>
        <w:t>=</w:t>
      </w:r>
      <w:r w:rsidRPr="00293D3C">
        <w:rPr>
          <w:rFonts w:eastAsia="Times New Roman"/>
          <w:color w:val="333333"/>
          <w:bdr w:val="none" w:sz="0" w:space="0" w:color="auto" w:frame="1"/>
        </w:rPr>
        <w:t xml:space="preserve"> </w:t>
      </w:r>
      <w:r w:rsidRPr="00293D3C">
        <w:rPr>
          <w:rFonts w:eastAsia="Times New Roman"/>
          <w:color w:val="990055"/>
          <w:bdr w:val="none" w:sz="0" w:space="0" w:color="auto" w:frame="1"/>
        </w:rPr>
        <w:t>2</w:t>
      </w:r>
      <w:r w:rsidRPr="00293D3C">
        <w:rPr>
          <w:rFonts w:eastAsia="Times New Roman"/>
          <w:color w:val="999999"/>
          <w:bdr w:val="none" w:sz="0" w:space="0" w:color="auto" w:frame="1"/>
        </w:rPr>
        <w:t>;</w:t>
      </w:r>
    </w:p>
    <w:p w:rsidR="00293D3C" w:rsidRPr="00293D3C" w:rsidRDefault="00293D3C" w:rsidP="00293D3C">
      <w:pPr>
        <w:pStyle w:val="af1"/>
        <w:rPr>
          <w:rFonts w:eastAsia="Times New Roman"/>
          <w:color w:val="333333"/>
          <w:sz w:val="27"/>
          <w:szCs w:val="27"/>
        </w:rPr>
      </w:pPr>
      <w:r w:rsidRPr="00293D3C">
        <w:rPr>
          <w:rFonts w:eastAsia="Times New Roman"/>
          <w:color w:val="333333"/>
          <w:bdr w:val="none" w:sz="0" w:space="0" w:color="auto" w:frame="1"/>
        </w:rPr>
        <w:t xml:space="preserve">b </w:t>
      </w:r>
      <w:r w:rsidRPr="00293D3C">
        <w:rPr>
          <w:rFonts w:eastAsia="Times New Roman"/>
          <w:color w:val="A67F59"/>
          <w:bdr w:val="none" w:sz="0" w:space="0" w:color="auto" w:frame="1"/>
        </w:rPr>
        <w:t>=</w:t>
      </w:r>
      <w:r w:rsidRPr="00293D3C">
        <w:rPr>
          <w:rFonts w:eastAsia="Times New Roman"/>
          <w:color w:val="333333"/>
          <w:bdr w:val="none" w:sz="0" w:space="0" w:color="auto" w:frame="1"/>
        </w:rPr>
        <w:t xml:space="preserve"> </w:t>
      </w:r>
      <w:r w:rsidRPr="00293D3C">
        <w:rPr>
          <w:rFonts w:eastAsia="Times New Roman"/>
          <w:color w:val="A67F59"/>
          <w:bdr w:val="none" w:sz="0" w:space="0" w:color="auto" w:frame="1"/>
        </w:rPr>
        <w:t>--</w:t>
      </w:r>
      <w:r w:rsidRPr="00293D3C">
        <w:rPr>
          <w:rFonts w:eastAsia="Times New Roman"/>
          <w:color w:val="333333"/>
          <w:bdr w:val="none" w:sz="0" w:space="0" w:color="auto" w:frame="1"/>
        </w:rPr>
        <w:t>a</w:t>
      </w:r>
      <w:r w:rsidRPr="00293D3C">
        <w:rPr>
          <w:rFonts w:eastAsia="Times New Roman"/>
          <w:color w:val="999999"/>
          <w:bdr w:val="none" w:sz="0" w:space="0" w:color="auto" w:frame="1"/>
        </w:rPr>
        <w:t>;</w:t>
      </w:r>
      <w:r w:rsidRPr="00293D3C">
        <w:rPr>
          <w:rFonts w:eastAsia="Times New Roman"/>
          <w:color w:val="333333"/>
          <w:bdr w:val="none" w:sz="0" w:space="0" w:color="auto" w:frame="1"/>
        </w:rPr>
        <w:t xml:space="preserve"> </w:t>
      </w:r>
      <w:r w:rsidRPr="00293D3C">
        <w:rPr>
          <w:rFonts w:eastAsia="Times New Roman"/>
          <w:bdr w:val="none" w:sz="0" w:space="0" w:color="auto" w:frame="1"/>
        </w:rPr>
        <w:t>// a = 1, b = 1</w:t>
      </w:r>
    </w:p>
    <w:p w:rsidR="00293D3C" w:rsidRDefault="00293D3C" w:rsidP="00E509C3">
      <w:pPr>
        <w:shd w:val="clear" w:color="auto" w:fill="FFFFFF" w:themeFill="background1"/>
        <w:rPr>
          <w:rFonts w:asciiTheme="minorHAnsi" w:hAnsiTheme="minorHAnsi"/>
          <w:shd w:val="clear" w:color="auto" w:fill="E5B8B7" w:themeFill="accent2" w:themeFillTint="66"/>
        </w:rPr>
      </w:pP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shd w:val="clear" w:color="auto" w:fill="E5B8B7" w:themeFill="accent2" w:themeFillTint="66"/>
        </w:rPr>
        <w:t>Инкремент/декремент можно применить только к переменной</w:t>
      </w:r>
      <w:r w:rsidRPr="00C93443">
        <w:rPr>
          <w:rFonts w:asciiTheme="minorHAnsi" w:hAnsiTheme="minorHAnsi"/>
        </w:rPr>
        <w:t>. Код 5++ даст ошибку.</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Вызывать эти операторы можно не только после, но и перед переменной: i++ (называется «постфиксная форма») или ++i («префиксная форма»).</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Обе эти формы записи делают одно и то же: увеличивают на 1.</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Тем не менее, между ними существует разница. Она видна только в том случае, когда мы хотим не только увеличить/уменьшить переменную, но и использовать результат в том же выражении.</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Например:</w:t>
      </w:r>
    </w:p>
    <w:p w:rsidR="00E509C3" w:rsidRPr="00D33741" w:rsidRDefault="00E509C3" w:rsidP="00D33741">
      <w:pPr>
        <w:pStyle w:val="af1"/>
        <w:rPr>
          <w:rStyle w:val="af0"/>
          <w:b w:val="0"/>
          <w:color w:val="auto"/>
        </w:rPr>
      </w:pPr>
      <w:r w:rsidRPr="00D33741">
        <w:rPr>
          <w:rStyle w:val="af0"/>
          <w:b w:val="0"/>
          <w:color w:val="auto"/>
        </w:rPr>
        <w:t>var i = 1;</w:t>
      </w:r>
    </w:p>
    <w:p w:rsidR="00E509C3" w:rsidRPr="00D33741" w:rsidRDefault="00E509C3" w:rsidP="00D33741">
      <w:pPr>
        <w:pStyle w:val="af1"/>
        <w:rPr>
          <w:rStyle w:val="af0"/>
          <w:b w:val="0"/>
          <w:color w:val="auto"/>
        </w:rPr>
      </w:pPr>
      <w:r w:rsidRPr="00D33741">
        <w:rPr>
          <w:rStyle w:val="af0"/>
          <w:b w:val="0"/>
          <w:color w:val="auto"/>
        </w:rPr>
        <w:t>var a = ++i; // (*)</w:t>
      </w:r>
    </w:p>
    <w:p w:rsidR="00E509C3" w:rsidRPr="00D33741" w:rsidRDefault="00E509C3" w:rsidP="00D33741">
      <w:pPr>
        <w:pStyle w:val="af1"/>
        <w:rPr>
          <w:rStyle w:val="af0"/>
          <w:b w:val="0"/>
          <w:color w:val="auto"/>
        </w:rPr>
      </w:pPr>
      <w:r w:rsidRPr="00D33741">
        <w:rPr>
          <w:rStyle w:val="af0"/>
          <w:b w:val="0"/>
          <w:color w:val="auto"/>
        </w:rPr>
        <w:t>alert(a); // 2</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 xml:space="preserve">В строке (*) вызов ++i увеличит переменную, а </w:t>
      </w:r>
      <w:r w:rsidRPr="00C93443">
        <w:rPr>
          <w:rFonts w:asciiTheme="minorHAnsi" w:hAnsiTheme="minorHAnsi"/>
          <w:i/>
          <w:iCs/>
        </w:rPr>
        <w:t>затем</w:t>
      </w:r>
      <w:r w:rsidRPr="00C93443">
        <w:rPr>
          <w:rFonts w:asciiTheme="minorHAnsi" w:hAnsiTheme="minorHAnsi"/>
        </w:rPr>
        <w:t xml:space="preserve"> вернёт ее значение в a. Так что в a попадёт значение i </w:t>
      </w:r>
      <w:r w:rsidRPr="00C93443">
        <w:rPr>
          <w:rFonts w:asciiTheme="minorHAnsi" w:hAnsiTheme="minorHAnsi"/>
          <w:i/>
          <w:iCs/>
        </w:rPr>
        <w:t>после</w:t>
      </w:r>
      <w:r w:rsidRPr="00C93443">
        <w:rPr>
          <w:rFonts w:asciiTheme="minorHAnsi" w:hAnsiTheme="minorHAnsi"/>
        </w:rPr>
        <w:t xml:space="preserve"> увеличения.</w:t>
      </w:r>
    </w:p>
    <w:p w:rsidR="00EB7A87" w:rsidRDefault="00EB7A87" w:rsidP="00E509C3">
      <w:pPr>
        <w:shd w:val="clear" w:color="auto" w:fill="FFFFFF" w:themeFill="background1"/>
        <w:rPr>
          <w:rFonts w:asciiTheme="minorHAnsi" w:hAnsiTheme="minorHAnsi"/>
          <w:b/>
          <w:bCs/>
        </w:rPr>
      </w:pP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b/>
          <w:bCs/>
        </w:rPr>
        <w:t>Постфиксная форма i++ отличается от префиксной ++i тем, что возвращает старое значение, бывшее до увеличения.</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В примере ниже в a попадёт старое значение i, равное 1:</w:t>
      </w:r>
    </w:p>
    <w:p w:rsidR="00E509C3" w:rsidRPr="00D33741" w:rsidRDefault="00E509C3" w:rsidP="00D33741">
      <w:pPr>
        <w:pStyle w:val="af1"/>
        <w:rPr>
          <w:rStyle w:val="af0"/>
          <w:b w:val="0"/>
          <w:color w:val="auto"/>
        </w:rPr>
      </w:pPr>
      <w:r w:rsidRPr="00D33741">
        <w:rPr>
          <w:rStyle w:val="af0"/>
          <w:b w:val="0"/>
          <w:color w:val="auto"/>
        </w:rPr>
        <w:t>var i = 1;</w:t>
      </w:r>
    </w:p>
    <w:p w:rsidR="00E509C3" w:rsidRPr="00D33741" w:rsidRDefault="00E509C3" w:rsidP="00D33741">
      <w:pPr>
        <w:pStyle w:val="af1"/>
        <w:rPr>
          <w:rStyle w:val="af0"/>
          <w:b w:val="0"/>
          <w:color w:val="auto"/>
        </w:rPr>
      </w:pPr>
      <w:r w:rsidRPr="00D33741">
        <w:rPr>
          <w:rStyle w:val="af0"/>
          <w:b w:val="0"/>
          <w:color w:val="auto"/>
        </w:rPr>
        <w:t>var a = i++; // (*)</w:t>
      </w:r>
    </w:p>
    <w:p w:rsidR="00E509C3" w:rsidRPr="00D33741" w:rsidRDefault="00E509C3" w:rsidP="00D33741">
      <w:pPr>
        <w:pStyle w:val="af1"/>
        <w:rPr>
          <w:rStyle w:val="af0"/>
          <w:b w:val="0"/>
          <w:color w:val="auto"/>
        </w:rPr>
      </w:pPr>
      <w:r w:rsidRPr="00D33741">
        <w:rPr>
          <w:rStyle w:val="af0"/>
          <w:b w:val="0"/>
          <w:color w:val="auto"/>
        </w:rPr>
        <w:t>alert(a); // 1</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Если результат оператора не используется, а нужно только увеличить/уменьшить переменную – без разницы, какую форму использовать:</w:t>
      </w:r>
    </w:p>
    <w:p w:rsidR="00E509C3" w:rsidRPr="00D33741" w:rsidRDefault="00E509C3" w:rsidP="00D33741">
      <w:pPr>
        <w:pStyle w:val="af1"/>
        <w:rPr>
          <w:rStyle w:val="af0"/>
          <w:b w:val="0"/>
          <w:color w:val="auto"/>
        </w:rPr>
      </w:pPr>
      <w:r w:rsidRPr="00D33741">
        <w:rPr>
          <w:rStyle w:val="af0"/>
          <w:b w:val="0"/>
          <w:color w:val="auto"/>
        </w:rPr>
        <w:t>var i = 0;</w:t>
      </w:r>
    </w:p>
    <w:p w:rsidR="00E509C3" w:rsidRPr="00D33741" w:rsidRDefault="00E509C3" w:rsidP="00D33741">
      <w:pPr>
        <w:pStyle w:val="af1"/>
        <w:rPr>
          <w:rStyle w:val="af0"/>
          <w:b w:val="0"/>
          <w:color w:val="auto"/>
        </w:rPr>
      </w:pPr>
      <w:r w:rsidRPr="00D33741">
        <w:rPr>
          <w:rStyle w:val="af0"/>
          <w:b w:val="0"/>
          <w:color w:val="auto"/>
        </w:rPr>
        <w:t>i++;</w:t>
      </w:r>
    </w:p>
    <w:p w:rsidR="00E509C3" w:rsidRPr="00D33741" w:rsidRDefault="00E509C3" w:rsidP="00D33741">
      <w:pPr>
        <w:pStyle w:val="af1"/>
        <w:rPr>
          <w:rStyle w:val="af0"/>
          <w:b w:val="0"/>
          <w:color w:val="auto"/>
        </w:rPr>
      </w:pPr>
      <w:r w:rsidRPr="00D33741">
        <w:rPr>
          <w:rStyle w:val="af0"/>
          <w:b w:val="0"/>
          <w:color w:val="auto"/>
        </w:rPr>
        <w:t>++i;</w:t>
      </w:r>
    </w:p>
    <w:p w:rsidR="00E509C3" w:rsidRPr="00D33741" w:rsidRDefault="00E509C3" w:rsidP="00D33741">
      <w:pPr>
        <w:pStyle w:val="af1"/>
        <w:rPr>
          <w:rStyle w:val="af0"/>
          <w:b w:val="0"/>
          <w:color w:val="auto"/>
        </w:rPr>
      </w:pPr>
      <w:r w:rsidRPr="00D33741">
        <w:rPr>
          <w:rStyle w:val="af0"/>
          <w:b w:val="0"/>
          <w:color w:val="auto"/>
        </w:rPr>
        <w:t>alert( i ); // 2</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Если хочется тут же использовать результат, то нужна префиксная форма:</w:t>
      </w:r>
    </w:p>
    <w:p w:rsidR="00E509C3" w:rsidRPr="00D33741" w:rsidRDefault="00E509C3" w:rsidP="00D33741">
      <w:pPr>
        <w:pStyle w:val="af1"/>
        <w:rPr>
          <w:rStyle w:val="af0"/>
          <w:b w:val="0"/>
          <w:color w:val="auto"/>
        </w:rPr>
      </w:pPr>
      <w:r w:rsidRPr="00D33741">
        <w:rPr>
          <w:rStyle w:val="af0"/>
          <w:b w:val="0"/>
          <w:color w:val="auto"/>
        </w:rPr>
        <w:t>var i = 0;</w:t>
      </w:r>
    </w:p>
    <w:p w:rsidR="00E509C3" w:rsidRPr="00D33741" w:rsidRDefault="00E509C3" w:rsidP="00D33741">
      <w:pPr>
        <w:pStyle w:val="af1"/>
        <w:rPr>
          <w:rStyle w:val="af0"/>
          <w:b w:val="0"/>
          <w:color w:val="auto"/>
        </w:rPr>
      </w:pPr>
      <w:r w:rsidRPr="00D33741">
        <w:rPr>
          <w:rStyle w:val="af0"/>
          <w:b w:val="0"/>
          <w:color w:val="auto"/>
        </w:rPr>
        <w:t>alert( ++i ); // 1</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 xml:space="preserve">Если нужно увеличить, но нужно значение переменной </w:t>
      </w:r>
      <w:r w:rsidRPr="00C93443">
        <w:rPr>
          <w:rFonts w:asciiTheme="minorHAnsi" w:hAnsiTheme="minorHAnsi"/>
          <w:i/>
          <w:iCs/>
        </w:rPr>
        <w:t>до увеличения</w:t>
      </w:r>
      <w:r w:rsidRPr="00C93443">
        <w:rPr>
          <w:rFonts w:asciiTheme="minorHAnsi" w:hAnsiTheme="minorHAnsi"/>
        </w:rPr>
        <w:t xml:space="preserve"> – постфиксная форма:</w:t>
      </w:r>
    </w:p>
    <w:p w:rsidR="00E509C3" w:rsidRPr="00D33741" w:rsidRDefault="00E509C3" w:rsidP="00D33741">
      <w:pPr>
        <w:pStyle w:val="af1"/>
        <w:rPr>
          <w:rStyle w:val="af0"/>
          <w:b w:val="0"/>
          <w:color w:val="auto"/>
        </w:rPr>
      </w:pPr>
      <w:r w:rsidRPr="00D33741">
        <w:rPr>
          <w:rStyle w:val="af0"/>
          <w:b w:val="0"/>
          <w:color w:val="auto"/>
        </w:rPr>
        <w:t>var i = 0;</w:t>
      </w:r>
    </w:p>
    <w:p w:rsidR="00E509C3" w:rsidRPr="00D33741" w:rsidRDefault="00E509C3" w:rsidP="00D33741">
      <w:pPr>
        <w:pStyle w:val="af1"/>
        <w:rPr>
          <w:rStyle w:val="af0"/>
          <w:b w:val="0"/>
          <w:color w:val="auto"/>
        </w:rPr>
      </w:pPr>
      <w:r w:rsidRPr="00D33741">
        <w:rPr>
          <w:rStyle w:val="af0"/>
          <w:b w:val="0"/>
          <w:color w:val="auto"/>
        </w:rPr>
        <w:t>alert( i++ ); // 0</w:t>
      </w:r>
    </w:p>
    <w:p w:rsidR="00E509C3" w:rsidRDefault="00E509C3" w:rsidP="00E509C3">
      <w:pPr>
        <w:shd w:val="clear" w:color="auto" w:fill="FFFFFF" w:themeFill="background1"/>
        <w:rPr>
          <w:rFonts w:asciiTheme="minorHAnsi" w:hAnsiTheme="minorHAnsi"/>
        </w:rPr>
      </w:pPr>
      <w:r w:rsidRPr="00C93443">
        <w:rPr>
          <w:rFonts w:asciiTheme="minorHAnsi" w:hAnsiTheme="minorHAnsi"/>
        </w:rPr>
        <w:t>Инкремент/декремент можно использовать в любых выражениях</w:t>
      </w:r>
    </w:p>
    <w:p w:rsidR="00E509C3" w:rsidRDefault="00E509C3" w:rsidP="00E509C3">
      <w:pPr>
        <w:shd w:val="clear" w:color="auto" w:fill="FFFFFF" w:themeFill="background1"/>
        <w:rPr>
          <w:rFonts w:asciiTheme="minorHAnsi" w:hAnsiTheme="minorHAnsi"/>
          <w:shd w:val="clear" w:color="auto" w:fill="E5B8B7" w:themeFill="accent2" w:themeFillTint="66"/>
        </w:rPr>
      </w:pPr>
      <w:r w:rsidRPr="00C93443">
        <w:rPr>
          <w:rFonts w:asciiTheme="minorHAnsi" w:hAnsiTheme="minorHAnsi"/>
        </w:rPr>
        <w:t xml:space="preserve">При этом он </w:t>
      </w:r>
      <w:r w:rsidRPr="00C93443">
        <w:rPr>
          <w:rFonts w:asciiTheme="minorHAnsi" w:hAnsiTheme="minorHAnsi"/>
          <w:shd w:val="clear" w:color="auto" w:fill="E5B8B7" w:themeFill="accent2" w:themeFillTint="66"/>
        </w:rPr>
        <w:t>имеет более высокий приоритет и выполняется раньше, чем арифметические операции:</w:t>
      </w:r>
    </w:p>
    <w:p w:rsidR="00EB7A87" w:rsidRPr="00C93443" w:rsidRDefault="00EB7A87" w:rsidP="00E509C3">
      <w:pPr>
        <w:shd w:val="clear" w:color="auto" w:fill="FFFFFF" w:themeFill="background1"/>
        <w:rPr>
          <w:rFonts w:asciiTheme="minorHAnsi" w:hAnsiTheme="minorHAnsi"/>
        </w:rPr>
      </w:pPr>
    </w:p>
    <w:p w:rsidR="00E509C3" w:rsidRPr="00D33741" w:rsidRDefault="00E509C3" w:rsidP="00D33741">
      <w:pPr>
        <w:pStyle w:val="af1"/>
        <w:rPr>
          <w:rStyle w:val="af0"/>
          <w:b w:val="0"/>
          <w:color w:val="auto"/>
        </w:rPr>
      </w:pPr>
      <w:r w:rsidRPr="00D33741">
        <w:rPr>
          <w:rStyle w:val="af0"/>
          <w:b w:val="0"/>
          <w:color w:val="auto"/>
        </w:rPr>
        <w:t>var i = 1;</w:t>
      </w:r>
    </w:p>
    <w:p w:rsidR="00E509C3" w:rsidRDefault="00E509C3" w:rsidP="00D33741">
      <w:pPr>
        <w:pStyle w:val="af1"/>
        <w:rPr>
          <w:rStyle w:val="af0"/>
          <w:b w:val="0"/>
          <w:color w:val="auto"/>
        </w:rPr>
      </w:pPr>
      <w:r w:rsidRPr="00D33741">
        <w:rPr>
          <w:rStyle w:val="af0"/>
          <w:b w:val="0"/>
          <w:color w:val="auto"/>
        </w:rPr>
        <w:t>alert( 2 * ++i ); // 4</w:t>
      </w:r>
    </w:p>
    <w:p w:rsidR="00EB7A87" w:rsidRPr="00EB7A87" w:rsidRDefault="00EB7A87" w:rsidP="00EB7A87"/>
    <w:p w:rsidR="00E509C3" w:rsidRPr="00D33741" w:rsidRDefault="00E509C3" w:rsidP="00D33741">
      <w:pPr>
        <w:pStyle w:val="af1"/>
        <w:rPr>
          <w:rStyle w:val="af0"/>
          <w:b w:val="0"/>
          <w:color w:val="auto"/>
        </w:rPr>
      </w:pPr>
      <w:r w:rsidRPr="00D33741">
        <w:rPr>
          <w:rStyle w:val="af0"/>
          <w:b w:val="0"/>
          <w:color w:val="auto"/>
        </w:rPr>
        <w:t>var i = 1;</w:t>
      </w:r>
    </w:p>
    <w:p w:rsidR="00E509C3" w:rsidRPr="00D33741" w:rsidRDefault="00E509C3" w:rsidP="00D33741">
      <w:pPr>
        <w:pStyle w:val="af1"/>
        <w:rPr>
          <w:rStyle w:val="af0"/>
          <w:b w:val="0"/>
          <w:color w:val="auto"/>
        </w:rPr>
      </w:pPr>
      <w:r w:rsidRPr="00D33741">
        <w:rPr>
          <w:rStyle w:val="af0"/>
          <w:b w:val="0"/>
          <w:color w:val="auto"/>
        </w:rPr>
        <w:t>alert( 2 * i++ ); // 2,  выполнился раньше но значение вернул старое</w:t>
      </w:r>
    </w:p>
    <w:p w:rsidR="00E509C3" w:rsidRPr="00D33741" w:rsidRDefault="00E509C3" w:rsidP="00D33741">
      <w:pPr>
        <w:pStyle w:val="af1"/>
        <w:rPr>
          <w:rStyle w:val="af0"/>
        </w:rPr>
      </w:pPr>
      <w:r w:rsidRPr="00D33741">
        <w:rPr>
          <w:rStyle w:val="af0"/>
        </w:rPr>
        <w:t>alert( i ); // 2</w:t>
      </w:r>
    </w:p>
    <w:p w:rsidR="00E509C3" w:rsidRPr="00D33741" w:rsidRDefault="00E509C3" w:rsidP="00D33741">
      <w:pPr>
        <w:pStyle w:val="af1"/>
        <w:rPr>
          <w:rStyle w:val="af0"/>
        </w:rPr>
      </w:pPr>
      <w:r w:rsidRPr="00D33741">
        <w:rPr>
          <w:rStyle w:val="af0"/>
        </w:rPr>
        <w:t>alert( 2 * i++ ); // 4</w:t>
      </w:r>
    </w:p>
    <w:p w:rsidR="00E509C3" w:rsidRPr="00D33741" w:rsidRDefault="00E509C3" w:rsidP="00D33741">
      <w:pPr>
        <w:pStyle w:val="af1"/>
        <w:rPr>
          <w:rStyle w:val="af0"/>
        </w:rPr>
      </w:pPr>
      <w:r w:rsidRPr="00D33741">
        <w:rPr>
          <w:rStyle w:val="af0"/>
        </w:rPr>
        <w:t>alert( i ); // 3</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При этом, нужно с осторожностью использовать такую запись, потому что в более длинной строке при быстром «вертикальном» чтении кода легко пропустить такой i++, и будет неочевидно, что переменая увеличивается.</w:t>
      </w:r>
    </w:p>
    <w:p w:rsidR="00E509C3" w:rsidRPr="00C93443" w:rsidRDefault="00E509C3" w:rsidP="00E509C3">
      <w:pPr>
        <w:shd w:val="clear" w:color="auto" w:fill="FFFFFF" w:themeFill="background1"/>
        <w:rPr>
          <w:rFonts w:asciiTheme="minorHAnsi" w:hAnsiTheme="minorHAnsi"/>
        </w:rPr>
      </w:pPr>
      <w:r w:rsidRPr="00C93443">
        <w:rPr>
          <w:rFonts w:asciiTheme="minorHAnsi" w:hAnsiTheme="minorHAnsi"/>
        </w:rPr>
        <w:t>Три строки, по одному действию в каждой – длиннее, зато нагляднее:</w:t>
      </w:r>
    </w:p>
    <w:p w:rsidR="00E509C3" w:rsidRPr="00D33741" w:rsidRDefault="00E509C3" w:rsidP="00D33741">
      <w:pPr>
        <w:pStyle w:val="af1"/>
        <w:rPr>
          <w:rStyle w:val="af0"/>
          <w:b w:val="0"/>
          <w:color w:val="auto"/>
        </w:rPr>
      </w:pPr>
      <w:r w:rsidRPr="00D33741">
        <w:rPr>
          <w:rStyle w:val="af0"/>
          <w:b w:val="0"/>
          <w:color w:val="auto"/>
        </w:rPr>
        <w:t>var i = 1;</w:t>
      </w:r>
    </w:p>
    <w:p w:rsidR="00E509C3" w:rsidRPr="00D33741" w:rsidRDefault="00E509C3" w:rsidP="00D33741">
      <w:pPr>
        <w:pStyle w:val="af1"/>
        <w:rPr>
          <w:rStyle w:val="af0"/>
          <w:b w:val="0"/>
          <w:color w:val="auto"/>
        </w:rPr>
      </w:pPr>
      <w:r w:rsidRPr="00D33741">
        <w:rPr>
          <w:rStyle w:val="af0"/>
          <w:b w:val="0"/>
          <w:color w:val="auto"/>
        </w:rPr>
        <w:t>alert( 2 * i );</w:t>
      </w:r>
    </w:p>
    <w:p w:rsidR="00E509C3" w:rsidRPr="00D33741" w:rsidRDefault="00E509C3" w:rsidP="00D33741">
      <w:pPr>
        <w:pStyle w:val="af1"/>
        <w:rPr>
          <w:rStyle w:val="af0"/>
          <w:b w:val="0"/>
          <w:color w:val="auto"/>
        </w:rPr>
      </w:pPr>
      <w:r w:rsidRPr="00D33741">
        <w:rPr>
          <w:rStyle w:val="af0"/>
          <w:b w:val="0"/>
          <w:color w:val="auto"/>
        </w:rPr>
        <w:t>i++;</w:t>
      </w:r>
    </w:p>
    <w:p w:rsidR="00251480" w:rsidRPr="00C93443" w:rsidRDefault="00251480" w:rsidP="00251480">
      <w:pPr>
        <w:rPr>
          <w:rFonts w:asciiTheme="minorHAnsi" w:hAnsiTheme="minorHAnsi"/>
        </w:rPr>
      </w:pPr>
    </w:p>
    <w:p w:rsidR="00251480" w:rsidRPr="00D33741" w:rsidRDefault="00251480" w:rsidP="00D33741">
      <w:pPr>
        <w:pStyle w:val="af1"/>
        <w:rPr>
          <w:rStyle w:val="af0"/>
          <w:b w:val="0"/>
          <w:color w:val="auto"/>
        </w:rPr>
      </w:pPr>
      <w:r w:rsidRPr="00D33741">
        <w:rPr>
          <w:rStyle w:val="af0"/>
          <w:b w:val="0"/>
          <w:color w:val="auto"/>
        </w:rPr>
        <w:t>var a = 1, b = 1, c, d;</w:t>
      </w:r>
    </w:p>
    <w:p w:rsidR="00251480" w:rsidRPr="00D33741" w:rsidRDefault="00251480" w:rsidP="00D33741">
      <w:pPr>
        <w:pStyle w:val="af1"/>
        <w:rPr>
          <w:rStyle w:val="af0"/>
          <w:b w:val="0"/>
          <w:color w:val="auto"/>
        </w:rPr>
      </w:pPr>
      <w:r w:rsidRPr="00D33741">
        <w:rPr>
          <w:rStyle w:val="af0"/>
          <w:b w:val="0"/>
          <w:color w:val="auto"/>
        </w:rPr>
        <w:t>// префиксная форма сначала увеличивает a до 2, а потом возвращает</w:t>
      </w:r>
    </w:p>
    <w:p w:rsidR="00251480" w:rsidRPr="00D33741" w:rsidRDefault="00251480" w:rsidP="00D33741">
      <w:pPr>
        <w:pStyle w:val="af1"/>
        <w:rPr>
          <w:rStyle w:val="af0"/>
          <w:b w:val="0"/>
          <w:color w:val="auto"/>
        </w:rPr>
      </w:pPr>
      <w:r w:rsidRPr="00D33741">
        <w:rPr>
          <w:rStyle w:val="af0"/>
          <w:b w:val="0"/>
          <w:color w:val="auto"/>
        </w:rPr>
        <w:t>c = ++a; alert(c); // 2</w:t>
      </w:r>
    </w:p>
    <w:p w:rsidR="00251480" w:rsidRPr="00D33741" w:rsidRDefault="00251480" w:rsidP="00D33741">
      <w:pPr>
        <w:pStyle w:val="af1"/>
        <w:rPr>
          <w:rStyle w:val="af0"/>
          <w:b w:val="0"/>
          <w:color w:val="auto"/>
        </w:rPr>
      </w:pPr>
      <w:r w:rsidRPr="00D33741">
        <w:rPr>
          <w:rStyle w:val="af0"/>
          <w:b w:val="0"/>
          <w:color w:val="auto"/>
        </w:rPr>
        <w:t>// постфиксная форма увеличивает, но возвращает старое значение</w:t>
      </w:r>
    </w:p>
    <w:p w:rsidR="00251480" w:rsidRPr="00D33741" w:rsidRDefault="00251480" w:rsidP="00D33741">
      <w:pPr>
        <w:pStyle w:val="af1"/>
        <w:rPr>
          <w:rStyle w:val="af0"/>
          <w:b w:val="0"/>
          <w:color w:val="auto"/>
        </w:rPr>
      </w:pPr>
      <w:r w:rsidRPr="00D33741">
        <w:rPr>
          <w:rStyle w:val="af0"/>
          <w:b w:val="0"/>
          <w:color w:val="auto"/>
        </w:rPr>
        <w:t>d = b++; alert(d); // 1</w:t>
      </w:r>
    </w:p>
    <w:p w:rsidR="00251480" w:rsidRPr="00D33741" w:rsidRDefault="00251480" w:rsidP="00D33741">
      <w:pPr>
        <w:pStyle w:val="af1"/>
        <w:rPr>
          <w:rStyle w:val="af0"/>
          <w:b w:val="0"/>
          <w:color w:val="auto"/>
        </w:rPr>
      </w:pPr>
      <w:r w:rsidRPr="00D33741">
        <w:rPr>
          <w:rStyle w:val="af0"/>
          <w:b w:val="0"/>
          <w:color w:val="auto"/>
        </w:rPr>
        <w:t>// сначала увеличили a до 3, потом использовали в арифметике</w:t>
      </w:r>
    </w:p>
    <w:p w:rsidR="00251480" w:rsidRPr="00D33741" w:rsidRDefault="00251480" w:rsidP="00D33741">
      <w:pPr>
        <w:pStyle w:val="af1"/>
        <w:rPr>
          <w:rStyle w:val="af0"/>
          <w:b w:val="0"/>
          <w:color w:val="auto"/>
        </w:rPr>
      </w:pPr>
      <w:r w:rsidRPr="00D33741">
        <w:rPr>
          <w:rStyle w:val="af0"/>
          <w:b w:val="0"/>
          <w:color w:val="auto"/>
        </w:rPr>
        <w:lastRenderedPageBreak/>
        <w:t>c = (2+ ++a); alert(c); // 5</w:t>
      </w:r>
    </w:p>
    <w:p w:rsidR="00251480" w:rsidRPr="00D33741" w:rsidRDefault="00251480" w:rsidP="00D33741">
      <w:pPr>
        <w:pStyle w:val="af1"/>
        <w:rPr>
          <w:rStyle w:val="af0"/>
          <w:b w:val="0"/>
          <w:color w:val="auto"/>
        </w:rPr>
      </w:pPr>
      <w:r w:rsidRPr="00D33741">
        <w:rPr>
          <w:rStyle w:val="af0"/>
          <w:b w:val="0"/>
          <w:color w:val="auto"/>
        </w:rPr>
        <w:t>// увеличили b до 3, но в этом выражении оставили старое значение</w:t>
      </w:r>
    </w:p>
    <w:p w:rsidR="00251480" w:rsidRPr="00D33741" w:rsidRDefault="00251480" w:rsidP="00D33741">
      <w:pPr>
        <w:pStyle w:val="af1"/>
        <w:rPr>
          <w:rStyle w:val="af0"/>
          <w:b w:val="0"/>
          <w:color w:val="auto"/>
        </w:rPr>
      </w:pPr>
      <w:r w:rsidRPr="00D33741">
        <w:rPr>
          <w:rStyle w:val="af0"/>
          <w:b w:val="0"/>
          <w:color w:val="auto"/>
        </w:rPr>
        <w:t>d = (2+ b++); alert(d); // 4</w:t>
      </w:r>
    </w:p>
    <w:p w:rsidR="00251480" w:rsidRPr="00D33741" w:rsidRDefault="00251480" w:rsidP="00D33741">
      <w:pPr>
        <w:pStyle w:val="af1"/>
        <w:rPr>
          <w:rStyle w:val="af0"/>
          <w:b w:val="0"/>
          <w:color w:val="auto"/>
        </w:rPr>
      </w:pPr>
      <w:r w:rsidRPr="00D33741">
        <w:rPr>
          <w:rStyle w:val="af0"/>
          <w:b w:val="0"/>
          <w:color w:val="auto"/>
        </w:rPr>
        <w:t>// каждую переменную увеличили по 2 раза</w:t>
      </w:r>
    </w:p>
    <w:p w:rsidR="00251480" w:rsidRPr="00D33741" w:rsidRDefault="00251480" w:rsidP="00D33741">
      <w:pPr>
        <w:pStyle w:val="af1"/>
        <w:rPr>
          <w:rStyle w:val="af0"/>
          <w:b w:val="0"/>
          <w:color w:val="auto"/>
        </w:rPr>
      </w:pPr>
      <w:r w:rsidRPr="00D33741">
        <w:rPr>
          <w:rStyle w:val="af0"/>
          <w:b w:val="0"/>
          <w:color w:val="auto"/>
        </w:rPr>
        <w:t>alert(a); // 3</w:t>
      </w:r>
    </w:p>
    <w:p w:rsidR="00251480" w:rsidRPr="00D33741" w:rsidRDefault="00251480" w:rsidP="00D33741">
      <w:pPr>
        <w:pStyle w:val="af1"/>
        <w:rPr>
          <w:rStyle w:val="af0"/>
          <w:b w:val="0"/>
          <w:color w:val="auto"/>
        </w:rPr>
      </w:pPr>
      <w:r w:rsidRPr="00D33741">
        <w:rPr>
          <w:rStyle w:val="af0"/>
          <w:b w:val="0"/>
          <w:color w:val="auto"/>
        </w:rPr>
        <w:t>alert(b); // 3</w:t>
      </w:r>
    </w:p>
    <w:p w:rsidR="00FD4DB7" w:rsidRPr="00C93443" w:rsidRDefault="00FD4DB7" w:rsidP="008735FE">
      <w:pPr>
        <w:pStyle w:val="2"/>
      </w:pPr>
      <w:bookmarkStart w:id="161" w:name="побитовые-операторы"/>
      <w:r w:rsidRPr="00C93443">
        <w:t>Побитовые операторы</w:t>
      </w:r>
      <w:bookmarkEnd w:id="161"/>
    </w:p>
    <w:p w:rsidR="00FD4DB7" w:rsidRPr="00C93443" w:rsidRDefault="00FD4DB7" w:rsidP="00FD4DB7">
      <w:pPr>
        <w:shd w:val="clear" w:color="auto" w:fill="FFFFFF" w:themeFill="background1"/>
        <w:rPr>
          <w:rFonts w:asciiTheme="minorHAnsi" w:hAnsiTheme="minorHAnsi"/>
        </w:rPr>
      </w:pPr>
      <w:r w:rsidRPr="00C93443">
        <w:rPr>
          <w:rFonts w:asciiTheme="minorHAnsi" w:hAnsiTheme="minorHAnsi"/>
        </w:rPr>
        <w:t>Побитовые операторы рассматривают аргументы как 32-разрядные целые числа и работают на уровне их внутреннего двоичного представления. Эти операторы не являются чем-то специфичным для JavaScript, они поддерживаются в большинстве языков программирования.</w:t>
      </w:r>
    </w:p>
    <w:p w:rsidR="00FD4DB7" w:rsidRPr="00C93443" w:rsidRDefault="00FD4DB7" w:rsidP="00FD4DB7">
      <w:pPr>
        <w:shd w:val="clear" w:color="auto" w:fill="FFFFFF" w:themeFill="background1"/>
        <w:rPr>
          <w:rFonts w:asciiTheme="minorHAnsi" w:hAnsiTheme="minorHAnsi"/>
        </w:rPr>
      </w:pPr>
      <w:r w:rsidRPr="00C93443">
        <w:rPr>
          <w:rFonts w:asciiTheme="minorHAnsi" w:hAnsiTheme="minorHAnsi"/>
        </w:rPr>
        <w:t>Поддерживаются следующие побитовые операторы: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1"/>
        <w:gridCol w:w="1204"/>
        <w:gridCol w:w="6931"/>
      </w:tblGrid>
      <w:tr w:rsidR="00051078" w:rsidRPr="00C93443" w:rsidTr="00051078">
        <w:trPr>
          <w:tblCellSpacing w:w="15" w:type="dxa"/>
        </w:trPr>
        <w:tc>
          <w:tcPr>
            <w:tcW w:w="0" w:type="auto"/>
            <w:vAlign w:val="center"/>
            <w:hideMark/>
          </w:tcPr>
          <w:p w:rsidR="00051078" w:rsidRPr="00C93443" w:rsidRDefault="00051078" w:rsidP="00B07479">
            <w:pPr>
              <w:pStyle w:val="af1"/>
              <w:rPr>
                <w:sz w:val="24"/>
                <w:szCs w:val="24"/>
              </w:rPr>
            </w:pPr>
            <w:r w:rsidRPr="00C93443">
              <w:t>Оператор</w:t>
            </w:r>
          </w:p>
        </w:tc>
        <w:tc>
          <w:tcPr>
            <w:tcW w:w="0" w:type="auto"/>
            <w:vAlign w:val="center"/>
            <w:hideMark/>
          </w:tcPr>
          <w:p w:rsidR="00051078" w:rsidRPr="00C93443" w:rsidRDefault="00051078" w:rsidP="00B07479">
            <w:pPr>
              <w:pStyle w:val="af1"/>
              <w:rPr>
                <w:sz w:val="24"/>
                <w:szCs w:val="24"/>
              </w:rPr>
            </w:pPr>
            <w:r w:rsidRPr="00C93443">
              <w:t>Использование</w:t>
            </w:r>
          </w:p>
        </w:tc>
        <w:tc>
          <w:tcPr>
            <w:tcW w:w="0" w:type="auto"/>
            <w:vAlign w:val="center"/>
            <w:hideMark/>
          </w:tcPr>
          <w:p w:rsidR="00051078" w:rsidRPr="00C93443" w:rsidRDefault="00051078" w:rsidP="00B07479">
            <w:pPr>
              <w:pStyle w:val="af1"/>
              <w:rPr>
                <w:sz w:val="24"/>
                <w:szCs w:val="24"/>
              </w:rPr>
            </w:pPr>
            <w:r w:rsidRPr="00C93443">
              <w:t>Описание</w:t>
            </w:r>
          </w:p>
        </w:tc>
      </w:tr>
      <w:tr w:rsidR="00051078" w:rsidRPr="00C93443" w:rsidTr="00051078">
        <w:trPr>
          <w:tblCellSpacing w:w="15" w:type="dxa"/>
        </w:trPr>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Побитовое И (AND)</w:t>
            </w:r>
          </w:p>
        </w:tc>
        <w:tc>
          <w:tcPr>
            <w:tcW w:w="0" w:type="auto"/>
            <w:noWrap/>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a</w:t>
            </w:r>
            <w:r w:rsidRPr="00C93443">
              <w:rPr>
                <w:rStyle w:val="HTML"/>
                <w:rFonts w:asciiTheme="minorHAnsi" w:eastAsiaTheme="minorEastAsia" w:hAnsiTheme="minorHAnsi"/>
              </w:rPr>
              <w:t xml:space="preserve"> </w:t>
            </w:r>
            <w:r w:rsidRPr="00C93443">
              <w:rPr>
                <w:rFonts w:asciiTheme="minorHAnsi" w:hAnsiTheme="minorHAnsi"/>
              </w:rPr>
              <w:t>&amp;</w:t>
            </w:r>
            <w:r w:rsidRPr="00C93443">
              <w:rPr>
                <w:rStyle w:val="HTML"/>
                <w:rFonts w:asciiTheme="minorHAnsi" w:eastAsiaTheme="minorEastAsia" w:hAnsiTheme="minorHAnsi"/>
              </w:rPr>
              <w:t xml:space="preserve"> </w:t>
            </w:r>
            <w:r w:rsidRPr="00C93443">
              <w:rPr>
                <w:rFonts w:asciiTheme="minorHAnsi" w:hAnsiTheme="minorHAnsi"/>
              </w:rPr>
              <w:t>b</w:t>
            </w:r>
          </w:p>
        </w:tc>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Ставит 1 на бит результата, для которого соответствующие биты операндов равны 1.</w:t>
            </w:r>
          </w:p>
        </w:tc>
      </w:tr>
      <w:tr w:rsidR="00051078" w:rsidRPr="00C93443" w:rsidTr="00051078">
        <w:trPr>
          <w:tblCellSpacing w:w="15" w:type="dxa"/>
        </w:trPr>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Побитовое ИЛИ (OR)</w:t>
            </w:r>
          </w:p>
        </w:tc>
        <w:tc>
          <w:tcPr>
            <w:tcW w:w="0" w:type="auto"/>
            <w:noWrap/>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a</w:t>
            </w:r>
            <w:r w:rsidRPr="00C93443">
              <w:rPr>
                <w:rStyle w:val="HTML"/>
                <w:rFonts w:asciiTheme="minorHAnsi" w:eastAsiaTheme="minorEastAsia" w:hAnsiTheme="minorHAnsi"/>
              </w:rPr>
              <w:t xml:space="preserve"> </w:t>
            </w:r>
            <w:r w:rsidRPr="00C93443">
              <w:rPr>
                <w:rFonts w:asciiTheme="minorHAnsi" w:hAnsiTheme="minorHAnsi"/>
              </w:rPr>
              <w:t>|</w:t>
            </w:r>
            <w:r w:rsidRPr="00C93443">
              <w:rPr>
                <w:rStyle w:val="HTML"/>
                <w:rFonts w:asciiTheme="minorHAnsi" w:eastAsiaTheme="minorEastAsia" w:hAnsiTheme="minorHAnsi"/>
              </w:rPr>
              <w:t xml:space="preserve"> </w:t>
            </w:r>
            <w:r w:rsidRPr="00C93443">
              <w:rPr>
                <w:rFonts w:asciiTheme="minorHAnsi" w:hAnsiTheme="minorHAnsi"/>
              </w:rPr>
              <w:t>b</w:t>
            </w:r>
          </w:p>
        </w:tc>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Ставит 1 на бит результата, для которого хотя бы один из соответствующих битов операндов равен 1.</w:t>
            </w:r>
          </w:p>
        </w:tc>
      </w:tr>
      <w:tr w:rsidR="00051078" w:rsidRPr="00C93443" w:rsidTr="00051078">
        <w:trPr>
          <w:tblCellSpacing w:w="15" w:type="dxa"/>
        </w:trPr>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Побитовое исключающее ИЛИ (XOR)</w:t>
            </w:r>
          </w:p>
        </w:tc>
        <w:tc>
          <w:tcPr>
            <w:tcW w:w="0" w:type="auto"/>
            <w:noWrap/>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a</w:t>
            </w:r>
            <w:r w:rsidRPr="00C93443">
              <w:rPr>
                <w:rStyle w:val="HTML"/>
                <w:rFonts w:asciiTheme="minorHAnsi" w:eastAsiaTheme="minorEastAsia" w:hAnsiTheme="minorHAnsi"/>
              </w:rPr>
              <w:t xml:space="preserve"> </w:t>
            </w:r>
            <w:r w:rsidRPr="00C93443">
              <w:rPr>
                <w:rFonts w:asciiTheme="minorHAnsi" w:hAnsiTheme="minorHAnsi"/>
              </w:rPr>
              <w:t>^</w:t>
            </w:r>
            <w:r w:rsidRPr="00C93443">
              <w:rPr>
                <w:rStyle w:val="HTML"/>
                <w:rFonts w:asciiTheme="minorHAnsi" w:eastAsiaTheme="minorEastAsia" w:hAnsiTheme="minorHAnsi"/>
              </w:rPr>
              <w:t xml:space="preserve"> </w:t>
            </w:r>
            <w:r w:rsidRPr="00C93443">
              <w:rPr>
                <w:rFonts w:asciiTheme="minorHAnsi" w:hAnsiTheme="minorHAnsi"/>
              </w:rPr>
              <w:t>b</w:t>
            </w:r>
          </w:p>
        </w:tc>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Ставит 1 на бит результата, для которого только один из соответствующих битов операндов равен 1 (но не оба).</w:t>
            </w:r>
          </w:p>
        </w:tc>
      </w:tr>
      <w:tr w:rsidR="00051078" w:rsidRPr="00C93443" w:rsidTr="00051078">
        <w:trPr>
          <w:tblCellSpacing w:w="15" w:type="dxa"/>
        </w:trPr>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Побитовое НЕ (NOT)</w:t>
            </w:r>
          </w:p>
        </w:tc>
        <w:tc>
          <w:tcPr>
            <w:tcW w:w="0" w:type="auto"/>
            <w:noWrap/>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~a</w:t>
            </w:r>
          </w:p>
        </w:tc>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Заменяет каждый бит операнда на противоположный.</w:t>
            </w:r>
          </w:p>
        </w:tc>
      </w:tr>
      <w:tr w:rsidR="00051078" w:rsidRPr="00C93443" w:rsidTr="00051078">
        <w:trPr>
          <w:tblCellSpacing w:w="15" w:type="dxa"/>
        </w:trPr>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Левый сдвиг</w:t>
            </w:r>
          </w:p>
        </w:tc>
        <w:tc>
          <w:tcPr>
            <w:tcW w:w="0" w:type="auto"/>
            <w:noWrap/>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`a &lt;&lt; b`</w:t>
            </w:r>
          </w:p>
        </w:tc>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 xml:space="preserve">Сдвигает двоичное представление </w:t>
            </w:r>
            <w:r w:rsidRPr="00C93443">
              <w:rPr>
                <w:rStyle w:val="HTML"/>
                <w:rFonts w:asciiTheme="minorHAnsi" w:eastAsiaTheme="minorEastAsia" w:hAnsiTheme="minorHAnsi"/>
              </w:rPr>
              <w:t>a</w:t>
            </w:r>
            <w:r w:rsidRPr="00C93443">
              <w:rPr>
                <w:rFonts w:asciiTheme="minorHAnsi" w:hAnsiTheme="minorHAnsi"/>
              </w:rPr>
              <w:t xml:space="preserve"> на </w:t>
            </w:r>
            <w:r w:rsidRPr="00C93443">
              <w:rPr>
                <w:rStyle w:val="HTML"/>
                <w:rFonts w:asciiTheme="minorHAnsi" w:eastAsiaTheme="minorEastAsia" w:hAnsiTheme="minorHAnsi"/>
              </w:rPr>
              <w:t>b</w:t>
            </w:r>
            <w:r w:rsidRPr="00C93443">
              <w:rPr>
                <w:rFonts w:asciiTheme="minorHAnsi" w:hAnsiTheme="minorHAnsi"/>
              </w:rPr>
              <w:t xml:space="preserve"> битов влево, добавляя справа нули.</w:t>
            </w:r>
          </w:p>
        </w:tc>
      </w:tr>
      <w:tr w:rsidR="00051078" w:rsidRPr="00C93443" w:rsidTr="00051078">
        <w:trPr>
          <w:tblCellSpacing w:w="15" w:type="dxa"/>
        </w:trPr>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Правый сдвиг, переносящий знак</w:t>
            </w:r>
          </w:p>
        </w:tc>
        <w:tc>
          <w:tcPr>
            <w:tcW w:w="0" w:type="auto"/>
            <w:noWrap/>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`a &gt;&gt; b`</w:t>
            </w:r>
          </w:p>
        </w:tc>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 xml:space="preserve">Сдвигает двоичное представление </w:t>
            </w:r>
            <w:r w:rsidRPr="00C93443">
              <w:rPr>
                <w:rStyle w:val="HTML"/>
                <w:rFonts w:asciiTheme="minorHAnsi" w:eastAsiaTheme="minorEastAsia" w:hAnsiTheme="minorHAnsi"/>
              </w:rPr>
              <w:t>a</w:t>
            </w:r>
            <w:r w:rsidRPr="00C93443">
              <w:rPr>
                <w:rFonts w:asciiTheme="minorHAnsi" w:hAnsiTheme="minorHAnsi"/>
              </w:rPr>
              <w:t xml:space="preserve"> на </w:t>
            </w:r>
            <w:r w:rsidRPr="00C93443">
              <w:rPr>
                <w:rStyle w:val="HTML"/>
                <w:rFonts w:asciiTheme="minorHAnsi" w:eastAsiaTheme="minorEastAsia" w:hAnsiTheme="minorHAnsi"/>
              </w:rPr>
              <w:t>b</w:t>
            </w:r>
            <w:r w:rsidRPr="00C93443">
              <w:rPr>
                <w:rFonts w:asciiTheme="minorHAnsi" w:hAnsiTheme="minorHAnsi"/>
              </w:rPr>
              <w:t xml:space="preserve"> битов вправо, отбрасывая сдвигаемые биты.</w:t>
            </w:r>
          </w:p>
        </w:tc>
      </w:tr>
      <w:tr w:rsidR="00051078" w:rsidRPr="00C93443" w:rsidTr="00051078">
        <w:trPr>
          <w:tblCellSpacing w:w="15" w:type="dxa"/>
        </w:trPr>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Правый сдвиг с заполнением нулями</w:t>
            </w:r>
          </w:p>
        </w:tc>
        <w:tc>
          <w:tcPr>
            <w:tcW w:w="0" w:type="auto"/>
            <w:noWrap/>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`a &gt;&gt;&gt; b`</w:t>
            </w:r>
          </w:p>
        </w:tc>
        <w:tc>
          <w:tcPr>
            <w:tcW w:w="0" w:type="auto"/>
            <w:vAlign w:val="center"/>
            <w:hideMark/>
          </w:tcPr>
          <w:p w:rsidR="00051078" w:rsidRPr="00C93443" w:rsidRDefault="00051078" w:rsidP="00B07479">
            <w:pPr>
              <w:pStyle w:val="af1"/>
              <w:rPr>
                <w:rFonts w:asciiTheme="minorHAnsi" w:hAnsiTheme="minorHAnsi"/>
                <w:sz w:val="24"/>
                <w:szCs w:val="24"/>
              </w:rPr>
            </w:pPr>
            <w:r w:rsidRPr="00C93443">
              <w:rPr>
                <w:rFonts w:asciiTheme="minorHAnsi" w:hAnsiTheme="minorHAnsi"/>
              </w:rPr>
              <w:t xml:space="preserve">Сдвигает двоичное представление </w:t>
            </w:r>
            <w:r w:rsidRPr="00C93443">
              <w:rPr>
                <w:rStyle w:val="HTML"/>
                <w:rFonts w:asciiTheme="minorHAnsi" w:eastAsiaTheme="minorEastAsia" w:hAnsiTheme="minorHAnsi"/>
              </w:rPr>
              <w:t>a</w:t>
            </w:r>
            <w:r w:rsidRPr="00C93443">
              <w:rPr>
                <w:rFonts w:asciiTheme="minorHAnsi" w:hAnsiTheme="minorHAnsi"/>
              </w:rPr>
              <w:t xml:space="preserve"> на </w:t>
            </w:r>
            <w:r w:rsidRPr="00C93443">
              <w:rPr>
                <w:rStyle w:val="HTML"/>
                <w:rFonts w:asciiTheme="minorHAnsi" w:eastAsiaTheme="minorEastAsia" w:hAnsiTheme="minorHAnsi"/>
              </w:rPr>
              <w:t>b</w:t>
            </w:r>
            <w:r w:rsidRPr="00C93443">
              <w:rPr>
                <w:rFonts w:asciiTheme="minorHAnsi" w:hAnsiTheme="minorHAnsi"/>
              </w:rPr>
              <w:t xml:space="preserve"> битов вправо, отбрасывая сдвигаемые биты и добавляя нули слева.</w:t>
            </w:r>
          </w:p>
        </w:tc>
      </w:tr>
    </w:tbl>
    <w:p w:rsidR="00051078" w:rsidRPr="00C93443" w:rsidRDefault="00051078" w:rsidP="00642721">
      <w:pPr>
        <w:rPr>
          <w:rFonts w:asciiTheme="minorHAnsi" w:hAnsiTheme="minorHAnsi"/>
        </w:rPr>
      </w:pPr>
      <w:r w:rsidRPr="00C93443">
        <w:rPr>
          <w:rFonts w:asciiTheme="minorHAnsi" w:hAnsiTheme="minorHAnsi"/>
        </w:rPr>
        <w:t>Побитовые операторы работают следующим образом:</w:t>
      </w:r>
    </w:p>
    <w:p w:rsidR="00051078" w:rsidRPr="00C93443" w:rsidRDefault="00051078" w:rsidP="006F435A">
      <w:pPr>
        <w:widowControl/>
        <w:numPr>
          <w:ilvl w:val="0"/>
          <w:numId w:val="6"/>
        </w:numPr>
        <w:suppressAutoHyphens w:val="0"/>
        <w:overflowPunct/>
        <w:autoSpaceDE/>
        <w:autoSpaceDN/>
        <w:spacing w:before="100" w:beforeAutospacing="1" w:after="100" w:afterAutospacing="1"/>
        <w:textAlignment w:val="auto"/>
        <w:rPr>
          <w:rFonts w:asciiTheme="minorHAnsi" w:hAnsiTheme="minorHAnsi"/>
        </w:rPr>
      </w:pPr>
      <w:r w:rsidRPr="00C93443">
        <w:rPr>
          <w:rFonts w:asciiTheme="minorHAnsi" w:hAnsiTheme="minorHAnsi"/>
        </w:rPr>
        <w:t>Операнды преобразуются в 32-битные целые числа, представленные последовательностью битов. Дробная часть, если она есть, отбрасывается.</w:t>
      </w:r>
    </w:p>
    <w:p w:rsidR="00051078" w:rsidRPr="00C93443" w:rsidRDefault="00051078" w:rsidP="006F435A">
      <w:pPr>
        <w:widowControl/>
        <w:numPr>
          <w:ilvl w:val="0"/>
          <w:numId w:val="6"/>
        </w:numPr>
        <w:suppressAutoHyphens w:val="0"/>
        <w:overflowPunct/>
        <w:autoSpaceDE/>
        <w:autoSpaceDN/>
        <w:spacing w:before="100" w:beforeAutospacing="1" w:after="100" w:afterAutospacing="1"/>
        <w:textAlignment w:val="auto"/>
        <w:rPr>
          <w:rFonts w:asciiTheme="minorHAnsi" w:hAnsiTheme="minorHAnsi"/>
        </w:rPr>
      </w:pPr>
      <w:r w:rsidRPr="00C93443">
        <w:rPr>
          <w:rFonts w:asciiTheme="minorHAnsi" w:hAnsiTheme="minorHAnsi"/>
        </w:rPr>
        <w:t>Для бинарных операторов – каждый бит в первом операнде рассматривается вместе с соответствующим битом второго оп</w:t>
      </w:r>
      <w:r w:rsidRPr="00C93443">
        <w:rPr>
          <w:rFonts w:asciiTheme="minorHAnsi" w:hAnsiTheme="minorHAnsi"/>
        </w:rPr>
        <w:t>е</w:t>
      </w:r>
      <w:r w:rsidRPr="00C93443">
        <w:rPr>
          <w:rFonts w:asciiTheme="minorHAnsi" w:hAnsiTheme="minorHAnsi"/>
        </w:rPr>
        <w:t>ранда: первый бит с первым, второй со вторым и т.п. Оператор применяется к каждой паре бит, давая соответствующий бит результата.</w:t>
      </w:r>
    </w:p>
    <w:p w:rsidR="00051078" w:rsidRPr="00C93443" w:rsidRDefault="00051078" w:rsidP="006F435A">
      <w:pPr>
        <w:widowControl/>
        <w:numPr>
          <w:ilvl w:val="0"/>
          <w:numId w:val="6"/>
        </w:numPr>
        <w:suppressAutoHyphens w:val="0"/>
        <w:overflowPunct/>
        <w:autoSpaceDE/>
        <w:autoSpaceDN/>
        <w:spacing w:before="100" w:beforeAutospacing="1" w:after="100" w:afterAutospacing="1"/>
        <w:textAlignment w:val="auto"/>
        <w:rPr>
          <w:rFonts w:asciiTheme="minorHAnsi" w:hAnsiTheme="minorHAnsi"/>
        </w:rPr>
      </w:pPr>
      <w:r w:rsidRPr="00C93443">
        <w:rPr>
          <w:rFonts w:asciiTheme="minorHAnsi" w:hAnsiTheme="minorHAnsi"/>
        </w:rPr>
        <w:t>Получившаяся в результате последовательность бит интерпретируется как обычное число.</w:t>
      </w:r>
    </w:p>
    <w:p w:rsidR="00FD4DB7" w:rsidRPr="00C93443" w:rsidRDefault="00C605DC" w:rsidP="00F34B2D">
      <w:pPr>
        <w:shd w:val="clear" w:color="auto" w:fill="FFFFFF" w:themeFill="background1"/>
        <w:rPr>
          <w:rFonts w:asciiTheme="minorHAnsi" w:hAnsiTheme="minorHAnsi"/>
          <w:lang w:val="en-US"/>
        </w:rPr>
      </w:pPr>
      <w:r w:rsidRPr="00C93443">
        <w:rPr>
          <w:rFonts w:asciiTheme="minorHAnsi" w:hAnsiTheme="minorHAnsi"/>
        </w:rPr>
        <w:t>Побитовые операторы интерпретируют операнды как последовательность из 32 битов (нулей и единиц). Они производят операции, используя двоичное представление числа, и возвращают новую последовательность из 32 бит (число) в качестве результата.</w:t>
      </w:r>
    </w:p>
    <w:p w:rsidR="00C605DC" w:rsidRPr="00C93443" w:rsidRDefault="00421AC8" w:rsidP="00F34B2D">
      <w:pPr>
        <w:shd w:val="clear" w:color="auto" w:fill="FFFFFF" w:themeFill="background1"/>
        <w:rPr>
          <w:rFonts w:asciiTheme="minorHAnsi" w:hAnsiTheme="minorHAnsi"/>
        </w:rPr>
      </w:pPr>
      <w:r w:rsidRPr="00C93443">
        <w:rPr>
          <w:rFonts w:asciiTheme="minorHAnsi" w:hAnsiTheme="minorHAnsi"/>
        </w:rPr>
        <w:t>Один бит может быть нулем или единицей. 8 бит = байт.</w:t>
      </w:r>
    </w:p>
    <w:p w:rsidR="00421AC8" w:rsidRPr="00B07479" w:rsidRDefault="00421AC8" w:rsidP="00B07479">
      <w:pPr>
        <w:pStyle w:val="af1"/>
        <w:rPr>
          <w:rStyle w:val="af0"/>
          <w:b w:val="0"/>
          <w:color w:val="auto"/>
        </w:rPr>
      </w:pPr>
      <w:r w:rsidRPr="00B07479">
        <w:rPr>
          <w:rStyle w:val="af0"/>
          <w:b w:val="0"/>
          <w:color w:val="auto"/>
        </w:rPr>
        <w:t>один 000</w:t>
      </w:r>
      <w:r w:rsidRPr="00B71F9E">
        <w:rPr>
          <w:rStyle w:val="af0"/>
        </w:rPr>
        <w:t>1</w:t>
      </w:r>
    </w:p>
    <w:p w:rsidR="00421AC8" w:rsidRPr="00B07479" w:rsidRDefault="00421AC8" w:rsidP="00B07479">
      <w:pPr>
        <w:pStyle w:val="af1"/>
        <w:rPr>
          <w:rStyle w:val="af0"/>
          <w:b w:val="0"/>
          <w:color w:val="auto"/>
        </w:rPr>
      </w:pPr>
      <w:r w:rsidRPr="00B07479">
        <w:rPr>
          <w:rStyle w:val="af0"/>
          <w:b w:val="0"/>
          <w:color w:val="auto"/>
        </w:rPr>
        <w:t>два  00</w:t>
      </w:r>
      <w:r w:rsidRPr="00B71F9E">
        <w:rPr>
          <w:rStyle w:val="af0"/>
        </w:rPr>
        <w:t>1</w:t>
      </w:r>
      <w:r w:rsidRPr="00B07479">
        <w:rPr>
          <w:rStyle w:val="af0"/>
          <w:b w:val="0"/>
          <w:color w:val="auto"/>
        </w:rPr>
        <w:t>0</w:t>
      </w:r>
    </w:p>
    <w:p w:rsidR="00421AC8" w:rsidRPr="00B07479" w:rsidRDefault="00421AC8" w:rsidP="00B07479">
      <w:pPr>
        <w:pStyle w:val="af1"/>
        <w:rPr>
          <w:rStyle w:val="af0"/>
          <w:b w:val="0"/>
          <w:color w:val="auto"/>
        </w:rPr>
      </w:pPr>
      <w:r w:rsidRPr="00B07479">
        <w:rPr>
          <w:rStyle w:val="af0"/>
          <w:b w:val="0"/>
          <w:color w:val="auto"/>
        </w:rPr>
        <w:t>три    0011</w:t>
      </w:r>
    </w:p>
    <w:p w:rsidR="00421AC8" w:rsidRPr="00B07479" w:rsidRDefault="00421AC8" w:rsidP="00B07479">
      <w:pPr>
        <w:pStyle w:val="af1"/>
        <w:rPr>
          <w:rStyle w:val="af0"/>
          <w:b w:val="0"/>
          <w:color w:val="auto"/>
        </w:rPr>
      </w:pPr>
      <w:r w:rsidRPr="00B07479">
        <w:rPr>
          <w:rStyle w:val="af0"/>
          <w:b w:val="0"/>
          <w:color w:val="auto"/>
        </w:rPr>
        <w:t>четыре 0</w:t>
      </w:r>
      <w:r w:rsidRPr="00B71F9E">
        <w:rPr>
          <w:rStyle w:val="af0"/>
        </w:rPr>
        <w:t>1</w:t>
      </w:r>
      <w:r w:rsidRPr="00B07479">
        <w:rPr>
          <w:rStyle w:val="af0"/>
          <w:b w:val="0"/>
          <w:color w:val="auto"/>
        </w:rPr>
        <w:t>00</w:t>
      </w:r>
    </w:p>
    <w:p w:rsidR="00421AC8" w:rsidRPr="00B07479" w:rsidRDefault="00421AC8" w:rsidP="00B07479">
      <w:pPr>
        <w:pStyle w:val="af1"/>
        <w:rPr>
          <w:rStyle w:val="af0"/>
          <w:b w:val="0"/>
          <w:color w:val="auto"/>
        </w:rPr>
      </w:pPr>
      <w:r w:rsidRPr="00B07479">
        <w:rPr>
          <w:rStyle w:val="af0"/>
          <w:b w:val="0"/>
          <w:color w:val="auto"/>
        </w:rPr>
        <w:t>пять   0101</w:t>
      </w:r>
    </w:p>
    <w:p w:rsidR="00421AC8" w:rsidRPr="00B07479" w:rsidRDefault="00421AC8" w:rsidP="00B07479">
      <w:pPr>
        <w:pStyle w:val="af1"/>
        <w:rPr>
          <w:rStyle w:val="af0"/>
          <w:b w:val="0"/>
          <w:color w:val="auto"/>
        </w:rPr>
      </w:pPr>
      <w:r w:rsidRPr="00B07479">
        <w:rPr>
          <w:rStyle w:val="af0"/>
          <w:b w:val="0"/>
          <w:color w:val="auto"/>
        </w:rPr>
        <w:t>шесть  0110</w:t>
      </w:r>
    </w:p>
    <w:p w:rsidR="00421AC8" w:rsidRPr="00B07479" w:rsidRDefault="00421AC8" w:rsidP="00B07479">
      <w:pPr>
        <w:pStyle w:val="af1"/>
        <w:rPr>
          <w:rStyle w:val="af0"/>
          <w:b w:val="0"/>
          <w:color w:val="auto"/>
        </w:rPr>
      </w:pPr>
      <w:r w:rsidRPr="00B07479">
        <w:rPr>
          <w:rStyle w:val="af0"/>
          <w:b w:val="0"/>
          <w:color w:val="auto"/>
        </w:rPr>
        <w:t xml:space="preserve">семь   0111 </w:t>
      </w:r>
    </w:p>
    <w:p w:rsidR="00421AC8" w:rsidRPr="00B07479" w:rsidRDefault="00421AC8" w:rsidP="00B07479">
      <w:pPr>
        <w:pStyle w:val="af1"/>
        <w:rPr>
          <w:rStyle w:val="af0"/>
          <w:b w:val="0"/>
          <w:color w:val="auto"/>
        </w:rPr>
      </w:pPr>
      <w:r w:rsidRPr="00B07479">
        <w:rPr>
          <w:rStyle w:val="af0"/>
          <w:b w:val="0"/>
          <w:color w:val="auto"/>
        </w:rPr>
        <w:t xml:space="preserve">восемь </w:t>
      </w:r>
      <w:r w:rsidRPr="00B71F9E">
        <w:rPr>
          <w:rStyle w:val="af0"/>
        </w:rPr>
        <w:t>1</w:t>
      </w:r>
      <w:r w:rsidRPr="00B07479">
        <w:rPr>
          <w:rStyle w:val="af0"/>
          <w:b w:val="0"/>
          <w:color w:val="auto"/>
        </w:rPr>
        <w:t>000</w:t>
      </w:r>
    </w:p>
    <w:p w:rsidR="00421AC8" w:rsidRPr="00B07479" w:rsidRDefault="00421AC8" w:rsidP="00B07479">
      <w:pPr>
        <w:pStyle w:val="af1"/>
        <w:rPr>
          <w:rStyle w:val="af0"/>
          <w:b w:val="0"/>
          <w:color w:val="auto"/>
        </w:rPr>
      </w:pPr>
      <w:r w:rsidRPr="00B07479">
        <w:rPr>
          <w:rStyle w:val="af0"/>
          <w:b w:val="0"/>
          <w:color w:val="auto"/>
        </w:rPr>
        <w:t>девять 1001</w:t>
      </w:r>
    </w:p>
    <w:p w:rsidR="005A5ECA" w:rsidRPr="00B07479" w:rsidRDefault="005A5ECA" w:rsidP="00B07479">
      <w:pPr>
        <w:pStyle w:val="af1"/>
        <w:rPr>
          <w:rStyle w:val="af0"/>
          <w:b w:val="0"/>
          <w:color w:val="auto"/>
        </w:rPr>
      </w:pPr>
      <w:r w:rsidRPr="00B07479">
        <w:rPr>
          <w:rStyle w:val="af0"/>
          <w:b w:val="0"/>
          <w:color w:val="auto"/>
        </w:rPr>
        <w:t>одиннадцать 1011</w:t>
      </w:r>
    </w:p>
    <w:p w:rsidR="00FE4F87" w:rsidRPr="00B07479" w:rsidRDefault="00FE4F87" w:rsidP="00B07479">
      <w:pPr>
        <w:pStyle w:val="af1"/>
        <w:rPr>
          <w:rStyle w:val="af0"/>
          <w:b w:val="0"/>
          <w:color w:val="auto"/>
        </w:rPr>
      </w:pPr>
      <w:r w:rsidRPr="00B07479">
        <w:rPr>
          <w:rStyle w:val="af0"/>
          <w:b w:val="0"/>
          <w:color w:val="auto"/>
        </w:rPr>
        <w:t>четырнадцать  1110</w:t>
      </w:r>
    </w:p>
    <w:p w:rsidR="005A5ECA" w:rsidRPr="00B07479" w:rsidRDefault="005A5ECA" w:rsidP="00B07479">
      <w:pPr>
        <w:pStyle w:val="af1"/>
        <w:rPr>
          <w:rStyle w:val="af0"/>
          <w:b w:val="0"/>
          <w:color w:val="auto"/>
        </w:rPr>
      </w:pPr>
      <w:r w:rsidRPr="00B07479">
        <w:rPr>
          <w:rStyle w:val="af0"/>
          <w:b w:val="0"/>
          <w:color w:val="auto"/>
        </w:rPr>
        <w:t>пятнадцать 1111</w:t>
      </w:r>
    </w:p>
    <w:p w:rsidR="004820FA" w:rsidRDefault="004820FA" w:rsidP="00421AC8">
      <w:pPr>
        <w:rPr>
          <w:rFonts w:asciiTheme="minorHAnsi" w:eastAsia="Times New Roman" w:hAnsiTheme="minorHAnsi"/>
        </w:rPr>
      </w:pPr>
    </w:p>
    <w:p w:rsidR="00421AC8" w:rsidRPr="00C93443" w:rsidRDefault="005A5ECA" w:rsidP="00421AC8">
      <w:pPr>
        <w:rPr>
          <w:rFonts w:asciiTheme="minorHAnsi" w:eastAsia="Times New Roman" w:hAnsiTheme="minorHAnsi"/>
        </w:rPr>
      </w:pPr>
      <w:r w:rsidRPr="00C93443">
        <w:rPr>
          <w:rFonts w:asciiTheme="minorHAnsi" w:eastAsia="Times New Roman" w:hAnsiTheme="minorHAnsi"/>
        </w:rPr>
        <w:t>К</w:t>
      </w:r>
      <w:r w:rsidR="00421AC8" w:rsidRPr="00C93443">
        <w:rPr>
          <w:rFonts w:asciiTheme="minorHAnsi" w:eastAsia="Times New Roman" w:hAnsiTheme="minorHAnsi"/>
        </w:rPr>
        <w:t xml:space="preserve">аждый следующий установленный бит (начиная справа) увеличивает число в два раза: 0001 в нашем примере = 1; 0010 два; 0100 четыре; 1000 восемь и т.д. Это и есть т.н. </w:t>
      </w:r>
      <w:r w:rsidR="00421AC8" w:rsidRPr="00C93443">
        <w:rPr>
          <w:rFonts w:asciiTheme="minorHAnsi" w:eastAsia="Times New Roman" w:hAnsiTheme="minorHAnsi"/>
          <w:b/>
          <w:bCs/>
          <w:i/>
          <w:iCs/>
          <w:shd w:val="clear" w:color="auto" w:fill="E5B8B7" w:themeFill="accent2" w:themeFillTint="66"/>
        </w:rPr>
        <w:t>двоичная форма представления данных</w:t>
      </w:r>
      <w:r w:rsidR="00421AC8" w:rsidRPr="00C93443">
        <w:rPr>
          <w:rFonts w:asciiTheme="minorHAnsi" w:eastAsia="Times New Roman" w:hAnsiTheme="minorHAnsi"/>
        </w:rPr>
        <w:t>.</w:t>
      </w:r>
    </w:p>
    <w:p w:rsidR="005A5ECA" w:rsidRPr="00C93443" w:rsidRDefault="005A5ECA" w:rsidP="00421AC8">
      <w:pPr>
        <w:rPr>
          <w:rFonts w:asciiTheme="minorHAnsi" w:eastAsia="Times New Roman" w:hAnsiTheme="minorHAnsi"/>
        </w:rPr>
      </w:pPr>
      <w:r w:rsidRPr="00C93443">
        <w:rPr>
          <w:rFonts w:asciiTheme="minorHAnsi" w:eastAsia="Times New Roman" w:hAnsiTheme="minorHAnsi"/>
        </w:rPr>
        <w:t xml:space="preserve">Компьютер хранит данные в памяти именно так. Для обозначения какого-нибудь символа (цифры, буквы, запятой, точки...) в компьютере используется определенное количество бит. Компьютер \"распознает\" 256 (от 0 до 255) различных символов по их коду. Этого достаточно, чтобы вместить все цифры (0 - 9), буквы латинского алфавита (a - z, A - Z), русского (а - я, А - Я), а также другие символы. Для представления символа с максимально возможным кодом (255) нужно 8 бит. Эти 8 бит называются байтом. Т.о. один </w:t>
      </w:r>
      <w:r w:rsidRPr="00C93443">
        <w:rPr>
          <w:rFonts w:asciiTheme="minorHAnsi" w:eastAsia="Times New Roman" w:hAnsiTheme="minorHAnsi"/>
          <w:u w:val="single"/>
        </w:rPr>
        <w:t>любой</w:t>
      </w:r>
      <w:r w:rsidRPr="00C93443">
        <w:rPr>
          <w:rFonts w:asciiTheme="minorHAnsi" w:eastAsia="Times New Roman" w:hAnsiTheme="minorHAnsi"/>
        </w:rPr>
        <w:t xml:space="preserve"> символ - это всегда 1 байт (см. рис. 1)</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63"/>
        <w:gridCol w:w="148"/>
        <w:gridCol w:w="148"/>
        <w:gridCol w:w="148"/>
        <w:gridCol w:w="148"/>
        <w:gridCol w:w="148"/>
        <w:gridCol w:w="148"/>
        <w:gridCol w:w="163"/>
      </w:tblGrid>
      <w:tr w:rsidR="005A5ECA" w:rsidRPr="00C93443" w:rsidTr="005A5ECA">
        <w:trPr>
          <w:tblCellSpacing w:w="15" w:type="dxa"/>
          <w:jc w:val="center"/>
        </w:trPr>
        <w:tc>
          <w:tcPr>
            <w:tcW w:w="0" w:type="auto"/>
            <w:vAlign w:val="center"/>
            <w:hideMark/>
          </w:tcPr>
          <w:p w:rsidR="005A5ECA" w:rsidRPr="00C93443" w:rsidRDefault="005A5ECA" w:rsidP="00844059">
            <w:pPr>
              <w:pStyle w:val="af1"/>
            </w:pPr>
            <w:r w:rsidRPr="00C93443">
              <w:t>0</w:t>
            </w:r>
          </w:p>
        </w:tc>
        <w:tc>
          <w:tcPr>
            <w:tcW w:w="0" w:type="auto"/>
            <w:vAlign w:val="center"/>
            <w:hideMark/>
          </w:tcPr>
          <w:p w:rsidR="005A5ECA" w:rsidRPr="00C93443" w:rsidRDefault="005A5ECA" w:rsidP="00844059">
            <w:pPr>
              <w:pStyle w:val="af1"/>
            </w:pPr>
            <w:r w:rsidRPr="00C93443">
              <w:t>1</w:t>
            </w:r>
          </w:p>
        </w:tc>
        <w:tc>
          <w:tcPr>
            <w:tcW w:w="0" w:type="auto"/>
            <w:vAlign w:val="center"/>
            <w:hideMark/>
          </w:tcPr>
          <w:p w:rsidR="005A5ECA" w:rsidRPr="00C93443" w:rsidRDefault="005A5ECA" w:rsidP="00844059">
            <w:pPr>
              <w:pStyle w:val="af1"/>
            </w:pPr>
            <w:r w:rsidRPr="00C93443">
              <w:t>0</w:t>
            </w:r>
          </w:p>
        </w:tc>
        <w:tc>
          <w:tcPr>
            <w:tcW w:w="0" w:type="auto"/>
            <w:vAlign w:val="center"/>
            <w:hideMark/>
          </w:tcPr>
          <w:p w:rsidR="005A5ECA" w:rsidRPr="00C93443" w:rsidRDefault="005A5ECA" w:rsidP="00844059">
            <w:pPr>
              <w:pStyle w:val="af1"/>
            </w:pPr>
            <w:r w:rsidRPr="00C93443">
              <w:t>1</w:t>
            </w:r>
          </w:p>
        </w:tc>
        <w:tc>
          <w:tcPr>
            <w:tcW w:w="0" w:type="auto"/>
            <w:vAlign w:val="center"/>
            <w:hideMark/>
          </w:tcPr>
          <w:p w:rsidR="005A5ECA" w:rsidRPr="00C93443" w:rsidRDefault="005A5ECA" w:rsidP="00844059">
            <w:pPr>
              <w:pStyle w:val="af1"/>
            </w:pPr>
            <w:r w:rsidRPr="00C93443">
              <w:t>1</w:t>
            </w:r>
          </w:p>
        </w:tc>
        <w:tc>
          <w:tcPr>
            <w:tcW w:w="0" w:type="auto"/>
            <w:vAlign w:val="center"/>
            <w:hideMark/>
          </w:tcPr>
          <w:p w:rsidR="005A5ECA" w:rsidRPr="00C93443" w:rsidRDefault="005A5ECA" w:rsidP="00844059">
            <w:pPr>
              <w:pStyle w:val="af1"/>
            </w:pPr>
            <w:r w:rsidRPr="00C93443">
              <w:t>0</w:t>
            </w:r>
          </w:p>
        </w:tc>
        <w:tc>
          <w:tcPr>
            <w:tcW w:w="0" w:type="auto"/>
            <w:vAlign w:val="center"/>
            <w:hideMark/>
          </w:tcPr>
          <w:p w:rsidR="005A5ECA" w:rsidRPr="00C93443" w:rsidRDefault="005A5ECA" w:rsidP="00844059">
            <w:pPr>
              <w:pStyle w:val="af1"/>
            </w:pPr>
            <w:r w:rsidRPr="00C93443">
              <w:t>1</w:t>
            </w:r>
          </w:p>
        </w:tc>
        <w:tc>
          <w:tcPr>
            <w:tcW w:w="0" w:type="auto"/>
            <w:vAlign w:val="center"/>
            <w:hideMark/>
          </w:tcPr>
          <w:p w:rsidR="005A5ECA" w:rsidRPr="00C93443" w:rsidRDefault="005A5ECA" w:rsidP="00844059">
            <w:pPr>
              <w:pStyle w:val="af1"/>
            </w:pPr>
            <w:r w:rsidRPr="00C93443">
              <w:t>0</w:t>
            </w:r>
          </w:p>
        </w:tc>
      </w:tr>
      <w:tr w:rsidR="005A5ECA" w:rsidRPr="00C93443" w:rsidTr="005A5ECA">
        <w:trPr>
          <w:tblCellSpacing w:w="15" w:type="dxa"/>
          <w:jc w:val="center"/>
        </w:trPr>
        <w:tc>
          <w:tcPr>
            <w:tcW w:w="0" w:type="auto"/>
            <w:vAlign w:val="center"/>
            <w:hideMark/>
          </w:tcPr>
          <w:p w:rsidR="005A5ECA" w:rsidRPr="00C93443" w:rsidRDefault="005A5ECA" w:rsidP="00844059">
            <w:pPr>
              <w:pStyle w:val="af1"/>
            </w:pPr>
            <w:r w:rsidRPr="00C93443">
              <w:t>р</w:t>
            </w:r>
          </w:p>
        </w:tc>
        <w:tc>
          <w:tcPr>
            <w:tcW w:w="0" w:type="auto"/>
            <w:vAlign w:val="center"/>
            <w:hideMark/>
          </w:tcPr>
          <w:p w:rsidR="005A5ECA" w:rsidRPr="00C93443" w:rsidRDefault="005A5ECA" w:rsidP="00844059">
            <w:pPr>
              <w:pStyle w:val="af1"/>
            </w:pPr>
            <w:r w:rsidRPr="00C93443">
              <w:t>н</w:t>
            </w:r>
          </w:p>
        </w:tc>
        <w:tc>
          <w:tcPr>
            <w:tcW w:w="0" w:type="auto"/>
            <w:vAlign w:val="center"/>
            <w:hideMark/>
          </w:tcPr>
          <w:p w:rsidR="005A5ECA" w:rsidRPr="00C93443" w:rsidRDefault="005A5ECA" w:rsidP="00844059">
            <w:pPr>
              <w:pStyle w:val="af1"/>
            </w:pPr>
            <w:r w:rsidRPr="00C93443">
              <w:t>р</w:t>
            </w:r>
          </w:p>
        </w:tc>
        <w:tc>
          <w:tcPr>
            <w:tcW w:w="0" w:type="auto"/>
            <w:vAlign w:val="center"/>
            <w:hideMark/>
          </w:tcPr>
          <w:p w:rsidR="005A5ECA" w:rsidRPr="00C93443" w:rsidRDefault="005A5ECA" w:rsidP="00844059">
            <w:pPr>
              <w:pStyle w:val="af1"/>
            </w:pPr>
            <w:r w:rsidRPr="00C93443">
              <w:t>н</w:t>
            </w:r>
          </w:p>
        </w:tc>
        <w:tc>
          <w:tcPr>
            <w:tcW w:w="0" w:type="auto"/>
            <w:vAlign w:val="center"/>
            <w:hideMark/>
          </w:tcPr>
          <w:p w:rsidR="005A5ECA" w:rsidRPr="00C93443" w:rsidRDefault="005A5ECA" w:rsidP="00844059">
            <w:pPr>
              <w:pStyle w:val="af1"/>
            </w:pPr>
            <w:r w:rsidRPr="00C93443">
              <w:t>н</w:t>
            </w:r>
          </w:p>
        </w:tc>
        <w:tc>
          <w:tcPr>
            <w:tcW w:w="0" w:type="auto"/>
            <w:vAlign w:val="center"/>
            <w:hideMark/>
          </w:tcPr>
          <w:p w:rsidR="005A5ECA" w:rsidRPr="00C93443" w:rsidRDefault="005A5ECA" w:rsidP="00844059">
            <w:pPr>
              <w:pStyle w:val="af1"/>
            </w:pPr>
            <w:r w:rsidRPr="00C93443">
              <w:t>р</w:t>
            </w:r>
          </w:p>
        </w:tc>
        <w:tc>
          <w:tcPr>
            <w:tcW w:w="0" w:type="auto"/>
            <w:vAlign w:val="center"/>
            <w:hideMark/>
          </w:tcPr>
          <w:p w:rsidR="005A5ECA" w:rsidRPr="00C93443" w:rsidRDefault="005A5ECA" w:rsidP="00844059">
            <w:pPr>
              <w:pStyle w:val="af1"/>
            </w:pPr>
            <w:r w:rsidRPr="00C93443">
              <w:t>н</w:t>
            </w:r>
          </w:p>
        </w:tc>
        <w:tc>
          <w:tcPr>
            <w:tcW w:w="0" w:type="auto"/>
            <w:vAlign w:val="center"/>
            <w:hideMark/>
          </w:tcPr>
          <w:p w:rsidR="005A5ECA" w:rsidRPr="00C93443" w:rsidRDefault="005A5ECA" w:rsidP="00844059">
            <w:pPr>
              <w:pStyle w:val="af1"/>
            </w:pPr>
            <w:r w:rsidRPr="00C93443">
              <w:t>р</w:t>
            </w:r>
          </w:p>
        </w:tc>
      </w:tr>
    </w:tbl>
    <w:p w:rsidR="005A5ECA" w:rsidRPr="00C93443" w:rsidRDefault="005A5ECA" w:rsidP="00844059">
      <w:pPr>
        <w:pStyle w:val="af1"/>
        <w:jc w:val="center"/>
      </w:pPr>
      <w:r w:rsidRPr="00C93443">
        <w:t>Рис. 1. Один байт с кодом буквы Z</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t>(буквы н и р обозначают: намагничено или размагничено соответственно)</w:t>
      </w:r>
    </w:p>
    <w:p w:rsidR="005A5ECA" w:rsidRDefault="005A5ECA" w:rsidP="005A5ECA">
      <w:pPr>
        <w:shd w:val="clear" w:color="auto" w:fill="FFFFFF" w:themeFill="background1"/>
        <w:rPr>
          <w:rFonts w:asciiTheme="minorHAnsi" w:hAnsiTheme="minorHAnsi"/>
          <w:lang w:val="en-US"/>
        </w:rPr>
      </w:pPr>
      <w:r w:rsidRPr="00C93443">
        <w:rPr>
          <w:rFonts w:asciiTheme="minorHAnsi" w:hAnsiTheme="minorHAnsi"/>
        </w:rPr>
        <w:t>Т.о. слово \"диск\" будет занимать 4 байта или 4*8 = 32 бита. Как вы уже поняли, компьютер хранит в памяти не сами буквы этого слова, а последовательность \"единичек\" и \"ноликов\".</w:t>
      </w:r>
    </w:p>
    <w:p w:rsidR="009D53A6" w:rsidRDefault="009D53A6" w:rsidP="005A5ECA">
      <w:pPr>
        <w:shd w:val="clear" w:color="auto" w:fill="FFFFFF" w:themeFill="background1"/>
        <w:rPr>
          <w:rFonts w:asciiTheme="minorHAnsi" w:hAnsiTheme="minorHAnsi"/>
          <w:lang w:val="en-US"/>
        </w:rPr>
      </w:pPr>
    </w:p>
    <w:p w:rsidR="009D53A6" w:rsidRPr="009D53A6" w:rsidRDefault="009D53A6" w:rsidP="009D53A6">
      <w:pPr>
        <w:pStyle w:val="aa"/>
        <w:rPr>
          <w:b/>
        </w:rPr>
      </w:pPr>
      <w:r w:rsidRPr="009D53A6">
        <w:rPr>
          <w:b/>
        </w:rPr>
        <w:t>Как компьютеры складывают числа</w:t>
      </w:r>
    </w:p>
    <w:p w:rsidR="009D53A6" w:rsidRDefault="00204C9A" w:rsidP="009D53A6">
      <w:pPr>
        <w:pStyle w:val="aa"/>
        <w:rPr>
          <w:color w:val="002060"/>
        </w:rPr>
      </w:pPr>
      <w:hyperlink r:id="rId139" w:history="1">
        <w:r w:rsidR="009D53A6" w:rsidRPr="00422099">
          <w:rPr>
            <w:rStyle w:val="a9"/>
          </w:rPr>
          <w:t>https://rakh.im/how_computers_add_numbers/</w:t>
        </w:r>
      </w:hyperlink>
    </w:p>
    <w:p w:rsidR="009D53A6" w:rsidRDefault="009D53A6" w:rsidP="009D53A6">
      <w:pPr>
        <w:pStyle w:val="aa"/>
        <w:rPr>
          <w:color w:val="002060"/>
        </w:rPr>
      </w:pPr>
      <w:r>
        <w:lastRenderedPageBreak/>
        <w:drawing>
          <wp:inline distT="0" distB="0" distL="0" distR="0" wp14:anchorId="25F6E767" wp14:editId="0C182DE4">
            <wp:extent cx="1828800" cy="109151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834687" cy="1095025"/>
                    </a:xfrm>
                    <a:prstGeom prst="rect">
                      <a:avLst/>
                    </a:prstGeom>
                  </pic:spPr>
                </pic:pic>
              </a:graphicData>
            </a:graphic>
          </wp:inline>
        </w:drawing>
      </w:r>
    </w:p>
    <w:p w:rsidR="009D53A6" w:rsidRDefault="009D53A6" w:rsidP="009D53A6">
      <w:pPr>
        <w:pStyle w:val="aa"/>
        <w:rPr>
          <w:color w:val="002060"/>
        </w:rPr>
      </w:pPr>
    </w:p>
    <w:p w:rsidR="009D53A6" w:rsidRDefault="009D53A6" w:rsidP="009D53A6">
      <w:pPr>
        <w:pStyle w:val="aa"/>
        <w:rPr>
          <w:color w:val="002060"/>
        </w:rPr>
      </w:pPr>
    </w:p>
    <w:p w:rsidR="009D53A6" w:rsidRPr="00231E04" w:rsidRDefault="009D53A6" w:rsidP="009D53A6">
      <w:pPr>
        <w:pStyle w:val="aa"/>
        <w:rPr>
          <w:color w:val="002060"/>
        </w:rPr>
      </w:pPr>
      <w:r>
        <w:drawing>
          <wp:anchor distT="0" distB="0" distL="114300" distR="114300" simplePos="0" relativeHeight="251687936" behindDoc="0" locked="0" layoutInCell="1" allowOverlap="1" wp14:anchorId="16A544A5" wp14:editId="5D4725FC">
            <wp:simplePos x="0" y="0"/>
            <wp:positionH relativeFrom="column">
              <wp:posOffset>-5715</wp:posOffset>
            </wp:positionH>
            <wp:positionV relativeFrom="paragraph">
              <wp:posOffset>3802380</wp:posOffset>
            </wp:positionV>
            <wp:extent cx="3192780" cy="1907540"/>
            <wp:effectExtent l="0" t="0" r="7620" b="0"/>
            <wp:wrapSquare wrapText="bothSides"/>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92780" cy="1907540"/>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85888" behindDoc="0" locked="0" layoutInCell="1" allowOverlap="1" wp14:anchorId="0D892FA8" wp14:editId="62F60437">
            <wp:simplePos x="0" y="0"/>
            <wp:positionH relativeFrom="column">
              <wp:posOffset>3263265</wp:posOffset>
            </wp:positionH>
            <wp:positionV relativeFrom="paragraph">
              <wp:posOffset>1771015</wp:posOffset>
            </wp:positionV>
            <wp:extent cx="3196800" cy="1918800"/>
            <wp:effectExtent l="0" t="0" r="3810" b="5715"/>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196800" cy="1918800"/>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86912" behindDoc="0" locked="0" layoutInCell="1" allowOverlap="1" wp14:anchorId="130C9710" wp14:editId="650BF58F">
            <wp:simplePos x="0" y="0"/>
            <wp:positionH relativeFrom="column">
              <wp:posOffset>-4445</wp:posOffset>
            </wp:positionH>
            <wp:positionV relativeFrom="paragraph">
              <wp:posOffset>1770380</wp:posOffset>
            </wp:positionV>
            <wp:extent cx="3200400" cy="1911350"/>
            <wp:effectExtent l="0" t="0" r="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00400" cy="1911350"/>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83840" behindDoc="0" locked="0" layoutInCell="1" allowOverlap="1" wp14:anchorId="16D86A5C" wp14:editId="0775051F">
            <wp:simplePos x="0" y="0"/>
            <wp:positionH relativeFrom="column">
              <wp:posOffset>3263265</wp:posOffset>
            </wp:positionH>
            <wp:positionV relativeFrom="paragraph">
              <wp:posOffset>-229235</wp:posOffset>
            </wp:positionV>
            <wp:extent cx="3200400" cy="1907540"/>
            <wp:effectExtent l="0" t="0" r="0" b="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00400" cy="1907540"/>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84864" behindDoc="1" locked="0" layoutInCell="1" allowOverlap="1" wp14:anchorId="2F52247E" wp14:editId="7D4ED262">
            <wp:simplePos x="0" y="0"/>
            <wp:positionH relativeFrom="column">
              <wp:posOffset>-4445</wp:posOffset>
            </wp:positionH>
            <wp:positionV relativeFrom="paragraph">
              <wp:posOffset>-236220</wp:posOffset>
            </wp:positionV>
            <wp:extent cx="3200400" cy="1915160"/>
            <wp:effectExtent l="0" t="0" r="0" b="8890"/>
            <wp:wrapTight wrapText="bothSides">
              <wp:wrapPolygon edited="0">
                <wp:start x="0" y="0"/>
                <wp:lineTo x="0" y="21485"/>
                <wp:lineTo x="21471" y="21485"/>
                <wp:lineTo x="21471"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00400" cy="1915160"/>
                    </a:xfrm>
                    <a:prstGeom prst="rect">
                      <a:avLst/>
                    </a:prstGeom>
                  </pic:spPr>
                </pic:pic>
              </a:graphicData>
            </a:graphic>
            <wp14:sizeRelH relativeFrom="page">
              <wp14:pctWidth>0</wp14:pctWidth>
            </wp14:sizeRelH>
            <wp14:sizeRelV relativeFrom="page">
              <wp14:pctHeight>0</wp14:pctHeight>
            </wp14:sizeRelV>
          </wp:anchor>
        </w:drawing>
      </w:r>
    </w:p>
    <w:p w:rsidR="009D53A6" w:rsidRPr="00231E04" w:rsidRDefault="009D53A6" w:rsidP="009D53A6">
      <w:pPr>
        <w:pStyle w:val="aa"/>
      </w:pPr>
    </w:p>
    <w:p w:rsidR="009D53A6" w:rsidRDefault="009D53A6" w:rsidP="009D53A6">
      <w:pPr>
        <w:pStyle w:val="aa"/>
      </w:pPr>
    </w:p>
    <w:p w:rsidR="009D53A6" w:rsidRDefault="009D53A6" w:rsidP="009D53A6">
      <w:pPr>
        <w:pStyle w:val="aa"/>
      </w:pPr>
    </w:p>
    <w:p w:rsidR="009D53A6" w:rsidRDefault="009D53A6" w:rsidP="009D53A6">
      <w:pPr>
        <w:pStyle w:val="aa"/>
      </w:pPr>
    </w:p>
    <w:p w:rsidR="009D53A6" w:rsidRDefault="009D53A6" w:rsidP="009D53A6">
      <w:pPr>
        <w:pStyle w:val="aa"/>
      </w:pPr>
    </w:p>
    <w:p w:rsidR="009D53A6" w:rsidRDefault="009D53A6" w:rsidP="009D53A6">
      <w:pPr>
        <w:pStyle w:val="aa"/>
      </w:pPr>
    </w:p>
    <w:p w:rsidR="009D53A6" w:rsidRDefault="009D53A6" w:rsidP="009D53A6">
      <w:pPr>
        <w:pStyle w:val="aa"/>
        <w:rPr>
          <w:lang w:val="en-US"/>
        </w:rPr>
      </w:pPr>
    </w:p>
    <w:p w:rsidR="009D53A6" w:rsidRDefault="009D53A6" w:rsidP="009D53A6">
      <w:pPr>
        <w:pStyle w:val="aa"/>
        <w:rPr>
          <w:lang w:val="en-US"/>
        </w:rPr>
      </w:pPr>
    </w:p>
    <w:p w:rsidR="009D53A6" w:rsidRDefault="009D53A6" w:rsidP="009D53A6">
      <w:pPr>
        <w:pStyle w:val="aa"/>
        <w:rPr>
          <w:lang w:val="en-US"/>
        </w:rPr>
      </w:pPr>
    </w:p>
    <w:p w:rsidR="009D53A6" w:rsidRDefault="009D53A6" w:rsidP="009D53A6">
      <w:pPr>
        <w:pStyle w:val="aa"/>
        <w:rPr>
          <w:lang w:val="en-US"/>
        </w:rPr>
      </w:pPr>
    </w:p>
    <w:p w:rsidR="009D53A6" w:rsidRDefault="009D53A6" w:rsidP="009D53A6">
      <w:pPr>
        <w:pStyle w:val="aa"/>
        <w:rPr>
          <w:lang w:val="en-US"/>
        </w:rPr>
      </w:pPr>
    </w:p>
    <w:p w:rsidR="009D53A6" w:rsidRDefault="009D53A6" w:rsidP="009D53A6">
      <w:pPr>
        <w:pStyle w:val="aa"/>
        <w:rPr>
          <w:lang w:val="en-US"/>
        </w:rPr>
      </w:pPr>
    </w:p>
    <w:p w:rsidR="009D53A6" w:rsidRDefault="009D53A6" w:rsidP="009D53A6">
      <w:pPr>
        <w:pStyle w:val="aa"/>
        <w:rPr>
          <w:lang w:val="en-US"/>
        </w:rPr>
      </w:pPr>
      <w:r>
        <w:rPr>
          <w:lang w:val="en-US"/>
        </w:rPr>
        <w:t xml:space="preserve">full adder = </w:t>
      </w:r>
      <w:r>
        <w:t>полный сумматор</w:t>
      </w:r>
    </w:p>
    <w:p w:rsidR="009D53A6" w:rsidRPr="008405B9" w:rsidRDefault="009D53A6" w:rsidP="009D53A6">
      <w:pPr>
        <w:pStyle w:val="aa"/>
        <w:rPr>
          <w:lang w:val="en-US"/>
        </w:rPr>
      </w:pPr>
      <w:r>
        <w:drawing>
          <wp:anchor distT="0" distB="0" distL="114300" distR="114300" simplePos="0" relativeHeight="251688960" behindDoc="0" locked="0" layoutInCell="1" allowOverlap="1" wp14:anchorId="53E9E6EC" wp14:editId="4F4CC62C">
            <wp:simplePos x="0" y="0"/>
            <wp:positionH relativeFrom="column">
              <wp:posOffset>2799715</wp:posOffset>
            </wp:positionH>
            <wp:positionV relativeFrom="paragraph">
              <wp:posOffset>-635</wp:posOffset>
            </wp:positionV>
            <wp:extent cx="2397125" cy="1443355"/>
            <wp:effectExtent l="0" t="0" r="3175" b="4445"/>
            <wp:wrapNone/>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97125" cy="1443355"/>
                    </a:xfrm>
                    <a:prstGeom prst="rect">
                      <a:avLst/>
                    </a:prstGeom>
                  </pic:spPr>
                </pic:pic>
              </a:graphicData>
            </a:graphic>
            <wp14:sizeRelH relativeFrom="page">
              <wp14:pctWidth>0</wp14:pctWidth>
            </wp14:sizeRelH>
            <wp14:sizeRelV relativeFrom="page">
              <wp14:pctHeight>0</wp14:pctHeight>
            </wp14:sizeRelV>
          </wp:anchor>
        </w:drawing>
      </w:r>
      <w:r>
        <w:drawing>
          <wp:inline distT="0" distB="0" distL="0" distR="0" wp14:anchorId="4F5B690A" wp14:editId="00D9836C">
            <wp:extent cx="2397600" cy="1440000"/>
            <wp:effectExtent l="0" t="0" r="3175" b="825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397600" cy="1440000"/>
                    </a:xfrm>
                    <a:prstGeom prst="rect">
                      <a:avLst/>
                    </a:prstGeom>
                  </pic:spPr>
                </pic:pic>
              </a:graphicData>
            </a:graphic>
          </wp:inline>
        </w:drawing>
      </w:r>
      <w:r w:rsidRPr="008405B9">
        <w:t xml:space="preserve"> </w:t>
      </w:r>
    </w:p>
    <w:p w:rsidR="009D53A6" w:rsidRDefault="009D53A6" w:rsidP="009D53A6">
      <w:pPr>
        <w:pStyle w:val="aa"/>
        <w:rPr>
          <w:lang w:val="en-US"/>
        </w:rPr>
      </w:pPr>
    </w:p>
    <w:p w:rsidR="009D53A6" w:rsidRDefault="009D53A6" w:rsidP="009D53A6">
      <w:pPr>
        <w:pStyle w:val="aa"/>
        <w:rPr>
          <w:lang w:val="en-US"/>
        </w:rPr>
      </w:pPr>
      <w:r>
        <w:rPr>
          <w:lang w:val="en-US"/>
        </w:rPr>
        <w:t xml:space="preserve">XOR = </w:t>
      </w:r>
      <w:r>
        <w:t>исключающее ИЛИ (</w:t>
      </w:r>
      <w:r>
        <w:rPr>
          <w:lang w:val="en-US"/>
        </w:rPr>
        <w:t xml:space="preserve">true – </w:t>
      </w:r>
      <w:r>
        <w:t xml:space="preserve">когда один из операндов </w:t>
      </w:r>
      <w:r>
        <w:rPr>
          <w:lang w:val="en-US"/>
        </w:rPr>
        <w:t xml:space="preserve">true, </w:t>
      </w:r>
      <w:r>
        <w:t xml:space="preserve">все остальное </w:t>
      </w:r>
      <w:r>
        <w:rPr>
          <w:lang w:val="en-US"/>
        </w:rPr>
        <w:t>false)</w:t>
      </w:r>
    </w:p>
    <w:p w:rsidR="009D53A6" w:rsidRDefault="009D53A6" w:rsidP="009D53A6">
      <w:pPr>
        <w:pStyle w:val="aa"/>
      </w:pPr>
      <w:r>
        <w:rPr>
          <w:lang w:val="en-US"/>
        </w:rPr>
        <w:t xml:space="preserve">NAND = </w:t>
      </w:r>
      <w:r>
        <w:t>и + нет, противоположность И(</w:t>
      </w:r>
      <w:r>
        <w:rPr>
          <w:lang w:val="en-US"/>
        </w:rPr>
        <w:t>AND).</w:t>
      </w:r>
    </w:p>
    <w:p w:rsidR="005A5ECA" w:rsidRPr="00844059" w:rsidRDefault="005A5ECA" w:rsidP="00844059">
      <w:pPr>
        <w:pStyle w:val="3"/>
      </w:pPr>
      <w:r w:rsidRPr="00844059">
        <w:t>Как перевести двоичное число в десятичное:</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t xml:space="preserve">Надо сложить двойки в степенях, соответствующих позициям, где в двоичном стоят единицы. </w:t>
      </w:r>
      <w:r w:rsidRPr="00C93443">
        <w:rPr>
          <w:rFonts w:asciiTheme="minorHAnsi" w:hAnsiTheme="minorHAnsi"/>
          <w:i/>
          <w:iCs/>
        </w:rPr>
        <w:t>Например:</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t>Возьмем число 20. В двоичной системе оно имеет следующий вид: 10100b</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lastRenderedPageBreak/>
        <w:t>Итак (начнем слева направо, считая от 4 до 0; число в нулевой степени всегда равно единице (вспоминаем школьную программу по математике)):</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t>10100b = 1*2</w:t>
      </w:r>
      <w:r w:rsidRPr="00C93443">
        <w:rPr>
          <w:rFonts w:asciiTheme="minorHAnsi" w:hAnsiTheme="minorHAnsi"/>
          <w:vertAlign w:val="superscript"/>
        </w:rPr>
        <w:t>4</w:t>
      </w:r>
      <w:r w:rsidRPr="00C93443">
        <w:rPr>
          <w:rFonts w:asciiTheme="minorHAnsi" w:hAnsiTheme="minorHAnsi"/>
        </w:rPr>
        <w:t xml:space="preserve"> + 0*2</w:t>
      </w:r>
      <w:r w:rsidRPr="00C93443">
        <w:rPr>
          <w:rFonts w:asciiTheme="minorHAnsi" w:hAnsiTheme="minorHAnsi"/>
          <w:vertAlign w:val="superscript"/>
        </w:rPr>
        <w:t>3</w:t>
      </w:r>
      <w:r w:rsidRPr="00C93443">
        <w:rPr>
          <w:rFonts w:asciiTheme="minorHAnsi" w:hAnsiTheme="minorHAnsi"/>
        </w:rPr>
        <w:t xml:space="preserve"> + 1*2</w:t>
      </w:r>
      <w:r w:rsidRPr="00C93443">
        <w:rPr>
          <w:rFonts w:asciiTheme="minorHAnsi" w:hAnsiTheme="minorHAnsi"/>
          <w:vertAlign w:val="superscript"/>
        </w:rPr>
        <w:t>2</w:t>
      </w:r>
      <w:r w:rsidRPr="00C93443">
        <w:rPr>
          <w:rFonts w:asciiTheme="minorHAnsi" w:hAnsiTheme="minorHAnsi"/>
        </w:rPr>
        <w:t xml:space="preserve"> + 0*2</w:t>
      </w:r>
      <w:r w:rsidRPr="00C93443">
        <w:rPr>
          <w:rFonts w:asciiTheme="minorHAnsi" w:hAnsiTheme="minorHAnsi"/>
          <w:vertAlign w:val="superscript"/>
        </w:rPr>
        <w:t>1</w:t>
      </w:r>
      <w:r w:rsidRPr="00C93443">
        <w:rPr>
          <w:rFonts w:asciiTheme="minorHAnsi" w:hAnsiTheme="minorHAnsi"/>
        </w:rPr>
        <w:t xml:space="preserve"> + 0*2</w:t>
      </w:r>
      <w:r w:rsidRPr="00C93443">
        <w:rPr>
          <w:rFonts w:asciiTheme="minorHAnsi" w:hAnsiTheme="minorHAnsi"/>
          <w:vertAlign w:val="superscript"/>
        </w:rPr>
        <w:t>0</w:t>
      </w:r>
      <w:r w:rsidRPr="00C93443">
        <w:rPr>
          <w:rFonts w:asciiTheme="minorHAnsi" w:hAnsiTheme="minorHAnsi"/>
        </w:rPr>
        <w:t xml:space="preserve"> = 20</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t>---------------------------------------------</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t>16+0+4+0+0 = 20</w:t>
      </w:r>
    </w:p>
    <w:p w:rsidR="005A5ECA" w:rsidRPr="00844059" w:rsidRDefault="005A5ECA" w:rsidP="00844059">
      <w:pPr>
        <w:pStyle w:val="3"/>
      </w:pPr>
      <w:r w:rsidRPr="00844059">
        <w:t>Как перевести десятичное число в двоичное:</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t>Можно делить его на два, записывая остаток справа налево:</w:t>
      </w:r>
    </w:p>
    <w:p w:rsidR="005A5ECA" w:rsidRPr="00844059" w:rsidRDefault="005A5ECA" w:rsidP="00844059">
      <w:pPr>
        <w:pStyle w:val="af1"/>
        <w:rPr>
          <w:rStyle w:val="af0"/>
          <w:b w:val="0"/>
          <w:color w:val="auto"/>
        </w:rPr>
      </w:pPr>
      <w:r w:rsidRPr="00844059">
        <w:rPr>
          <w:rStyle w:val="af0"/>
          <w:b w:val="0"/>
          <w:color w:val="auto"/>
        </w:rPr>
        <w:t>20/2 = 10, остаток 0</w:t>
      </w:r>
    </w:p>
    <w:p w:rsidR="005A5ECA" w:rsidRPr="00844059" w:rsidRDefault="005A5ECA" w:rsidP="00844059">
      <w:pPr>
        <w:pStyle w:val="af1"/>
        <w:rPr>
          <w:rStyle w:val="af0"/>
          <w:b w:val="0"/>
          <w:color w:val="auto"/>
        </w:rPr>
      </w:pPr>
      <w:r w:rsidRPr="00844059">
        <w:rPr>
          <w:rStyle w:val="af0"/>
          <w:b w:val="0"/>
          <w:color w:val="auto"/>
        </w:rPr>
        <w:t>10/2=5, остаток 0</w:t>
      </w:r>
    </w:p>
    <w:p w:rsidR="005A5ECA" w:rsidRPr="00B71F9E" w:rsidRDefault="005A5ECA" w:rsidP="00B71F9E">
      <w:pPr>
        <w:pStyle w:val="af1"/>
        <w:rPr>
          <w:rStyle w:val="af0"/>
          <w:b w:val="0"/>
          <w:color w:val="auto"/>
        </w:rPr>
      </w:pPr>
      <w:r w:rsidRPr="00B71F9E">
        <w:rPr>
          <w:rStyle w:val="af0"/>
          <w:b w:val="0"/>
          <w:color w:val="auto"/>
        </w:rPr>
        <w:t>5/2=2, остаток 1</w:t>
      </w:r>
    </w:p>
    <w:p w:rsidR="005A5ECA" w:rsidRPr="00B71F9E" w:rsidRDefault="005A5ECA" w:rsidP="00B71F9E">
      <w:pPr>
        <w:pStyle w:val="af1"/>
        <w:rPr>
          <w:rStyle w:val="af0"/>
          <w:b w:val="0"/>
          <w:color w:val="auto"/>
        </w:rPr>
      </w:pPr>
      <w:r w:rsidRPr="00B71F9E">
        <w:rPr>
          <w:rStyle w:val="af0"/>
          <w:b w:val="0"/>
          <w:color w:val="auto"/>
        </w:rPr>
        <w:t>2/2=1, остаток 0</w:t>
      </w:r>
    </w:p>
    <w:p w:rsidR="005A5ECA" w:rsidRPr="00B71F9E" w:rsidRDefault="005A5ECA" w:rsidP="00B71F9E">
      <w:pPr>
        <w:pStyle w:val="af1"/>
        <w:rPr>
          <w:rStyle w:val="af0"/>
          <w:b w:val="0"/>
          <w:color w:val="auto"/>
        </w:rPr>
      </w:pPr>
      <w:r w:rsidRPr="00B71F9E">
        <w:rPr>
          <w:rStyle w:val="af0"/>
          <w:b w:val="0"/>
          <w:color w:val="auto"/>
        </w:rPr>
        <w:t>1/2=0, остаток 1</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t>В результате получае</w:t>
      </w:r>
      <w:r w:rsidR="00DF6960">
        <w:rPr>
          <w:rFonts w:asciiTheme="minorHAnsi" w:hAnsiTheme="minorHAnsi"/>
        </w:rPr>
        <w:t xml:space="preserve"> </w:t>
      </w:r>
      <w:r w:rsidRPr="00C93443">
        <w:rPr>
          <w:rFonts w:asciiTheme="minorHAnsi" w:hAnsiTheme="minorHAnsi"/>
        </w:rPr>
        <w:t xml:space="preserve">м: 10100b = 20 </w:t>
      </w:r>
    </w:p>
    <w:p w:rsidR="005A5ECA" w:rsidRPr="00844059" w:rsidRDefault="005A5ECA" w:rsidP="00844059">
      <w:pPr>
        <w:pStyle w:val="3"/>
      </w:pPr>
      <w:r w:rsidRPr="00844059">
        <w:t>Как перевести шестнадцатеричное число в десятичное:</w:t>
      </w:r>
    </w:p>
    <w:p w:rsidR="005A5ECA" w:rsidRPr="00C93443" w:rsidRDefault="005A5ECA" w:rsidP="005A5ECA">
      <w:pPr>
        <w:shd w:val="clear" w:color="auto" w:fill="FFFFFF" w:themeFill="background1"/>
        <w:rPr>
          <w:rFonts w:asciiTheme="minorHAnsi" w:hAnsiTheme="minorHAnsi"/>
        </w:rPr>
      </w:pPr>
      <w:r w:rsidRPr="00C93443">
        <w:rPr>
          <w:rFonts w:asciiTheme="minorHAnsi" w:hAnsiTheme="minorHAnsi"/>
        </w:rPr>
        <w:t>В шестнадцатеричной системе номер позиции цифры в числе соответствует степени, в которую надо возвести число 16:</w:t>
      </w:r>
    </w:p>
    <w:p w:rsidR="005A5ECA" w:rsidRPr="00844059" w:rsidRDefault="005A5ECA" w:rsidP="00844059">
      <w:pPr>
        <w:pStyle w:val="af1"/>
        <w:rPr>
          <w:rStyle w:val="af0"/>
          <w:b w:val="0"/>
          <w:color w:val="auto"/>
        </w:rPr>
      </w:pPr>
      <w:r w:rsidRPr="00844059">
        <w:rPr>
          <w:rStyle w:val="af0"/>
          <w:b w:val="0"/>
          <w:color w:val="auto"/>
        </w:rPr>
        <w:t>8Ah = 8*16 + 10 (0Ah) = 138</w:t>
      </w:r>
    </w:p>
    <w:p w:rsidR="00421AC8" w:rsidRDefault="00421AC8" w:rsidP="00F34B2D">
      <w:pPr>
        <w:shd w:val="clear" w:color="auto" w:fill="FFFFFF" w:themeFill="background1"/>
        <w:rPr>
          <w:rFonts w:asciiTheme="minorHAnsi" w:hAnsiTheme="minorHAnsi"/>
        </w:rPr>
      </w:pPr>
    </w:p>
    <w:p w:rsidR="00DF6960" w:rsidRPr="00C93443" w:rsidRDefault="00DF6960" w:rsidP="00F34B2D">
      <w:pPr>
        <w:shd w:val="clear" w:color="auto" w:fill="FFFFFF" w:themeFill="background1"/>
        <w:rPr>
          <w:rFonts w:asciiTheme="minorHAnsi" w:hAnsiTheme="minorHAnsi"/>
        </w:rPr>
      </w:pPr>
    </w:p>
    <w:p w:rsidR="00893D74" w:rsidRPr="00C93443" w:rsidRDefault="00662BCF" w:rsidP="00893D74">
      <w:pPr>
        <w:shd w:val="clear" w:color="auto" w:fill="FFFFFF" w:themeFill="background1"/>
        <w:rPr>
          <w:rFonts w:asciiTheme="minorHAnsi" w:hAnsiTheme="minorHAnsi"/>
        </w:rPr>
      </w:pPr>
      <w:r w:rsidRPr="00C93443">
        <w:rPr>
          <w:rFonts w:asciiTheme="minorHAnsi" w:hAnsiTheme="minorHAnsi"/>
        </w:rPr>
        <w:t>П</w:t>
      </w:r>
      <w:r w:rsidR="00893D74" w:rsidRPr="00C93443">
        <w:rPr>
          <w:rFonts w:asciiTheme="minorHAnsi" w:hAnsiTheme="minorHAnsi"/>
        </w:rPr>
        <w:t>римеры представления чисел в двоичной системе:</w:t>
      </w:r>
    </w:p>
    <w:p w:rsidR="00893D74" w:rsidRPr="00E90A87" w:rsidRDefault="00893D74" w:rsidP="00E90A87">
      <w:pPr>
        <w:pStyle w:val="af1"/>
        <w:rPr>
          <w:rStyle w:val="af0"/>
          <w:b w:val="0"/>
          <w:color w:val="auto"/>
        </w:rPr>
      </w:pPr>
      <w:r w:rsidRPr="00E90A87">
        <w:rPr>
          <w:rStyle w:val="af0"/>
          <w:b w:val="0"/>
          <w:color w:val="auto"/>
        </w:rPr>
        <w:t>a = 0;  // 00000000000000000000000000000000</w:t>
      </w:r>
    </w:p>
    <w:p w:rsidR="00893D74" w:rsidRPr="00E90A87" w:rsidRDefault="00893D74" w:rsidP="00E90A87">
      <w:pPr>
        <w:pStyle w:val="af1"/>
        <w:rPr>
          <w:rStyle w:val="af0"/>
          <w:b w:val="0"/>
          <w:color w:val="auto"/>
        </w:rPr>
      </w:pPr>
      <w:r w:rsidRPr="00E90A87">
        <w:rPr>
          <w:rStyle w:val="af0"/>
          <w:b w:val="0"/>
          <w:color w:val="auto"/>
        </w:rPr>
        <w:t>a = 1;  // 00000000000000000000000000000001</w:t>
      </w:r>
    </w:p>
    <w:p w:rsidR="00893D74" w:rsidRPr="00E90A87" w:rsidRDefault="00893D74" w:rsidP="00E90A87">
      <w:pPr>
        <w:pStyle w:val="af1"/>
        <w:rPr>
          <w:rStyle w:val="af0"/>
          <w:b w:val="0"/>
          <w:color w:val="auto"/>
        </w:rPr>
      </w:pPr>
      <w:r w:rsidRPr="00E90A87">
        <w:rPr>
          <w:rStyle w:val="af0"/>
          <w:b w:val="0"/>
          <w:color w:val="auto"/>
        </w:rPr>
        <w:t>a = 2;  // 00000000000000000000000000000010</w:t>
      </w:r>
    </w:p>
    <w:p w:rsidR="00893D74" w:rsidRPr="00E90A87" w:rsidRDefault="00893D74" w:rsidP="00E90A87">
      <w:pPr>
        <w:pStyle w:val="af1"/>
        <w:rPr>
          <w:rStyle w:val="af0"/>
          <w:b w:val="0"/>
          <w:color w:val="auto"/>
        </w:rPr>
      </w:pPr>
      <w:r w:rsidRPr="00E90A87">
        <w:rPr>
          <w:rStyle w:val="af0"/>
          <w:b w:val="0"/>
          <w:color w:val="auto"/>
        </w:rPr>
        <w:t>a = 3;  // 00000000000000000000000000000011</w:t>
      </w:r>
    </w:p>
    <w:p w:rsidR="00893D74" w:rsidRPr="00E90A87" w:rsidRDefault="00893D74" w:rsidP="00E90A87">
      <w:pPr>
        <w:pStyle w:val="af1"/>
        <w:rPr>
          <w:rStyle w:val="af0"/>
          <w:b w:val="0"/>
          <w:color w:val="auto"/>
        </w:rPr>
      </w:pPr>
      <w:r w:rsidRPr="00E90A87">
        <w:rPr>
          <w:rStyle w:val="af0"/>
          <w:b w:val="0"/>
          <w:color w:val="auto"/>
        </w:rPr>
        <w:t>a = 255;// 00000000000000000000000011111111</w:t>
      </w:r>
    </w:p>
    <w:p w:rsidR="00893D74" w:rsidRPr="00C93443" w:rsidRDefault="00893D74" w:rsidP="00893D74">
      <w:pPr>
        <w:shd w:val="clear" w:color="auto" w:fill="FFFFFF" w:themeFill="background1"/>
        <w:rPr>
          <w:rFonts w:asciiTheme="minorHAnsi" w:hAnsiTheme="minorHAnsi"/>
        </w:rPr>
      </w:pPr>
      <w:r w:rsidRPr="00C93443">
        <w:rPr>
          <w:rFonts w:asciiTheme="minorHAnsi" w:hAnsiTheme="minorHAnsi"/>
        </w:rPr>
        <w:t>Обратите внимание, каждое число состоит ровно из 32-битов.</w:t>
      </w:r>
    </w:p>
    <w:p w:rsidR="00662BCF" w:rsidRPr="00C93443" w:rsidRDefault="00662BCF" w:rsidP="00893D74">
      <w:pPr>
        <w:shd w:val="clear" w:color="auto" w:fill="FFFFFF" w:themeFill="background1"/>
        <w:rPr>
          <w:rFonts w:asciiTheme="minorHAnsi" w:hAnsiTheme="minorHAnsi"/>
        </w:rPr>
      </w:pPr>
    </w:p>
    <w:p w:rsidR="00662BCF" w:rsidRPr="00C93443" w:rsidRDefault="00662BCF" w:rsidP="00893D74">
      <w:pPr>
        <w:shd w:val="clear" w:color="auto" w:fill="FFFFFF" w:themeFill="background1"/>
        <w:rPr>
          <w:rFonts w:asciiTheme="minorHAnsi" w:hAnsiTheme="minorHAnsi"/>
          <w:b/>
          <w:bCs/>
        </w:rPr>
      </w:pPr>
      <w:r w:rsidRPr="00C93443">
        <w:rPr>
          <w:rFonts w:asciiTheme="minorHAnsi" w:hAnsiTheme="minorHAnsi"/>
          <w:b/>
          <w:bCs/>
        </w:rPr>
        <w:t>Двоичный вид числа, обратного данному (например, 5 и -5) получается путём обращения всех битов с прибавлением 1.</w:t>
      </w:r>
    </w:p>
    <w:p w:rsidR="00662BCF" w:rsidRPr="00C93443" w:rsidRDefault="00662BCF" w:rsidP="00662BCF">
      <w:pPr>
        <w:shd w:val="clear" w:color="auto" w:fill="FFFFFF" w:themeFill="background1"/>
        <w:rPr>
          <w:rFonts w:asciiTheme="minorHAnsi" w:hAnsiTheme="minorHAnsi"/>
        </w:rPr>
      </w:pPr>
      <w:r w:rsidRPr="00C93443">
        <w:rPr>
          <w:rFonts w:asciiTheme="minorHAnsi" w:hAnsiTheme="minorHAnsi"/>
        </w:rPr>
        <w:t>То есть, нули заменяются на единицы, единицы – на нули и к числу прибавляется 1. Получается внутреннее представление того же числа, но со знаком минус.</w:t>
      </w:r>
    </w:p>
    <w:p w:rsidR="00662BCF" w:rsidRPr="00C93443" w:rsidRDefault="00662BCF" w:rsidP="00662BCF">
      <w:pPr>
        <w:shd w:val="clear" w:color="auto" w:fill="FFFFFF" w:themeFill="background1"/>
        <w:rPr>
          <w:rFonts w:asciiTheme="minorHAnsi" w:hAnsiTheme="minorHAnsi"/>
        </w:rPr>
      </w:pPr>
      <w:r w:rsidRPr="00C93443">
        <w:rPr>
          <w:rFonts w:asciiTheme="minorHAnsi" w:hAnsiTheme="minorHAnsi"/>
        </w:rPr>
        <w:t>Например, вот число 314:</w:t>
      </w:r>
    </w:p>
    <w:p w:rsidR="00662BCF" w:rsidRPr="00E90A87" w:rsidRDefault="00662BCF" w:rsidP="00E90A87">
      <w:pPr>
        <w:pStyle w:val="af1"/>
        <w:rPr>
          <w:rStyle w:val="af0"/>
          <w:b w:val="0"/>
          <w:color w:val="auto"/>
        </w:rPr>
      </w:pPr>
      <w:r w:rsidRPr="00E90A87">
        <w:rPr>
          <w:rStyle w:val="af0"/>
          <w:b w:val="0"/>
          <w:color w:val="auto"/>
        </w:rPr>
        <w:t>000000000000000000000001001110</w:t>
      </w:r>
      <w:r w:rsidR="0087435B">
        <w:rPr>
          <w:rStyle w:val="af0"/>
          <w:b w:val="0"/>
          <w:color w:val="auto"/>
        </w:rPr>
        <w:t xml:space="preserve"> </w:t>
      </w:r>
    </w:p>
    <w:p w:rsidR="00662BCF" w:rsidRPr="00C93443" w:rsidRDefault="00662BCF" w:rsidP="00893D74">
      <w:pPr>
        <w:shd w:val="clear" w:color="auto" w:fill="FFFFFF" w:themeFill="background1"/>
        <w:rPr>
          <w:rFonts w:asciiTheme="minorHAnsi" w:hAnsiTheme="minorHAnsi"/>
        </w:rPr>
      </w:pPr>
      <w:r w:rsidRPr="00C93443">
        <w:rPr>
          <w:rFonts w:asciiTheme="minorHAnsi" w:hAnsiTheme="minorHAnsi"/>
        </w:rPr>
        <w:t>Чтобы получить -314, первый шаг – обратить биты числа: заменить 0 на 1, а 1 на 0:</w:t>
      </w:r>
    </w:p>
    <w:p w:rsidR="00662BCF" w:rsidRPr="00E90A87" w:rsidRDefault="00662BCF" w:rsidP="00E90A87">
      <w:pPr>
        <w:pStyle w:val="af1"/>
        <w:rPr>
          <w:rStyle w:val="af0"/>
          <w:b w:val="0"/>
          <w:color w:val="auto"/>
        </w:rPr>
      </w:pPr>
      <w:r w:rsidRPr="00E90A87">
        <w:rPr>
          <w:rStyle w:val="af0"/>
          <w:b w:val="0"/>
          <w:color w:val="auto"/>
        </w:rPr>
        <w:t>11111111111111111111111011000101</w:t>
      </w:r>
    </w:p>
    <w:p w:rsidR="00DF6960" w:rsidRDefault="00DF6960" w:rsidP="00662BCF">
      <w:pPr>
        <w:shd w:val="clear" w:color="auto" w:fill="FFFFFF" w:themeFill="background1"/>
        <w:rPr>
          <w:rFonts w:asciiTheme="minorHAnsi" w:hAnsiTheme="minorHAnsi"/>
        </w:rPr>
      </w:pPr>
    </w:p>
    <w:p w:rsidR="00662BCF" w:rsidRPr="00E90A87" w:rsidRDefault="00662BCF" w:rsidP="00662BCF">
      <w:pPr>
        <w:shd w:val="clear" w:color="auto" w:fill="FFFFFF" w:themeFill="background1"/>
        <w:rPr>
          <w:rStyle w:val="af2"/>
        </w:rPr>
      </w:pPr>
      <w:r w:rsidRPr="00C93443">
        <w:rPr>
          <w:rFonts w:asciiTheme="minorHAnsi" w:hAnsiTheme="minorHAnsi"/>
        </w:rPr>
        <w:t xml:space="preserve">Второй шаг – к полученному двоичному числу прибавить единицу, обычным двоичным сложением: </w:t>
      </w:r>
      <w:r w:rsidRPr="00E90A87">
        <w:rPr>
          <w:rStyle w:val="af2"/>
        </w:rPr>
        <w:t>11111111111111111111111011000101 + 1 = 11111111111111111111111011000110.</w:t>
      </w:r>
    </w:p>
    <w:p w:rsidR="00DF6960" w:rsidRDefault="00DF6960" w:rsidP="00662BCF">
      <w:pPr>
        <w:shd w:val="clear" w:color="auto" w:fill="FFFFFF" w:themeFill="background1"/>
        <w:rPr>
          <w:rFonts w:asciiTheme="minorHAnsi" w:hAnsiTheme="minorHAnsi"/>
        </w:rPr>
      </w:pPr>
    </w:p>
    <w:p w:rsidR="00662BCF" w:rsidRPr="00C93443" w:rsidRDefault="00662BCF" w:rsidP="00662BCF">
      <w:pPr>
        <w:shd w:val="clear" w:color="auto" w:fill="FFFFFF" w:themeFill="background1"/>
        <w:rPr>
          <w:rFonts w:asciiTheme="minorHAnsi" w:hAnsiTheme="minorHAnsi"/>
        </w:rPr>
      </w:pPr>
      <w:r w:rsidRPr="00C93443">
        <w:rPr>
          <w:rFonts w:asciiTheme="minorHAnsi" w:hAnsiTheme="minorHAnsi"/>
        </w:rPr>
        <w:t>Итак, мы получили:</w:t>
      </w:r>
    </w:p>
    <w:p w:rsidR="00662BCF" w:rsidRPr="00E90A87" w:rsidRDefault="00662BCF" w:rsidP="00E90A87">
      <w:pPr>
        <w:pStyle w:val="af1"/>
        <w:rPr>
          <w:rStyle w:val="af0"/>
          <w:b w:val="0"/>
          <w:color w:val="auto"/>
        </w:rPr>
      </w:pPr>
      <w:r w:rsidRPr="00E90A87">
        <w:rPr>
          <w:rStyle w:val="af0"/>
          <w:b w:val="0"/>
          <w:color w:val="auto"/>
        </w:rPr>
        <w:t>-314 = 11111111111111111111111011000110</w:t>
      </w:r>
    </w:p>
    <w:p w:rsidR="00662BCF" w:rsidRPr="00C93443" w:rsidRDefault="00662BCF" w:rsidP="00662BCF">
      <w:pPr>
        <w:shd w:val="clear" w:color="auto" w:fill="FFFFFF" w:themeFill="background1"/>
        <w:rPr>
          <w:rFonts w:asciiTheme="minorHAnsi" w:hAnsiTheme="minorHAnsi"/>
        </w:rPr>
      </w:pPr>
      <w:r w:rsidRPr="00C93443">
        <w:rPr>
          <w:rFonts w:asciiTheme="minorHAnsi" w:hAnsiTheme="minorHAnsi"/>
        </w:rPr>
        <w:t xml:space="preserve">Принцип дополнения до двойки делит все двоичные представления на два множества: если крайний-левый бит равен 0 – число положительное, если 1 – число отрицательное. Поэтому этот бит называется </w:t>
      </w:r>
      <w:r w:rsidRPr="00C93443">
        <w:rPr>
          <w:rFonts w:asciiTheme="minorHAnsi" w:hAnsiTheme="minorHAnsi"/>
          <w:i/>
          <w:iCs/>
          <w:shd w:val="clear" w:color="auto" w:fill="E5B8B7" w:themeFill="accent2" w:themeFillTint="66"/>
        </w:rPr>
        <w:t>знаковым битом</w:t>
      </w:r>
      <w:r w:rsidRPr="00C93443">
        <w:rPr>
          <w:rFonts w:asciiTheme="minorHAnsi" w:hAnsiTheme="minorHAnsi"/>
        </w:rPr>
        <w:t>.</w:t>
      </w:r>
    </w:p>
    <w:p w:rsidR="00642721" w:rsidRPr="00AF1460" w:rsidRDefault="00642721" w:rsidP="00AF1460">
      <w:pPr>
        <w:pStyle w:val="3"/>
      </w:pPr>
      <w:r w:rsidRPr="00AF1460">
        <w:t>Вспомогательные функции parseInt, toString</w:t>
      </w:r>
    </w:p>
    <w:p w:rsidR="00642721" w:rsidRPr="00C93443" w:rsidRDefault="00642721" w:rsidP="00642721">
      <w:pPr>
        <w:shd w:val="clear" w:color="auto" w:fill="FFFFFF" w:themeFill="background1"/>
        <w:rPr>
          <w:rFonts w:asciiTheme="minorHAnsi" w:hAnsiTheme="minorHAnsi"/>
        </w:rPr>
      </w:pPr>
      <w:r w:rsidRPr="00C93443">
        <w:rPr>
          <w:rFonts w:asciiTheme="minorHAnsi" w:hAnsiTheme="minorHAnsi"/>
        </w:rPr>
        <w:t>Для удобной работы с примерами в этой статье, если вы захотите протестировать что-то в консоли, пригодятся две функции.</w:t>
      </w:r>
    </w:p>
    <w:p w:rsidR="00642721" w:rsidRPr="00E90A87" w:rsidRDefault="00642721" w:rsidP="00E90A87">
      <w:pPr>
        <w:pStyle w:val="af1"/>
        <w:rPr>
          <w:rStyle w:val="af0"/>
          <w:b w:val="0"/>
          <w:color w:val="auto"/>
        </w:rPr>
      </w:pPr>
      <w:r w:rsidRPr="00E90A87">
        <w:rPr>
          <w:rStyle w:val="af0"/>
          <w:b w:val="0"/>
          <w:color w:val="auto"/>
        </w:rPr>
        <w:t>parseInt("11000", 2) – переводит строку с двоичной записью числа в число.</w:t>
      </w:r>
    </w:p>
    <w:p w:rsidR="00642721" w:rsidRPr="00E90A87" w:rsidRDefault="00642721" w:rsidP="00E90A87">
      <w:pPr>
        <w:pStyle w:val="af1"/>
        <w:rPr>
          <w:rStyle w:val="af0"/>
          <w:b w:val="0"/>
          <w:color w:val="auto"/>
        </w:rPr>
      </w:pPr>
      <w:r w:rsidRPr="00E90A87">
        <w:rPr>
          <w:rStyle w:val="af0"/>
          <w:b w:val="0"/>
          <w:color w:val="auto"/>
        </w:rPr>
        <w:t>n.toString(2) – получает для числа n запись в 2-ной системе в виде строки.</w:t>
      </w:r>
    </w:p>
    <w:p w:rsidR="00642721" w:rsidRPr="00C93443" w:rsidRDefault="00642721" w:rsidP="00642721">
      <w:pPr>
        <w:shd w:val="clear" w:color="auto" w:fill="FFFFFF" w:themeFill="background1"/>
        <w:rPr>
          <w:rFonts w:asciiTheme="minorHAnsi" w:hAnsiTheme="minorHAnsi"/>
        </w:rPr>
      </w:pPr>
      <w:r w:rsidRPr="00C93443">
        <w:rPr>
          <w:rFonts w:asciiTheme="minorHAnsi" w:hAnsiTheme="minorHAnsi"/>
        </w:rPr>
        <w:t>Например:</w:t>
      </w:r>
    </w:p>
    <w:p w:rsidR="00642721" w:rsidRPr="00174504" w:rsidRDefault="00642721" w:rsidP="00174504">
      <w:pPr>
        <w:pStyle w:val="af1"/>
        <w:rPr>
          <w:rStyle w:val="af0"/>
          <w:b w:val="0"/>
          <w:color w:val="auto"/>
        </w:rPr>
      </w:pPr>
      <w:r w:rsidRPr="00174504">
        <w:rPr>
          <w:rStyle w:val="af0"/>
          <w:b w:val="0"/>
          <w:color w:val="auto"/>
        </w:rPr>
        <w:t xml:space="preserve">var access </w:t>
      </w:r>
      <w:r w:rsidR="0036721D">
        <w:rPr>
          <w:rStyle w:val="af0"/>
          <w:b w:val="0"/>
          <w:color w:val="auto"/>
        </w:rPr>
        <w:t xml:space="preserve"> </w:t>
      </w:r>
      <w:r w:rsidRPr="00174504">
        <w:rPr>
          <w:rStyle w:val="af0"/>
          <w:b w:val="0"/>
          <w:color w:val="auto"/>
        </w:rPr>
        <w:t>= parseInt("11000", 2); // получаем число из строки</w:t>
      </w:r>
    </w:p>
    <w:p w:rsidR="00642721" w:rsidRPr="00174504" w:rsidRDefault="00642721" w:rsidP="00174504">
      <w:pPr>
        <w:pStyle w:val="af1"/>
        <w:rPr>
          <w:rStyle w:val="af0"/>
          <w:b w:val="0"/>
          <w:color w:val="auto"/>
        </w:rPr>
      </w:pPr>
      <w:r w:rsidRPr="00174504">
        <w:rPr>
          <w:rStyle w:val="af0"/>
          <w:b w:val="0"/>
          <w:color w:val="auto"/>
        </w:rPr>
        <w:t>alert( access ); // 24, число с таким 2-ным представлением</w:t>
      </w:r>
    </w:p>
    <w:p w:rsidR="00642721" w:rsidRPr="00174504" w:rsidRDefault="00642721" w:rsidP="00174504">
      <w:pPr>
        <w:pStyle w:val="af1"/>
        <w:rPr>
          <w:rStyle w:val="af0"/>
          <w:b w:val="0"/>
          <w:color w:val="auto"/>
        </w:rPr>
      </w:pPr>
      <w:r w:rsidRPr="00174504">
        <w:rPr>
          <w:rStyle w:val="af0"/>
          <w:b w:val="0"/>
          <w:color w:val="auto"/>
        </w:rPr>
        <w:t>var access2 = access.toString(2); // обратно двоичную строку из числа</w:t>
      </w:r>
    </w:p>
    <w:p w:rsidR="00642721" w:rsidRPr="00E51B90" w:rsidRDefault="00642721" w:rsidP="00174504">
      <w:pPr>
        <w:pStyle w:val="af1"/>
        <w:rPr>
          <w:rStyle w:val="af0"/>
        </w:rPr>
      </w:pPr>
      <w:r w:rsidRPr="00174504">
        <w:rPr>
          <w:rStyle w:val="af0"/>
          <w:b w:val="0"/>
          <w:color w:val="auto"/>
        </w:rPr>
        <w:t>alert( access2 ); // 11000</w:t>
      </w:r>
    </w:p>
    <w:p w:rsidR="00642721" w:rsidRPr="00C93443" w:rsidRDefault="00642721" w:rsidP="00642721">
      <w:pPr>
        <w:shd w:val="clear" w:color="auto" w:fill="FFFFFF" w:themeFill="background1"/>
        <w:rPr>
          <w:rFonts w:asciiTheme="minorHAnsi" w:hAnsiTheme="minorHAnsi"/>
        </w:rPr>
      </w:pPr>
      <w:r w:rsidRPr="00C93443">
        <w:rPr>
          <w:rFonts w:asciiTheme="minorHAnsi" w:hAnsiTheme="minorHAnsi"/>
        </w:rPr>
        <w:t xml:space="preserve">Без них перевод в двоичную систему и обратно был бы куда менее удобен. </w:t>
      </w:r>
    </w:p>
    <w:p w:rsidR="00FE4F87" w:rsidRPr="00AF1460" w:rsidRDefault="00FE4F87" w:rsidP="00AF1460">
      <w:pPr>
        <w:pStyle w:val="3"/>
      </w:pPr>
      <w:bookmarkStart w:id="162" w:name="побитовое-и"/>
      <w:r w:rsidRPr="00AF1460">
        <w:t>&amp; (Побитовое И)</w:t>
      </w:r>
      <w:bookmarkEnd w:id="162"/>
    </w:p>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Выполняет операцию И над каждой парой бит.</w:t>
      </w:r>
    </w:p>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Результат a &amp; b равен единице только когда оба бита a и b равны единице.</w:t>
      </w:r>
    </w:p>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Таблица истинности для &amp;: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
        <w:gridCol w:w="324"/>
        <w:gridCol w:w="779"/>
      </w:tblGrid>
      <w:tr w:rsidR="00FE4F87" w:rsidRPr="00C93443" w:rsidTr="00FE4F87">
        <w:trPr>
          <w:tblCellSpacing w:w="15" w:type="dxa"/>
        </w:trPr>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a</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b</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a &amp; b</w:t>
            </w:r>
          </w:p>
        </w:tc>
      </w:tr>
      <w:tr w:rsidR="00FE4F87" w:rsidRPr="00C93443" w:rsidTr="00FE4F87">
        <w:trPr>
          <w:tblCellSpacing w:w="15" w:type="dxa"/>
        </w:trPr>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0</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0</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0</w:t>
            </w:r>
          </w:p>
        </w:tc>
      </w:tr>
      <w:tr w:rsidR="00FE4F87" w:rsidRPr="00C93443" w:rsidTr="00FE4F87">
        <w:trPr>
          <w:tblCellSpacing w:w="15" w:type="dxa"/>
        </w:trPr>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0</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1</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0</w:t>
            </w:r>
          </w:p>
        </w:tc>
      </w:tr>
      <w:tr w:rsidR="00FE4F87" w:rsidRPr="00C93443" w:rsidTr="00FE4F87">
        <w:trPr>
          <w:tblCellSpacing w:w="15" w:type="dxa"/>
        </w:trPr>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1</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0</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0</w:t>
            </w:r>
          </w:p>
        </w:tc>
      </w:tr>
      <w:tr w:rsidR="00FE4F87" w:rsidRPr="00C77EA7" w:rsidTr="00FE4F87">
        <w:trPr>
          <w:tblCellSpacing w:w="15" w:type="dxa"/>
        </w:trPr>
        <w:tc>
          <w:tcPr>
            <w:tcW w:w="0" w:type="auto"/>
            <w:vAlign w:val="center"/>
            <w:hideMark/>
          </w:tcPr>
          <w:p w:rsidR="00FE4F87" w:rsidRPr="00C77EA7" w:rsidRDefault="00FE4F87" w:rsidP="00AF1460">
            <w:pPr>
              <w:pStyle w:val="af1"/>
              <w:rPr>
                <w:rStyle w:val="af0"/>
              </w:rPr>
            </w:pPr>
            <w:r w:rsidRPr="00C77EA7">
              <w:rPr>
                <w:rStyle w:val="af0"/>
              </w:rPr>
              <w:t>1</w:t>
            </w:r>
          </w:p>
        </w:tc>
        <w:tc>
          <w:tcPr>
            <w:tcW w:w="0" w:type="auto"/>
            <w:vAlign w:val="center"/>
            <w:hideMark/>
          </w:tcPr>
          <w:p w:rsidR="00FE4F87" w:rsidRPr="00C77EA7" w:rsidRDefault="00FE4F87" w:rsidP="00AF1460">
            <w:pPr>
              <w:pStyle w:val="af1"/>
              <w:rPr>
                <w:rStyle w:val="af0"/>
              </w:rPr>
            </w:pPr>
            <w:r w:rsidRPr="00C77EA7">
              <w:rPr>
                <w:rStyle w:val="af0"/>
              </w:rPr>
              <w:t xml:space="preserve">  1</w:t>
            </w:r>
          </w:p>
        </w:tc>
        <w:tc>
          <w:tcPr>
            <w:tcW w:w="0" w:type="auto"/>
            <w:vAlign w:val="center"/>
            <w:hideMark/>
          </w:tcPr>
          <w:p w:rsidR="00FE4F87" w:rsidRPr="00C77EA7" w:rsidRDefault="00FE4F87" w:rsidP="00AF1460">
            <w:pPr>
              <w:pStyle w:val="af1"/>
              <w:rPr>
                <w:rStyle w:val="af0"/>
              </w:rPr>
            </w:pPr>
            <w:r w:rsidRPr="00C77EA7">
              <w:rPr>
                <w:rStyle w:val="af0"/>
              </w:rPr>
              <w:t xml:space="preserve">    1</w:t>
            </w:r>
          </w:p>
        </w:tc>
      </w:tr>
    </w:tbl>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Пример:</w:t>
      </w:r>
    </w:p>
    <w:p w:rsidR="00FE4F87" w:rsidRPr="00AF1460" w:rsidRDefault="00FE4F87" w:rsidP="00AF1460">
      <w:pPr>
        <w:pStyle w:val="af1"/>
        <w:rPr>
          <w:rStyle w:val="af0"/>
          <w:b w:val="0"/>
          <w:color w:val="auto"/>
        </w:rPr>
      </w:pPr>
      <w:r w:rsidRPr="00AF1460">
        <w:rPr>
          <w:rStyle w:val="af0"/>
          <w:b w:val="0"/>
          <w:color w:val="auto"/>
        </w:rPr>
        <w:t>9 (по осн. 10)</w:t>
      </w:r>
    </w:p>
    <w:p w:rsidR="00FE4F87" w:rsidRPr="00AF1460" w:rsidRDefault="00FE4F87" w:rsidP="00AF1460">
      <w:pPr>
        <w:pStyle w:val="af1"/>
        <w:rPr>
          <w:rStyle w:val="af0"/>
          <w:b w:val="0"/>
          <w:color w:val="auto"/>
        </w:rPr>
      </w:pPr>
      <w:r w:rsidRPr="00AF1460">
        <w:rPr>
          <w:rStyle w:val="af0"/>
          <w:b w:val="0"/>
          <w:color w:val="auto"/>
        </w:rPr>
        <w:t xml:space="preserve">  = 0000000000000000000000000000</w:t>
      </w:r>
      <w:r w:rsidRPr="00AF1460">
        <w:rPr>
          <w:rStyle w:val="af0"/>
        </w:rPr>
        <w:t>1</w:t>
      </w:r>
      <w:r w:rsidRPr="00AF1460">
        <w:rPr>
          <w:rStyle w:val="af0"/>
          <w:b w:val="0"/>
          <w:color w:val="auto"/>
        </w:rPr>
        <w:t>001 (по осн. 2)</w:t>
      </w:r>
    </w:p>
    <w:p w:rsidR="00FE4F87" w:rsidRPr="00AF1460" w:rsidRDefault="00FE4F87" w:rsidP="00AF1460">
      <w:pPr>
        <w:pStyle w:val="af1"/>
        <w:rPr>
          <w:rStyle w:val="af0"/>
          <w:b w:val="0"/>
          <w:color w:val="auto"/>
        </w:rPr>
      </w:pPr>
      <w:r w:rsidRPr="00AF1460">
        <w:rPr>
          <w:rStyle w:val="af0"/>
          <w:b w:val="0"/>
          <w:color w:val="auto"/>
        </w:rPr>
        <w:t>14 (по осн. 10)</w:t>
      </w:r>
    </w:p>
    <w:p w:rsidR="00FE4F87" w:rsidRPr="00AF1460" w:rsidRDefault="00FE4F87" w:rsidP="00AF1460">
      <w:pPr>
        <w:pStyle w:val="af1"/>
        <w:rPr>
          <w:rStyle w:val="af0"/>
          <w:b w:val="0"/>
          <w:color w:val="auto"/>
        </w:rPr>
      </w:pPr>
      <w:r w:rsidRPr="00AF1460">
        <w:rPr>
          <w:rStyle w:val="af0"/>
          <w:b w:val="0"/>
          <w:color w:val="auto"/>
        </w:rPr>
        <w:t xml:space="preserve">  = 0000000000000000000000000000</w:t>
      </w:r>
      <w:r w:rsidRPr="00AF1460">
        <w:rPr>
          <w:rStyle w:val="af0"/>
        </w:rPr>
        <w:t>1</w:t>
      </w:r>
      <w:r w:rsidRPr="00AF1460">
        <w:rPr>
          <w:rStyle w:val="af0"/>
          <w:b w:val="0"/>
          <w:color w:val="auto"/>
        </w:rPr>
        <w:t>110 (по осн. 2)</w:t>
      </w:r>
    </w:p>
    <w:p w:rsidR="00FE4F87" w:rsidRPr="00AF1460" w:rsidRDefault="00FE4F87" w:rsidP="00AF1460">
      <w:pPr>
        <w:pStyle w:val="aa"/>
        <w:rPr>
          <w:rStyle w:val="af0"/>
          <w:b w:val="0"/>
          <w:color w:val="auto"/>
        </w:rPr>
      </w:pPr>
      <w:r w:rsidRPr="00AF1460">
        <w:rPr>
          <w:rStyle w:val="af0"/>
          <w:b w:val="0"/>
          <w:color w:val="auto"/>
        </w:rPr>
        <w:t xml:space="preserve">                   --------------------------------</w:t>
      </w:r>
    </w:p>
    <w:p w:rsidR="00FE4F87" w:rsidRPr="00AF1460" w:rsidRDefault="00FE4F87" w:rsidP="00AF1460">
      <w:pPr>
        <w:pStyle w:val="af1"/>
        <w:rPr>
          <w:rStyle w:val="af0"/>
          <w:b w:val="0"/>
          <w:color w:val="auto"/>
        </w:rPr>
      </w:pPr>
      <w:r w:rsidRPr="00AF1460">
        <w:rPr>
          <w:rStyle w:val="af0"/>
          <w:b w:val="0"/>
          <w:color w:val="auto"/>
        </w:rPr>
        <w:t>14 &amp; 9 (по осн. 10)</w:t>
      </w:r>
    </w:p>
    <w:p w:rsidR="00FE4F87" w:rsidRPr="00AF1460" w:rsidRDefault="00FE4F87" w:rsidP="00AF1460">
      <w:pPr>
        <w:pStyle w:val="af1"/>
        <w:rPr>
          <w:rStyle w:val="af0"/>
          <w:b w:val="0"/>
          <w:color w:val="auto"/>
        </w:rPr>
      </w:pPr>
      <w:r w:rsidRPr="00AF1460">
        <w:rPr>
          <w:rStyle w:val="af0"/>
          <w:b w:val="0"/>
          <w:color w:val="auto"/>
        </w:rPr>
        <w:t xml:space="preserve">  = 0000000000000000000000000000</w:t>
      </w:r>
      <w:r w:rsidRPr="00AF1460">
        <w:rPr>
          <w:rStyle w:val="af0"/>
        </w:rPr>
        <w:t>1</w:t>
      </w:r>
      <w:r w:rsidRPr="00AF1460">
        <w:rPr>
          <w:rStyle w:val="af0"/>
          <w:b w:val="0"/>
          <w:color w:val="auto"/>
        </w:rPr>
        <w:t>000 (по осн. 2)</w:t>
      </w:r>
    </w:p>
    <w:p w:rsidR="00FE4F87" w:rsidRPr="00AF1460" w:rsidRDefault="00FE4F87" w:rsidP="00AF1460">
      <w:pPr>
        <w:pStyle w:val="af1"/>
        <w:rPr>
          <w:rStyle w:val="af0"/>
          <w:b w:val="0"/>
          <w:color w:val="auto"/>
        </w:rPr>
      </w:pPr>
      <w:r w:rsidRPr="00AF1460">
        <w:rPr>
          <w:rStyle w:val="af0"/>
          <w:b w:val="0"/>
          <w:color w:val="auto"/>
        </w:rPr>
        <w:t xml:space="preserve">  = 8 (по осн. 10)</w:t>
      </w:r>
    </w:p>
    <w:p w:rsidR="00FE4F87" w:rsidRPr="00AF1460" w:rsidRDefault="00FE4F87" w:rsidP="00AF1460">
      <w:pPr>
        <w:pStyle w:val="3"/>
      </w:pPr>
      <w:bookmarkStart w:id="163" w:name="побитовое-или"/>
      <w:r w:rsidRPr="00AF1460">
        <w:lastRenderedPageBreak/>
        <w:t>| (Побитовое ИЛИ)</w:t>
      </w:r>
      <w:bookmarkEnd w:id="163"/>
    </w:p>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Выполняет операцию ИЛИ над каждой парой бит. Результат a | b равен 1, если хотя бы один бит из a,b равен 1.</w:t>
      </w:r>
    </w:p>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Таблица истинности для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
        <w:gridCol w:w="412"/>
        <w:gridCol w:w="779"/>
      </w:tblGrid>
      <w:tr w:rsidR="00FE4F87" w:rsidRPr="00C93443" w:rsidTr="00FE4F87">
        <w:trPr>
          <w:tblCellSpacing w:w="15" w:type="dxa"/>
        </w:trPr>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a</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b</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a | b</w:t>
            </w:r>
          </w:p>
        </w:tc>
      </w:tr>
      <w:tr w:rsidR="00FE4F87" w:rsidRPr="00C93443" w:rsidTr="00FE4F87">
        <w:trPr>
          <w:tblCellSpacing w:w="15" w:type="dxa"/>
        </w:trPr>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0</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0</w:t>
            </w:r>
          </w:p>
        </w:tc>
        <w:tc>
          <w:tcPr>
            <w:tcW w:w="0" w:type="auto"/>
            <w:vAlign w:val="center"/>
            <w:hideMark/>
          </w:tcPr>
          <w:p w:rsidR="00FE4F87" w:rsidRPr="00AF1460" w:rsidRDefault="00FE4F87" w:rsidP="00AF1460">
            <w:pPr>
              <w:pStyle w:val="af1"/>
              <w:rPr>
                <w:rStyle w:val="af0"/>
                <w:b w:val="0"/>
                <w:color w:val="auto"/>
              </w:rPr>
            </w:pPr>
            <w:r w:rsidRPr="00AF1460">
              <w:rPr>
                <w:rStyle w:val="af0"/>
                <w:b w:val="0"/>
                <w:color w:val="auto"/>
              </w:rPr>
              <w:t xml:space="preserve">   0</w:t>
            </w:r>
          </w:p>
        </w:tc>
      </w:tr>
      <w:tr w:rsidR="00FE4F87" w:rsidRPr="00C93443" w:rsidTr="00FE4F87">
        <w:trPr>
          <w:tblCellSpacing w:w="15" w:type="dxa"/>
        </w:trPr>
        <w:tc>
          <w:tcPr>
            <w:tcW w:w="0" w:type="auto"/>
            <w:vAlign w:val="center"/>
            <w:hideMark/>
          </w:tcPr>
          <w:p w:rsidR="00FE4F87" w:rsidRPr="00C77EA7" w:rsidRDefault="00FE4F87" w:rsidP="00AF1460">
            <w:pPr>
              <w:pStyle w:val="af1"/>
              <w:rPr>
                <w:rStyle w:val="af0"/>
              </w:rPr>
            </w:pPr>
            <w:r w:rsidRPr="00C77EA7">
              <w:rPr>
                <w:rStyle w:val="af0"/>
              </w:rPr>
              <w:t>0</w:t>
            </w:r>
          </w:p>
        </w:tc>
        <w:tc>
          <w:tcPr>
            <w:tcW w:w="0" w:type="auto"/>
            <w:vAlign w:val="center"/>
            <w:hideMark/>
          </w:tcPr>
          <w:p w:rsidR="00FE4F87" w:rsidRPr="00C77EA7" w:rsidRDefault="00FE4F87" w:rsidP="00AF1460">
            <w:pPr>
              <w:pStyle w:val="af1"/>
              <w:rPr>
                <w:rStyle w:val="af0"/>
              </w:rPr>
            </w:pPr>
            <w:r w:rsidRPr="00C77EA7">
              <w:rPr>
                <w:rStyle w:val="af0"/>
              </w:rPr>
              <w:t xml:space="preserve">   1</w:t>
            </w:r>
          </w:p>
        </w:tc>
        <w:tc>
          <w:tcPr>
            <w:tcW w:w="0" w:type="auto"/>
            <w:vAlign w:val="center"/>
            <w:hideMark/>
          </w:tcPr>
          <w:p w:rsidR="00FE4F87" w:rsidRPr="00C77EA7" w:rsidRDefault="00FE4F87" w:rsidP="00AF1460">
            <w:pPr>
              <w:pStyle w:val="af1"/>
              <w:rPr>
                <w:rStyle w:val="af0"/>
              </w:rPr>
            </w:pPr>
            <w:r w:rsidRPr="00C77EA7">
              <w:rPr>
                <w:rStyle w:val="af0"/>
              </w:rPr>
              <w:t xml:space="preserve">   1</w:t>
            </w:r>
          </w:p>
        </w:tc>
      </w:tr>
      <w:tr w:rsidR="00FE4F87" w:rsidRPr="00C93443" w:rsidTr="00FE4F87">
        <w:trPr>
          <w:tblCellSpacing w:w="15" w:type="dxa"/>
        </w:trPr>
        <w:tc>
          <w:tcPr>
            <w:tcW w:w="0" w:type="auto"/>
            <w:vAlign w:val="center"/>
            <w:hideMark/>
          </w:tcPr>
          <w:p w:rsidR="00FE4F87" w:rsidRPr="00C77EA7" w:rsidRDefault="00FE4F87" w:rsidP="00AF1460">
            <w:pPr>
              <w:pStyle w:val="af1"/>
              <w:rPr>
                <w:rStyle w:val="af0"/>
              </w:rPr>
            </w:pPr>
            <w:r w:rsidRPr="00C77EA7">
              <w:rPr>
                <w:rStyle w:val="af0"/>
              </w:rPr>
              <w:t>1</w:t>
            </w:r>
          </w:p>
        </w:tc>
        <w:tc>
          <w:tcPr>
            <w:tcW w:w="0" w:type="auto"/>
            <w:vAlign w:val="center"/>
            <w:hideMark/>
          </w:tcPr>
          <w:p w:rsidR="00FE4F87" w:rsidRPr="00C77EA7" w:rsidRDefault="00FE4F87" w:rsidP="00AF1460">
            <w:pPr>
              <w:pStyle w:val="af1"/>
              <w:rPr>
                <w:rStyle w:val="af0"/>
              </w:rPr>
            </w:pPr>
            <w:r w:rsidRPr="00C77EA7">
              <w:rPr>
                <w:rStyle w:val="af0"/>
              </w:rPr>
              <w:t xml:space="preserve">   0</w:t>
            </w:r>
          </w:p>
        </w:tc>
        <w:tc>
          <w:tcPr>
            <w:tcW w:w="0" w:type="auto"/>
            <w:vAlign w:val="center"/>
            <w:hideMark/>
          </w:tcPr>
          <w:p w:rsidR="00FE4F87" w:rsidRPr="00C77EA7" w:rsidRDefault="00FE4F87" w:rsidP="00AF1460">
            <w:pPr>
              <w:pStyle w:val="af1"/>
              <w:rPr>
                <w:rStyle w:val="af0"/>
              </w:rPr>
            </w:pPr>
            <w:r w:rsidRPr="00C77EA7">
              <w:rPr>
                <w:rStyle w:val="af0"/>
              </w:rPr>
              <w:t xml:space="preserve">   1</w:t>
            </w:r>
          </w:p>
        </w:tc>
      </w:tr>
      <w:tr w:rsidR="00FE4F87" w:rsidRPr="00C93443" w:rsidTr="00FE4F87">
        <w:trPr>
          <w:tblCellSpacing w:w="15" w:type="dxa"/>
        </w:trPr>
        <w:tc>
          <w:tcPr>
            <w:tcW w:w="0" w:type="auto"/>
            <w:vAlign w:val="center"/>
            <w:hideMark/>
          </w:tcPr>
          <w:p w:rsidR="00FE4F87" w:rsidRPr="00C77EA7" w:rsidRDefault="00FE4F87" w:rsidP="00AF1460">
            <w:pPr>
              <w:pStyle w:val="af1"/>
              <w:rPr>
                <w:rStyle w:val="af0"/>
              </w:rPr>
            </w:pPr>
            <w:r w:rsidRPr="00C77EA7">
              <w:rPr>
                <w:rStyle w:val="af0"/>
              </w:rPr>
              <w:t>1</w:t>
            </w:r>
          </w:p>
        </w:tc>
        <w:tc>
          <w:tcPr>
            <w:tcW w:w="0" w:type="auto"/>
            <w:vAlign w:val="center"/>
            <w:hideMark/>
          </w:tcPr>
          <w:p w:rsidR="00FE4F87" w:rsidRPr="00C77EA7" w:rsidRDefault="00FE4F87" w:rsidP="00AF1460">
            <w:pPr>
              <w:pStyle w:val="af1"/>
              <w:rPr>
                <w:rStyle w:val="af0"/>
              </w:rPr>
            </w:pPr>
            <w:r w:rsidRPr="00C77EA7">
              <w:rPr>
                <w:rStyle w:val="af0"/>
              </w:rPr>
              <w:t xml:space="preserve">   1</w:t>
            </w:r>
          </w:p>
        </w:tc>
        <w:tc>
          <w:tcPr>
            <w:tcW w:w="0" w:type="auto"/>
            <w:vAlign w:val="center"/>
            <w:hideMark/>
          </w:tcPr>
          <w:p w:rsidR="00FE4F87" w:rsidRPr="00C77EA7" w:rsidRDefault="00FE4F87" w:rsidP="00AF1460">
            <w:pPr>
              <w:pStyle w:val="af1"/>
              <w:rPr>
                <w:rStyle w:val="af0"/>
              </w:rPr>
            </w:pPr>
            <w:r w:rsidRPr="00C77EA7">
              <w:rPr>
                <w:rStyle w:val="af0"/>
              </w:rPr>
              <w:t xml:space="preserve">   1</w:t>
            </w:r>
          </w:p>
        </w:tc>
      </w:tr>
    </w:tbl>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Пример:</w:t>
      </w:r>
    </w:p>
    <w:p w:rsidR="00FE4F87" w:rsidRPr="00AF1460" w:rsidRDefault="00FE4F87" w:rsidP="00AF1460">
      <w:pPr>
        <w:pStyle w:val="af1"/>
        <w:rPr>
          <w:rStyle w:val="af0"/>
          <w:b w:val="0"/>
          <w:color w:val="auto"/>
        </w:rPr>
      </w:pPr>
      <w:r w:rsidRPr="00AF1460">
        <w:rPr>
          <w:rStyle w:val="af0"/>
          <w:b w:val="0"/>
          <w:color w:val="auto"/>
        </w:rPr>
        <w:t>9 (по осн. 10)</w:t>
      </w:r>
    </w:p>
    <w:p w:rsidR="00FE4F87" w:rsidRPr="00AF1460" w:rsidRDefault="00FE4F87" w:rsidP="00AF1460">
      <w:pPr>
        <w:pStyle w:val="af1"/>
        <w:rPr>
          <w:rStyle w:val="af0"/>
          <w:b w:val="0"/>
          <w:color w:val="auto"/>
        </w:rPr>
      </w:pPr>
      <w:r w:rsidRPr="00AF1460">
        <w:rPr>
          <w:rStyle w:val="af0"/>
          <w:b w:val="0"/>
          <w:color w:val="auto"/>
        </w:rPr>
        <w:t xml:space="preserve">  = 00000000000000000000000000001001 (по осн. 2)</w:t>
      </w:r>
    </w:p>
    <w:p w:rsidR="00FE4F87" w:rsidRPr="00AF1460" w:rsidRDefault="00FE4F87" w:rsidP="00AF1460">
      <w:pPr>
        <w:pStyle w:val="af1"/>
        <w:rPr>
          <w:rStyle w:val="af0"/>
          <w:b w:val="0"/>
          <w:color w:val="auto"/>
        </w:rPr>
      </w:pPr>
      <w:r w:rsidRPr="00AF1460">
        <w:rPr>
          <w:rStyle w:val="af0"/>
          <w:b w:val="0"/>
          <w:color w:val="auto"/>
        </w:rPr>
        <w:t>14 (по осн. 10)</w:t>
      </w:r>
    </w:p>
    <w:p w:rsidR="00FE4F87" w:rsidRPr="00AF1460" w:rsidRDefault="00FE4F87" w:rsidP="00AF1460">
      <w:pPr>
        <w:pStyle w:val="af1"/>
        <w:rPr>
          <w:rStyle w:val="af0"/>
          <w:b w:val="0"/>
          <w:color w:val="auto"/>
        </w:rPr>
      </w:pPr>
      <w:r w:rsidRPr="00AF1460">
        <w:rPr>
          <w:rStyle w:val="af0"/>
          <w:b w:val="0"/>
          <w:color w:val="auto"/>
        </w:rPr>
        <w:t xml:space="preserve">  = 00000000000000000000000000001110 (по осн. 2)</w:t>
      </w:r>
    </w:p>
    <w:p w:rsidR="00FE4F87" w:rsidRPr="00AF1460" w:rsidRDefault="00FE4F87" w:rsidP="00AF1460">
      <w:pPr>
        <w:pStyle w:val="af1"/>
        <w:rPr>
          <w:rStyle w:val="af0"/>
          <w:b w:val="0"/>
          <w:color w:val="auto"/>
        </w:rPr>
      </w:pPr>
      <w:r w:rsidRPr="00AF1460">
        <w:rPr>
          <w:rStyle w:val="af0"/>
          <w:b w:val="0"/>
          <w:color w:val="auto"/>
        </w:rPr>
        <w:t xml:space="preserve">                   --------------------------------</w:t>
      </w:r>
    </w:p>
    <w:p w:rsidR="00FE4F87" w:rsidRPr="00AF1460" w:rsidRDefault="00FE4F87" w:rsidP="00AF1460">
      <w:pPr>
        <w:pStyle w:val="af1"/>
        <w:rPr>
          <w:rStyle w:val="af0"/>
          <w:b w:val="0"/>
          <w:color w:val="auto"/>
        </w:rPr>
      </w:pPr>
      <w:r w:rsidRPr="00AF1460">
        <w:rPr>
          <w:rStyle w:val="af0"/>
          <w:b w:val="0"/>
          <w:color w:val="auto"/>
        </w:rPr>
        <w:t>14 | 9 (по осн. 10)</w:t>
      </w:r>
    </w:p>
    <w:p w:rsidR="00FE4F87" w:rsidRPr="00AF1460" w:rsidRDefault="00FE4F87" w:rsidP="00AF1460">
      <w:pPr>
        <w:pStyle w:val="af1"/>
        <w:rPr>
          <w:rStyle w:val="af0"/>
          <w:b w:val="0"/>
          <w:color w:val="auto"/>
        </w:rPr>
      </w:pPr>
      <w:r w:rsidRPr="00AF1460">
        <w:rPr>
          <w:rStyle w:val="af0"/>
          <w:b w:val="0"/>
          <w:color w:val="auto"/>
        </w:rPr>
        <w:t xml:space="preserve">  = 00000000000000000000000000001111 (по осн. 2)</w:t>
      </w:r>
    </w:p>
    <w:p w:rsidR="00FE4F87" w:rsidRDefault="00FE4F87" w:rsidP="00AF1460">
      <w:pPr>
        <w:pStyle w:val="af1"/>
        <w:rPr>
          <w:rStyle w:val="af0"/>
          <w:b w:val="0"/>
          <w:color w:val="auto"/>
          <w:lang w:val="en-US"/>
        </w:rPr>
      </w:pPr>
      <w:r w:rsidRPr="00AF1460">
        <w:rPr>
          <w:rStyle w:val="af0"/>
          <w:b w:val="0"/>
          <w:color w:val="auto"/>
        </w:rPr>
        <w:t xml:space="preserve">  = 15 (по осн. 10)</w:t>
      </w:r>
    </w:p>
    <w:p w:rsidR="00F4415B" w:rsidRDefault="00F4415B" w:rsidP="00F4415B">
      <w:pPr>
        <w:rPr>
          <w:lang w:val="en-US"/>
        </w:rPr>
      </w:pPr>
    </w:p>
    <w:p w:rsidR="00F4415B" w:rsidRPr="00F4415B" w:rsidRDefault="00F4415B" w:rsidP="00F4415B">
      <w:pPr>
        <w:pStyle w:val="af1"/>
      </w:pPr>
      <w:r>
        <w:t>3.257582347 | 0; // 3</w:t>
      </w:r>
      <w:r>
        <w:rPr>
          <w:lang w:val="en-US"/>
        </w:rPr>
        <w:t xml:space="preserve"> </w:t>
      </w:r>
      <w:r>
        <w:t>округление</w:t>
      </w:r>
    </w:p>
    <w:p w:rsidR="00072603" w:rsidRPr="00A4073A" w:rsidRDefault="00072603" w:rsidP="00A4073A">
      <w:pPr>
        <w:pStyle w:val="3"/>
      </w:pPr>
      <w:bookmarkStart w:id="164" w:name="исключающее-или"/>
      <w:r w:rsidRPr="00A4073A">
        <w:t>^ (Исключающее ИЛИ)</w:t>
      </w:r>
      <w:bookmarkEnd w:id="164"/>
    </w:p>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Выполняет операцию «Исключающее ИЛИ» над каждой парой бит.</w:t>
      </w:r>
    </w:p>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a Исключающее ИЛИ b равно 1, если только a=1 или только b=1, но не оба одновременно a=b=1.</w:t>
      </w:r>
    </w:p>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Таблица истинности для исключающего ИЛИ: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
        <w:gridCol w:w="324"/>
        <w:gridCol w:w="691"/>
      </w:tblGrid>
      <w:tr w:rsidR="00FE4F87" w:rsidRPr="00E51B90" w:rsidTr="00FE4F87">
        <w:trPr>
          <w:tblCellSpacing w:w="15" w:type="dxa"/>
        </w:trPr>
        <w:tc>
          <w:tcPr>
            <w:tcW w:w="0" w:type="auto"/>
            <w:vAlign w:val="center"/>
            <w:hideMark/>
          </w:tcPr>
          <w:p w:rsidR="00FE4F87" w:rsidRPr="00A4073A" w:rsidRDefault="00FE4F87" w:rsidP="00A4073A">
            <w:pPr>
              <w:pStyle w:val="af1"/>
              <w:rPr>
                <w:rStyle w:val="af0"/>
                <w:b w:val="0"/>
                <w:color w:val="auto"/>
              </w:rPr>
            </w:pPr>
            <w:r w:rsidRPr="00A4073A">
              <w:rPr>
                <w:rStyle w:val="af0"/>
                <w:b w:val="0"/>
                <w:color w:val="auto"/>
              </w:rPr>
              <w:t>a</w:t>
            </w:r>
          </w:p>
        </w:tc>
        <w:tc>
          <w:tcPr>
            <w:tcW w:w="0" w:type="auto"/>
            <w:vAlign w:val="center"/>
            <w:hideMark/>
          </w:tcPr>
          <w:p w:rsidR="00FE4F87" w:rsidRPr="00A4073A" w:rsidRDefault="00072603" w:rsidP="00A4073A">
            <w:pPr>
              <w:pStyle w:val="af1"/>
              <w:rPr>
                <w:rStyle w:val="af0"/>
                <w:b w:val="0"/>
                <w:color w:val="auto"/>
              </w:rPr>
            </w:pPr>
            <w:r w:rsidRPr="00A4073A">
              <w:rPr>
                <w:rStyle w:val="af0"/>
                <w:b w:val="0"/>
                <w:color w:val="auto"/>
              </w:rPr>
              <w:t xml:space="preserve">  </w:t>
            </w:r>
            <w:r w:rsidR="00FE4F87" w:rsidRPr="00A4073A">
              <w:rPr>
                <w:rStyle w:val="af0"/>
                <w:b w:val="0"/>
                <w:color w:val="auto"/>
              </w:rPr>
              <w:t>b</w:t>
            </w:r>
          </w:p>
        </w:tc>
        <w:tc>
          <w:tcPr>
            <w:tcW w:w="0" w:type="auto"/>
            <w:vAlign w:val="center"/>
            <w:hideMark/>
          </w:tcPr>
          <w:p w:rsidR="00FE4F87" w:rsidRPr="00A4073A" w:rsidRDefault="00072603" w:rsidP="00A4073A">
            <w:pPr>
              <w:pStyle w:val="af1"/>
              <w:rPr>
                <w:rStyle w:val="af0"/>
                <w:b w:val="0"/>
                <w:color w:val="auto"/>
              </w:rPr>
            </w:pPr>
            <w:r w:rsidRPr="00A4073A">
              <w:rPr>
                <w:rStyle w:val="af0"/>
                <w:b w:val="0"/>
                <w:color w:val="auto"/>
              </w:rPr>
              <w:t xml:space="preserve">  </w:t>
            </w:r>
            <w:r w:rsidR="00FE4F87" w:rsidRPr="00A4073A">
              <w:rPr>
                <w:rStyle w:val="af0"/>
                <w:b w:val="0"/>
                <w:color w:val="auto"/>
              </w:rPr>
              <w:t>a ^ b</w:t>
            </w:r>
          </w:p>
        </w:tc>
      </w:tr>
      <w:tr w:rsidR="00FE4F87" w:rsidRPr="00E51B90" w:rsidTr="00FE4F87">
        <w:trPr>
          <w:tblCellSpacing w:w="15" w:type="dxa"/>
        </w:trPr>
        <w:tc>
          <w:tcPr>
            <w:tcW w:w="0" w:type="auto"/>
            <w:vAlign w:val="center"/>
            <w:hideMark/>
          </w:tcPr>
          <w:p w:rsidR="00FE4F87" w:rsidRPr="00A4073A" w:rsidRDefault="00FE4F87" w:rsidP="00A4073A">
            <w:pPr>
              <w:pStyle w:val="af1"/>
              <w:rPr>
                <w:rStyle w:val="af0"/>
                <w:b w:val="0"/>
                <w:color w:val="auto"/>
              </w:rPr>
            </w:pPr>
            <w:r w:rsidRPr="00A4073A">
              <w:rPr>
                <w:rStyle w:val="af0"/>
                <w:b w:val="0"/>
                <w:color w:val="auto"/>
              </w:rPr>
              <w:t>0</w:t>
            </w:r>
          </w:p>
        </w:tc>
        <w:tc>
          <w:tcPr>
            <w:tcW w:w="0" w:type="auto"/>
            <w:vAlign w:val="center"/>
            <w:hideMark/>
          </w:tcPr>
          <w:p w:rsidR="00FE4F87" w:rsidRPr="00A4073A" w:rsidRDefault="00072603" w:rsidP="00A4073A">
            <w:pPr>
              <w:pStyle w:val="af1"/>
              <w:rPr>
                <w:rStyle w:val="af0"/>
                <w:b w:val="0"/>
                <w:color w:val="auto"/>
              </w:rPr>
            </w:pPr>
            <w:r w:rsidRPr="00A4073A">
              <w:rPr>
                <w:rStyle w:val="af0"/>
                <w:b w:val="0"/>
                <w:color w:val="auto"/>
              </w:rPr>
              <w:t xml:space="preserve">  </w:t>
            </w:r>
            <w:r w:rsidR="00FE4F87" w:rsidRPr="00A4073A">
              <w:rPr>
                <w:rStyle w:val="af0"/>
                <w:b w:val="0"/>
                <w:color w:val="auto"/>
              </w:rPr>
              <w:t>0</w:t>
            </w:r>
          </w:p>
        </w:tc>
        <w:tc>
          <w:tcPr>
            <w:tcW w:w="0" w:type="auto"/>
            <w:vAlign w:val="center"/>
            <w:hideMark/>
          </w:tcPr>
          <w:p w:rsidR="00FE4F87" w:rsidRPr="00A4073A" w:rsidRDefault="00072603" w:rsidP="00A4073A">
            <w:pPr>
              <w:pStyle w:val="af1"/>
              <w:rPr>
                <w:rStyle w:val="af0"/>
                <w:b w:val="0"/>
                <w:color w:val="auto"/>
              </w:rPr>
            </w:pPr>
            <w:r w:rsidRPr="00A4073A">
              <w:rPr>
                <w:rStyle w:val="af0"/>
                <w:b w:val="0"/>
                <w:color w:val="auto"/>
              </w:rPr>
              <w:t xml:space="preserve">  </w:t>
            </w:r>
            <w:r w:rsidR="00FE4F87" w:rsidRPr="00A4073A">
              <w:rPr>
                <w:rStyle w:val="af0"/>
                <w:b w:val="0"/>
                <w:color w:val="auto"/>
              </w:rPr>
              <w:t>0</w:t>
            </w:r>
          </w:p>
        </w:tc>
      </w:tr>
      <w:tr w:rsidR="00FE4F87" w:rsidRPr="00E51B90" w:rsidTr="00FE4F87">
        <w:trPr>
          <w:tblCellSpacing w:w="15" w:type="dxa"/>
        </w:trPr>
        <w:tc>
          <w:tcPr>
            <w:tcW w:w="0" w:type="auto"/>
            <w:vAlign w:val="center"/>
            <w:hideMark/>
          </w:tcPr>
          <w:p w:rsidR="00FE4F87" w:rsidRPr="00E8080F" w:rsidRDefault="00FE4F87" w:rsidP="00A4073A">
            <w:pPr>
              <w:pStyle w:val="af1"/>
              <w:rPr>
                <w:rStyle w:val="af0"/>
              </w:rPr>
            </w:pPr>
            <w:r w:rsidRPr="00E8080F">
              <w:rPr>
                <w:rStyle w:val="af0"/>
              </w:rPr>
              <w:t>0</w:t>
            </w:r>
          </w:p>
        </w:tc>
        <w:tc>
          <w:tcPr>
            <w:tcW w:w="0" w:type="auto"/>
            <w:vAlign w:val="center"/>
            <w:hideMark/>
          </w:tcPr>
          <w:p w:rsidR="00FE4F87" w:rsidRPr="00E8080F" w:rsidRDefault="00072603" w:rsidP="00A4073A">
            <w:pPr>
              <w:pStyle w:val="af1"/>
              <w:rPr>
                <w:rStyle w:val="af0"/>
              </w:rPr>
            </w:pPr>
            <w:r w:rsidRPr="00E8080F">
              <w:rPr>
                <w:rStyle w:val="af0"/>
              </w:rPr>
              <w:t xml:space="preserve">  </w:t>
            </w:r>
            <w:r w:rsidR="00FE4F87" w:rsidRPr="00E8080F">
              <w:rPr>
                <w:rStyle w:val="af0"/>
              </w:rPr>
              <w:t>1</w:t>
            </w:r>
          </w:p>
        </w:tc>
        <w:tc>
          <w:tcPr>
            <w:tcW w:w="0" w:type="auto"/>
            <w:vAlign w:val="center"/>
            <w:hideMark/>
          </w:tcPr>
          <w:p w:rsidR="00FE4F87" w:rsidRPr="00E8080F" w:rsidRDefault="00072603" w:rsidP="00A4073A">
            <w:pPr>
              <w:pStyle w:val="af1"/>
              <w:rPr>
                <w:rStyle w:val="af0"/>
              </w:rPr>
            </w:pPr>
            <w:r w:rsidRPr="00E8080F">
              <w:rPr>
                <w:rStyle w:val="af0"/>
              </w:rPr>
              <w:t xml:space="preserve">  </w:t>
            </w:r>
            <w:r w:rsidR="00FE4F87" w:rsidRPr="00E8080F">
              <w:rPr>
                <w:rStyle w:val="af0"/>
              </w:rPr>
              <w:t>1</w:t>
            </w:r>
          </w:p>
        </w:tc>
      </w:tr>
      <w:tr w:rsidR="00FE4F87" w:rsidRPr="00E51B90" w:rsidTr="00FE4F87">
        <w:trPr>
          <w:tblCellSpacing w:w="15" w:type="dxa"/>
        </w:trPr>
        <w:tc>
          <w:tcPr>
            <w:tcW w:w="0" w:type="auto"/>
            <w:vAlign w:val="center"/>
            <w:hideMark/>
          </w:tcPr>
          <w:p w:rsidR="00FE4F87" w:rsidRPr="00E8080F" w:rsidRDefault="00FE4F87" w:rsidP="00A4073A">
            <w:pPr>
              <w:pStyle w:val="af1"/>
              <w:rPr>
                <w:rStyle w:val="af0"/>
              </w:rPr>
            </w:pPr>
            <w:r w:rsidRPr="00E8080F">
              <w:rPr>
                <w:rStyle w:val="af0"/>
              </w:rPr>
              <w:t>1</w:t>
            </w:r>
          </w:p>
        </w:tc>
        <w:tc>
          <w:tcPr>
            <w:tcW w:w="0" w:type="auto"/>
            <w:vAlign w:val="center"/>
            <w:hideMark/>
          </w:tcPr>
          <w:p w:rsidR="00FE4F87" w:rsidRPr="00E8080F" w:rsidRDefault="00072603" w:rsidP="00A4073A">
            <w:pPr>
              <w:pStyle w:val="af1"/>
              <w:rPr>
                <w:rStyle w:val="af0"/>
              </w:rPr>
            </w:pPr>
            <w:r w:rsidRPr="00E8080F">
              <w:rPr>
                <w:rStyle w:val="af0"/>
              </w:rPr>
              <w:t xml:space="preserve">  </w:t>
            </w:r>
            <w:r w:rsidR="00FE4F87" w:rsidRPr="00E8080F">
              <w:rPr>
                <w:rStyle w:val="af0"/>
              </w:rPr>
              <w:t>0</w:t>
            </w:r>
          </w:p>
        </w:tc>
        <w:tc>
          <w:tcPr>
            <w:tcW w:w="0" w:type="auto"/>
            <w:vAlign w:val="center"/>
            <w:hideMark/>
          </w:tcPr>
          <w:p w:rsidR="00FE4F87" w:rsidRPr="00E8080F" w:rsidRDefault="00072603" w:rsidP="00A4073A">
            <w:pPr>
              <w:pStyle w:val="af1"/>
              <w:rPr>
                <w:rStyle w:val="af0"/>
              </w:rPr>
            </w:pPr>
            <w:r w:rsidRPr="00E8080F">
              <w:rPr>
                <w:rStyle w:val="af0"/>
              </w:rPr>
              <w:t xml:space="preserve">  </w:t>
            </w:r>
            <w:r w:rsidR="00FE4F87" w:rsidRPr="00E8080F">
              <w:rPr>
                <w:rStyle w:val="af0"/>
              </w:rPr>
              <w:t>1</w:t>
            </w:r>
          </w:p>
        </w:tc>
      </w:tr>
      <w:tr w:rsidR="00FE4F87" w:rsidRPr="00E51B90" w:rsidTr="00FE4F87">
        <w:trPr>
          <w:tblCellSpacing w:w="15" w:type="dxa"/>
        </w:trPr>
        <w:tc>
          <w:tcPr>
            <w:tcW w:w="0" w:type="auto"/>
            <w:vAlign w:val="center"/>
            <w:hideMark/>
          </w:tcPr>
          <w:p w:rsidR="00FE4F87" w:rsidRPr="00A4073A" w:rsidRDefault="00FE4F87" w:rsidP="00A4073A">
            <w:pPr>
              <w:pStyle w:val="af1"/>
              <w:rPr>
                <w:rStyle w:val="af0"/>
                <w:b w:val="0"/>
                <w:color w:val="auto"/>
              </w:rPr>
            </w:pPr>
            <w:r w:rsidRPr="00A4073A">
              <w:rPr>
                <w:rStyle w:val="af0"/>
                <w:b w:val="0"/>
                <w:color w:val="auto"/>
              </w:rPr>
              <w:t>1</w:t>
            </w:r>
          </w:p>
        </w:tc>
        <w:tc>
          <w:tcPr>
            <w:tcW w:w="0" w:type="auto"/>
            <w:vAlign w:val="center"/>
            <w:hideMark/>
          </w:tcPr>
          <w:p w:rsidR="00FE4F87" w:rsidRPr="00A4073A" w:rsidRDefault="00072603" w:rsidP="00A4073A">
            <w:pPr>
              <w:pStyle w:val="af1"/>
              <w:rPr>
                <w:rStyle w:val="af0"/>
                <w:b w:val="0"/>
                <w:color w:val="auto"/>
              </w:rPr>
            </w:pPr>
            <w:r w:rsidRPr="00A4073A">
              <w:rPr>
                <w:rStyle w:val="af0"/>
                <w:b w:val="0"/>
                <w:color w:val="auto"/>
              </w:rPr>
              <w:t xml:space="preserve">  </w:t>
            </w:r>
            <w:r w:rsidR="00FE4F87" w:rsidRPr="00A4073A">
              <w:rPr>
                <w:rStyle w:val="af0"/>
                <w:b w:val="0"/>
                <w:color w:val="auto"/>
              </w:rPr>
              <w:t>1</w:t>
            </w:r>
          </w:p>
        </w:tc>
        <w:tc>
          <w:tcPr>
            <w:tcW w:w="0" w:type="auto"/>
            <w:vAlign w:val="center"/>
            <w:hideMark/>
          </w:tcPr>
          <w:p w:rsidR="00FE4F87" w:rsidRPr="00A4073A" w:rsidRDefault="00072603" w:rsidP="00A4073A">
            <w:pPr>
              <w:pStyle w:val="af1"/>
              <w:rPr>
                <w:rStyle w:val="af0"/>
                <w:b w:val="0"/>
                <w:color w:val="auto"/>
              </w:rPr>
            </w:pPr>
            <w:r w:rsidRPr="00A4073A">
              <w:rPr>
                <w:rStyle w:val="af0"/>
                <w:b w:val="0"/>
                <w:color w:val="auto"/>
              </w:rPr>
              <w:t xml:space="preserve">  </w:t>
            </w:r>
            <w:r w:rsidR="00FE4F87" w:rsidRPr="00A4073A">
              <w:rPr>
                <w:rStyle w:val="af0"/>
                <w:b w:val="0"/>
                <w:color w:val="auto"/>
              </w:rPr>
              <w:t>0</w:t>
            </w:r>
          </w:p>
        </w:tc>
      </w:tr>
    </w:tbl>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Как видно, оно даёт 1, если ЛИБО слева 1, ЛИБО справа 1, но не одновременно. Поэтому его и называют «исключающее ИЛИ».</w:t>
      </w:r>
    </w:p>
    <w:p w:rsidR="00FE4F87" w:rsidRPr="00C93443" w:rsidRDefault="00FE4F87" w:rsidP="00FE4F87">
      <w:pPr>
        <w:shd w:val="clear" w:color="auto" w:fill="FFFFFF" w:themeFill="background1"/>
        <w:rPr>
          <w:rFonts w:asciiTheme="minorHAnsi" w:hAnsiTheme="minorHAnsi"/>
        </w:rPr>
      </w:pPr>
      <w:r w:rsidRPr="00C93443">
        <w:rPr>
          <w:rFonts w:asciiTheme="minorHAnsi" w:hAnsiTheme="minorHAnsi"/>
        </w:rPr>
        <w:t>Пример:</w:t>
      </w:r>
    </w:p>
    <w:p w:rsidR="00FE4F87" w:rsidRPr="00A4073A" w:rsidRDefault="00FE4F87" w:rsidP="00A4073A">
      <w:pPr>
        <w:pStyle w:val="af1"/>
        <w:rPr>
          <w:rStyle w:val="af0"/>
          <w:b w:val="0"/>
          <w:color w:val="auto"/>
        </w:rPr>
      </w:pPr>
      <w:r w:rsidRPr="00A4073A">
        <w:rPr>
          <w:rStyle w:val="af0"/>
          <w:b w:val="0"/>
          <w:color w:val="auto"/>
        </w:rPr>
        <w:t>9 (по осн. 10)</w:t>
      </w:r>
    </w:p>
    <w:p w:rsidR="00FE4F87" w:rsidRPr="00A4073A" w:rsidRDefault="00FE4F87" w:rsidP="00A4073A">
      <w:pPr>
        <w:pStyle w:val="af1"/>
        <w:rPr>
          <w:rStyle w:val="af0"/>
          <w:b w:val="0"/>
          <w:color w:val="auto"/>
        </w:rPr>
      </w:pPr>
      <w:r w:rsidRPr="00A4073A">
        <w:rPr>
          <w:rStyle w:val="af0"/>
          <w:b w:val="0"/>
          <w:color w:val="auto"/>
        </w:rPr>
        <w:t xml:space="preserve">  = 00000000000000000000000000001001 (по осн. 2)</w:t>
      </w:r>
    </w:p>
    <w:p w:rsidR="00FE4F87" w:rsidRPr="00A4073A" w:rsidRDefault="00FE4F87" w:rsidP="00A4073A">
      <w:pPr>
        <w:pStyle w:val="af1"/>
        <w:rPr>
          <w:rStyle w:val="af0"/>
          <w:b w:val="0"/>
          <w:color w:val="auto"/>
        </w:rPr>
      </w:pPr>
      <w:r w:rsidRPr="00A4073A">
        <w:rPr>
          <w:rStyle w:val="af0"/>
          <w:b w:val="0"/>
          <w:color w:val="auto"/>
        </w:rPr>
        <w:t>14 (по осн. 10)</w:t>
      </w:r>
    </w:p>
    <w:p w:rsidR="00FE4F87" w:rsidRPr="00A4073A" w:rsidRDefault="00FE4F87" w:rsidP="00A4073A">
      <w:pPr>
        <w:pStyle w:val="af1"/>
        <w:rPr>
          <w:rStyle w:val="af0"/>
          <w:b w:val="0"/>
          <w:color w:val="auto"/>
        </w:rPr>
      </w:pPr>
      <w:r w:rsidRPr="00A4073A">
        <w:rPr>
          <w:rStyle w:val="af0"/>
          <w:b w:val="0"/>
          <w:color w:val="auto"/>
        </w:rPr>
        <w:t xml:space="preserve">  = 00000000000000000000000000001110 (по осн. 2)</w:t>
      </w:r>
    </w:p>
    <w:p w:rsidR="00FE4F87" w:rsidRPr="00A4073A" w:rsidRDefault="00FE4F87" w:rsidP="00A4073A">
      <w:pPr>
        <w:pStyle w:val="af1"/>
        <w:rPr>
          <w:rStyle w:val="af0"/>
          <w:b w:val="0"/>
          <w:color w:val="auto"/>
        </w:rPr>
      </w:pPr>
      <w:r w:rsidRPr="00A4073A">
        <w:rPr>
          <w:rStyle w:val="af0"/>
          <w:b w:val="0"/>
          <w:color w:val="auto"/>
        </w:rPr>
        <w:t xml:space="preserve">                   --------------------------------</w:t>
      </w:r>
    </w:p>
    <w:p w:rsidR="00FE4F87" w:rsidRPr="00A4073A" w:rsidRDefault="00FE4F87" w:rsidP="00A4073A">
      <w:pPr>
        <w:pStyle w:val="af1"/>
        <w:rPr>
          <w:rStyle w:val="af0"/>
          <w:b w:val="0"/>
          <w:color w:val="auto"/>
        </w:rPr>
      </w:pPr>
      <w:r w:rsidRPr="00A4073A">
        <w:rPr>
          <w:rStyle w:val="af0"/>
          <w:b w:val="0"/>
          <w:color w:val="auto"/>
        </w:rPr>
        <w:t>14 ^ 9 (по осн. 10)</w:t>
      </w:r>
    </w:p>
    <w:p w:rsidR="00FE4F87" w:rsidRPr="00A4073A" w:rsidRDefault="00FE4F87" w:rsidP="00A4073A">
      <w:pPr>
        <w:pStyle w:val="af1"/>
        <w:rPr>
          <w:rStyle w:val="af0"/>
          <w:b w:val="0"/>
          <w:color w:val="auto"/>
        </w:rPr>
      </w:pPr>
      <w:r w:rsidRPr="00A4073A">
        <w:rPr>
          <w:rStyle w:val="af0"/>
          <w:b w:val="0"/>
          <w:color w:val="auto"/>
        </w:rPr>
        <w:t xml:space="preserve">  = 00000000000000000000000000000111 (по осн. 2)</w:t>
      </w:r>
    </w:p>
    <w:p w:rsidR="00FE4F87" w:rsidRPr="00A4073A" w:rsidRDefault="00FE4F87" w:rsidP="00A4073A">
      <w:pPr>
        <w:pStyle w:val="af1"/>
        <w:rPr>
          <w:rStyle w:val="af0"/>
          <w:b w:val="0"/>
          <w:color w:val="auto"/>
        </w:rPr>
      </w:pPr>
      <w:r w:rsidRPr="00A4073A">
        <w:rPr>
          <w:rStyle w:val="af0"/>
          <w:b w:val="0"/>
          <w:color w:val="auto"/>
        </w:rPr>
        <w:t xml:space="preserve">  = 7 (по осн. 10)</w:t>
      </w:r>
    </w:p>
    <w:p w:rsidR="003E4CAE" w:rsidRPr="00A4073A" w:rsidRDefault="003E4CAE" w:rsidP="00A4073A">
      <w:pPr>
        <w:pStyle w:val="3"/>
      </w:pPr>
      <w:bookmarkStart w:id="165" w:name="побитовое-не"/>
      <w:r w:rsidRPr="00A4073A">
        <w:t>~ (Побитовое НЕ)</w:t>
      </w:r>
      <w:bookmarkEnd w:id="165"/>
    </w:p>
    <w:p w:rsidR="003E4CAE" w:rsidRPr="00C93443" w:rsidRDefault="003E4CAE" w:rsidP="003E4CAE">
      <w:pPr>
        <w:shd w:val="clear" w:color="auto" w:fill="FFFFFF" w:themeFill="background1"/>
        <w:rPr>
          <w:rFonts w:asciiTheme="minorHAnsi" w:hAnsiTheme="minorHAnsi"/>
        </w:rPr>
      </w:pPr>
      <w:r w:rsidRPr="00C93443">
        <w:rPr>
          <w:rFonts w:asciiTheme="minorHAnsi" w:hAnsiTheme="minorHAnsi"/>
        </w:rPr>
        <w:t>Производит операцию НЕ над каждым битом, заменяя его на обратный ему.</w:t>
      </w:r>
    </w:p>
    <w:p w:rsidR="003E4CAE" w:rsidRPr="00C93443" w:rsidRDefault="003E4CAE" w:rsidP="003E4CAE">
      <w:pPr>
        <w:shd w:val="clear" w:color="auto" w:fill="FFFFFF" w:themeFill="background1"/>
        <w:rPr>
          <w:rFonts w:asciiTheme="minorHAnsi" w:hAnsiTheme="minorHAnsi"/>
        </w:rPr>
      </w:pPr>
      <w:r w:rsidRPr="00C93443">
        <w:rPr>
          <w:rFonts w:asciiTheme="minorHAnsi" w:hAnsiTheme="minorHAnsi"/>
        </w:rPr>
        <w:t>Таблица истинности для НЕ:</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
        <w:gridCol w:w="251"/>
      </w:tblGrid>
      <w:tr w:rsidR="003E4CAE" w:rsidRPr="00A4073A" w:rsidTr="003E4CAE">
        <w:trPr>
          <w:tblCellSpacing w:w="15" w:type="dxa"/>
        </w:trPr>
        <w:tc>
          <w:tcPr>
            <w:tcW w:w="0" w:type="auto"/>
            <w:vAlign w:val="center"/>
            <w:hideMark/>
          </w:tcPr>
          <w:p w:rsidR="003E4CAE" w:rsidRPr="00A4073A" w:rsidRDefault="003E4CAE" w:rsidP="00A4073A">
            <w:pPr>
              <w:pStyle w:val="af1"/>
              <w:rPr>
                <w:rStyle w:val="af0"/>
                <w:b w:val="0"/>
                <w:color w:val="auto"/>
              </w:rPr>
            </w:pPr>
            <w:r w:rsidRPr="00A4073A">
              <w:rPr>
                <w:rStyle w:val="af0"/>
                <w:b w:val="0"/>
                <w:color w:val="auto"/>
              </w:rPr>
              <w:t>a</w:t>
            </w:r>
          </w:p>
        </w:tc>
        <w:tc>
          <w:tcPr>
            <w:tcW w:w="0" w:type="auto"/>
            <w:vAlign w:val="center"/>
            <w:hideMark/>
          </w:tcPr>
          <w:p w:rsidR="003E4CAE" w:rsidRPr="00A4073A" w:rsidRDefault="003E4CAE" w:rsidP="00A4073A">
            <w:pPr>
              <w:pStyle w:val="af1"/>
              <w:rPr>
                <w:rStyle w:val="af0"/>
                <w:b w:val="0"/>
                <w:color w:val="auto"/>
              </w:rPr>
            </w:pPr>
            <w:r w:rsidRPr="00A4073A">
              <w:rPr>
                <w:rStyle w:val="af0"/>
                <w:b w:val="0"/>
                <w:color w:val="auto"/>
              </w:rPr>
              <w:t>~a</w:t>
            </w:r>
          </w:p>
        </w:tc>
      </w:tr>
      <w:tr w:rsidR="003E4CAE" w:rsidRPr="00A4073A" w:rsidTr="003E4CAE">
        <w:trPr>
          <w:tblCellSpacing w:w="15" w:type="dxa"/>
        </w:trPr>
        <w:tc>
          <w:tcPr>
            <w:tcW w:w="0" w:type="auto"/>
            <w:vAlign w:val="center"/>
            <w:hideMark/>
          </w:tcPr>
          <w:p w:rsidR="003E4CAE" w:rsidRPr="00A4073A" w:rsidRDefault="003E4CAE" w:rsidP="00A4073A">
            <w:pPr>
              <w:pStyle w:val="af1"/>
              <w:rPr>
                <w:rStyle w:val="af0"/>
                <w:b w:val="0"/>
                <w:color w:val="auto"/>
              </w:rPr>
            </w:pPr>
            <w:r w:rsidRPr="00A4073A">
              <w:rPr>
                <w:rStyle w:val="af0"/>
                <w:b w:val="0"/>
                <w:color w:val="auto"/>
              </w:rPr>
              <w:t>0</w:t>
            </w:r>
          </w:p>
        </w:tc>
        <w:tc>
          <w:tcPr>
            <w:tcW w:w="0" w:type="auto"/>
            <w:vAlign w:val="center"/>
            <w:hideMark/>
          </w:tcPr>
          <w:p w:rsidR="003E4CAE" w:rsidRPr="00A4073A" w:rsidRDefault="003E4CAE" w:rsidP="00A4073A">
            <w:pPr>
              <w:pStyle w:val="af1"/>
              <w:rPr>
                <w:rStyle w:val="af0"/>
                <w:b w:val="0"/>
                <w:color w:val="auto"/>
              </w:rPr>
            </w:pPr>
            <w:r w:rsidRPr="00A4073A">
              <w:rPr>
                <w:rStyle w:val="af0"/>
                <w:b w:val="0"/>
                <w:color w:val="auto"/>
              </w:rPr>
              <w:t>1</w:t>
            </w:r>
          </w:p>
        </w:tc>
      </w:tr>
      <w:tr w:rsidR="003E4CAE" w:rsidRPr="00A4073A" w:rsidTr="003E4CAE">
        <w:trPr>
          <w:tblCellSpacing w:w="15" w:type="dxa"/>
        </w:trPr>
        <w:tc>
          <w:tcPr>
            <w:tcW w:w="0" w:type="auto"/>
            <w:vAlign w:val="center"/>
            <w:hideMark/>
          </w:tcPr>
          <w:p w:rsidR="003E4CAE" w:rsidRPr="00A4073A" w:rsidRDefault="003E4CAE" w:rsidP="00A4073A">
            <w:pPr>
              <w:pStyle w:val="af1"/>
              <w:rPr>
                <w:rStyle w:val="af0"/>
                <w:b w:val="0"/>
                <w:color w:val="auto"/>
              </w:rPr>
            </w:pPr>
            <w:r w:rsidRPr="00A4073A">
              <w:rPr>
                <w:rStyle w:val="af0"/>
                <w:b w:val="0"/>
                <w:color w:val="auto"/>
              </w:rPr>
              <w:t>1</w:t>
            </w:r>
          </w:p>
        </w:tc>
        <w:tc>
          <w:tcPr>
            <w:tcW w:w="0" w:type="auto"/>
            <w:vAlign w:val="center"/>
            <w:hideMark/>
          </w:tcPr>
          <w:p w:rsidR="003E4CAE" w:rsidRPr="00A4073A" w:rsidRDefault="003E4CAE" w:rsidP="00A4073A">
            <w:pPr>
              <w:pStyle w:val="af1"/>
              <w:rPr>
                <w:rStyle w:val="af0"/>
                <w:b w:val="0"/>
                <w:color w:val="auto"/>
              </w:rPr>
            </w:pPr>
            <w:r w:rsidRPr="00A4073A">
              <w:rPr>
                <w:rStyle w:val="af0"/>
                <w:b w:val="0"/>
                <w:color w:val="auto"/>
              </w:rPr>
              <w:t>0</w:t>
            </w:r>
          </w:p>
        </w:tc>
      </w:tr>
    </w:tbl>
    <w:p w:rsidR="003E4CAE" w:rsidRPr="00A4073A" w:rsidRDefault="003E4CAE" w:rsidP="00A4073A">
      <w:pPr>
        <w:pStyle w:val="af1"/>
        <w:rPr>
          <w:rStyle w:val="af0"/>
          <w:b w:val="0"/>
          <w:color w:val="auto"/>
        </w:rPr>
      </w:pPr>
      <w:r w:rsidRPr="00A4073A">
        <w:rPr>
          <w:rStyle w:val="af0"/>
          <w:b w:val="0"/>
          <w:color w:val="auto"/>
        </w:rPr>
        <w:t>Пример:</w:t>
      </w:r>
    </w:p>
    <w:p w:rsidR="003E4CAE" w:rsidRPr="00A4073A" w:rsidRDefault="003E4CAE" w:rsidP="00A4073A">
      <w:pPr>
        <w:pStyle w:val="af1"/>
        <w:rPr>
          <w:rStyle w:val="af0"/>
          <w:b w:val="0"/>
          <w:color w:val="auto"/>
        </w:rPr>
      </w:pPr>
      <w:r w:rsidRPr="00A4073A">
        <w:rPr>
          <w:rStyle w:val="af0"/>
          <w:b w:val="0"/>
          <w:color w:val="auto"/>
        </w:rPr>
        <w:t xml:space="preserve"> 9 (по осн. 10)</w:t>
      </w:r>
    </w:p>
    <w:p w:rsidR="003E4CAE" w:rsidRPr="00A4073A" w:rsidRDefault="003E4CAE" w:rsidP="00A4073A">
      <w:pPr>
        <w:pStyle w:val="af1"/>
        <w:rPr>
          <w:rStyle w:val="af0"/>
          <w:b w:val="0"/>
          <w:color w:val="auto"/>
        </w:rPr>
      </w:pPr>
      <w:r w:rsidRPr="00A4073A">
        <w:rPr>
          <w:rStyle w:val="af0"/>
          <w:b w:val="0"/>
          <w:color w:val="auto"/>
        </w:rPr>
        <w:t xml:space="preserve">  = 00000000000000000000000000001001 (по осн. 2)</w:t>
      </w:r>
    </w:p>
    <w:p w:rsidR="003E4CAE" w:rsidRPr="00A4073A" w:rsidRDefault="003E4CAE" w:rsidP="00A4073A">
      <w:pPr>
        <w:pStyle w:val="af1"/>
        <w:rPr>
          <w:rStyle w:val="af0"/>
          <w:b w:val="0"/>
          <w:color w:val="auto"/>
        </w:rPr>
      </w:pPr>
      <w:r w:rsidRPr="00A4073A">
        <w:rPr>
          <w:rStyle w:val="af0"/>
          <w:b w:val="0"/>
          <w:color w:val="auto"/>
        </w:rPr>
        <w:t xml:space="preserve">               --------------------------------</w:t>
      </w:r>
    </w:p>
    <w:p w:rsidR="003E4CAE" w:rsidRPr="00A4073A" w:rsidRDefault="003E4CAE" w:rsidP="00A4073A">
      <w:pPr>
        <w:pStyle w:val="af1"/>
        <w:rPr>
          <w:rStyle w:val="af0"/>
          <w:b w:val="0"/>
          <w:color w:val="auto"/>
        </w:rPr>
      </w:pPr>
      <w:r w:rsidRPr="00A4073A">
        <w:rPr>
          <w:rStyle w:val="af0"/>
          <w:b w:val="0"/>
          <w:color w:val="auto"/>
        </w:rPr>
        <w:t>~9 (по осн. 10)</w:t>
      </w:r>
    </w:p>
    <w:p w:rsidR="003E4CAE" w:rsidRPr="00A4073A" w:rsidRDefault="003E4CAE" w:rsidP="00A4073A">
      <w:pPr>
        <w:pStyle w:val="af1"/>
        <w:rPr>
          <w:rStyle w:val="af0"/>
          <w:b w:val="0"/>
          <w:color w:val="auto"/>
        </w:rPr>
      </w:pPr>
      <w:r w:rsidRPr="00A4073A">
        <w:rPr>
          <w:rStyle w:val="af0"/>
          <w:b w:val="0"/>
          <w:color w:val="auto"/>
        </w:rPr>
        <w:t xml:space="preserve">  = 11111111111111111111111111110110 (по осн. 2)</w:t>
      </w:r>
    </w:p>
    <w:p w:rsidR="003E4CAE" w:rsidRPr="00A4073A" w:rsidRDefault="003E4CAE" w:rsidP="00A4073A">
      <w:pPr>
        <w:pStyle w:val="af1"/>
        <w:rPr>
          <w:rStyle w:val="af0"/>
          <w:b w:val="0"/>
          <w:color w:val="auto"/>
        </w:rPr>
      </w:pPr>
      <w:r w:rsidRPr="00A4073A">
        <w:rPr>
          <w:rStyle w:val="af0"/>
          <w:b w:val="0"/>
          <w:color w:val="auto"/>
        </w:rPr>
        <w:t xml:space="preserve">  = -10 (по осн. 10)</w:t>
      </w:r>
    </w:p>
    <w:p w:rsidR="003E4CAE" w:rsidRPr="00C93443" w:rsidRDefault="003E4CAE" w:rsidP="003E4CAE">
      <w:pPr>
        <w:shd w:val="clear" w:color="auto" w:fill="FFFFFF" w:themeFill="background1"/>
        <w:rPr>
          <w:rFonts w:asciiTheme="minorHAnsi" w:hAnsiTheme="minorHAnsi"/>
        </w:rPr>
      </w:pPr>
      <w:r w:rsidRPr="00C93443">
        <w:rPr>
          <w:rFonts w:asciiTheme="minorHAnsi" w:hAnsiTheme="minorHAnsi"/>
        </w:rPr>
        <w:t>Из-за внутреннего представления отрицательных чисел получается так, что ~n == -(n+1).</w:t>
      </w:r>
    </w:p>
    <w:p w:rsidR="003E4CAE" w:rsidRPr="00C93443" w:rsidRDefault="003E4CAE" w:rsidP="003E4CAE">
      <w:pPr>
        <w:shd w:val="clear" w:color="auto" w:fill="FFFFFF" w:themeFill="background1"/>
        <w:rPr>
          <w:rFonts w:asciiTheme="minorHAnsi" w:hAnsiTheme="minorHAnsi"/>
        </w:rPr>
      </w:pPr>
      <w:r w:rsidRPr="00C93443">
        <w:rPr>
          <w:rFonts w:asciiTheme="minorHAnsi" w:hAnsiTheme="minorHAnsi"/>
        </w:rPr>
        <w:t>Например:</w:t>
      </w:r>
    </w:p>
    <w:p w:rsidR="003E4CAE" w:rsidRPr="00A4073A" w:rsidRDefault="003E4CAE" w:rsidP="00A4073A">
      <w:pPr>
        <w:pStyle w:val="af1"/>
        <w:rPr>
          <w:rStyle w:val="af0"/>
          <w:b w:val="0"/>
          <w:color w:val="auto"/>
        </w:rPr>
      </w:pPr>
      <w:r w:rsidRPr="00A4073A">
        <w:rPr>
          <w:rStyle w:val="af0"/>
          <w:b w:val="0"/>
          <w:color w:val="auto"/>
        </w:rPr>
        <w:t>alert( ~3 ); // -4</w:t>
      </w:r>
    </w:p>
    <w:p w:rsidR="003E4CAE" w:rsidRPr="00A4073A" w:rsidRDefault="003E4CAE" w:rsidP="00A4073A">
      <w:pPr>
        <w:pStyle w:val="af1"/>
        <w:rPr>
          <w:rStyle w:val="af0"/>
          <w:b w:val="0"/>
          <w:color w:val="auto"/>
        </w:rPr>
      </w:pPr>
      <w:r w:rsidRPr="00A4073A">
        <w:rPr>
          <w:rStyle w:val="af0"/>
          <w:b w:val="0"/>
          <w:color w:val="auto"/>
        </w:rPr>
        <w:t>alert( ~-1 ); // 0</w:t>
      </w:r>
    </w:p>
    <w:p w:rsidR="00154A56" w:rsidRPr="00A4073A" w:rsidRDefault="00154A56" w:rsidP="00A4073A">
      <w:pPr>
        <w:pStyle w:val="3"/>
      </w:pPr>
      <w:bookmarkStart w:id="166" w:name="битовый-сдвиг-влево"/>
      <w:r w:rsidRPr="00A4073A">
        <w:t>&lt;&lt; (Битовый сдвиг влево)</w:t>
      </w:r>
      <w:bookmarkEnd w:id="166"/>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Операторы битового сдвига принимают два операнда. Первый – это число для сдвига, а второй – количество битов, которые нужно сдвинуть в первом операнде.</w:t>
      </w:r>
    </w:p>
    <w:p w:rsidR="00154A56" w:rsidRPr="00AC7676" w:rsidRDefault="00154A56" w:rsidP="00154A56">
      <w:pPr>
        <w:shd w:val="clear" w:color="auto" w:fill="FFFFFF" w:themeFill="background1"/>
        <w:rPr>
          <w:rFonts w:asciiTheme="minorHAnsi" w:hAnsiTheme="minorHAnsi"/>
          <w:b/>
        </w:rPr>
      </w:pPr>
      <w:r w:rsidRPr="00C93443">
        <w:rPr>
          <w:rFonts w:asciiTheme="minorHAnsi" w:hAnsiTheme="minorHAnsi"/>
        </w:rPr>
        <w:t xml:space="preserve">Оператор &lt;&lt; сдвигает первый операнд на указанное число битов влево. Лишние биты отбрасываются, справа </w:t>
      </w:r>
      <w:r w:rsidRPr="00AC7676">
        <w:rPr>
          <w:rFonts w:asciiTheme="minorHAnsi" w:hAnsiTheme="minorHAnsi"/>
          <w:b/>
          <w:color w:val="E36C0A" w:themeColor="accent6" w:themeShade="BF"/>
        </w:rPr>
        <w:t>добавляются нулевые биты</w:t>
      </w:r>
      <w:r w:rsidRPr="00AC7676">
        <w:rPr>
          <w:rFonts w:asciiTheme="minorHAnsi" w:hAnsiTheme="minorHAnsi"/>
          <w:b/>
        </w:rPr>
        <w:t>.</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Например, 9 &lt;&lt; 2 даст 36:</w:t>
      </w:r>
    </w:p>
    <w:p w:rsidR="00154A56" w:rsidRPr="00C51E81" w:rsidRDefault="00154A56" w:rsidP="00C51E81">
      <w:pPr>
        <w:pStyle w:val="af1"/>
        <w:rPr>
          <w:rStyle w:val="af0"/>
          <w:b w:val="0"/>
          <w:color w:val="auto"/>
        </w:rPr>
      </w:pPr>
      <w:r w:rsidRPr="00C51E81">
        <w:rPr>
          <w:rStyle w:val="af0"/>
          <w:b w:val="0"/>
          <w:color w:val="auto"/>
        </w:rPr>
        <w:t>9 (по осн.10)</w:t>
      </w:r>
    </w:p>
    <w:p w:rsidR="00154A56" w:rsidRPr="00C51E81" w:rsidRDefault="00154A56" w:rsidP="00C51E81">
      <w:pPr>
        <w:pStyle w:val="af1"/>
        <w:rPr>
          <w:rStyle w:val="af0"/>
          <w:b w:val="0"/>
          <w:color w:val="auto"/>
        </w:rPr>
      </w:pPr>
      <w:r w:rsidRPr="00C51E81">
        <w:rPr>
          <w:rStyle w:val="af0"/>
          <w:b w:val="0"/>
          <w:color w:val="auto"/>
        </w:rPr>
        <w:t xml:space="preserve">  = 0000000000000000000000000000</w:t>
      </w:r>
      <w:r w:rsidRPr="00C51E81">
        <w:rPr>
          <w:rStyle w:val="af0"/>
        </w:rPr>
        <w:t>1001</w:t>
      </w:r>
      <w:r w:rsidRPr="00C51E81">
        <w:rPr>
          <w:rStyle w:val="af0"/>
          <w:b w:val="0"/>
          <w:color w:val="auto"/>
        </w:rPr>
        <w:t xml:space="preserve"> (по осн.2)</w:t>
      </w:r>
    </w:p>
    <w:p w:rsidR="00154A56" w:rsidRPr="00C51E81" w:rsidRDefault="00154A56" w:rsidP="00C51E81">
      <w:pPr>
        <w:pStyle w:val="af1"/>
        <w:rPr>
          <w:rStyle w:val="af0"/>
          <w:b w:val="0"/>
          <w:color w:val="auto"/>
        </w:rPr>
      </w:pPr>
      <w:r w:rsidRPr="00C51E81">
        <w:rPr>
          <w:rStyle w:val="af0"/>
          <w:b w:val="0"/>
          <w:color w:val="auto"/>
        </w:rPr>
        <w:t xml:space="preserve">                  --------------------------------</w:t>
      </w:r>
    </w:p>
    <w:p w:rsidR="00154A56" w:rsidRPr="00C51E81" w:rsidRDefault="00154A56" w:rsidP="00C51E81">
      <w:pPr>
        <w:pStyle w:val="af1"/>
        <w:rPr>
          <w:rStyle w:val="af0"/>
          <w:b w:val="0"/>
          <w:color w:val="auto"/>
        </w:rPr>
      </w:pPr>
      <w:r w:rsidRPr="00C51E81">
        <w:rPr>
          <w:rStyle w:val="af0"/>
          <w:b w:val="0"/>
          <w:color w:val="auto"/>
        </w:rPr>
        <w:t>9 &lt;&lt; 2 (по осн.10)</w:t>
      </w:r>
    </w:p>
    <w:p w:rsidR="00154A56" w:rsidRPr="00C51E81" w:rsidRDefault="00154A56" w:rsidP="00C51E81">
      <w:pPr>
        <w:pStyle w:val="af1"/>
        <w:rPr>
          <w:rStyle w:val="af0"/>
          <w:b w:val="0"/>
          <w:color w:val="auto"/>
        </w:rPr>
      </w:pPr>
      <w:r w:rsidRPr="00C51E81">
        <w:rPr>
          <w:rStyle w:val="af0"/>
          <w:b w:val="0"/>
          <w:color w:val="auto"/>
        </w:rPr>
        <w:t xml:space="preserve">  = 00000000000000000000000000</w:t>
      </w:r>
      <w:r w:rsidRPr="00C51E81">
        <w:rPr>
          <w:rStyle w:val="af0"/>
        </w:rPr>
        <w:t>1001</w:t>
      </w:r>
      <w:r w:rsidRPr="00AC7676">
        <w:rPr>
          <w:rStyle w:val="af0"/>
          <w:b w:val="0"/>
          <w:color w:val="E36C0A" w:themeColor="accent6" w:themeShade="BF"/>
        </w:rPr>
        <w:t>00</w:t>
      </w:r>
      <w:r w:rsidRPr="00C51E81">
        <w:rPr>
          <w:rStyle w:val="af0"/>
          <w:b w:val="0"/>
          <w:color w:val="auto"/>
        </w:rPr>
        <w:t xml:space="preserve"> (по осн.2)</w:t>
      </w:r>
    </w:p>
    <w:p w:rsidR="00154A56" w:rsidRPr="00C51E81" w:rsidRDefault="00154A56" w:rsidP="00C51E81">
      <w:pPr>
        <w:pStyle w:val="af1"/>
        <w:rPr>
          <w:rStyle w:val="af0"/>
          <w:b w:val="0"/>
          <w:color w:val="auto"/>
        </w:rPr>
      </w:pPr>
      <w:r w:rsidRPr="00C51E81">
        <w:rPr>
          <w:rStyle w:val="af0"/>
          <w:b w:val="0"/>
          <w:color w:val="auto"/>
        </w:rPr>
        <w:t xml:space="preserve">  = 36 (по осн.10)</w:t>
      </w:r>
    </w:p>
    <w:p w:rsidR="003E4CAE" w:rsidRPr="00C93443" w:rsidRDefault="00154A56" w:rsidP="00154A56">
      <w:pPr>
        <w:shd w:val="clear" w:color="auto" w:fill="FFFFFF" w:themeFill="background1"/>
        <w:rPr>
          <w:rFonts w:asciiTheme="minorHAnsi" w:hAnsiTheme="minorHAnsi"/>
        </w:rPr>
      </w:pPr>
      <w:r w:rsidRPr="00C93443">
        <w:rPr>
          <w:rFonts w:asciiTheme="minorHAnsi" w:hAnsiTheme="minorHAnsi"/>
        </w:rPr>
        <w:t>Операция &lt;&lt; 2 сдвинула и отбросила два левых нулевых бита и добавила справа два новых нулевых.</w:t>
      </w:r>
    </w:p>
    <w:p w:rsidR="00154A56" w:rsidRPr="00C93443" w:rsidRDefault="00154A56" w:rsidP="00154A56">
      <w:pPr>
        <w:shd w:val="clear" w:color="auto" w:fill="FFFFFF" w:themeFill="background1"/>
        <w:rPr>
          <w:rFonts w:asciiTheme="minorHAnsi" w:hAnsiTheme="minorHAnsi"/>
        </w:rPr>
      </w:pPr>
      <w:r w:rsidRPr="00C93443">
        <w:rPr>
          <w:rStyle w:val="importanttype"/>
          <w:rFonts w:asciiTheme="minorHAnsi" w:hAnsiTheme="minorHAnsi"/>
        </w:rPr>
        <w:t>Левый сдвиг почти равен умножению на 2</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Битовый сдвиг &lt;&lt; N обычно имеет тот же эффект, что и умножение на два N раз, например:</w:t>
      </w:r>
    </w:p>
    <w:p w:rsidR="00154A56" w:rsidRPr="00C51E81" w:rsidRDefault="00154A56" w:rsidP="00C51E81">
      <w:pPr>
        <w:pStyle w:val="af1"/>
        <w:rPr>
          <w:rStyle w:val="af0"/>
          <w:b w:val="0"/>
          <w:color w:val="auto"/>
        </w:rPr>
      </w:pPr>
      <w:r w:rsidRPr="00C51E81">
        <w:rPr>
          <w:rStyle w:val="af0"/>
          <w:b w:val="0"/>
          <w:color w:val="auto"/>
        </w:rPr>
        <w:lastRenderedPageBreak/>
        <w:t>alert( 3 &lt;&lt; 1 ); // 6, умножение на 2</w:t>
      </w:r>
    </w:p>
    <w:p w:rsidR="00154A56" w:rsidRPr="00C51E81" w:rsidRDefault="00154A56" w:rsidP="00C51E81">
      <w:pPr>
        <w:pStyle w:val="af1"/>
        <w:rPr>
          <w:rStyle w:val="af0"/>
          <w:b w:val="0"/>
          <w:color w:val="auto"/>
        </w:rPr>
      </w:pPr>
      <w:r w:rsidRPr="00C51E81">
        <w:rPr>
          <w:rStyle w:val="af0"/>
          <w:b w:val="0"/>
          <w:color w:val="auto"/>
        </w:rPr>
        <w:t>alert( 3 &lt;&lt; 2 ); // 12, умножение на 2 два раза</w:t>
      </w:r>
    </w:p>
    <w:p w:rsidR="00154A56" w:rsidRPr="00C51E81" w:rsidRDefault="00154A56" w:rsidP="00C51E81">
      <w:pPr>
        <w:pStyle w:val="af1"/>
        <w:rPr>
          <w:rStyle w:val="af0"/>
          <w:b w:val="0"/>
          <w:color w:val="auto"/>
        </w:rPr>
      </w:pPr>
      <w:r w:rsidRPr="00C51E81">
        <w:rPr>
          <w:rStyle w:val="af0"/>
          <w:b w:val="0"/>
          <w:color w:val="auto"/>
        </w:rPr>
        <w:t>alert( 3 &lt;&lt; 3 ); // 24, умножение на 2 три раза</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Конечно, следует иметь в виду, что побитовые операторы работают только с 32-битными числами, поэтому верхний порог такого «умножения» ограничен:</w:t>
      </w:r>
    </w:p>
    <w:p w:rsidR="00154A56" w:rsidRPr="00C51E81" w:rsidRDefault="00154A56" w:rsidP="00C51E81">
      <w:pPr>
        <w:pStyle w:val="af1"/>
        <w:rPr>
          <w:rStyle w:val="af0"/>
          <w:b w:val="0"/>
          <w:color w:val="auto"/>
        </w:rPr>
      </w:pPr>
      <w:r w:rsidRPr="00C51E81">
        <w:rPr>
          <w:rStyle w:val="af0"/>
          <w:b w:val="0"/>
          <w:color w:val="auto"/>
        </w:rPr>
        <w:t>alert(10000000000 &lt;&lt; 1); // -1474836480, отброшен крайний-левый бит</w:t>
      </w:r>
    </w:p>
    <w:p w:rsidR="00154A56" w:rsidRPr="00C51E81" w:rsidRDefault="00154A56" w:rsidP="00C51E81">
      <w:pPr>
        <w:pStyle w:val="af1"/>
        <w:rPr>
          <w:rStyle w:val="af0"/>
          <w:b w:val="0"/>
          <w:color w:val="auto"/>
        </w:rPr>
      </w:pPr>
      <w:r w:rsidRPr="00C51E81">
        <w:rPr>
          <w:rStyle w:val="af0"/>
          <w:b w:val="0"/>
          <w:color w:val="auto"/>
        </w:rPr>
        <w:t>alert(10000000000 * 2); // 20000000000, обычное умножение</w:t>
      </w:r>
    </w:p>
    <w:p w:rsidR="00154A56" w:rsidRPr="004E74CB" w:rsidRDefault="00154A56" w:rsidP="00154A56">
      <w:pPr>
        <w:shd w:val="clear" w:color="auto" w:fill="FFFFFF" w:themeFill="background1"/>
        <w:rPr>
          <w:rStyle w:val="af0"/>
        </w:rPr>
      </w:pPr>
    </w:p>
    <w:p w:rsidR="00154A56" w:rsidRPr="00C51E81" w:rsidRDefault="00154A56" w:rsidP="00C51E81">
      <w:pPr>
        <w:pStyle w:val="3"/>
      </w:pPr>
      <w:bookmarkStart w:id="167" w:name="правый-битовый-сдвиг-переносящий-знак"/>
      <w:r w:rsidRPr="00C51E81">
        <w:t>&gt;&gt; (Правый битовый сдвиг, переносящий знак)</w:t>
      </w:r>
      <w:bookmarkEnd w:id="167"/>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 xml:space="preserve">Этот оператор сдвигает биты вправо, отбрасывая лишние. При этом слева добавляется </w:t>
      </w:r>
      <w:r w:rsidRPr="00AC7676">
        <w:rPr>
          <w:rFonts w:asciiTheme="minorHAnsi" w:hAnsiTheme="minorHAnsi"/>
          <w:b/>
          <w:i/>
          <w:iCs/>
          <w:color w:val="E36C0A" w:themeColor="accent6" w:themeShade="BF"/>
        </w:rPr>
        <w:t>копия</w:t>
      </w:r>
      <w:r w:rsidRPr="00AC7676">
        <w:rPr>
          <w:rFonts w:asciiTheme="minorHAnsi" w:hAnsiTheme="minorHAnsi"/>
          <w:b/>
          <w:color w:val="E36C0A" w:themeColor="accent6" w:themeShade="BF"/>
        </w:rPr>
        <w:t xml:space="preserve"> крайнего-левого бита</w:t>
      </w:r>
      <w:r w:rsidRPr="00C93443">
        <w:rPr>
          <w:rFonts w:asciiTheme="minorHAnsi" w:hAnsiTheme="minorHAnsi"/>
        </w:rPr>
        <w:t>.</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Знак числа (представленный крайним-левым битом) при этом не меняется, так как новый крайний-левый бит имеет то же значение, что и исходном числе.</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Поэтому он назван «переносящим знак».</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Например, 9 &gt;&gt; 2 даст 2:</w:t>
      </w:r>
    </w:p>
    <w:p w:rsidR="00154A56" w:rsidRPr="00C51E81" w:rsidRDefault="00154A56" w:rsidP="00C51E81">
      <w:pPr>
        <w:pStyle w:val="af1"/>
        <w:rPr>
          <w:rStyle w:val="af0"/>
          <w:b w:val="0"/>
          <w:color w:val="auto"/>
        </w:rPr>
      </w:pPr>
      <w:r w:rsidRPr="00C51E81">
        <w:rPr>
          <w:rStyle w:val="af0"/>
          <w:b w:val="0"/>
          <w:color w:val="auto"/>
        </w:rPr>
        <w:t>9 (по осн.10)</w:t>
      </w:r>
    </w:p>
    <w:p w:rsidR="00154A56" w:rsidRPr="00C51E81" w:rsidRDefault="00154A56" w:rsidP="00C51E81">
      <w:pPr>
        <w:pStyle w:val="af1"/>
        <w:rPr>
          <w:rStyle w:val="af0"/>
          <w:b w:val="0"/>
          <w:color w:val="auto"/>
        </w:rPr>
      </w:pPr>
      <w:r w:rsidRPr="00C51E81">
        <w:rPr>
          <w:rStyle w:val="af0"/>
          <w:b w:val="0"/>
          <w:color w:val="auto"/>
        </w:rPr>
        <w:t xml:space="preserve">  = </w:t>
      </w:r>
      <w:r w:rsidRPr="00AC7676">
        <w:rPr>
          <w:rStyle w:val="af0"/>
          <w:b w:val="0"/>
          <w:color w:val="E36C0A" w:themeColor="accent6" w:themeShade="BF"/>
        </w:rPr>
        <w:t>00</w:t>
      </w:r>
      <w:r w:rsidRPr="00C51E81">
        <w:rPr>
          <w:rStyle w:val="af0"/>
          <w:b w:val="0"/>
          <w:color w:val="auto"/>
        </w:rPr>
        <w:t>00000000000000000000000000</w:t>
      </w:r>
      <w:r w:rsidRPr="00AC7676">
        <w:rPr>
          <w:rStyle w:val="af0"/>
        </w:rPr>
        <w:t>1001</w:t>
      </w:r>
      <w:r w:rsidRPr="00C51E81">
        <w:rPr>
          <w:rStyle w:val="af0"/>
          <w:b w:val="0"/>
          <w:color w:val="auto"/>
        </w:rPr>
        <w:t xml:space="preserve"> (по осн.2)</w:t>
      </w:r>
    </w:p>
    <w:p w:rsidR="00154A56" w:rsidRPr="00C51E81" w:rsidRDefault="00154A56" w:rsidP="00C51E81">
      <w:pPr>
        <w:pStyle w:val="af1"/>
        <w:rPr>
          <w:rStyle w:val="af0"/>
          <w:b w:val="0"/>
          <w:color w:val="auto"/>
        </w:rPr>
      </w:pPr>
      <w:r w:rsidRPr="00C51E81">
        <w:rPr>
          <w:rStyle w:val="af0"/>
          <w:b w:val="0"/>
          <w:color w:val="auto"/>
        </w:rPr>
        <w:t xml:space="preserve">                  --------------------------------</w:t>
      </w:r>
    </w:p>
    <w:p w:rsidR="00154A56" w:rsidRPr="00C51E81" w:rsidRDefault="00154A56" w:rsidP="00C51E81">
      <w:pPr>
        <w:pStyle w:val="af1"/>
        <w:rPr>
          <w:rStyle w:val="af0"/>
          <w:b w:val="0"/>
          <w:color w:val="auto"/>
        </w:rPr>
      </w:pPr>
      <w:r w:rsidRPr="00C51E81">
        <w:rPr>
          <w:rStyle w:val="af0"/>
          <w:b w:val="0"/>
          <w:color w:val="auto"/>
        </w:rPr>
        <w:t>9 &gt;&gt; 2 (по осн.10)</w:t>
      </w:r>
    </w:p>
    <w:p w:rsidR="00154A56" w:rsidRPr="00C51E81" w:rsidRDefault="00154A56" w:rsidP="00C51E81">
      <w:pPr>
        <w:pStyle w:val="af1"/>
        <w:rPr>
          <w:rStyle w:val="af0"/>
          <w:b w:val="0"/>
          <w:color w:val="auto"/>
        </w:rPr>
      </w:pPr>
      <w:r w:rsidRPr="00C51E81">
        <w:rPr>
          <w:rStyle w:val="af0"/>
          <w:b w:val="0"/>
          <w:color w:val="auto"/>
        </w:rPr>
        <w:t xml:space="preserve">  = </w:t>
      </w:r>
      <w:r w:rsidRPr="00AC7676">
        <w:rPr>
          <w:rStyle w:val="af0"/>
          <w:b w:val="0"/>
          <w:color w:val="E36C0A" w:themeColor="accent6" w:themeShade="BF"/>
        </w:rPr>
        <w:t>00</w:t>
      </w:r>
      <w:r w:rsidRPr="00C51E81">
        <w:rPr>
          <w:rStyle w:val="af0"/>
          <w:b w:val="0"/>
          <w:color w:val="auto"/>
        </w:rPr>
        <w:t>0000000000000000000000000000</w:t>
      </w:r>
      <w:r w:rsidRPr="00AC7676">
        <w:rPr>
          <w:rStyle w:val="af0"/>
        </w:rPr>
        <w:t>10</w:t>
      </w:r>
      <w:r w:rsidRPr="00C51E81">
        <w:rPr>
          <w:rStyle w:val="af0"/>
          <w:b w:val="0"/>
          <w:color w:val="auto"/>
        </w:rPr>
        <w:t xml:space="preserve"> (по осн.2)</w:t>
      </w:r>
    </w:p>
    <w:p w:rsidR="00154A56" w:rsidRPr="00C51E81" w:rsidRDefault="00154A56" w:rsidP="00C51E81">
      <w:pPr>
        <w:pStyle w:val="af1"/>
        <w:rPr>
          <w:rStyle w:val="af0"/>
          <w:b w:val="0"/>
          <w:color w:val="auto"/>
        </w:rPr>
      </w:pPr>
      <w:r w:rsidRPr="00C51E81">
        <w:rPr>
          <w:rStyle w:val="af0"/>
          <w:b w:val="0"/>
          <w:color w:val="auto"/>
        </w:rPr>
        <w:t xml:space="preserve">  = 2 (по осн.10)</w:t>
      </w:r>
    </w:p>
    <w:p w:rsidR="00154A56" w:rsidRPr="00C51E81" w:rsidRDefault="00154A56" w:rsidP="00C51E81">
      <w:pPr>
        <w:pStyle w:val="af1"/>
        <w:rPr>
          <w:rStyle w:val="af0"/>
          <w:b w:val="0"/>
          <w:color w:val="auto"/>
        </w:rPr>
      </w:pPr>
      <w:r w:rsidRPr="00C51E81">
        <w:rPr>
          <w:rStyle w:val="af0"/>
          <w:b w:val="0"/>
          <w:color w:val="auto"/>
        </w:rPr>
        <w:t>Операция &gt;&gt; 2 сдвинула вправо и отбросила два правых бита 01 и добавила слева две копии первого бита 00.</w:t>
      </w:r>
    </w:p>
    <w:p w:rsidR="00154A56" w:rsidRPr="00C51E81" w:rsidRDefault="00154A56" w:rsidP="00C51E81">
      <w:pPr>
        <w:pStyle w:val="af1"/>
        <w:rPr>
          <w:rStyle w:val="af0"/>
          <w:b w:val="0"/>
          <w:color w:val="auto"/>
        </w:rPr>
      </w:pPr>
      <w:r w:rsidRPr="00C51E81">
        <w:rPr>
          <w:rStyle w:val="af0"/>
          <w:b w:val="0"/>
          <w:color w:val="auto"/>
        </w:rPr>
        <w:t>Аналогично, -9 &gt;&gt; 2 даст -3:</w:t>
      </w:r>
    </w:p>
    <w:p w:rsidR="00154A56" w:rsidRPr="00C51E81" w:rsidRDefault="00154A56" w:rsidP="00C51E81">
      <w:pPr>
        <w:pStyle w:val="af1"/>
        <w:rPr>
          <w:rStyle w:val="af0"/>
          <w:b w:val="0"/>
          <w:color w:val="auto"/>
        </w:rPr>
      </w:pPr>
      <w:r w:rsidRPr="00C51E81">
        <w:rPr>
          <w:rStyle w:val="af0"/>
          <w:b w:val="0"/>
          <w:color w:val="auto"/>
        </w:rPr>
        <w:t>-9 (по осн.10)</w:t>
      </w:r>
    </w:p>
    <w:p w:rsidR="00154A56" w:rsidRPr="00C51E81" w:rsidRDefault="00154A56" w:rsidP="00C51E81">
      <w:pPr>
        <w:pStyle w:val="af1"/>
        <w:rPr>
          <w:rStyle w:val="af0"/>
          <w:b w:val="0"/>
          <w:color w:val="auto"/>
        </w:rPr>
      </w:pPr>
      <w:r w:rsidRPr="00C51E81">
        <w:rPr>
          <w:rStyle w:val="af0"/>
          <w:b w:val="0"/>
          <w:color w:val="auto"/>
        </w:rPr>
        <w:t xml:space="preserve">  = </w:t>
      </w:r>
      <w:r w:rsidRPr="005A4501">
        <w:rPr>
          <w:rStyle w:val="af0"/>
          <w:b w:val="0"/>
          <w:color w:val="E36C0A" w:themeColor="accent6" w:themeShade="BF"/>
        </w:rPr>
        <w:t>11</w:t>
      </w:r>
      <w:r w:rsidRPr="00C51E81">
        <w:rPr>
          <w:rStyle w:val="af0"/>
          <w:b w:val="0"/>
          <w:color w:val="auto"/>
        </w:rPr>
        <w:t>11111111111111111111111111</w:t>
      </w:r>
      <w:r w:rsidRPr="005A4501">
        <w:rPr>
          <w:rStyle w:val="af0"/>
        </w:rPr>
        <w:t>0111</w:t>
      </w:r>
      <w:r w:rsidRPr="00C51E81">
        <w:rPr>
          <w:rStyle w:val="af0"/>
          <w:b w:val="0"/>
          <w:color w:val="auto"/>
        </w:rPr>
        <w:t xml:space="preserve"> (по осн.2)</w:t>
      </w:r>
    </w:p>
    <w:p w:rsidR="00154A56" w:rsidRPr="00C51E81" w:rsidRDefault="00154A56" w:rsidP="00C51E81">
      <w:pPr>
        <w:pStyle w:val="af1"/>
        <w:rPr>
          <w:rStyle w:val="af0"/>
          <w:b w:val="0"/>
          <w:color w:val="auto"/>
        </w:rPr>
      </w:pPr>
      <w:r w:rsidRPr="00C51E81">
        <w:rPr>
          <w:rStyle w:val="af0"/>
          <w:b w:val="0"/>
          <w:color w:val="auto"/>
        </w:rPr>
        <w:t xml:space="preserve">                   --------------------------------</w:t>
      </w:r>
    </w:p>
    <w:p w:rsidR="00154A56" w:rsidRPr="00C51E81" w:rsidRDefault="00154A56" w:rsidP="00C51E81">
      <w:pPr>
        <w:pStyle w:val="af1"/>
        <w:rPr>
          <w:rStyle w:val="af0"/>
          <w:b w:val="0"/>
          <w:color w:val="auto"/>
        </w:rPr>
      </w:pPr>
      <w:r w:rsidRPr="00C51E81">
        <w:rPr>
          <w:rStyle w:val="af0"/>
          <w:b w:val="0"/>
          <w:color w:val="auto"/>
        </w:rPr>
        <w:t>-9 &gt;&gt; 2 (по осн.10)</w:t>
      </w:r>
    </w:p>
    <w:p w:rsidR="00154A56" w:rsidRPr="00C51E81" w:rsidRDefault="00154A56" w:rsidP="00C51E81">
      <w:pPr>
        <w:pStyle w:val="af1"/>
        <w:rPr>
          <w:rStyle w:val="af0"/>
          <w:b w:val="0"/>
          <w:color w:val="auto"/>
        </w:rPr>
      </w:pPr>
      <w:r w:rsidRPr="00C51E81">
        <w:rPr>
          <w:rStyle w:val="af0"/>
          <w:b w:val="0"/>
          <w:color w:val="auto"/>
        </w:rPr>
        <w:t xml:space="preserve">  = </w:t>
      </w:r>
      <w:r w:rsidRPr="005A4501">
        <w:rPr>
          <w:rStyle w:val="af0"/>
          <w:b w:val="0"/>
          <w:color w:val="E36C0A" w:themeColor="accent6" w:themeShade="BF"/>
        </w:rPr>
        <w:t>11</w:t>
      </w:r>
      <w:r w:rsidRPr="00C51E81">
        <w:rPr>
          <w:rStyle w:val="af0"/>
          <w:b w:val="0"/>
          <w:color w:val="auto"/>
        </w:rPr>
        <w:t>1111111111111111111111111111</w:t>
      </w:r>
      <w:r w:rsidRPr="005A4501">
        <w:rPr>
          <w:rStyle w:val="af0"/>
        </w:rPr>
        <w:t>01</w:t>
      </w:r>
      <w:r w:rsidRPr="00C51E81">
        <w:rPr>
          <w:rStyle w:val="af0"/>
          <w:b w:val="0"/>
          <w:color w:val="auto"/>
        </w:rPr>
        <w:t xml:space="preserve"> (по осн.2) = -3 (по осн.10)</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Здесь операция &gt;&gt; 2 сдвинула вправо и отбросила два правых бита 11 и добавила слева две копии первого бита 11. , Знак числа сохранён, так как крайний-левый (знаковый) бит сохранил значение 1.</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Правый сдвиг почти равен целочисленному делению на 2</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Битовый сдвиг &gt;&gt; N обычно имеет тот же результат, что и целочисленное деление на два N раз:</w:t>
      </w:r>
    </w:p>
    <w:p w:rsidR="00154A56" w:rsidRPr="00A379C3" w:rsidRDefault="00154A56" w:rsidP="00A379C3">
      <w:pPr>
        <w:pStyle w:val="af1"/>
        <w:rPr>
          <w:rStyle w:val="af0"/>
          <w:b w:val="0"/>
          <w:color w:val="auto"/>
        </w:rPr>
      </w:pPr>
      <w:r w:rsidRPr="00A379C3">
        <w:rPr>
          <w:rStyle w:val="af0"/>
          <w:b w:val="0"/>
          <w:color w:val="auto"/>
        </w:rPr>
        <w:t>alert( 100 &gt;&gt; 1 ); // 50, деление на 2</w:t>
      </w:r>
    </w:p>
    <w:p w:rsidR="00154A56" w:rsidRPr="00A379C3" w:rsidRDefault="00154A56" w:rsidP="00A379C3">
      <w:pPr>
        <w:pStyle w:val="af1"/>
        <w:rPr>
          <w:rStyle w:val="af0"/>
          <w:b w:val="0"/>
          <w:color w:val="auto"/>
        </w:rPr>
      </w:pPr>
      <w:r w:rsidRPr="00A379C3">
        <w:rPr>
          <w:rStyle w:val="af0"/>
          <w:b w:val="0"/>
          <w:color w:val="auto"/>
        </w:rPr>
        <w:t>alert( 100 &gt;&gt; 2 ); // 25, деление на 2 два раза</w:t>
      </w:r>
    </w:p>
    <w:p w:rsidR="00154A56" w:rsidRPr="00A379C3" w:rsidRDefault="00154A56" w:rsidP="00A379C3">
      <w:pPr>
        <w:pStyle w:val="af1"/>
        <w:rPr>
          <w:rStyle w:val="af0"/>
          <w:b w:val="0"/>
          <w:color w:val="auto"/>
        </w:rPr>
      </w:pPr>
      <w:r w:rsidRPr="00A379C3">
        <w:rPr>
          <w:rStyle w:val="af0"/>
          <w:b w:val="0"/>
          <w:color w:val="auto"/>
        </w:rPr>
        <w:t>alert( 100 &gt;&gt; 3 ); // 12, деление на 2 три раза, целая часть от результата</w:t>
      </w:r>
    </w:p>
    <w:p w:rsidR="00154A56" w:rsidRPr="00A379C3" w:rsidRDefault="00154A56" w:rsidP="00A379C3">
      <w:pPr>
        <w:pStyle w:val="3"/>
      </w:pPr>
      <w:bookmarkStart w:id="168" w:name="правый-сдвиг-с-заполнением-нулями"/>
      <w:r w:rsidRPr="00A379C3">
        <w:t>&gt;&gt;&gt; (Правый сдвиг с заполнением нулями)</w:t>
      </w:r>
      <w:bookmarkEnd w:id="168"/>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Этот оператор сдвигает биты первого операнда вправо. Лишние биты справа отбрасываются. Слева добавляются нулевые биты.</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Знаковый бит становится равным 0, поэтому результат всегда положителен.</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b/>
          <w:bCs/>
        </w:rPr>
        <w:t>Для неотрицательных чисел правый сдвиг с заполнением нулями &gt;&gt;&gt; и правый сдвиг с переносом знака &gt;&gt; дадут одинаковый результат, т.к в обоих случаях слева добавятся нули.</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Для отрицательных чисел – результат работы разный. Например, -9 &gt;&gt;&gt; 2 даст 1073741821, в отличие от -9 &gt;&gt; 2 (дает -3):</w:t>
      </w:r>
    </w:p>
    <w:p w:rsidR="00154A56" w:rsidRPr="00A379C3" w:rsidRDefault="00154A56" w:rsidP="00A379C3">
      <w:pPr>
        <w:pStyle w:val="af1"/>
        <w:rPr>
          <w:rStyle w:val="af0"/>
          <w:b w:val="0"/>
          <w:color w:val="auto"/>
        </w:rPr>
      </w:pPr>
      <w:r w:rsidRPr="004E74CB">
        <w:rPr>
          <w:rStyle w:val="af0"/>
        </w:rPr>
        <w:t>-</w:t>
      </w:r>
      <w:r w:rsidRPr="00A379C3">
        <w:rPr>
          <w:rStyle w:val="af0"/>
          <w:b w:val="0"/>
          <w:color w:val="auto"/>
        </w:rPr>
        <w:t>9 (по осн.10)</w:t>
      </w:r>
    </w:p>
    <w:p w:rsidR="00154A56" w:rsidRPr="00A379C3" w:rsidRDefault="00154A56" w:rsidP="00A379C3">
      <w:pPr>
        <w:pStyle w:val="af1"/>
        <w:rPr>
          <w:rStyle w:val="af0"/>
          <w:b w:val="0"/>
          <w:color w:val="auto"/>
        </w:rPr>
      </w:pPr>
      <w:r w:rsidRPr="00A379C3">
        <w:rPr>
          <w:rStyle w:val="af0"/>
          <w:b w:val="0"/>
          <w:color w:val="auto"/>
        </w:rPr>
        <w:t xml:space="preserve">  = 1111111111111111111111111111</w:t>
      </w:r>
      <w:r w:rsidRPr="005A4501">
        <w:rPr>
          <w:rStyle w:val="af0"/>
        </w:rPr>
        <w:t>0111</w:t>
      </w:r>
      <w:r w:rsidRPr="00A379C3">
        <w:rPr>
          <w:rStyle w:val="af0"/>
          <w:b w:val="0"/>
          <w:color w:val="auto"/>
        </w:rPr>
        <w:t xml:space="preserve"> (по осн.2)</w:t>
      </w:r>
    </w:p>
    <w:p w:rsidR="00154A56" w:rsidRPr="00A379C3" w:rsidRDefault="00154A56" w:rsidP="00A379C3">
      <w:pPr>
        <w:pStyle w:val="af1"/>
        <w:rPr>
          <w:rStyle w:val="af0"/>
          <w:b w:val="0"/>
          <w:color w:val="auto"/>
        </w:rPr>
      </w:pPr>
      <w:r w:rsidRPr="00A379C3">
        <w:rPr>
          <w:rStyle w:val="af0"/>
          <w:b w:val="0"/>
          <w:color w:val="auto"/>
        </w:rPr>
        <w:t xml:space="preserve">                    --------------------------------</w:t>
      </w:r>
    </w:p>
    <w:p w:rsidR="00154A56" w:rsidRPr="00A379C3" w:rsidRDefault="00154A56" w:rsidP="00A379C3">
      <w:pPr>
        <w:pStyle w:val="af1"/>
        <w:rPr>
          <w:rStyle w:val="af0"/>
          <w:b w:val="0"/>
          <w:color w:val="auto"/>
        </w:rPr>
      </w:pPr>
      <w:r w:rsidRPr="00A379C3">
        <w:rPr>
          <w:rStyle w:val="af0"/>
          <w:b w:val="0"/>
          <w:color w:val="auto"/>
        </w:rPr>
        <w:t>-9 &gt;&gt;&gt; 2 (по осн.10)</w:t>
      </w:r>
    </w:p>
    <w:p w:rsidR="00154A56" w:rsidRPr="00A379C3" w:rsidRDefault="00154A56" w:rsidP="00A379C3">
      <w:pPr>
        <w:pStyle w:val="af1"/>
        <w:rPr>
          <w:rStyle w:val="af0"/>
          <w:b w:val="0"/>
          <w:color w:val="auto"/>
        </w:rPr>
      </w:pPr>
      <w:r w:rsidRPr="00A379C3">
        <w:rPr>
          <w:rStyle w:val="af0"/>
          <w:b w:val="0"/>
          <w:color w:val="auto"/>
        </w:rPr>
        <w:t xml:space="preserve">  = </w:t>
      </w:r>
      <w:r w:rsidRPr="00AA08A9">
        <w:rPr>
          <w:rStyle w:val="af0"/>
          <w:b w:val="0"/>
          <w:color w:val="E36C0A" w:themeColor="accent6" w:themeShade="BF"/>
        </w:rPr>
        <w:t>00</w:t>
      </w:r>
      <w:r w:rsidRPr="00A379C3">
        <w:rPr>
          <w:rStyle w:val="af0"/>
          <w:b w:val="0"/>
          <w:color w:val="auto"/>
        </w:rPr>
        <w:t>1111111111111111111111111111</w:t>
      </w:r>
      <w:r w:rsidRPr="00AA08A9">
        <w:rPr>
          <w:rStyle w:val="af0"/>
        </w:rPr>
        <w:t>01</w:t>
      </w:r>
      <w:r w:rsidRPr="00A379C3">
        <w:rPr>
          <w:rStyle w:val="af0"/>
          <w:b w:val="0"/>
          <w:color w:val="auto"/>
        </w:rPr>
        <w:t xml:space="preserve"> (по осн.2)</w:t>
      </w:r>
    </w:p>
    <w:p w:rsidR="00154A56" w:rsidRPr="00A379C3" w:rsidRDefault="00154A56" w:rsidP="00A379C3">
      <w:pPr>
        <w:pStyle w:val="af1"/>
        <w:rPr>
          <w:rStyle w:val="af0"/>
          <w:b w:val="0"/>
          <w:color w:val="auto"/>
        </w:rPr>
      </w:pPr>
      <w:r w:rsidRPr="00A379C3">
        <w:rPr>
          <w:rStyle w:val="af0"/>
          <w:b w:val="0"/>
          <w:color w:val="auto"/>
        </w:rPr>
        <w:t xml:space="preserve">  = 1073741821 (по осн.10)</w:t>
      </w:r>
    </w:p>
    <w:p w:rsidR="00154A56" w:rsidRPr="00A379C3" w:rsidRDefault="00154A56" w:rsidP="00A379C3">
      <w:pPr>
        <w:pStyle w:val="3"/>
      </w:pPr>
      <w:bookmarkStart w:id="169" w:name="округление"/>
      <w:r w:rsidRPr="00A379C3">
        <w:t>Округление</w:t>
      </w:r>
      <w:bookmarkEnd w:id="169"/>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Так как битовые операции отбрасывают десятичную часть, то их можно использовать для округления. Достаточно взять любую операцию, которая не меняет значение числа.</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Например, двойное НЕ (~):</w:t>
      </w:r>
    </w:p>
    <w:p w:rsidR="00154A56" w:rsidRPr="00A379C3" w:rsidRDefault="00154A56" w:rsidP="00A379C3">
      <w:pPr>
        <w:pStyle w:val="af1"/>
        <w:rPr>
          <w:rStyle w:val="af0"/>
          <w:b w:val="0"/>
          <w:color w:val="auto"/>
        </w:rPr>
      </w:pPr>
      <w:r w:rsidRPr="00A379C3">
        <w:rPr>
          <w:rStyle w:val="af0"/>
          <w:b w:val="0"/>
          <w:color w:val="auto"/>
        </w:rPr>
        <w:t>alert( ~~12.345 ); // 12</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Подойдёт и Исключающее ИЛИ (^) с нулём:</w:t>
      </w:r>
    </w:p>
    <w:p w:rsidR="00154A56" w:rsidRPr="00A379C3" w:rsidRDefault="00154A56" w:rsidP="00A379C3">
      <w:pPr>
        <w:pStyle w:val="af1"/>
        <w:rPr>
          <w:rStyle w:val="af0"/>
          <w:b w:val="0"/>
          <w:color w:val="auto"/>
        </w:rPr>
      </w:pPr>
      <w:r w:rsidRPr="00A379C3">
        <w:rPr>
          <w:rStyle w:val="af0"/>
          <w:b w:val="0"/>
          <w:color w:val="auto"/>
        </w:rPr>
        <w:t>alert( 12.345 ^ 0 ); // 12</w:t>
      </w:r>
    </w:p>
    <w:p w:rsidR="00C0017F" w:rsidRPr="00C93443" w:rsidRDefault="00154A56" w:rsidP="00154A56">
      <w:pPr>
        <w:shd w:val="clear" w:color="auto" w:fill="FFFFFF" w:themeFill="background1"/>
        <w:rPr>
          <w:rFonts w:asciiTheme="minorHAnsi" w:hAnsiTheme="minorHAnsi"/>
        </w:rPr>
      </w:pPr>
      <w:r w:rsidRPr="00C93443">
        <w:rPr>
          <w:rFonts w:asciiTheme="minorHAnsi" w:hAnsiTheme="minorHAnsi"/>
        </w:rPr>
        <w:t>Последнее даже более удобно, поскольку отлично читается:</w:t>
      </w:r>
    </w:p>
    <w:p w:rsidR="00154A56" w:rsidRPr="00A379C3" w:rsidRDefault="00154A56" w:rsidP="00A379C3">
      <w:pPr>
        <w:pStyle w:val="af1"/>
        <w:rPr>
          <w:rStyle w:val="af0"/>
          <w:b w:val="0"/>
          <w:color w:val="auto"/>
        </w:rPr>
      </w:pPr>
      <w:r w:rsidRPr="00A379C3">
        <w:rPr>
          <w:rStyle w:val="af0"/>
          <w:b w:val="0"/>
          <w:color w:val="auto"/>
        </w:rPr>
        <w:t>alert(12.3 * 14.5 ^ 0); // (=178) "12.3 умножить на 14.5 и округлить"</w:t>
      </w:r>
    </w:p>
    <w:p w:rsidR="00154A56" w:rsidRPr="00C93443" w:rsidRDefault="00154A56" w:rsidP="00154A56">
      <w:pPr>
        <w:shd w:val="clear" w:color="auto" w:fill="FFFFFF" w:themeFill="background1"/>
        <w:rPr>
          <w:rFonts w:asciiTheme="minorHAnsi" w:hAnsiTheme="minorHAnsi"/>
        </w:rPr>
      </w:pPr>
      <w:r w:rsidRPr="00C93443">
        <w:rPr>
          <w:rFonts w:asciiTheme="minorHAnsi" w:hAnsiTheme="minorHAnsi"/>
        </w:rPr>
        <w:t>У побитовых операторов достаточно низкий приоритет, он меньше чем у остальной арифметики:</w:t>
      </w:r>
    </w:p>
    <w:p w:rsidR="00154A56" w:rsidRPr="00A379C3" w:rsidRDefault="00154A56" w:rsidP="00A379C3">
      <w:pPr>
        <w:pStyle w:val="af1"/>
        <w:rPr>
          <w:rStyle w:val="af0"/>
          <w:b w:val="0"/>
          <w:color w:val="auto"/>
        </w:rPr>
      </w:pPr>
      <w:r w:rsidRPr="00A379C3">
        <w:rPr>
          <w:rStyle w:val="af0"/>
          <w:b w:val="0"/>
          <w:color w:val="auto"/>
        </w:rPr>
        <w:t>alert( 1.1 + 1.2 ^ 0 ); // 2, сложение выполнится раньше округления</w:t>
      </w:r>
    </w:p>
    <w:p w:rsidR="00C0017F" w:rsidRPr="00A379C3" w:rsidRDefault="00C0017F" w:rsidP="00A379C3">
      <w:pPr>
        <w:pStyle w:val="3"/>
      </w:pPr>
      <w:bookmarkStart w:id="170" w:name="проверка-на-1"/>
      <w:r w:rsidRPr="00A379C3">
        <w:t>Проверка на −1</w:t>
      </w:r>
      <w:bookmarkEnd w:id="170"/>
    </w:p>
    <w:p w:rsidR="00C0017F" w:rsidRPr="00C93443" w:rsidRDefault="00C0017F" w:rsidP="00C0017F">
      <w:pPr>
        <w:rPr>
          <w:rFonts w:asciiTheme="minorHAnsi" w:hAnsiTheme="minorHAnsi"/>
        </w:rPr>
      </w:pPr>
      <w:r w:rsidRPr="00C93443">
        <w:rPr>
          <w:rFonts w:asciiTheme="minorHAnsi" w:hAnsiTheme="minorHAnsi"/>
        </w:rPr>
        <w:t>Внутренний формат 32-битных чисел устроен так, что для смены знака нужно все биты заменить на противоположные («обратить») и прибавить 1.</w:t>
      </w:r>
    </w:p>
    <w:p w:rsidR="00C0017F" w:rsidRPr="00C93443" w:rsidRDefault="00C0017F" w:rsidP="00C0017F">
      <w:pPr>
        <w:rPr>
          <w:rFonts w:asciiTheme="minorHAnsi" w:hAnsiTheme="minorHAnsi"/>
        </w:rPr>
      </w:pPr>
      <w:r w:rsidRPr="00C93443">
        <w:rPr>
          <w:rFonts w:asciiTheme="minorHAnsi" w:hAnsiTheme="minorHAnsi"/>
        </w:rPr>
        <w:t>Обращение битов – это побитовое НЕ (~). То есть, при таком формате представления числа -n = ~n + 1. Или, если перенести единицу: ~n = -(n+1).</w:t>
      </w:r>
    </w:p>
    <w:p w:rsidR="00C0017F" w:rsidRPr="00C93443" w:rsidRDefault="00C0017F" w:rsidP="00C0017F">
      <w:pPr>
        <w:rPr>
          <w:rFonts w:asciiTheme="minorHAnsi" w:hAnsiTheme="minorHAnsi"/>
        </w:rPr>
      </w:pPr>
      <w:r w:rsidRPr="00C93443">
        <w:rPr>
          <w:rFonts w:asciiTheme="minorHAnsi" w:hAnsiTheme="minorHAnsi"/>
        </w:rPr>
        <w:t>Как видно из последнего равенства, ~n == 0 только если n == -1. Поэтому можно легко проверить равенство n == -1:</w:t>
      </w:r>
    </w:p>
    <w:p w:rsidR="00C0017F" w:rsidRPr="00E77202" w:rsidRDefault="00C0017F" w:rsidP="00E77202">
      <w:pPr>
        <w:pStyle w:val="af1"/>
        <w:rPr>
          <w:rStyle w:val="af0"/>
          <w:b w:val="0"/>
          <w:color w:val="auto"/>
        </w:rPr>
      </w:pPr>
      <w:r w:rsidRPr="00E77202">
        <w:rPr>
          <w:rStyle w:val="af0"/>
          <w:b w:val="0"/>
          <w:color w:val="auto"/>
        </w:rPr>
        <w:t>var n = 5;</w:t>
      </w:r>
    </w:p>
    <w:p w:rsidR="00C0017F" w:rsidRPr="00E77202" w:rsidRDefault="00C0017F" w:rsidP="00E77202">
      <w:pPr>
        <w:pStyle w:val="af1"/>
        <w:rPr>
          <w:rStyle w:val="af0"/>
          <w:b w:val="0"/>
          <w:color w:val="auto"/>
        </w:rPr>
      </w:pPr>
      <w:r w:rsidRPr="00E77202">
        <w:rPr>
          <w:rStyle w:val="af0"/>
          <w:b w:val="0"/>
          <w:color w:val="auto"/>
        </w:rPr>
        <w:t>if (~n) { // сработает, т.к. ~n = -(5+1) = -6</w:t>
      </w:r>
    </w:p>
    <w:p w:rsidR="00C0017F" w:rsidRPr="00E77202" w:rsidRDefault="00C0017F" w:rsidP="00E77202">
      <w:pPr>
        <w:pStyle w:val="af1"/>
        <w:rPr>
          <w:rStyle w:val="af0"/>
          <w:b w:val="0"/>
          <w:color w:val="auto"/>
        </w:rPr>
      </w:pPr>
      <w:r w:rsidRPr="00E77202">
        <w:rPr>
          <w:rStyle w:val="af0"/>
          <w:b w:val="0"/>
          <w:color w:val="auto"/>
        </w:rPr>
        <w:t xml:space="preserve">  alert( "n не -1" ); // выведет!</w:t>
      </w:r>
    </w:p>
    <w:p w:rsidR="00C0017F" w:rsidRPr="00E77202" w:rsidRDefault="00C0017F" w:rsidP="00E77202">
      <w:pPr>
        <w:pStyle w:val="af1"/>
        <w:rPr>
          <w:rStyle w:val="af0"/>
          <w:b w:val="0"/>
          <w:color w:val="auto"/>
        </w:rPr>
      </w:pPr>
      <w:r w:rsidRPr="00E77202">
        <w:rPr>
          <w:rStyle w:val="af0"/>
          <w:b w:val="0"/>
          <w:color w:val="auto"/>
        </w:rPr>
        <w:t>}</w:t>
      </w:r>
    </w:p>
    <w:p w:rsidR="00C0017F" w:rsidRPr="00E77202" w:rsidRDefault="00C0017F" w:rsidP="00E77202">
      <w:pPr>
        <w:pStyle w:val="af1"/>
        <w:rPr>
          <w:rStyle w:val="af0"/>
          <w:b w:val="0"/>
          <w:color w:val="auto"/>
        </w:rPr>
      </w:pPr>
      <w:r w:rsidRPr="00E77202">
        <w:rPr>
          <w:rStyle w:val="af0"/>
          <w:b w:val="0"/>
          <w:color w:val="auto"/>
        </w:rPr>
        <w:t>var n = -1;</w:t>
      </w:r>
    </w:p>
    <w:p w:rsidR="00C0017F" w:rsidRPr="00E77202" w:rsidRDefault="00C0017F" w:rsidP="00E77202">
      <w:pPr>
        <w:pStyle w:val="af1"/>
        <w:rPr>
          <w:rStyle w:val="af0"/>
          <w:b w:val="0"/>
          <w:color w:val="auto"/>
        </w:rPr>
      </w:pPr>
      <w:r w:rsidRPr="00E77202">
        <w:rPr>
          <w:rStyle w:val="af0"/>
          <w:b w:val="0"/>
          <w:color w:val="auto"/>
        </w:rPr>
        <w:t>if (~n) { // не сработает, т.к. ~n = -(-1+1) = 0</w:t>
      </w:r>
    </w:p>
    <w:p w:rsidR="00C0017F" w:rsidRPr="00E77202" w:rsidRDefault="00C0017F" w:rsidP="00E77202">
      <w:pPr>
        <w:pStyle w:val="af1"/>
        <w:rPr>
          <w:rStyle w:val="af0"/>
          <w:b w:val="0"/>
          <w:color w:val="auto"/>
        </w:rPr>
      </w:pPr>
      <w:r w:rsidRPr="00E77202">
        <w:rPr>
          <w:rStyle w:val="af0"/>
          <w:b w:val="0"/>
          <w:color w:val="auto"/>
        </w:rPr>
        <w:t xml:space="preserve">  alert( "...ничего не выведет..." );</w:t>
      </w:r>
    </w:p>
    <w:p w:rsidR="00C0017F" w:rsidRPr="00E77202" w:rsidRDefault="00C0017F" w:rsidP="00E77202">
      <w:pPr>
        <w:pStyle w:val="af1"/>
        <w:rPr>
          <w:rStyle w:val="af0"/>
          <w:b w:val="0"/>
          <w:color w:val="auto"/>
        </w:rPr>
      </w:pPr>
      <w:r w:rsidRPr="00E77202">
        <w:rPr>
          <w:rStyle w:val="af0"/>
          <w:b w:val="0"/>
          <w:color w:val="auto"/>
        </w:rPr>
        <w:t>}</w:t>
      </w:r>
    </w:p>
    <w:p w:rsidR="00554902" w:rsidRDefault="00554902" w:rsidP="00C0017F">
      <w:pPr>
        <w:rPr>
          <w:rFonts w:asciiTheme="minorHAnsi" w:hAnsiTheme="minorHAnsi"/>
        </w:rPr>
      </w:pPr>
    </w:p>
    <w:p w:rsidR="00C0017F" w:rsidRPr="00C93443" w:rsidRDefault="00C0017F" w:rsidP="00C0017F">
      <w:pPr>
        <w:rPr>
          <w:rFonts w:asciiTheme="minorHAnsi" w:hAnsiTheme="minorHAnsi"/>
        </w:rPr>
      </w:pPr>
      <w:r w:rsidRPr="00C93443">
        <w:rPr>
          <w:rFonts w:asciiTheme="minorHAnsi" w:hAnsiTheme="minorHAnsi"/>
        </w:rPr>
        <w:lastRenderedPageBreak/>
        <w:t xml:space="preserve">Проверка на -1 пригождается, например, при </w:t>
      </w:r>
      <w:r w:rsidRPr="00E77202">
        <w:rPr>
          <w:rStyle w:val="af0"/>
        </w:rPr>
        <w:t>поиске символа в строке</w:t>
      </w:r>
      <w:r w:rsidRPr="00C93443">
        <w:rPr>
          <w:rFonts w:asciiTheme="minorHAnsi" w:hAnsiTheme="minorHAnsi"/>
        </w:rPr>
        <w:t>. Вызов str.indexOf("подстрока") возвращает позицию подстроки в str, или -1 если не нашёл.</w:t>
      </w:r>
    </w:p>
    <w:p w:rsidR="00C0017F" w:rsidRPr="00E77202" w:rsidRDefault="00C0017F" w:rsidP="00E77202">
      <w:pPr>
        <w:pStyle w:val="af1"/>
        <w:rPr>
          <w:rStyle w:val="af0"/>
          <w:b w:val="0"/>
          <w:color w:val="auto"/>
        </w:rPr>
      </w:pPr>
      <w:r w:rsidRPr="00E77202">
        <w:rPr>
          <w:rStyle w:val="af0"/>
          <w:b w:val="0"/>
          <w:color w:val="auto"/>
        </w:rPr>
        <w:t>var str = "Проверка";</w:t>
      </w:r>
    </w:p>
    <w:p w:rsidR="00C0017F" w:rsidRPr="00E77202" w:rsidRDefault="00C0017F" w:rsidP="00E77202">
      <w:pPr>
        <w:pStyle w:val="af1"/>
        <w:rPr>
          <w:rStyle w:val="af0"/>
          <w:b w:val="0"/>
          <w:color w:val="auto"/>
        </w:rPr>
      </w:pPr>
      <w:r w:rsidRPr="00E77202">
        <w:rPr>
          <w:rStyle w:val="af0"/>
          <w:b w:val="0"/>
          <w:color w:val="auto"/>
        </w:rPr>
        <w:t>if (~str.indexOf("верка")) { // Сочетание "if (~...indexOf)" читается как "если найдено"</w:t>
      </w:r>
    </w:p>
    <w:p w:rsidR="00C0017F" w:rsidRPr="00E77202" w:rsidRDefault="00C0017F" w:rsidP="00E77202">
      <w:pPr>
        <w:pStyle w:val="af1"/>
        <w:rPr>
          <w:rStyle w:val="af0"/>
          <w:b w:val="0"/>
          <w:color w:val="auto"/>
        </w:rPr>
      </w:pPr>
      <w:r w:rsidRPr="00E77202">
        <w:rPr>
          <w:rStyle w:val="af0"/>
          <w:b w:val="0"/>
          <w:color w:val="auto"/>
        </w:rPr>
        <w:t xml:space="preserve">  alert( 'найдено!' );</w:t>
      </w:r>
    </w:p>
    <w:p w:rsidR="00C0017F" w:rsidRPr="00E77202" w:rsidRDefault="00C0017F" w:rsidP="00E77202">
      <w:pPr>
        <w:pStyle w:val="af1"/>
        <w:rPr>
          <w:rStyle w:val="af0"/>
          <w:b w:val="0"/>
          <w:color w:val="auto"/>
        </w:rPr>
      </w:pPr>
      <w:r w:rsidRPr="00E77202">
        <w:rPr>
          <w:rStyle w:val="af0"/>
          <w:b w:val="0"/>
          <w:color w:val="auto"/>
        </w:rPr>
        <w:t>}</w:t>
      </w:r>
    </w:p>
    <w:p w:rsidR="00C0017F" w:rsidRPr="00E77202" w:rsidRDefault="00C0017F" w:rsidP="00E77202">
      <w:pPr>
        <w:pStyle w:val="3"/>
      </w:pPr>
      <w:bookmarkStart w:id="171" w:name="умножение-и-деление-на-степени-2"/>
      <w:r w:rsidRPr="00E77202">
        <w:t>Умножение и деление на степени 2</w:t>
      </w:r>
      <w:bookmarkEnd w:id="171"/>
    </w:p>
    <w:p w:rsidR="00C0017F" w:rsidRPr="00C93443" w:rsidRDefault="00C0017F" w:rsidP="00C0017F">
      <w:pPr>
        <w:rPr>
          <w:rFonts w:asciiTheme="minorHAnsi" w:hAnsiTheme="minorHAnsi"/>
        </w:rPr>
      </w:pPr>
      <w:r w:rsidRPr="00C93443">
        <w:rPr>
          <w:rFonts w:asciiTheme="minorHAnsi" w:hAnsiTheme="minorHAnsi"/>
        </w:rPr>
        <w:t>Оператор a &lt;&lt; b, сдвигая биты, по сути умножает a на 2 в степени b.</w:t>
      </w:r>
    </w:p>
    <w:p w:rsidR="00C0017F" w:rsidRPr="00C93443" w:rsidRDefault="00C0017F" w:rsidP="00C0017F">
      <w:pPr>
        <w:rPr>
          <w:rFonts w:asciiTheme="minorHAnsi" w:hAnsiTheme="minorHAnsi"/>
        </w:rPr>
      </w:pPr>
      <w:r w:rsidRPr="00C93443">
        <w:rPr>
          <w:rFonts w:asciiTheme="minorHAnsi" w:hAnsiTheme="minorHAnsi"/>
        </w:rPr>
        <w:t>Например:</w:t>
      </w:r>
    </w:p>
    <w:p w:rsidR="00C0017F" w:rsidRPr="00E77202" w:rsidRDefault="00C0017F" w:rsidP="00E77202">
      <w:pPr>
        <w:pStyle w:val="af1"/>
        <w:rPr>
          <w:rStyle w:val="af0"/>
          <w:b w:val="0"/>
          <w:color w:val="auto"/>
        </w:rPr>
      </w:pPr>
      <w:r w:rsidRPr="00E77202">
        <w:rPr>
          <w:rStyle w:val="af0"/>
          <w:b w:val="0"/>
          <w:color w:val="auto"/>
        </w:rPr>
        <w:t>alert( 1 &lt;&lt; 2 ); // 1*(2*2) = 4</w:t>
      </w:r>
    </w:p>
    <w:p w:rsidR="00C0017F" w:rsidRPr="00E77202" w:rsidRDefault="00C0017F" w:rsidP="00E77202">
      <w:pPr>
        <w:pStyle w:val="af1"/>
        <w:rPr>
          <w:rStyle w:val="af0"/>
          <w:b w:val="0"/>
          <w:color w:val="auto"/>
        </w:rPr>
      </w:pPr>
      <w:r w:rsidRPr="00E77202">
        <w:rPr>
          <w:rStyle w:val="af0"/>
          <w:b w:val="0"/>
          <w:color w:val="auto"/>
        </w:rPr>
        <w:t>alert( 1 &lt;&lt; 3 ); // 1*(2*2*2) = 8</w:t>
      </w:r>
    </w:p>
    <w:p w:rsidR="00C0017F" w:rsidRPr="00E77202" w:rsidRDefault="00C0017F" w:rsidP="00E77202">
      <w:pPr>
        <w:pStyle w:val="af1"/>
        <w:rPr>
          <w:rStyle w:val="af0"/>
          <w:b w:val="0"/>
          <w:color w:val="auto"/>
        </w:rPr>
      </w:pPr>
      <w:r w:rsidRPr="00E77202">
        <w:rPr>
          <w:rStyle w:val="af0"/>
          <w:b w:val="0"/>
          <w:color w:val="auto"/>
        </w:rPr>
        <w:t>alert( 3 &lt;&lt; 3 ); // 3*(2*2*2) = 24</w:t>
      </w:r>
    </w:p>
    <w:p w:rsidR="00C0017F" w:rsidRPr="00C93443" w:rsidRDefault="00C0017F" w:rsidP="00C0017F">
      <w:pPr>
        <w:rPr>
          <w:rFonts w:asciiTheme="minorHAnsi" w:hAnsiTheme="minorHAnsi"/>
        </w:rPr>
      </w:pPr>
      <w:r w:rsidRPr="00C93443">
        <w:rPr>
          <w:rFonts w:asciiTheme="minorHAnsi" w:hAnsiTheme="minorHAnsi"/>
        </w:rPr>
        <w:t>При этом следует иметь в виду, что максимальный верхний порог такого умножения меньше, чем обычно, так как побитовый оператор манипулирует 32-битными целыми, в то время как обычные операторы работают с числами длиной 64 бита.</w:t>
      </w:r>
    </w:p>
    <w:p w:rsidR="00C0017F" w:rsidRPr="00C93443" w:rsidRDefault="00C0017F" w:rsidP="00C0017F">
      <w:pPr>
        <w:rPr>
          <w:rFonts w:asciiTheme="minorHAnsi" w:hAnsiTheme="minorHAnsi"/>
        </w:rPr>
      </w:pPr>
      <w:r w:rsidRPr="00C93443">
        <w:rPr>
          <w:rFonts w:asciiTheme="minorHAnsi" w:hAnsiTheme="minorHAnsi"/>
        </w:rPr>
        <w:t>Оператор сдвига в другую сторону a &gt;&gt; b, производит обратную операцию – целочисленное деление a на 2</w:t>
      </w:r>
      <w:r w:rsidRPr="00C93443">
        <w:rPr>
          <w:rFonts w:asciiTheme="minorHAnsi" w:hAnsiTheme="minorHAnsi"/>
          <w:vertAlign w:val="superscript"/>
        </w:rPr>
        <w:t>b</w:t>
      </w:r>
      <w:r w:rsidRPr="00C93443">
        <w:rPr>
          <w:rFonts w:asciiTheme="minorHAnsi" w:hAnsiTheme="minorHAnsi"/>
        </w:rPr>
        <w:t>.</w:t>
      </w:r>
    </w:p>
    <w:p w:rsidR="00C0017F" w:rsidRPr="00C93443" w:rsidRDefault="00C0017F" w:rsidP="00C0017F">
      <w:pPr>
        <w:rPr>
          <w:rFonts w:asciiTheme="minorHAnsi" w:hAnsiTheme="minorHAnsi"/>
        </w:rPr>
      </w:pPr>
      <w:r w:rsidRPr="00C93443">
        <w:rPr>
          <w:rFonts w:asciiTheme="minorHAnsi" w:hAnsiTheme="minorHAnsi"/>
        </w:rPr>
        <w:t>alert( 8 &gt;&gt; 2 ); // 2 = 8/4, убрали 2 нуля в двоичном представлении</w:t>
      </w:r>
    </w:p>
    <w:p w:rsidR="00C0017F" w:rsidRPr="00C93443" w:rsidRDefault="00C0017F" w:rsidP="00C0017F">
      <w:pPr>
        <w:rPr>
          <w:rFonts w:asciiTheme="minorHAnsi" w:hAnsiTheme="minorHAnsi"/>
        </w:rPr>
      </w:pPr>
      <w:r w:rsidRPr="00C93443">
        <w:rPr>
          <w:rFonts w:asciiTheme="minorHAnsi" w:hAnsiTheme="minorHAnsi"/>
        </w:rPr>
        <w:t>alert( 11 &gt;&gt; 2 ); // 2, целочисленное деление (менее значимые биты просто отброшены)</w:t>
      </w:r>
    </w:p>
    <w:p w:rsidR="00FD4DB7" w:rsidRPr="00C93443" w:rsidRDefault="00FD4DB7" w:rsidP="008735FE">
      <w:pPr>
        <w:pStyle w:val="2"/>
      </w:pPr>
      <w:bookmarkStart w:id="172" w:name="сокращённая-арифметика-с-присваиванием"/>
      <w:r w:rsidRPr="00C93443">
        <w:t>Сокращённая арифметика с присваиванием</w:t>
      </w:r>
      <w:bookmarkEnd w:id="172"/>
    </w:p>
    <w:p w:rsidR="00FD4DB7" w:rsidRPr="00C93443" w:rsidRDefault="00FD4DB7" w:rsidP="00621CA9">
      <w:pPr>
        <w:pStyle w:val="aa"/>
      </w:pPr>
      <w:r w:rsidRPr="00C93443">
        <w:t>Часто нужно применить оператор к переменной и сохранить результат в ней же, например:</w:t>
      </w:r>
    </w:p>
    <w:p w:rsidR="00FD4DB7" w:rsidRPr="00E77202" w:rsidRDefault="00FD4DB7" w:rsidP="00E77202">
      <w:pPr>
        <w:pStyle w:val="af1"/>
        <w:rPr>
          <w:rStyle w:val="af0"/>
          <w:b w:val="0"/>
          <w:color w:val="auto"/>
        </w:rPr>
      </w:pPr>
      <w:r w:rsidRPr="00E77202">
        <w:rPr>
          <w:rStyle w:val="af0"/>
          <w:b w:val="0"/>
          <w:color w:val="auto"/>
        </w:rPr>
        <w:t>var n = 2;</w:t>
      </w:r>
    </w:p>
    <w:p w:rsidR="00FD4DB7" w:rsidRPr="00E77202" w:rsidRDefault="00FD4DB7" w:rsidP="00E77202">
      <w:pPr>
        <w:pStyle w:val="af1"/>
        <w:rPr>
          <w:rStyle w:val="af0"/>
          <w:b w:val="0"/>
          <w:color w:val="auto"/>
        </w:rPr>
      </w:pPr>
      <w:r w:rsidRPr="00E77202">
        <w:rPr>
          <w:rStyle w:val="af0"/>
          <w:b w:val="0"/>
          <w:color w:val="auto"/>
        </w:rPr>
        <w:t>n = n + 5;</w:t>
      </w:r>
    </w:p>
    <w:p w:rsidR="00FD4DB7" w:rsidRPr="00E77202" w:rsidRDefault="00FD4DB7" w:rsidP="00E77202">
      <w:pPr>
        <w:pStyle w:val="af1"/>
        <w:rPr>
          <w:rStyle w:val="af0"/>
          <w:b w:val="0"/>
          <w:color w:val="auto"/>
        </w:rPr>
      </w:pPr>
      <w:r w:rsidRPr="00E77202">
        <w:rPr>
          <w:rStyle w:val="af0"/>
          <w:b w:val="0"/>
          <w:color w:val="auto"/>
        </w:rPr>
        <w:t>n = n * 2;</w:t>
      </w:r>
    </w:p>
    <w:p w:rsidR="00FD4DB7" w:rsidRPr="00C93443" w:rsidRDefault="00FD4DB7" w:rsidP="00621CA9">
      <w:pPr>
        <w:pStyle w:val="aa"/>
      </w:pPr>
      <w:r w:rsidRPr="00C93443">
        <w:t>Эту запись можно укоротить при помощи совмещённых операторов, вот так:</w:t>
      </w:r>
    </w:p>
    <w:p w:rsidR="00FD4DB7" w:rsidRPr="00E77202" w:rsidRDefault="00FD4DB7" w:rsidP="00E77202">
      <w:pPr>
        <w:pStyle w:val="af1"/>
        <w:rPr>
          <w:rStyle w:val="af0"/>
          <w:b w:val="0"/>
          <w:color w:val="auto"/>
        </w:rPr>
      </w:pPr>
      <w:r w:rsidRPr="00E77202">
        <w:rPr>
          <w:rStyle w:val="af0"/>
          <w:b w:val="0"/>
          <w:color w:val="auto"/>
        </w:rPr>
        <w:t>var n = 2;</w:t>
      </w:r>
    </w:p>
    <w:p w:rsidR="00FD4DB7" w:rsidRPr="00E77202" w:rsidRDefault="00FD4DB7" w:rsidP="00E77202">
      <w:pPr>
        <w:pStyle w:val="af1"/>
        <w:rPr>
          <w:rStyle w:val="af0"/>
          <w:b w:val="0"/>
          <w:color w:val="auto"/>
        </w:rPr>
      </w:pPr>
      <w:r w:rsidRPr="00E77202">
        <w:rPr>
          <w:rStyle w:val="af0"/>
          <w:b w:val="0"/>
          <w:color w:val="auto"/>
        </w:rPr>
        <w:t>n += 5; // теперь n=7 (работает как n = n + 5)</w:t>
      </w:r>
    </w:p>
    <w:p w:rsidR="00FD4DB7" w:rsidRPr="00E77202" w:rsidRDefault="00FD4DB7" w:rsidP="00E77202">
      <w:pPr>
        <w:pStyle w:val="af1"/>
        <w:rPr>
          <w:rStyle w:val="af0"/>
          <w:b w:val="0"/>
          <w:color w:val="auto"/>
        </w:rPr>
      </w:pPr>
      <w:r w:rsidRPr="00E77202">
        <w:rPr>
          <w:rStyle w:val="af0"/>
          <w:b w:val="0"/>
          <w:color w:val="auto"/>
        </w:rPr>
        <w:t>n *= 2; // теперь n=14 (работает как n = n * 2)</w:t>
      </w:r>
    </w:p>
    <w:p w:rsidR="00FD4DB7" w:rsidRPr="00E77202" w:rsidRDefault="00FD4DB7" w:rsidP="00E77202">
      <w:pPr>
        <w:pStyle w:val="af1"/>
        <w:rPr>
          <w:rStyle w:val="af0"/>
          <w:b w:val="0"/>
          <w:color w:val="auto"/>
        </w:rPr>
      </w:pPr>
      <w:r w:rsidRPr="00E77202">
        <w:rPr>
          <w:rStyle w:val="af0"/>
          <w:b w:val="0"/>
          <w:color w:val="auto"/>
        </w:rPr>
        <w:t>alert( n ); // 14</w:t>
      </w:r>
    </w:p>
    <w:p w:rsidR="00FD4DB7" w:rsidRPr="00C93443" w:rsidRDefault="00FD4DB7" w:rsidP="00621CA9">
      <w:pPr>
        <w:pStyle w:val="aa"/>
      </w:pPr>
      <w:r w:rsidRPr="00C93443">
        <w:t>Так можно сделать для операторов +,-,*,/,% и бинарных &lt;&lt;,&gt;&gt;,&gt;&gt;&gt;,&amp;,|,^.</w:t>
      </w:r>
    </w:p>
    <w:p w:rsidR="00FD4DB7" w:rsidRPr="00C93443" w:rsidRDefault="00FD4DB7" w:rsidP="00621CA9">
      <w:pPr>
        <w:pStyle w:val="aa"/>
      </w:pPr>
      <w:r w:rsidRPr="00C93443">
        <w:t>Вызов с присваиванием имеет в точности такой же приоритет, как обычное присваивание, то есть выполнится после большинства других операций:</w:t>
      </w:r>
    </w:p>
    <w:p w:rsidR="00FD4DB7" w:rsidRPr="00F10DFB" w:rsidRDefault="00FD4DB7" w:rsidP="00F10DFB">
      <w:pPr>
        <w:pStyle w:val="af1"/>
        <w:rPr>
          <w:rStyle w:val="af0"/>
          <w:b w:val="0"/>
          <w:color w:val="auto"/>
        </w:rPr>
      </w:pPr>
      <w:r w:rsidRPr="00F10DFB">
        <w:rPr>
          <w:rStyle w:val="af0"/>
          <w:b w:val="0"/>
          <w:color w:val="auto"/>
        </w:rPr>
        <w:t>var n = 2;</w:t>
      </w:r>
    </w:p>
    <w:p w:rsidR="00FD4DB7" w:rsidRPr="00F10DFB" w:rsidRDefault="00FD4DB7" w:rsidP="00F10DFB">
      <w:pPr>
        <w:pStyle w:val="af1"/>
        <w:rPr>
          <w:rStyle w:val="af0"/>
          <w:b w:val="0"/>
          <w:color w:val="auto"/>
        </w:rPr>
      </w:pPr>
      <w:r w:rsidRPr="00F10DFB">
        <w:rPr>
          <w:rStyle w:val="af0"/>
          <w:b w:val="0"/>
          <w:color w:val="auto"/>
        </w:rPr>
        <w:t>n *= 3 + 5;</w:t>
      </w:r>
    </w:p>
    <w:p w:rsidR="00FD4DB7" w:rsidRDefault="00FD4DB7" w:rsidP="00F10DFB">
      <w:pPr>
        <w:pStyle w:val="af1"/>
        <w:rPr>
          <w:rStyle w:val="af0"/>
          <w:b w:val="0"/>
          <w:color w:val="auto"/>
          <w:lang w:val="en-US"/>
        </w:rPr>
      </w:pPr>
      <w:r w:rsidRPr="00F10DFB">
        <w:rPr>
          <w:rStyle w:val="af0"/>
          <w:b w:val="0"/>
          <w:color w:val="auto"/>
        </w:rPr>
        <w:t>alert( n ); // 16  (n = 2 * 8)</w:t>
      </w:r>
    </w:p>
    <w:p w:rsidR="007D5ED1" w:rsidRDefault="007D5ED1" w:rsidP="007D5ED1">
      <w:pPr>
        <w:rPr>
          <w:lang w:val="en-US"/>
        </w:rPr>
      </w:pPr>
    </w:p>
    <w:p w:rsidR="007D5ED1" w:rsidRPr="007D5ED1" w:rsidRDefault="007D5ED1" w:rsidP="007D5ED1">
      <w:pPr>
        <w:pStyle w:val="af1"/>
        <w:rPr>
          <w:rFonts w:eastAsia="Times New Roman"/>
        </w:rPr>
      </w:pPr>
      <w:r w:rsidRPr="007D5ED1">
        <w:rPr>
          <w:rFonts w:eastAsia="Times New Roman"/>
        </w:rPr>
        <w:t>let b = 10;</w:t>
      </w:r>
    </w:p>
    <w:p w:rsidR="007D5ED1" w:rsidRPr="007D5ED1" w:rsidRDefault="007D5ED1" w:rsidP="007D5ED1">
      <w:pPr>
        <w:pStyle w:val="af1"/>
        <w:rPr>
          <w:rStyle w:val="af0"/>
          <w:lang w:val="en-US"/>
        </w:rPr>
      </w:pPr>
      <w:r w:rsidRPr="007D5ED1">
        <w:rPr>
          <w:rFonts w:eastAsia="Times New Roman"/>
        </w:rPr>
        <w:t>b += b ** 2 &gt; 20 ? 1 : 10;</w:t>
      </w:r>
      <w:r>
        <w:rPr>
          <w:rFonts w:eastAsia="Times New Roman"/>
          <w:lang w:val="en-US"/>
        </w:rPr>
        <w:t xml:space="preserve"> // </w:t>
      </w:r>
      <w:r w:rsidRPr="007D5ED1">
        <w:rPr>
          <w:rStyle w:val="af0"/>
        </w:rPr>
        <w:t>11</w:t>
      </w:r>
    </w:p>
    <w:p w:rsidR="007D5ED1" w:rsidRPr="007D5ED1" w:rsidRDefault="007D5ED1" w:rsidP="007D5ED1">
      <w:pPr>
        <w:rPr>
          <w:lang w:val="en-US"/>
        </w:rPr>
      </w:pPr>
    </w:p>
    <w:p w:rsidR="006C5D1D" w:rsidRPr="00C93443" w:rsidRDefault="006C5D1D" w:rsidP="008735FE">
      <w:pPr>
        <w:pStyle w:val="2"/>
      </w:pPr>
      <w:bookmarkStart w:id="173" w:name="оператор-запятая"/>
      <w:r w:rsidRPr="00C93443">
        <w:t>Оператор запятая</w:t>
      </w:r>
      <w:bookmarkEnd w:id="173"/>
    </w:p>
    <w:p w:rsidR="006C5D1D" w:rsidRPr="00C93443" w:rsidRDefault="006C5D1D" w:rsidP="006C5D1D">
      <w:pPr>
        <w:shd w:val="clear" w:color="auto" w:fill="FFFFFF" w:themeFill="background1"/>
        <w:rPr>
          <w:rFonts w:asciiTheme="minorHAnsi" w:hAnsiTheme="minorHAnsi"/>
        </w:rPr>
      </w:pPr>
      <w:r w:rsidRPr="00C93443">
        <w:rPr>
          <w:rFonts w:asciiTheme="minorHAnsi" w:hAnsiTheme="minorHAnsi"/>
        </w:rPr>
        <w:t>Один из самых необычных операторов – запятая ','</w:t>
      </w:r>
      <w:r w:rsidR="00620964" w:rsidRPr="00C93443">
        <w:rPr>
          <w:rFonts w:asciiTheme="minorHAnsi" w:hAnsiTheme="minorHAnsi"/>
        </w:rPr>
        <w:t xml:space="preserve"> </w:t>
      </w:r>
      <w:r w:rsidRPr="00C93443">
        <w:rPr>
          <w:rFonts w:asciiTheme="minorHAnsi" w:hAnsiTheme="minorHAnsi"/>
        </w:rPr>
        <w:t>.</w:t>
      </w:r>
    </w:p>
    <w:p w:rsidR="006C5D1D" w:rsidRPr="00C93443" w:rsidRDefault="006C5D1D" w:rsidP="006C5D1D">
      <w:pPr>
        <w:shd w:val="clear" w:color="auto" w:fill="FFFFFF" w:themeFill="background1"/>
        <w:rPr>
          <w:rFonts w:asciiTheme="minorHAnsi" w:hAnsiTheme="minorHAnsi"/>
        </w:rPr>
      </w:pPr>
      <w:r w:rsidRPr="00C93443">
        <w:rPr>
          <w:rFonts w:asciiTheme="minorHAnsi" w:hAnsiTheme="minorHAnsi"/>
        </w:rPr>
        <w:t>Его можно вызвать явным образом, например:</w:t>
      </w:r>
    </w:p>
    <w:p w:rsidR="006C5D1D" w:rsidRPr="00F10DFB" w:rsidRDefault="006C5D1D" w:rsidP="00F10DFB">
      <w:pPr>
        <w:pStyle w:val="af1"/>
        <w:rPr>
          <w:rStyle w:val="af0"/>
          <w:b w:val="0"/>
          <w:color w:val="auto"/>
        </w:rPr>
      </w:pPr>
      <w:r w:rsidRPr="00F10DFB">
        <w:rPr>
          <w:rStyle w:val="af0"/>
          <w:b w:val="0"/>
          <w:color w:val="auto"/>
        </w:rPr>
        <w:t>var a = (5, 6);</w:t>
      </w:r>
    </w:p>
    <w:p w:rsidR="006C5D1D" w:rsidRPr="00F10DFB" w:rsidRDefault="006C5D1D" w:rsidP="00F10DFB">
      <w:pPr>
        <w:pStyle w:val="af1"/>
        <w:rPr>
          <w:rStyle w:val="af0"/>
          <w:b w:val="0"/>
          <w:color w:val="auto"/>
        </w:rPr>
      </w:pPr>
      <w:r w:rsidRPr="00F10DFB">
        <w:rPr>
          <w:rStyle w:val="af0"/>
          <w:b w:val="0"/>
          <w:color w:val="auto"/>
        </w:rPr>
        <w:t>alert( a );</w:t>
      </w:r>
    </w:p>
    <w:p w:rsidR="00592B0B" w:rsidRDefault="006C5D1D" w:rsidP="006C5D1D">
      <w:pPr>
        <w:shd w:val="clear" w:color="auto" w:fill="FFFFFF" w:themeFill="background1"/>
        <w:rPr>
          <w:rFonts w:asciiTheme="minorHAnsi" w:hAnsiTheme="minorHAnsi"/>
        </w:rPr>
      </w:pPr>
      <w:r w:rsidRPr="00C93443">
        <w:rPr>
          <w:rFonts w:asciiTheme="minorHAnsi" w:hAnsiTheme="minorHAnsi"/>
        </w:rPr>
        <w:t>Запятая позволяет перечислять выражения, разделяя их запятой ','</w:t>
      </w:r>
      <w:r w:rsidR="00620964" w:rsidRPr="00C93443">
        <w:rPr>
          <w:rFonts w:asciiTheme="minorHAnsi" w:hAnsiTheme="minorHAnsi"/>
        </w:rPr>
        <w:t xml:space="preserve"> </w:t>
      </w:r>
      <w:r w:rsidRPr="00C93443">
        <w:rPr>
          <w:rFonts w:asciiTheme="minorHAnsi" w:hAnsiTheme="minorHAnsi"/>
        </w:rPr>
        <w:t>. Каждое из них – вычисляется и отбрасывается, за исключением последнего, кото</w:t>
      </w:r>
    </w:p>
    <w:p w:rsidR="006C5D1D" w:rsidRPr="00C93443" w:rsidRDefault="006C5D1D" w:rsidP="006C5D1D">
      <w:pPr>
        <w:shd w:val="clear" w:color="auto" w:fill="FFFFFF" w:themeFill="background1"/>
        <w:rPr>
          <w:rFonts w:asciiTheme="minorHAnsi" w:hAnsiTheme="minorHAnsi"/>
        </w:rPr>
      </w:pPr>
      <w:r w:rsidRPr="00C93443">
        <w:rPr>
          <w:rFonts w:asciiTheme="minorHAnsi" w:hAnsiTheme="minorHAnsi"/>
        </w:rPr>
        <w:t>рое возвращается.</w:t>
      </w:r>
    </w:p>
    <w:p w:rsidR="006C5D1D" w:rsidRPr="00C93443" w:rsidRDefault="006C5D1D" w:rsidP="006C5D1D">
      <w:pPr>
        <w:shd w:val="clear" w:color="auto" w:fill="FFFFFF" w:themeFill="background1"/>
        <w:rPr>
          <w:rFonts w:asciiTheme="minorHAnsi" w:hAnsiTheme="minorHAnsi"/>
        </w:rPr>
      </w:pPr>
      <w:r w:rsidRPr="00C93443">
        <w:rPr>
          <w:rFonts w:asciiTheme="minorHAnsi" w:hAnsiTheme="minorHAnsi"/>
        </w:rPr>
        <w:t>Запятая – единственный оператор, приоритет которого ниже присваивания. В выражении a = (5,6) для явного задания приоритета использованы скобки, иначе оператор '=' выполнился бы до запятой ','</w:t>
      </w:r>
      <w:r w:rsidR="00620964" w:rsidRPr="00C93443">
        <w:rPr>
          <w:rFonts w:asciiTheme="minorHAnsi" w:hAnsiTheme="minorHAnsi"/>
        </w:rPr>
        <w:t xml:space="preserve"> </w:t>
      </w:r>
      <w:r w:rsidRPr="00C93443">
        <w:rPr>
          <w:rFonts w:asciiTheme="minorHAnsi" w:hAnsiTheme="minorHAnsi"/>
        </w:rPr>
        <w:t>, получилось бы (a=5), 6.</w:t>
      </w:r>
    </w:p>
    <w:p w:rsidR="006C5D1D" w:rsidRPr="00C93443" w:rsidRDefault="006C5D1D" w:rsidP="006C5D1D">
      <w:pPr>
        <w:shd w:val="clear" w:color="auto" w:fill="FFFFFF" w:themeFill="background1"/>
        <w:rPr>
          <w:rFonts w:asciiTheme="minorHAnsi" w:hAnsiTheme="minorHAnsi"/>
        </w:rPr>
      </w:pPr>
      <w:r w:rsidRPr="00C93443">
        <w:rPr>
          <w:rFonts w:asciiTheme="minorHAnsi" w:hAnsiTheme="minorHAnsi"/>
        </w:rPr>
        <w:t>Зачем же нужен такой странный оператор, который отбрасывает значения всех перечисленных выражений, кроме последнего?</w:t>
      </w:r>
    </w:p>
    <w:p w:rsidR="006C5D1D" w:rsidRPr="00C93443" w:rsidRDefault="006C5D1D" w:rsidP="006C5D1D">
      <w:pPr>
        <w:shd w:val="clear" w:color="auto" w:fill="FFFFFF" w:themeFill="background1"/>
        <w:rPr>
          <w:rFonts w:asciiTheme="minorHAnsi" w:hAnsiTheme="minorHAnsi"/>
        </w:rPr>
      </w:pPr>
      <w:r w:rsidRPr="00C93443">
        <w:rPr>
          <w:rFonts w:asciiTheme="minorHAnsi" w:hAnsiTheme="minorHAnsi"/>
        </w:rPr>
        <w:t>Обычно он используется в составе более сложных конструкций, чтобы сделать несколько действий в одной строке. Например:</w:t>
      </w:r>
    </w:p>
    <w:p w:rsidR="006C5D1D" w:rsidRPr="00C93443" w:rsidRDefault="006C5D1D" w:rsidP="006C5D1D">
      <w:pPr>
        <w:shd w:val="clear" w:color="auto" w:fill="FFFFFF" w:themeFill="background1"/>
        <w:rPr>
          <w:rFonts w:asciiTheme="minorHAnsi" w:hAnsiTheme="minorHAnsi"/>
        </w:rPr>
      </w:pPr>
      <w:r w:rsidRPr="00C93443">
        <w:rPr>
          <w:rFonts w:asciiTheme="minorHAnsi" w:hAnsiTheme="minorHAnsi"/>
        </w:rPr>
        <w:t>// три операции в одной строке</w:t>
      </w:r>
    </w:p>
    <w:p w:rsidR="006C5D1D" w:rsidRPr="00F10DFB" w:rsidRDefault="006C5D1D" w:rsidP="00F10DFB">
      <w:pPr>
        <w:pStyle w:val="af1"/>
        <w:rPr>
          <w:rStyle w:val="af0"/>
          <w:b w:val="0"/>
          <w:color w:val="auto"/>
        </w:rPr>
      </w:pPr>
      <w:r w:rsidRPr="00F10DFB">
        <w:rPr>
          <w:rStyle w:val="af0"/>
          <w:b w:val="0"/>
          <w:color w:val="auto"/>
        </w:rPr>
        <w:t xml:space="preserve">for (a = 1, b = 3, c = a*b; a &lt; 10; </w:t>
      </w:r>
      <w:r w:rsidRPr="00CD2B6C">
        <w:rPr>
          <w:rStyle w:val="af0"/>
          <w:b w:val="0"/>
          <w:color w:val="7030A0"/>
        </w:rPr>
        <w:t>a++</w:t>
      </w:r>
      <w:r w:rsidRPr="00F10DFB">
        <w:rPr>
          <w:rStyle w:val="af0"/>
          <w:b w:val="0"/>
          <w:color w:val="auto"/>
        </w:rPr>
        <w:t>) {</w:t>
      </w:r>
    </w:p>
    <w:p w:rsidR="006C5D1D" w:rsidRPr="00F10DFB" w:rsidRDefault="006C5D1D" w:rsidP="00F10DFB">
      <w:pPr>
        <w:pStyle w:val="af1"/>
        <w:rPr>
          <w:rStyle w:val="af0"/>
          <w:b w:val="0"/>
          <w:color w:val="auto"/>
        </w:rPr>
      </w:pPr>
      <w:r w:rsidRPr="00F10DFB">
        <w:rPr>
          <w:rStyle w:val="af0"/>
          <w:b w:val="0"/>
          <w:color w:val="auto"/>
        </w:rPr>
        <w:t xml:space="preserve"> ...</w:t>
      </w:r>
    </w:p>
    <w:p w:rsidR="00CD2B6C" w:rsidRDefault="006C5D1D" w:rsidP="00CD2B6C">
      <w:pPr>
        <w:pStyle w:val="af1"/>
        <w:rPr>
          <w:rStyle w:val="af0"/>
          <w:b w:val="0"/>
          <w:color w:val="auto"/>
          <w:lang w:val="en-US"/>
        </w:rPr>
      </w:pPr>
      <w:r w:rsidRPr="00F10DFB">
        <w:rPr>
          <w:rStyle w:val="af0"/>
          <w:b w:val="0"/>
          <w:color w:val="auto"/>
        </w:rPr>
        <w:t>}</w:t>
      </w:r>
      <w:r w:rsidR="00F01677">
        <w:rPr>
          <w:rStyle w:val="af0"/>
          <w:b w:val="0"/>
          <w:color w:val="auto"/>
        </w:rPr>
        <w:t xml:space="preserve"> </w:t>
      </w:r>
      <w:r w:rsidR="00CD2B6C">
        <w:rPr>
          <w:rStyle w:val="af0"/>
          <w:b w:val="0"/>
          <w:color w:val="auto"/>
          <w:lang w:val="en-US"/>
        </w:rPr>
        <w:t xml:space="preserve">// </w:t>
      </w:r>
      <w:r w:rsidR="00F01677">
        <w:rPr>
          <w:rStyle w:val="af0"/>
          <w:b w:val="0"/>
          <w:color w:val="auto"/>
        </w:rPr>
        <w:t>ес</w:t>
      </w:r>
      <w:r w:rsidR="00CD2B6C">
        <w:rPr>
          <w:rStyle w:val="af0"/>
          <w:b w:val="0"/>
          <w:color w:val="auto"/>
        </w:rPr>
        <w:t>л</w:t>
      </w:r>
      <w:r w:rsidR="00F01677">
        <w:rPr>
          <w:rStyle w:val="af0"/>
          <w:b w:val="0"/>
          <w:color w:val="auto"/>
        </w:rPr>
        <w:t xml:space="preserve">и </w:t>
      </w:r>
      <w:r w:rsidR="00CD2B6C">
        <w:rPr>
          <w:rStyle w:val="af0"/>
          <w:b w:val="0"/>
          <w:color w:val="auto"/>
          <w:lang w:val="en-US"/>
        </w:rPr>
        <w:t xml:space="preserve">console.log(a, b, c): </w:t>
      </w:r>
    </w:p>
    <w:p w:rsidR="00CD2B6C" w:rsidRPr="00CD2B6C" w:rsidRDefault="00CD2B6C" w:rsidP="00CD2B6C">
      <w:pPr>
        <w:pStyle w:val="af1"/>
        <w:rPr>
          <w:rStyle w:val="af0"/>
          <w:b w:val="0"/>
          <w:color w:val="auto"/>
        </w:rPr>
      </w:pPr>
      <w:r w:rsidRPr="00CD2B6C">
        <w:rPr>
          <w:rStyle w:val="af0"/>
          <w:b w:val="0"/>
          <w:color w:val="7030A0"/>
          <w:lang w:val="en-US"/>
        </w:rPr>
        <w:t>1</w:t>
      </w:r>
      <w:r w:rsidRPr="00CD2B6C">
        <w:rPr>
          <w:rStyle w:val="af0"/>
          <w:b w:val="0"/>
          <w:color w:val="auto"/>
          <w:lang w:val="en-US"/>
        </w:rPr>
        <w:t xml:space="preserve"> 3 3</w:t>
      </w:r>
      <w:r>
        <w:rPr>
          <w:rStyle w:val="af0"/>
          <w:b w:val="0"/>
          <w:color w:val="auto"/>
          <w:lang w:val="en-US"/>
        </w:rPr>
        <w:t xml:space="preserve"> </w:t>
      </w:r>
      <w:r>
        <w:rPr>
          <w:rStyle w:val="af0"/>
          <w:b w:val="0"/>
          <w:color w:val="auto"/>
        </w:rPr>
        <w:t>операции выполняются 1 раз, кроме последней.</w:t>
      </w:r>
    </w:p>
    <w:p w:rsidR="00CD2B6C" w:rsidRPr="00CD2B6C" w:rsidRDefault="00CD2B6C" w:rsidP="00CD2B6C">
      <w:pPr>
        <w:pStyle w:val="af1"/>
        <w:rPr>
          <w:rStyle w:val="af0"/>
          <w:b w:val="0"/>
          <w:color w:val="FF0000"/>
          <w:lang w:val="en-US"/>
        </w:rPr>
      </w:pPr>
      <w:r w:rsidRPr="00CD2B6C">
        <w:rPr>
          <w:rStyle w:val="af0"/>
          <w:b w:val="0"/>
          <w:color w:val="7030A0"/>
          <w:lang w:val="en-US"/>
        </w:rPr>
        <w:t>2</w:t>
      </w:r>
      <w:r w:rsidRPr="00CD2B6C">
        <w:rPr>
          <w:rStyle w:val="af0"/>
          <w:b w:val="0"/>
          <w:color w:val="auto"/>
          <w:lang w:val="en-US"/>
        </w:rPr>
        <w:t xml:space="preserve"> </w:t>
      </w:r>
      <w:r w:rsidRPr="00CD2B6C">
        <w:rPr>
          <w:rStyle w:val="af0"/>
          <w:b w:val="0"/>
          <w:color w:val="FF0000"/>
          <w:lang w:val="en-US"/>
        </w:rPr>
        <w:t>3 3</w:t>
      </w:r>
    </w:p>
    <w:p w:rsidR="00CD2B6C" w:rsidRPr="00CD2B6C" w:rsidRDefault="00CD2B6C" w:rsidP="00CD2B6C">
      <w:pPr>
        <w:pStyle w:val="af1"/>
        <w:rPr>
          <w:rStyle w:val="af0"/>
          <w:b w:val="0"/>
          <w:color w:val="auto"/>
          <w:lang w:val="en-US"/>
        </w:rPr>
      </w:pPr>
      <w:r w:rsidRPr="00CD2B6C">
        <w:rPr>
          <w:rStyle w:val="af0"/>
          <w:b w:val="0"/>
          <w:color w:val="7030A0"/>
          <w:lang w:val="en-US"/>
        </w:rPr>
        <w:t>3</w:t>
      </w:r>
      <w:r w:rsidRPr="00CD2B6C">
        <w:rPr>
          <w:rStyle w:val="af0"/>
          <w:b w:val="0"/>
          <w:color w:val="auto"/>
          <w:lang w:val="en-US"/>
        </w:rPr>
        <w:t xml:space="preserve"> </w:t>
      </w:r>
      <w:r w:rsidRPr="00CD2B6C">
        <w:rPr>
          <w:rStyle w:val="af0"/>
          <w:b w:val="0"/>
          <w:color w:val="FF0000"/>
          <w:lang w:val="en-US"/>
        </w:rPr>
        <w:t>3 3</w:t>
      </w:r>
    </w:p>
    <w:p w:rsidR="00CD2B6C" w:rsidRPr="00CD2B6C" w:rsidRDefault="00CD2B6C" w:rsidP="00CD2B6C">
      <w:pPr>
        <w:pStyle w:val="af1"/>
        <w:rPr>
          <w:rStyle w:val="af0"/>
          <w:b w:val="0"/>
          <w:color w:val="auto"/>
          <w:lang w:val="en-US"/>
        </w:rPr>
      </w:pPr>
      <w:r w:rsidRPr="00CD2B6C">
        <w:rPr>
          <w:rStyle w:val="af0"/>
          <w:b w:val="0"/>
          <w:color w:val="7030A0"/>
          <w:lang w:val="en-US"/>
        </w:rPr>
        <w:t>4</w:t>
      </w:r>
      <w:r w:rsidRPr="00CD2B6C">
        <w:rPr>
          <w:rStyle w:val="af0"/>
          <w:b w:val="0"/>
          <w:color w:val="auto"/>
          <w:lang w:val="en-US"/>
        </w:rPr>
        <w:t xml:space="preserve"> </w:t>
      </w:r>
      <w:r w:rsidRPr="00CD2B6C">
        <w:rPr>
          <w:rStyle w:val="af0"/>
          <w:b w:val="0"/>
          <w:color w:val="FF0000"/>
          <w:lang w:val="en-US"/>
        </w:rPr>
        <w:t>3 3</w:t>
      </w:r>
    </w:p>
    <w:p w:rsidR="00CD2B6C" w:rsidRPr="00CD2B6C" w:rsidRDefault="00CD2B6C" w:rsidP="00CD2B6C">
      <w:pPr>
        <w:pStyle w:val="af1"/>
        <w:rPr>
          <w:rStyle w:val="af0"/>
          <w:b w:val="0"/>
          <w:color w:val="auto"/>
          <w:lang w:val="en-US"/>
        </w:rPr>
      </w:pPr>
      <w:r w:rsidRPr="00CD2B6C">
        <w:rPr>
          <w:rStyle w:val="af0"/>
          <w:b w:val="0"/>
          <w:color w:val="7030A0"/>
          <w:lang w:val="en-US"/>
        </w:rPr>
        <w:t>5</w:t>
      </w:r>
      <w:r w:rsidRPr="00CD2B6C">
        <w:rPr>
          <w:rStyle w:val="af0"/>
          <w:b w:val="0"/>
          <w:color w:val="auto"/>
          <w:lang w:val="en-US"/>
        </w:rPr>
        <w:t xml:space="preserve"> </w:t>
      </w:r>
      <w:r w:rsidRPr="00CD2B6C">
        <w:rPr>
          <w:rStyle w:val="af0"/>
          <w:b w:val="0"/>
          <w:color w:val="FF0000"/>
          <w:lang w:val="en-US"/>
        </w:rPr>
        <w:t>3 3</w:t>
      </w:r>
    </w:p>
    <w:p w:rsidR="00CD2B6C" w:rsidRPr="00CD2B6C" w:rsidRDefault="00CD2B6C" w:rsidP="00CD2B6C">
      <w:pPr>
        <w:pStyle w:val="af1"/>
        <w:rPr>
          <w:rStyle w:val="af0"/>
          <w:b w:val="0"/>
          <w:color w:val="FF0000"/>
          <w:lang w:val="en-US"/>
        </w:rPr>
      </w:pPr>
      <w:r w:rsidRPr="00CD2B6C">
        <w:rPr>
          <w:rStyle w:val="af0"/>
          <w:b w:val="0"/>
          <w:color w:val="7030A0"/>
          <w:lang w:val="en-US"/>
        </w:rPr>
        <w:t>6</w:t>
      </w:r>
      <w:r w:rsidRPr="00CD2B6C">
        <w:rPr>
          <w:rStyle w:val="af0"/>
          <w:b w:val="0"/>
          <w:color w:val="auto"/>
          <w:lang w:val="en-US"/>
        </w:rPr>
        <w:t xml:space="preserve"> </w:t>
      </w:r>
      <w:r w:rsidRPr="00CD2B6C">
        <w:rPr>
          <w:rStyle w:val="af0"/>
          <w:b w:val="0"/>
          <w:color w:val="FF0000"/>
          <w:lang w:val="en-US"/>
        </w:rPr>
        <w:t>3 3</w:t>
      </w:r>
    </w:p>
    <w:p w:rsidR="00CD2B6C" w:rsidRPr="00CD2B6C" w:rsidRDefault="00CD2B6C" w:rsidP="00CD2B6C">
      <w:pPr>
        <w:pStyle w:val="af1"/>
        <w:rPr>
          <w:rStyle w:val="af0"/>
          <w:b w:val="0"/>
          <w:color w:val="auto"/>
          <w:lang w:val="en-US"/>
        </w:rPr>
      </w:pPr>
      <w:r w:rsidRPr="00CD2B6C">
        <w:rPr>
          <w:rStyle w:val="af0"/>
          <w:b w:val="0"/>
          <w:color w:val="7030A0"/>
          <w:lang w:val="en-US"/>
        </w:rPr>
        <w:t>7</w:t>
      </w:r>
      <w:r w:rsidRPr="00CD2B6C">
        <w:rPr>
          <w:rStyle w:val="af0"/>
          <w:b w:val="0"/>
          <w:color w:val="auto"/>
          <w:lang w:val="en-US"/>
        </w:rPr>
        <w:t xml:space="preserve"> </w:t>
      </w:r>
      <w:r w:rsidRPr="00CD2B6C">
        <w:rPr>
          <w:rStyle w:val="af0"/>
          <w:b w:val="0"/>
          <w:color w:val="FF0000"/>
          <w:lang w:val="en-US"/>
        </w:rPr>
        <w:t>3 3</w:t>
      </w:r>
    </w:p>
    <w:p w:rsidR="00CD2B6C" w:rsidRPr="00CD2B6C" w:rsidRDefault="00CD2B6C" w:rsidP="00CD2B6C">
      <w:pPr>
        <w:pStyle w:val="af1"/>
        <w:rPr>
          <w:rStyle w:val="af0"/>
          <w:b w:val="0"/>
          <w:color w:val="auto"/>
          <w:lang w:val="en-US"/>
        </w:rPr>
      </w:pPr>
      <w:r w:rsidRPr="00CD2B6C">
        <w:rPr>
          <w:rStyle w:val="af0"/>
          <w:b w:val="0"/>
          <w:color w:val="7030A0"/>
          <w:lang w:val="en-US"/>
        </w:rPr>
        <w:t>8</w:t>
      </w:r>
      <w:r w:rsidRPr="00CD2B6C">
        <w:rPr>
          <w:rStyle w:val="af0"/>
          <w:b w:val="0"/>
          <w:color w:val="auto"/>
          <w:lang w:val="en-US"/>
        </w:rPr>
        <w:t xml:space="preserve"> </w:t>
      </w:r>
      <w:r w:rsidRPr="00CD2B6C">
        <w:rPr>
          <w:rStyle w:val="af0"/>
          <w:b w:val="0"/>
          <w:color w:val="FF0000"/>
          <w:lang w:val="en-US"/>
        </w:rPr>
        <w:t>3 3</w:t>
      </w:r>
    </w:p>
    <w:p w:rsidR="006C5D1D" w:rsidRPr="00CD2B6C" w:rsidRDefault="00CD2B6C" w:rsidP="00CD2B6C">
      <w:pPr>
        <w:pStyle w:val="af1"/>
        <w:rPr>
          <w:rStyle w:val="af0"/>
          <w:b w:val="0"/>
          <w:color w:val="auto"/>
          <w:lang w:val="en-US"/>
        </w:rPr>
      </w:pPr>
      <w:r w:rsidRPr="00CD2B6C">
        <w:rPr>
          <w:rStyle w:val="af0"/>
          <w:b w:val="0"/>
          <w:color w:val="7030A0"/>
          <w:lang w:val="en-US"/>
        </w:rPr>
        <w:t>9</w:t>
      </w:r>
      <w:r w:rsidRPr="00CD2B6C">
        <w:rPr>
          <w:rStyle w:val="af0"/>
          <w:b w:val="0"/>
          <w:color w:val="auto"/>
          <w:lang w:val="en-US"/>
        </w:rPr>
        <w:t xml:space="preserve"> </w:t>
      </w:r>
      <w:r w:rsidRPr="00CD2B6C">
        <w:rPr>
          <w:rStyle w:val="af0"/>
          <w:b w:val="0"/>
          <w:color w:val="FF0000"/>
          <w:lang w:val="en-US"/>
        </w:rPr>
        <w:t>3 3</w:t>
      </w:r>
    </w:p>
    <w:p w:rsidR="00FD4DB7" w:rsidRPr="00C93443" w:rsidRDefault="006C5D1D" w:rsidP="006C5D1D">
      <w:pPr>
        <w:shd w:val="clear" w:color="auto" w:fill="FFFFFF" w:themeFill="background1"/>
        <w:rPr>
          <w:rFonts w:asciiTheme="minorHAnsi" w:hAnsiTheme="minorHAnsi"/>
        </w:rPr>
      </w:pPr>
      <w:r w:rsidRPr="00C93443">
        <w:rPr>
          <w:rFonts w:asciiTheme="minorHAnsi" w:hAnsiTheme="minorHAnsi"/>
        </w:rPr>
        <w:t>Такие трюки используются во многих JavaScript-фреймворках для укорачивания кода.</w:t>
      </w:r>
    </w:p>
    <w:p w:rsidR="00597097" w:rsidRPr="00C93443" w:rsidRDefault="00597097" w:rsidP="00F34B2D">
      <w:pPr>
        <w:shd w:val="clear" w:color="auto" w:fill="FFFFFF" w:themeFill="background1"/>
        <w:rPr>
          <w:rFonts w:asciiTheme="minorHAnsi" w:hAnsiTheme="minorHAnsi"/>
        </w:rPr>
      </w:pPr>
    </w:p>
    <w:p w:rsidR="00E040A3" w:rsidRPr="00C93443" w:rsidRDefault="00E040A3" w:rsidP="00E040A3">
      <w:pPr>
        <w:rPr>
          <w:rFonts w:asciiTheme="minorHAnsi" w:hAnsiTheme="minorHAnsi"/>
        </w:rPr>
      </w:pPr>
      <w:r w:rsidRPr="00F10DFB">
        <w:rPr>
          <w:rStyle w:val="10"/>
        </w:rPr>
        <w:t>Приведение типов</w:t>
      </w:r>
      <w:r w:rsidRPr="00C93443">
        <w:rPr>
          <w:rFonts w:asciiTheme="minorHAnsi" w:hAnsiTheme="minorHAnsi"/>
          <w:szCs w:val="18"/>
        </w:rPr>
        <w:t xml:space="preserve"> —</w:t>
      </w:r>
      <w:r w:rsidRPr="00C93443">
        <w:rPr>
          <w:rFonts w:asciiTheme="minorHAnsi" w:hAnsiTheme="minorHAnsi"/>
        </w:rPr>
        <w:t>если операнды переданные оператору разного типа, они автоматически приводятся к типу, в котором</w:t>
      </w:r>
    </w:p>
    <w:p w:rsidR="00E040A3" w:rsidRPr="00C93443" w:rsidRDefault="00E040A3" w:rsidP="00E040A3">
      <w:pPr>
        <w:rPr>
          <w:rFonts w:asciiTheme="minorHAnsi" w:hAnsiTheme="minorHAnsi"/>
        </w:rPr>
      </w:pPr>
      <w:r w:rsidRPr="00C93443">
        <w:rPr>
          <w:rFonts w:asciiTheme="minorHAnsi" w:hAnsiTheme="minorHAnsi"/>
        </w:rPr>
        <w:t>операцию можно выполнить:</w:t>
      </w:r>
    </w:p>
    <w:p w:rsidR="00224146" w:rsidRPr="00C93443" w:rsidRDefault="00224146" w:rsidP="00224146">
      <w:pPr>
        <w:rPr>
          <w:rFonts w:asciiTheme="minorHAnsi" w:hAnsiTheme="minorHAnsi"/>
        </w:rPr>
      </w:pPr>
      <w:r w:rsidRPr="00C93443">
        <w:rPr>
          <w:rFonts w:asciiTheme="minorHAnsi" w:hAnsiTheme="minorHAnsi"/>
        </w:rPr>
        <w:t>Всего есть три преобразования:</w:t>
      </w:r>
    </w:p>
    <w:p w:rsidR="00224146" w:rsidRPr="00C93443" w:rsidRDefault="00224146" w:rsidP="006F435A">
      <w:pPr>
        <w:numPr>
          <w:ilvl w:val="0"/>
          <w:numId w:val="10"/>
        </w:numPr>
        <w:rPr>
          <w:rFonts w:asciiTheme="minorHAnsi" w:hAnsiTheme="minorHAnsi"/>
        </w:rPr>
      </w:pPr>
      <w:r w:rsidRPr="00C93443">
        <w:rPr>
          <w:rFonts w:asciiTheme="minorHAnsi" w:hAnsiTheme="minorHAnsi"/>
        </w:rPr>
        <w:t>Строковое преобразование.</w:t>
      </w:r>
    </w:p>
    <w:p w:rsidR="00224146" w:rsidRPr="00C93443" w:rsidRDefault="00224146" w:rsidP="006F435A">
      <w:pPr>
        <w:numPr>
          <w:ilvl w:val="0"/>
          <w:numId w:val="10"/>
        </w:numPr>
        <w:rPr>
          <w:rFonts w:asciiTheme="minorHAnsi" w:hAnsiTheme="minorHAnsi"/>
        </w:rPr>
      </w:pPr>
      <w:r w:rsidRPr="00C93443">
        <w:rPr>
          <w:rFonts w:asciiTheme="minorHAnsi" w:hAnsiTheme="minorHAnsi"/>
        </w:rPr>
        <w:t>Числовое преобразование.</w:t>
      </w:r>
    </w:p>
    <w:p w:rsidR="00224146" w:rsidRPr="00C93443" w:rsidRDefault="00224146" w:rsidP="006F435A">
      <w:pPr>
        <w:numPr>
          <w:ilvl w:val="0"/>
          <w:numId w:val="10"/>
        </w:numPr>
        <w:rPr>
          <w:rFonts w:asciiTheme="minorHAnsi" w:hAnsiTheme="minorHAnsi"/>
        </w:rPr>
      </w:pPr>
      <w:r w:rsidRPr="00C93443">
        <w:rPr>
          <w:rFonts w:asciiTheme="minorHAnsi" w:hAnsiTheme="minorHAnsi"/>
        </w:rPr>
        <w:t>Преобразование к логическому значению.</w:t>
      </w:r>
    </w:p>
    <w:p w:rsidR="00E64EFE" w:rsidRDefault="00E64EFE" w:rsidP="00E64EFE">
      <w:pPr>
        <w:rPr>
          <w:rFonts w:asciiTheme="minorHAnsi" w:hAnsiTheme="minorHAnsi"/>
        </w:rPr>
      </w:pPr>
    </w:p>
    <w:p w:rsidR="00E64EFE" w:rsidRPr="00E64EFE" w:rsidRDefault="00E64EFE" w:rsidP="00E64EFE">
      <w:pPr>
        <w:rPr>
          <w:rFonts w:asciiTheme="minorHAnsi" w:hAnsiTheme="minorHAnsi"/>
        </w:rPr>
      </w:pPr>
      <w:r w:rsidRPr="00E64EFE">
        <w:rPr>
          <w:rFonts w:asciiTheme="minorHAnsi" w:hAnsiTheme="minorHAnsi"/>
        </w:rPr>
        <w:t xml:space="preserve">Приведение типов (coercion)существует в двух формах: явное и неявное. Явное приведение, это просто то приведение, которое можно </w:t>
      </w:r>
      <w:r w:rsidRPr="00E64EFE">
        <w:rPr>
          <w:rFonts w:asciiTheme="minorHAnsi" w:hAnsiTheme="minorHAnsi"/>
        </w:rPr>
        <w:lastRenderedPageBreak/>
        <w:t>очевидным образом увидеть в коде в виде конвертации из одного типа в другой, в свою очередь неявное приведение — это когда конвертация типа может произойти в результате менее очевидных побочных эффектов других операций.</w:t>
      </w:r>
    </w:p>
    <w:p w:rsidR="00E64EFE" w:rsidRPr="00E64EFE" w:rsidRDefault="00E64EFE" w:rsidP="00E64EFE">
      <w:pPr>
        <w:rPr>
          <w:rFonts w:asciiTheme="minorHAnsi" w:hAnsiTheme="minorHAnsi"/>
        </w:rPr>
      </w:pPr>
      <w:r w:rsidRPr="00E64EFE">
        <w:rPr>
          <w:rFonts w:asciiTheme="minorHAnsi" w:hAnsiTheme="minorHAnsi"/>
        </w:rPr>
        <w:t>Вот пример явного приведения:</w:t>
      </w:r>
    </w:p>
    <w:p w:rsidR="00E64EFE" w:rsidRPr="00E64EFE" w:rsidRDefault="00E64EFE" w:rsidP="00E64EFE">
      <w:pPr>
        <w:pStyle w:val="af1"/>
      </w:pPr>
      <w:r w:rsidRPr="00E64EFE">
        <w:t>var a = "42";</w:t>
      </w:r>
    </w:p>
    <w:p w:rsidR="00E64EFE" w:rsidRPr="00E64EFE" w:rsidRDefault="00E64EFE" w:rsidP="00E64EFE">
      <w:pPr>
        <w:pStyle w:val="af1"/>
      </w:pPr>
    </w:p>
    <w:p w:rsidR="00E64EFE" w:rsidRPr="00E64EFE" w:rsidRDefault="00E64EFE" w:rsidP="00E64EFE">
      <w:pPr>
        <w:pStyle w:val="af1"/>
      </w:pPr>
      <w:r w:rsidRPr="00E64EFE">
        <w:t xml:space="preserve">var b = </w:t>
      </w:r>
      <w:r w:rsidRPr="00BD377A">
        <w:rPr>
          <w:rStyle w:val="af0"/>
          <w:b w:val="0"/>
          <w:color w:val="000000" w:themeColor="text1"/>
        </w:rPr>
        <w:t>Number</w:t>
      </w:r>
      <w:r w:rsidRPr="00E64EFE">
        <w:t>( a );</w:t>
      </w:r>
    </w:p>
    <w:p w:rsidR="00E64EFE" w:rsidRPr="00E64EFE" w:rsidRDefault="00E64EFE" w:rsidP="00E64EFE">
      <w:pPr>
        <w:pStyle w:val="af1"/>
      </w:pPr>
    </w:p>
    <w:p w:rsidR="00E64EFE" w:rsidRPr="00E64EFE" w:rsidRDefault="00E64EFE" w:rsidP="00E64EFE">
      <w:pPr>
        <w:pStyle w:val="af1"/>
      </w:pPr>
      <w:r w:rsidRPr="00E64EFE">
        <w:t>a;</w:t>
      </w:r>
      <w:r w:rsidRPr="00E64EFE">
        <w:tab/>
      </w:r>
      <w:r w:rsidRPr="00E64EFE">
        <w:tab/>
      </w:r>
      <w:r w:rsidRPr="00E64EFE">
        <w:tab/>
      </w:r>
      <w:r w:rsidRPr="00E64EFE">
        <w:tab/>
        <w:t>// "42"</w:t>
      </w:r>
    </w:p>
    <w:p w:rsidR="00E64EFE" w:rsidRPr="00E64EFE" w:rsidRDefault="00E64EFE" w:rsidP="00E64EFE">
      <w:pPr>
        <w:pStyle w:val="af1"/>
      </w:pPr>
      <w:r w:rsidRPr="00E64EFE">
        <w:t>b;</w:t>
      </w:r>
      <w:r w:rsidRPr="00E64EFE">
        <w:tab/>
      </w:r>
      <w:r w:rsidRPr="00E64EFE">
        <w:tab/>
      </w:r>
      <w:r w:rsidRPr="00E64EFE">
        <w:tab/>
      </w:r>
      <w:r w:rsidRPr="00E64EFE">
        <w:tab/>
        <w:t>// 42 — число!</w:t>
      </w:r>
    </w:p>
    <w:p w:rsidR="00E64EFE" w:rsidRDefault="00E64EFE" w:rsidP="00E64EFE">
      <w:pPr>
        <w:rPr>
          <w:rFonts w:asciiTheme="minorHAnsi" w:hAnsiTheme="minorHAnsi"/>
        </w:rPr>
      </w:pPr>
    </w:p>
    <w:p w:rsidR="00E64EFE" w:rsidRDefault="00E64EFE" w:rsidP="00E64EFE">
      <w:pPr>
        <w:rPr>
          <w:rFonts w:asciiTheme="minorHAnsi" w:hAnsiTheme="minorHAnsi"/>
        </w:rPr>
      </w:pPr>
      <w:r w:rsidRPr="00E64EFE">
        <w:rPr>
          <w:rFonts w:asciiTheme="minorHAnsi" w:hAnsiTheme="minorHAnsi"/>
        </w:rPr>
        <w:t>А вот пример неявного приведения:</w:t>
      </w:r>
    </w:p>
    <w:p w:rsidR="00E64EFE" w:rsidRPr="00E64EFE" w:rsidRDefault="00E64EFE" w:rsidP="00E64EFE">
      <w:pPr>
        <w:pStyle w:val="af1"/>
      </w:pPr>
      <w:r w:rsidRPr="00E64EFE">
        <w:t>var a = "42";</w:t>
      </w:r>
    </w:p>
    <w:p w:rsidR="00E64EFE" w:rsidRPr="00E64EFE" w:rsidRDefault="00E64EFE" w:rsidP="00E64EFE">
      <w:pPr>
        <w:pStyle w:val="af1"/>
      </w:pPr>
    </w:p>
    <w:p w:rsidR="00E64EFE" w:rsidRPr="00E64EFE" w:rsidRDefault="00E64EFE" w:rsidP="00E64EFE">
      <w:pPr>
        <w:pStyle w:val="af1"/>
      </w:pPr>
      <w:r w:rsidRPr="00E64EFE">
        <w:t>var b = a * 1;</w:t>
      </w:r>
      <w:r w:rsidRPr="00E64EFE">
        <w:tab/>
        <w:t>// здесь "42" неявно приводится к 42</w:t>
      </w:r>
    </w:p>
    <w:p w:rsidR="00E64EFE" w:rsidRPr="00E64EFE" w:rsidRDefault="00E64EFE" w:rsidP="00E64EFE">
      <w:pPr>
        <w:pStyle w:val="af1"/>
      </w:pPr>
    </w:p>
    <w:p w:rsidR="00E64EFE" w:rsidRPr="00E64EFE" w:rsidRDefault="00E64EFE" w:rsidP="00E64EFE">
      <w:pPr>
        <w:pStyle w:val="af1"/>
      </w:pPr>
      <w:r w:rsidRPr="00E64EFE">
        <w:t>a;</w:t>
      </w:r>
      <w:r w:rsidRPr="00E64EFE">
        <w:tab/>
      </w:r>
      <w:r w:rsidRPr="00E64EFE">
        <w:tab/>
      </w:r>
      <w:r w:rsidRPr="00E64EFE">
        <w:tab/>
      </w:r>
      <w:r w:rsidRPr="00E64EFE">
        <w:tab/>
        <w:t>// "42"</w:t>
      </w:r>
    </w:p>
    <w:p w:rsidR="00224146" w:rsidRDefault="00E64EFE" w:rsidP="00E64EFE">
      <w:pPr>
        <w:pStyle w:val="af1"/>
      </w:pPr>
      <w:r w:rsidRPr="00E64EFE">
        <w:t>b;</w:t>
      </w:r>
      <w:r w:rsidRPr="00E64EFE">
        <w:tab/>
      </w:r>
      <w:r w:rsidRPr="00E64EFE">
        <w:tab/>
      </w:r>
      <w:r w:rsidRPr="00E64EFE">
        <w:tab/>
      </w:r>
      <w:r w:rsidRPr="00E64EFE">
        <w:tab/>
        <w:t>// 42 — число!</w:t>
      </w:r>
    </w:p>
    <w:p w:rsidR="0025382E" w:rsidRPr="0025382E" w:rsidRDefault="0025382E" w:rsidP="0025382E"/>
    <w:p w:rsidR="00224146" w:rsidRPr="00C93443" w:rsidRDefault="00224146" w:rsidP="00224146">
      <w:pPr>
        <w:rPr>
          <w:rFonts w:asciiTheme="minorHAnsi" w:hAnsiTheme="minorHAnsi"/>
          <w:b/>
          <w:bCs/>
        </w:rPr>
      </w:pPr>
      <w:bookmarkStart w:id="174" w:name="строковое-преобразование"/>
      <w:r w:rsidRPr="00C93443">
        <w:rPr>
          <w:rFonts w:asciiTheme="minorHAnsi" w:hAnsiTheme="minorHAnsi"/>
          <w:b/>
          <w:bCs/>
          <w:shd w:val="clear" w:color="auto" w:fill="00B0F0"/>
        </w:rPr>
        <w:t>Строковое преобразование</w:t>
      </w:r>
      <w:bookmarkEnd w:id="174"/>
    </w:p>
    <w:p w:rsidR="00224146" w:rsidRPr="00C93443" w:rsidRDefault="00224146" w:rsidP="00224146">
      <w:pPr>
        <w:rPr>
          <w:rFonts w:asciiTheme="minorHAnsi" w:hAnsiTheme="minorHAnsi"/>
        </w:rPr>
      </w:pPr>
      <w:r w:rsidRPr="00C93443">
        <w:rPr>
          <w:rFonts w:asciiTheme="minorHAnsi" w:hAnsiTheme="minorHAnsi"/>
        </w:rPr>
        <w:t>Строковое преобразование происходит, когда требуется представление чего-либо в виде строки. Например, его производит функция alert.</w:t>
      </w:r>
    </w:p>
    <w:p w:rsidR="00224146" w:rsidRPr="00F10DFB" w:rsidRDefault="00224146" w:rsidP="00F10DFB">
      <w:pPr>
        <w:pStyle w:val="af1"/>
        <w:rPr>
          <w:rStyle w:val="af0"/>
          <w:b w:val="0"/>
          <w:color w:val="auto"/>
        </w:rPr>
      </w:pPr>
      <w:r w:rsidRPr="00F10DFB">
        <w:rPr>
          <w:rStyle w:val="af0"/>
          <w:b w:val="0"/>
          <w:color w:val="auto"/>
        </w:rPr>
        <w:t>var a = true;</w:t>
      </w:r>
    </w:p>
    <w:p w:rsidR="00224146" w:rsidRPr="00F10DFB" w:rsidRDefault="00224146" w:rsidP="00F10DFB">
      <w:pPr>
        <w:pStyle w:val="af1"/>
        <w:rPr>
          <w:rStyle w:val="af0"/>
          <w:b w:val="0"/>
          <w:color w:val="auto"/>
        </w:rPr>
      </w:pPr>
      <w:r w:rsidRPr="00F10DFB">
        <w:rPr>
          <w:rStyle w:val="af0"/>
          <w:b w:val="0"/>
          <w:color w:val="auto"/>
        </w:rPr>
        <w:t>alert( a ); // "true"</w:t>
      </w:r>
    </w:p>
    <w:p w:rsidR="00224146" w:rsidRPr="00C93443" w:rsidRDefault="00224146" w:rsidP="00224146">
      <w:pPr>
        <w:rPr>
          <w:rFonts w:asciiTheme="minorHAnsi" w:hAnsiTheme="minorHAnsi"/>
        </w:rPr>
      </w:pPr>
      <w:r w:rsidRPr="00C93443">
        <w:rPr>
          <w:rFonts w:asciiTheme="minorHAnsi" w:hAnsiTheme="minorHAnsi"/>
        </w:rPr>
        <w:t>Можно также осуществить преобразование явным вызовом String(val):</w:t>
      </w:r>
    </w:p>
    <w:p w:rsidR="00224146" w:rsidRPr="00F10DFB" w:rsidRDefault="00224146" w:rsidP="00F10DFB">
      <w:pPr>
        <w:pStyle w:val="af1"/>
        <w:rPr>
          <w:rStyle w:val="af0"/>
          <w:b w:val="0"/>
          <w:color w:val="auto"/>
        </w:rPr>
      </w:pPr>
      <w:r w:rsidRPr="00F10DFB">
        <w:rPr>
          <w:rStyle w:val="af0"/>
          <w:b w:val="0"/>
          <w:color w:val="auto"/>
        </w:rPr>
        <w:t xml:space="preserve">alert( </w:t>
      </w:r>
      <w:r w:rsidRPr="0025382E">
        <w:rPr>
          <w:rStyle w:val="af0"/>
        </w:rPr>
        <w:t>String</w:t>
      </w:r>
      <w:r w:rsidRPr="00F10DFB">
        <w:rPr>
          <w:rStyle w:val="af0"/>
          <w:b w:val="0"/>
          <w:color w:val="auto"/>
        </w:rPr>
        <w:t>(null) === "null" ); // true</w:t>
      </w:r>
    </w:p>
    <w:p w:rsidR="00224146" w:rsidRDefault="00224146" w:rsidP="00224146">
      <w:pPr>
        <w:rPr>
          <w:rFonts w:asciiTheme="minorHAnsi" w:hAnsiTheme="minorHAnsi"/>
        </w:rPr>
      </w:pPr>
      <w:r w:rsidRPr="00C93443">
        <w:rPr>
          <w:rFonts w:asciiTheme="minorHAnsi" w:hAnsiTheme="minorHAnsi"/>
        </w:rPr>
        <w:t>Как видно из примеров выше, преобразование происходит наиболее очевидным способом, «как есть»: false становится "false", null – "null", undefined – "undefined" и т.п.</w:t>
      </w:r>
    </w:p>
    <w:p w:rsidR="0025382E" w:rsidRPr="00C93443" w:rsidRDefault="0025382E" w:rsidP="00224146">
      <w:pPr>
        <w:rPr>
          <w:rFonts w:asciiTheme="minorHAnsi" w:hAnsiTheme="minorHAnsi"/>
        </w:rPr>
      </w:pPr>
    </w:p>
    <w:p w:rsidR="00224146" w:rsidRPr="00C93443" w:rsidRDefault="00224146" w:rsidP="00224146">
      <w:pPr>
        <w:rPr>
          <w:rFonts w:asciiTheme="minorHAnsi" w:hAnsiTheme="minorHAnsi"/>
        </w:rPr>
      </w:pPr>
      <w:r w:rsidRPr="00C93443">
        <w:rPr>
          <w:rFonts w:asciiTheme="minorHAnsi" w:hAnsiTheme="minorHAnsi"/>
        </w:rPr>
        <w:t>Также для явного преобразования применяется оператор "+", у которого один из аргументов строка. В этом случае он приводит к строке и другой аргумент, например:</w:t>
      </w:r>
    </w:p>
    <w:p w:rsidR="00224146" w:rsidRPr="00F10DFB" w:rsidRDefault="00224146" w:rsidP="00F10DFB">
      <w:pPr>
        <w:pStyle w:val="af1"/>
        <w:rPr>
          <w:rStyle w:val="af0"/>
          <w:b w:val="0"/>
          <w:color w:val="auto"/>
        </w:rPr>
      </w:pPr>
      <w:r w:rsidRPr="00F10DFB">
        <w:rPr>
          <w:rStyle w:val="af0"/>
          <w:b w:val="0"/>
          <w:color w:val="auto"/>
        </w:rPr>
        <w:t>alert( true + "test" ); // "truetest"</w:t>
      </w:r>
    </w:p>
    <w:p w:rsidR="00224146" w:rsidRPr="00F10DFB" w:rsidRDefault="00224146" w:rsidP="00F10DFB">
      <w:pPr>
        <w:pStyle w:val="af1"/>
        <w:rPr>
          <w:rStyle w:val="af0"/>
          <w:b w:val="0"/>
          <w:color w:val="auto"/>
        </w:rPr>
      </w:pPr>
      <w:r w:rsidRPr="00F10DFB">
        <w:rPr>
          <w:rStyle w:val="af0"/>
          <w:b w:val="0"/>
          <w:color w:val="auto"/>
        </w:rPr>
        <w:t>alert( "123" + undefined ); // "123undefined"</w:t>
      </w:r>
    </w:p>
    <w:p w:rsidR="004E74CB" w:rsidRDefault="004E74CB" w:rsidP="004E74CB">
      <w:pPr>
        <w:rPr>
          <w:rStyle w:val="af0"/>
        </w:rPr>
      </w:pPr>
    </w:p>
    <w:p w:rsidR="0025382E" w:rsidRPr="004E74CB" w:rsidRDefault="0025382E" w:rsidP="004E74CB">
      <w:pPr>
        <w:rPr>
          <w:rStyle w:val="af0"/>
        </w:rPr>
      </w:pPr>
    </w:p>
    <w:p w:rsidR="00B13F5E" w:rsidRPr="00C93443" w:rsidRDefault="00B13F5E" w:rsidP="00B13F5E">
      <w:pPr>
        <w:rPr>
          <w:rFonts w:asciiTheme="minorHAnsi" w:hAnsiTheme="minorHAnsi"/>
          <w:b/>
          <w:bCs/>
        </w:rPr>
      </w:pPr>
      <w:bookmarkStart w:id="175" w:name="численное-преобразование"/>
      <w:r w:rsidRPr="00C93443">
        <w:rPr>
          <w:rFonts w:asciiTheme="minorHAnsi" w:hAnsiTheme="minorHAnsi"/>
          <w:b/>
          <w:bCs/>
          <w:shd w:val="clear" w:color="auto" w:fill="00B0F0"/>
        </w:rPr>
        <w:t>Численное преобразование</w:t>
      </w:r>
      <w:bookmarkEnd w:id="175"/>
    </w:p>
    <w:p w:rsidR="00B13F5E" w:rsidRPr="00C93443" w:rsidRDefault="00B13F5E" w:rsidP="00B13F5E">
      <w:pPr>
        <w:rPr>
          <w:rFonts w:asciiTheme="minorHAnsi" w:hAnsiTheme="minorHAnsi"/>
        </w:rPr>
      </w:pPr>
      <w:r w:rsidRPr="00C93443">
        <w:rPr>
          <w:rFonts w:asciiTheme="minorHAnsi" w:hAnsiTheme="minorHAnsi"/>
        </w:rPr>
        <w:t>Численное преобразование происходит в математических функциях и выражениях, а также при сравнении данных различных типов (кроме сравнений ===, !==).</w:t>
      </w:r>
    </w:p>
    <w:p w:rsidR="00B13F5E" w:rsidRPr="00C93443" w:rsidRDefault="00B13F5E" w:rsidP="00B13F5E">
      <w:pPr>
        <w:rPr>
          <w:rFonts w:asciiTheme="minorHAnsi" w:hAnsiTheme="minorHAnsi"/>
        </w:rPr>
      </w:pPr>
      <w:r w:rsidRPr="00C93443">
        <w:rPr>
          <w:rFonts w:asciiTheme="minorHAnsi" w:hAnsiTheme="minorHAnsi"/>
        </w:rPr>
        <w:t>Для преобразования к числу в явном виде можно вызвать Number(val), либо, что короче, поставить перед выражением унарный плюс "+":</w:t>
      </w:r>
    </w:p>
    <w:p w:rsidR="00B13F5E" w:rsidRPr="00F10DFB" w:rsidRDefault="00B13F5E" w:rsidP="00F10DFB">
      <w:pPr>
        <w:pStyle w:val="af1"/>
        <w:rPr>
          <w:rStyle w:val="af0"/>
          <w:b w:val="0"/>
          <w:color w:val="auto"/>
        </w:rPr>
      </w:pPr>
      <w:r w:rsidRPr="00F10DFB">
        <w:rPr>
          <w:rStyle w:val="af0"/>
          <w:b w:val="0"/>
          <w:color w:val="auto"/>
        </w:rPr>
        <w:t xml:space="preserve">var a = </w:t>
      </w:r>
      <w:r w:rsidRPr="00BD377A">
        <w:rPr>
          <w:rStyle w:val="af0"/>
        </w:rPr>
        <w:t>+</w:t>
      </w:r>
      <w:r w:rsidRPr="00F10DFB">
        <w:rPr>
          <w:rStyle w:val="af0"/>
          <w:b w:val="0"/>
          <w:color w:val="auto"/>
        </w:rPr>
        <w:t>"123"; // 123</w:t>
      </w:r>
    </w:p>
    <w:p w:rsidR="00B13F5E" w:rsidRPr="00F10DFB" w:rsidRDefault="00B13F5E" w:rsidP="00F10DFB">
      <w:pPr>
        <w:pStyle w:val="af1"/>
        <w:rPr>
          <w:rStyle w:val="af0"/>
          <w:b w:val="0"/>
          <w:color w:val="auto"/>
        </w:rPr>
      </w:pPr>
      <w:r w:rsidRPr="00F10DFB">
        <w:rPr>
          <w:rStyle w:val="af0"/>
          <w:b w:val="0"/>
          <w:color w:val="auto"/>
        </w:rPr>
        <w:t xml:space="preserve">var a = </w:t>
      </w:r>
      <w:r w:rsidRPr="00BD377A">
        <w:rPr>
          <w:rStyle w:val="af0"/>
        </w:rPr>
        <w:t>Number</w:t>
      </w:r>
      <w:r w:rsidRPr="00F10DFB">
        <w:rPr>
          <w:rStyle w:val="af0"/>
          <w:b w:val="0"/>
          <w:color w:val="auto"/>
        </w:rPr>
        <w:t>("123"); // 123, тот же эффект</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4"/>
        <w:gridCol w:w="9442"/>
      </w:tblGrid>
      <w:tr w:rsidR="00B13F5E" w:rsidRPr="00C93443" w:rsidTr="00B13F5E">
        <w:trPr>
          <w:tblHeader/>
          <w:tblCellSpacing w:w="15" w:type="dxa"/>
        </w:trPr>
        <w:tc>
          <w:tcPr>
            <w:tcW w:w="0" w:type="auto"/>
            <w:vAlign w:val="center"/>
            <w:hideMark/>
          </w:tcPr>
          <w:p w:rsidR="00B13F5E" w:rsidRPr="00C93443" w:rsidRDefault="00B13F5E" w:rsidP="00F10DFB">
            <w:pPr>
              <w:pStyle w:val="af1"/>
            </w:pPr>
            <w:r w:rsidRPr="00C93443">
              <w:t>Значение</w:t>
            </w:r>
          </w:p>
        </w:tc>
        <w:tc>
          <w:tcPr>
            <w:tcW w:w="0" w:type="auto"/>
            <w:vAlign w:val="center"/>
            <w:hideMark/>
          </w:tcPr>
          <w:p w:rsidR="00B13F5E" w:rsidRPr="00C93443" w:rsidRDefault="00B13F5E" w:rsidP="00F10DFB">
            <w:pPr>
              <w:pStyle w:val="af1"/>
            </w:pPr>
            <w:r w:rsidRPr="00C93443">
              <w:t>Преобразуется в...</w:t>
            </w:r>
          </w:p>
        </w:tc>
      </w:tr>
      <w:tr w:rsidR="00B13F5E" w:rsidRPr="00C93443" w:rsidTr="00B13F5E">
        <w:trPr>
          <w:tblCellSpacing w:w="15" w:type="dxa"/>
        </w:trPr>
        <w:tc>
          <w:tcPr>
            <w:tcW w:w="0" w:type="auto"/>
            <w:vAlign w:val="center"/>
            <w:hideMark/>
          </w:tcPr>
          <w:p w:rsidR="00B13F5E" w:rsidRPr="00F10DFB" w:rsidRDefault="00B13F5E" w:rsidP="00F10DFB">
            <w:pPr>
              <w:pStyle w:val="af1"/>
            </w:pPr>
            <w:r w:rsidRPr="00F10DFB">
              <w:t>undefined</w:t>
            </w:r>
          </w:p>
        </w:tc>
        <w:tc>
          <w:tcPr>
            <w:tcW w:w="0" w:type="auto"/>
            <w:vAlign w:val="center"/>
            <w:hideMark/>
          </w:tcPr>
          <w:p w:rsidR="00B13F5E" w:rsidRPr="00C93443" w:rsidRDefault="00B13F5E" w:rsidP="00F10DFB">
            <w:pPr>
              <w:pStyle w:val="af1"/>
              <w:rPr>
                <w:rFonts w:asciiTheme="minorHAnsi" w:hAnsiTheme="minorHAnsi"/>
              </w:rPr>
            </w:pPr>
            <w:r w:rsidRPr="00C93443">
              <w:rPr>
                <w:rFonts w:asciiTheme="minorHAnsi" w:hAnsiTheme="minorHAnsi"/>
              </w:rPr>
              <w:t>NaN</w:t>
            </w:r>
          </w:p>
        </w:tc>
      </w:tr>
      <w:tr w:rsidR="00B13F5E" w:rsidRPr="00C93443" w:rsidTr="00B13F5E">
        <w:trPr>
          <w:tblCellSpacing w:w="15" w:type="dxa"/>
        </w:trPr>
        <w:tc>
          <w:tcPr>
            <w:tcW w:w="0" w:type="auto"/>
            <w:vAlign w:val="center"/>
            <w:hideMark/>
          </w:tcPr>
          <w:p w:rsidR="00B13F5E" w:rsidRPr="00F10DFB" w:rsidRDefault="00B13F5E" w:rsidP="00F10DFB">
            <w:pPr>
              <w:pStyle w:val="af1"/>
            </w:pPr>
            <w:r w:rsidRPr="00F10DFB">
              <w:t>null</w:t>
            </w:r>
          </w:p>
        </w:tc>
        <w:tc>
          <w:tcPr>
            <w:tcW w:w="0" w:type="auto"/>
            <w:vAlign w:val="center"/>
            <w:hideMark/>
          </w:tcPr>
          <w:p w:rsidR="00B13F5E" w:rsidRPr="00A754F0" w:rsidRDefault="00B13F5E" w:rsidP="00A754F0">
            <w:pPr>
              <w:pStyle w:val="af1"/>
            </w:pPr>
            <w:r w:rsidRPr="00A754F0">
              <w:t>0</w:t>
            </w:r>
          </w:p>
        </w:tc>
      </w:tr>
      <w:tr w:rsidR="00B13F5E" w:rsidRPr="00C93443" w:rsidTr="00B13F5E">
        <w:trPr>
          <w:tblCellSpacing w:w="15" w:type="dxa"/>
        </w:trPr>
        <w:tc>
          <w:tcPr>
            <w:tcW w:w="0" w:type="auto"/>
            <w:vAlign w:val="center"/>
            <w:hideMark/>
          </w:tcPr>
          <w:p w:rsidR="00B13F5E" w:rsidRPr="00A754F0" w:rsidRDefault="00B13F5E" w:rsidP="00A754F0">
            <w:pPr>
              <w:pStyle w:val="af1"/>
            </w:pPr>
            <w:r w:rsidRPr="00A754F0">
              <w:t>true / false</w:t>
            </w:r>
          </w:p>
        </w:tc>
        <w:tc>
          <w:tcPr>
            <w:tcW w:w="0" w:type="auto"/>
            <w:vAlign w:val="center"/>
            <w:hideMark/>
          </w:tcPr>
          <w:p w:rsidR="00B13F5E" w:rsidRPr="00A754F0" w:rsidRDefault="00B13F5E" w:rsidP="00A754F0">
            <w:pPr>
              <w:pStyle w:val="af1"/>
            </w:pPr>
            <w:r w:rsidRPr="00A754F0">
              <w:t>1 / 0</w:t>
            </w:r>
          </w:p>
        </w:tc>
      </w:tr>
      <w:tr w:rsidR="00B13F5E" w:rsidRPr="00C93443" w:rsidTr="00B13F5E">
        <w:trPr>
          <w:tblCellSpacing w:w="15" w:type="dxa"/>
        </w:trPr>
        <w:tc>
          <w:tcPr>
            <w:tcW w:w="0" w:type="auto"/>
            <w:vAlign w:val="center"/>
            <w:hideMark/>
          </w:tcPr>
          <w:p w:rsidR="00B13F5E" w:rsidRPr="00C93443" w:rsidRDefault="00B13F5E" w:rsidP="00A754F0">
            <w:pPr>
              <w:pStyle w:val="af1"/>
            </w:pPr>
            <w:r w:rsidRPr="00C93443">
              <w:t>Строка</w:t>
            </w:r>
          </w:p>
        </w:tc>
        <w:tc>
          <w:tcPr>
            <w:tcW w:w="0" w:type="auto"/>
            <w:vAlign w:val="center"/>
            <w:hideMark/>
          </w:tcPr>
          <w:p w:rsidR="00B13F5E" w:rsidRPr="00C93443" w:rsidRDefault="00B13F5E" w:rsidP="00A754F0">
            <w:pPr>
              <w:pStyle w:val="af1"/>
            </w:pPr>
            <w:r w:rsidRPr="00C93443">
              <w:t>Пробельные символы по краям обрезаются.</w:t>
            </w:r>
            <w:r w:rsidRPr="00C93443">
              <w:br/>
              <w:t>Далее, если остаётся пустая строка, то 0, иначе из непустой строки "считывается" число, при ошибке результат NaN.</w:t>
            </w:r>
          </w:p>
        </w:tc>
      </w:tr>
    </w:tbl>
    <w:p w:rsidR="00B13F5E" w:rsidRPr="00C93443" w:rsidRDefault="00B13F5E" w:rsidP="00B13F5E">
      <w:pPr>
        <w:rPr>
          <w:rFonts w:asciiTheme="minorHAnsi" w:hAnsiTheme="minorHAnsi"/>
        </w:rPr>
      </w:pPr>
      <w:r w:rsidRPr="00C93443">
        <w:rPr>
          <w:rFonts w:asciiTheme="minorHAnsi" w:hAnsiTheme="minorHAnsi"/>
        </w:rPr>
        <w:t>Например:</w:t>
      </w:r>
    </w:p>
    <w:p w:rsidR="00B13F5E" w:rsidRPr="00C93443" w:rsidRDefault="00B13F5E" w:rsidP="00B13F5E">
      <w:pPr>
        <w:rPr>
          <w:rFonts w:asciiTheme="minorHAnsi" w:hAnsiTheme="minorHAnsi"/>
        </w:rPr>
      </w:pPr>
      <w:r w:rsidRPr="00C93443">
        <w:rPr>
          <w:rFonts w:asciiTheme="minorHAnsi" w:hAnsiTheme="minorHAnsi"/>
        </w:rPr>
        <w:t>// после обрезания пробельных символов останется "123"</w:t>
      </w:r>
    </w:p>
    <w:p w:rsidR="00B13F5E" w:rsidRPr="00A754F0" w:rsidRDefault="00B13F5E" w:rsidP="00A754F0">
      <w:pPr>
        <w:pStyle w:val="af1"/>
        <w:rPr>
          <w:rStyle w:val="af0"/>
          <w:b w:val="0"/>
          <w:color w:val="auto"/>
        </w:rPr>
      </w:pPr>
      <w:r w:rsidRPr="00A754F0">
        <w:rPr>
          <w:rStyle w:val="af0"/>
          <w:b w:val="0"/>
          <w:color w:val="auto"/>
        </w:rPr>
        <w:t>alert( +"   \n  123   \n  \n" ); // 123</w:t>
      </w:r>
    </w:p>
    <w:p w:rsidR="00B13F5E" w:rsidRPr="00C93443" w:rsidRDefault="00B13F5E" w:rsidP="00B13F5E">
      <w:pPr>
        <w:rPr>
          <w:rFonts w:asciiTheme="minorHAnsi" w:hAnsiTheme="minorHAnsi"/>
        </w:rPr>
      </w:pPr>
      <w:r w:rsidRPr="00C93443">
        <w:rPr>
          <w:rFonts w:asciiTheme="minorHAnsi" w:hAnsiTheme="minorHAnsi"/>
        </w:rPr>
        <w:t>Ещё примеры:</w:t>
      </w:r>
    </w:p>
    <w:p w:rsidR="00B13F5E" w:rsidRPr="00C93443" w:rsidRDefault="00B13F5E" w:rsidP="006F435A">
      <w:pPr>
        <w:numPr>
          <w:ilvl w:val="0"/>
          <w:numId w:val="11"/>
        </w:numPr>
        <w:rPr>
          <w:rFonts w:asciiTheme="minorHAnsi" w:hAnsiTheme="minorHAnsi"/>
        </w:rPr>
      </w:pPr>
      <w:r w:rsidRPr="00C93443">
        <w:rPr>
          <w:rFonts w:asciiTheme="minorHAnsi" w:hAnsiTheme="minorHAnsi"/>
        </w:rPr>
        <w:t>Логические значения:</w:t>
      </w:r>
    </w:p>
    <w:p w:rsidR="00B13F5E" w:rsidRPr="00A754F0" w:rsidRDefault="00B13F5E" w:rsidP="00A754F0">
      <w:pPr>
        <w:pStyle w:val="af1"/>
        <w:rPr>
          <w:rStyle w:val="af0"/>
          <w:b w:val="0"/>
          <w:color w:val="auto"/>
        </w:rPr>
      </w:pPr>
      <w:r w:rsidRPr="00A754F0">
        <w:rPr>
          <w:rStyle w:val="af0"/>
          <w:b w:val="0"/>
          <w:color w:val="auto"/>
        </w:rPr>
        <w:t>alert( +true ); // 1</w:t>
      </w:r>
    </w:p>
    <w:p w:rsidR="00B13F5E" w:rsidRPr="00A754F0" w:rsidRDefault="00B13F5E" w:rsidP="00A754F0">
      <w:pPr>
        <w:pStyle w:val="af1"/>
        <w:rPr>
          <w:rStyle w:val="af0"/>
          <w:b w:val="0"/>
          <w:color w:val="auto"/>
        </w:rPr>
      </w:pPr>
      <w:r w:rsidRPr="00A754F0">
        <w:rPr>
          <w:rStyle w:val="af0"/>
          <w:b w:val="0"/>
          <w:color w:val="auto"/>
        </w:rPr>
        <w:t>alert( +false ); // 0</w:t>
      </w:r>
    </w:p>
    <w:p w:rsidR="00B13F5E" w:rsidRPr="00C93443" w:rsidRDefault="00B13F5E" w:rsidP="00B13F5E">
      <w:pPr>
        <w:rPr>
          <w:rFonts w:asciiTheme="minorHAnsi" w:hAnsiTheme="minorHAnsi"/>
        </w:rPr>
      </w:pPr>
      <w:r w:rsidRPr="00C93443">
        <w:rPr>
          <w:rFonts w:asciiTheme="minorHAnsi" w:hAnsiTheme="minorHAnsi"/>
        </w:rPr>
        <w:t>Сравнение разных типов – значит численное преобразование:</w:t>
      </w:r>
    </w:p>
    <w:p w:rsidR="00B13F5E" w:rsidRPr="00A754F0" w:rsidRDefault="00B13F5E" w:rsidP="00A754F0">
      <w:pPr>
        <w:pStyle w:val="af1"/>
        <w:rPr>
          <w:rStyle w:val="af0"/>
          <w:b w:val="0"/>
          <w:color w:val="auto"/>
        </w:rPr>
      </w:pPr>
      <w:r w:rsidRPr="00A754F0">
        <w:rPr>
          <w:rStyle w:val="af0"/>
          <w:b w:val="0"/>
          <w:color w:val="auto"/>
        </w:rPr>
        <w:t>alert( "\n0 " == 0 ); // true</w:t>
      </w:r>
    </w:p>
    <w:p w:rsidR="00B13F5E" w:rsidRPr="00C93443" w:rsidRDefault="00B13F5E" w:rsidP="00B13F5E">
      <w:pPr>
        <w:rPr>
          <w:rFonts w:asciiTheme="minorHAnsi" w:hAnsiTheme="minorHAnsi"/>
        </w:rPr>
      </w:pPr>
      <w:r w:rsidRPr="00C93443">
        <w:rPr>
          <w:rFonts w:asciiTheme="minorHAnsi" w:hAnsiTheme="minorHAnsi"/>
        </w:rPr>
        <w:t>  При этом строка "\n0" преобразуется к числу, как указано выше: начальные и конечные пробелы обрезаются, получается строка "0", которая равна 0.</w:t>
      </w:r>
    </w:p>
    <w:p w:rsidR="00B13F5E" w:rsidRPr="00C93443" w:rsidRDefault="00B13F5E" w:rsidP="00B13F5E">
      <w:pPr>
        <w:rPr>
          <w:rFonts w:asciiTheme="minorHAnsi" w:hAnsiTheme="minorHAnsi"/>
        </w:rPr>
      </w:pPr>
      <w:r w:rsidRPr="00C93443">
        <w:rPr>
          <w:rFonts w:asciiTheme="minorHAnsi" w:hAnsiTheme="minorHAnsi"/>
        </w:rPr>
        <w:t>  С логическими значениями:</w:t>
      </w:r>
    </w:p>
    <w:p w:rsidR="00B13F5E" w:rsidRPr="00A754F0" w:rsidRDefault="00B13F5E" w:rsidP="00A754F0">
      <w:pPr>
        <w:pStyle w:val="af1"/>
        <w:rPr>
          <w:rStyle w:val="af0"/>
          <w:b w:val="0"/>
          <w:color w:val="auto"/>
        </w:rPr>
      </w:pPr>
      <w:r w:rsidRPr="00A754F0">
        <w:rPr>
          <w:rStyle w:val="af0"/>
          <w:b w:val="0"/>
          <w:color w:val="auto"/>
        </w:rPr>
        <w:t>alert( "\n" == false );</w:t>
      </w:r>
    </w:p>
    <w:p w:rsidR="00B13F5E" w:rsidRPr="00A754F0" w:rsidRDefault="00B13F5E" w:rsidP="00A754F0">
      <w:pPr>
        <w:pStyle w:val="af1"/>
        <w:rPr>
          <w:rStyle w:val="af0"/>
          <w:b w:val="0"/>
          <w:color w:val="auto"/>
        </w:rPr>
      </w:pPr>
      <w:r w:rsidRPr="00A754F0">
        <w:rPr>
          <w:rStyle w:val="af0"/>
          <w:b w:val="0"/>
          <w:color w:val="auto"/>
        </w:rPr>
        <w:t>alert( "1" == true );</w:t>
      </w:r>
    </w:p>
    <w:p w:rsidR="00B13F5E" w:rsidRPr="00C93443" w:rsidRDefault="00B13F5E" w:rsidP="006F435A">
      <w:pPr>
        <w:numPr>
          <w:ilvl w:val="0"/>
          <w:numId w:val="12"/>
        </w:numPr>
        <w:rPr>
          <w:rFonts w:asciiTheme="minorHAnsi" w:hAnsiTheme="minorHAnsi"/>
        </w:rPr>
      </w:pPr>
      <w:r w:rsidRPr="00C93443">
        <w:rPr>
          <w:rFonts w:asciiTheme="minorHAnsi" w:hAnsiTheme="minorHAnsi"/>
        </w:rPr>
        <w:t>Здесь сравнение "==" снова приводит обе части к числу. В первой строке слева и справа получается 0, во второй 1.</w:t>
      </w:r>
    </w:p>
    <w:p w:rsidR="00B13F5E" w:rsidRPr="00C93443" w:rsidRDefault="00B13F5E" w:rsidP="00B13F5E">
      <w:pPr>
        <w:rPr>
          <w:rFonts w:asciiTheme="minorHAnsi" w:hAnsiTheme="minorHAnsi"/>
          <w:b/>
          <w:bCs/>
        </w:rPr>
      </w:pPr>
      <w:bookmarkStart w:id="176" w:name="специальные-значения"/>
    </w:p>
    <w:p w:rsidR="00B13F5E" w:rsidRPr="00C93443" w:rsidRDefault="00B13F5E" w:rsidP="00B13F5E">
      <w:pPr>
        <w:rPr>
          <w:rFonts w:asciiTheme="minorHAnsi" w:hAnsiTheme="minorHAnsi"/>
          <w:b/>
          <w:bCs/>
        </w:rPr>
      </w:pPr>
      <w:r w:rsidRPr="00C93443">
        <w:rPr>
          <w:rFonts w:asciiTheme="minorHAnsi" w:hAnsiTheme="minorHAnsi"/>
          <w:b/>
          <w:bCs/>
          <w:shd w:val="clear" w:color="auto" w:fill="00B0F0"/>
        </w:rPr>
        <w:t>Специальные значения</w:t>
      </w:r>
      <w:bookmarkEnd w:id="176"/>
    </w:p>
    <w:p w:rsidR="00B13F5E" w:rsidRPr="00C93443" w:rsidRDefault="00B13F5E" w:rsidP="00B13F5E">
      <w:pPr>
        <w:rPr>
          <w:rFonts w:asciiTheme="minorHAnsi" w:hAnsiTheme="minorHAnsi"/>
        </w:rPr>
      </w:pPr>
      <w:r w:rsidRPr="00C93443">
        <w:rPr>
          <w:rFonts w:asciiTheme="minorHAnsi" w:hAnsiTheme="minorHAnsi"/>
        </w:rPr>
        <w:t>Посмотрим на поведение специальных значений более внимательно.</w:t>
      </w:r>
    </w:p>
    <w:p w:rsidR="00B13F5E" w:rsidRPr="00C93443" w:rsidRDefault="00B13F5E" w:rsidP="004E74CB">
      <w:pPr>
        <w:pStyle w:val="aa"/>
      </w:pPr>
      <w:r w:rsidRPr="00C93443">
        <w:t>Интуитивно, значения null/undefined ассоциируются с нулём, но при преобразованиях ведут себя иначе.</w:t>
      </w:r>
    </w:p>
    <w:p w:rsidR="00B13F5E" w:rsidRPr="00C93443" w:rsidRDefault="00B13F5E" w:rsidP="00B13F5E">
      <w:pPr>
        <w:rPr>
          <w:rFonts w:asciiTheme="minorHAnsi" w:hAnsiTheme="minorHAnsi"/>
        </w:rPr>
      </w:pPr>
      <w:r w:rsidRPr="00C93443">
        <w:rPr>
          <w:rFonts w:asciiTheme="minorHAnsi" w:hAnsiTheme="minorHAnsi"/>
        </w:rPr>
        <w:t>Специальные значения преобразуются к числу так: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7"/>
        <w:gridCol w:w="1659"/>
      </w:tblGrid>
      <w:tr w:rsidR="00B13F5E" w:rsidRPr="00C93443" w:rsidTr="00B13F5E">
        <w:trPr>
          <w:tblCellSpacing w:w="15" w:type="dxa"/>
        </w:trPr>
        <w:tc>
          <w:tcPr>
            <w:tcW w:w="0" w:type="auto"/>
            <w:vAlign w:val="center"/>
            <w:hideMark/>
          </w:tcPr>
          <w:p w:rsidR="00B13F5E" w:rsidRPr="00C93443" w:rsidRDefault="00B13F5E" w:rsidP="00A754F0">
            <w:pPr>
              <w:pStyle w:val="af1"/>
            </w:pPr>
            <w:r w:rsidRPr="00C93443">
              <w:t>Значение</w:t>
            </w:r>
          </w:p>
        </w:tc>
        <w:tc>
          <w:tcPr>
            <w:tcW w:w="0" w:type="auto"/>
            <w:vAlign w:val="center"/>
            <w:hideMark/>
          </w:tcPr>
          <w:p w:rsidR="00B13F5E" w:rsidRPr="00C93443" w:rsidRDefault="00B13F5E" w:rsidP="00A754F0">
            <w:pPr>
              <w:pStyle w:val="af1"/>
            </w:pPr>
            <w:r w:rsidRPr="00C93443">
              <w:t>Преобразуется в...</w:t>
            </w:r>
          </w:p>
        </w:tc>
      </w:tr>
      <w:tr w:rsidR="00B13F5E" w:rsidRPr="00C93443" w:rsidTr="00B13F5E">
        <w:trPr>
          <w:tblCellSpacing w:w="15" w:type="dxa"/>
        </w:trPr>
        <w:tc>
          <w:tcPr>
            <w:tcW w:w="0" w:type="auto"/>
            <w:vAlign w:val="center"/>
            <w:hideMark/>
          </w:tcPr>
          <w:p w:rsidR="00B13F5E" w:rsidRPr="00A754F0" w:rsidRDefault="00B13F5E" w:rsidP="00A754F0">
            <w:pPr>
              <w:pStyle w:val="af1"/>
              <w:rPr>
                <w:rStyle w:val="af0"/>
                <w:b w:val="0"/>
                <w:color w:val="auto"/>
              </w:rPr>
            </w:pPr>
            <w:r w:rsidRPr="00A754F0">
              <w:rPr>
                <w:rStyle w:val="af0"/>
                <w:b w:val="0"/>
                <w:color w:val="auto"/>
              </w:rPr>
              <w:t>undefined</w:t>
            </w:r>
          </w:p>
        </w:tc>
        <w:tc>
          <w:tcPr>
            <w:tcW w:w="0" w:type="auto"/>
            <w:vAlign w:val="center"/>
            <w:hideMark/>
          </w:tcPr>
          <w:p w:rsidR="00B13F5E" w:rsidRPr="00A754F0" w:rsidRDefault="00B13F5E" w:rsidP="00A754F0">
            <w:pPr>
              <w:pStyle w:val="af1"/>
              <w:rPr>
                <w:rStyle w:val="af0"/>
                <w:b w:val="0"/>
                <w:color w:val="auto"/>
              </w:rPr>
            </w:pPr>
            <w:r w:rsidRPr="00A754F0">
              <w:rPr>
                <w:rStyle w:val="af0"/>
                <w:b w:val="0"/>
                <w:color w:val="auto"/>
              </w:rPr>
              <w:t>NaN</w:t>
            </w:r>
          </w:p>
        </w:tc>
      </w:tr>
      <w:tr w:rsidR="00B13F5E" w:rsidRPr="00C93443" w:rsidTr="00B13F5E">
        <w:trPr>
          <w:tblCellSpacing w:w="15" w:type="dxa"/>
        </w:trPr>
        <w:tc>
          <w:tcPr>
            <w:tcW w:w="0" w:type="auto"/>
            <w:vAlign w:val="center"/>
            <w:hideMark/>
          </w:tcPr>
          <w:p w:rsidR="00B13F5E" w:rsidRPr="00A754F0" w:rsidRDefault="00B13F5E" w:rsidP="00A754F0">
            <w:pPr>
              <w:pStyle w:val="af1"/>
              <w:rPr>
                <w:rStyle w:val="af0"/>
                <w:b w:val="0"/>
                <w:color w:val="auto"/>
              </w:rPr>
            </w:pPr>
            <w:r w:rsidRPr="00A754F0">
              <w:rPr>
                <w:rStyle w:val="af0"/>
                <w:b w:val="0"/>
                <w:color w:val="auto"/>
              </w:rPr>
              <w:t>null</w:t>
            </w:r>
          </w:p>
        </w:tc>
        <w:tc>
          <w:tcPr>
            <w:tcW w:w="0" w:type="auto"/>
            <w:vAlign w:val="center"/>
            <w:hideMark/>
          </w:tcPr>
          <w:p w:rsidR="00B13F5E" w:rsidRPr="00A754F0" w:rsidRDefault="00B13F5E" w:rsidP="00A754F0">
            <w:pPr>
              <w:pStyle w:val="af1"/>
              <w:rPr>
                <w:rStyle w:val="af0"/>
                <w:b w:val="0"/>
                <w:color w:val="auto"/>
              </w:rPr>
            </w:pPr>
            <w:r w:rsidRPr="00A754F0">
              <w:rPr>
                <w:rStyle w:val="af0"/>
                <w:b w:val="0"/>
                <w:color w:val="auto"/>
              </w:rPr>
              <w:t>0</w:t>
            </w:r>
          </w:p>
        </w:tc>
      </w:tr>
    </w:tbl>
    <w:p w:rsidR="00BD377A" w:rsidRDefault="00BD377A" w:rsidP="00B13F5E">
      <w:pPr>
        <w:rPr>
          <w:rFonts w:asciiTheme="minorHAnsi" w:hAnsiTheme="minorHAnsi"/>
        </w:rPr>
      </w:pPr>
    </w:p>
    <w:p w:rsidR="00B13F5E" w:rsidRPr="00C93443" w:rsidRDefault="00B13F5E" w:rsidP="00B13F5E">
      <w:pPr>
        <w:rPr>
          <w:rFonts w:asciiTheme="minorHAnsi" w:hAnsiTheme="minorHAnsi"/>
        </w:rPr>
      </w:pPr>
      <w:r w:rsidRPr="00C93443">
        <w:rPr>
          <w:rFonts w:asciiTheme="minorHAnsi" w:hAnsiTheme="minorHAnsi"/>
        </w:rPr>
        <w:t>Это преобразование осуществляется при арифметических операциях и сравнениях &gt; &gt;= &lt; &lt;=, но не при проверке равенства ==. Алгоритм проверки равенства для этих значений в спецификации прописан отдельно. В нём считается, что null и undefined равны "==" между собой, но эти значения не равны никакому другому значению.</w:t>
      </w:r>
    </w:p>
    <w:p w:rsidR="00B13F5E" w:rsidRPr="00C93443" w:rsidRDefault="00B13F5E" w:rsidP="00B13F5E">
      <w:pPr>
        <w:rPr>
          <w:rFonts w:asciiTheme="minorHAnsi" w:hAnsiTheme="minorHAnsi"/>
        </w:rPr>
      </w:pPr>
      <w:r w:rsidRPr="00C93443">
        <w:rPr>
          <w:rFonts w:asciiTheme="minorHAnsi" w:hAnsiTheme="minorHAnsi"/>
        </w:rPr>
        <w:t>Это ведёт к забавным последствиям.</w:t>
      </w:r>
    </w:p>
    <w:p w:rsidR="00B13F5E" w:rsidRPr="00C93443" w:rsidRDefault="00B13F5E" w:rsidP="00B13F5E">
      <w:pPr>
        <w:rPr>
          <w:rFonts w:asciiTheme="minorHAnsi" w:hAnsiTheme="minorHAnsi"/>
        </w:rPr>
      </w:pPr>
      <w:r w:rsidRPr="00C93443">
        <w:rPr>
          <w:rFonts w:asciiTheme="minorHAnsi" w:hAnsiTheme="minorHAnsi"/>
        </w:rPr>
        <w:t>Например, null не подчиняется законам математики – он «больше либо равен нулю»: null&gt;=0, но не больше и не равен:</w:t>
      </w:r>
    </w:p>
    <w:p w:rsidR="00B13F5E" w:rsidRPr="00A754F0" w:rsidRDefault="00B13F5E" w:rsidP="00A754F0">
      <w:pPr>
        <w:pStyle w:val="af1"/>
        <w:rPr>
          <w:rStyle w:val="af0"/>
          <w:b w:val="0"/>
          <w:color w:val="auto"/>
        </w:rPr>
      </w:pPr>
      <w:r w:rsidRPr="00A754F0">
        <w:rPr>
          <w:rStyle w:val="af0"/>
          <w:b w:val="0"/>
          <w:color w:val="auto"/>
        </w:rPr>
        <w:t xml:space="preserve">alert( null &gt;= 0 ); // </w:t>
      </w:r>
      <w:r w:rsidRPr="00A754F0">
        <w:rPr>
          <w:rStyle w:val="af0"/>
        </w:rPr>
        <w:t>true</w:t>
      </w:r>
      <w:r w:rsidRPr="00A754F0">
        <w:rPr>
          <w:rStyle w:val="af0"/>
          <w:b w:val="0"/>
          <w:color w:val="auto"/>
        </w:rPr>
        <w:t>, т.к. null преобразуется к 0</w:t>
      </w:r>
    </w:p>
    <w:p w:rsidR="00B13F5E" w:rsidRPr="00A754F0" w:rsidRDefault="00B13F5E" w:rsidP="00A754F0">
      <w:pPr>
        <w:pStyle w:val="af1"/>
        <w:rPr>
          <w:rStyle w:val="af0"/>
          <w:b w:val="0"/>
          <w:color w:val="auto"/>
        </w:rPr>
      </w:pPr>
      <w:r w:rsidRPr="00A754F0">
        <w:rPr>
          <w:rStyle w:val="af0"/>
          <w:b w:val="0"/>
          <w:color w:val="auto"/>
        </w:rPr>
        <w:t>alert( null &gt; 0 ); // false (не больше), т.к. null преобразуется к 0</w:t>
      </w:r>
    </w:p>
    <w:p w:rsidR="00B13F5E" w:rsidRPr="00A754F0" w:rsidRDefault="00B13F5E" w:rsidP="00A754F0">
      <w:pPr>
        <w:pStyle w:val="af1"/>
        <w:rPr>
          <w:rStyle w:val="af0"/>
          <w:b w:val="0"/>
          <w:color w:val="auto"/>
        </w:rPr>
      </w:pPr>
      <w:r w:rsidRPr="00A754F0">
        <w:rPr>
          <w:rStyle w:val="af0"/>
          <w:b w:val="0"/>
          <w:color w:val="auto"/>
        </w:rPr>
        <w:t>alert( null == 0 ); // false (и не равен!), т.к. == рассматривает null особо.</w:t>
      </w:r>
    </w:p>
    <w:p w:rsidR="004F3D96" w:rsidRDefault="004F3D96" w:rsidP="00B13F5E">
      <w:pPr>
        <w:rPr>
          <w:rFonts w:asciiTheme="minorHAnsi" w:hAnsiTheme="minorHAnsi"/>
        </w:rPr>
      </w:pPr>
    </w:p>
    <w:p w:rsidR="00B13F5E" w:rsidRPr="00C93443" w:rsidRDefault="00B13F5E" w:rsidP="00B13F5E">
      <w:pPr>
        <w:rPr>
          <w:rFonts w:asciiTheme="minorHAnsi" w:hAnsiTheme="minorHAnsi"/>
        </w:rPr>
      </w:pPr>
      <w:r w:rsidRPr="00C93443">
        <w:rPr>
          <w:rFonts w:asciiTheme="minorHAnsi" w:hAnsiTheme="minorHAnsi"/>
        </w:rPr>
        <w:t>Значение undefined вообще «несравнимо»:</w:t>
      </w:r>
    </w:p>
    <w:p w:rsidR="00B13F5E" w:rsidRPr="00A754F0" w:rsidRDefault="00B13F5E" w:rsidP="00A754F0">
      <w:pPr>
        <w:pStyle w:val="af1"/>
        <w:rPr>
          <w:rStyle w:val="af0"/>
          <w:b w:val="0"/>
          <w:color w:val="auto"/>
        </w:rPr>
      </w:pPr>
      <w:r w:rsidRPr="00A754F0">
        <w:rPr>
          <w:rStyle w:val="af0"/>
          <w:b w:val="0"/>
          <w:color w:val="auto"/>
        </w:rPr>
        <w:t>alert( undefined &gt; 0 ); // false, т.к. undefined -&gt; NaN</w:t>
      </w:r>
    </w:p>
    <w:p w:rsidR="00B13F5E" w:rsidRPr="00A754F0" w:rsidRDefault="00B13F5E" w:rsidP="00A754F0">
      <w:pPr>
        <w:pStyle w:val="af1"/>
        <w:rPr>
          <w:rStyle w:val="af0"/>
          <w:b w:val="0"/>
          <w:color w:val="auto"/>
        </w:rPr>
      </w:pPr>
      <w:r w:rsidRPr="00A754F0">
        <w:rPr>
          <w:rStyle w:val="af0"/>
          <w:b w:val="0"/>
          <w:color w:val="auto"/>
        </w:rPr>
        <w:t>alert( undefined == 0 ); // false, т.к. это undefined (без преобразования)</w:t>
      </w:r>
    </w:p>
    <w:p w:rsidR="00B13F5E" w:rsidRPr="00A754F0" w:rsidRDefault="00B13F5E" w:rsidP="00A754F0">
      <w:pPr>
        <w:pStyle w:val="af1"/>
        <w:rPr>
          <w:rStyle w:val="af0"/>
          <w:b w:val="0"/>
          <w:color w:val="auto"/>
        </w:rPr>
      </w:pPr>
      <w:r w:rsidRPr="00A754F0">
        <w:rPr>
          <w:rStyle w:val="af0"/>
          <w:b w:val="0"/>
          <w:color w:val="auto"/>
        </w:rPr>
        <w:t>alert( undefined &lt; 0 ); // false, т.к. undefined -&gt; NaN</w:t>
      </w:r>
    </w:p>
    <w:p w:rsidR="00B13F5E" w:rsidRPr="00C93443" w:rsidRDefault="00B13F5E" w:rsidP="004E74CB">
      <w:pPr>
        <w:pStyle w:val="aa"/>
      </w:pPr>
      <w:r w:rsidRPr="00C93443">
        <w:t>Для более очевидной работы кода и во избежание ошибок лучше не давать специальным значениям участвовать в сравнениях &gt; &gt;= &lt; &lt;=.</w:t>
      </w:r>
    </w:p>
    <w:p w:rsidR="00B13F5E" w:rsidRPr="00C93443" w:rsidRDefault="00B13F5E" w:rsidP="00B13F5E">
      <w:pPr>
        <w:rPr>
          <w:rFonts w:asciiTheme="minorHAnsi" w:hAnsiTheme="minorHAnsi"/>
        </w:rPr>
      </w:pPr>
      <w:r w:rsidRPr="00C93443">
        <w:rPr>
          <w:rFonts w:asciiTheme="minorHAnsi" w:hAnsiTheme="minorHAnsi"/>
        </w:rPr>
        <w:t>Используйте в таких случаях переменные-числа или приводите к числу явно.</w:t>
      </w:r>
    </w:p>
    <w:p w:rsidR="00224146" w:rsidRPr="00C93443" w:rsidRDefault="00224146" w:rsidP="00224146">
      <w:pPr>
        <w:rPr>
          <w:rFonts w:asciiTheme="minorHAnsi" w:hAnsiTheme="minorHAnsi"/>
        </w:rPr>
      </w:pPr>
    </w:p>
    <w:p w:rsidR="00CD5CA5" w:rsidRPr="00C93443" w:rsidRDefault="00CD5CA5" w:rsidP="00CD5CA5">
      <w:pPr>
        <w:rPr>
          <w:rFonts w:asciiTheme="minorHAnsi" w:hAnsiTheme="minorHAnsi"/>
          <w:b/>
          <w:bCs/>
        </w:rPr>
      </w:pPr>
      <w:bookmarkStart w:id="177" w:name="логическое-преобразование"/>
      <w:r w:rsidRPr="00C93443">
        <w:rPr>
          <w:rFonts w:asciiTheme="minorHAnsi" w:hAnsiTheme="minorHAnsi"/>
          <w:b/>
          <w:bCs/>
          <w:shd w:val="clear" w:color="auto" w:fill="00B0F0"/>
        </w:rPr>
        <w:t>Логическое преобразование</w:t>
      </w:r>
      <w:bookmarkEnd w:id="177"/>
    </w:p>
    <w:p w:rsidR="00CD5CA5" w:rsidRPr="00C93443" w:rsidRDefault="00CD5CA5" w:rsidP="00CD5CA5">
      <w:pPr>
        <w:rPr>
          <w:rFonts w:asciiTheme="minorHAnsi" w:hAnsiTheme="minorHAnsi"/>
        </w:rPr>
      </w:pPr>
      <w:r w:rsidRPr="00C93443">
        <w:rPr>
          <w:rFonts w:asciiTheme="minorHAnsi" w:hAnsiTheme="minorHAnsi"/>
        </w:rPr>
        <w:t>Преобразование к true/false происходит в логическом контексте, таком как if(value), и при применении логических операторов.</w:t>
      </w:r>
    </w:p>
    <w:p w:rsidR="00CD5CA5" w:rsidRPr="00C93443" w:rsidRDefault="00CD5CA5" w:rsidP="00CD5CA5">
      <w:pPr>
        <w:rPr>
          <w:rFonts w:asciiTheme="minorHAnsi" w:hAnsiTheme="minorHAnsi"/>
        </w:rPr>
      </w:pPr>
      <w:r w:rsidRPr="00C93443">
        <w:rPr>
          <w:rFonts w:asciiTheme="minorHAnsi" w:hAnsiTheme="minorHAnsi"/>
        </w:rPr>
        <w:t>Все значения, которые интуитивно «пусты», становятся false. Их несколько: 0, пустая строка, null, undefined и NaN.</w:t>
      </w:r>
    </w:p>
    <w:p w:rsidR="00CD5CA5" w:rsidRPr="00C93443" w:rsidRDefault="00CD5CA5" w:rsidP="00CD5CA5">
      <w:pPr>
        <w:rPr>
          <w:rFonts w:asciiTheme="minorHAnsi" w:hAnsiTheme="minorHAnsi"/>
        </w:rPr>
      </w:pPr>
      <w:r w:rsidRPr="00C93443">
        <w:rPr>
          <w:rFonts w:asciiTheme="minorHAnsi" w:hAnsiTheme="minorHAnsi"/>
        </w:rPr>
        <w:t>Остальное, в том числе и любые объекты – true.</w:t>
      </w:r>
    </w:p>
    <w:p w:rsidR="00CD5CA5" w:rsidRPr="00C93443" w:rsidRDefault="00CD5CA5" w:rsidP="00CD5CA5">
      <w:pPr>
        <w:rPr>
          <w:rFonts w:asciiTheme="minorHAnsi" w:hAnsiTheme="minorHAnsi"/>
        </w:rPr>
      </w:pPr>
      <w:r w:rsidRPr="00C93443">
        <w:rPr>
          <w:rFonts w:asciiTheme="minorHAnsi" w:hAnsiTheme="minorHAnsi"/>
        </w:rPr>
        <w:t>Полная таблица преобразований: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3682"/>
      </w:tblGrid>
      <w:tr w:rsidR="00CD5CA5" w:rsidRPr="00C93443" w:rsidTr="00CD5CA5">
        <w:trPr>
          <w:tblCellSpacing w:w="15" w:type="dxa"/>
        </w:trPr>
        <w:tc>
          <w:tcPr>
            <w:tcW w:w="0" w:type="auto"/>
            <w:vAlign w:val="center"/>
            <w:hideMark/>
          </w:tcPr>
          <w:p w:rsidR="00CD5CA5" w:rsidRPr="00C93443" w:rsidRDefault="00CD5CA5" w:rsidP="00A754F0">
            <w:pPr>
              <w:pStyle w:val="af1"/>
            </w:pPr>
            <w:r w:rsidRPr="00C93443">
              <w:t>Значение</w:t>
            </w:r>
          </w:p>
        </w:tc>
        <w:tc>
          <w:tcPr>
            <w:tcW w:w="0" w:type="auto"/>
            <w:vAlign w:val="center"/>
            <w:hideMark/>
          </w:tcPr>
          <w:p w:rsidR="00CD5CA5" w:rsidRPr="00C93443" w:rsidRDefault="00CD5CA5" w:rsidP="00A754F0">
            <w:pPr>
              <w:pStyle w:val="af1"/>
            </w:pPr>
            <w:r w:rsidRPr="00C93443">
              <w:t>Преобразуется в...</w:t>
            </w:r>
          </w:p>
        </w:tc>
      </w:tr>
      <w:tr w:rsidR="00CD5CA5" w:rsidRPr="00C93443" w:rsidTr="00CD5CA5">
        <w:trPr>
          <w:tblCellSpacing w:w="15" w:type="dxa"/>
        </w:trPr>
        <w:tc>
          <w:tcPr>
            <w:tcW w:w="0" w:type="auto"/>
            <w:vAlign w:val="center"/>
            <w:hideMark/>
          </w:tcPr>
          <w:p w:rsidR="00CD5CA5" w:rsidRPr="00C93443" w:rsidRDefault="00CD5CA5" w:rsidP="00A754F0">
            <w:pPr>
              <w:pStyle w:val="af1"/>
            </w:pPr>
            <w:r w:rsidRPr="00C93443">
              <w:t>undefined, null</w:t>
            </w:r>
          </w:p>
        </w:tc>
        <w:tc>
          <w:tcPr>
            <w:tcW w:w="0" w:type="auto"/>
            <w:vAlign w:val="center"/>
            <w:hideMark/>
          </w:tcPr>
          <w:p w:rsidR="00CD5CA5" w:rsidRPr="00C93443" w:rsidRDefault="00CD5CA5" w:rsidP="00A754F0">
            <w:pPr>
              <w:pStyle w:val="af1"/>
            </w:pPr>
            <w:r w:rsidRPr="00C93443">
              <w:t>false</w:t>
            </w:r>
          </w:p>
        </w:tc>
      </w:tr>
      <w:tr w:rsidR="00CD5CA5" w:rsidRPr="00C93443" w:rsidTr="00CD5CA5">
        <w:trPr>
          <w:tblCellSpacing w:w="15" w:type="dxa"/>
        </w:trPr>
        <w:tc>
          <w:tcPr>
            <w:tcW w:w="0" w:type="auto"/>
            <w:vAlign w:val="center"/>
            <w:hideMark/>
          </w:tcPr>
          <w:p w:rsidR="00CD5CA5" w:rsidRPr="00C93443" w:rsidRDefault="00CD5CA5" w:rsidP="00A754F0">
            <w:pPr>
              <w:pStyle w:val="af1"/>
            </w:pPr>
            <w:r w:rsidRPr="00C93443">
              <w:t>Числа</w:t>
            </w:r>
          </w:p>
        </w:tc>
        <w:tc>
          <w:tcPr>
            <w:tcW w:w="0" w:type="auto"/>
            <w:vAlign w:val="center"/>
            <w:hideMark/>
          </w:tcPr>
          <w:p w:rsidR="00CD5CA5" w:rsidRPr="00C93443" w:rsidRDefault="00CD5CA5" w:rsidP="00A754F0">
            <w:pPr>
              <w:pStyle w:val="af1"/>
            </w:pPr>
            <w:r w:rsidRPr="00C93443">
              <w:t xml:space="preserve">Все true, кроме 0, </w:t>
            </w:r>
            <w:r w:rsidRPr="006446B8">
              <w:rPr>
                <w:rStyle w:val="af0"/>
              </w:rPr>
              <w:t>NaN</w:t>
            </w:r>
            <w:r w:rsidRPr="00C93443">
              <w:t xml:space="preserve"> -- </w:t>
            </w:r>
            <w:r w:rsidRPr="006446B8">
              <w:rPr>
                <w:rStyle w:val="af0"/>
              </w:rPr>
              <w:t>false</w:t>
            </w:r>
            <w:r w:rsidRPr="00C93443">
              <w:t>.</w:t>
            </w:r>
          </w:p>
        </w:tc>
      </w:tr>
      <w:tr w:rsidR="00CD5CA5" w:rsidRPr="00C93443" w:rsidTr="00CD5CA5">
        <w:trPr>
          <w:tblCellSpacing w:w="15" w:type="dxa"/>
        </w:trPr>
        <w:tc>
          <w:tcPr>
            <w:tcW w:w="0" w:type="auto"/>
            <w:vAlign w:val="center"/>
            <w:hideMark/>
          </w:tcPr>
          <w:p w:rsidR="00CD5CA5" w:rsidRPr="00C93443" w:rsidRDefault="00CD5CA5" w:rsidP="00A754F0">
            <w:pPr>
              <w:pStyle w:val="af1"/>
            </w:pPr>
            <w:r w:rsidRPr="00C93443">
              <w:t>Строки</w:t>
            </w:r>
          </w:p>
        </w:tc>
        <w:tc>
          <w:tcPr>
            <w:tcW w:w="0" w:type="auto"/>
            <w:vAlign w:val="center"/>
            <w:hideMark/>
          </w:tcPr>
          <w:p w:rsidR="00CD5CA5" w:rsidRPr="00C93443" w:rsidRDefault="00CD5CA5" w:rsidP="00A754F0">
            <w:pPr>
              <w:pStyle w:val="af1"/>
            </w:pPr>
            <w:r w:rsidRPr="00C93443">
              <w:t xml:space="preserve">Все true, кроме пустой строки </w:t>
            </w:r>
            <w:r w:rsidRPr="006446B8">
              <w:rPr>
                <w:rStyle w:val="af0"/>
              </w:rPr>
              <w:t>"" -- false</w:t>
            </w:r>
          </w:p>
        </w:tc>
      </w:tr>
      <w:tr w:rsidR="00CD5CA5" w:rsidRPr="00C93443" w:rsidTr="00CD5CA5">
        <w:trPr>
          <w:tblCellSpacing w:w="15" w:type="dxa"/>
        </w:trPr>
        <w:tc>
          <w:tcPr>
            <w:tcW w:w="0" w:type="auto"/>
            <w:vAlign w:val="center"/>
            <w:hideMark/>
          </w:tcPr>
          <w:p w:rsidR="00CD5CA5" w:rsidRPr="00C93443" w:rsidRDefault="00CD5CA5" w:rsidP="00A754F0">
            <w:pPr>
              <w:pStyle w:val="af1"/>
            </w:pPr>
            <w:r w:rsidRPr="00C93443">
              <w:t>Объекты</w:t>
            </w:r>
          </w:p>
        </w:tc>
        <w:tc>
          <w:tcPr>
            <w:tcW w:w="0" w:type="auto"/>
            <w:vAlign w:val="center"/>
            <w:hideMark/>
          </w:tcPr>
          <w:p w:rsidR="00CD5CA5" w:rsidRPr="00C93443" w:rsidRDefault="00CD5CA5" w:rsidP="00A754F0">
            <w:pPr>
              <w:pStyle w:val="af1"/>
            </w:pPr>
            <w:r w:rsidRPr="00C93443">
              <w:t>Всегда true</w:t>
            </w:r>
          </w:p>
        </w:tc>
      </w:tr>
    </w:tbl>
    <w:p w:rsidR="006446B8" w:rsidRDefault="00CD5CA5" w:rsidP="00621CA9">
      <w:pPr>
        <w:pStyle w:val="aa"/>
      </w:pPr>
      <w:r w:rsidRPr="00C93443">
        <w:t xml:space="preserve">Для явного преобразования используется двойное логическое отрицание </w:t>
      </w:r>
      <w:r w:rsidRPr="00A754F0">
        <w:rPr>
          <w:rStyle w:val="af0"/>
        </w:rPr>
        <w:t>!!value</w:t>
      </w:r>
      <w:r w:rsidRPr="00C93443">
        <w:t xml:space="preserve"> или вызов </w:t>
      </w:r>
      <w:r w:rsidRPr="006446B8">
        <w:rPr>
          <w:rStyle w:val="af0"/>
        </w:rPr>
        <w:t>Boolean</w:t>
      </w:r>
      <w:r w:rsidRPr="00C93443">
        <w:t>(value)</w:t>
      </w:r>
    </w:p>
    <w:p w:rsidR="00CD5CA5" w:rsidRPr="00C93443" w:rsidRDefault="00CD5CA5" w:rsidP="00621CA9">
      <w:pPr>
        <w:pStyle w:val="aa"/>
      </w:pPr>
      <w:r w:rsidRPr="00C93443">
        <w:t>.</w:t>
      </w:r>
    </w:p>
    <w:p w:rsidR="00CD5CA5" w:rsidRDefault="00CD5CA5" w:rsidP="00CD5CA5">
      <w:pPr>
        <w:rPr>
          <w:rFonts w:asciiTheme="minorHAnsi" w:hAnsiTheme="minorHAnsi"/>
          <w:shd w:val="clear" w:color="auto" w:fill="E5B8B7" w:themeFill="accent2" w:themeFillTint="66"/>
        </w:rPr>
      </w:pPr>
      <w:r w:rsidRPr="00C93443">
        <w:rPr>
          <w:rFonts w:asciiTheme="minorHAnsi" w:hAnsiTheme="minorHAnsi"/>
          <w:shd w:val="clear" w:color="auto" w:fill="E5B8B7" w:themeFill="accent2" w:themeFillTint="66"/>
        </w:rPr>
        <w:t>Обратите внимание: строка "0" становится true</w:t>
      </w:r>
    </w:p>
    <w:p w:rsidR="006446B8" w:rsidRPr="00C93443" w:rsidRDefault="006446B8" w:rsidP="00CD5CA5">
      <w:pPr>
        <w:rPr>
          <w:rFonts w:asciiTheme="minorHAnsi" w:hAnsiTheme="minorHAnsi"/>
        </w:rPr>
      </w:pPr>
    </w:p>
    <w:p w:rsidR="00CD5CA5" w:rsidRPr="00C93443" w:rsidRDefault="00CD5CA5" w:rsidP="00CD5CA5">
      <w:pPr>
        <w:rPr>
          <w:rFonts w:asciiTheme="minorHAnsi" w:hAnsiTheme="minorHAnsi"/>
        </w:rPr>
      </w:pPr>
      <w:r w:rsidRPr="00C93443">
        <w:rPr>
          <w:rFonts w:asciiTheme="minorHAnsi" w:hAnsiTheme="minorHAnsi"/>
        </w:rPr>
        <w:t>В отличие от многих языков программирования (например PHP), "0" в JavaScript является true, как и строка из пробелов:</w:t>
      </w:r>
    </w:p>
    <w:p w:rsidR="00CD5CA5" w:rsidRPr="00A754F0" w:rsidRDefault="00CD5CA5" w:rsidP="00A754F0">
      <w:pPr>
        <w:pStyle w:val="af1"/>
        <w:rPr>
          <w:rStyle w:val="af0"/>
          <w:b w:val="0"/>
          <w:color w:val="auto"/>
        </w:rPr>
      </w:pPr>
      <w:r w:rsidRPr="00A754F0">
        <w:rPr>
          <w:rStyle w:val="af0"/>
          <w:b w:val="0"/>
          <w:color w:val="auto"/>
        </w:rPr>
        <w:t>alert( !!"0" ); // true</w:t>
      </w:r>
    </w:p>
    <w:p w:rsidR="00CD5CA5" w:rsidRPr="00A754F0" w:rsidRDefault="00CD5CA5" w:rsidP="00A754F0">
      <w:pPr>
        <w:pStyle w:val="af1"/>
        <w:rPr>
          <w:rStyle w:val="af0"/>
          <w:b w:val="0"/>
          <w:color w:val="auto"/>
        </w:rPr>
      </w:pPr>
      <w:r w:rsidRPr="00A754F0">
        <w:rPr>
          <w:rStyle w:val="af0"/>
          <w:b w:val="0"/>
          <w:color w:val="auto"/>
        </w:rPr>
        <w:t>alert( !!" " ); // любые непустые строки, даже из пробелов - true!</w:t>
      </w:r>
    </w:p>
    <w:p w:rsidR="006446B8" w:rsidRDefault="006446B8" w:rsidP="00CD5CA5">
      <w:pPr>
        <w:rPr>
          <w:rFonts w:asciiTheme="minorHAnsi" w:hAnsiTheme="minorHAnsi"/>
        </w:rPr>
      </w:pPr>
    </w:p>
    <w:p w:rsidR="00CD5CA5" w:rsidRPr="00C93443" w:rsidRDefault="00CD5CA5" w:rsidP="00CD5CA5">
      <w:pPr>
        <w:rPr>
          <w:rFonts w:asciiTheme="minorHAnsi" w:hAnsiTheme="minorHAnsi"/>
        </w:rPr>
      </w:pPr>
      <w:r w:rsidRPr="00C93443">
        <w:rPr>
          <w:rFonts w:asciiTheme="minorHAnsi" w:hAnsiTheme="minorHAnsi"/>
        </w:rPr>
        <w:t>Логическое преобразование интересно тем, как оно сочетается с численным.</w:t>
      </w:r>
    </w:p>
    <w:p w:rsidR="00CD5CA5" w:rsidRPr="00C93443" w:rsidRDefault="00CD5CA5" w:rsidP="00621CA9">
      <w:pPr>
        <w:pStyle w:val="aa"/>
      </w:pPr>
      <w:r w:rsidRPr="00C93443">
        <w:t>Два значения могут быть равны, но одно из них в логическом контексте true, другое – false.</w:t>
      </w:r>
    </w:p>
    <w:p w:rsidR="00CD5CA5" w:rsidRPr="00C93443" w:rsidRDefault="00CD5CA5" w:rsidP="00CD5CA5">
      <w:pPr>
        <w:rPr>
          <w:rFonts w:asciiTheme="minorHAnsi" w:hAnsiTheme="minorHAnsi"/>
        </w:rPr>
      </w:pPr>
      <w:r w:rsidRPr="00C93443">
        <w:rPr>
          <w:rFonts w:asciiTheme="minorHAnsi" w:hAnsiTheme="minorHAnsi"/>
        </w:rPr>
        <w:t>Например, равенство в следующем примере верно, так как происходит численное преобразование:</w:t>
      </w:r>
    </w:p>
    <w:p w:rsidR="00CD5CA5" w:rsidRPr="00C2068B" w:rsidRDefault="00CD5CA5" w:rsidP="00C2068B">
      <w:pPr>
        <w:pStyle w:val="af1"/>
        <w:rPr>
          <w:rStyle w:val="af0"/>
          <w:b w:val="0"/>
          <w:color w:val="auto"/>
        </w:rPr>
      </w:pPr>
      <w:r w:rsidRPr="00C2068B">
        <w:rPr>
          <w:rStyle w:val="af0"/>
          <w:b w:val="0"/>
          <w:color w:val="auto"/>
        </w:rPr>
        <w:t>alert( 0 == "\n0\n" ); // true</w:t>
      </w:r>
    </w:p>
    <w:p w:rsidR="00CD5CA5" w:rsidRPr="00C93443" w:rsidRDefault="00CD5CA5" w:rsidP="00CD5CA5">
      <w:pPr>
        <w:rPr>
          <w:rFonts w:asciiTheme="minorHAnsi" w:hAnsiTheme="minorHAnsi"/>
        </w:rPr>
      </w:pPr>
      <w:r w:rsidRPr="00C93443">
        <w:rPr>
          <w:rFonts w:asciiTheme="minorHAnsi" w:hAnsiTheme="minorHAnsi"/>
        </w:rPr>
        <w:t>… А в логическом контексте левая часть (0) даст false, правая ("\n0\n") – true, так как любая не пустая строка в логическом контексте равна true:</w:t>
      </w:r>
    </w:p>
    <w:p w:rsidR="00CD5CA5" w:rsidRPr="000E0EBB" w:rsidRDefault="00CD5CA5" w:rsidP="000E0EBB">
      <w:pPr>
        <w:pStyle w:val="af1"/>
        <w:rPr>
          <w:rStyle w:val="af0"/>
          <w:b w:val="0"/>
          <w:color w:val="auto"/>
        </w:rPr>
      </w:pPr>
      <w:r w:rsidRPr="000E0EBB">
        <w:rPr>
          <w:rStyle w:val="af0"/>
          <w:b w:val="0"/>
          <w:color w:val="auto"/>
        </w:rPr>
        <w:t>if ("\n0\n") {</w:t>
      </w:r>
    </w:p>
    <w:p w:rsidR="00CD5CA5" w:rsidRPr="000E0EBB" w:rsidRDefault="00CD5CA5" w:rsidP="000E0EBB">
      <w:pPr>
        <w:pStyle w:val="af1"/>
        <w:rPr>
          <w:rStyle w:val="af0"/>
          <w:b w:val="0"/>
          <w:color w:val="auto"/>
        </w:rPr>
      </w:pPr>
      <w:r w:rsidRPr="000E0EBB">
        <w:rPr>
          <w:rStyle w:val="af0"/>
          <w:b w:val="0"/>
          <w:color w:val="auto"/>
        </w:rPr>
        <w:t xml:space="preserve">  alert( "true, совсем не как 0!" );</w:t>
      </w:r>
    </w:p>
    <w:p w:rsidR="00CD5CA5" w:rsidRPr="000E0EBB" w:rsidRDefault="00CD5CA5" w:rsidP="000E0EBB">
      <w:pPr>
        <w:pStyle w:val="af1"/>
        <w:rPr>
          <w:rStyle w:val="af0"/>
          <w:b w:val="0"/>
          <w:color w:val="auto"/>
        </w:rPr>
      </w:pPr>
      <w:r w:rsidRPr="000E0EBB">
        <w:rPr>
          <w:rStyle w:val="af0"/>
          <w:b w:val="0"/>
          <w:color w:val="auto"/>
        </w:rPr>
        <w:t>}</w:t>
      </w:r>
    </w:p>
    <w:p w:rsidR="006446B8" w:rsidRDefault="006446B8" w:rsidP="00CD5CA5">
      <w:pPr>
        <w:rPr>
          <w:rFonts w:asciiTheme="minorHAnsi" w:hAnsiTheme="minorHAnsi"/>
        </w:rPr>
      </w:pPr>
    </w:p>
    <w:p w:rsidR="00CD5CA5" w:rsidRPr="00C93443" w:rsidRDefault="00CD5CA5" w:rsidP="00CD5CA5">
      <w:pPr>
        <w:rPr>
          <w:rFonts w:asciiTheme="minorHAnsi" w:hAnsiTheme="minorHAnsi"/>
        </w:rPr>
      </w:pPr>
      <w:r w:rsidRPr="00C93443">
        <w:rPr>
          <w:rFonts w:asciiTheme="minorHAnsi" w:hAnsiTheme="minorHAnsi"/>
        </w:rPr>
        <w:t>С точки зрения преобразования типов в JavaScript это совершенно нормально. При сравнении с помощью «==» – численное преобразование, а в if – логическое, только и всего.</w:t>
      </w:r>
    </w:p>
    <w:p w:rsidR="00E64BC2" w:rsidRPr="000E0EBB" w:rsidRDefault="00E64BC2" w:rsidP="000E0EBB">
      <w:pPr>
        <w:pStyle w:val="af1"/>
        <w:rPr>
          <w:rStyle w:val="af0"/>
          <w:b w:val="0"/>
          <w:color w:val="auto"/>
        </w:rPr>
      </w:pPr>
      <w:r w:rsidRPr="000E0EBB">
        <w:rPr>
          <w:rStyle w:val="af0"/>
          <w:b w:val="0"/>
          <w:color w:val="auto"/>
        </w:rPr>
        <w:t>"" + 1 + 0 = "10" // (1)</w:t>
      </w:r>
    </w:p>
    <w:p w:rsidR="00E64BC2" w:rsidRPr="000E0EBB" w:rsidRDefault="00E64BC2" w:rsidP="000E0EBB">
      <w:pPr>
        <w:pStyle w:val="af1"/>
        <w:rPr>
          <w:rStyle w:val="af0"/>
          <w:b w:val="0"/>
          <w:color w:val="auto"/>
        </w:rPr>
      </w:pPr>
      <w:r w:rsidRPr="000E0EBB">
        <w:rPr>
          <w:rStyle w:val="af0"/>
          <w:b w:val="0"/>
          <w:color w:val="auto"/>
        </w:rPr>
        <w:t xml:space="preserve">"" </w:t>
      </w:r>
      <w:r w:rsidRPr="000E0EBB">
        <w:rPr>
          <w:rStyle w:val="af0"/>
        </w:rPr>
        <w:t>-</w:t>
      </w:r>
      <w:r w:rsidRPr="000E0EBB">
        <w:rPr>
          <w:rStyle w:val="af0"/>
          <w:b w:val="0"/>
          <w:color w:val="auto"/>
        </w:rPr>
        <w:t xml:space="preserve"> 1 + 0 = -1 // (2)</w:t>
      </w:r>
    </w:p>
    <w:p w:rsidR="00E64BC2" w:rsidRPr="000E0EBB" w:rsidRDefault="00E64BC2" w:rsidP="000E0EBB">
      <w:pPr>
        <w:pStyle w:val="af1"/>
        <w:rPr>
          <w:rStyle w:val="af0"/>
          <w:b w:val="0"/>
          <w:color w:val="auto"/>
        </w:rPr>
      </w:pPr>
      <w:r w:rsidRPr="000E0EBB">
        <w:rPr>
          <w:rStyle w:val="af0"/>
          <w:b w:val="0"/>
          <w:color w:val="auto"/>
        </w:rPr>
        <w:t>true + false = 1</w:t>
      </w:r>
    </w:p>
    <w:p w:rsidR="00E64BC2" w:rsidRPr="000E0EBB" w:rsidRDefault="00E64BC2" w:rsidP="000E0EBB">
      <w:pPr>
        <w:pStyle w:val="af1"/>
        <w:rPr>
          <w:rStyle w:val="af0"/>
          <w:b w:val="0"/>
          <w:color w:val="auto"/>
        </w:rPr>
      </w:pPr>
      <w:r w:rsidRPr="000E0EBB">
        <w:rPr>
          <w:rStyle w:val="af0"/>
          <w:b w:val="0"/>
          <w:color w:val="auto"/>
        </w:rPr>
        <w:t>6 / "3" = 2</w:t>
      </w:r>
    </w:p>
    <w:p w:rsidR="00E64BC2" w:rsidRPr="000E0EBB" w:rsidRDefault="00E64BC2" w:rsidP="000E0EBB">
      <w:pPr>
        <w:pStyle w:val="af1"/>
        <w:rPr>
          <w:rStyle w:val="af0"/>
          <w:b w:val="0"/>
          <w:color w:val="auto"/>
        </w:rPr>
      </w:pPr>
      <w:r w:rsidRPr="000E0EBB">
        <w:rPr>
          <w:rStyle w:val="af0"/>
          <w:b w:val="0"/>
          <w:color w:val="auto"/>
        </w:rPr>
        <w:t>"2" * "3" = 6</w:t>
      </w:r>
    </w:p>
    <w:p w:rsidR="00E64BC2" w:rsidRPr="000E0EBB" w:rsidRDefault="00E64BC2" w:rsidP="000E0EBB">
      <w:pPr>
        <w:pStyle w:val="af1"/>
        <w:rPr>
          <w:rStyle w:val="af0"/>
          <w:b w:val="0"/>
          <w:color w:val="auto"/>
        </w:rPr>
      </w:pPr>
      <w:r w:rsidRPr="000E0EBB">
        <w:rPr>
          <w:rStyle w:val="af0"/>
          <w:b w:val="0"/>
          <w:color w:val="auto"/>
        </w:rPr>
        <w:t>4 + 5 + "px" = "9px"</w:t>
      </w:r>
    </w:p>
    <w:p w:rsidR="00E64BC2" w:rsidRPr="000E0EBB" w:rsidRDefault="00E64BC2" w:rsidP="000E0EBB">
      <w:pPr>
        <w:pStyle w:val="af1"/>
        <w:rPr>
          <w:rStyle w:val="af0"/>
          <w:b w:val="0"/>
          <w:color w:val="auto"/>
        </w:rPr>
      </w:pPr>
      <w:r w:rsidRPr="000E0EBB">
        <w:rPr>
          <w:rStyle w:val="af0"/>
          <w:b w:val="0"/>
          <w:color w:val="auto"/>
        </w:rPr>
        <w:t>"$" + 4 + 5</w:t>
      </w:r>
      <w:r w:rsidRPr="000E0EBB">
        <w:rPr>
          <w:rStyle w:val="af0"/>
          <w:b w:val="0"/>
          <w:color w:val="auto"/>
        </w:rPr>
        <w:tab/>
        <w:t xml:space="preserve"> = "$45"</w:t>
      </w:r>
    </w:p>
    <w:p w:rsidR="00E64BC2" w:rsidRPr="000E0EBB" w:rsidRDefault="00E64BC2" w:rsidP="000E0EBB">
      <w:pPr>
        <w:pStyle w:val="af1"/>
        <w:rPr>
          <w:rStyle w:val="af0"/>
          <w:b w:val="0"/>
          <w:color w:val="auto"/>
        </w:rPr>
      </w:pPr>
      <w:r w:rsidRPr="000E0EBB">
        <w:rPr>
          <w:rStyle w:val="af0"/>
          <w:b w:val="0"/>
          <w:color w:val="auto"/>
        </w:rPr>
        <w:t>"4" – 2</w:t>
      </w:r>
      <w:r w:rsidRPr="000E0EBB">
        <w:rPr>
          <w:rStyle w:val="af0"/>
          <w:b w:val="0"/>
          <w:color w:val="auto"/>
        </w:rPr>
        <w:tab/>
      </w:r>
      <w:r w:rsidRPr="000E0EBB">
        <w:rPr>
          <w:rStyle w:val="af0"/>
          <w:b w:val="0"/>
          <w:color w:val="auto"/>
        </w:rPr>
        <w:tab/>
        <w:t xml:space="preserve"> = 2</w:t>
      </w:r>
    </w:p>
    <w:p w:rsidR="00E64BC2" w:rsidRPr="000E0EBB" w:rsidRDefault="000E0EBB" w:rsidP="000E0EBB">
      <w:pPr>
        <w:pStyle w:val="af1"/>
        <w:rPr>
          <w:rStyle w:val="af0"/>
          <w:b w:val="0"/>
          <w:color w:val="auto"/>
        </w:rPr>
      </w:pPr>
      <w:r>
        <w:rPr>
          <w:rStyle w:val="af0"/>
          <w:b w:val="0"/>
          <w:color w:val="auto"/>
        </w:rPr>
        <w:t>"4px" – 2</w:t>
      </w:r>
      <w:r>
        <w:rPr>
          <w:rStyle w:val="af0"/>
          <w:b w:val="0"/>
          <w:color w:val="auto"/>
        </w:rPr>
        <w:tab/>
        <w:t xml:space="preserve"> </w:t>
      </w:r>
      <w:r w:rsidR="00E64BC2" w:rsidRPr="000E0EBB">
        <w:rPr>
          <w:rStyle w:val="af0"/>
          <w:b w:val="0"/>
          <w:color w:val="auto"/>
        </w:rPr>
        <w:t xml:space="preserve">= </w:t>
      </w:r>
      <w:r w:rsidR="00E64BC2" w:rsidRPr="006446B8">
        <w:rPr>
          <w:rStyle w:val="af0"/>
        </w:rPr>
        <w:t>NaN</w:t>
      </w:r>
    </w:p>
    <w:p w:rsidR="00E64BC2" w:rsidRPr="000E0EBB" w:rsidRDefault="00E64BC2" w:rsidP="000E0EBB">
      <w:pPr>
        <w:pStyle w:val="af1"/>
        <w:rPr>
          <w:rStyle w:val="af0"/>
          <w:b w:val="0"/>
          <w:color w:val="auto"/>
        </w:rPr>
      </w:pPr>
      <w:r w:rsidRPr="000E0EBB">
        <w:rPr>
          <w:rStyle w:val="af0"/>
          <w:b w:val="0"/>
          <w:color w:val="auto"/>
        </w:rPr>
        <w:t>7 / 0</w:t>
      </w:r>
      <w:r w:rsidRPr="000E0EBB">
        <w:rPr>
          <w:rStyle w:val="af0"/>
          <w:b w:val="0"/>
          <w:color w:val="auto"/>
        </w:rPr>
        <w:tab/>
      </w:r>
      <w:r w:rsidRPr="000E0EBB">
        <w:rPr>
          <w:rStyle w:val="af0"/>
          <w:b w:val="0"/>
          <w:color w:val="auto"/>
        </w:rPr>
        <w:tab/>
        <w:t xml:space="preserve"> = Infinity</w:t>
      </w:r>
    </w:p>
    <w:p w:rsidR="00E64BC2" w:rsidRPr="000E0EBB" w:rsidRDefault="00E64BC2" w:rsidP="000E0EBB">
      <w:pPr>
        <w:pStyle w:val="af1"/>
        <w:rPr>
          <w:rStyle w:val="af0"/>
          <w:b w:val="0"/>
          <w:color w:val="auto"/>
        </w:rPr>
      </w:pPr>
      <w:r w:rsidRPr="000E0EBB">
        <w:rPr>
          <w:rStyle w:val="af0"/>
          <w:b w:val="0"/>
          <w:color w:val="auto"/>
        </w:rPr>
        <w:t xml:space="preserve">" -9\n" + 5 </w:t>
      </w:r>
      <w:r w:rsidRPr="000E0EBB">
        <w:rPr>
          <w:rStyle w:val="af0"/>
          <w:b w:val="0"/>
          <w:color w:val="auto"/>
        </w:rPr>
        <w:tab/>
        <w:t xml:space="preserve"> = " -9\n5"</w:t>
      </w:r>
    </w:p>
    <w:p w:rsidR="00E64BC2" w:rsidRPr="000E0EBB" w:rsidRDefault="00E64BC2" w:rsidP="000E0EBB">
      <w:pPr>
        <w:pStyle w:val="af1"/>
        <w:rPr>
          <w:rStyle w:val="af0"/>
          <w:b w:val="0"/>
          <w:color w:val="auto"/>
        </w:rPr>
      </w:pPr>
      <w:r w:rsidRPr="000E0EBB">
        <w:rPr>
          <w:rStyle w:val="af0"/>
          <w:b w:val="0"/>
          <w:color w:val="auto"/>
        </w:rPr>
        <w:t xml:space="preserve">" -9\n" </w:t>
      </w:r>
      <w:r w:rsidRPr="00D05503">
        <w:rPr>
          <w:rStyle w:val="af0"/>
        </w:rPr>
        <w:t>–</w:t>
      </w:r>
      <w:r w:rsidRPr="000E0EBB">
        <w:rPr>
          <w:rStyle w:val="af0"/>
          <w:b w:val="0"/>
          <w:color w:val="auto"/>
        </w:rPr>
        <w:t xml:space="preserve"> 5</w:t>
      </w:r>
      <w:r w:rsidRPr="000E0EBB">
        <w:rPr>
          <w:rStyle w:val="af0"/>
          <w:b w:val="0"/>
          <w:color w:val="auto"/>
        </w:rPr>
        <w:tab/>
        <w:t xml:space="preserve"> = -14</w:t>
      </w:r>
    </w:p>
    <w:p w:rsidR="00E64BC2" w:rsidRPr="000E0EBB" w:rsidRDefault="00E64BC2" w:rsidP="000E0EBB">
      <w:pPr>
        <w:pStyle w:val="af1"/>
        <w:rPr>
          <w:rStyle w:val="af0"/>
          <w:b w:val="0"/>
          <w:color w:val="auto"/>
        </w:rPr>
      </w:pPr>
      <w:r w:rsidRPr="000E0EBB">
        <w:rPr>
          <w:rStyle w:val="af0"/>
          <w:b w:val="0"/>
          <w:color w:val="auto"/>
        </w:rPr>
        <w:t>5 &amp;&amp; 2</w:t>
      </w:r>
      <w:r w:rsidRPr="000E0EBB">
        <w:rPr>
          <w:rStyle w:val="af0"/>
          <w:b w:val="0"/>
          <w:color w:val="auto"/>
        </w:rPr>
        <w:tab/>
      </w:r>
      <w:r w:rsidRPr="000E0EBB">
        <w:rPr>
          <w:rStyle w:val="af0"/>
          <w:b w:val="0"/>
          <w:color w:val="auto"/>
        </w:rPr>
        <w:tab/>
        <w:t xml:space="preserve"> = 2</w:t>
      </w:r>
    </w:p>
    <w:p w:rsidR="00E64BC2" w:rsidRPr="000E0EBB" w:rsidRDefault="00E64BC2" w:rsidP="000E0EBB">
      <w:pPr>
        <w:pStyle w:val="af1"/>
        <w:rPr>
          <w:rStyle w:val="af0"/>
          <w:b w:val="0"/>
          <w:color w:val="auto"/>
        </w:rPr>
      </w:pPr>
      <w:r w:rsidRPr="000E0EBB">
        <w:rPr>
          <w:rStyle w:val="af0"/>
          <w:b w:val="0"/>
          <w:color w:val="auto"/>
        </w:rPr>
        <w:t>2 &amp;&amp; 5</w:t>
      </w:r>
      <w:r w:rsidRPr="000E0EBB">
        <w:rPr>
          <w:rStyle w:val="af0"/>
          <w:b w:val="0"/>
          <w:color w:val="auto"/>
        </w:rPr>
        <w:tab/>
      </w:r>
      <w:r w:rsidRPr="000E0EBB">
        <w:rPr>
          <w:rStyle w:val="af0"/>
          <w:b w:val="0"/>
          <w:color w:val="auto"/>
        </w:rPr>
        <w:tab/>
        <w:t xml:space="preserve"> = 5</w:t>
      </w:r>
    </w:p>
    <w:p w:rsidR="00E64BC2" w:rsidRPr="000E0EBB" w:rsidRDefault="00E64BC2" w:rsidP="000E0EBB">
      <w:pPr>
        <w:pStyle w:val="af1"/>
        <w:rPr>
          <w:rStyle w:val="af0"/>
          <w:b w:val="0"/>
          <w:color w:val="auto"/>
        </w:rPr>
      </w:pPr>
      <w:r w:rsidRPr="000E0EBB">
        <w:rPr>
          <w:rStyle w:val="af0"/>
          <w:b w:val="0"/>
          <w:color w:val="auto"/>
        </w:rPr>
        <w:t>5 || 0</w:t>
      </w:r>
      <w:r w:rsidRPr="000E0EBB">
        <w:rPr>
          <w:rStyle w:val="af0"/>
          <w:b w:val="0"/>
          <w:color w:val="auto"/>
        </w:rPr>
        <w:tab/>
      </w:r>
      <w:r w:rsidRPr="000E0EBB">
        <w:rPr>
          <w:rStyle w:val="af0"/>
          <w:b w:val="0"/>
          <w:color w:val="auto"/>
        </w:rPr>
        <w:tab/>
        <w:t xml:space="preserve"> = 5</w:t>
      </w:r>
    </w:p>
    <w:p w:rsidR="00E64BC2" w:rsidRPr="000E0EBB" w:rsidRDefault="00E64BC2" w:rsidP="000E0EBB">
      <w:pPr>
        <w:pStyle w:val="af1"/>
        <w:rPr>
          <w:rStyle w:val="af0"/>
          <w:b w:val="0"/>
          <w:color w:val="auto"/>
        </w:rPr>
      </w:pPr>
      <w:r w:rsidRPr="000E0EBB">
        <w:rPr>
          <w:rStyle w:val="af0"/>
          <w:b w:val="0"/>
          <w:color w:val="auto"/>
        </w:rPr>
        <w:t xml:space="preserve">0 || 5 </w:t>
      </w:r>
      <w:r w:rsidRPr="000E0EBB">
        <w:rPr>
          <w:rStyle w:val="af0"/>
          <w:b w:val="0"/>
          <w:color w:val="auto"/>
        </w:rPr>
        <w:tab/>
      </w:r>
      <w:r w:rsidRPr="000E0EBB">
        <w:rPr>
          <w:rStyle w:val="af0"/>
          <w:b w:val="0"/>
          <w:color w:val="auto"/>
        </w:rPr>
        <w:tab/>
        <w:t xml:space="preserve"> = 5</w:t>
      </w:r>
    </w:p>
    <w:p w:rsidR="00E64BC2" w:rsidRPr="000E0EBB" w:rsidRDefault="00E64BC2" w:rsidP="000E0EBB">
      <w:pPr>
        <w:pStyle w:val="af1"/>
        <w:rPr>
          <w:rStyle w:val="af0"/>
          <w:b w:val="0"/>
          <w:color w:val="auto"/>
        </w:rPr>
      </w:pPr>
      <w:r w:rsidRPr="00D05503">
        <w:rPr>
          <w:rStyle w:val="af0"/>
        </w:rPr>
        <w:t>null</w:t>
      </w:r>
      <w:r w:rsidRPr="000E0EBB">
        <w:rPr>
          <w:rStyle w:val="af0"/>
          <w:b w:val="0"/>
          <w:color w:val="auto"/>
        </w:rPr>
        <w:t xml:space="preserve"> + 1 </w:t>
      </w:r>
      <w:r w:rsidRPr="000E0EBB">
        <w:rPr>
          <w:rStyle w:val="af0"/>
          <w:b w:val="0"/>
          <w:color w:val="auto"/>
        </w:rPr>
        <w:tab/>
      </w:r>
      <w:r w:rsidR="00D05503">
        <w:rPr>
          <w:rStyle w:val="af0"/>
          <w:b w:val="0"/>
          <w:color w:val="auto"/>
        </w:rPr>
        <w:t xml:space="preserve"> </w:t>
      </w:r>
      <w:r w:rsidRPr="000E0EBB">
        <w:rPr>
          <w:rStyle w:val="af0"/>
          <w:b w:val="0"/>
          <w:color w:val="auto"/>
        </w:rPr>
        <w:t>= 1 // (3)</w:t>
      </w:r>
    </w:p>
    <w:p w:rsidR="00E64BC2" w:rsidRPr="000E0EBB" w:rsidRDefault="00E64BC2" w:rsidP="000E0EBB">
      <w:pPr>
        <w:pStyle w:val="af1"/>
        <w:rPr>
          <w:rStyle w:val="af0"/>
          <w:b w:val="0"/>
          <w:color w:val="auto"/>
        </w:rPr>
      </w:pPr>
      <w:r w:rsidRPr="00D05503">
        <w:rPr>
          <w:rStyle w:val="af0"/>
        </w:rPr>
        <w:t>undefined</w:t>
      </w:r>
      <w:r w:rsidRPr="000E0EBB">
        <w:rPr>
          <w:rStyle w:val="af0"/>
          <w:b w:val="0"/>
          <w:color w:val="auto"/>
        </w:rPr>
        <w:t xml:space="preserve"> + 1 </w:t>
      </w:r>
      <w:r w:rsidRPr="000E0EBB">
        <w:rPr>
          <w:rStyle w:val="af0"/>
          <w:b w:val="0"/>
          <w:color w:val="auto"/>
        </w:rPr>
        <w:tab/>
        <w:t xml:space="preserve"> = NaN // (4)</w:t>
      </w:r>
    </w:p>
    <w:p w:rsidR="00E64BC2" w:rsidRPr="000E0EBB" w:rsidRDefault="00E64BC2" w:rsidP="000E0EBB">
      <w:pPr>
        <w:pStyle w:val="af1"/>
        <w:rPr>
          <w:rStyle w:val="af0"/>
          <w:b w:val="0"/>
          <w:color w:val="auto"/>
        </w:rPr>
      </w:pPr>
      <w:r w:rsidRPr="00D05503">
        <w:rPr>
          <w:rStyle w:val="af0"/>
        </w:rPr>
        <w:t>null</w:t>
      </w:r>
      <w:r w:rsidRPr="000E0EBB">
        <w:rPr>
          <w:rStyle w:val="af0"/>
          <w:b w:val="0"/>
          <w:color w:val="auto"/>
        </w:rPr>
        <w:t xml:space="preserve"> == "\n0\n" </w:t>
      </w:r>
      <w:r w:rsidRPr="000E0EBB">
        <w:rPr>
          <w:rStyle w:val="af0"/>
          <w:b w:val="0"/>
          <w:color w:val="auto"/>
        </w:rPr>
        <w:tab/>
        <w:t xml:space="preserve"> = false // (5)</w:t>
      </w:r>
    </w:p>
    <w:p w:rsidR="00E64BC2" w:rsidRPr="000E0EBB" w:rsidRDefault="00E64BC2" w:rsidP="000E0EBB">
      <w:pPr>
        <w:pStyle w:val="af1"/>
        <w:rPr>
          <w:rStyle w:val="af0"/>
          <w:b w:val="0"/>
          <w:color w:val="auto"/>
        </w:rPr>
      </w:pPr>
      <w:r w:rsidRPr="000E0EBB">
        <w:rPr>
          <w:rStyle w:val="af0"/>
          <w:b w:val="0"/>
          <w:color w:val="auto"/>
        </w:rPr>
        <w:t>+</w:t>
      </w:r>
      <w:r w:rsidRPr="00D05503">
        <w:rPr>
          <w:rStyle w:val="af0"/>
        </w:rPr>
        <w:t>null</w:t>
      </w:r>
      <w:r w:rsidRPr="000E0EBB">
        <w:rPr>
          <w:rStyle w:val="af0"/>
          <w:b w:val="0"/>
          <w:color w:val="auto"/>
        </w:rPr>
        <w:t xml:space="preserve"> == +"\n0\n"  = true // (6)</w:t>
      </w:r>
    </w:p>
    <w:p w:rsidR="00E64BC2" w:rsidRPr="00C93443" w:rsidRDefault="00E64BC2" w:rsidP="006F435A">
      <w:pPr>
        <w:numPr>
          <w:ilvl w:val="0"/>
          <w:numId w:val="13"/>
        </w:numPr>
        <w:rPr>
          <w:rFonts w:asciiTheme="minorHAnsi" w:hAnsiTheme="minorHAnsi"/>
        </w:rPr>
      </w:pPr>
      <w:r w:rsidRPr="00C93443">
        <w:rPr>
          <w:rFonts w:asciiTheme="minorHAnsi" w:hAnsiTheme="minorHAnsi"/>
        </w:rPr>
        <w:t>Оператор "+" в данном случае прибавляет 1 как строку, и затем 0.</w:t>
      </w:r>
    </w:p>
    <w:p w:rsidR="00E64BC2" w:rsidRPr="00C93443" w:rsidRDefault="00E64BC2" w:rsidP="006F435A">
      <w:pPr>
        <w:numPr>
          <w:ilvl w:val="0"/>
          <w:numId w:val="13"/>
        </w:numPr>
        <w:rPr>
          <w:rFonts w:asciiTheme="minorHAnsi" w:hAnsiTheme="minorHAnsi"/>
        </w:rPr>
      </w:pPr>
      <w:r w:rsidRPr="00C93443">
        <w:rPr>
          <w:rFonts w:asciiTheme="minorHAnsi" w:hAnsiTheme="minorHAnsi"/>
        </w:rPr>
        <w:t>Оператор "-" работает только с числами, так что он сразу приводит "" к 0.</w:t>
      </w:r>
    </w:p>
    <w:p w:rsidR="00E64BC2" w:rsidRPr="00C93443" w:rsidRDefault="00E64BC2" w:rsidP="006F435A">
      <w:pPr>
        <w:numPr>
          <w:ilvl w:val="0"/>
          <w:numId w:val="13"/>
        </w:numPr>
        <w:rPr>
          <w:rFonts w:asciiTheme="minorHAnsi" w:hAnsiTheme="minorHAnsi"/>
        </w:rPr>
      </w:pPr>
      <w:r w:rsidRPr="00C93443">
        <w:rPr>
          <w:rFonts w:asciiTheme="minorHAnsi" w:hAnsiTheme="minorHAnsi"/>
        </w:rPr>
        <w:t>null при численном преобразовании становится 0</w:t>
      </w:r>
    </w:p>
    <w:p w:rsidR="00E64BC2" w:rsidRPr="00C93443" w:rsidRDefault="00E64BC2" w:rsidP="006F435A">
      <w:pPr>
        <w:numPr>
          <w:ilvl w:val="0"/>
          <w:numId w:val="13"/>
        </w:numPr>
        <w:rPr>
          <w:rFonts w:asciiTheme="minorHAnsi" w:hAnsiTheme="minorHAnsi"/>
        </w:rPr>
      </w:pPr>
      <w:r w:rsidRPr="00C93443">
        <w:rPr>
          <w:rFonts w:asciiTheme="minorHAnsi" w:hAnsiTheme="minorHAnsi"/>
        </w:rPr>
        <w:t>undefined при численном преобразовании становится NaN</w:t>
      </w:r>
    </w:p>
    <w:p w:rsidR="00E64BC2" w:rsidRPr="00C93443" w:rsidRDefault="00E64BC2" w:rsidP="006F435A">
      <w:pPr>
        <w:numPr>
          <w:ilvl w:val="0"/>
          <w:numId w:val="13"/>
        </w:numPr>
        <w:rPr>
          <w:rFonts w:asciiTheme="minorHAnsi" w:hAnsiTheme="minorHAnsi"/>
        </w:rPr>
      </w:pPr>
      <w:r w:rsidRPr="00C93443">
        <w:rPr>
          <w:rFonts w:asciiTheme="minorHAnsi" w:hAnsiTheme="minorHAnsi"/>
        </w:rPr>
        <w:t xml:space="preserve">При сравнении == с null преобразования не происходит, есть жёсткое правило: </w:t>
      </w:r>
      <w:r w:rsidRPr="00A252F1">
        <w:rPr>
          <w:rStyle w:val="af0"/>
        </w:rPr>
        <w:t>null == undefined</w:t>
      </w:r>
      <w:r w:rsidRPr="00C93443">
        <w:rPr>
          <w:rFonts w:asciiTheme="minorHAnsi" w:hAnsiTheme="minorHAnsi"/>
        </w:rPr>
        <w:t xml:space="preserve"> и только.</w:t>
      </w:r>
    </w:p>
    <w:p w:rsidR="00E64BC2" w:rsidRPr="00C93443" w:rsidRDefault="00E64BC2" w:rsidP="006F435A">
      <w:pPr>
        <w:numPr>
          <w:ilvl w:val="0"/>
          <w:numId w:val="13"/>
        </w:numPr>
        <w:rPr>
          <w:rFonts w:asciiTheme="minorHAnsi" w:hAnsiTheme="minorHAnsi"/>
        </w:rPr>
      </w:pPr>
      <w:r w:rsidRPr="00C93443">
        <w:rPr>
          <w:rFonts w:asciiTheme="minorHAnsi" w:hAnsiTheme="minorHAnsi"/>
        </w:rPr>
        <w:t>И левая и правая часть == преобразуются к числу 0.</w:t>
      </w:r>
    </w:p>
    <w:p w:rsidR="00224146" w:rsidRPr="00C93443" w:rsidRDefault="00224146" w:rsidP="00E64BC2">
      <w:pPr>
        <w:shd w:val="clear" w:color="auto" w:fill="FFFFFF" w:themeFill="background1"/>
        <w:rPr>
          <w:rFonts w:asciiTheme="minorHAnsi" w:hAnsiTheme="minorHAnsi"/>
          <w:shd w:val="clear" w:color="auto" w:fill="00B0F0"/>
        </w:rPr>
      </w:pPr>
    </w:p>
    <w:p w:rsidR="00EE78EA" w:rsidRPr="004E74CB" w:rsidRDefault="00EE78EA" w:rsidP="004E74CB">
      <w:pPr>
        <w:shd w:val="clear" w:color="auto" w:fill="FFFFFF" w:themeFill="background1"/>
        <w:rPr>
          <w:rFonts w:asciiTheme="minorHAnsi" w:hAnsiTheme="minorHAnsi"/>
        </w:rPr>
      </w:pPr>
      <w:r w:rsidRPr="004E74CB">
        <w:rPr>
          <w:rFonts w:asciiTheme="minorHAnsi" w:hAnsiTheme="minorHAnsi"/>
          <w:shd w:val="clear" w:color="auto" w:fill="00B0F0"/>
        </w:rPr>
        <w:t xml:space="preserve">Переменные  </w:t>
      </w:r>
      <w:r w:rsidRPr="004E74CB">
        <w:rPr>
          <w:rFonts w:asciiTheme="minorHAnsi" w:hAnsiTheme="minorHAnsi"/>
        </w:rPr>
        <w:t>Способ запомнить значения, чтобы использовать их после.</w:t>
      </w:r>
    </w:p>
    <w:p w:rsidR="00EE78EA" w:rsidRPr="00C93443" w:rsidRDefault="00EE78EA" w:rsidP="00EE78EA">
      <w:pPr>
        <w:shd w:val="clear" w:color="auto" w:fill="FFFFFF" w:themeFill="background1"/>
        <w:ind w:left="360"/>
        <w:rPr>
          <w:rFonts w:asciiTheme="minorHAnsi" w:hAnsiTheme="minorHAnsi"/>
          <w:noProof/>
        </w:rPr>
      </w:pPr>
    </w:p>
    <w:p w:rsidR="002D57E8" w:rsidRPr="00621CA9" w:rsidRDefault="00EE78EA" w:rsidP="00621CA9">
      <w:pPr>
        <w:shd w:val="clear" w:color="auto" w:fill="FFFFFF" w:themeFill="background1"/>
        <w:ind w:left="360"/>
        <w:rPr>
          <w:rFonts w:asciiTheme="minorHAnsi" w:hAnsiTheme="minorHAnsi"/>
        </w:rPr>
      </w:pPr>
      <w:r w:rsidRPr="00C93443">
        <w:rPr>
          <w:rFonts w:asciiTheme="minorHAnsi" w:hAnsiTheme="minorHAnsi"/>
          <w:noProof/>
        </w:rPr>
        <w:drawing>
          <wp:inline distT="0" distB="0" distL="0" distR="0" wp14:anchorId="33937118" wp14:editId="3A667BAA">
            <wp:extent cx="2836800" cy="741600"/>
            <wp:effectExtent l="0" t="0" r="190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36800" cy="741600"/>
                    </a:xfrm>
                    <a:prstGeom prst="rect">
                      <a:avLst/>
                    </a:prstGeom>
                  </pic:spPr>
                </pic:pic>
              </a:graphicData>
            </a:graphic>
          </wp:inline>
        </w:drawing>
      </w:r>
    </w:p>
    <w:p w:rsidR="00410977" w:rsidRPr="00C93443" w:rsidRDefault="00410977" w:rsidP="00EE78EA">
      <w:pPr>
        <w:shd w:val="clear" w:color="auto" w:fill="FFFFFF" w:themeFill="background1"/>
        <w:rPr>
          <w:rFonts w:asciiTheme="minorHAnsi" w:hAnsiTheme="minorHAnsi"/>
          <w:lang w:val="en-US"/>
        </w:rPr>
      </w:pPr>
    </w:p>
    <w:p w:rsidR="00321E5D" w:rsidRPr="00C93443" w:rsidRDefault="00321E5D" w:rsidP="00836332">
      <w:pPr>
        <w:shd w:val="clear" w:color="auto" w:fill="FFFFFF" w:themeFill="background1"/>
        <w:rPr>
          <w:rFonts w:asciiTheme="minorHAnsi" w:hAnsiTheme="minorHAnsi"/>
        </w:rPr>
      </w:pPr>
    </w:p>
    <w:p w:rsidR="002C58C4" w:rsidRPr="00C93443" w:rsidRDefault="00211FF2" w:rsidP="002472A8">
      <w:pPr>
        <w:pStyle w:val="1"/>
      </w:pPr>
      <w:r>
        <w:rPr>
          <w:shd w:val="clear" w:color="auto" w:fill="00B050"/>
        </w:rPr>
        <w:t>Асинхронные скрипты</w:t>
      </w:r>
    </w:p>
    <w:p w:rsidR="002C58C4" w:rsidRPr="00C93443" w:rsidRDefault="002C58C4" w:rsidP="00335437">
      <w:pPr>
        <w:shd w:val="clear" w:color="auto" w:fill="FFFFFF" w:themeFill="background1"/>
        <w:rPr>
          <w:rFonts w:asciiTheme="minorHAnsi" w:hAnsiTheme="minorHAnsi"/>
        </w:rPr>
      </w:pPr>
      <w:r w:rsidRPr="00C93443">
        <w:rPr>
          <w:rFonts w:asciiTheme="minorHAnsi" w:hAnsiTheme="minorHAnsi"/>
        </w:rPr>
        <w:t>Если скрипт внешний, то пока браузер не выполнит его, он не покажет часть страницы под ним.</w:t>
      </w:r>
    </w:p>
    <w:p w:rsidR="002C58C4" w:rsidRPr="00C93443" w:rsidRDefault="002C58C4" w:rsidP="00335437">
      <w:pPr>
        <w:shd w:val="clear" w:color="auto" w:fill="FFFFFF" w:themeFill="background1"/>
        <w:rPr>
          <w:rFonts w:asciiTheme="minorHAnsi" w:hAnsiTheme="minorHAnsi"/>
          <w:lang w:val="en-US"/>
        </w:rPr>
      </w:pPr>
      <w:r w:rsidRPr="00C93443">
        <w:rPr>
          <w:rFonts w:asciiTheme="minorHAnsi" w:hAnsiTheme="minorHAnsi"/>
          <w:shd w:val="clear" w:color="auto" w:fill="00B0F0"/>
          <w:lang w:val="en-US"/>
        </w:rPr>
        <w:t>Async</w:t>
      </w:r>
      <w:r w:rsidR="007F3282" w:rsidRPr="00C93443">
        <w:rPr>
          <w:rFonts w:asciiTheme="minorHAnsi" w:hAnsiTheme="minorHAnsi"/>
          <w:shd w:val="clear" w:color="auto" w:fill="FFFFFF" w:themeFill="background1"/>
          <w:lang w:val="en-US"/>
        </w:rPr>
        <w:t xml:space="preserve"> </w:t>
      </w:r>
      <w:r w:rsidR="007F3282" w:rsidRPr="00C93443">
        <w:rPr>
          <w:rFonts w:asciiTheme="minorHAnsi" w:hAnsiTheme="minorHAnsi"/>
          <w:shd w:val="clear" w:color="auto" w:fill="FFFFFF" w:themeFill="background1"/>
          <w:lang w:val="en-US"/>
        </w:rPr>
        <w:tab/>
      </w:r>
      <w:r w:rsidR="007F3282" w:rsidRPr="00C93443">
        <w:rPr>
          <w:rFonts w:asciiTheme="minorHAnsi" w:hAnsiTheme="minorHAnsi"/>
          <w:shd w:val="clear" w:color="auto" w:fill="FFFFFF" w:themeFill="background1"/>
          <w:lang w:val="en-US"/>
        </w:rPr>
        <w:tab/>
      </w:r>
      <w:r w:rsidR="007F3282" w:rsidRPr="00C93443">
        <w:rPr>
          <w:rFonts w:asciiTheme="minorHAnsi" w:hAnsiTheme="minorHAnsi"/>
          <w:shd w:val="clear" w:color="auto" w:fill="FFFFFF" w:themeFill="background1"/>
          <w:lang w:val="en-US"/>
        </w:rPr>
        <w:tab/>
        <w:t>/</w:t>
      </w:r>
      <w:r w:rsidR="007F3282" w:rsidRPr="00C93443">
        <w:rPr>
          <w:rFonts w:asciiTheme="minorHAnsi" w:hAnsiTheme="minorHAnsi"/>
          <w:shd w:val="clear" w:color="auto" w:fill="FFFFFF" w:themeFill="background1"/>
        </w:rPr>
        <w:t>атрибут только для внешних скриптов</w:t>
      </w:r>
      <w:r w:rsidR="007F3282" w:rsidRPr="00C93443">
        <w:rPr>
          <w:rFonts w:asciiTheme="minorHAnsi" w:hAnsiTheme="minorHAnsi"/>
          <w:shd w:val="clear" w:color="auto" w:fill="FFFFFF" w:themeFill="background1"/>
          <w:lang w:val="en-US"/>
        </w:rPr>
        <w:t>/</w:t>
      </w:r>
    </w:p>
    <w:p w:rsidR="002C58C4" w:rsidRPr="00C93443" w:rsidRDefault="002C58C4" w:rsidP="00335437">
      <w:pPr>
        <w:shd w:val="clear" w:color="auto" w:fill="FFFFFF" w:themeFill="background1"/>
        <w:rPr>
          <w:rFonts w:asciiTheme="minorHAnsi" w:hAnsiTheme="minorHAnsi"/>
        </w:rPr>
      </w:pPr>
      <w:r w:rsidRPr="00C93443">
        <w:rPr>
          <w:rFonts w:asciiTheme="minorHAnsi" w:hAnsiTheme="minorHAnsi"/>
          <w:lang w:val="en-US"/>
        </w:rPr>
        <w:t xml:space="preserve">&lt;script async src=”…”&gt; </w:t>
      </w:r>
      <w:r w:rsidRPr="00C93443">
        <w:rPr>
          <w:rFonts w:asciiTheme="minorHAnsi" w:hAnsiTheme="minorHAnsi"/>
        </w:rPr>
        <w:t>браузер не останавливает обработку страницы, а спокойно работает дальше. Когда скрипт будет загружен – он выполнится.</w:t>
      </w:r>
      <w:r w:rsidR="009F5515" w:rsidRPr="00C93443">
        <w:rPr>
          <w:rFonts w:asciiTheme="minorHAnsi" w:hAnsiTheme="minorHAnsi"/>
        </w:rPr>
        <w:t xml:space="preserve"> Раньше сработает тот скрипт, что раньше загрузится.</w:t>
      </w:r>
      <w:r w:rsidR="007F3282" w:rsidRPr="00C93443">
        <w:rPr>
          <w:rFonts w:asciiTheme="minorHAnsi" w:hAnsiTheme="minorHAnsi"/>
          <w:lang w:val="en-US"/>
        </w:rPr>
        <w:t xml:space="preserve"> </w:t>
      </w:r>
      <w:r w:rsidR="007F3282" w:rsidRPr="00C93443">
        <w:rPr>
          <w:rFonts w:asciiTheme="minorHAnsi" w:hAnsiTheme="minorHAnsi"/>
        </w:rPr>
        <w:t xml:space="preserve">Не ждет пока весь </w:t>
      </w:r>
      <w:r w:rsidR="007F3282" w:rsidRPr="00C93443">
        <w:rPr>
          <w:rFonts w:asciiTheme="minorHAnsi" w:hAnsiTheme="minorHAnsi"/>
          <w:lang w:val="en-US"/>
        </w:rPr>
        <w:t>HTML-</w:t>
      </w:r>
      <w:r w:rsidR="007F3282" w:rsidRPr="00C93443">
        <w:rPr>
          <w:rFonts w:asciiTheme="minorHAnsi" w:hAnsiTheme="minorHAnsi"/>
        </w:rPr>
        <w:t>документ будет готов.</w:t>
      </w:r>
    </w:p>
    <w:p w:rsidR="001D5EBC" w:rsidRPr="00C93443" w:rsidRDefault="009F5515" w:rsidP="00335437">
      <w:pPr>
        <w:shd w:val="clear" w:color="auto" w:fill="FFFFFF" w:themeFill="background1"/>
        <w:rPr>
          <w:rFonts w:asciiTheme="minorHAnsi" w:hAnsiTheme="minorHAnsi"/>
          <w:shd w:val="clear" w:color="auto" w:fill="00B0F0"/>
        </w:rPr>
      </w:pPr>
      <w:r w:rsidRPr="00C93443">
        <w:rPr>
          <w:rFonts w:asciiTheme="minorHAnsi" w:hAnsiTheme="minorHAnsi"/>
          <w:shd w:val="clear" w:color="auto" w:fill="00B0F0"/>
          <w:lang w:val="en-US"/>
        </w:rPr>
        <w:t>Defer</w:t>
      </w:r>
      <w:r w:rsidRPr="00C93443">
        <w:rPr>
          <w:rFonts w:asciiTheme="minorHAnsi" w:hAnsiTheme="minorHAnsi"/>
          <w:shd w:val="clear" w:color="auto" w:fill="FFFFFF" w:themeFill="background1"/>
          <w:lang w:val="en-US"/>
        </w:rPr>
        <w:t xml:space="preserve"> </w:t>
      </w:r>
      <w:r w:rsidR="007F3282" w:rsidRPr="00C93443">
        <w:rPr>
          <w:rFonts w:asciiTheme="minorHAnsi" w:hAnsiTheme="minorHAnsi"/>
          <w:shd w:val="clear" w:color="auto" w:fill="FFFFFF" w:themeFill="background1"/>
        </w:rPr>
        <w:tab/>
      </w:r>
      <w:r w:rsidR="007F3282" w:rsidRPr="00C93443">
        <w:rPr>
          <w:rFonts w:asciiTheme="minorHAnsi" w:hAnsiTheme="minorHAnsi"/>
          <w:shd w:val="clear" w:color="auto" w:fill="FFFFFF" w:themeFill="background1"/>
        </w:rPr>
        <w:tab/>
      </w:r>
      <w:r w:rsidR="007F3282" w:rsidRPr="00C93443">
        <w:rPr>
          <w:rFonts w:asciiTheme="minorHAnsi" w:hAnsiTheme="minorHAnsi"/>
          <w:shd w:val="clear" w:color="auto" w:fill="FFFFFF" w:themeFill="background1"/>
        </w:rPr>
        <w:tab/>
      </w:r>
      <w:r w:rsidR="007F3282" w:rsidRPr="00C93443">
        <w:rPr>
          <w:rFonts w:asciiTheme="minorHAnsi" w:hAnsiTheme="minorHAnsi"/>
          <w:shd w:val="clear" w:color="auto" w:fill="FFFFFF" w:themeFill="background1"/>
          <w:lang w:val="en-US"/>
        </w:rPr>
        <w:t>/</w:t>
      </w:r>
      <w:r w:rsidR="007F3282" w:rsidRPr="00C93443">
        <w:rPr>
          <w:rFonts w:asciiTheme="minorHAnsi" w:hAnsiTheme="minorHAnsi"/>
          <w:shd w:val="clear" w:color="auto" w:fill="FFFFFF" w:themeFill="background1"/>
        </w:rPr>
        <w:t>атрибут только для внешних скриптов</w:t>
      </w:r>
      <w:r w:rsidR="007F3282" w:rsidRPr="00C93443">
        <w:rPr>
          <w:rFonts w:asciiTheme="minorHAnsi" w:hAnsiTheme="minorHAnsi"/>
          <w:shd w:val="clear" w:color="auto" w:fill="FFFFFF" w:themeFill="background1"/>
          <w:lang w:val="en-US"/>
        </w:rPr>
        <w:t xml:space="preserve">/ </w:t>
      </w:r>
    </w:p>
    <w:p w:rsidR="009F5515" w:rsidRPr="00C93443" w:rsidRDefault="009F5515" w:rsidP="009F5515">
      <w:pPr>
        <w:rPr>
          <w:rStyle w:val="af"/>
          <w:rFonts w:asciiTheme="minorHAnsi" w:hAnsiTheme="minorHAnsi"/>
        </w:rPr>
      </w:pPr>
      <w:r w:rsidRPr="00C93443">
        <w:rPr>
          <w:rStyle w:val="af"/>
          <w:rFonts w:asciiTheme="minorHAnsi" w:hAnsiTheme="minorHAnsi"/>
        </w:rPr>
        <w:t xml:space="preserve">скрипт выполняется асинхронно, не заставляет ждать страницу, при этом относительный порядок скриптов в </w:t>
      </w:r>
      <w:r w:rsidRPr="00C93443">
        <w:rPr>
          <w:rStyle w:val="af"/>
          <w:rFonts w:asciiTheme="minorHAnsi" w:hAnsiTheme="minorHAnsi"/>
          <w:lang w:val="en-US"/>
        </w:rPr>
        <w:t xml:space="preserve">defer </w:t>
      </w:r>
      <w:r w:rsidRPr="00C93443">
        <w:rPr>
          <w:rStyle w:val="af"/>
          <w:rFonts w:asciiTheme="minorHAnsi" w:hAnsiTheme="minorHAnsi"/>
        </w:rPr>
        <w:t xml:space="preserve">будет сохранен. То, если после первого скрипта по счету загрузится другой он будет ждать первый. Используют </w:t>
      </w:r>
      <w:r w:rsidRPr="00C93443">
        <w:rPr>
          <w:rStyle w:val="af"/>
          <w:rFonts w:asciiTheme="minorHAnsi" w:hAnsiTheme="minorHAnsi"/>
          <w:lang w:val="en-US"/>
        </w:rPr>
        <w:t>defer, когда скрипты между собой связаны.</w:t>
      </w:r>
      <w:r w:rsidR="007F3282" w:rsidRPr="00C93443">
        <w:rPr>
          <w:rStyle w:val="af"/>
          <w:rFonts w:asciiTheme="minorHAnsi" w:hAnsiTheme="minorHAnsi"/>
        </w:rPr>
        <w:t xml:space="preserve"> Так же скрипт с </w:t>
      </w:r>
      <w:r w:rsidR="007F3282" w:rsidRPr="00C93443">
        <w:rPr>
          <w:rStyle w:val="af"/>
          <w:rFonts w:asciiTheme="minorHAnsi" w:hAnsiTheme="minorHAnsi"/>
          <w:lang w:val="en-US"/>
        </w:rPr>
        <w:t xml:space="preserve">defer </w:t>
      </w:r>
      <w:r w:rsidR="007F3282" w:rsidRPr="00C93443">
        <w:rPr>
          <w:rStyle w:val="af"/>
          <w:rFonts w:asciiTheme="minorHAnsi" w:hAnsiTheme="minorHAnsi"/>
        </w:rPr>
        <w:t xml:space="preserve">сработает, когда весь </w:t>
      </w:r>
      <w:r w:rsidR="00D05503">
        <w:rPr>
          <w:rStyle w:val="af"/>
          <w:rFonts w:asciiTheme="minorHAnsi" w:hAnsiTheme="minorHAnsi"/>
          <w:lang w:val="en-US"/>
        </w:rPr>
        <w:t>HTML</w:t>
      </w:r>
      <w:r w:rsidR="007F3282" w:rsidRPr="00C93443">
        <w:rPr>
          <w:rStyle w:val="af"/>
          <w:rFonts w:asciiTheme="minorHAnsi" w:hAnsiTheme="minorHAnsi"/>
        </w:rPr>
        <w:t>-документ будет обработан браузером.</w:t>
      </w:r>
    </w:p>
    <w:p w:rsidR="009F5515" w:rsidRPr="00C93443" w:rsidRDefault="007F3282" w:rsidP="009F5515">
      <w:pPr>
        <w:rPr>
          <w:rFonts w:asciiTheme="minorHAnsi" w:hAnsiTheme="minorHAnsi"/>
        </w:rPr>
      </w:pPr>
      <w:r w:rsidRPr="00C93443">
        <w:rPr>
          <w:rFonts w:asciiTheme="minorHAnsi" w:hAnsiTheme="minorHAnsi"/>
        </w:rPr>
        <w:t xml:space="preserve">При одновременном указании </w:t>
      </w:r>
      <w:r w:rsidRPr="00C93443">
        <w:rPr>
          <w:rFonts w:asciiTheme="minorHAnsi" w:hAnsiTheme="minorHAnsi"/>
          <w:lang w:val="en-US"/>
        </w:rPr>
        <w:t xml:space="preserve">async </w:t>
      </w:r>
      <w:r w:rsidRPr="00C93443">
        <w:rPr>
          <w:rFonts w:asciiTheme="minorHAnsi" w:hAnsiTheme="minorHAnsi"/>
        </w:rPr>
        <w:t xml:space="preserve">и </w:t>
      </w:r>
      <w:r w:rsidRPr="00C93443">
        <w:rPr>
          <w:rFonts w:asciiTheme="minorHAnsi" w:hAnsiTheme="minorHAnsi"/>
          <w:lang w:val="en-US"/>
        </w:rPr>
        <w:t>defer</w:t>
      </w:r>
      <w:r w:rsidRPr="00C93443">
        <w:rPr>
          <w:rFonts w:asciiTheme="minorHAnsi" w:hAnsiTheme="minorHAnsi"/>
        </w:rPr>
        <w:t xml:space="preserve"> в современных браузерах будет использован только </w:t>
      </w:r>
      <w:r w:rsidRPr="00903703">
        <w:rPr>
          <w:rStyle w:val="af0"/>
        </w:rPr>
        <w:t>async</w:t>
      </w:r>
      <w:r w:rsidRPr="00C93443">
        <w:rPr>
          <w:rFonts w:asciiTheme="minorHAnsi" w:hAnsiTheme="minorHAnsi"/>
          <w:lang w:val="en-US"/>
        </w:rPr>
        <w:t xml:space="preserve">, </w:t>
      </w:r>
      <w:r w:rsidRPr="00C93443">
        <w:rPr>
          <w:rFonts w:asciiTheme="minorHAnsi" w:hAnsiTheme="minorHAnsi"/>
        </w:rPr>
        <w:t xml:space="preserve">в </w:t>
      </w:r>
      <w:r w:rsidRPr="00C93443">
        <w:rPr>
          <w:rFonts w:asciiTheme="minorHAnsi" w:hAnsiTheme="minorHAnsi"/>
          <w:lang w:val="en-US"/>
        </w:rPr>
        <w:t xml:space="preserve">IE9 </w:t>
      </w:r>
      <w:r w:rsidRPr="00C93443">
        <w:rPr>
          <w:rFonts w:asciiTheme="minorHAnsi" w:hAnsiTheme="minorHAnsi"/>
        </w:rPr>
        <w:t xml:space="preserve">только </w:t>
      </w:r>
      <w:r w:rsidRPr="00C93443">
        <w:rPr>
          <w:rFonts w:asciiTheme="minorHAnsi" w:hAnsiTheme="minorHAnsi"/>
          <w:lang w:val="en-US"/>
        </w:rPr>
        <w:t>defer</w:t>
      </w:r>
    </w:p>
    <w:p w:rsidR="00992021" w:rsidRPr="00C93443" w:rsidRDefault="00992021" w:rsidP="009F5515">
      <w:pPr>
        <w:rPr>
          <w:rFonts w:asciiTheme="minorHAnsi" w:hAnsiTheme="minorHAnsi"/>
        </w:rPr>
      </w:pPr>
    </w:p>
    <w:p w:rsidR="00992021" w:rsidRPr="00C93443" w:rsidRDefault="00992021" w:rsidP="009F5515">
      <w:pPr>
        <w:rPr>
          <w:rFonts w:asciiTheme="minorHAnsi" w:hAnsiTheme="minorHAnsi"/>
        </w:rPr>
      </w:pPr>
      <w:r w:rsidRPr="00C93443">
        <w:rPr>
          <w:rFonts w:asciiTheme="minorHAnsi" w:hAnsiTheme="minorHAnsi"/>
        </w:rPr>
        <w:t>Если же нужно сохранить порядок выполнения, то есть добавить несколько скриптов, которые выполнятся строго один за другим, то используется свойство script.async = false.</w:t>
      </w:r>
      <w:r w:rsidRPr="00C93443">
        <w:rPr>
          <w:rFonts w:asciiTheme="minorHAnsi" w:hAnsiTheme="minorHAnsi"/>
        </w:rPr>
        <w:br/>
        <w:t>Выглядит это примерно так</w:t>
      </w:r>
      <w:r w:rsidR="00516E6D" w:rsidRPr="00C93443">
        <w:rPr>
          <w:rFonts w:asciiTheme="minorHAnsi" w:hAnsiTheme="minorHAnsi"/>
        </w:rPr>
        <w:t>:</w:t>
      </w:r>
    </w:p>
    <w:p w:rsidR="00516E6D" w:rsidRDefault="00516E6D" w:rsidP="00903703">
      <w:pPr>
        <w:pStyle w:val="af1"/>
        <w:rPr>
          <w:rStyle w:val="af0"/>
          <w:b w:val="0"/>
          <w:color w:val="auto"/>
        </w:rPr>
      </w:pPr>
      <w:r w:rsidRPr="00903703">
        <w:rPr>
          <w:rStyle w:val="af0"/>
          <w:b w:val="0"/>
          <w:color w:val="auto"/>
        </w:rPr>
        <w:t>function addScript(src){</w:t>
      </w:r>
      <w:r w:rsidRPr="00903703">
        <w:rPr>
          <w:rStyle w:val="af0"/>
          <w:b w:val="0"/>
          <w:color w:val="auto"/>
        </w:rPr>
        <w:br/>
        <w:t>var script = document.createElement('script');</w:t>
      </w:r>
      <w:r w:rsidRPr="00903703">
        <w:rPr>
          <w:rStyle w:val="af0"/>
          <w:b w:val="0"/>
          <w:color w:val="auto"/>
        </w:rPr>
        <w:br/>
        <w:t>script.src = src;</w:t>
      </w:r>
      <w:r w:rsidRPr="00903703">
        <w:rPr>
          <w:rStyle w:val="af0"/>
          <w:b w:val="0"/>
          <w:color w:val="auto"/>
        </w:rPr>
        <w:br/>
        <w:t>script.async = false; // чтобы гарантировать порядок</w:t>
      </w:r>
      <w:r w:rsidRPr="00903703">
        <w:rPr>
          <w:rStyle w:val="af0"/>
          <w:b w:val="0"/>
          <w:color w:val="auto"/>
        </w:rPr>
        <w:br/>
        <w:t>document.head.appendChild(script);</w:t>
      </w:r>
      <w:r w:rsidRPr="00903703">
        <w:rPr>
          <w:rStyle w:val="af0"/>
          <w:b w:val="0"/>
          <w:color w:val="auto"/>
        </w:rPr>
        <w:br/>
        <w:t>}</w:t>
      </w:r>
      <w:r w:rsidRPr="00903703">
        <w:rPr>
          <w:rStyle w:val="af0"/>
          <w:b w:val="0"/>
          <w:color w:val="auto"/>
        </w:rPr>
        <w:br/>
      </w:r>
      <w:r w:rsidRPr="00903703">
        <w:rPr>
          <w:rStyle w:val="af0"/>
          <w:b w:val="0"/>
          <w:color w:val="auto"/>
        </w:rPr>
        <w:br/>
        <w:t>addScript('1.js'); // загружаться эти скрипты начнут сразу</w:t>
      </w:r>
      <w:r w:rsidRPr="00903703">
        <w:rPr>
          <w:rStyle w:val="af0"/>
          <w:b w:val="0"/>
          <w:color w:val="auto"/>
        </w:rPr>
        <w:br/>
        <w:t>addScript('2.js'); // выполнятся, как только загрузятся</w:t>
      </w:r>
      <w:r w:rsidRPr="00903703">
        <w:rPr>
          <w:rStyle w:val="af0"/>
          <w:b w:val="0"/>
          <w:color w:val="auto"/>
        </w:rPr>
        <w:br/>
        <w:t>addScript('3.js'); // но, гарантированно, в порядке 1 -&gt; 2 -&gt; 3</w:t>
      </w:r>
    </w:p>
    <w:p w:rsidR="002A410A" w:rsidRPr="002A410A" w:rsidRDefault="002A410A" w:rsidP="002A410A"/>
    <w:p w:rsidR="006605BA" w:rsidRPr="006605BA" w:rsidRDefault="006605BA" w:rsidP="006605BA">
      <w:pPr>
        <w:rPr>
          <w:rFonts w:asciiTheme="minorHAnsi" w:hAnsiTheme="minorHAnsi"/>
        </w:rPr>
      </w:pPr>
      <w:r w:rsidRPr="006605BA">
        <w:rPr>
          <w:rFonts w:asciiTheme="minorHAnsi" w:hAnsiTheme="minorHAnsi"/>
          <w:noProof/>
        </w:rPr>
        <w:drawing>
          <wp:inline distT="0" distB="0" distL="0" distR="0" wp14:anchorId="08A2F4DA" wp14:editId="6E9800F2">
            <wp:extent cx="3236400" cy="227160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236400" cy="2271600"/>
                    </a:xfrm>
                    <a:prstGeom prst="rect">
                      <a:avLst/>
                    </a:prstGeom>
                  </pic:spPr>
                </pic:pic>
              </a:graphicData>
            </a:graphic>
          </wp:inline>
        </w:drawing>
      </w:r>
      <w:r w:rsidRPr="006605BA">
        <w:rPr>
          <w:rFonts w:asciiTheme="minorHAnsi" w:hAnsiTheme="minorHAnsi"/>
          <w:noProof/>
        </w:rPr>
        <w:drawing>
          <wp:inline distT="0" distB="0" distL="0" distR="0" wp14:anchorId="58693521" wp14:editId="57281E82">
            <wp:extent cx="3297600" cy="2293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297600" cy="2293200"/>
                    </a:xfrm>
                    <a:prstGeom prst="rect">
                      <a:avLst/>
                    </a:prstGeom>
                  </pic:spPr>
                </pic:pic>
              </a:graphicData>
            </a:graphic>
          </wp:inline>
        </w:drawing>
      </w:r>
    </w:p>
    <w:p w:rsidR="00516E6D" w:rsidRDefault="00516E6D" w:rsidP="00516E6D">
      <w:pPr>
        <w:rPr>
          <w:rFonts w:asciiTheme="minorHAnsi" w:hAnsiTheme="minorHAnsi"/>
          <w:lang w:val="en-US"/>
        </w:rPr>
      </w:pPr>
    </w:p>
    <w:p w:rsidR="006605BA" w:rsidRPr="006605BA" w:rsidRDefault="006605BA" w:rsidP="00516E6D">
      <w:pPr>
        <w:rPr>
          <w:rFonts w:asciiTheme="minorHAnsi" w:hAnsiTheme="minorHAnsi"/>
          <w:lang w:val="en-US"/>
        </w:rPr>
      </w:pPr>
    </w:p>
    <w:p w:rsidR="00516E6D" w:rsidRPr="00C93443" w:rsidRDefault="00516E6D" w:rsidP="002472A8">
      <w:pPr>
        <w:pStyle w:val="1"/>
        <w:rPr>
          <w:shd w:val="clear" w:color="auto" w:fill="FFC000"/>
        </w:rPr>
      </w:pPr>
      <w:r w:rsidRPr="00962D49">
        <w:rPr>
          <w:shd w:val="clear" w:color="auto" w:fill="00B050"/>
        </w:rPr>
        <w:t xml:space="preserve">Директива </w:t>
      </w:r>
      <w:r w:rsidRPr="00962D49">
        <w:rPr>
          <w:shd w:val="clear" w:color="auto" w:fill="00B050"/>
          <w:lang w:val="en-US"/>
        </w:rPr>
        <w:t>use strict</w:t>
      </w:r>
    </w:p>
    <w:p w:rsidR="002572E0" w:rsidRPr="00C93443" w:rsidRDefault="002572E0" w:rsidP="002572E0">
      <w:pPr>
        <w:rPr>
          <w:rFonts w:asciiTheme="minorHAnsi" w:hAnsiTheme="minorHAnsi"/>
        </w:rPr>
      </w:pPr>
      <w:r w:rsidRPr="00C93443">
        <w:rPr>
          <w:rFonts w:asciiTheme="minorHAnsi" w:hAnsiTheme="minorHAnsi"/>
        </w:rPr>
        <w:t>Необходима для переведения кода в режим полного соответствия современному стандарту(</w:t>
      </w:r>
      <w:r w:rsidRPr="00C93443">
        <w:rPr>
          <w:rFonts w:asciiTheme="minorHAnsi" w:hAnsiTheme="minorHAnsi"/>
          <w:lang w:val="en-US"/>
        </w:rPr>
        <w:t>IS5)</w:t>
      </w:r>
      <w:r w:rsidRPr="00C93443">
        <w:rPr>
          <w:rFonts w:asciiTheme="minorHAnsi" w:hAnsiTheme="minorHAnsi"/>
        </w:rPr>
        <w:t>.</w:t>
      </w:r>
    </w:p>
    <w:p w:rsidR="002572E0" w:rsidRPr="00C93443" w:rsidRDefault="002572E0" w:rsidP="002572E0">
      <w:pPr>
        <w:rPr>
          <w:rFonts w:asciiTheme="minorHAnsi" w:hAnsiTheme="minorHAnsi"/>
        </w:rPr>
      </w:pPr>
      <w:r w:rsidRPr="00C93443">
        <w:rPr>
          <w:rFonts w:asciiTheme="minorHAnsi" w:hAnsiTheme="minorHAnsi"/>
        </w:rPr>
        <w:t>Ставится в начале скрипта:</w:t>
      </w:r>
    </w:p>
    <w:p w:rsidR="002572E0" w:rsidRPr="00C93443" w:rsidRDefault="002572E0" w:rsidP="002572E0">
      <w:pPr>
        <w:rPr>
          <w:rFonts w:asciiTheme="minorHAnsi" w:hAnsiTheme="minorHAnsi"/>
          <w:lang w:val="en-US"/>
        </w:rPr>
      </w:pPr>
      <w:r w:rsidRPr="00903703">
        <w:rPr>
          <w:rStyle w:val="af2"/>
        </w:rPr>
        <w:t>“use strict”</w:t>
      </w:r>
      <w:r w:rsidRPr="00C93443">
        <w:rPr>
          <w:rFonts w:asciiTheme="minorHAnsi" w:hAnsiTheme="minorHAnsi"/>
          <w:lang w:val="en-US"/>
        </w:rPr>
        <w:t xml:space="preserve">   </w:t>
      </w:r>
      <w:r w:rsidRPr="00C93443">
        <w:rPr>
          <w:rFonts w:asciiTheme="minorHAnsi" w:hAnsiTheme="minorHAnsi"/>
        </w:rPr>
        <w:t xml:space="preserve">или   </w:t>
      </w:r>
      <w:r w:rsidRPr="00C93443">
        <w:rPr>
          <w:rFonts w:asciiTheme="minorHAnsi" w:hAnsiTheme="minorHAnsi"/>
          <w:lang w:val="en-US"/>
        </w:rPr>
        <w:t xml:space="preserve"> </w:t>
      </w:r>
      <w:r w:rsidRPr="00903703">
        <w:rPr>
          <w:rStyle w:val="af2"/>
        </w:rPr>
        <w:t>‘use strict’</w:t>
      </w:r>
    </w:p>
    <w:p w:rsidR="002572E0" w:rsidRPr="00C93443" w:rsidRDefault="002572E0" w:rsidP="002572E0">
      <w:pPr>
        <w:rPr>
          <w:rFonts w:asciiTheme="minorHAnsi" w:hAnsiTheme="minorHAnsi"/>
          <w:lang w:val="en-US"/>
        </w:rPr>
      </w:pPr>
      <w:r w:rsidRPr="00C93443">
        <w:rPr>
          <w:rFonts w:asciiTheme="minorHAnsi" w:hAnsiTheme="minorHAnsi"/>
          <w:lang w:val="en-US"/>
        </w:rPr>
        <w:t>IE9</w:t>
      </w:r>
      <w:r w:rsidRPr="00C93443">
        <w:rPr>
          <w:rFonts w:asciiTheme="minorHAnsi" w:hAnsiTheme="minorHAnsi"/>
        </w:rPr>
        <w:t>-</w:t>
      </w:r>
      <w:r w:rsidRPr="00C93443">
        <w:rPr>
          <w:rFonts w:asciiTheme="minorHAnsi" w:hAnsiTheme="minorHAnsi"/>
          <w:lang w:val="en-US"/>
        </w:rPr>
        <w:t xml:space="preserve"> </w:t>
      </w:r>
      <w:r w:rsidRPr="00C93443">
        <w:rPr>
          <w:rFonts w:asciiTheme="minorHAnsi" w:hAnsiTheme="minorHAnsi"/>
        </w:rPr>
        <w:t xml:space="preserve">игнорируют </w:t>
      </w:r>
      <w:r w:rsidRPr="00C93443">
        <w:rPr>
          <w:rFonts w:asciiTheme="minorHAnsi" w:hAnsiTheme="minorHAnsi"/>
          <w:lang w:val="en-US"/>
        </w:rPr>
        <w:t>use st</w:t>
      </w:r>
      <w:r w:rsidR="007A4DC7" w:rsidRPr="00C93443">
        <w:rPr>
          <w:rFonts w:asciiTheme="minorHAnsi" w:hAnsiTheme="minorHAnsi"/>
          <w:lang w:val="en-US"/>
        </w:rPr>
        <w:t>rict.</w:t>
      </w:r>
    </w:p>
    <w:p w:rsidR="007A4DC7" w:rsidRPr="00C93443" w:rsidRDefault="007A4DC7" w:rsidP="002572E0">
      <w:pPr>
        <w:rPr>
          <w:rFonts w:asciiTheme="minorHAnsi" w:hAnsiTheme="minorHAnsi"/>
        </w:rPr>
      </w:pPr>
      <w:r w:rsidRPr="00C93443">
        <w:rPr>
          <w:rFonts w:asciiTheme="minorHAnsi" w:hAnsiTheme="minorHAnsi"/>
          <w:lang w:val="en-US"/>
        </w:rPr>
        <w:t xml:space="preserve">IE8 </w:t>
      </w:r>
      <w:r w:rsidRPr="00C93443">
        <w:rPr>
          <w:rFonts w:asciiTheme="minorHAnsi" w:hAnsiTheme="minorHAnsi"/>
        </w:rPr>
        <w:t xml:space="preserve">поддерживает </w:t>
      </w:r>
      <w:r w:rsidRPr="00C93443">
        <w:rPr>
          <w:rFonts w:asciiTheme="minorHAnsi" w:hAnsiTheme="minorHAnsi"/>
          <w:lang w:val="en-US"/>
        </w:rPr>
        <w:t>ES3(</w:t>
      </w:r>
      <w:r w:rsidRPr="00C93443">
        <w:rPr>
          <w:rFonts w:asciiTheme="minorHAnsi" w:hAnsiTheme="minorHAnsi"/>
        </w:rPr>
        <w:t xml:space="preserve">старая версия стандарта </w:t>
      </w:r>
      <w:r w:rsidRPr="00C93443">
        <w:rPr>
          <w:rFonts w:asciiTheme="minorHAnsi" w:hAnsiTheme="minorHAnsi"/>
          <w:lang w:val="en-US"/>
        </w:rPr>
        <w:t xml:space="preserve">JS). </w:t>
      </w:r>
      <w:r w:rsidRPr="00C93443">
        <w:rPr>
          <w:rFonts w:asciiTheme="minorHAnsi" w:hAnsiTheme="minorHAnsi"/>
        </w:rPr>
        <w:t xml:space="preserve">Новые возможности стандарта можно добавить в этот бразуер, подключив библиотеку </w:t>
      </w:r>
      <w:r w:rsidRPr="00C93443">
        <w:rPr>
          <w:rFonts w:asciiTheme="minorHAnsi" w:hAnsiTheme="minorHAnsi"/>
          <w:lang w:val="en-US"/>
        </w:rPr>
        <w:t xml:space="preserve">ES5 shim, </w:t>
      </w:r>
      <w:r w:rsidRPr="00C93443">
        <w:rPr>
          <w:rFonts w:asciiTheme="minorHAnsi" w:hAnsiTheme="minorHAnsi"/>
        </w:rPr>
        <w:t xml:space="preserve">а именно скрипты </w:t>
      </w:r>
      <w:r w:rsidRPr="00C93443">
        <w:rPr>
          <w:rFonts w:asciiTheme="minorHAnsi" w:hAnsiTheme="minorHAnsi"/>
          <w:lang w:val="en-US"/>
        </w:rPr>
        <w:t xml:space="preserve">es5-shim.js </w:t>
      </w:r>
      <w:r w:rsidRPr="00C93443">
        <w:rPr>
          <w:rFonts w:asciiTheme="minorHAnsi" w:hAnsiTheme="minorHAnsi"/>
        </w:rPr>
        <w:t xml:space="preserve">и </w:t>
      </w:r>
      <w:r w:rsidRPr="00C93443">
        <w:rPr>
          <w:rFonts w:asciiTheme="minorHAnsi" w:hAnsiTheme="minorHAnsi"/>
          <w:lang w:val="en-US"/>
        </w:rPr>
        <w:t>es5-sham.js</w:t>
      </w:r>
      <w:r w:rsidRPr="00C93443">
        <w:rPr>
          <w:rFonts w:asciiTheme="minorHAnsi" w:hAnsiTheme="minorHAnsi"/>
        </w:rPr>
        <w:t xml:space="preserve"> из неё.</w:t>
      </w:r>
    </w:p>
    <w:p w:rsidR="001F5F76" w:rsidRDefault="001F5F76" w:rsidP="002572E0">
      <w:pPr>
        <w:rPr>
          <w:rFonts w:asciiTheme="minorHAnsi" w:hAnsiTheme="minorHAnsi"/>
        </w:rPr>
      </w:pPr>
    </w:p>
    <w:p w:rsidR="00F40830" w:rsidRDefault="00F40830" w:rsidP="00F40830">
      <w:pPr>
        <w:pStyle w:val="1"/>
      </w:pPr>
      <w:r>
        <w:t>Модули</w:t>
      </w:r>
    </w:p>
    <w:p w:rsidR="00F40830" w:rsidRDefault="00F40830" w:rsidP="00F40830">
      <w:pPr>
        <w:rPr>
          <w:rFonts w:asciiTheme="minorHAnsi" w:hAnsiTheme="minorHAnsi"/>
        </w:rPr>
      </w:pPr>
    </w:p>
    <w:p w:rsidR="00F40830" w:rsidRDefault="00F40830" w:rsidP="00DD1C12">
      <w:pPr>
        <w:rPr>
          <w:rFonts w:asciiTheme="minorHAnsi" w:hAnsiTheme="minorHAnsi"/>
        </w:rPr>
      </w:pPr>
      <w:r>
        <w:rPr>
          <w:rFonts w:asciiTheme="minorHAnsi" w:hAnsiTheme="minorHAnsi"/>
        </w:rPr>
        <w:t>К</w:t>
      </w:r>
      <w:r w:rsidRPr="00F40830">
        <w:rPr>
          <w:rFonts w:asciiTheme="minorHAnsi" w:hAnsiTheme="minorHAnsi"/>
        </w:rPr>
        <w:t xml:space="preserve">од </w:t>
      </w:r>
      <w:r>
        <w:rPr>
          <w:rFonts w:asciiTheme="minorHAnsi" w:hAnsiTheme="minorHAnsi"/>
        </w:rPr>
        <w:t xml:space="preserve">можно дробить </w:t>
      </w:r>
      <w:r w:rsidRPr="00F40830">
        <w:rPr>
          <w:rFonts w:asciiTheme="minorHAnsi" w:hAnsiTheme="minorHAnsi"/>
        </w:rPr>
        <w:t xml:space="preserve">на отдельные модули. </w:t>
      </w:r>
      <w:r w:rsidR="00DD1C12" w:rsidRPr="00DD1C12">
        <w:rPr>
          <w:rFonts w:asciiTheme="minorHAnsi" w:hAnsiTheme="minorHAnsi"/>
        </w:rPr>
        <w:t xml:space="preserve">По сути, </w:t>
      </w:r>
      <w:r w:rsidR="00DD1C12" w:rsidRPr="00DD1C12">
        <w:rPr>
          <w:rStyle w:val="a5"/>
        </w:rPr>
        <w:t>модуль</w:t>
      </w:r>
      <w:r w:rsidR="00DD1C12" w:rsidRPr="00DD1C12">
        <w:rPr>
          <w:rFonts w:asciiTheme="minorHAnsi" w:hAnsiTheme="minorHAnsi"/>
        </w:rPr>
        <w:t xml:space="preserve"> — это инструкция (</w:t>
      </w:r>
      <w:r w:rsidR="00DD1C12" w:rsidRPr="00DD1C12">
        <w:rPr>
          <w:rFonts w:asciiTheme="minorHAnsi" w:hAnsiTheme="minorHAnsi"/>
          <w:i/>
          <w:iCs/>
        </w:rPr>
        <w:t>statement</w:t>
      </w:r>
      <w:r w:rsidR="00DD1C12" w:rsidRPr="00DD1C12">
        <w:rPr>
          <w:rFonts w:asciiTheme="minorHAnsi" w:hAnsiTheme="minorHAnsi"/>
        </w:rPr>
        <w:t>), которая вызывается неявно — посредством создания файла и выполнения его с помощью интерпретатора ES (прямо, при «запуске» файла программистом, или косвенно, в результате импорта другим модулем). В ES6 есть чёткое соотношение: один файл — один модуль. Каждый модуль имеет отдельную область видимости (</w:t>
      </w:r>
      <w:r w:rsidR="00DD1C12" w:rsidRPr="00DD1C12">
        <w:rPr>
          <w:rFonts w:asciiTheme="minorHAnsi" w:hAnsiTheme="minorHAnsi"/>
          <w:i/>
          <w:iCs/>
        </w:rPr>
        <w:t>Lexical environment</w:t>
      </w:r>
      <w:r w:rsidR="00DD1C12" w:rsidRPr="00DD1C12">
        <w:rPr>
          <w:rFonts w:asciiTheme="minorHAnsi" w:hAnsiTheme="minorHAnsi"/>
        </w:rPr>
        <w:t xml:space="preserve">) — т. е. все объявления переменных, функций и классов не будут доступны за пределами модуля (файла), если не экспортированы явно. На верхнем уровне модуля (т. е. вне других инструкций и выражений) можно использовать операторы </w:t>
      </w:r>
      <w:r w:rsidR="00DD1C12" w:rsidRPr="00DD1C12">
        <w:rPr>
          <w:rFonts w:asciiTheme="minorHAnsi" w:hAnsiTheme="minorHAnsi"/>
          <w:b/>
          <w:bCs/>
        </w:rPr>
        <w:t>import</w:t>
      </w:r>
      <w:r w:rsidR="00DD1C12" w:rsidRPr="00DD1C12">
        <w:rPr>
          <w:rFonts w:asciiTheme="minorHAnsi" w:hAnsiTheme="minorHAnsi"/>
        </w:rPr>
        <w:t xml:space="preserve"> для импорта других модулей и их экспортируемых сущностей, и </w:t>
      </w:r>
      <w:r w:rsidR="00DD1C12" w:rsidRPr="00DD1C12">
        <w:rPr>
          <w:rFonts w:asciiTheme="minorHAnsi" w:hAnsiTheme="minorHAnsi"/>
          <w:b/>
          <w:bCs/>
        </w:rPr>
        <w:t>export</w:t>
      </w:r>
      <w:r w:rsidR="00DD1C12" w:rsidRPr="00DD1C12">
        <w:rPr>
          <w:rFonts w:asciiTheme="minorHAnsi" w:hAnsiTheme="minorHAnsi"/>
        </w:rPr>
        <w:t xml:space="preserve"> для экспорта собственных сущностей модуля.</w:t>
      </w:r>
    </w:p>
    <w:p w:rsidR="00EC338F" w:rsidRPr="00F40830" w:rsidRDefault="00EC338F" w:rsidP="00EC338F">
      <w:pPr>
        <w:pStyle w:val="2"/>
      </w:pPr>
      <w:r w:rsidRPr="00F40830">
        <w:lastRenderedPageBreak/>
        <w:t>Экспорт и два способа импорта</w:t>
      </w:r>
    </w:p>
    <w:p w:rsidR="00EC338F" w:rsidRPr="00F40830" w:rsidRDefault="00EC338F" w:rsidP="00EC338F">
      <w:pPr>
        <w:rPr>
          <w:rFonts w:asciiTheme="minorHAnsi" w:hAnsiTheme="minorHAnsi"/>
        </w:rPr>
      </w:pPr>
      <w:r>
        <w:rPr>
          <w:rFonts w:asciiTheme="minorHAnsi" w:hAnsiTheme="minorHAnsi"/>
        </w:rPr>
        <w:t xml:space="preserve"> </w:t>
      </w:r>
      <w:r w:rsidRPr="00F40830">
        <w:rPr>
          <w:rFonts w:asciiTheme="minorHAnsi" w:hAnsiTheme="minorHAnsi"/>
        </w:rPr>
        <w:t>Поставьте export перед тем, что вы хотите экспортировать. Такая операция сделает это импортируемым куда угодно:</w:t>
      </w:r>
    </w:p>
    <w:p w:rsidR="00EC338F" w:rsidRPr="00F40830" w:rsidRDefault="00EC338F" w:rsidP="00EC338F">
      <w:pPr>
        <w:pStyle w:val="af1"/>
      </w:pPr>
      <w:r w:rsidRPr="00F40830">
        <w:rPr>
          <w:rStyle w:val="af0"/>
        </w:rPr>
        <w:t>export</w:t>
      </w:r>
      <w:r w:rsidRPr="00F40830">
        <w:t xml:space="preserve"> const pi = 3.14;</w:t>
      </w:r>
    </w:p>
    <w:p w:rsidR="00EC338F" w:rsidRPr="00F40830" w:rsidRDefault="00EC338F" w:rsidP="00EC338F">
      <w:pPr>
        <w:pStyle w:val="af1"/>
      </w:pPr>
      <w:r w:rsidRPr="00F40830">
        <w:rPr>
          <w:rStyle w:val="af0"/>
        </w:rPr>
        <w:t>export</w:t>
      </w:r>
      <w:r w:rsidRPr="00F40830">
        <w:t xml:space="preserve"> const e = 2.718;</w:t>
      </w:r>
    </w:p>
    <w:p w:rsidR="00EC338F" w:rsidRPr="00F40830" w:rsidRDefault="00EC338F" w:rsidP="00EC338F">
      <w:pPr>
        <w:pStyle w:val="af1"/>
      </w:pPr>
    </w:p>
    <w:p w:rsidR="00EC338F" w:rsidRPr="00F40830" w:rsidRDefault="00EC338F" w:rsidP="00EC338F">
      <w:pPr>
        <w:pStyle w:val="af1"/>
      </w:pPr>
      <w:r w:rsidRPr="00F40830">
        <w:rPr>
          <w:rStyle w:val="af0"/>
        </w:rPr>
        <w:t>export</w:t>
      </w:r>
      <w:r w:rsidRPr="00F40830">
        <w:t xml:space="preserve"> const </w:t>
      </w:r>
      <w:r w:rsidRPr="004474B8">
        <w:rPr>
          <w:color w:val="7030A0"/>
        </w:rPr>
        <w:t xml:space="preserve">square </w:t>
      </w:r>
      <w:r w:rsidRPr="00F40830">
        <w:t>= (x) =&gt; {</w:t>
      </w:r>
    </w:p>
    <w:p w:rsidR="00EC338F" w:rsidRPr="00F40830" w:rsidRDefault="00EC338F" w:rsidP="00EC338F">
      <w:pPr>
        <w:pStyle w:val="af1"/>
      </w:pPr>
      <w:r w:rsidRPr="00F40830">
        <w:t xml:space="preserve">  return x * x;</w:t>
      </w:r>
    </w:p>
    <w:p w:rsidR="00EC338F" w:rsidRPr="00F40830" w:rsidRDefault="00EC338F" w:rsidP="00EC338F">
      <w:pPr>
        <w:pStyle w:val="af1"/>
      </w:pPr>
      <w:r w:rsidRPr="00F40830">
        <w:t>};</w:t>
      </w:r>
    </w:p>
    <w:p w:rsidR="00EC338F" w:rsidRPr="00F40830" w:rsidRDefault="00EC338F" w:rsidP="00EC338F">
      <w:pPr>
        <w:pStyle w:val="af1"/>
      </w:pPr>
    </w:p>
    <w:p w:rsidR="00EC338F" w:rsidRPr="00F40830" w:rsidRDefault="00EC338F" w:rsidP="00EC338F">
      <w:pPr>
        <w:pStyle w:val="af1"/>
      </w:pPr>
      <w:r w:rsidRPr="00F40830">
        <w:rPr>
          <w:rStyle w:val="af0"/>
        </w:rPr>
        <w:t>export</w:t>
      </w:r>
      <w:r w:rsidRPr="00F40830">
        <w:t xml:space="preserve"> const </w:t>
      </w:r>
      <w:r w:rsidRPr="004474B8">
        <w:rPr>
          <w:color w:val="984806" w:themeColor="accent6" w:themeShade="80"/>
        </w:rPr>
        <w:t xml:space="preserve">surfaceArea </w:t>
      </w:r>
      <w:r w:rsidRPr="00F40830">
        <w:t>= (r) =&gt; {</w:t>
      </w:r>
    </w:p>
    <w:p w:rsidR="00EC338F" w:rsidRPr="00F40830" w:rsidRDefault="00EC338F" w:rsidP="00EC338F">
      <w:pPr>
        <w:pStyle w:val="af1"/>
      </w:pPr>
      <w:r w:rsidRPr="00F40830">
        <w:t xml:space="preserve">  return 4 * pi * square(r);</w:t>
      </w:r>
    </w:p>
    <w:p w:rsidR="00EC338F" w:rsidRPr="00F40830" w:rsidRDefault="00EC338F" w:rsidP="00EC338F">
      <w:pPr>
        <w:pStyle w:val="af1"/>
      </w:pPr>
      <w:r w:rsidRPr="00F40830">
        <w:t>};</w:t>
      </w:r>
    </w:p>
    <w:p w:rsidR="00EC338F" w:rsidRDefault="00EC338F" w:rsidP="00EC338F">
      <w:pPr>
        <w:rPr>
          <w:rFonts w:asciiTheme="minorHAnsi" w:hAnsiTheme="minorHAnsi"/>
        </w:rPr>
      </w:pPr>
    </w:p>
    <w:p w:rsidR="00EC338F" w:rsidRPr="00F40830" w:rsidRDefault="00EC338F" w:rsidP="00EC338F">
      <w:pPr>
        <w:rPr>
          <w:rFonts w:asciiTheme="minorHAnsi" w:hAnsiTheme="minorHAnsi"/>
        </w:rPr>
      </w:pPr>
      <w:r w:rsidRPr="00F40830">
        <w:rPr>
          <w:rFonts w:asciiTheme="minorHAnsi" w:hAnsiTheme="minorHAnsi"/>
        </w:rPr>
        <w:t>Импортируйте специфичные штуки таким способом:</w:t>
      </w:r>
    </w:p>
    <w:p w:rsidR="00EC338F" w:rsidRPr="00F40830" w:rsidRDefault="00EC338F" w:rsidP="00EC338F">
      <w:pPr>
        <w:pStyle w:val="af1"/>
      </w:pPr>
      <w:r w:rsidRPr="004474B8">
        <w:rPr>
          <w:rStyle w:val="af0"/>
        </w:rPr>
        <w:t>import</w:t>
      </w:r>
      <w:r w:rsidRPr="00F40830">
        <w:t xml:space="preserve"> { </w:t>
      </w:r>
      <w:r w:rsidRPr="004474B8">
        <w:rPr>
          <w:color w:val="984806" w:themeColor="accent6" w:themeShade="80"/>
        </w:rPr>
        <w:t>surfaceArea</w:t>
      </w:r>
      <w:r w:rsidRPr="00F40830">
        <w:t xml:space="preserve">, </w:t>
      </w:r>
      <w:r w:rsidRPr="004474B8">
        <w:rPr>
          <w:color w:val="7030A0"/>
        </w:rPr>
        <w:t xml:space="preserve">square </w:t>
      </w:r>
      <w:r w:rsidRPr="00F40830">
        <w:t xml:space="preserve">} from </w:t>
      </w:r>
      <w:r w:rsidRPr="004474B8">
        <w:rPr>
          <w:color w:val="00B050"/>
        </w:rPr>
        <w:t>'./math'</w:t>
      </w:r>
      <w:r w:rsidRPr="00F40830">
        <w:t>;</w:t>
      </w:r>
    </w:p>
    <w:p w:rsidR="00EC338F" w:rsidRPr="00F40830" w:rsidRDefault="00EC338F" w:rsidP="00EC338F">
      <w:pPr>
        <w:pStyle w:val="af1"/>
      </w:pPr>
    </w:p>
    <w:p w:rsidR="00EC338F" w:rsidRPr="00F40830" w:rsidRDefault="00EC338F" w:rsidP="00EC338F">
      <w:pPr>
        <w:pStyle w:val="af1"/>
      </w:pPr>
      <w:r w:rsidRPr="00F40830">
        <w:t xml:space="preserve">const surfaceOfMars = </w:t>
      </w:r>
      <w:r w:rsidRPr="004474B8">
        <w:rPr>
          <w:color w:val="984806" w:themeColor="accent6" w:themeShade="80"/>
        </w:rPr>
        <w:t>surfaceArea</w:t>
      </w:r>
      <w:r w:rsidRPr="00F40830">
        <w:t>(3390);</w:t>
      </w:r>
    </w:p>
    <w:p w:rsidR="00EC338F" w:rsidRPr="00F40830" w:rsidRDefault="00EC338F" w:rsidP="00EC338F">
      <w:pPr>
        <w:pStyle w:val="af1"/>
      </w:pPr>
      <w:r w:rsidRPr="00F40830">
        <w:t xml:space="preserve">const surfaceOfMercury = </w:t>
      </w:r>
      <w:r w:rsidRPr="004474B8">
        <w:rPr>
          <w:color w:val="984806" w:themeColor="accent6" w:themeShade="80"/>
        </w:rPr>
        <w:t>surfaceArea</w:t>
      </w:r>
      <w:r w:rsidRPr="00F40830">
        <w:t>(2440);</w:t>
      </w:r>
    </w:p>
    <w:p w:rsidR="00EC338F" w:rsidRPr="00F40830" w:rsidRDefault="00EC338F" w:rsidP="00EC338F">
      <w:pPr>
        <w:pStyle w:val="af1"/>
      </w:pPr>
      <w:r w:rsidRPr="00F40830">
        <w:t xml:space="preserve">const yearSquared = </w:t>
      </w:r>
      <w:r w:rsidRPr="004474B8">
        <w:rPr>
          <w:color w:val="7030A0"/>
        </w:rPr>
        <w:t>square</w:t>
      </w:r>
      <w:r w:rsidRPr="00F40830">
        <w:t>(2017);</w:t>
      </w:r>
    </w:p>
    <w:p w:rsidR="00EC338F" w:rsidRDefault="00EC338F" w:rsidP="00EC338F">
      <w:pPr>
        <w:rPr>
          <w:rFonts w:asciiTheme="minorHAnsi" w:hAnsiTheme="minorHAnsi"/>
        </w:rPr>
      </w:pPr>
    </w:p>
    <w:p w:rsidR="00EC338F" w:rsidRPr="00F40830" w:rsidRDefault="00EC338F" w:rsidP="00EC338F">
      <w:pPr>
        <w:rPr>
          <w:rFonts w:asciiTheme="minorHAnsi" w:hAnsiTheme="minorHAnsi"/>
        </w:rPr>
      </w:pPr>
      <w:r w:rsidRPr="004474B8">
        <w:rPr>
          <w:rFonts w:asciiTheme="minorHAnsi" w:hAnsiTheme="minorHAnsi"/>
          <w:color w:val="00B050"/>
        </w:rPr>
        <w:t xml:space="preserve">'./math' </w:t>
      </w:r>
      <w:r w:rsidRPr="00F40830">
        <w:rPr>
          <w:rFonts w:asciiTheme="minorHAnsi" w:hAnsiTheme="minorHAnsi"/>
        </w:rPr>
        <w:t>означает "из файла math.js, расположенного в той же (текущей) папке".</w:t>
      </w:r>
    </w:p>
    <w:p w:rsidR="00EC338F" w:rsidRDefault="00EC338F" w:rsidP="00EC338F">
      <w:pPr>
        <w:rPr>
          <w:rFonts w:asciiTheme="minorHAnsi" w:hAnsiTheme="minorHAnsi"/>
        </w:rPr>
      </w:pPr>
    </w:p>
    <w:p w:rsidR="00EC338F" w:rsidRPr="00F40830" w:rsidRDefault="00EC338F" w:rsidP="00EC338F">
      <w:pPr>
        <w:rPr>
          <w:rFonts w:asciiTheme="minorHAnsi" w:hAnsiTheme="minorHAnsi"/>
        </w:rPr>
      </w:pPr>
      <w:r w:rsidRPr="00F40830">
        <w:rPr>
          <w:rFonts w:asciiTheme="minorHAnsi" w:hAnsiTheme="minorHAnsi"/>
        </w:rPr>
        <w:t>Или импортируйте всё:</w:t>
      </w:r>
    </w:p>
    <w:p w:rsidR="00EC338F" w:rsidRPr="00F40830" w:rsidRDefault="00EC338F" w:rsidP="00EC338F">
      <w:pPr>
        <w:pStyle w:val="af1"/>
      </w:pPr>
      <w:r w:rsidRPr="004474B8">
        <w:rPr>
          <w:rStyle w:val="af0"/>
        </w:rPr>
        <w:t>import</w:t>
      </w:r>
      <w:r w:rsidRPr="00F40830">
        <w:t xml:space="preserve"> * as </w:t>
      </w:r>
      <w:r w:rsidRPr="004474B8">
        <w:rPr>
          <w:color w:val="7030A0"/>
        </w:rPr>
        <w:t xml:space="preserve">mathematics </w:t>
      </w:r>
      <w:r w:rsidRPr="00F40830">
        <w:t>from './math';</w:t>
      </w:r>
    </w:p>
    <w:p w:rsidR="00EC338F" w:rsidRPr="00F40830" w:rsidRDefault="00EC338F" w:rsidP="00EC338F">
      <w:pPr>
        <w:pStyle w:val="af1"/>
      </w:pPr>
    </w:p>
    <w:p w:rsidR="00EC338F" w:rsidRPr="00F40830" w:rsidRDefault="00EC338F" w:rsidP="00EC338F">
      <w:pPr>
        <w:pStyle w:val="af1"/>
      </w:pPr>
      <w:r w:rsidRPr="00F40830">
        <w:t xml:space="preserve">const surfaceOfMars = </w:t>
      </w:r>
      <w:r w:rsidRPr="004474B8">
        <w:rPr>
          <w:color w:val="7030A0"/>
        </w:rPr>
        <w:t>mathematics</w:t>
      </w:r>
      <w:r w:rsidRPr="00F40830">
        <w:t>.surfaceArea(3390);</w:t>
      </w:r>
    </w:p>
    <w:p w:rsidR="00EC338F" w:rsidRPr="00F40830" w:rsidRDefault="00EC338F" w:rsidP="00EC338F">
      <w:pPr>
        <w:pStyle w:val="af1"/>
      </w:pPr>
      <w:r w:rsidRPr="00F40830">
        <w:t xml:space="preserve">const surfaceOfMercury = </w:t>
      </w:r>
      <w:r w:rsidRPr="004474B8">
        <w:rPr>
          <w:color w:val="7030A0"/>
        </w:rPr>
        <w:t>mathematics</w:t>
      </w:r>
      <w:r w:rsidRPr="00F40830">
        <w:t>.surfaceArea(2440);</w:t>
      </w:r>
    </w:p>
    <w:p w:rsidR="00EC338F" w:rsidRPr="00F40830" w:rsidRDefault="00EC338F" w:rsidP="00EC338F">
      <w:pPr>
        <w:pStyle w:val="af1"/>
      </w:pPr>
      <w:r w:rsidRPr="00F40830">
        <w:t xml:space="preserve">const yearSquared = </w:t>
      </w:r>
      <w:r w:rsidRPr="004474B8">
        <w:rPr>
          <w:color w:val="7030A0"/>
        </w:rPr>
        <w:t>mathematics</w:t>
      </w:r>
      <w:r w:rsidRPr="00F40830">
        <w:t>.square(2017);</w:t>
      </w:r>
    </w:p>
    <w:p w:rsidR="00EC338F" w:rsidRDefault="00EC338F" w:rsidP="00EC338F">
      <w:pPr>
        <w:rPr>
          <w:rFonts w:asciiTheme="minorHAnsi" w:hAnsiTheme="minorHAnsi"/>
        </w:rPr>
      </w:pPr>
    </w:p>
    <w:p w:rsidR="00EC338F" w:rsidRDefault="00EC338F" w:rsidP="00EC338F">
      <w:pPr>
        <w:rPr>
          <w:rFonts w:asciiTheme="minorHAnsi" w:hAnsiTheme="minorHAnsi"/>
        </w:rPr>
      </w:pPr>
      <w:r w:rsidRPr="00F40830">
        <w:rPr>
          <w:rFonts w:asciiTheme="minorHAnsi" w:hAnsiTheme="minorHAnsi"/>
        </w:rPr>
        <w:t xml:space="preserve">Это значит: "импортировать весь модуль и назвать его mathematics в этом модуле". Вот почему к импортированным сущностям обращение происходит через </w:t>
      </w:r>
      <w:r w:rsidRPr="0061098D">
        <w:rPr>
          <w:rFonts w:asciiTheme="minorHAnsi" w:hAnsiTheme="minorHAnsi"/>
          <w:color w:val="7030A0"/>
        </w:rPr>
        <w:t xml:space="preserve">mathematics </w:t>
      </w:r>
      <w:r w:rsidRPr="00F40830">
        <w:rPr>
          <w:rFonts w:asciiTheme="minorHAnsi" w:hAnsiTheme="minorHAnsi"/>
        </w:rPr>
        <w:t xml:space="preserve">вот так: </w:t>
      </w:r>
      <w:r w:rsidRPr="0061098D">
        <w:rPr>
          <w:rFonts w:asciiTheme="minorHAnsi" w:hAnsiTheme="minorHAnsi"/>
          <w:color w:val="7030A0"/>
        </w:rPr>
        <w:t>mathematics</w:t>
      </w:r>
      <w:r w:rsidRPr="00F40830">
        <w:rPr>
          <w:rFonts w:asciiTheme="minorHAnsi" w:hAnsiTheme="minorHAnsi"/>
        </w:rPr>
        <w:t>.surfaceArea.</w:t>
      </w:r>
    </w:p>
    <w:p w:rsidR="00EC338F" w:rsidRPr="00F40830" w:rsidRDefault="00EC338F" w:rsidP="00EC338F">
      <w:pPr>
        <w:rPr>
          <w:rFonts w:asciiTheme="minorHAnsi" w:hAnsiTheme="minorHAnsi"/>
        </w:rPr>
      </w:pPr>
    </w:p>
    <w:p w:rsidR="00EC338F" w:rsidRPr="00F40830" w:rsidRDefault="00EC338F" w:rsidP="00EC338F">
      <w:pPr>
        <w:rPr>
          <w:rFonts w:asciiTheme="minorHAnsi" w:hAnsiTheme="minorHAnsi"/>
          <w:b/>
          <w:bCs/>
        </w:rPr>
      </w:pPr>
      <w:r w:rsidRPr="00F40830">
        <w:rPr>
          <w:rFonts w:asciiTheme="minorHAnsi" w:hAnsiTheme="minorHAnsi"/>
          <w:b/>
          <w:bCs/>
        </w:rPr>
        <w:t>Экспорт по умолчанию</w:t>
      </w:r>
    </w:p>
    <w:p w:rsidR="00EC338F" w:rsidRPr="00F40830" w:rsidRDefault="00EC338F" w:rsidP="00EC338F">
      <w:pPr>
        <w:rPr>
          <w:rFonts w:asciiTheme="minorHAnsi" w:hAnsiTheme="minorHAnsi"/>
        </w:rPr>
      </w:pPr>
      <w:r w:rsidRPr="00F40830">
        <w:rPr>
          <w:rFonts w:asciiTheme="minorHAnsi" w:hAnsiTheme="minorHAnsi"/>
        </w:rPr>
        <w:t>Вы можете сделать одну позицию экспортируемой по умолчанию.</w:t>
      </w:r>
    </w:p>
    <w:p w:rsidR="00EC338F" w:rsidRPr="00F40830" w:rsidRDefault="00EC338F" w:rsidP="00EC338F">
      <w:pPr>
        <w:pStyle w:val="af1"/>
      </w:pPr>
      <w:r w:rsidRPr="00F40830">
        <w:t>const pi = 3.14;</w:t>
      </w:r>
    </w:p>
    <w:p w:rsidR="00EC338F" w:rsidRPr="00F40830" w:rsidRDefault="00EC338F" w:rsidP="00EC338F">
      <w:pPr>
        <w:pStyle w:val="af1"/>
      </w:pPr>
      <w:r w:rsidRPr="00F40830">
        <w:t>const e = 2.718;</w:t>
      </w:r>
    </w:p>
    <w:p w:rsidR="00EC338F" w:rsidRPr="00F40830" w:rsidRDefault="00EC338F" w:rsidP="00EC338F">
      <w:pPr>
        <w:pStyle w:val="af1"/>
      </w:pPr>
    </w:p>
    <w:p w:rsidR="00EC338F" w:rsidRPr="00F40830" w:rsidRDefault="00EC338F" w:rsidP="00EC338F">
      <w:pPr>
        <w:pStyle w:val="af1"/>
      </w:pPr>
      <w:r w:rsidRPr="00F40830">
        <w:t>const square = (x) =&gt; {</w:t>
      </w:r>
    </w:p>
    <w:p w:rsidR="00EC338F" w:rsidRPr="00F40830" w:rsidRDefault="00EC338F" w:rsidP="00EC338F">
      <w:pPr>
        <w:pStyle w:val="af1"/>
      </w:pPr>
      <w:r w:rsidRPr="00F40830">
        <w:t xml:space="preserve">  return x * x;</w:t>
      </w:r>
    </w:p>
    <w:p w:rsidR="00EC338F" w:rsidRPr="00F40830" w:rsidRDefault="00EC338F" w:rsidP="00EC338F">
      <w:pPr>
        <w:pStyle w:val="af1"/>
      </w:pPr>
      <w:r w:rsidRPr="00F40830">
        <w:t>};</w:t>
      </w:r>
    </w:p>
    <w:p w:rsidR="00EC338F" w:rsidRPr="00F40830" w:rsidRDefault="00EC338F" w:rsidP="00EC338F">
      <w:pPr>
        <w:pStyle w:val="af1"/>
      </w:pPr>
    </w:p>
    <w:p w:rsidR="00EC338F" w:rsidRPr="00F40830" w:rsidRDefault="00EC338F" w:rsidP="00EC338F">
      <w:pPr>
        <w:pStyle w:val="af1"/>
      </w:pPr>
      <w:r w:rsidRPr="00F40830">
        <w:t xml:space="preserve">const </w:t>
      </w:r>
      <w:r w:rsidRPr="0061098D">
        <w:rPr>
          <w:color w:val="984806" w:themeColor="accent6" w:themeShade="80"/>
        </w:rPr>
        <w:t xml:space="preserve">surfaceArea </w:t>
      </w:r>
      <w:r w:rsidRPr="00F40830">
        <w:t>= (r) =&gt; {</w:t>
      </w:r>
    </w:p>
    <w:p w:rsidR="00EC338F" w:rsidRPr="00F40830" w:rsidRDefault="00EC338F" w:rsidP="00EC338F">
      <w:pPr>
        <w:pStyle w:val="af1"/>
      </w:pPr>
      <w:r w:rsidRPr="00F40830">
        <w:t xml:space="preserve">  return 4 * pi * square(r);</w:t>
      </w:r>
    </w:p>
    <w:p w:rsidR="00EC338F" w:rsidRPr="00F40830" w:rsidRDefault="00EC338F" w:rsidP="00EC338F">
      <w:pPr>
        <w:pStyle w:val="af1"/>
      </w:pPr>
      <w:r w:rsidRPr="00F40830">
        <w:t>};</w:t>
      </w:r>
    </w:p>
    <w:p w:rsidR="00EC338F" w:rsidRPr="00F40830" w:rsidRDefault="00EC338F" w:rsidP="00EC338F">
      <w:pPr>
        <w:pStyle w:val="af1"/>
      </w:pPr>
    </w:p>
    <w:p w:rsidR="00EC338F" w:rsidRPr="00F40830" w:rsidRDefault="00EC338F" w:rsidP="00EC338F">
      <w:pPr>
        <w:pStyle w:val="af1"/>
      </w:pPr>
      <w:r w:rsidRPr="0061098D">
        <w:rPr>
          <w:rStyle w:val="af0"/>
        </w:rPr>
        <w:t>export</w:t>
      </w:r>
      <w:r w:rsidRPr="00F40830">
        <w:t xml:space="preserve"> </w:t>
      </w:r>
      <w:r w:rsidRPr="0061098D">
        <w:rPr>
          <w:rStyle w:val="af0"/>
        </w:rPr>
        <w:t>default</w:t>
      </w:r>
      <w:r w:rsidRPr="00F40830">
        <w:t xml:space="preserve"> </w:t>
      </w:r>
      <w:r w:rsidRPr="0061098D">
        <w:rPr>
          <w:color w:val="984806" w:themeColor="accent6" w:themeShade="80"/>
        </w:rPr>
        <w:t>surfaceArea</w:t>
      </w:r>
      <w:r w:rsidRPr="00F40830">
        <w:t>;</w:t>
      </w:r>
    </w:p>
    <w:p w:rsidR="00EC338F" w:rsidRDefault="00EC338F" w:rsidP="00EC338F">
      <w:pPr>
        <w:rPr>
          <w:rFonts w:asciiTheme="minorHAnsi" w:hAnsiTheme="minorHAnsi"/>
        </w:rPr>
      </w:pPr>
    </w:p>
    <w:p w:rsidR="00EC338F" w:rsidRPr="00F40830" w:rsidRDefault="00EC338F" w:rsidP="00EC338F">
      <w:pPr>
        <w:rPr>
          <w:rFonts w:asciiTheme="minorHAnsi" w:hAnsiTheme="minorHAnsi"/>
        </w:rPr>
      </w:pPr>
      <w:r w:rsidRPr="00F40830">
        <w:rPr>
          <w:rFonts w:asciiTheme="minorHAnsi" w:hAnsiTheme="minorHAnsi"/>
        </w:rPr>
        <w:t>Импортирование чего-то, что было экспортировано по умолчанию, выполняется просто:</w:t>
      </w:r>
    </w:p>
    <w:p w:rsidR="00EC338F" w:rsidRPr="00F40830" w:rsidRDefault="00EC338F" w:rsidP="00EC338F">
      <w:pPr>
        <w:pStyle w:val="af1"/>
      </w:pPr>
      <w:r w:rsidRPr="0061098D">
        <w:rPr>
          <w:rStyle w:val="af0"/>
        </w:rPr>
        <w:t>import</w:t>
      </w:r>
      <w:r w:rsidRPr="00F40830">
        <w:t xml:space="preserve"> </w:t>
      </w:r>
      <w:r w:rsidRPr="008F7D53">
        <w:rPr>
          <w:color w:val="984806" w:themeColor="accent6" w:themeShade="80"/>
        </w:rPr>
        <w:t xml:space="preserve">surfaceArea </w:t>
      </w:r>
      <w:r w:rsidRPr="00F40830">
        <w:t>from './math';</w:t>
      </w:r>
    </w:p>
    <w:p w:rsidR="00EC338F" w:rsidRPr="00F40830" w:rsidRDefault="00EC338F" w:rsidP="00EC338F">
      <w:pPr>
        <w:pStyle w:val="af1"/>
      </w:pPr>
    </w:p>
    <w:p w:rsidR="00EC338F" w:rsidRPr="00F40830" w:rsidRDefault="00EC338F" w:rsidP="00EC338F">
      <w:pPr>
        <w:pStyle w:val="af1"/>
      </w:pPr>
      <w:r w:rsidRPr="00F40830">
        <w:t xml:space="preserve">const surfaceOfMars = </w:t>
      </w:r>
      <w:r w:rsidRPr="0061098D">
        <w:rPr>
          <w:color w:val="984806" w:themeColor="accent6" w:themeShade="80"/>
        </w:rPr>
        <w:t>surfaceArea</w:t>
      </w:r>
      <w:r w:rsidRPr="00F40830">
        <w:t>(3390);</w:t>
      </w:r>
    </w:p>
    <w:p w:rsidR="00EC338F" w:rsidRDefault="00EC338F" w:rsidP="00EC338F">
      <w:pPr>
        <w:rPr>
          <w:rFonts w:asciiTheme="minorHAnsi" w:hAnsiTheme="minorHAnsi"/>
        </w:rPr>
      </w:pPr>
    </w:p>
    <w:p w:rsidR="00EC338F" w:rsidRDefault="00EC338F" w:rsidP="00EC338F">
      <w:pPr>
        <w:pStyle w:val="aa"/>
      </w:pPr>
      <w:r>
        <w:t>О</w:t>
      </w:r>
      <w:r w:rsidRPr="00DD1C12">
        <w:t>сновной алгоритм, по которому нужно анализировать файл с кодом, над которым вы сейчас работаете.</w:t>
      </w:r>
    </w:p>
    <w:p w:rsidR="00EC338F" w:rsidRPr="00DD1C12" w:rsidRDefault="00EC338F" w:rsidP="00EC338F">
      <w:pPr>
        <w:pStyle w:val="aa"/>
      </w:pPr>
    </w:p>
    <w:p w:rsidR="00EC338F" w:rsidRPr="00DD1C12" w:rsidRDefault="00EC338F" w:rsidP="00EC338F">
      <w:pPr>
        <w:pStyle w:val="aa"/>
      </w:pPr>
      <w:r>
        <w:t xml:space="preserve">   </w:t>
      </w:r>
      <w:r w:rsidRPr="00DD1C12">
        <w:t>Внимательно изучите все импорты, описанные в начале файла. Так вы узнаете, какие модули и функции доступны внутри вашего файла (не считая глобальных функций и модулей, которые доступны и без импорта, например, Math).</w:t>
      </w:r>
    </w:p>
    <w:p w:rsidR="00EC338F" w:rsidRPr="00DD1C12" w:rsidRDefault="00EC338F" w:rsidP="00EC338F">
      <w:pPr>
        <w:pStyle w:val="aa"/>
      </w:pPr>
      <w:r>
        <w:t xml:space="preserve">   </w:t>
      </w:r>
      <w:r w:rsidRPr="00DD1C12">
        <w:t>Попробуйте классифицировать импортируемые функции. Если импорт выглядит так from './..., то есть содержит ./, значит импортируется модуль, содержимое которого находится в текущей файловой системе. Это автоматически означает несколько вещей. Первое: вы всегда можете открыть этот файл и посмотреть, что там написано. Второе: вы не сможете импортировать этот модуль в другой среде (ведь этого файла там нет).</w:t>
      </w:r>
    </w:p>
    <w:p w:rsidR="00EC338F" w:rsidRDefault="00EC338F" w:rsidP="00EC338F">
      <w:pPr>
        <w:pStyle w:val="aa"/>
      </w:pPr>
      <w:r>
        <w:t xml:space="preserve">   </w:t>
      </w:r>
      <w:r w:rsidRPr="00DD1C12">
        <w:t xml:space="preserve">Если from 'name' содержит только имя, без </w:t>
      </w:r>
      <w:r w:rsidRPr="00DD1C12">
        <w:rPr>
          <w:b/>
        </w:rPr>
        <w:t>./</w:t>
      </w:r>
      <w:r w:rsidRPr="00DD1C12">
        <w:t xml:space="preserve"> в начале, значит модуль подгружается либо из стандартной библиотеки </w:t>
      </w:r>
      <w:r w:rsidRPr="00DD1C12">
        <w:rPr>
          <w:b/>
        </w:rPr>
        <w:t>nodejs</w:t>
      </w:r>
      <w:r w:rsidRPr="00DD1C12">
        <w:t xml:space="preserve">, либо из установленных пакетов. Визуально невозможно отличить одно от другого. Попробуйте загуглить имя таким способом: "nodejs name". Если в выдаче будет ссылка на официальную документацию, значит это модуль </w:t>
      </w:r>
      <w:r w:rsidRPr="00DD1C12">
        <w:rPr>
          <w:b/>
        </w:rPr>
        <w:t>nodejs</w:t>
      </w:r>
      <w:r w:rsidRPr="00DD1C12">
        <w:t xml:space="preserve">; если на репозиторий </w:t>
      </w:r>
      <w:r w:rsidRPr="00DD1C12">
        <w:rPr>
          <w:b/>
        </w:rPr>
        <w:t>npm</w:t>
      </w:r>
      <w:r w:rsidRPr="00DD1C12">
        <w:t xml:space="preserve"> — значит, это обычный пакет, который почти наверняка лежит на гитхабе, что можно проверить таким запросом: "github js name", где "name" это имя пакета.</w:t>
      </w:r>
    </w:p>
    <w:p w:rsidR="00EC338F" w:rsidRPr="00F40830" w:rsidRDefault="00EC338F" w:rsidP="00DD1C12">
      <w:pPr>
        <w:rPr>
          <w:rFonts w:asciiTheme="minorHAnsi" w:hAnsiTheme="minorHAnsi"/>
        </w:rPr>
      </w:pPr>
    </w:p>
    <w:p w:rsidR="00F40830" w:rsidRPr="00F40830" w:rsidRDefault="00F40830" w:rsidP="00F40830">
      <w:pPr>
        <w:rPr>
          <w:rFonts w:asciiTheme="minorHAnsi" w:hAnsiTheme="minorHAnsi"/>
        </w:rPr>
      </w:pPr>
      <w:r w:rsidRPr="00F40830">
        <w:rPr>
          <w:rFonts w:asciiTheme="minorHAnsi" w:hAnsiTheme="minorHAnsi"/>
        </w:rPr>
        <w:t>Объединение кода, расположенного в разных модулях, происходит через:</w:t>
      </w:r>
    </w:p>
    <w:p w:rsidR="00F40830" w:rsidRDefault="00F40830" w:rsidP="0045546C">
      <w:pPr>
        <w:numPr>
          <w:ilvl w:val="0"/>
          <w:numId w:val="123"/>
        </w:numPr>
        <w:rPr>
          <w:rFonts w:asciiTheme="minorHAnsi" w:hAnsiTheme="minorHAnsi"/>
        </w:rPr>
      </w:pPr>
      <w:r w:rsidRPr="00F40830">
        <w:rPr>
          <w:rFonts w:asciiTheme="minorHAnsi" w:hAnsiTheme="minorHAnsi"/>
        </w:rPr>
        <w:t>Экспорт чего-то из модуля.</w:t>
      </w:r>
    </w:p>
    <w:p w:rsidR="002C42D6" w:rsidRPr="002C42D6" w:rsidRDefault="002C42D6" w:rsidP="002C42D6">
      <w:pPr>
        <w:pStyle w:val="2"/>
      </w:pPr>
      <w:r w:rsidRPr="002C42D6">
        <w:t>Оператор export</w:t>
      </w:r>
    </w:p>
    <w:p w:rsidR="002C42D6" w:rsidRPr="002C42D6" w:rsidRDefault="002C42D6" w:rsidP="002C42D6">
      <w:pPr>
        <w:rPr>
          <w:rFonts w:asciiTheme="minorHAnsi" w:hAnsiTheme="minorHAnsi"/>
        </w:rPr>
      </w:pPr>
      <w:r w:rsidRPr="002C42D6">
        <w:rPr>
          <w:rFonts w:asciiTheme="minorHAnsi" w:hAnsiTheme="minorHAnsi"/>
        </w:rPr>
        <w:t xml:space="preserve">Оператор </w:t>
      </w:r>
      <w:r w:rsidRPr="002C42D6">
        <w:rPr>
          <w:rFonts w:asciiTheme="minorHAnsi" w:hAnsiTheme="minorHAnsi"/>
          <w:b/>
        </w:rPr>
        <w:t>export</w:t>
      </w:r>
      <w:r w:rsidRPr="002C42D6">
        <w:rPr>
          <w:rFonts w:asciiTheme="minorHAnsi" w:hAnsiTheme="minorHAnsi"/>
        </w:rPr>
        <w:t xml:space="preserve"> позволяет экспортировать сущности модуля, чтобы они были доступны из других модулей. У каждого модуля есть неявный объект [[Exports]], в котором хранятся ссылки на все экспортируемые сущности, а ключом является идентификатор сущности (например, имя переменной). Это очень напоминает module.exports из модульной системы NodeJS, но [[Exports]] всегда объект, и его нельзя получить напрямую. Единственный способ его изменить — использовать оператор export.</w:t>
      </w:r>
    </w:p>
    <w:p w:rsidR="002C42D6" w:rsidRDefault="002C42D6" w:rsidP="002C42D6">
      <w:pPr>
        <w:rPr>
          <w:rFonts w:asciiTheme="minorHAnsi" w:hAnsiTheme="minorHAnsi"/>
        </w:rPr>
      </w:pPr>
      <w:r>
        <w:rPr>
          <w:rFonts w:asciiTheme="minorHAnsi" w:hAnsiTheme="minorHAnsi"/>
        </w:rPr>
        <w:t xml:space="preserve">  </w:t>
      </w:r>
      <w:r w:rsidRPr="002C42D6">
        <w:rPr>
          <w:rFonts w:asciiTheme="minorHAnsi" w:hAnsiTheme="minorHAnsi"/>
        </w:rPr>
        <w:t>Этот оператор имеет несколько модификаций, рассмотрим все возможные случаи.</w:t>
      </w:r>
    </w:p>
    <w:p w:rsidR="002C42D6" w:rsidRPr="002C42D6" w:rsidRDefault="002C42D6" w:rsidP="002C42D6">
      <w:pPr>
        <w:pStyle w:val="3"/>
      </w:pPr>
      <w:r w:rsidRPr="002C42D6">
        <w:lastRenderedPageBreak/>
        <w:t>Экспорт объявляемой сущности</w:t>
      </w:r>
    </w:p>
    <w:p w:rsidR="002C42D6" w:rsidRPr="002C42D6" w:rsidRDefault="002C42D6" w:rsidP="002C42D6">
      <w:pPr>
        <w:rPr>
          <w:rFonts w:asciiTheme="minorHAnsi" w:hAnsiTheme="minorHAnsi"/>
        </w:rPr>
      </w:pPr>
      <w:r w:rsidRPr="002C42D6">
        <w:rPr>
          <w:rFonts w:asciiTheme="minorHAnsi" w:hAnsiTheme="minorHAnsi"/>
        </w:rPr>
        <w:t>По сути, это обычное объявление переменной, функции или класса, с ключевым словом "</w:t>
      </w:r>
      <w:r w:rsidRPr="002C42D6">
        <w:rPr>
          <w:rFonts w:asciiTheme="minorHAnsi" w:hAnsiTheme="minorHAnsi"/>
          <w:b/>
          <w:bCs/>
        </w:rPr>
        <w:t>export</w:t>
      </w:r>
      <w:r w:rsidRPr="002C42D6">
        <w:rPr>
          <w:rFonts w:asciiTheme="minorHAnsi" w:hAnsiTheme="minorHAnsi"/>
        </w:rPr>
        <w:t>" перед ним.</w:t>
      </w:r>
    </w:p>
    <w:p w:rsidR="002C42D6" w:rsidRPr="002C42D6" w:rsidRDefault="002C42D6" w:rsidP="002C42D6">
      <w:pPr>
        <w:pStyle w:val="af1"/>
      </w:pPr>
      <w:r w:rsidRPr="002C42D6">
        <w:rPr>
          <w:rStyle w:val="af0"/>
        </w:rPr>
        <w:t>export</w:t>
      </w:r>
      <w:r w:rsidRPr="002C42D6">
        <w:t xml:space="preserve"> var variable;</w:t>
      </w:r>
    </w:p>
    <w:p w:rsidR="002C42D6" w:rsidRPr="002C42D6" w:rsidRDefault="002C42D6" w:rsidP="002C42D6">
      <w:pPr>
        <w:pStyle w:val="af1"/>
      </w:pPr>
      <w:r w:rsidRPr="002C42D6">
        <w:rPr>
          <w:rStyle w:val="af0"/>
        </w:rPr>
        <w:t>export</w:t>
      </w:r>
      <w:r w:rsidRPr="002C42D6">
        <w:t xml:space="preserve"> const CONSTANT = 0;</w:t>
      </w:r>
    </w:p>
    <w:p w:rsidR="002C42D6" w:rsidRPr="002C42D6" w:rsidRDefault="002C42D6" w:rsidP="002C42D6">
      <w:pPr>
        <w:pStyle w:val="af1"/>
      </w:pPr>
      <w:r w:rsidRPr="002C42D6">
        <w:rPr>
          <w:rStyle w:val="af0"/>
        </w:rPr>
        <w:t>export</w:t>
      </w:r>
      <w:r w:rsidRPr="002C42D6">
        <w:t xml:space="preserve"> let scopedVariable = 20;</w:t>
      </w:r>
    </w:p>
    <w:p w:rsidR="002C42D6" w:rsidRPr="002C42D6" w:rsidRDefault="002C42D6" w:rsidP="002C42D6">
      <w:pPr>
        <w:pStyle w:val="af1"/>
      </w:pPr>
      <w:r w:rsidRPr="002C42D6">
        <w:rPr>
          <w:rStyle w:val="af0"/>
        </w:rPr>
        <w:t>export</w:t>
      </w:r>
      <w:r w:rsidRPr="002C42D6">
        <w:t xml:space="preserve"> function func(){};</w:t>
      </w:r>
    </w:p>
    <w:p w:rsidR="002C42D6" w:rsidRPr="002C42D6" w:rsidRDefault="002C42D6" w:rsidP="002C42D6">
      <w:pPr>
        <w:pStyle w:val="af1"/>
      </w:pPr>
      <w:r w:rsidRPr="002C42D6">
        <w:rPr>
          <w:rStyle w:val="af0"/>
        </w:rPr>
        <w:t>export</w:t>
      </w:r>
      <w:r w:rsidRPr="002C42D6">
        <w:t xml:space="preserve"> class Foo {};</w:t>
      </w:r>
    </w:p>
    <w:p w:rsidR="002C42D6" w:rsidRPr="002C42D6" w:rsidRDefault="002C42D6" w:rsidP="002C42D6">
      <w:pPr>
        <w:rPr>
          <w:rFonts w:asciiTheme="minorHAnsi" w:hAnsiTheme="minorHAnsi"/>
        </w:rPr>
      </w:pPr>
      <w:r w:rsidRPr="002C42D6">
        <w:rPr>
          <w:rFonts w:asciiTheme="minorHAnsi" w:hAnsiTheme="minorHAnsi"/>
        </w:rPr>
        <w:br/>
        <w:t xml:space="preserve">В данном случае система экспортов ES6 удобнее, чем в NodeJS, где пришлось бы сначала объявить сущность, а потом добавить её в объект </w:t>
      </w:r>
      <w:r w:rsidRPr="002C42D6">
        <w:rPr>
          <w:rFonts w:asciiTheme="minorHAnsi" w:hAnsiTheme="minorHAnsi"/>
          <w:i/>
          <w:iCs/>
        </w:rPr>
        <w:t>module.exports</w:t>
      </w:r>
      <w:r w:rsidRPr="002C42D6">
        <w:rPr>
          <w:rFonts w:asciiTheme="minorHAnsi" w:hAnsiTheme="minorHAnsi"/>
        </w:rPr>
        <w:t>.</w:t>
      </w:r>
    </w:p>
    <w:p w:rsidR="002C42D6" w:rsidRPr="002C42D6" w:rsidRDefault="002C42D6" w:rsidP="009F610C">
      <w:pPr>
        <w:pStyle w:val="af1"/>
      </w:pPr>
      <w:r w:rsidRPr="002C42D6">
        <w:t xml:space="preserve">var </w:t>
      </w:r>
      <w:r w:rsidRPr="009F610C">
        <w:rPr>
          <w:color w:val="984806" w:themeColor="accent6" w:themeShade="80"/>
        </w:rPr>
        <w:t>variable</w:t>
      </w:r>
      <w:r w:rsidRPr="002C42D6">
        <w:t>;</w:t>
      </w:r>
    </w:p>
    <w:p w:rsidR="002C42D6" w:rsidRPr="002C42D6" w:rsidRDefault="002C42D6" w:rsidP="009F610C">
      <w:pPr>
        <w:pStyle w:val="af1"/>
      </w:pPr>
      <w:r w:rsidRPr="009F610C">
        <w:rPr>
          <w:rStyle w:val="af0"/>
        </w:rPr>
        <w:t>exports</w:t>
      </w:r>
      <w:r w:rsidRPr="002C42D6">
        <w:t>.</w:t>
      </w:r>
      <w:r w:rsidRPr="009F610C">
        <w:rPr>
          <w:color w:val="984806" w:themeColor="accent6" w:themeShade="80"/>
        </w:rPr>
        <w:t xml:space="preserve">variable </w:t>
      </w:r>
      <w:r w:rsidRPr="002C42D6">
        <w:t xml:space="preserve">= </w:t>
      </w:r>
      <w:r w:rsidRPr="009F610C">
        <w:rPr>
          <w:color w:val="984806" w:themeColor="accent6" w:themeShade="80"/>
        </w:rPr>
        <w:t>variable</w:t>
      </w:r>
      <w:r w:rsidRPr="002C42D6">
        <w:t>;</w:t>
      </w:r>
    </w:p>
    <w:p w:rsidR="002C42D6" w:rsidRPr="002C42D6" w:rsidRDefault="002C42D6" w:rsidP="009F610C">
      <w:pPr>
        <w:pStyle w:val="af1"/>
      </w:pPr>
    </w:p>
    <w:p w:rsidR="002C42D6" w:rsidRPr="002C42D6" w:rsidRDefault="002C42D6" w:rsidP="009F610C">
      <w:pPr>
        <w:pStyle w:val="af1"/>
      </w:pPr>
      <w:r w:rsidRPr="002C42D6">
        <w:t xml:space="preserve">const </w:t>
      </w:r>
      <w:r w:rsidRPr="009F610C">
        <w:rPr>
          <w:color w:val="7030A0"/>
        </w:rPr>
        <w:t xml:space="preserve">CONSTANT </w:t>
      </w:r>
      <w:r w:rsidRPr="002C42D6">
        <w:t>= 0;</w:t>
      </w:r>
    </w:p>
    <w:p w:rsidR="002C42D6" w:rsidRPr="002C42D6" w:rsidRDefault="002C42D6" w:rsidP="009F610C">
      <w:pPr>
        <w:pStyle w:val="af1"/>
      </w:pPr>
      <w:r w:rsidRPr="009F610C">
        <w:rPr>
          <w:rStyle w:val="af0"/>
        </w:rPr>
        <w:t>exports</w:t>
      </w:r>
      <w:r w:rsidRPr="002C42D6">
        <w:t>.</w:t>
      </w:r>
      <w:r w:rsidRPr="009F610C">
        <w:rPr>
          <w:color w:val="7030A0"/>
        </w:rPr>
        <w:t xml:space="preserve">CONSTANT </w:t>
      </w:r>
      <w:r w:rsidRPr="002C42D6">
        <w:t xml:space="preserve">= </w:t>
      </w:r>
      <w:r w:rsidRPr="009F610C">
        <w:rPr>
          <w:color w:val="7030A0"/>
        </w:rPr>
        <w:t>CONSTANT</w:t>
      </w:r>
      <w:r w:rsidRPr="002C42D6">
        <w:t>;</w:t>
      </w:r>
    </w:p>
    <w:p w:rsidR="002C42D6" w:rsidRPr="002C42D6" w:rsidRDefault="002C42D6" w:rsidP="009F610C">
      <w:pPr>
        <w:pStyle w:val="af1"/>
      </w:pPr>
      <w:r w:rsidRPr="002C42D6">
        <w:t>...</w:t>
      </w:r>
    </w:p>
    <w:p w:rsidR="002C42D6" w:rsidRPr="002C42D6" w:rsidRDefault="002C42D6" w:rsidP="002C42D6">
      <w:pPr>
        <w:rPr>
          <w:rFonts w:asciiTheme="minorHAnsi" w:hAnsiTheme="minorHAnsi"/>
        </w:rPr>
      </w:pPr>
      <w:r w:rsidRPr="002C42D6">
        <w:rPr>
          <w:rFonts w:asciiTheme="minorHAnsi" w:hAnsiTheme="minorHAnsi"/>
        </w:rPr>
        <w:br/>
        <w:t xml:space="preserve">Но есть и гораздо более важное различие между этими двумя системами. В NodeJS свойству объекта </w:t>
      </w:r>
      <w:r w:rsidRPr="002C42D6">
        <w:rPr>
          <w:rFonts w:asciiTheme="minorHAnsi" w:hAnsiTheme="minorHAnsi"/>
          <w:i/>
          <w:iCs/>
        </w:rPr>
        <w:t>exports</w:t>
      </w:r>
      <w:r w:rsidRPr="002C42D6">
        <w:rPr>
          <w:rFonts w:asciiTheme="minorHAnsi" w:hAnsiTheme="minorHAnsi"/>
        </w:rPr>
        <w:t xml:space="preserve"> присваивается значение выражения. В ES6 оператор </w:t>
      </w:r>
      <w:r w:rsidRPr="002C42D6">
        <w:rPr>
          <w:rFonts w:asciiTheme="minorHAnsi" w:hAnsiTheme="minorHAnsi"/>
          <w:b/>
          <w:bCs/>
        </w:rPr>
        <w:t>export</w:t>
      </w:r>
      <w:r w:rsidRPr="002C42D6">
        <w:rPr>
          <w:rFonts w:asciiTheme="minorHAnsi" w:hAnsiTheme="minorHAnsi"/>
        </w:rPr>
        <w:t xml:space="preserve"> добавляет в [[</w:t>
      </w:r>
      <w:r w:rsidRPr="002C42D6">
        <w:rPr>
          <w:rFonts w:asciiTheme="minorHAnsi" w:hAnsiTheme="minorHAnsi"/>
          <w:i/>
          <w:iCs/>
        </w:rPr>
        <w:t>Exports</w:t>
      </w:r>
      <w:r w:rsidRPr="002C42D6">
        <w:rPr>
          <w:rFonts w:asciiTheme="minorHAnsi" w:hAnsiTheme="minorHAnsi"/>
        </w:rPr>
        <w:t xml:space="preserve">]] ссылку (или привязку, </w:t>
      </w:r>
      <w:r w:rsidRPr="002C42D6">
        <w:rPr>
          <w:rFonts w:asciiTheme="minorHAnsi" w:hAnsiTheme="minorHAnsi"/>
          <w:i/>
          <w:iCs/>
        </w:rPr>
        <w:t>binding</w:t>
      </w:r>
      <w:r w:rsidRPr="002C42D6">
        <w:rPr>
          <w:rFonts w:asciiTheme="minorHAnsi" w:hAnsiTheme="minorHAnsi"/>
        </w:rPr>
        <w:t>) на объявленную сущность. Это значит, что [[</w:t>
      </w:r>
      <w:r w:rsidRPr="002C42D6">
        <w:rPr>
          <w:rFonts w:asciiTheme="minorHAnsi" w:hAnsiTheme="minorHAnsi"/>
          <w:i/>
          <w:iCs/>
        </w:rPr>
        <w:t>Exports</w:t>
      </w:r>
      <w:r w:rsidRPr="002C42D6">
        <w:rPr>
          <w:rFonts w:asciiTheme="minorHAnsi" w:hAnsiTheme="minorHAnsi"/>
        </w:rPr>
        <w:t>]].&lt;</w:t>
      </w:r>
      <w:r w:rsidRPr="002C42D6">
        <w:rPr>
          <w:rFonts w:asciiTheme="minorHAnsi" w:hAnsiTheme="minorHAnsi"/>
          <w:i/>
          <w:iCs/>
        </w:rPr>
        <w:t>имя сущности</w:t>
      </w:r>
      <w:r w:rsidRPr="002C42D6">
        <w:rPr>
          <w:rFonts w:asciiTheme="minorHAnsi" w:hAnsiTheme="minorHAnsi"/>
        </w:rPr>
        <w:t>&gt; всегда будет возвращать текущее значение этой сущности.</w:t>
      </w:r>
    </w:p>
    <w:p w:rsidR="002C42D6" w:rsidRPr="002C42D6" w:rsidRDefault="002C42D6" w:rsidP="004E7E32">
      <w:pPr>
        <w:pStyle w:val="af1"/>
      </w:pPr>
      <w:r w:rsidRPr="004E7E32">
        <w:rPr>
          <w:rStyle w:val="af0"/>
        </w:rPr>
        <w:t>export</w:t>
      </w:r>
      <w:r w:rsidRPr="002C42D6">
        <w:t xml:space="preserve"> var bla = 10; // [[Exports]].bla === 10</w:t>
      </w:r>
    </w:p>
    <w:p w:rsidR="002C42D6" w:rsidRPr="002C42D6" w:rsidRDefault="002C42D6" w:rsidP="004E7E32">
      <w:pPr>
        <w:pStyle w:val="af1"/>
      </w:pPr>
      <w:r w:rsidRPr="002C42D6">
        <w:t>bla = 45; // [[Exports]].bla === 45</w:t>
      </w:r>
    </w:p>
    <w:p w:rsidR="004E7E32" w:rsidRPr="004E7E32" w:rsidRDefault="004E7E32" w:rsidP="004E7E32">
      <w:pPr>
        <w:pStyle w:val="3"/>
      </w:pPr>
      <w:r w:rsidRPr="004E7E32">
        <w:t>Экспорт уже объявленной сущности</w:t>
      </w:r>
    </w:p>
    <w:p w:rsidR="004E7E32" w:rsidRPr="004E7E32" w:rsidRDefault="004E7E32" w:rsidP="004E7E32">
      <w:pPr>
        <w:rPr>
          <w:rFonts w:asciiTheme="minorHAnsi" w:hAnsiTheme="minorHAnsi"/>
        </w:rPr>
      </w:pPr>
      <w:r w:rsidRPr="004E7E32">
        <w:rPr>
          <w:rFonts w:asciiTheme="minorHAnsi" w:hAnsiTheme="minorHAnsi"/>
        </w:rPr>
        <w:br/>
        <w:t xml:space="preserve">Здесь всё то же самое, только экспортируем мы сущность, которая уже была объявлена выше. Для этого применяются фигурные скобки после ключевого слова </w:t>
      </w:r>
      <w:r w:rsidRPr="004E7E32">
        <w:rPr>
          <w:rFonts w:asciiTheme="minorHAnsi" w:hAnsiTheme="minorHAnsi"/>
          <w:b/>
          <w:bCs/>
        </w:rPr>
        <w:t>export</w:t>
      </w:r>
      <w:r w:rsidRPr="004E7E32">
        <w:rPr>
          <w:rFonts w:asciiTheme="minorHAnsi" w:hAnsiTheme="minorHAnsi"/>
        </w:rPr>
        <w:t>, в которых через запятую указываются все сущности (ну, их идентификаторы — например, имя переменной), которые необходимо экспортировать.</w:t>
      </w:r>
    </w:p>
    <w:p w:rsidR="004E7E32" w:rsidRPr="004E7E32" w:rsidRDefault="004E7E32" w:rsidP="004E7E32">
      <w:pPr>
        <w:pStyle w:val="af1"/>
      </w:pPr>
      <w:r w:rsidRPr="004E7E32">
        <w:t xml:space="preserve">var </w:t>
      </w:r>
      <w:r w:rsidRPr="004E7E32">
        <w:rPr>
          <w:color w:val="984806" w:themeColor="accent6" w:themeShade="80"/>
        </w:rPr>
        <w:t xml:space="preserve">bar </w:t>
      </w:r>
      <w:r w:rsidRPr="004E7E32">
        <w:t>= 10;</w:t>
      </w:r>
    </w:p>
    <w:p w:rsidR="004E7E32" w:rsidRPr="004E7E32" w:rsidRDefault="004E7E32" w:rsidP="004E7E32">
      <w:pPr>
        <w:pStyle w:val="af1"/>
      </w:pPr>
      <w:r w:rsidRPr="004E7E32">
        <w:t xml:space="preserve">function </w:t>
      </w:r>
      <w:r w:rsidRPr="004E7E32">
        <w:rPr>
          <w:color w:val="7030A0"/>
        </w:rPr>
        <w:t>foo()</w:t>
      </w:r>
      <w:r w:rsidRPr="004E7E32">
        <w:t xml:space="preserve"> {}</w:t>
      </w:r>
    </w:p>
    <w:p w:rsidR="004E7E32" w:rsidRPr="004E7E32" w:rsidRDefault="004E7E32" w:rsidP="004E7E32">
      <w:pPr>
        <w:pStyle w:val="af1"/>
      </w:pPr>
    </w:p>
    <w:p w:rsidR="004E7E32" w:rsidRPr="004E7E32" w:rsidRDefault="004E7E32" w:rsidP="004E7E32">
      <w:pPr>
        <w:pStyle w:val="af1"/>
      </w:pPr>
      <w:r w:rsidRPr="004E7E32">
        <w:rPr>
          <w:rStyle w:val="af0"/>
        </w:rPr>
        <w:t>export</w:t>
      </w:r>
      <w:r w:rsidRPr="004E7E32">
        <w:t xml:space="preserve"> { </w:t>
      </w:r>
      <w:r w:rsidRPr="004E7E32">
        <w:rPr>
          <w:color w:val="984806" w:themeColor="accent6" w:themeShade="80"/>
        </w:rPr>
        <w:t>bar</w:t>
      </w:r>
      <w:r w:rsidRPr="004E7E32">
        <w:t xml:space="preserve">, </w:t>
      </w:r>
      <w:r w:rsidRPr="004E7E32">
        <w:rPr>
          <w:color w:val="7030A0"/>
        </w:rPr>
        <w:t xml:space="preserve">foo </w:t>
      </w:r>
      <w:r w:rsidRPr="004E7E32">
        <w:t>};</w:t>
      </w:r>
    </w:p>
    <w:p w:rsidR="004E7E32" w:rsidRDefault="004E7E32" w:rsidP="004E7E32">
      <w:pPr>
        <w:pStyle w:val="aa"/>
      </w:pPr>
      <w:r w:rsidRPr="004E7E32">
        <w:br/>
        <w:t>С помощью ключевого слова "</w:t>
      </w:r>
      <w:r w:rsidRPr="004E7E32">
        <w:rPr>
          <w:b/>
          <w:bCs/>
        </w:rPr>
        <w:t>as</w:t>
      </w:r>
      <w:r w:rsidRPr="004E7E32">
        <w:t>" можно «переименовать» сущность при экспорте (точнее будет сказать, изменить ключ для [[</w:t>
      </w:r>
      <w:r w:rsidRPr="004E7E32">
        <w:rPr>
          <w:i/>
          <w:iCs/>
        </w:rPr>
        <w:t>Exports</w:t>
      </w:r>
      <w:r w:rsidRPr="004E7E32">
        <w:t>]]).</w:t>
      </w:r>
    </w:p>
    <w:p w:rsidR="004E7E32" w:rsidRPr="004E7E32" w:rsidRDefault="004E7E32" w:rsidP="004E7E32">
      <w:pPr>
        <w:pStyle w:val="aa"/>
      </w:pPr>
    </w:p>
    <w:p w:rsidR="004E7E32" w:rsidRPr="004E7E32" w:rsidRDefault="004E7E32" w:rsidP="004E7E32">
      <w:pPr>
        <w:pStyle w:val="af1"/>
      </w:pPr>
      <w:r w:rsidRPr="004E7E32">
        <w:t xml:space="preserve">var </w:t>
      </w:r>
      <w:r w:rsidRPr="004E7E32">
        <w:rPr>
          <w:color w:val="984806" w:themeColor="accent6" w:themeShade="80"/>
        </w:rPr>
        <w:t xml:space="preserve">bar </w:t>
      </w:r>
      <w:r w:rsidRPr="004E7E32">
        <w:t>= 10;</w:t>
      </w:r>
    </w:p>
    <w:p w:rsidR="004E7E32" w:rsidRPr="004E7E32" w:rsidRDefault="004E7E32" w:rsidP="004E7E32">
      <w:pPr>
        <w:pStyle w:val="af1"/>
      </w:pPr>
      <w:r w:rsidRPr="004E7E32">
        <w:t xml:space="preserve">function </w:t>
      </w:r>
      <w:r w:rsidRPr="004E7E32">
        <w:rPr>
          <w:color w:val="7030A0"/>
        </w:rPr>
        <w:t>foo()</w:t>
      </w:r>
      <w:r w:rsidRPr="004E7E32">
        <w:t xml:space="preserve"> {}</w:t>
      </w:r>
    </w:p>
    <w:p w:rsidR="004E7E32" w:rsidRPr="004E7E32" w:rsidRDefault="004E7E32" w:rsidP="004E7E32">
      <w:pPr>
        <w:pStyle w:val="af1"/>
      </w:pPr>
    </w:p>
    <w:p w:rsidR="004E7E32" w:rsidRPr="004E7E32" w:rsidRDefault="004E7E32" w:rsidP="004E7E32">
      <w:pPr>
        <w:pStyle w:val="af1"/>
      </w:pPr>
      <w:r w:rsidRPr="004E7E32">
        <w:rPr>
          <w:rStyle w:val="af0"/>
        </w:rPr>
        <w:t>export</w:t>
      </w:r>
      <w:r w:rsidRPr="004E7E32">
        <w:t xml:space="preserve"> { </w:t>
      </w:r>
      <w:r w:rsidRPr="004E7E32">
        <w:rPr>
          <w:color w:val="984806" w:themeColor="accent6" w:themeShade="80"/>
        </w:rPr>
        <w:t xml:space="preserve">bar </w:t>
      </w:r>
      <w:r w:rsidRPr="004E7E32">
        <w:rPr>
          <w:rStyle w:val="af0"/>
        </w:rPr>
        <w:t>as</w:t>
      </w:r>
      <w:r w:rsidRPr="004E7E32">
        <w:t xml:space="preserve"> bla, </w:t>
      </w:r>
      <w:r w:rsidRPr="004E7E32">
        <w:rPr>
          <w:color w:val="7030A0"/>
        </w:rPr>
        <w:t xml:space="preserve">foo </w:t>
      </w:r>
      <w:r w:rsidRPr="004E7E32">
        <w:rPr>
          <w:rStyle w:val="af0"/>
        </w:rPr>
        <w:t>as</w:t>
      </w:r>
      <w:r w:rsidRPr="004E7E32">
        <w:t xml:space="preserve"> choo };</w:t>
      </w:r>
    </w:p>
    <w:p w:rsidR="004E7E32" w:rsidRDefault="004E7E32" w:rsidP="004E7E32">
      <w:pPr>
        <w:rPr>
          <w:rFonts w:asciiTheme="minorHAnsi" w:hAnsiTheme="minorHAnsi"/>
        </w:rPr>
      </w:pPr>
      <w:r w:rsidRPr="004E7E32">
        <w:rPr>
          <w:rFonts w:asciiTheme="minorHAnsi" w:hAnsiTheme="minorHAnsi"/>
        </w:rPr>
        <w:br/>
        <w:t>Для такого вида экспорта также верно, что [[</w:t>
      </w:r>
      <w:r w:rsidRPr="004E7E32">
        <w:rPr>
          <w:rFonts w:asciiTheme="minorHAnsi" w:hAnsiTheme="minorHAnsi"/>
          <w:i/>
          <w:iCs/>
        </w:rPr>
        <w:t>Exports</w:t>
      </w:r>
      <w:r w:rsidRPr="004E7E32">
        <w:rPr>
          <w:rFonts w:asciiTheme="minorHAnsi" w:hAnsiTheme="minorHAnsi"/>
        </w:rPr>
        <w:t>]] хранит у себя лишь ссылку на сущность, даже в случае «переименования».</w:t>
      </w:r>
    </w:p>
    <w:p w:rsidR="004E7E32" w:rsidRPr="004E7E32" w:rsidRDefault="004E7E32" w:rsidP="004E7E32">
      <w:pPr>
        <w:rPr>
          <w:rFonts w:asciiTheme="minorHAnsi" w:hAnsiTheme="minorHAnsi"/>
        </w:rPr>
      </w:pPr>
    </w:p>
    <w:p w:rsidR="004E7E32" w:rsidRPr="004E7E32" w:rsidRDefault="004E7E32" w:rsidP="004E7E32">
      <w:pPr>
        <w:pStyle w:val="af1"/>
      </w:pPr>
      <w:r w:rsidRPr="004E7E32">
        <w:t xml:space="preserve">var </w:t>
      </w:r>
      <w:r w:rsidRPr="004E7E32">
        <w:rPr>
          <w:color w:val="984806" w:themeColor="accent6" w:themeShade="80"/>
        </w:rPr>
        <w:t xml:space="preserve">bar </w:t>
      </w:r>
      <w:r w:rsidRPr="004E7E32">
        <w:t>= 10;</w:t>
      </w:r>
    </w:p>
    <w:p w:rsidR="004E7E32" w:rsidRPr="004E7E32" w:rsidRDefault="004E7E32" w:rsidP="004E7E32">
      <w:pPr>
        <w:pStyle w:val="af1"/>
      </w:pPr>
    </w:p>
    <w:p w:rsidR="004E7E32" w:rsidRPr="004E7E32" w:rsidRDefault="004E7E32" w:rsidP="004E7E32">
      <w:pPr>
        <w:pStyle w:val="af1"/>
      </w:pPr>
      <w:r w:rsidRPr="004E7E32">
        <w:rPr>
          <w:rStyle w:val="af0"/>
        </w:rPr>
        <w:t>export</w:t>
      </w:r>
      <w:r w:rsidRPr="004E7E32">
        <w:t xml:space="preserve"> { </w:t>
      </w:r>
      <w:r w:rsidRPr="004E7E32">
        <w:rPr>
          <w:color w:val="984806" w:themeColor="accent6" w:themeShade="80"/>
        </w:rPr>
        <w:t xml:space="preserve">bar </w:t>
      </w:r>
      <w:r w:rsidRPr="004E7E32">
        <w:rPr>
          <w:rStyle w:val="af0"/>
        </w:rPr>
        <w:t>as</w:t>
      </w:r>
      <w:r w:rsidRPr="004E7E32">
        <w:t xml:space="preserve"> </w:t>
      </w:r>
      <w:r w:rsidRPr="004E7E32">
        <w:rPr>
          <w:color w:val="00B050"/>
        </w:rPr>
        <w:t xml:space="preserve">bla </w:t>
      </w:r>
      <w:r w:rsidRPr="004E7E32">
        <w:t>}; // [[Exports]].</w:t>
      </w:r>
      <w:r w:rsidRPr="004E7E32">
        <w:rPr>
          <w:color w:val="00B050"/>
        </w:rPr>
        <w:t xml:space="preserve">bla </w:t>
      </w:r>
      <w:r w:rsidRPr="004E7E32">
        <w:t>=== 10</w:t>
      </w:r>
    </w:p>
    <w:p w:rsidR="004E7E32" w:rsidRPr="004E7E32" w:rsidRDefault="004E7E32" w:rsidP="004E7E32">
      <w:pPr>
        <w:pStyle w:val="af1"/>
      </w:pPr>
    </w:p>
    <w:p w:rsidR="004E7E32" w:rsidRPr="004E7E32" w:rsidRDefault="004E7E32" w:rsidP="004E7E32">
      <w:pPr>
        <w:pStyle w:val="af1"/>
      </w:pPr>
      <w:r w:rsidRPr="004E7E32">
        <w:rPr>
          <w:color w:val="984806" w:themeColor="accent6" w:themeShade="80"/>
        </w:rPr>
        <w:t xml:space="preserve">bar </w:t>
      </w:r>
      <w:r w:rsidRPr="004E7E32">
        <w:t>= 42; // [[Exports]].</w:t>
      </w:r>
      <w:r w:rsidRPr="004E7E32">
        <w:rPr>
          <w:color w:val="00B050"/>
        </w:rPr>
        <w:t xml:space="preserve">bla </w:t>
      </w:r>
      <w:r w:rsidRPr="004E7E32">
        <w:t>=== 42</w:t>
      </w:r>
    </w:p>
    <w:p w:rsidR="00E66C6C" w:rsidRPr="00E66C6C" w:rsidRDefault="00E66C6C" w:rsidP="00E66C6C">
      <w:pPr>
        <w:pStyle w:val="3"/>
      </w:pPr>
      <w:r w:rsidRPr="00E66C6C">
        <w:t>Экспорт по умолчанию</w:t>
      </w:r>
    </w:p>
    <w:p w:rsidR="00E66C6C" w:rsidRPr="00E66C6C" w:rsidRDefault="00E66C6C" w:rsidP="00E66C6C">
      <w:pPr>
        <w:rPr>
          <w:rFonts w:asciiTheme="minorHAnsi" w:hAnsiTheme="minorHAnsi"/>
        </w:rPr>
      </w:pPr>
      <w:r w:rsidRPr="00E66C6C">
        <w:rPr>
          <w:rFonts w:asciiTheme="minorHAnsi" w:hAnsiTheme="minorHAnsi"/>
        </w:rPr>
        <w:br/>
        <w:t xml:space="preserve">Этот вариант использования </w:t>
      </w:r>
      <w:r w:rsidRPr="00E66C6C">
        <w:rPr>
          <w:rFonts w:asciiTheme="minorHAnsi" w:hAnsiTheme="minorHAnsi"/>
          <w:b/>
          <w:bCs/>
        </w:rPr>
        <w:t>export</w:t>
      </w:r>
      <w:r w:rsidRPr="00E66C6C">
        <w:rPr>
          <w:rFonts w:asciiTheme="minorHAnsi" w:hAnsiTheme="minorHAnsi"/>
        </w:rPr>
        <w:t xml:space="preserve"> отличается от двух описанных выше, и, на мой взгляд, он немного нелогичен. Заключается он в использовании после </w:t>
      </w:r>
      <w:r w:rsidRPr="00E66C6C">
        <w:rPr>
          <w:rFonts w:asciiTheme="minorHAnsi" w:hAnsiTheme="minorHAnsi"/>
          <w:b/>
          <w:bCs/>
        </w:rPr>
        <w:t>export</w:t>
      </w:r>
      <w:r w:rsidRPr="00E66C6C">
        <w:rPr>
          <w:rFonts w:asciiTheme="minorHAnsi" w:hAnsiTheme="minorHAnsi"/>
        </w:rPr>
        <w:t xml:space="preserve"> ключевого слова </w:t>
      </w:r>
      <w:r w:rsidRPr="00E66C6C">
        <w:rPr>
          <w:rFonts w:asciiTheme="minorHAnsi" w:hAnsiTheme="minorHAnsi"/>
          <w:b/>
          <w:bCs/>
        </w:rPr>
        <w:t>default</w:t>
      </w:r>
      <w:r w:rsidRPr="00E66C6C">
        <w:rPr>
          <w:rFonts w:asciiTheme="minorHAnsi" w:hAnsiTheme="minorHAnsi"/>
        </w:rPr>
        <w:t>, после которого может идти одно из трех: выражение, объявление функции, объявление класса.</w:t>
      </w:r>
    </w:p>
    <w:p w:rsidR="00E66C6C" w:rsidRPr="00E66C6C" w:rsidRDefault="00E66C6C" w:rsidP="00E66C6C">
      <w:pPr>
        <w:pStyle w:val="af1"/>
      </w:pPr>
      <w:r w:rsidRPr="00E66C6C">
        <w:rPr>
          <w:rStyle w:val="af0"/>
        </w:rPr>
        <w:t>export default</w:t>
      </w:r>
      <w:r w:rsidRPr="00E66C6C">
        <w:t xml:space="preserve"> 42; </w:t>
      </w:r>
    </w:p>
    <w:p w:rsidR="00E66C6C" w:rsidRPr="00E66C6C" w:rsidRDefault="00E66C6C" w:rsidP="00E66C6C">
      <w:pPr>
        <w:pStyle w:val="af1"/>
      </w:pPr>
    </w:p>
    <w:p w:rsidR="00E66C6C" w:rsidRPr="00E66C6C" w:rsidRDefault="00E66C6C" w:rsidP="00E66C6C">
      <w:pPr>
        <w:pStyle w:val="af1"/>
      </w:pPr>
      <w:r w:rsidRPr="00E66C6C">
        <w:rPr>
          <w:rStyle w:val="af0"/>
        </w:rPr>
        <w:t>export default</w:t>
      </w:r>
      <w:r w:rsidRPr="00E66C6C">
        <w:t xml:space="preserve"> function func() {}</w:t>
      </w:r>
    </w:p>
    <w:p w:rsidR="00E66C6C" w:rsidRPr="00E66C6C" w:rsidRDefault="00E66C6C" w:rsidP="00E66C6C">
      <w:pPr>
        <w:pStyle w:val="af1"/>
      </w:pPr>
    </w:p>
    <w:p w:rsidR="00E66C6C" w:rsidRPr="00E66C6C" w:rsidRDefault="00E66C6C" w:rsidP="00E66C6C">
      <w:pPr>
        <w:pStyle w:val="af1"/>
      </w:pPr>
      <w:r w:rsidRPr="00E66C6C">
        <w:rPr>
          <w:rStyle w:val="af0"/>
        </w:rPr>
        <w:t>export default</w:t>
      </w:r>
      <w:r w:rsidRPr="00E66C6C">
        <w:t xml:space="preserve"> class Foo {}</w:t>
      </w:r>
    </w:p>
    <w:p w:rsidR="00E66C6C" w:rsidRDefault="00E66C6C" w:rsidP="00E66C6C">
      <w:pPr>
        <w:rPr>
          <w:rFonts w:asciiTheme="minorHAnsi" w:hAnsiTheme="minorHAnsi"/>
        </w:rPr>
      </w:pPr>
      <w:r w:rsidRPr="00E66C6C">
        <w:rPr>
          <w:rFonts w:asciiTheme="minorHAnsi" w:hAnsiTheme="minorHAnsi"/>
        </w:rPr>
        <w:br/>
        <w:t>Каждый из этих трех вариантов использования добавляет в [[</w:t>
      </w:r>
      <w:r w:rsidRPr="00E66C6C">
        <w:rPr>
          <w:rFonts w:asciiTheme="minorHAnsi" w:hAnsiTheme="minorHAnsi"/>
          <w:i/>
          <w:iCs/>
        </w:rPr>
        <w:t>Exports</w:t>
      </w:r>
      <w:r w:rsidRPr="00E66C6C">
        <w:rPr>
          <w:rFonts w:asciiTheme="minorHAnsi" w:hAnsiTheme="minorHAnsi"/>
        </w:rPr>
        <w:t xml:space="preserve">]] свойство с ключом «default». Экспортирование по умолчанию </w:t>
      </w:r>
      <w:r w:rsidRPr="00E66C6C">
        <w:rPr>
          <w:rFonts w:asciiTheme="minorHAnsi" w:hAnsiTheme="minorHAnsi"/>
          <w:i/>
          <w:iCs/>
        </w:rPr>
        <w:t>выражения</w:t>
      </w:r>
      <w:r w:rsidRPr="00E66C6C">
        <w:rPr>
          <w:rFonts w:asciiTheme="minorHAnsi" w:hAnsiTheme="minorHAnsi"/>
        </w:rPr>
        <w:t xml:space="preserve"> (первый пример, «export default 42;») — единственный случай при использовании </w:t>
      </w:r>
      <w:r w:rsidRPr="00E66C6C">
        <w:rPr>
          <w:rFonts w:asciiTheme="minorHAnsi" w:hAnsiTheme="minorHAnsi"/>
          <w:b/>
          <w:bCs/>
        </w:rPr>
        <w:t>export</w:t>
      </w:r>
      <w:r w:rsidRPr="00E66C6C">
        <w:rPr>
          <w:rFonts w:asciiTheme="minorHAnsi" w:hAnsiTheme="minorHAnsi"/>
        </w:rPr>
        <w:t>, когда значением свойства [[</w:t>
      </w:r>
      <w:r w:rsidRPr="00E66C6C">
        <w:rPr>
          <w:rFonts w:asciiTheme="minorHAnsi" w:hAnsiTheme="minorHAnsi"/>
          <w:i/>
          <w:iCs/>
        </w:rPr>
        <w:t>Exports</w:t>
      </w:r>
      <w:r w:rsidRPr="00E66C6C">
        <w:rPr>
          <w:rFonts w:asciiTheme="minorHAnsi" w:hAnsiTheme="minorHAnsi"/>
        </w:rPr>
        <w:t>]] становится не ссылка на какую-либо сущность, а значение выражения. В случае же экспорта по умолчанию функции (не анонимной, естественно) или класса — они будут объявлены в области видимости модуля, а [[</w:t>
      </w:r>
      <w:r w:rsidRPr="00E66C6C">
        <w:rPr>
          <w:rFonts w:asciiTheme="minorHAnsi" w:hAnsiTheme="minorHAnsi"/>
          <w:i/>
          <w:iCs/>
        </w:rPr>
        <w:t>Exports</w:t>
      </w:r>
      <w:r w:rsidRPr="00E66C6C">
        <w:rPr>
          <w:rFonts w:asciiTheme="minorHAnsi" w:hAnsiTheme="minorHAnsi"/>
        </w:rPr>
        <w:t>]].default будет ссылкой на эту сущность.</w:t>
      </w:r>
    </w:p>
    <w:p w:rsidR="00E66C6C" w:rsidRPr="00F40830" w:rsidRDefault="00E66C6C" w:rsidP="00E66C6C">
      <w:pPr>
        <w:rPr>
          <w:rFonts w:asciiTheme="minorHAnsi" w:hAnsiTheme="minorHAnsi"/>
        </w:rPr>
      </w:pPr>
    </w:p>
    <w:p w:rsidR="00F40830" w:rsidRDefault="00F40830" w:rsidP="0045546C">
      <w:pPr>
        <w:numPr>
          <w:ilvl w:val="0"/>
          <w:numId w:val="123"/>
        </w:numPr>
        <w:rPr>
          <w:rFonts w:asciiTheme="minorHAnsi" w:hAnsiTheme="minorHAnsi"/>
        </w:rPr>
      </w:pPr>
      <w:r w:rsidRPr="00F40830">
        <w:rPr>
          <w:rFonts w:asciiTheme="minorHAnsi" w:hAnsiTheme="minorHAnsi"/>
        </w:rPr>
        <w:t>Импорт в другой модуль.</w:t>
      </w:r>
    </w:p>
    <w:p w:rsidR="00591FA2" w:rsidRPr="00591FA2" w:rsidRDefault="00591FA2" w:rsidP="00591FA2">
      <w:pPr>
        <w:pStyle w:val="2"/>
        <w:rPr>
          <w:lang w:val="en-US"/>
        </w:rPr>
      </w:pPr>
      <w:r>
        <w:t xml:space="preserve">Оператор </w:t>
      </w:r>
      <w:r>
        <w:rPr>
          <w:lang w:val="en-US"/>
        </w:rPr>
        <w:t>import</w:t>
      </w:r>
    </w:p>
    <w:p w:rsidR="00591FA2" w:rsidRPr="00591FA2" w:rsidRDefault="00591FA2" w:rsidP="00591FA2">
      <w:pPr>
        <w:rPr>
          <w:rFonts w:asciiTheme="minorHAnsi" w:hAnsiTheme="minorHAnsi"/>
        </w:rPr>
      </w:pPr>
      <w:r w:rsidRPr="00591FA2">
        <w:rPr>
          <w:rFonts w:asciiTheme="minorHAnsi" w:hAnsiTheme="minorHAnsi"/>
        </w:rPr>
        <w:t>Экспортированное по умолчанию свойство считается «главным» в этом модуле. Его импорт осуществляется с помощью оператора import следующей модификации:</w:t>
      </w:r>
    </w:p>
    <w:p w:rsidR="00591FA2" w:rsidRPr="00591FA2" w:rsidRDefault="00591FA2" w:rsidP="00591FA2">
      <w:pPr>
        <w:pStyle w:val="af1"/>
      </w:pPr>
      <w:r w:rsidRPr="00591FA2">
        <w:t>import &lt;любое имя&gt; from '&lt;путь к модулю&gt;';</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В этом вся польза дефолтного экспорта — при импорте можно назвать его, как угодно.</w:t>
      </w:r>
    </w:p>
    <w:p w:rsidR="00591FA2" w:rsidRPr="00591FA2" w:rsidRDefault="00591FA2" w:rsidP="00591FA2">
      <w:pPr>
        <w:rPr>
          <w:rFonts w:asciiTheme="minorHAnsi" w:hAnsiTheme="minorHAnsi"/>
        </w:rPr>
      </w:pPr>
    </w:p>
    <w:p w:rsidR="00591FA2" w:rsidRPr="00591FA2" w:rsidRDefault="00591FA2" w:rsidP="00591FA2">
      <w:pPr>
        <w:pStyle w:val="af1"/>
      </w:pPr>
      <w:r w:rsidRPr="00591FA2">
        <w:rPr>
          <w:color w:val="7030A0"/>
        </w:rPr>
        <w:lastRenderedPageBreak/>
        <w:t>// sub.js</w:t>
      </w:r>
    </w:p>
    <w:p w:rsidR="00591FA2" w:rsidRPr="00591FA2" w:rsidRDefault="00591FA2" w:rsidP="00591FA2">
      <w:pPr>
        <w:pStyle w:val="af1"/>
      </w:pPr>
      <w:r w:rsidRPr="00591FA2">
        <w:rPr>
          <w:rStyle w:val="af0"/>
        </w:rPr>
        <w:t>export default</w:t>
      </w:r>
      <w:r w:rsidRPr="00591FA2">
        <w:t xml:space="preserve"> class Sub {};</w:t>
      </w:r>
    </w:p>
    <w:p w:rsidR="00591FA2" w:rsidRPr="00591FA2" w:rsidRDefault="00591FA2" w:rsidP="00591FA2">
      <w:pPr>
        <w:pStyle w:val="af1"/>
      </w:pPr>
    </w:p>
    <w:p w:rsidR="00591FA2" w:rsidRPr="00591FA2" w:rsidRDefault="00591FA2" w:rsidP="00591FA2">
      <w:pPr>
        <w:pStyle w:val="af1"/>
      </w:pPr>
      <w:r w:rsidRPr="00591FA2">
        <w:rPr>
          <w:color w:val="00B050"/>
        </w:rPr>
        <w:t>// main.js</w:t>
      </w:r>
    </w:p>
    <w:p w:rsidR="00591FA2" w:rsidRPr="00591FA2" w:rsidRDefault="00591FA2" w:rsidP="00591FA2">
      <w:pPr>
        <w:pStyle w:val="af1"/>
      </w:pPr>
      <w:r w:rsidRPr="00591FA2">
        <w:rPr>
          <w:rStyle w:val="af0"/>
        </w:rPr>
        <w:t>import</w:t>
      </w:r>
      <w:r w:rsidRPr="00591FA2">
        <w:t xml:space="preserve"> Base from </w:t>
      </w:r>
      <w:r w:rsidRPr="00591FA2">
        <w:rPr>
          <w:color w:val="7030A0"/>
        </w:rPr>
        <w:t>'./sub.js'</w:t>
      </w:r>
      <w:r w:rsidRPr="00591FA2">
        <w:t>; // И да, иногда это может сбить столку, поэтому лучше всё же использовать имя модуля</w:t>
      </w:r>
    </w:p>
    <w:p w:rsidR="00591FA2" w:rsidRDefault="00591FA2" w:rsidP="00591FA2">
      <w:pPr>
        <w:rPr>
          <w:rFonts w:asciiTheme="minorHAnsi" w:hAnsiTheme="minorHAnsi"/>
          <w:lang w:val="en-US"/>
        </w:rPr>
      </w:pPr>
    </w:p>
    <w:p w:rsidR="00591FA2" w:rsidRPr="00591FA2" w:rsidRDefault="00591FA2" w:rsidP="00591FA2">
      <w:pPr>
        <w:rPr>
          <w:rFonts w:asciiTheme="minorHAnsi" w:hAnsiTheme="minorHAnsi"/>
        </w:rPr>
      </w:pPr>
      <w:r w:rsidRPr="00591FA2">
        <w:rPr>
          <w:rFonts w:asciiTheme="minorHAnsi" w:hAnsiTheme="minorHAnsi"/>
        </w:rPr>
        <w:t>Импорт обычных экспортируемых свойств выглядит немного иначе:</w:t>
      </w:r>
    </w:p>
    <w:p w:rsidR="00591FA2" w:rsidRPr="00591FA2" w:rsidRDefault="00591FA2" w:rsidP="00591FA2">
      <w:pPr>
        <w:rPr>
          <w:rFonts w:asciiTheme="minorHAnsi" w:hAnsiTheme="minorHAnsi"/>
        </w:rPr>
      </w:pPr>
    </w:p>
    <w:p w:rsidR="00591FA2" w:rsidRPr="00591FA2" w:rsidRDefault="00591FA2" w:rsidP="00591FA2">
      <w:pPr>
        <w:pStyle w:val="af1"/>
      </w:pPr>
      <w:r w:rsidRPr="00591FA2">
        <w:rPr>
          <w:color w:val="7030A0"/>
        </w:rPr>
        <w:t>// file1.js</w:t>
      </w:r>
    </w:p>
    <w:p w:rsidR="00591FA2" w:rsidRPr="00591FA2" w:rsidRDefault="00591FA2" w:rsidP="00591FA2">
      <w:pPr>
        <w:pStyle w:val="af1"/>
      </w:pPr>
      <w:r w:rsidRPr="00591FA2">
        <w:rPr>
          <w:rStyle w:val="af0"/>
        </w:rPr>
        <w:t>export</w:t>
      </w:r>
      <w:r w:rsidRPr="00591FA2">
        <w:t xml:space="preserve"> let </w:t>
      </w:r>
      <w:r w:rsidRPr="00591FA2">
        <w:rPr>
          <w:color w:val="984806" w:themeColor="accent6" w:themeShade="80"/>
        </w:rPr>
        <w:t xml:space="preserve">bla </w:t>
      </w:r>
      <w:r w:rsidRPr="00591FA2">
        <w:t>= 20;</w:t>
      </w:r>
    </w:p>
    <w:p w:rsidR="00591FA2" w:rsidRPr="00591FA2" w:rsidRDefault="00591FA2" w:rsidP="00591FA2">
      <w:pPr>
        <w:pStyle w:val="af1"/>
      </w:pPr>
    </w:p>
    <w:p w:rsidR="00591FA2" w:rsidRPr="00591FA2" w:rsidRDefault="00591FA2" w:rsidP="00591FA2">
      <w:pPr>
        <w:pStyle w:val="af1"/>
      </w:pPr>
      <w:r w:rsidRPr="00591FA2">
        <w:t>// file2.js</w:t>
      </w:r>
    </w:p>
    <w:p w:rsidR="00591FA2" w:rsidRPr="00591FA2" w:rsidRDefault="00591FA2" w:rsidP="00591FA2">
      <w:pPr>
        <w:pStyle w:val="af1"/>
      </w:pPr>
      <w:r w:rsidRPr="00591FA2">
        <w:rPr>
          <w:rStyle w:val="af0"/>
        </w:rPr>
        <w:t>import</w:t>
      </w:r>
      <w:r w:rsidRPr="00591FA2">
        <w:t xml:space="preserve"> { </w:t>
      </w:r>
      <w:r w:rsidRPr="00591FA2">
        <w:rPr>
          <w:color w:val="984806" w:themeColor="accent6" w:themeShade="80"/>
        </w:rPr>
        <w:t xml:space="preserve">bla </w:t>
      </w:r>
      <w:r w:rsidRPr="00591FA2">
        <w:t xml:space="preserve">} from </w:t>
      </w:r>
      <w:r w:rsidRPr="00591FA2">
        <w:rPr>
          <w:color w:val="7030A0"/>
        </w:rPr>
        <w:t>'./file1.js'</w:t>
      </w:r>
      <w:r w:rsidRPr="00591FA2">
        <w:t>; // нужно точно указать имя сущности</w:t>
      </w:r>
    </w:p>
    <w:p w:rsidR="00591FA2" w:rsidRPr="00591FA2" w:rsidRDefault="00591FA2" w:rsidP="00591FA2">
      <w:pPr>
        <w:pStyle w:val="af1"/>
      </w:pPr>
    </w:p>
    <w:p w:rsidR="00591FA2" w:rsidRPr="00591FA2" w:rsidRDefault="00591FA2" w:rsidP="00591FA2">
      <w:pPr>
        <w:pStyle w:val="af1"/>
      </w:pPr>
      <w:r w:rsidRPr="00591FA2">
        <w:t>// file3.js</w:t>
      </w:r>
    </w:p>
    <w:p w:rsidR="00591FA2" w:rsidRPr="00591FA2" w:rsidRDefault="00591FA2" w:rsidP="00591FA2">
      <w:pPr>
        <w:pStyle w:val="af1"/>
      </w:pPr>
      <w:r w:rsidRPr="00591FA2">
        <w:rPr>
          <w:rStyle w:val="af0"/>
        </w:rPr>
        <w:t>import</w:t>
      </w:r>
      <w:r w:rsidRPr="00591FA2">
        <w:t xml:space="preserve"> { </w:t>
      </w:r>
      <w:r w:rsidRPr="0003326E">
        <w:rPr>
          <w:color w:val="984806" w:themeColor="accent6" w:themeShade="80"/>
        </w:rPr>
        <w:t xml:space="preserve">bla </w:t>
      </w:r>
      <w:r w:rsidRPr="00591FA2">
        <w:t xml:space="preserve">as scopedVariable } from </w:t>
      </w:r>
      <w:r w:rsidRPr="0003326E">
        <w:rPr>
          <w:color w:val="7030A0"/>
        </w:rPr>
        <w:t>'./file1.js'</w:t>
      </w:r>
      <w:r w:rsidRPr="00591FA2">
        <w:t>; // но можно переименовать</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Рассмотрим модуль «file2.js». Оператор import получает объект [[Exports]] импортируемого модуля ('file1.js'), находит в нём нужное свойство («bla»), а после создаёт привязку идентификатора "bla" к значению [[Exports]].bla. Т. е., точно так же, как и [[Exports]].bla, bla в модуле «file2.js» всегда будет возвращать текущее значение переменной «bla» из модуля «file1.js». Равно как и scopedVariable из модуля «file3.js».</w:t>
      </w:r>
    </w:p>
    <w:p w:rsidR="00591FA2" w:rsidRPr="00591FA2" w:rsidRDefault="00591FA2" w:rsidP="00591FA2">
      <w:pPr>
        <w:rPr>
          <w:rFonts w:asciiTheme="minorHAnsi" w:hAnsiTheme="minorHAnsi"/>
        </w:rPr>
      </w:pPr>
    </w:p>
    <w:p w:rsidR="00591FA2" w:rsidRPr="0003326E" w:rsidRDefault="00591FA2" w:rsidP="00591FA2">
      <w:pPr>
        <w:rPr>
          <w:rFonts w:asciiTheme="minorHAnsi" w:hAnsiTheme="minorHAnsi"/>
          <w:color w:val="7030A0"/>
        </w:rPr>
      </w:pPr>
      <w:r w:rsidRPr="0003326E">
        <w:rPr>
          <w:rFonts w:asciiTheme="minorHAnsi" w:hAnsiTheme="minorHAnsi"/>
          <w:color w:val="7030A0"/>
        </w:rPr>
        <w:t>// count.js</w:t>
      </w:r>
    </w:p>
    <w:p w:rsidR="00591FA2" w:rsidRPr="00591FA2" w:rsidRDefault="00591FA2" w:rsidP="00591FA2">
      <w:pPr>
        <w:rPr>
          <w:rFonts w:asciiTheme="minorHAnsi" w:hAnsiTheme="minorHAnsi"/>
        </w:rPr>
      </w:pPr>
      <w:r w:rsidRPr="0003326E">
        <w:rPr>
          <w:rStyle w:val="af0"/>
        </w:rPr>
        <w:t>export</w:t>
      </w:r>
      <w:r w:rsidRPr="00591FA2">
        <w:rPr>
          <w:rFonts w:asciiTheme="minorHAnsi" w:hAnsiTheme="minorHAnsi"/>
        </w:rPr>
        <w:t xml:space="preserve"> let </w:t>
      </w:r>
      <w:r w:rsidRPr="0003326E">
        <w:rPr>
          <w:rFonts w:asciiTheme="minorHAnsi" w:hAnsiTheme="minorHAnsi"/>
          <w:color w:val="984806" w:themeColor="accent6" w:themeShade="80"/>
        </w:rPr>
        <w:t xml:space="preserve">counter </w:t>
      </w:r>
      <w:r w:rsidRPr="00591FA2">
        <w:rPr>
          <w:rFonts w:asciiTheme="minorHAnsi" w:hAnsiTheme="minorHAnsi"/>
        </w:rPr>
        <w:t>= 0;</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03326E">
        <w:rPr>
          <w:rStyle w:val="af0"/>
        </w:rPr>
        <w:t>export</w:t>
      </w:r>
      <w:r w:rsidRPr="00591FA2">
        <w:rPr>
          <w:rFonts w:asciiTheme="minorHAnsi" w:hAnsiTheme="minorHAnsi"/>
        </w:rPr>
        <w:t xml:space="preserve"> function </w:t>
      </w:r>
      <w:r w:rsidRPr="0003326E">
        <w:rPr>
          <w:rFonts w:asciiTheme="minorHAnsi" w:hAnsiTheme="minorHAnsi"/>
          <w:color w:val="00B050"/>
        </w:rPr>
        <w:t>inc</w:t>
      </w:r>
      <w:r w:rsidRPr="00591FA2">
        <w:rPr>
          <w:rFonts w:asciiTheme="minorHAnsi" w:hAnsiTheme="minorHAnsi"/>
        </w:rPr>
        <w:t>() {</w:t>
      </w:r>
    </w:p>
    <w:p w:rsidR="00591FA2" w:rsidRPr="00591FA2" w:rsidRDefault="00591FA2" w:rsidP="00591FA2">
      <w:pPr>
        <w:rPr>
          <w:rFonts w:asciiTheme="minorHAnsi" w:hAnsiTheme="minorHAnsi"/>
        </w:rPr>
      </w:pPr>
      <w:r w:rsidRPr="00591FA2">
        <w:rPr>
          <w:rFonts w:asciiTheme="minorHAnsi" w:hAnsiTheme="minorHAnsi"/>
        </w:rPr>
        <w:t xml:space="preserve">  ++</w:t>
      </w:r>
      <w:r w:rsidRPr="0003326E">
        <w:rPr>
          <w:rFonts w:asciiTheme="minorHAnsi" w:hAnsiTheme="minorHAnsi"/>
          <w:color w:val="984806" w:themeColor="accent6" w:themeShade="80"/>
        </w:rPr>
        <w:t>counter</w:t>
      </w:r>
      <w:r w:rsidRPr="00591FA2">
        <w:rPr>
          <w:rFonts w:asciiTheme="minorHAnsi" w:hAnsiTheme="minorHAnsi"/>
        </w:rPr>
        <w:t>;</w:t>
      </w:r>
    </w:p>
    <w:p w:rsidR="00591FA2" w:rsidRPr="00591FA2" w:rsidRDefault="00591FA2" w:rsidP="00591FA2">
      <w:pPr>
        <w:rPr>
          <w:rFonts w:asciiTheme="minorHAnsi" w:hAnsiTheme="minorHAnsi"/>
        </w:rPr>
      </w:pPr>
      <w:r w:rsidRPr="00591FA2">
        <w:rPr>
          <w:rFonts w:asciiTheme="minorHAnsi" w:hAnsiTheme="minorHAnsi"/>
        </w:rPr>
        <w:t>}</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03326E">
        <w:rPr>
          <w:rFonts w:asciiTheme="minorHAnsi" w:hAnsiTheme="minorHAnsi"/>
          <w:color w:val="0070C0"/>
        </w:rPr>
        <w:t>// main.js</w:t>
      </w:r>
    </w:p>
    <w:p w:rsidR="00591FA2" w:rsidRPr="00591FA2" w:rsidRDefault="00591FA2" w:rsidP="00591FA2">
      <w:pPr>
        <w:rPr>
          <w:rFonts w:asciiTheme="minorHAnsi" w:hAnsiTheme="minorHAnsi"/>
        </w:rPr>
      </w:pPr>
      <w:r w:rsidRPr="0003326E">
        <w:rPr>
          <w:rStyle w:val="af0"/>
        </w:rPr>
        <w:t>import</w:t>
      </w:r>
      <w:r w:rsidRPr="00591FA2">
        <w:rPr>
          <w:rFonts w:asciiTheme="minorHAnsi" w:hAnsiTheme="minorHAnsi"/>
        </w:rPr>
        <w:t xml:space="preserve"> { </w:t>
      </w:r>
      <w:r w:rsidRPr="0003326E">
        <w:rPr>
          <w:rFonts w:asciiTheme="minorHAnsi" w:hAnsiTheme="minorHAnsi"/>
          <w:color w:val="984806" w:themeColor="accent6" w:themeShade="80"/>
        </w:rPr>
        <w:t>counter</w:t>
      </w:r>
      <w:r w:rsidRPr="00591FA2">
        <w:rPr>
          <w:rFonts w:asciiTheme="minorHAnsi" w:hAnsiTheme="minorHAnsi"/>
        </w:rPr>
        <w:t xml:space="preserve">, </w:t>
      </w:r>
      <w:r w:rsidRPr="0003326E">
        <w:rPr>
          <w:rFonts w:asciiTheme="minorHAnsi" w:hAnsiTheme="minorHAnsi"/>
          <w:color w:val="00B050"/>
        </w:rPr>
        <w:t xml:space="preserve">inc </w:t>
      </w:r>
      <w:r w:rsidRPr="00591FA2">
        <w:rPr>
          <w:rFonts w:asciiTheme="minorHAnsi" w:hAnsiTheme="minorHAnsi"/>
        </w:rPr>
        <w:t xml:space="preserve">} from </w:t>
      </w:r>
      <w:r w:rsidRPr="0003326E">
        <w:rPr>
          <w:rFonts w:asciiTheme="minorHAnsi" w:hAnsiTheme="minorHAnsi"/>
          <w:color w:val="7030A0"/>
        </w:rPr>
        <w:t>'./count.js'</w:t>
      </w:r>
      <w:r w:rsidRPr="00591FA2">
        <w:rPr>
          <w:rFonts w:asciiTheme="minorHAnsi" w:hAnsiTheme="minorHAnsi"/>
        </w:rPr>
        <w:t xml:space="preserve">; </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console.log(</w:t>
      </w:r>
      <w:r w:rsidRPr="0003326E">
        <w:rPr>
          <w:rFonts w:asciiTheme="minorHAnsi" w:hAnsiTheme="minorHAnsi"/>
          <w:color w:val="984806" w:themeColor="accent6" w:themeShade="80"/>
        </w:rPr>
        <w:t>counter</w:t>
      </w:r>
      <w:r w:rsidRPr="00591FA2">
        <w:rPr>
          <w:rFonts w:asciiTheme="minorHAnsi" w:hAnsiTheme="minorHAnsi"/>
        </w:rPr>
        <w:t>); // 0</w:t>
      </w:r>
    </w:p>
    <w:p w:rsidR="00591FA2" w:rsidRPr="00591FA2" w:rsidRDefault="00591FA2" w:rsidP="00591FA2">
      <w:pPr>
        <w:rPr>
          <w:rFonts w:asciiTheme="minorHAnsi" w:hAnsiTheme="minorHAnsi"/>
        </w:rPr>
      </w:pPr>
      <w:r w:rsidRPr="0003326E">
        <w:rPr>
          <w:rFonts w:asciiTheme="minorHAnsi" w:hAnsiTheme="minorHAnsi"/>
          <w:color w:val="00B050"/>
        </w:rPr>
        <w:t>inc()</w:t>
      </w:r>
      <w:r w:rsidRPr="00591FA2">
        <w:rPr>
          <w:rFonts w:asciiTheme="minorHAnsi" w:hAnsiTheme="minorHAnsi"/>
        </w:rPr>
        <w:t>;</w:t>
      </w:r>
    </w:p>
    <w:p w:rsidR="00591FA2" w:rsidRPr="00591FA2" w:rsidRDefault="00591FA2" w:rsidP="00591FA2">
      <w:pPr>
        <w:rPr>
          <w:rFonts w:asciiTheme="minorHAnsi" w:hAnsiTheme="minorHAnsi"/>
        </w:rPr>
      </w:pPr>
      <w:r w:rsidRPr="00591FA2">
        <w:rPr>
          <w:rFonts w:asciiTheme="minorHAnsi" w:hAnsiTheme="minorHAnsi"/>
        </w:rPr>
        <w:t>console.log(</w:t>
      </w:r>
      <w:r w:rsidRPr="0003326E">
        <w:rPr>
          <w:rFonts w:asciiTheme="minorHAnsi" w:hAnsiTheme="minorHAnsi"/>
          <w:color w:val="984806" w:themeColor="accent6" w:themeShade="80"/>
        </w:rPr>
        <w:t>counter</w:t>
      </w:r>
      <w:r w:rsidRPr="00591FA2">
        <w:rPr>
          <w:rFonts w:asciiTheme="minorHAnsi" w:hAnsiTheme="minorHAnsi"/>
        </w:rPr>
        <w:t>); // 1</w:t>
      </w:r>
    </w:p>
    <w:p w:rsidR="00591FA2" w:rsidRDefault="00591FA2" w:rsidP="0003326E">
      <w:pPr>
        <w:pStyle w:val="3"/>
        <w:rPr>
          <w:lang w:val="en-US"/>
        </w:rPr>
      </w:pPr>
      <w:r w:rsidRPr="00591FA2">
        <w:t>Импорт всех экспортируемых свойств</w:t>
      </w:r>
    </w:p>
    <w:p w:rsidR="0003326E" w:rsidRPr="0003326E" w:rsidRDefault="0003326E" w:rsidP="0003326E">
      <w:pPr>
        <w:rPr>
          <w:lang w:val="en-US"/>
        </w:rPr>
      </w:pPr>
    </w:p>
    <w:p w:rsidR="00591FA2" w:rsidRPr="00591FA2" w:rsidRDefault="00591FA2" w:rsidP="0003326E">
      <w:pPr>
        <w:pStyle w:val="af1"/>
      </w:pPr>
      <w:r w:rsidRPr="0003326E">
        <w:rPr>
          <w:rStyle w:val="af0"/>
        </w:rPr>
        <w:t>import</w:t>
      </w:r>
      <w:r w:rsidRPr="00591FA2">
        <w:t xml:space="preserve"> * as sub from './sub.js';</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По сути, таким образом мы получаем копию [[Exports]] модуля «sub.js».</w:t>
      </w:r>
    </w:p>
    <w:p w:rsidR="00591FA2" w:rsidRPr="00591FA2" w:rsidRDefault="00591FA2" w:rsidP="0003326E">
      <w:pPr>
        <w:pStyle w:val="3"/>
      </w:pPr>
      <w:r w:rsidRPr="00591FA2">
        <w:t>Включение модуля без импорта</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Иногда бывает нужно, чтобы файл просто запустился.</w:t>
      </w:r>
    </w:p>
    <w:p w:rsidR="00591FA2" w:rsidRPr="00591FA2" w:rsidRDefault="00591FA2" w:rsidP="00591FA2">
      <w:pPr>
        <w:rPr>
          <w:rFonts w:asciiTheme="minorHAnsi" w:hAnsiTheme="minorHAnsi"/>
        </w:rPr>
      </w:pPr>
    </w:p>
    <w:p w:rsidR="00591FA2" w:rsidRPr="00591FA2" w:rsidRDefault="00591FA2" w:rsidP="0003326E">
      <w:pPr>
        <w:pStyle w:val="af1"/>
      </w:pPr>
      <w:r w:rsidRPr="00591FA2">
        <w:t>import './worker';</w:t>
      </w:r>
    </w:p>
    <w:p w:rsidR="00591FA2" w:rsidRPr="00591FA2" w:rsidRDefault="00591FA2" w:rsidP="00AE0734">
      <w:pPr>
        <w:pStyle w:val="3"/>
      </w:pPr>
      <w:r w:rsidRPr="00591FA2">
        <w:t>Реэкспорт</w:t>
      </w:r>
    </w:p>
    <w:p w:rsidR="00591FA2" w:rsidRPr="00591FA2" w:rsidRDefault="00591FA2" w:rsidP="00591FA2">
      <w:pPr>
        <w:rPr>
          <w:rFonts w:asciiTheme="minorHAnsi" w:hAnsiTheme="minorHAnsi"/>
        </w:rPr>
      </w:pPr>
    </w:p>
    <w:p w:rsidR="00591FA2" w:rsidRPr="00591FA2" w:rsidRDefault="00AE0734" w:rsidP="00591FA2">
      <w:pPr>
        <w:rPr>
          <w:rFonts w:asciiTheme="minorHAnsi" w:hAnsiTheme="minorHAnsi"/>
        </w:rPr>
      </w:pPr>
      <w:r>
        <w:rPr>
          <w:rFonts w:asciiTheme="minorHAnsi" w:hAnsiTheme="minorHAnsi"/>
        </w:rPr>
        <w:t>П</w:t>
      </w:r>
      <w:r w:rsidR="00591FA2" w:rsidRPr="00591FA2">
        <w:rPr>
          <w:rFonts w:asciiTheme="minorHAnsi" w:hAnsiTheme="minorHAnsi"/>
        </w:rPr>
        <w:t>овторный экспорт модулем свойства, которое он импортирует из другого модуля. Осуществляется это оператором export.</w:t>
      </w:r>
    </w:p>
    <w:p w:rsidR="00AE0734" w:rsidRDefault="00AE0734" w:rsidP="00AE0734">
      <w:pPr>
        <w:pStyle w:val="aa"/>
      </w:pPr>
    </w:p>
    <w:p w:rsidR="00591FA2" w:rsidRPr="00591FA2" w:rsidRDefault="00591FA2" w:rsidP="00AE0734">
      <w:pPr>
        <w:pStyle w:val="af1"/>
      </w:pPr>
      <w:r w:rsidRPr="00591FA2">
        <w:t>// main.js</w:t>
      </w:r>
    </w:p>
    <w:p w:rsidR="00591FA2" w:rsidRPr="00591FA2" w:rsidRDefault="00591FA2" w:rsidP="00AE0734">
      <w:pPr>
        <w:pStyle w:val="af1"/>
      </w:pPr>
      <w:r w:rsidRPr="00AE0734">
        <w:rPr>
          <w:rStyle w:val="af0"/>
        </w:rPr>
        <w:t>export</w:t>
      </w:r>
      <w:r w:rsidRPr="00591FA2">
        <w:t xml:space="preserve"> { something } from './another.js';</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Два замечания, которые тут стоит сделать: первое — something после реэкспорта НЕ становится доступной внутри модуля main.js, для этого придётся сделать отдельный импорт (уж не знаю, почему так, видимо, чтобы сохранить дух оператора export); и второе — система ссылок работает и тут: модуль, который импортирует из «main.js» something, будет получать актуальное значение переменной something в «another.js»;</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Так же можно зареэкспортить все свойства из другого модуля.</w:t>
      </w:r>
    </w:p>
    <w:p w:rsidR="00591FA2" w:rsidRPr="00591FA2" w:rsidRDefault="00591FA2" w:rsidP="00591FA2">
      <w:pPr>
        <w:rPr>
          <w:rFonts w:asciiTheme="minorHAnsi" w:hAnsiTheme="minorHAnsi"/>
        </w:rPr>
      </w:pPr>
    </w:p>
    <w:p w:rsidR="00591FA2" w:rsidRPr="00591FA2" w:rsidRDefault="00591FA2" w:rsidP="00AE0734">
      <w:pPr>
        <w:pStyle w:val="af1"/>
      </w:pPr>
      <w:r w:rsidRPr="00591FA2">
        <w:t>export * from './another';</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Однако важно помнить, что если вы объявите в своём модуле экспорт с таким же именем, как у реэкспортного, то он затрёт реэскпортное.</w:t>
      </w:r>
    </w:p>
    <w:p w:rsidR="00591FA2" w:rsidRPr="00591FA2" w:rsidRDefault="00591FA2" w:rsidP="00591FA2">
      <w:pPr>
        <w:rPr>
          <w:rFonts w:asciiTheme="minorHAnsi" w:hAnsiTheme="minorHAnsi"/>
        </w:rPr>
      </w:pPr>
    </w:p>
    <w:p w:rsidR="00591FA2" w:rsidRPr="00591FA2" w:rsidRDefault="00591FA2" w:rsidP="00AE0734">
      <w:pPr>
        <w:pStyle w:val="af1"/>
      </w:pPr>
      <w:r w:rsidRPr="00AE0734">
        <w:rPr>
          <w:color w:val="0070C0"/>
        </w:rPr>
        <w:t>// sub.js</w:t>
      </w:r>
    </w:p>
    <w:p w:rsidR="00591FA2" w:rsidRPr="00591FA2" w:rsidRDefault="00591FA2" w:rsidP="00AE0734">
      <w:pPr>
        <w:pStyle w:val="af1"/>
      </w:pPr>
      <w:r w:rsidRPr="00AE0734">
        <w:rPr>
          <w:rStyle w:val="af0"/>
        </w:rPr>
        <w:t>export</w:t>
      </w:r>
      <w:r w:rsidRPr="00591FA2">
        <w:t xml:space="preserve"> const </w:t>
      </w:r>
      <w:r w:rsidRPr="00AE0734">
        <w:rPr>
          <w:color w:val="984806" w:themeColor="accent6" w:themeShade="80"/>
        </w:rPr>
        <w:t xml:space="preserve">bla </w:t>
      </w:r>
      <w:r w:rsidRPr="00591FA2">
        <w:t xml:space="preserve">= 3, </w:t>
      </w:r>
      <w:r w:rsidRPr="00AE0734">
        <w:rPr>
          <w:color w:val="7030A0"/>
        </w:rPr>
        <w:t xml:space="preserve">foo </w:t>
      </w:r>
      <w:r w:rsidRPr="00591FA2">
        <w:t>= 4;</w:t>
      </w:r>
    </w:p>
    <w:p w:rsidR="00591FA2" w:rsidRPr="00591FA2" w:rsidRDefault="00591FA2" w:rsidP="00AE0734">
      <w:pPr>
        <w:pStyle w:val="af1"/>
      </w:pPr>
    </w:p>
    <w:p w:rsidR="00591FA2" w:rsidRPr="00AE0734" w:rsidRDefault="00591FA2" w:rsidP="00AE0734">
      <w:pPr>
        <w:pStyle w:val="af1"/>
        <w:rPr>
          <w:color w:val="4F6228" w:themeColor="accent3" w:themeShade="80"/>
        </w:rPr>
      </w:pPr>
      <w:r w:rsidRPr="00AE0734">
        <w:rPr>
          <w:color w:val="4F6228" w:themeColor="accent3" w:themeShade="80"/>
        </w:rPr>
        <w:t>// another.js</w:t>
      </w:r>
    </w:p>
    <w:p w:rsidR="00591FA2" w:rsidRPr="00591FA2" w:rsidRDefault="00591FA2" w:rsidP="00AE0734">
      <w:pPr>
        <w:pStyle w:val="af1"/>
      </w:pPr>
      <w:r w:rsidRPr="00AE0734">
        <w:rPr>
          <w:rStyle w:val="af0"/>
        </w:rPr>
        <w:t>export</w:t>
      </w:r>
      <w:r w:rsidRPr="00591FA2">
        <w:t xml:space="preserve"> const </w:t>
      </w:r>
      <w:r w:rsidRPr="00AE0734">
        <w:rPr>
          <w:color w:val="984806" w:themeColor="accent6" w:themeShade="80"/>
        </w:rPr>
        <w:t xml:space="preserve">bla </w:t>
      </w:r>
      <w:r w:rsidRPr="00591FA2">
        <w:t>= 5;</w:t>
      </w:r>
    </w:p>
    <w:p w:rsidR="00591FA2" w:rsidRPr="00591FA2" w:rsidRDefault="00591FA2" w:rsidP="00AE0734">
      <w:pPr>
        <w:pStyle w:val="af1"/>
      </w:pPr>
      <w:r w:rsidRPr="00AE0734">
        <w:rPr>
          <w:rStyle w:val="af0"/>
        </w:rPr>
        <w:t>export</w:t>
      </w:r>
      <w:r w:rsidRPr="00591FA2">
        <w:t xml:space="preserve"> * from </w:t>
      </w:r>
      <w:r w:rsidRPr="00ED4C8B">
        <w:rPr>
          <w:color w:val="0070C0"/>
        </w:rPr>
        <w:t>'./sub'</w:t>
      </w:r>
      <w:r w:rsidRPr="00591FA2">
        <w:t>;</w:t>
      </w:r>
    </w:p>
    <w:p w:rsidR="00591FA2" w:rsidRPr="00591FA2" w:rsidRDefault="00591FA2" w:rsidP="00591FA2">
      <w:pPr>
        <w:rPr>
          <w:rFonts w:asciiTheme="minorHAnsi" w:hAnsiTheme="minorHAnsi"/>
        </w:rPr>
      </w:pPr>
    </w:p>
    <w:p w:rsidR="00591FA2" w:rsidRPr="00ED4C8B" w:rsidRDefault="00591FA2" w:rsidP="00AE0734">
      <w:pPr>
        <w:pStyle w:val="af1"/>
        <w:rPr>
          <w:color w:val="00B050"/>
        </w:rPr>
      </w:pPr>
      <w:r w:rsidRPr="00ED4C8B">
        <w:rPr>
          <w:color w:val="00B050"/>
        </w:rPr>
        <w:t>// main.js</w:t>
      </w:r>
    </w:p>
    <w:p w:rsidR="00591FA2" w:rsidRPr="00591FA2" w:rsidRDefault="00591FA2" w:rsidP="00AE0734">
      <w:pPr>
        <w:pStyle w:val="af1"/>
      </w:pPr>
      <w:r w:rsidRPr="00ED4C8B">
        <w:rPr>
          <w:rStyle w:val="af0"/>
        </w:rPr>
        <w:t>import</w:t>
      </w:r>
      <w:r w:rsidRPr="00591FA2">
        <w:t xml:space="preserve"> * as another from </w:t>
      </w:r>
      <w:r w:rsidRPr="00ED4C8B">
        <w:rPr>
          <w:color w:val="4F6228" w:themeColor="accent3" w:themeShade="80"/>
        </w:rPr>
        <w:t>'./another'</w:t>
      </w:r>
      <w:r w:rsidRPr="00591FA2">
        <w:t>;</w:t>
      </w:r>
    </w:p>
    <w:p w:rsidR="00591FA2" w:rsidRPr="00591FA2" w:rsidRDefault="00591FA2" w:rsidP="00AE0734">
      <w:pPr>
        <w:pStyle w:val="af1"/>
      </w:pPr>
      <w:r w:rsidRPr="00591FA2">
        <w:t xml:space="preserve">console.log(another); // { </w:t>
      </w:r>
      <w:r w:rsidRPr="00AE0734">
        <w:rPr>
          <w:color w:val="984806" w:themeColor="accent6" w:themeShade="80"/>
        </w:rPr>
        <w:t>bla</w:t>
      </w:r>
      <w:r w:rsidRPr="00591FA2">
        <w:t xml:space="preserve">: 5, </w:t>
      </w:r>
      <w:r w:rsidRPr="00AE0734">
        <w:rPr>
          <w:color w:val="7030A0"/>
        </w:rPr>
        <w:t>foo</w:t>
      </w:r>
      <w:r w:rsidRPr="00591FA2">
        <w:t>: 4 }</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Это решается переименованием конфликтных свойств при реэкспорте.</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И, почему-то, синтаксиса для реэкспорта дефолтных свойств у export нет, но можно сделать так:</w:t>
      </w:r>
    </w:p>
    <w:p w:rsidR="00591FA2" w:rsidRPr="00591FA2" w:rsidRDefault="00591FA2" w:rsidP="00ED4C8B">
      <w:pPr>
        <w:pStyle w:val="af1"/>
      </w:pPr>
      <w:r w:rsidRPr="00591FA2">
        <w:t>export { default as sub } from './sub';</w:t>
      </w:r>
    </w:p>
    <w:p w:rsidR="00591FA2" w:rsidRPr="00EC1823" w:rsidRDefault="00591FA2" w:rsidP="00EC1823">
      <w:pPr>
        <w:pStyle w:val="3"/>
      </w:pPr>
      <w:r w:rsidRPr="00EC1823">
        <w:t>Несколько слов о свойствах импортов</w:t>
      </w:r>
    </w:p>
    <w:p w:rsidR="00EC1823" w:rsidRDefault="00EC1823" w:rsidP="00EC1823">
      <w:pPr>
        <w:pStyle w:val="aa"/>
        <w:rPr>
          <w:b/>
        </w:rPr>
      </w:pPr>
    </w:p>
    <w:p w:rsidR="00591FA2" w:rsidRPr="00EC1823" w:rsidRDefault="00591FA2" w:rsidP="00EC1823">
      <w:pPr>
        <w:pStyle w:val="aa"/>
        <w:rPr>
          <w:b/>
        </w:rPr>
      </w:pPr>
      <w:r w:rsidRPr="00EC1823">
        <w:rPr>
          <w:b/>
        </w:rPr>
        <w:t>Поддержка циклических ссылок</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Собственно, вся эта пляска с биндингами вместо присвоения нужна для нормального разрешения циклических ссылок. Т. к. это не значение (которое может быть и undefined), а ссылка на то место, где когда-то что-то будет лежать — ничего не упадёт, даже если цикл.</w:t>
      </w:r>
    </w:p>
    <w:p w:rsidR="00591FA2" w:rsidRPr="00591FA2" w:rsidRDefault="00591FA2" w:rsidP="00591FA2">
      <w:pPr>
        <w:rPr>
          <w:rFonts w:asciiTheme="minorHAnsi" w:hAnsiTheme="minorHAnsi"/>
        </w:rPr>
      </w:pPr>
    </w:p>
    <w:p w:rsidR="00591FA2" w:rsidRPr="00EC1823" w:rsidRDefault="00591FA2" w:rsidP="00591FA2">
      <w:pPr>
        <w:rPr>
          <w:rFonts w:asciiTheme="minorHAnsi" w:hAnsiTheme="minorHAnsi"/>
          <w:b/>
        </w:rPr>
      </w:pPr>
      <w:r w:rsidRPr="00EC1823">
        <w:rPr>
          <w:rFonts w:asciiTheme="minorHAnsi" w:hAnsiTheme="minorHAnsi"/>
          <w:b/>
        </w:rPr>
        <w:t>Импорты всплывают</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Импорты «всплывают» наверх модуля.</w:t>
      </w:r>
    </w:p>
    <w:p w:rsidR="00591FA2" w:rsidRPr="00591FA2" w:rsidRDefault="00591FA2" w:rsidP="00591FA2">
      <w:pPr>
        <w:rPr>
          <w:rFonts w:asciiTheme="minorHAnsi" w:hAnsiTheme="minorHAnsi"/>
        </w:rPr>
      </w:pPr>
    </w:p>
    <w:p w:rsidR="00591FA2" w:rsidRPr="00591FA2" w:rsidRDefault="00591FA2" w:rsidP="00EC1823">
      <w:pPr>
        <w:pStyle w:val="af1"/>
      </w:pPr>
      <w:r w:rsidRPr="00591FA2">
        <w:t>// sub.js</w:t>
      </w:r>
    </w:p>
    <w:p w:rsidR="00591FA2" w:rsidRPr="00591FA2" w:rsidRDefault="00591FA2" w:rsidP="00EC1823">
      <w:pPr>
        <w:pStyle w:val="af1"/>
      </w:pPr>
      <w:r w:rsidRPr="00591FA2">
        <w:t>console.log('sub');</w:t>
      </w:r>
    </w:p>
    <w:p w:rsidR="00591FA2" w:rsidRPr="00591FA2" w:rsidRDefault="00591FA2" w:rsidP="00EC1823">
      <w:pPr>
        <w:pStyle w:val="af1"/>
      </w:pPr>
    </w:p>
    <w:p w:rsidR="00591FA2" w:rsidRPr="00591FA2" w:rsidRDefault="00591FA2" w:rsidP="00EC1823">
      <w:pPr>
        <w:pStyle w:val="af1"/>
      </w:pPr>
      <w:r w:rsidRPr="00591FA2">
        <w:t>// main.js</w:t>
      </w:r>
    </w:p>
    <w:p w:rsidR="00591FA2" w:rsidRPr="00591FA2" w:rsidRDefault="00591FA2" w:rsidP="00EC1823">
      <w:pPr>
        <w:pStyle w:val="af1"/>
      </w:pPr>
      <w:r w:rsidRPr="00591FA2">
        <w:t>console.log('main');</w:t>
      </w:r>
    </w:p>
    <w:p w:rsidR="00591FA2" w:rsidRPr="00591FA2" w:rsidRDefault="00591FA2" w:rsidP="00EC1823">
      <w:pPr>
        <w:pStyle w:val="af1"/>
      </w:pPr>
      <w:r w:rsidRPr="00EC1823">
        <w:rPr>
          <w:rStyle w:val="af0"/>
        </w:rPr>
        <w:t>import</w:t>
      </w:r>
      <w:r w:rsidRPr="00591FA2">
        <w:t xml:space="preserve"> './sub.js';</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Если запустить main.js, то в консоль сначала выведется «sub», и только потом «main» — именно из-за всплытия импортов.</w:t>
      </w:r>
    </w:p>
    <w:p w:rsidR="00591FA2" w:rsidRPr="00591FA2" w:rsidRDefault="00591FA2" w:rsidP="00591FA2">
      <w:pPr>
        <w:rPr>
          <w:rFonts w:asciiTheme="minorHAnsi" w:hAnsiTheme="minorHAnsi"/>
        </w:rPr>
      </w:pPr>
    </w:p>
    <w:p w:rsidR="00591FA2" w:rsidRPr="00EC1823" w:rsidRDefault="00591FA2" w:rsidP="00591FA2">
      <w:pPr>
        <w:rPr>
          <w:rFonts w:asciiTheme="minorHAnsi" w:hAnsiTheme="minorHAnsi"/>
          <w:b/>
        </w:rPr>
      </w:pPr>
      <w:r w:rsidRPr="00EC1823">
        <w:rPr>
          <w:rFonts w:asciiTheme="minorHAnsi" w:hAnsiTheme="minorHAnsi"/>
          <w:b/>
        </w:rPr>
        <w:t>Экспорт по умолчанию — это ещё не конец</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Вот такие конструкции вполне допустимы.</w:t>
      </w:r>
    </w:p>
    <w:p w:rsidR="00591FA2" w:rsidRPr="00591FA2" w:rsidRDefault="00591FA2" w:rsidP="00591FA2">
      <w:pPr>
        <w:rPr>
          <w:rFonts w:asciiTheme="minorHAnsi" w:hAnsiTheme="minorHAnsi"/>
        </w:rPr>
      </w:pPr>
    </w:p>
    <w:p w:rsidR="00591FA2" w:rsidRPr="00EC1823" w:rsidRDefault="00591FA2" w:rsidP="00EC1823">
      <w:pPr>
        <w:pStyle w:val="af1"/>
        <w:rPr>
          <w:color w:val="00B050"/>
        </w:rPr>
      </w:pPr>
      <w:r w:rsidRPr="00EC1823">
        <w:rPr>
          <w:color w:val="00B050"/>
        </w:rPr>
        <w:t>// jquery.js</w:t>
      </w:r>
    </w:p>
    <w:p w:rsidR="00591FA2" w:rsidRPr="00591FA2" w:rsidRDefault="00591FA2" w:rsidP="00EC1823">
      <w:pPr>
        <w:pStyle w:val="af1"/>
      </w:pPr>
      <w:r w:rsidRPr="00EC1823">
        <w:rPr>
          <w:rStyle w:val="af0"/>
        </w:rPr>
        <w:t>export</w:t>
      </w:r>
      <w:r w:rsidRPr="00591FA2">
        <w:t xml:space="preserve"> default function </w:t>
      </w:r>
      <w:r w:rsidRPr="00EC1823">
        <w:rPr>
          <w:color w:val="984806" w:themeColor="accent6" w:themeShade="80"/>
        </w:rPr>
        <w:t>$()</w:t>
      </w:r>
      <w:r w:rsidRPr="00591FA2">
        <w:t xml:space="preserve"> {}</w:t>
      </w:r>
    </w:p>
    <w:p w:rsidR="00591FA2" w:rsidRPr="00591FA2" w:rsidRDefault="00591FA2" w:rsidP="00EC1823">
      <w:pPr>
        <w:pStyle w:val="af1"/>
      </w:pPr>
      <w:r w:rsidRPr="00EC1823">
        <w:rPr>
          <w:rStyle w:val="af0"/>
        </w:rPr>
        <w:t>export</w:t>
      </w:r>
      <w:r w:rsidRPr="00591FA2">
        <w:t xml:space="preserve"> const </w:t>
      </w:r>
      <w:r w:rsidRPr="00EC1823">
        <w:rPr>
          <w:color w:val="7030A0"/>
        </w:rPr>
        <w:t xml:space="preserve">AUTHOR </w:t>
      </w:r>
      <w:r w:rsidRPr="00591FA2">
        <w:t>= "Джон Резиг";</w:t>
      </w:r>
    </w:p>
    <w:p w:rsidR="00591FA2" w:rsidRPr="00591FA2" w:rsidRDefault="00591FA2" w:rsidP="00EC1823">
      <w:pPr>
        <w:pStyle w:val="af1"/>
      </w:pPr>
    </w:p>
    <w:p w:rsidR="00591FA2" w:rsidRPr="00591FA2" w:rsidRDefault="00591FA2" w:rsidP="00EC1823">
      <w:pPr>
        <w:pStyle w:val="af1"/>
      </w:pPr>
      <w:r w:rsidRPr="00591FA2">
        <w:t>// main.js</w:t>
      </w:r>
    </w:p>
    <w:p w:rsidR="00591FA2" w:rsidRPr="00591FA2" w:rsidRDefault="00591FA2" w:rsidP="00EC1823">
      <w:pPr>
        <w:pStyle w:val="af1"/>
      </w:pPr>
      <w:r w:rsidRPr="00EC1823">
        <w:rPr>
          <w:rStyle w:val="af0"/>
        </w:rPr>
        <w:t>import</w:t>
      </w:r>
      <w:r w:rsidRPr="00591FA2">
        <w:t xml:space="preserve"> </w:t>
      </w:r>
      <w:r w:rsidRPr="00EC1823">
        <w:rPr>
          <w:color w:val="984806" w:themeColor="accent6" w:themeShade="80"/>
        </w:rPr>
        <w:t>$</w:t>
      </w:r>
      <w:r w:rsidRPr="00591FA2">
        <w:t xml:space="preserve">, { </w:t>
      </w:r>
      <w:r w:rsidRPr="00EC1823">
        <w:rPr>
          <w:color w:val="7030A0"/>
        </w:rPr>
        <w:t xml:space="preserve">AUTHOR </w:t>
      </w:r>
      <w:r w:rsidRPr="00591FA2">
        <w:t xml:space="preserve">} from </w:t>
      </w:r>
      <w:r w:rsidRPr="00EC1823">
        <w:rPr>
          <w:color w:val="00B050"/>
        </w:rPr>
        <w:t>'jquery.js'</w:t>
      </w:r>
      <w:r w:rsidRPr="00591FA2">
        <w:t>;</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И вообще, по сути, default — это просто ещё один именованный экспорт.</w:t>
      </w:r>
    </w:p>
    <w:p w:rsidR="00591FA2" w:rsidRPr="00591FA2" w:rsidRDefault="00591FA2" w:rsidP="00591FA2">
      <w:pPr>
        <w:rPr>
          <w:rFonts w:asciiTheme="minorHAnsi" w:hAnsiTheme="minorHAnsi"/>
        </w:rPr>
      </w:pPr>
    </w:p>
    <w:p w:rsidR="00591FA2" w:rsidRPr="00EC1823" w:rsidRDefault="00591FA2" w:rsidP="00EC1823">
      <w:pPr>
        <w:pStyle w:val="af1"/>
      </w:pPr>
      <w:r w:rsidRPr="00EC1823">
        <w:t>import Base from './Base';</w:t>
      </w:r>
    </w:p>
    <w:p w:rsidR="00591FA2" w:rsidRPr="00591FA2" w:rsidRDefault="00591FA2" w:rsidP="00591FA2">
      <w:pPr>
        <w:rPr>
          <w:rFonts w:asciiTheme="minorHAnsi" w:hAnsiTheme="minorHAnsi"/>
        </w:rPr>
      </w:pPr>
    </w:p>
    <w:p w:rsidR="00591FA2" w:rsidRPr="00591FA2" w:rsidRDefault="00591FA2" w:rsidP="00591FA2">
      <w:pPr>
        <w:rPr>
          <w:rFonts w:asciiTheme="minorHAnsi" w:hAnsiTheme="minorHAnsi"/>
        </w:rPr>
      </w:pPr>
      <w:r w:rsidRPr="00591FA2">
        <w:rPr>
          <w:rFonts w:asciiTheme="minorHAnsi" w:hAnsiTheme="minorHAnsi"/>
        </w:rPr>
        <w:t>То же самое, что и</w:t>
      </w:r>
    </w:p>
    <w:p w:rsidR="00591FA2" w:rsidRPr="00591FA2" w:rsidRDefault="00591FA2" w:rsidP="00591FA2">
      <w:pPr>
        <w:rPr>
          <w:rFonts w:asciiTheme="minorHAnsi" w:hAnsiTheme="minorHAnsi"/>
        </w:rPr>
      </w:pPr>
    </w:p>
    <w:p w:rsidR="00591FA2" w:rsidRPr="00591FA2" w:rsidRDefault="00591FA2" w:rsidP="00EC1823">
      <w:pPr>
        <w:pStyle w:val="af1"/>
      </w:pPr>
      <w:r w:rsidRPr="00591FA2">
        <w:t>import { default as Base } from './Base';</w:t>
      </w:r>
    </w:p>
    <w:p w:rsidR="00B20B3E" w:rsidRDefault="00B20B3E" w:rsidP="00B20B3E">
      <w:pPr>
        <w:pStyle w:val="2"/>
      </w:pPr>
      <w:r w:rsidRPr="00B20B3E">
        <w:rPr>
          <w:rStyle w:val="20"/>
        </w:rPr>
        <w:t>Задачи</w:t>
      </w:r>
    </w:p>
    <w:p w:rsidR="00B20B3E" w:rsidRDefault="00B20B3E" w:rsidP="00DD1C12">
      <w:pPr>
        <w:pStyle w:val="aa"/>
      </w:pPr>
    </w:p>
    <w:p w:rsidR="00B20B3E" w:rsidRPr="00B20B3E" w:rsidRDefault="00B20B3E" w:rsidP="00B20B3E">
      <w:pPr>
        <w:pStyle w:val="aa"/>
        <w:rPr>
          <w:b/>
          <w:bCs/>
        </w:rPr>
      </w:pPr>
      <w:r w:rsidRPr="00B20B3E">
        <w:rPr>
          <w:b/>
          <w:bCs/>
        </w:rPr>
        <w:t>myMathModule.js</w:t>
      </w:r>
    </w:p>
    <w:p w:rsidR="00B20B3E" w:rsidRPr="00B20B3E" w:rsidRDefault="00B20B3E" w:rsidP="00B20B3E">
      <w:pPr>
        <w:pStyle w:val="aa"/>
      </w:pPr>
      <w:r w:rsidRPr="00B20B3E">
        <w:t>В файле myMathModule.js:</w:t>
      </w:r>
    </w:p>
    <w:p w:rsidR="00B20B3E" w:rsidRPr="00B20B3E" w:rsidRDefault="00B20B3E" w:rsidP="0045546C">
      <w:pPr>
        <w:pStyle w:val="aa"/>
        <w:numPr>
          <w:ilvl w:val="0"/>
          <w:numId w:val="124"/>
        </w:numPr>
      </w:pPr>
      <w:r w:rsidRPr="00B20B3E">
        <w:t>Создайте функцию getTriangleArea, которая принимает два аргумента h и b и вычисляет площадь треугольника по формуле A = 1/2 * h * b, где h — высота, а b — основание треугольника.</w:t>
      </w:r>
    </w:p>
    <w:p w:rsidR="00B20B3E" w:rsidRDefault="00B20B3E" w:rsidP="0045546C">
      <w:pPr>
        <w:pStyle w:val="aa"/>
        <w:numPr>
          <w:ilvl w:val="0"/>
          <w:numId w:val="124"/>
        </w:numPr>
      </w:pPr>
      <w:r>
        <w:t>Экспортируйте функцию.</w:t>
      </w:r>
    </w:p>
    <w:p w:rsidR="00B20B3E" w:rsidRPr="00B20B3E" w:rsidRDefault="00B20B3E" w:rsidP="00B20B3E">
      <w:pPr>
        <w:pStyle w:val="aa"/>
        <w:rPr>
          <w:b/>
        </w:rPr>
      </w:pPr>
      <w:r w:rsidRPr="00B20B3E">
        <w:rPr>
          <w:b/>
        </w:rPr>
        <w:t>solution.js</w:t>
      </w:r>
    </w:p>
    <w:p w:rsidR="00B20B3E" w:rsidRPr="00B20B3E" w:rsidRDefault="00B20B3E" w:rsidP="00B20B3E">
      <w:pPr>
        <w:pStyle w:val="aa"/>
      </w:pPr>
      <w:r w:rsidRPr="00B20B3E">
        <w:t xml:space="preserve">В файле </w:t>
      </w:r>
      <w:r w:rsidRPr="00B20B3E">
        <w:rPr>
          <w:rStyle w:val="HTML"/>
          <w:rFonts w:asciiTheme="minorHAnsi" w:eastAsiaTheme="minorEastAsia" w:hAnsiTheme="minorHAnsi" w:cstheme="minorBidi"/>
          <w:sz w:val="18"/>
          <w:szCs w:val="22"/>
        </w:rPr>
        <w:t>solution.js</w:t>
      </w:r>
      <w:r w:rsidRPr="00B20B3E">
        <w:t>:</w:t>
      </w:r>
    </w:p>
    <w:p w:rsidR="00B20B3E" w:rsidRPr="00B20B3E" w:rsidRDefault="00B20B3E" w:rsidP="0045546C">
      <w:pPr>
        <w:pStyle w:val="aa"/>
        <w:numPr>
          <w:ilvl w:val="0"/>
          <w:numId w:val="125"/>
        </w:numPr>
      </w:pPr>
      <w:r w:rsidRPr="00B20B3E">
        <w:t xml:space="preserve">Импортируйте </w:t>
      </w:r>
      <w:r w:rsidRPr="00B20B3E">
        <w:rPr>
          <w:rStyle w:val="HTML"/>
          <w:rFonts w:asciiTheme="minorHAnsi" w:eastAsiaTheme="minorEastAsia" w:hAnsiTheme="minorHAnsi" w:cstheme="minorBidi"/>
          <w:sz w:val="18"/>
          <w:szCs w:val="22"/>
        </w:rPr>
        <w:t>getTriangleArea</w:t>
      </w:r>
      <w:r w:rsidRPr="00B20B3E">
        <w:t xml:space="preserve"> из модуля </w:t>
      </w:r>
      <w:r w:rsidRPr="00B20B3E">
        <w:rPr>
          <w:rStyle w:val="HTML"/>
          <w:rFonts w:asciiTheme="minorHAnsi" w:eastAsiaTheme="minorEastAsia" w:hAnsiTheme="minorHAnsi" w:cstheme="minorBidi"/>
          <w:sz w:val="18"/>
          <w:szCs w:val="22"/>
        </w:rPr>
        <w:t>myMathModule</w:t>
      </w:r>
      <w:r w:rsidRPr="00B20B3E">
        <w:t>.</w:t>
      </w:r>
    </w:p>
    <w:p w:rsidR="00B20B3E" w:rsidRPr="00B20B3E" w:rsidRDefault="00B20B3E" w:rsidP="0045546C">
      <w:pPr>
        <w:pStyle w:val="aa"/>
        <w:numPr>
          <w:ilvl w:val="0"/>
          <w:numId w:val="125"/>
        </w:numPr>
      </w:pPr>
      <w:r w:rsidRPr="00B20B3E">
        <w:t xml:space="preserve">Создайте функцию, которая принимает аргумент </w:t>
      </w:r>
      <w:r w:rsidRPr="00B20B3E">
        <w:rPr>
          <w:rStyle w:val="ab"/>
          <w:b w:val="0"/>
          <w:bCs w:val="0"/>
        </w:rPr>
        <w:t>n</w:t>
      </w:r>
      <w:r w:rsidRPr="00B20B3E">
        <w:t xml:space="preserve"> и возвращает площадь треугольника высотой </w:t>
      </w:r>
      <w:r w:rsidRPr="00B20B3E">
        <w:rPr>
          <w:rStyle w:val="ab"/>
          <w:b w:val="0"/>
          <w:bCs w:val="0"/>
        </w:rPr>
        <w:t>n</w:t>
      </w:r>
      <w:r w:rsidRPr="00B20B3E">
        <w:t xml:space="preserve"> и основанием </w:t>
      </w:r>
      <w:r w:rsidRPr="00B20B3E">
        <w:rPr>
          <w:rStyle w:val="ab"/>
          <w:b w:val="0"/>
          <w:bCs w:val="0"/>
        </w:rPr>
        <w:t>n2/2</w:t>
      </w:r>
      <w:r w:rsidRPr="00B20B3E">
        <w:t xml:space="preserve">. Используйте функцию </w:t>
      </w:r>
      <w:r w:rsidRPr="00B20B3E">
        <w:rPr>
          <w:rStyle w:val="HTML"/>
          <w:rFonts w:asciiTheme="minorHAnsi" w:eastAsiaTheme="minorEastAsia" w:hAnsiTheme="minorHAnsi" w:cstheme="minorBidi"/>
          <w:sz w:val="18"/>
          <w:szCs w:val="22"/>
        </w:rPr>
        <w:t>square</w:t>
      </w:r>
      <w:r w:rsidRPr="00B20B3E">
        <w:t>.</w:t>
      </w:r>
    </w:p>
    <w:p w:rsidR="00B20B3E" w:rsidRDefault="00B20B3E" w:rsidP="0045546C">
      <w:pPr>
        <w:pStyle w:val="aa"/>
        <w:numPr>
          <w:ilvl w:val="0"/>
          <w:numId w:val="125"/>
        </w:numPr>
      </w:pPr>
      <w:r w:rsidRPr="00B20B3E">
        <w:t>Экспортируйте созданную функцию по умолчанию.</w:t>
      </w:r>
    </w:p>
    <w:p w:rsidR="00B20B3E" w:rsidRDefault="00B20B3E" w:rsidP="00B20B3E">
      <w:pPr>
        <w:pStyle w:val="aa"/>
      </w:pPr>
    </w:p>
    <w:p w:rsidR="00B20B3E" w:rsidRPr="00A91DF2" w:rsidRDefault="00B20B3E" w:rsidP="00B20B3E">
      <w:pPr>
        <w:pStyle w:val="aa"/>
        <w:rPr>
          <w:color w:val="984806" w:themeColor="accent6" w:themeShade="80"/>
        </w:rPr>
      </w:pPr>
      <w:r w:rsidRPr="00A91DF2">
        <w:rPr>
          <w:color w:val="984806" w:themeColor="accent6" w:themeShade="80"/>
        </w:rPr>
        <w:t>myMathModule.js</w:t>
      </w:r>
    </w:p>
    <w:p w:rsidR="00B20B3E" w:rsidRDefault="00B20B3E" w:rsidP="00A91DF2">
      <w:pPr>
        <w:pStyle w:val="af1"/>
      </w:pPr>
      <w:r w:rsidRPr="00B20B3E">
        <w:rPr>
          <w:rStyle w:val="af0"/>
        </w:rPr>
        <w:t>export</w:t>
      </w:r>
      <w:r>
        <w:t xml:space="preserve"> const </w:t>
      </w:r>
      <w:r w:rsidRPr="00A91DF2">
        <w:rPr>
          <w:color w:val="00B050"/>
        </w:rPr>
        <w:t xml:space="preserve">getTriangleArea </w:t>
      </w:r>
      <w:r>
        <w:t>= (h, b) =&gt; {</w:t>
      </w:r>
    </w:p>
    <w:p w:rsidR="00B20B3E" w:rsidRDefault="00B20B3E" w:rsidP="00A91DF2">
      <w:pPr>
        <w:pStyle w:val="af1"/>
      </w:pPr>
      <w:r>
        <w:t xml:space="preserve">  const area = (h * b) / 2;</w:t>
      </w:r>
    </w:p>
    <w:p w:rsidR="00B20B3E" w:rsidRDefault="00B20B3E" w:rsidP="00A91DF2">
      <w:pPr>
        <w:pStyle w:val="af1"/>
      </w:pPr>
      <w:r>
        <w:t xml:space="preserve">  return area;</w:t>
      </w:r>
    </w:p>
    <w:p w:rsidR="00B20B3E" w:rsidRDefault="00B20B3E" w:rsidP="00A91DF2">
      <w:pPr>
        <w:pStyle w:val="af1"/>
      </w:pPr>
      <w:r>
        <w:t>};</w:t>
      </w:r>
    </w:p>
    <w:p w:rsidR="00A91DF2" w:rsidRDefault="00A91DF2" w:rsidP="00B20B3E">
      <w:pPr>
        <w:pStyle w:val="aa"/>
      </w:pPr>
    </w:p>
    <w:p w:rsidR="00A91DF2" w:rsidRPr="00A91DF2" w:rsidRDefault="00A91DF2" w:rsidP="00A91DF2">
      <w:pPr>
        <w:pStyle w:val="aa"/>
        <w:rPr>
          <w:b/>
          <w:bCs/>
          <w:color w:val="7030A0"/>
        </w:rPr>
      </w:pPr>
      <w:r w:rsidRPr="00A91DF2">
        <w:rPr>
          <w:b/>
          <w:bCs/>
          <w:color w:val="7030A0"/>
        </w:rPr>
        <w:t>solution.js</w:t>
      </w:r>
    </w:p>
    <w:p w:rsidR="00A91DF2" w:rsidRPr="00A91DF2" w:rsidRDefault="00A91DF2" w:rsidP="00A91DF2">
      <w:pPr>
        <w:pStyle w:val="af1"/>
      </w:pPr>
      <w:r w:rsidRPr="00A91DF2">
        <w:rPr>
          <w:rStyle w:val="af0"/>
        </w:rPr>
        <w:t>import</w:t>
      </w:r>
      <w:r w:rsidRPr="00A91DF2">
        <w:t xml:space="preserve"> { </w:t>
      </w:r>
      <w:r w:rsidRPr="00A91DF2">
        <w:rPr>
          <w:color w:val="00B050"/>
        </w:rPr>
        <w:t xml:space="preserve">getTriangleArea </w:t>
      </w:r>
      <w:r w:rsidRPr="00A91DF2">
        <w:t>} from './myMathModule';</w:t>
      </w:r>
    </w:p>
    <w:p w:rsidR="00A91DF2" w:rsidRPr="00A91DF2" w:rsidRDefault="00A91DF2" w:rsidP="00A91DF2">
      <w:pPr>
        <w:pStyle w:val="af1"/>
      </w:pPr>
    </w:p>
    <w:p w:rsidR="00A91DF2" w:rsidRPr="00A91DF2" w:rsidRDefault="00A91DF2" w:rsidP="00A91DF2">
      <w:pPr>
        <w:pStyle w:val="af1"/>
      </w:pPr>
      <w:r w:rsidRPr="00A91DF2">
        <w:t xml:space="preserve">const </w:t>
      </w:r>
      <w:r w:rsidRPr="00A91DF2">
        <w:rPr>
          <w:color w:val="0070C0"/>
        </w:rPr>
        <w:t xml:space="preserve">solution </w:t>
      </w:r>
      <w:r w:rsidRPr="00A91DF2">
        <w:t xml:space="preserve">= n =&gt; </w:t>
      </w:r>
      <w:r w:rsidRPr="00A91DF2">
        <w:rPr>
          <w:color w:val="00B050"/>
        </w:rPr>
        <w:t>getTriangleArea</w:t>
      </w:r>
      <w:r w:rsidRPr="00A91DF2">
        <w:rPr>
          <w:b/>
        </w:rPr>
        <w:t>(n, square(n) / 2);</w:t>
      </w:r>
    </w:p>
    <w:p w:rsidR="00A91DF2" w:rsidRPr="00A91DF2" w:rsidRDefault="00A91DF2" w:rsidP="00A91DF2">
      <w:pPr>
        <w:pStyle w:val="af1"/>
      </w:pPr>
    </w:p>
    <w:p w:rsidR="00A91DF2" w:rsidRPr="00A91DF2" w:rsidRDefault="00A91DF2" w:rsidP="00A91DF2">
      <w:pPr>
        <w:pStyle w:val="af1"/>
      </w:pPr>
      <w:r w:rsidRPr="00A91DF2">
        <w:rPr>
          <w:rStyle w:val="af0"/>
        </w:rPr>
        <w:lastRenderedPageBreak/>
        <w:t>export</w:t>
      </w:r>
      <w:r w:rsidRPr="00A91DF2">
        <w:t xml:space="preserve"> </w:t>
      </w:r>
      <w:r w:rsidRPr="00A91DF2">
        <w:rPr>
          <w:rStyle w:val="af0"/>
        </w:rPr>
        <w:t>default</w:t>
      </w:r>
      <w:r w:rsidRPr="00A91DF2">
        <w:t xml:space="preserve"> </w:t>
      </w:r>
      <w:r w:rsidRPr="00A91DF2">
        <w:rPr>
          <w:color w:val="0070C0"/>
        </w:rPr>
        <w:t>solution</w:t>
      </w:r>
      <w:r w:rsidRPr="00A91DF2">
        <w:t>;</w:t>
      </w:r>
    </w:p>
    <w:p w:rsidR="00A91DF2" w:rsidRDefault="00A91DF2" w:rsidP="00B20B3E">
      <w:pPr>
        <w:pStyle w:val="aa"/>
      </w:pPr>
    </w:p>
    <w:p w:rsidR="00A91DF2" w:rsidRDefault="00A91DF2" w:rsidP="00B20B3E">
      <w:pPr>
        <w:pStyle w:val="aa"/>
      </w:pPr>
    </w:p>
    <w:p w:rsidR="00A91DF2" w:rsidRPr="00B20B3E" w:rsidRDefault="00A91DF2" w:rsidP="00B20B3E">
      <w:pPr>
        <w:pStyle w:val="aa"/>
      </w:pPr>
    </w:p>
    <w:p w:rsidR="00B20B3E" w:rsidRDefault="00B20B3E" w:rsidP="00B20B3E">
      <w:pPr>
        <w:pStyle w:val="aa"/>
      </w:pPr>
    </w:p>
    <w:p w:rsidR="00B20B3E" w:rsidRPr="00DD1C12" w:rsidRDefault="00B20B3E" w:rsidP="00DD1C12">
      <w:pPr>
        <w:pStyle w:val="aa"/>
      </w:pPr>
    </w:p>
    <w:p w:rsidR="00DD1C12" w:rsidRDefault="00DD1C12" w:rsidP="002572E0">
      <w:pPr>
        <w:rPr>
          <w:rFonts w:asciiTheme="minorHAnsi" w:hAnsiTheme="minorHAnsi"/>
        </w:rPr>
      </w:pPr>
    </w:p>
    <w:p w:rsidR="00B858DB" w:rsidRPr="00B858DB" w:rsidRDefault="00B858DB" w:rsidP="00B858DB">
      <w:pPr>
        <w:pStyle w:val="1"/>
      </w:pPr>
      <w:r w:rsidRPr="00B858DB">
        <w:t>Именованные функциональные выражения</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 xml:space="preserve">Специально для работы с </w:t>
      </w:r>
      <w:r w:rsidRPr="001125B8">
        <w:rPr>
          <w:rStyle w:val="af0"/>
        </w:rPr>
        <w:t>рекурсией</w:t>
      </w:r>
      <w:r w:rsidRPr="00B858DB">
        <w:rPr>
          <w:rFonts w:asciiTheme="minorHAnsi" w:hAnsiTheme="minorHAnsi"/>
        </w:rPr>
        <w:t xml:space="preserve"> в JavaScript существует особое расширение функциональных выражений, которое называется «Named Function Expression» (сокращённо NFE) или, по-русски, </w:t>
      </w:r>
      <w:r w:rsidRPr="00B858DB">
        <w:rPr>
          <w:rFonts w:asciiTheme="minorHAnsi" w:hAnsiTheme="minorHAnsi"/>
          <w:i/>
          <w:iCs/>
        </w:rPr>
        <w:t>«именованное функциональное выражение»</w:t>
      </w:r>
      <w:r w:rsidRPr="00B858DB">
        <w:rPr>
          <w:rFonts w:asciiTheme="minorHAnsi" w:hAnsiTheme="minorHAnsi"/>
        </w:rPr>
        <w:t>.</w:t>
      </w:r>
    </w:p>
    <w:p w:rsidR="00B858DB" w:rsidRPr="00B858DB" w:rsidRDefault="00B858DB" w:rsidP="008735FE">
      <w:pPr>
        <w:pStyle w:val="2"/>
      </w:pPr>
      <w:bookmarkStart w:id="178" w:name="functions-nfe"/>
      <w:r w:rsidRPr="00B858DB">
        <w:t>Named Function Expression</w:t>
      </w:r>
      <w:bookmarkEnd w:id="178"/>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Обычное функциональное выражение:</w:t>
      </w:r>
    </w:p>
    <w:p w:rsidR="00B858DB" w:rsidRPr="00355530" w:rsidRDefault="00B858DB" w:rsidP="00355530">
      <w:pPr>
        <w:pStyle w:val="af1"/>
        <w:rPr>
          <w:rStyle w:val="af0"/>
          <w:b w:val="0"/>
          <w:color w:val="auto"/>
        </w:rPr>
      </w:pPr>
      <w:r w:rsidRPr="00355530">
        <w:rPr>
          <w:rStyle w:val="af0"/>
          <w:b w:val="0"/>
          <w:color w:val="auto"/>
        </w:rPr>
        <w:t>var f = function(...) { /* тело функции */ };</w:t>
      </w:r>
    </w:p>
    <w:p w:rsidR="00EB1F22" w:rsidRDefault="00EB1F22" w:rsidP="00B858DB">
      <w:pPr>
        <w:shd w:val="clear" w:color="auto" w:fill="FFFFFF" w:themeFill="background1"/>
        <w:rPr>
          <w:rFonts w:asciiTheme="minorHAnsi" w:hAnsiTheme="minorHAnsi"/>
        </w:rPr>
      </w:pP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Именованное с именем sayHi:</w:t>
      </w:r>
    </w:p>
    <w:p w:rsidR="00B858DB" w:rsidRPr="00355530" w:rsidRDefault="00B858DB" w:rsidP="00355530">
      <w:pPr>
        <w:pStyle w:val="af1"/>
        <w:rPr>
          <w:rStyle w:val="af0"/>
          <w:b w:val="0"/>
          <w:color w:val="auto"/>
        </w:rPr>
      </w:pPr>
      <w:r w:rsidRPr="00355530">
        <w:rPr>
          <w:rStyle w:val="af0"/>
          <w:b w:val="0"/>
          <w:color w:val="auto"/>
        </w:rPr>
        <w:t>var f = function sayHi(...) { /* тело функции */ };</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Что же это за имя, которое идёт в дополнение к f, и зачем оно?</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Имя функционального выражения (sayHi) имеет особый смысл. Оно доступно только изнутри самой функции.</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Это ограничение видимости входит в стандарт JavaScript и поддерживается всеми браузерами, кроме IE8-.</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Например:</w:t>
      </w:r>
    </w:p>
    <w:p w:rsidR="00B858DB" w:rsidRPr="00355530" w:rsidRDefault="00B858DB" w:rsidP="00355530">
      <w:pPr>
        <w:pStyle w:val="af1"/>
        <w:rPr>
          <w:rStyle w:val="af0"/>
          <w:b w:val="0"/>
          <w:color w:val="auto"/>
        </w:rPr>
      </w:pPr>
      <w:r w:rsidRPr="00355530">
        <w:rPr>
          <w:rStyle w:val="af0"/>
          <w:b w:val="0"/>
          <w:color w:val="auto"/>
        </w:rPr>
        <w:t xml:space="preserve">var </w:t>
      </w:r>
      <w:r w:rsidRPr="00EB1F22">
        <w:rPr>
          <w:rStyle w:val="af0"/>
          <w:b w:val="0"/>
          <w:color w:val="7030A0"/>
        </w:rPr>
        <w:t>f</w:t>
      </w:r>
      <w:r w:rsidRPr="00355530">
        <w:rPr>
          <w:rStyle w:val="af0"/>
          <w:b w:val="0"/>
          <w:color w:val="auto"/>
        </w:rPr>
        <w:t xml:space="preserve"> = function </w:t>
      </w:r>
      <w:r w:rsidRPr="00EB1F22">
        <w:rPr>
          <w:rStyle w:val="af0"/>
          <w:b w:val="0"/>
          <w:color w:val="E36C0A" w:themeColor="accent6" w:themeShade="BF"/>
        </w:rPr>
        <w:t>sayHi</w:t>
      </w:r>
      <w:r w:rsidRPr="00355530">
        <w:rPr>
          <w:rStyle w:val="af0"/>
          <w:b w:val="0"/>
          <w:color w:val="auto"/>
        </w:rPr>
        <w:t>(name) {</w:t>
      </w:r>
    </w:p>
    <w:p w:rsidR="00B858DB" w:rsidRPr="00355530" w:rsidRDefault="00B858DB" w:rsidP="00355530">
      <w:pPr>
        <w:pStyle w:val="af1"/>
        <w:rPr>
          <w:rStyle w:val="af0"/>
          <w:b w:val="0"/>
          <w:color w:val="auto"/>
        </w:rPr>
      </w:pPr>
      <w:r w:rsidRPr="00355530">
        <w:rPr>
          <w:rStyle w:val="af0"/>
          <w:b w:val="0"/>
          <w:color w:val="auto"/>
        </w:rPr>
        <w:t xml:space="preserve">  alert( </w:t>
      </w:r>
      <w:r w:rsidRPr="00EB1F22">
        <w:rPr>
          <w:rStyle w:val="af0"/>
          <w:b w:val="0"/>
          <w:color w:val="E36C0A" w:themeColor="accent6" w:themeShade="BF"/>
        </w:rPr>
        <w:t xml:space="preserve">sayHi </w:t>
      </w:r>
      <w:r w:rsidRPr="00355530">
        <w:rPr>
          <w:rStyle w:val="af0"/>
          <w:b w:val="0"/>
          <w:color w:val="auto"/>
        </w:rPr>
        <w:t>); // изнутри функции - видно (выведет код функции)</w:t>
      </w:r>
    </w:p>
    <w:p w:rsidR="00B858DB" w:rsidRPr="00355530" w:rsidRDefault="00B858DB" w:rsidP="00355530">
      <w:pPr>
        <w:pStyle w:val="af1"/>
        <w:rPr>
          <w:rStyle w:val="af0"/>
          <w:b w:val="0"/>
          <w:color w:val="auto"/>
        </w:rPr>
      </w:pPr>
      <w:r w:rsidRPr="00355530">
        <w:rPr>
          <w:rStyle w:val="af0"/>
          <w:b w:val="0"/>
          <w:color w:val="auto"/>
        </w:rPr>
        <w:t>};</w:t>
      </w:r>
    </w:p>
    <w:p w:rsidR="00B858DB" w:rsidRPr="00355530" w:rsidRDefault="00B858DB" w:rsidP="00355530">
      <w:pPr>
        <w:pStyle w:val="af1"/>
        <w:rPr>
          <w:rStyle w:val="af0"/>
          <w:b w:val="0"/>
          <w:color w:val="auto"/>
        </w:rPr>
      </w:pPr>
    </w:p>
    <w:p w:rsidR="00B858DB" w:rsidRPr="00355530" w:rsidRDefault="00B858DB" w:rsidP="00355530">
      <w:pPr>
        <w:pStyle w:val="af1"/>
        <w:rPr>
          <w:rStyle w:val="af0"/>
          <w:b w:val="0"/>
          <w:color w:val="auto"/>
        </w:rPr>
      </w:pPr>
      <w:r w:rsidRPr="00355530">
        <w:rPr>
          <w:rStyle w:val="af0"/>
          <w:b w:val="0"/>
          <w:color w:val="auto"/>
        </w:rPr>
        <w:t xml:space="preserve">alert( </w:t>
      </w:r>
      <w:r w:rsidRPr="00EB1F22">
        <w:rPr>
          <w:rStyle w:val="af0"/>
          <w:b w:val="0"/>
          <w:color w:val="E36C0A" w:themeColor="accent6" w:themeShade="BF"/>
        </w:rPr>
        <w:t xml:space="preserve">sayHi </w:t>
      </w:r>
      <w:r w:rsidRPr="00355530">
        <w:rPr>
          <w:rStyle w:val="af0"/>
          <w:b w:val="0"/>
          <w:color w:val="auto"/>
        </w:rPr>
        <w:t>); // снаружи - не видно (ошибка: undefined variable 'sayHi')</w:t>
      </w:r>
    </w:p>
    <w:p w:rsidR="00EB1F22" w:rsidRDefault="00EB1F22" w:rsidP="00B858DB">
      <w:pPr>
        <w:shd w:val="clear" w:color="auto" w:fill="FFFFFF" w:themeFill="background1"/>
        <w:rPr>
          <w:rFonts w:asciiTheme="minorHAnsi" w:hAnsiTheme="minorHAnsi"/>
        </w:rPr>
      </w:pP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Кроме того, имя NFE нельзя перезаписать:</w:t>
      </w:r>
    </w:p>
    <w:p w:rsidR="00B858DB" w:rsidRPr="001125B8" w:rsidRDefault="00B858DB" w:rsidP="001125B8">
      <w:pPr>
        <w:pStyle w:val="af1"/>
        <w:rPr>
          <w:rStyle w:val="af0"/>
          <w:b w:val="0"/>
          <w:color w:val="auto"/>
        </w:rPr>
      </w:pPr>
      <w:r w:rsidRPr="001125B8">
        <w:rPr>
          <w:rStyle w:val="af0"/>
          <w:b w:val="0"/>
          <w:color w:val="auto"/>
        </w:rPr>
        <w:t xml:space="preserve">var test = function </w:t>
      </w:r>
      <w:r w:rsidRPr="00EB1F22">
        <w:rPr>
          <w:rStyle w:val="af0"/>
          <w:b w:val="0"/>
          <w:color w:val="E36C0A" w:themeColor="accent6" w:themeShade="BF"/>
        </w:rPr>
        <w:t>sayHi</w:t>
      </w:r>
      <w:r w:rsidRPr="001125B8">
        <w:rPr>
          <w:rStyle w:val="af0"/>
          <w:b w:val="0"/>
          <w:color w:val="auto"/>
        </w:rPr>
        <w:t>(name) {</w:t>
      </w:r>
    </w:p>
    <w:p w:rsidR="00B858DB" w:rsidRPr="001125B8" w:rsidRDefault="00B858DB" w:rsidP="001125B8">
      <w:pPr>
        <w:pStyle w:val="af1"/>
        <w:rPr>
          <w:rStyle w:val="af0"/>
          <w:b w:val="0"/>
          <w:color w:val="auto"/>
        </w:rPr>
      </w:pPr>
      <w:r w:rsidRPr="001125B8">
        <w:rPr>
          <w:rStyle w:val="af0"/>
          <w:b w:val="0"/>
          <w:color w:val="auto"/>
        </w:rPr>
        <w:t xml:space="preserve">  </w:t>
      </w:r>
      <w:r w:rsidRPr="00EB1F22">
        <w:rPr>
          <w:rStyle w:val="af0"/>
          <w:b w:val="0"/>
          <w:color w:val="E36C0A" w:themeColor="accent6" w:themeShade="BF"/>
        </w:rPr>
        <w:t xml:space="preserve">sayHi </w:t>
      </w:r>
      <w:r w:rsidRPr="001125B8">
        <w:rPr>
          <w:rStyle w:val="af0"/>
          <w:b w:val="0"/>
          <w:color w:val="auto"/>
        </w:rPr>
        <w:t>= "тест"; // попытка перезаписи</w:t>
      </w:r>
    </w:p>
    <w:p w:rsidR="00B858DB" w:rsidRPr="001125B8" w:rsidRDefault="00B858DB" w:rsidP="001125B8">
      <w:pPr>
        <w:pStyle w:val="af1"/>
        <w:rPr>
          <w:rStyle w:val="af0"/>
          <w:b w:val="0"/>
          <w:color w:val="auto"/>
        </w:rPr>
      </w:pPr>
      <w:r w:rsidRPr="001125B8">
        <w:rPr>
          <w:rStyle w:val="af0"/>
          <w:b w:val="0"/>
          <w:color w:val="auto"/>
        </w:rPr>
        <w:t xml:space="preserve">  alert( </w:t>
      </w:r>
      <w:r w:rsidRPr="00EB1F22">
        <w:rPr>
          <w:rStyle w:val="af0"/>
          <w:b w:val="0"/>
          <w:color w:val="E36C0A" w:themeColor="accent6" w:themeShade="BF"/>
        </w:rPr>
        <w:t xml:space="preserve">sayHi </w:t>
      </w:r>
      <w:r w:rsidRPr="001125B8">
        <w:rPr>
          <w:rStyle w:val="af0"/>
          <w:b w:val="0"/>
          <w:color w:val="auto"/>
        </w:rPr>
        <w:t>); // function... (перезапись не удалась)</w:t>
      </w:r>
    </w:p>
    <w:p w:rsidR="00B858DB" w:rsidRPr="001125B8" w:rsidRDefault="00B858DB" w:rsidP="001125B8">
      <w:pPr>
        <w:pStyle w:val="af1"/>
        <w:rPr>
          <w:rStyle w:val="af0"/>
          <w:b w:val="0"/>
          <w:color w:val="auto"/>
        </w:rPr>
      </w:pPr>
      <w:r w:rsidRPr="001125B8">
        <w:rPr>
          <w:rStyle w:val="af0"/>
          <w:b w:val="0"/>
          <w:color w:val="auto"/>
        </w:rPr>
        <w:t>};</w:t>
      </w:r>
    </w:p>
    <w:p w:rsidR="00B858DB" w:rsidRPr="001125B8" w:rsidRDefault="00B858DB" w:rsidP="001125B8">
      <w:pPr>
        <w:pStyle w:val="af1"/>
        <w:rPr>
          <w:rStyle w:val="af0"/>
          <w:b w:val="0"/>
          <w:color w:val="auto"/>
        </w:rPr>
      </w:pPr>
    </w:p>
    <w:p w:rsidR="00B858DB" w:rsidRPr="001125B8" w:rsidRDefault="00B858DB" w:rsidP="001125B8">
      <w:pPr>
        <w:pStyle w:val="af1"/>
        <w:rPr>
          <w:rStyle w:val="af0"/>
          <w:b w:val="0"/>
          <w:color w:val="auto"/>
        </w:rPr>
      </w:pPr>
      <w:r w:rsidRPr="001125B8">
        <w:rPr>
          <w:rStyle w:val="af0"/>
          <w:b w:val="0"/>
          <w:color w:val="auto"/>
        </w:rPr>
        <w:t>test();</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В режиме use strict код выше выдал бы ошибку.</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Как правило, имя NFE используется для единственной цели – позволить изнутри функции вызвать саму себя.</w:t>
      </w:r>
    </w:p>
    <w:p w:rsidR="00B858DB" w:rsidRPr="00B858DB" w:rsidRDefault="00B858DB" w:rsidP="008735FE">
      <w:pPr>
        <w:pStyle w:val="2"/>
      </w:pPr>
      <w:bookmarkStart w:id="179" w:name="пример-использования"/>
      <w:r w:rsidRPr="00B858DB">
        <w:t>Пример использования</w:t>
      </w:r>
      <w:bookmarkEnd w:id="179"/>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NFE используется в первую очередь в тех ситуациях, когда функцию нужно передавать в другое место кода или перемещать из одной переменной в другую.</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b/>
          <w:bCs/>
        </w:rPr>
        <w:t>Внутреннее имя позволяет функции надёжно обращаться к самой себе, где бы она ни находилась.</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Вспомним, к примеру, функцию-факториал из задачи Вычислить факториал:</w:t>
      </w:r>
    </w:p>
    <w:p w:rsidR="00B858DB" w:rsidRPr="001125B8" w:rsidRDefault="00B858DB" w:rsidP="001125B8">
      <w:pPr>
        <w:pStyle w:val="af1"/>
        <w:rPr>
          <w:rStyle w:val="af0"/>
          <w:b w:val="0"/>
          <w:color w:val="auto"/>
        </w:rPr>
      </w:pPr>
      <w:r w:rsidRPr="001125B8">
        <w:rPr>
          <w:rStyle w:val="af0"/>
          <w:b w:val="0"/>
          <w:color w:val="auto"/>
        </w:rPr>
        <w:t xml:space="preserve">function </w:t>
      </w:r>
      <w:r w:rsidRPr="00C33975">
        <w:rPr>
          <w:rStyle w:val="af0"/>
          <w:b w:val="0"/>
          <w:color w:val="E36C0A" w:themeColor="accent6" w:themeShade="BF"/>
        </w:rPr>
        <w:t>f(n)</w:t>
      </w:r>
      <w:r w:rsidRPr="001125B8">
        <w:rPr>
          <w:rStyle w:val="af0"/>
          <w:b w:val="0"/>
          <w:color w:val="auto"/>
        </w:rPr>
        <w:t xml:space="preserve"> {</w:t>
      </w:r>
    </w:p>
    <w:p w:rsidR="00B858DB" w:rsidRPr="001125B8" w:rsidRDefault="00B858DB" w:rsidP="001125B8">
      <w:pPr>
        <w:pStyle w:val="af1"/>
        <w:rPr>
          <w:rStyle w:val="af0"/>
          <w:b w:val="0"/>
          <w:color w:val="auto"/>
        </w:rPr>
      </w:pPr>
      <w:r w:rsidRPr="001125B8">
        <w:rPr>
          <w:rStyle w:val="af0"/>
          <w:b w:val="0"/>
          <w:color w:val="auto"/>
        </w:rPr>
        <w:t xml:space="preserve">  return n ? n * </w:t>
      </w:r>
      <w:r w:rsidRPr="00C33975">
        <w:rPr>
          <w:rStyle w:val="af0"/>
          <w:b w:val="0"/>
          <w:color w:val="E36C0A" w:themeColor="accent6" w:themeShade="BF"/>
        </w:rPr>
        <w:t>f(n - 1)</w:t>
      </w:r>
      <w:r w:rsidRPr="001125B8">
        <w:rPr>
          <w:rStyle w:val="af0"/>
          <w:b w:val="0"/>
          <w:color w:val="auto"/>
        </w:rPr>
        <w:t xml:space="preserve"> : 1;</w:t>
      </w:r>
    </w:p>
    <w:p w:rsidR="00B858DB" w:rsidRPr="001125B8" w:rsidRDefault="00B858DB" w:rsidP="001125B8">
      <w:pPr>
        <w:pStyle w:val="af1"/>
        <w:rPr>
          <w:rStyle w:val="af0"/>
          <w:b w:val="0"/>
          <w:color w:val="auto"/>
        </w:rPr>
      </w:pPr>
      <w:r w:rsidRPr="001125B8">
        <w:rPr>
          <w:rStyle w:val="af0"/>
          <w:b w:val="0"/>
          <w:color w:val="auto"/>
        </w:rPr>
        <w:t>};</w:t>
      </w:r>
    </w:p>
    <w:p w:rsidR="00B858DB" w:rsidRPr="001125B8" w:rsidRDefault="00B858DB" w:rsidP="001125B8">
      <w:pPr>
        <w:pStyle w:val="af1"/>
        <w:rPr>
          <w:rStyle w:val="af0"/>
          <w:b w:val="0"/>
          <w:color w:val="auto"/>
        </w:rPr>
      </w:pPr>
    </w:p>
    <w:p w:rsidR="00B858DB" w:rsidRPr="001125B8" w:rsidRDefault="00B858DB" w:rsidP="001125B8">
      <w:pPr>
        <w:pStyle w:val="af1"/>
        <w:rPr>
          <w:rStyle w:val="af0"/>
          <w:b w:val="0"/>
          <w:color w:val="auto"/>
        </w:rPr>
      </w:pPr>
      <w:r w:rsidRPr="001125B8">
        <w:rPr>
          <w:rStyle w:val="af0"/>
          <w:b w:val="0"/>
          <w:color w:val="auto"/>
        </w:rPr>
        <w:t>alert( f(5) ); // 120</w:t>
      </w:r>
    </w:p>
    <w:p w:rsidR="00C33975" w:rsidRDefault="00C33975" w:rsidP="00B858DB">
      <w:pPr>
        <w:shd w:val="clear" w:color="auto" w:fill="FFFFFF" w:themeFill="background1"/>
        <w:rPr>
          <w:rFonts w:asciiTheme="minorHAnsi" w:hAnsiTheme="minorHAnsi"/>
        </w:rPr>
      </w:pP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Попробуем перенести её в другую переменную g:</w:t>
      </w:r>
    </w:p>
    <w:p w:rsidR="00B858DB" w:rsidRPr="00FD4564" w:rsidRDefault="00B858DB" w:rsidP="00FD4564">
      <w:pPr>
        <w:pStyle w:val="af1"/>
        <w:rPr>
          <w:rStyle w:val="af0"/>
          <w:b w:val="0"/>
          <w:color w:val="auto"/>
        </w:rPr>
      </w:pPr>
      <w:r w:rsidRPr="00FD4564">
        <w:rPr>
          <w:rStyle w:val="af0"/>
          <w:b w:val="0"/>
          <w:color w:val="auto"/>
        </w:rPr>
        <w:t>function f(n) {</w:t>
      </w:r>
    </w:p>
    <w:p w:rsidR="00B858DB" w:rsidRPr="00FD4564" w:rsidRDefault="00B858DB" w:rsidP="00FD4564">
      <w:pPr>
        <w:pStyle w:val="af1"/>
        <w:rPr>
          <w:rStyle w:val="af0"/>
          <w:b w:val="0"/>
          <w:color w:val="auto"/>
        </w:rPr>
      </w:pPr>
      <w:r w:rsidRPr="00FD4564">
        <w:rPr>
          <w:rStyle w:val="af0"/>
          <w:b w:val="0"/>
          <w:color w:val="auto"/>
        </w:rPr>
        <w:t xml:space="preserve">  return n ? n * f(n - 1) : 1;</w:t>
      </w:r>
    </w:p>
    <w:p w:rsidR="00B858DB" w:rsidRPr="00FD4564" w:rsidRDefault="00B858DB" w:rsidP="00FD4564">
      <w:pPr>
        <w:pStyle w:val="af1"/>
        <w:rPr>
          <w:rStyle w:val="af0"/>
          <w:b w:val="0"/>
          <w:color w:val="auto"/>
        </w:rPr>
      </w:pPr>
      <w:r w:rsidRPr="00FD4564">
        <w:rPr>
          <w:rStyle w:val="af0"/>
          <w:b w:val="0"/>
          <w:color w:val="auto"/>
        </w:rPr>
        <w:t>};</w:t>
      </w:r>
    </w:p>
    <w:p w:rsidR="00B858DB" w:rsidRPr="00FD4564" w:rsidRDefault="00B858DB" w:rsidP="00FD4564">
      <w:pPr>
        <w:pStyle w:val="af1"/>
        <w:rPr>
          <w:rStyle w:val="af0"/>
          <w:b w:val="0"/>
          <w:color w:val="auto"/>
        </w:rPr>
      </w:pPr>
    </w:p>
    <w:p w:rsidR="00B858DB" w:rsidRPr="00FD4564" w:rsidRDefault="00B858DB" w:rsidP="00FD4564">
      <w:pPr>
        <w:pStyle w:val="af1"/>
        <w:rPr>
          <w:rStyle w:val="af0"/>
          <w:b w:val="0"/>
          <w:color w:val="auto"/>
        </w:rPr>
      </w:pPr>
      <w:r w:rsidRPr="00FD4564">
        <w:rPr>
          <w:rStyle w:val="af0"/>
          <w:b w:val="0"/>
          <w:color w:val="auto"/>
        </w:rPr>
        <w:t>var g = f;</w:t>
      </w:r>
    </w:p>
    <w:p w:rsidR="00B858DB" w:rsidRPr="00FD4564" w:rsidRDefault="00B858DB" w:rsidP="00FD4564">
      <w:pPr>
        <w:pStyle w:val="af1"/>
        <w:rPr>
          <w:rStyle w:val="af0"/>
          <w:b w:val="0"/>
          <w:color w:val="auto"/>
        </w:rPr>
      </w:pPr>
      <w:r w:rsidRPr="00FD4564">
        <w:rPr>
          <w:rStyle w:val="af0"/>
          <w:b w:val="0"/>
          <w:color w:val="auto"/>
        </w:rPr>
        <w:t>f = null;</w:t>
      </w:r>
    </w:p>
    <w:p w:rsidR="00B858DB" w:rsidRPr="00FD4564" w:rsidRDefault="00B858DB" w:rsidP="00FD4564">
      <w:pPr>
        <w:pStyle w:val="af1"/>
        <w:rPr>
          <w:rStyle w:val="af0"/>
          <w:b w:val="0"/>
          <w:color w:val="auto"/>
        </w:rPr>
      </w:pPr>
      <w:r w:rsidRPr="00FD4564">
        <w:rPr>
          <w:rStyle w:val="af0"/>
          <w:b w:val="0"/>
          <w:color w:val="auto"/>
        </w:rPr>
        <w:t>alert( g(5) ); // запуск функции с новым именем - ошибка при выполнении!</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Ошибка возникла потому что функция из своего кода обращается к своему старому имени f. А этой функции уже нет, f = null.</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Для того, чтобы функция всегда надёжно работала, объявим её как Named Function Expression:</w:t>
      </w:r>
    </w:p>
    <w:p w:rsidR="00B858DB" w:rsidRPr="00FD4564" w:rsidRDefault="00B858DB" w:rsidP="00FD4564">
      <w:pPr>
        <w:pStyle w:val="af1"/>
        <w:rPr>
          <w:rStyle w:val="af0"/>
          <w:b w:val="0"/>
          <w:color w:val="auto"/>
        </w:rPr>
      </w:pPr>
      <w:r w:rsidRPr="00FD4564">
        <w:rPr>
          <w:rStyle w:val="af0"/>
          <w:b w:val="0"/>
          <w:color w:val="auto"/>
        </w:rPr>
        <w:t>var f = function factorial(n) {</w:t>
      </w:r>
    </w:p>
    <w:p w:rsidR="00B858DB" w:rsidRPr="00FD4564" w:rsidRDefault="00B858DB" w:rsidP="00FD4564">
      <w:pPr>
        <w:pStyle w:val="af1"/>
        <w:rPr>
          <w:rStyle w:val="af0"/>
          <w:b w:val="0"/>
          <w:color w:val="auto"/>
        </w:rPr>
      </w:pPr>
      <w:r w:rsidRPr="00FD4564">
        <w:rPr>
          <w:rStyle w:val="af0"/>
          <w:b w:val="0"/>
          <w:color w:val="auto"/>
        </w:rPr>
        <w:t xml:space="preserve">  return n ? n*factorial(n-1) : 1;</w:t>
      </w:r>
    </w:p>
    <w:p w:rsidR="00B858DB" w:rsidRPr="00FD4564" w:rsidRDefault="00B858DB" w:rsidP="00FD4564">
      <w:pPr>
        <w:pStyle w:val="af1"/>
        <w:rPr>
          <w:rStyle w:val="af0"/>
          <w:b w:val="0"/>
          <w:color w:val="auto"/>
        </w:rPr>
      </w:pPr>
      <w:r w:rsidRPr="00FD4564">
        <w:rPr>
          <w:rStyle w:val="af0"/>
          <w:b w:val="0"/>
          <w:color w:val="auto"/>
        </w:rPr>
        <w:t>};</w:t>
      </w:r>
    </w:p>
    <w:p w:rsidR="00B858DB" w:rsidRPr="00FD4564" w:rsidRDefault="00B858DB" w:rsidP="00FD4564">
      <w:pPr>
        <w:pStyle w:val="af1"/>
        <w:rPr>
          <w:rStyle w:val="af0"/>
          <w:b w:val="0"/>
          <w:color w:val="auto"/>
        </w:rPr>
      </w:pPr>
    </w:p>
    <w:p w:rsidR="00B858DB" w:rsidRPr="00FD4564" w:rsidRDefault="00B858DB" w:rsidP="00FD4564">
      <w:pPr>
        <w:pStyle w:val="af1"/>
        <w:rPr>
          <w:rStyle w:val="af0"/>
          <w:b w:val="0"/>
          <w:color w:val="auto"/>
        </w:rPr>
      </w:pPr>
      <w:r w:rsidRPr="00FD4564">
        <w:rPr>
          <w:rStyle w:val="af0"/>
          <w:b w:val="0"/>
          <w:color w:val="auto"/>
        </w:rPr>
        <w:t>var g = f;  // скопировали ссылку на функцию-факториал в g</w:t>
      </w:r>
    </w:p>
    <w:p w:rsidR="00B858DB" w:rsidRPr="00FD4564" w:rsidRDefault="00B858DB" w:rsidP="00FD4564">
      <w:pPr>
        <w:pStyle w:val="af1"/>
        <w:rPr>
          <w:rStyle w:val="af0"/>
          <w:b w:val="0"/>
          <w:color w:val="auto"/>
        </w:rPr>
      </w:pPr>
      <w:r w:rsidRPr="00FD4564">
        <w:rPr>
          <w:rStyle w:val="af0"/>
          <w:b w:val="0"/>
          <w:color w:val="auto"/>
        </w:rPr>
        <w:t>f = null;</w:t>
      </w:r>
    </w:p>
    <w:p w:rsidR="00B858DB" w:rsidRPr="00FD4564" w:rsidRDefault="00B858DB" w:rsidP="00FD4564">
      <w:pPr>
        <w:pStyle w:val="af1"/>
        <w:rPr>
          <w:rStyle w:val="af0"/>
          <w:b w:val="0"/>
          <w:color w:val="auto"/>
        </w:rPr>
      </w:pPr>
    </w:p>
    <w:p w:rsidR="00B858DB" w:rsidRPr="00FD4564" w:rsidRDefault="00B858DB" w:rsidP="00FD4564">
      <w:pPr>
        <w:pStyle w:val="af1"/>
        <w:rPr>
          <w:rStyle w:val="af0"/>
          <w:b w:val="0"/>
          <w:color w:val="auto"/>
        </w:rPr>
      </w:pPr>
      <w:r w:rsidRPr="00FD4564">
        <w:rPr>
          <w:rStyle w:val="af0"/>
          <w:b w:val="0"/>
          <w:color w:val="auto"/>
        </w:rPr>
        <w:t>alert( g(5) ); // 120, работает!</w:t>
      </w:r>
    </w:p>
    <w:p w:rsidR="00B858DB" w:rsidRPr="00FD4564" w:rsidRDefault="00B858DB" w:rsidP="00FD4564">
      <w:pPr>
        <w:pStyle w:val="af1"/>
        <w:rPr>
          <w:rStyle w:val="af0"/>
          <w:b w:val="0"/>
          <w:color w:val="auto"/>
        </w:rPr>
      </w:pPr>
      <w:r w:rsidRPr="00FD4564">
        <w:rPr>
          <w:rStyle w:val="af0"/>
          <w:b w:val="0"/>
          <w:color w:val="auto"/>
        </w:rPr>
        <w:t>В браузере IE8- создаются две функции</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Как мы говорили выше, в браузере IE до 9 версии имя NFE видно везде, что является ошибкой с точки зрения стандарта.</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…Но на самом деле ситуация ещё забавнее. Старый IE создаёт в таких случаях целых две функции: одна записывается в переменную f, а вторая – в переменную factorial.</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Например:</w:t>
      </w:r>
    </w:p>
    <w:p w:rsidR="00B858DB" w:rsidRPr="00FD4564" w:rsidRDefault="00B858DB" w:rsidP="00FD4564">
      <w:pPr>
        <w:pStyle w:val="af1"/>
        <w:rPr>
          <w:rStyle w:val="af0"/>
          <w:b w:val="0"/>
          <w:color w:val="auto"/>
        </w:rPr>
      </w:pPr>
      <w:r w:rsidRPr="00FD4564">
        <w:rPr>
          <w:rStyle w:val="af0"/>
          <w:b w:val="0"/>
          <w:color w:val="auto"/>
        </w:rPr>
        <w:t>var f = function factorial(n) { /*...*/ };</w:t>
      </w:r>
    </w:p>
    <w:p w:rsidR="00B858DB" w:rsidRPr="00FD4564" w:rsidRDefault="00B858DB" w:rsidP="00FD4564">
      <w:pPr>
        <w:pStyle w:val="af1"/>
        <w:rPr>
          <w:rStyle w:val="af0"/>
          <w:b w:val="0"/>
          <w:color w:val="auto"/>
        </w:rPr>
      </w:pPr>
    </w:p>
    <w:p w:rsidR="00B858DB" w:rsidRPr="00FD4564" w:rsidRDefault="00B858DB" w:rsidP="00FD4564">
      <w:pPr>
        <w:pStyle w:val="af1"/>
        <w:rPr>
          <w:rStyle w:val="af0"/>
          <w:b w:val="0"/>
          <w:color w:val="auto"/>
        </w:rPr>
      </w:pPr>
      <w:r w:rsidRPr="00FD4564">
        <w:rPr>
          <w:rStyle w:val="af0"/>
          <w:b w:val="0"/>
          <w:color w:val="auto"/>
        </w:rPr>
        <w:t>// в IE8- false</w:t>
      </w:r>
    </w:p>
    <w:p w:rsidR="00B858DB" w:rsidRPr="00FD4564" w:rsidRDefault="00B858DB" w:rsidP="00FD4564">
      <w:pPr>
        <w:pStyle w:val="af1"/>
        <w:rPr>
          <w:rStyle w:val="af0"/>
          <w:b w:val="0"/>
          <w:color w:val="auto"/>
        </w:rPr>
      </w:pPr>
      <w:r w:rsidRPr="00FD4564">
        <w:rPr>
          <w:rStyle w:val="af0"/>
          <w:b w:val="0"/>
          <w:color w:val="auto"/>
        </w:rPr>
        <w:t>// в остальных браузерах ошибка, т.к. имя factorial не видно</w:t>
      </w:r>
    </w:p>
    <w:p w:rsidR="00B858DB" w:rsidRPr="00FD4564" w:rsidRDefault="00B858DB" w:rsidP="00FD4564">
      <w:pPr>
        <w:pStyle w:val="af1"/>
        <w:rPr>
          <w:rStyle w:val="af0"/>
          <w:b w:val="0"/>
          <w:color w:val="auto"/>
        </w:rPr>
      </w:pPr>
      <w:r w:rsidRPr="00FD4564">
        <w:rPr>
          <w:rStyle w:val="af0"/>
          <w:b w:val="0"/>
          <w:color w:val="auto"/>
        </w:rPr>
        <w:t>alert( f === factorial );</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lastRenderedPageBreak/>
        <w:t>Все остальные браузеры полностью поддерживают именованные функциональные выражения.</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Устаревшее специальное значение arguments.callee</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Если вы давно работаете с JavaScript, то, возможно, знаете, что раньше для этой цели также служило специальное значение arguments.callee.</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 xml:space="preserve">Если это название вам ни о чём не говорит – всё в порядке, читайте дальше, мы обязательно обсудим его </w:t>
      </w:r>
      <w:hyperlink r:id="rId151" w:anchor="arguments-callee" w:history="1">
        <w:r w:rsidRPr="00B858DB">
          <w:rPr>
            <w:rStyle w:val="a9"/>
            <w:rFonts w:asciiTheme="minorHAnsi" w:hAnsiTheme="minorHAnsi"/>
          </w:rPr>
          <w:t>в отдельной главе</w:t>
        </w:r>
      </w:hyperlink>
      <w:r w:rsidRPr="00B858DB">
        <w:rPr>
          <w:rFonts w:asciiTheme="minorHAnsi" w:hAnsiTheme="minorHAnsi"/>
        </w:rPr>
        <w:t>.</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Если же вы в курсе, то стоит иметь в виду, что оно официально исключено из современного стандарта. А NFE – это наше настоящее.</w:t>
      </w:r>
    </w:p>
    <w:p w:rsidR="00B858DB" w:rsidRPr="00B858DB" w:rsidRDefault="00B858DB" w:rsidP="00B858DB">
      <w:pPr>
        <w:shd w:val="clear" w:color="auto" w:fill="FFFFFF" w:themeFill="background1"/>
        <w:rPr>
          <w:rFonts w:asciiTheme="minorHAnsi" w:hAnsiTheme="minorHAnsi"/>
          <w:b/>
          <w:bCs/>
        </w:rPr>
      </w:pPr>
      <w:r w:rsidRPr="002C4D33">
        <w:rPr>
          <w:rFonts w:asciiTheme="minorHAnsi" w:hAnsiTheme="minorHAnsi"/>
          <w:b/>
          <w:bCs/>
        </w:rPr>
        <w:t>Итого</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Если функция задана как Function Expression, ей можно дать имя.</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Оно будет доступно только внутри функции (кроме IE8-).</w:t>
      </w:r>
    </w:p>
    <w:p w:rsidR="00B858DB" w:rsidRPr="00B858DB" w:rsidRDefault="00B858DB" w:rsidP="00B858DB">
      <w:pPr>
        <w:shd w:val="clear" w:color="auto" w:fill="FFFFFF" w:themeFill="background1"/>
        <w:rPr>
          <w:rFonts w:asciiTheme="minorHAnsi" w:hAnsiTheme="minorHAnsi"/>
        </w:rPr>
      </w:pPr>
      <w:r w:rsidRPr="00B858DB">
        <w:rPr>
          <w:rFonts w:asciiTheme="minorHAnsi" w:hAnsiTheme="minorHAnsi"/>
        </w:rPr>
        <w:t>Это имя предназначено для надёжного рекурсивного вызова функции, даже если она записана в другую переменную.</w:t>
      </w:r>
    </w:p>
    <w:p w:rsidR="00B858DB" w:rsidRDefault="00B858DB" w:rsidP="00B858DB">
      <w:pPr>
        <w:shd w:val="clear" w:color="auto" w:fill="FFFFFF" w:themeFill="background1"/>
        <w:rPr>
          <w:rFonts w:asciiTheme="minorHAnsi" w:hAnsiTheme="minorHAnsi"/>
        </w:rPr>
      </w:pPr>
      <w:r w:rsidRPr="00B858DB">
        <w:rPr>
          <w:rFonts w:asciiTheme="minorHAnsi" w:hAnsiTheme="minorHAnsi"/>
        </w:rPr>
        <w:t>Обратим внимание, что с Function Declaration так поступить нельзя. Такое «специальное» внутреннее имя функции задаётся только в синтаксисе Function Expression.</w:t>
      </w:r>
    </w:p>
    <w:p w:rsidR="00B20B3E" w:rsidRPr="00B858DB" w:rsidRDefault="00B20B3E" w:rsidP="00B858DB">
      <w:pPr>
        <w:shd w:val="clear" w:color="auto" w:fill="FFFFFF" w:themeFill="background1"/>
        <w:rPr>
          <w:rFonts w:asciiTheme="minorHAnsi" w:hAnsiTheme="minorHAnsi"/>
        </w:rPr>
      </w:pPr>
    </w:p>
    <w:p w:rsidR="00FB3B1F" w:rsidRPr="00962D49" w:rsidRDefault="00FB3B1F" w:rsidP="00FB3B1F">
      <w:pPr>
        <w:pStyle w:val="1"/>
      </w:pPr>
      <w:r w:rsidRPr="00962D49">
        <w:t>Условные операторы: if, '?'</w:t>
      </w:r>
    </w:p>
    <w:p w:rsidR="00FB3B1F" w:rsidRPr="00C93443" w:rsidRDefault="00FB3B1F" w:rsidP="00FB3B1F">
      <w:pPr>
        <w:rPr>
          <w:rFonts w:asciiTheme="minorHAnsi" w:hAnsiTheme="minorHAnsi"/>
          <w:b/>
          <w:bCs/>
          <w:lang w:val="en-US"/>
        </w:rPr>
      </w:pPr>
    </w:p>
    <w:p w:rsidR="00FB3B1F" w:rsidRPr="00C93443" w:rsidRDefault="00FB3B1F" w:rsidP="00FB3B1F">
      <w:pPr>
        <w:rPr>
          <w:rFonts w:asciiTheme="minorHAnsi" w:hAnsiTheme="minorHAnsi"/>
          <w:b/>
          <w:bCs/>
          <w:lang w:val="en-US"/>
        </w:rPr>
      </w:pPr>
      <w:r w:rsidRPr="00C93443">
        <w:rPr>
          <w:rFonts w:asciiTheme="minorHAnsi" w:hAnsiTheme="minorHAnsi"/>
          <w:b/>
          <w:bCs/>
          <w:noProof/>
        </w:rPr>
        <w:drawing>
          <wp:anchor distT="0" distB="0" distL="114300" distR="114300" simplePos="0" relativeHeight="251681792" behindDoc="0" locked="0" layoutInCell="1" allowOverlap="1" wp14:anchorId="3927542B" wp14:editId="34D4C186">
            <wp:simplePos x="0" y="0"/>
            <wp:positionH relativeFrom="column">
              <wp:posOffset>3738245</wp:posOffset>
            </wp:positionH>
            <wp:positionV relativeFrom="paragraph">
              <wp:posOffset>0</wp:posOffset>
            </wp:positionV>
            <wp:extent cx="2526665" cy="1479550"/>
            <wp:effectExtent l="0" t="0" r="6985" b="635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26665" cy="1479550"/>
                    </a:xfrm>
                    <a:prstGeom prst="rect">
                      <a:avLst/>
                    </a:prstGeom>
                  </pic:spPr>
                </pic:pic>
              </a:graphicData>
            </a:graphic>
            <wp14:sizeRelH relativeFrom="page">
              <wp14:pctWidth>0</wp14:pctWidth>
            </wp14:sizeRelH>
            <wp14:sizeRelV relativeFrom="page">
              <wp14:pctHeight>0</wp14:pctHeight>
            </wp14:sizeRelV>
          </wp:anchor>
        </w:drawing>
      </w:r>
      <w:r w:rsidRPr="00C93443">
        <w:rPr>
          <w:rFonts w:asciiTheme="minorHAnsi" w:hAnsiTheme="minorHAnsi"/>
          <w:b/>
          <w:bCs/>
          <w:noProof/>
        </w:rPr>
        <w:drawing>
          <wp:inline distT="0" distB="0" distL="0" distR="0" wp14:anchorId="61110B98" wp14:editId="65F69EDB">
            <wp:extent cx="2368800" cy="1566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368800" cy="1566000"/>
                    </a:xfrm>
                    <a:prstGeom prst="rect">
                      <a:avLst/>
                    </a:prstGeom>
                  </pic:spPr>
                </pic:pic>
              </a:graphicData>
            </a:graphic>
          </wp:inline>
        </w:drawing>
      </w:r>
      <w:r w:rsidRPr="00C93443">
        <w:rPr>
          <w:rFonts w:asciiTheme="minorHAnsi" w:hAnsiTheme="minorHAnsi"/>
          <w:b/>
          <w:bCs/>
        </w:rPr>
        <w:t xml:space="preserve"> </w:t>
      </w:r>
    </w:p>
    <w:p w:rsidR="00FB3B1F" w:rsidRPr="00C93443" w:rsidRDefault="00FB3B1F" w:rsidP="00FB3B1F">
      <w:pPr>
        <w:rPr>
          <w:rFonts w:asciiTheme="minorHAnsi" w:hAnsiTheme="minorHAnsi"/>
          <w:b/>
          <w:bCs/>
          <w:lang w:val="en-US"/>
        </w:rPr>
      </w:pPr>
      <w:r w:rsidRPr="00C93443">
        <w:rPr>
          <w:rFonts w:asciiTheme="minorHAnsi" w:hAnsiTheme="minorHAnsi"/>
          <w:b/>
          <w:bCs/>
          <w:noProof/>
        </w:rPr>
        <w:drawing>
          <wp:inline distT="0" distB="0" distL="0" distR="0" wp14:anchorId="41393331" wp14:editId="4A6DAD66">
            <wp:extent cx="1850400" cy="169200"/>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850400" cy="169200"/>
                    </a:xfrm>
                    <a:prstGeom prst="rect">
                      <a:avLst/>
                    </a:prstGeom>
                  </pic:spPr>
                </pic:pic>
              </a:graphicData>
            </a:graphic>
          </wp:inline>
        </w:drawing>
      </w:r>
    </w:p>
    <w:p w:rsidR="00FB3B1F" w:rsidRPr="00C93443" w:rsidRDefault="00FB3B1F" w:rsidP="00FB3B1F">
      <w:pPr>
        <w:rPr>
          <w:rFonts w:asciiTheme="minorHAnsi" w:hAnsiTheme="minorHAnsi"/>
          <w:b/>
          <w:bCs/>
        </w:rPr>
      </w:pPr>
    </w:p>
    <w:p w:rsidR="00FB3B1F" w:rsidRPr="00C93443" w:rsidRDefault="00FB3B1F" w:rsidP="00FB3B1F">
      <w:pPr>
        <w:rPr>
          <w:rFonts w:asciiTheme="minorHAnsi" w:hAnsiTheme="minorHAnsi"/>
        </w:rPr>
      </w:pPr>
      <w:r w:rsidRPr="00C93443">
        <w:rPr>
          <w:rFonts w:asciiTheme="minorHAnsi" w:hAnsiTheme="minorHAnsi"/>
        </w:rPr>
        <w:t>Иногда, в зависимости от условия, нужно выполнить различные действия. Для этого используется оператор if.</w:t>
      </w:r>
    </w:p>
    <w:p w:rsidR="00FB3B1F" w:rsidRPr="00C93443" w:rsidRDefault="00FB3B1F" w:rsidP="00FB3B1F">
      <w:pPr>
        <w:rPr>
          <w:rFonts w:asciiTheme="minorHAnsi" w:hAnsiTheme="minorHAnsi"/>
        </w:rPr>
      </w:pPr>
      <w:r w:rsidRPr="00C93443">
        <w:rPr>
          <w:rFonts w:asciiTheme="minorHAnsi" w:hAnsiTheme="minorHAnsi"/>
        </w:rPr>
        <w:t>Например:</w:t>
      </w:r>
    </w:p>
    <w:p w:rsidR="00FB3B1F" w:rsidRPr="00E613C4" w:rsidRDefault="00FB3B1F" w:rsidP="00E613C4">
      <w:pPr>
        <w:pStyle w:val="af1"/>
        <w:rPr>
          <w:rStyle w:val="af0"/>
          <w:b w:val="0"/>
          <w:color w:val="auto"/>
        </w:rPr>
      </w:pPr>
      <w:r w:rsidRPr="00E613C4">
        <w:rPr>
          <w:rStyle w:val="af0"/>
          <w:b w:val="0"/>
          <w:color w:val="auto"/>
        </w:rPr>
        <w:t>var year = prompt('В каком году появилась спецификация ECMA-262 5.1?', '');</w:t>
      </w:r>
    </w:p>
    <w:p w:rsidR="00FB3B1F" w:rsidRDefault="00FB3B1F" w:rsidP="00E613C4">
      <w:pPr>
        <w:pStyle w:val="af1"/>
        <w:rPr>
          <w:rStyle w:val="af0"/>
          <w:b w:val="0"/>
          <w:color w:val="auto"/>
        </w:rPr>
      </w:pPr>
      <w:r w:rsidRPr="00E613C4">
        <w:rPr>
          <w:rStyle w:val="af0"/>
          <w:b w:val="0"/>
          <w:color w:val="auto"/>
        </w:rPr>
        <w:t>if (year != 2011) alert( 'А вот и неправильно!' );</w:t>
      </w:r>
    </w:p>
    <w:p w:rsidR="00ED6CF1" w:rsidRPr="00ED6CF1" w:rsidRDefault="00ED6CF1" w:rsidP="00ED6CF1"/>
    <w:p w:rsidR="00FB3B1F" w:rsidRPr="00C93443" w:rsidRDefault="00FB3B1F" w:rsidP="00FB3B1F">
      <w:pPr>
        <w:rPr>
          <w:rFonts w:asciiTheme="minorHAnsi" w:hAnsiTheme="minorHAnsi"/>
          <w:b/>
          <w:bCs/>
        </w:rPr>
      </w:pPr>
      <w:bookmarkStart w:id="180" w:name="оператор-if"/>
      <w:r w:rsidRPr="00C93443">
        <w:rPr>
          <w:rFonts w:asciiTheme="minorHAnsi" w:hAnsiTheme="minorHAnsi"/>
          <w:b/>
          <w:bCs/>
          <w:shd w:val="clear" w:color="auto" w:fill="00B0F0"/>
        </w:rPr>
        <w:t>Оператор if</w:t>
      </w:r>
      <w:bookmarkEnd w:id="180"/>
    </w:p>
    <w:p w:rsidR="00FB3B1F" w:rsidRPr="00C93443" w:rsidRDefault="00FB3B1F" w:rsidP="00FB3B1F">
      <w:pPr>
        <w:rPr>
          <w:rFonts w:asciiTheme="minorHAnsi" w:hAnsiTheme="minorHAnsi"/>
        </w:rPr>
      </w:pPr>
      <w:r w:rsidRPr="00C93443">
        <w:rPr>
          <w:rFonts w:asciiTheme="minorHAnsi" w:hAnsiTheme="minorHAnsi"/>
        </w:rPr>
        <w:t>Оператор if («если») получает условие, в примере выше это year != 2011. Он вычисляет его, и если результат – true, то выполняет команду.</w:t>
      </w:r>
    </w:p>
    <w:p w:rsidR="00FB3B1F" w:rsidRPr="00C93443" w:rsidRDefault="00FB3B1F" w:rsidP="00FB3B1F">
      <w:pPr>
        <w:rPr>
          <w:rFonts w:asciiTheme="minorHAnsi" w:hAnsiTheme="minorHAnsi"/>
        </w:rPr>
      </w:pPr>
      <w:r w:rsidRPr="00C93443">
        <w:rPr>
          <w:rFonts w:asciiTheme="minorHAnsi" w:hAnsiTheme="minorHAnsi"/>
        </w:rPr>
        <w:t>Если нужно выполнить более одной команды – они оформляются блоком кода в фигурных скобках:</w:t>
      </w:r>
    </w:p>
    <w:p w:rsidR="00FB3B1F" w:rsidRPr="00E613C4" w:rsidRDefault="00FB3B1F" w:rsidP="00E613C4">
      <w:pPr>
        <w:pStyle w:val="af1"/>
        <w:rPr>
          <w:rStyle w:val="af0"/>
          <w:b w:val="0"/>
          <w:color w:val="auto"/>
        </w:rPr>
      </w:pPr>
      <w:r w:rsidRPr="00E613C4">
        <w:rPr>
          <w:rStyle w:val="af0"/>
          <w:b w:val="0"/>
          <w:color w:val="auto"/>
        </w:rPr>
        <w:t>if (year != 2011) {</w:t>
      </w:r>
    </w:p>
    <w:p w:rsidR="00FB3B1F" w:rsidRPr="00E613C4" w:rsidRDefault="00FB3B1F" w:rsidP="00E613C4">
      <w:pPr>
        <w:pStyle w:val="af1"/>
        <w:rPr>
          <w:rStyle w:val="af0"/>
          <w:b w:val="0"/>
          <w:color w:val="auto"/>
        </w:rPr>
      </w:pPr>
      <w:r w:rsidRPr="00E613C4">
        <w:rPr>
          <w:rStyle w:val="af0"/>
          <w:b w:val="0"/>
          <w:color w:val="auto"/>
        </w:rPr>
        <w:t xml:space="preserve">  alert( 'А вот..' );</w:t>
      </w:r>
    </w:p>
    <w:p w:rsidR="00FB3B1F" w:rsidRPr="00E613C4" w:rsidRDefault="00FB3B1F" w:rsidP="00E613C4">
      <w:pPr>
        <w:pStyle w:val="af1"/>
        <w:rPr>
          <w:rStyle w:val="af0"/>
          <w:b w:val="0"/>
          <w:color w:val="auto"/>
        </w:rPr>
      </w:pPr>
      <w:r w:rsidRPr="00E613C4">
        <w:rPr>
          <w:rStyle w:val="af0"/>
          <w:b w:val="0"/>
          <w:color w:val="auto"/>
        </w:rPr>
        <w:t xml:space="preserve">  alert( '..и неправильно!' );</w:t>
      </w:r>
    </w:p>
    <w:p w:rsidR="00FB3B1F" w:rsidRPr="00E613C4" w:rsidRDefault="00FB3B1F" w:rsidP="00E613C4">
      <w:pPr>
        <w:pStyle w:val="af1"/>
        <w:rPr>
          <w:rStyle w:val="af0"/>
          <w:b w:val="0"/>
          <w:color w:val="auto"/>
        </w:rPr>
      </w:pPr>
      <w:r w:rsidRPr="00E613C4">
        <w:rPr>
          <w:rStyle w:val="af0"/>
          <w:b w:val="0"/>
          <w:color w:val="auto"/>
        </w:rPr>
        <w:t>}</w:t>
      </w:r>
    </w:p>
    <w:p w:rsidR="00FB3B1F" w:rsidRPr="00C93443" w:rsidRDefault="00FB3B1F" w:rsidP="00FB3B1F">
      <w:pPr>
        <w:rPr>
          <w:rFonts w:asciiTheme="minorHAnsi" w:hAnsiTheme="minorHAnsi"/>
        </w:rPr>
      </w:pPr>
      <w:r w:rsidRPr="00C93443">
        <w:rPr>
          <w:rFonts w:asciiTheme="minorHAnsi" w:hAnsiTheme="minorHAnsi"/>
          <w:b/>
          <w:bCs/>
        </w:rPr>
        <w:t>Рекомендуется использовать фигурные скобки всегда, даже когда команда одна.</w:t>
      </w:r>
    </w:p>
    <w:p w:rsidR="00FB3B1F" w:rsidRPr="00C93443" w:rsidRDefault="00FB3B1F" w:rsidP="00FB3B1F">
      <w:pPr>
        <w:rPr>
          <w:rFonts w:asciiTheme="minorHAnsi" w:hAnsiTheme="minorHAnsi"/>
        </w:rPr>
      </w:pPr>
      <w:r w:rsidRPr="00C93443">
        <w:rPr>
          <w:rFonts w:asciiTheme="minorHAnsi" w:hAnsiTheme="minorHAnsi"/>
        </w:rPr>
        <w:t>Это улучшает читаемость кода.</w:t>
      </w:r>
    </w:p>
    <w:p w:rsidR="00FB3B1F" w:rsidRPr="00C93443" w:rsidRDefault="00FB3B1F" w:rsidP="00FB3B1F">
      <w:pPr>
        <w:rPr>
          <w:rFonts w:asciiTheme="minorHAnsi" w:hAnsiTheme="minorHAnsi"/>
          <w:b/>
          <w:bCs/>
        </w:rPr>
      </w:pPr>
      <w:bookmarkStart w:id="181" w:name="преобразование-к-логическому-типу"/>
      <w:r w:rsidRPr="00C93443">
        <w:rPr>
          <w:rFonts w:asciiTheme="minorHAnsi" w:hAnsiTheme="minorHAnsi"/>
          <w:b/>
          <w:bCs/>
          <w:shd w:val="clear" w:color="auto" w:fill="00B0F0"/>
        </w:rPr>
        <w:t>Преобразование к логическому типу</w:t>
      </w:r>
      <w:bookmarkEnd w:id="181"/>
    </w:p>
    <w:p w:rsidR="00FB3B1F" w:rsidRPr="00C93443" w:rsidRDefault="00FB3B1F" w:rsidP="00FB3B1F">
      <w:pPr>
        <w:rPr>
          <w:rFonts w:asciiTheme="minorHAnsi" w:hAnsiTheme="minorHAnsi"/>
        </w:rPr>
      </w:pPr>
      <w:r w:rsidRPr="00C93443">
        <w:rPr>
          <w:rFonts w:asciiTheme="minorHAnsi" w:hAnsiTheme="minorHAnsi"/>
        </w:rPr>
        <w:t>Оператор if (...) вычисляет и преобразует выражение в скобках к логическому типу.</w:t>
      </w:r>
    </w:p>
    <w:p w:rsidR="00FB3B1F" w:rsidRPr="00C93443" w:rsidRDefault="00FB3B1F" w:rsidP="00FB3B1F">
      <w:pPr>
        <w:rPr>
          <w:rFonts w:asciiTheme="minorHAnsi" w:hAnsiTheme="minorHAnsi"/>
        </w:rPr>
      </w:pPr>
      <w:r w:rsidRPr="00C93443">
        <w:rPr>
          <w:rFonts w:asciiTheme="minorHAnsi" w:hAnsiTheme="minorHAnsi"/>
        </w:rPr>
        <w:t>В логическом контексте:</w:t>
      </w:r>
    </w:p>
    <w:p w:rsidR="00FB3B1F" w:rsidRPr="00C93443" w:rsidRDefault="00FB3B1F" w:rsidP="00FB3B1F">
      <w:pPr>
        <w:numPr>
          <w:ilvl w:val="0"/>
          <w:numId w:val="7"/>
        </w:numPr>
        <w:rPr>
          <w:rFonts w:asciiTheme="minorHAnsi" w:hAnsiTheme="minorHAnsi"/>
        </w:rPr>
      </w:pPr>
      <w:r w:rsidRPr="00C93443">
        <w:rPr>
          <w:rFonts w:asciiTheme="minorHAnsi" w:hAnsiTheme="minorHAnsi"/>
        </w:rPr>
        <w:t xml:space="preserve">Число </w:t>
      </w:r>
      <w:r w:rsidRPr="00ED6CF1">
        <w:rPr>
          <w:rStyle w:val="af0"/>
        </w:rPr>
        <w:t>0</w:t>
      </w:r>
      <w:r w:rsidRPr="00C93443">
        <w:rPr>
          <w:rFonts w:asciiTheme="minorHAnsi" w:hAnsiTheme="minorHAnsi"/>
        </w:rPr>
        <w:t xml:space="preserve">, пустая строка </w:t>
      </w:r>
      <w:r w:rsidRPr="00ED6CF1">
        <w:rPr>
          <w:rStyle w:val="af0"/>
        </w:rPr>
        <w:t>""</w:t>
      </w:r>
      <w:r w:rsidRPr="00C93443">
        <w:rPr>
          <w:rFonts w:asciiTheme="minorHAnsi" w:hAnsiTheme="minorHAnsi"/>
        </w:rPr>
        <w:t xml:space="preserve">, </w:t>
      </w:r>
      <w:r w:rsidRPr="00ED6CF1">
        <w:rPr>
          <w:rStyle w:val="af0"/>
        </w:rPr>
        <w:t>null</w:t>
      </w:r>
      <w:r w:rsidRPr="00C93443">
        <w:rPr>
          <w:rFonts w:asciiTheme="minorHAnsi" w:hAnsiTheme="minorHAnsi"/>
        </w:rPr>
        <w:t xml:space="preserve"> и </w:t>
      </w:r>
      <w:r w:rsidRPr="00ED6CF1">
        <w:rPr>
          <w:rStyle w:val="af0"/>
        </w:rPr>
        <w:t>undefined</w:t>
      </w:r>
      <w:r w:rsidRPr="00C93443">
        <w:rPr>
          <w:rFonts w:asciiTheme="minorHAnsi" w:hAnsiTheme="minorHAnsi"/>
        </w:rPr>
        <w:t xml:space="preserve">, а также </w:t>
      </w:r>
      <w:r w:rsidRPr="00ED6CF1">
        <w:rPr>
          <w:rStyle w:val="af0"/>
        </w:rPr>
        <w:t>NaN</w:t>
      </w:r>
      <w:r w:rsidRPr="00C93443">
        <w:rPr>
          <w:rFonts w:asciiTheme="minorHAnsi" w:hAnsiTheme="minorHAnsi"/>
        </w:rPr>
        <w:t xml:space="preserve"> являются false,</w:t>
      </w:r>
    </w:p>
    <w:p w:rsidR="00FB3B1F" w:rsidRPr="00C93443" w:rsidRDefault="00FB3B1F" w:rsidP="00FB3B1F">
      <w:pPr>
        <w:numPr>
          <w:ilvl w:val="0"/>
          <w:numId w:val="7"/>
        </w:numPr>
        <w:rPr>
          <w:rFonts w:asciiTheme="minorHAnsi" w:hAnsiTheme="minorHAnsi"/>
        </w:rPr>
      </w:pPr>
      <w:r w:rsidRPr="00C93443">
        <w:rPr>
          <w:rFonts w:asciiTheme="minorHAnsi" w:hAnsiTheme="minorHAnsi"/>
        </w:rPr>
        <w:t>Остальные значения – true.</w:t>
      </w:r>
    </w:p>
    <w:p w:rsidR="00FB3B1F" w:rsidRPr="00C93443" w:rsidRDefault="00FB3B1F" w:rsidP="00FB3B1F">
      <w:pPr>
        <w:rPr>
          <w:rFonts w:asciiTheme="minorHAnsi" w:hAnsiTheme="minorHAnsi"/>
        </w:rPr>
      </w:pPr>
      <w:r w:rsidRPr="00C93443">
        <w:rPr>
          <w:rFonts w:asciiTheme="minorHAnsi" w:hAnsiTheme="minorHAnsi"/>
        </w:rPr>
        <w:t>Например, такое условие никогда не выполнится:</w:t>
      </w:r>
    </w:p>
    <w:p w:rsidR="00FB3B1F" w:rsidRPr="000627B2" w:rsidRDefault="00FB3B1F" w:rsidP="000627B2">
      <w:pPr>
        <w:pStyle w:val="af1"/>
        <w:rPr>
          <w:rStyle w:val="af0"/>
          <w:b w:val="0"/>
          <w:color w:val="auto"/>
        </w:rPr>
      </w:pPr>
      <w:r w:rsidRPr="000627B2">
        <w:rPr>
          <w:rStyle w:val="af0"/>
          <w:b w:val="0"/>
          <w:color w:val="auto"/>
        </w:rPr>
        <w:t>if (0) { // 0 преобразуется к false</w:t>
      </w:r>
    </w:p>
    <w:p w:rsidR="00FB3B1F" w:rsidRPr="000627B2" w:rsidRDefault="00FB3B1F" w:rsidP="000627B2">
      <w:pPr>
        <w:pStyle w:val="af1"/>
        <w:rPr>
          <w:rStyle w:val="af0"/>
          <w:b w:val="0"/>
          <w:color w:val="auto"/>
        </w:rPr>
      </w:pPr>
      <w:r w:rsidRPr="000627B2">
        <w:rPr>
          <w:rStyle w:val="af0"/>
          <w:b w:val="0"/>
          <w:color w:val="auto"/>
        </w:rPr>
        <w:t xml:space="preserve">  ...</w:t>
      </w:r>
    </w:p>
    <w:p w:rsidR="00FB3B1F" w:rsidRPr="000627B2" w:rsidRDefault="00FB3B1F" w:rsidP="000627B2">
      <w:pPr>
        <w:pStyle w:val="af1"/>
        <w:rPr>
          <w:rStyle w:val="af0"/>
          <w:b w:val="0"/>
          <w:color w:val="auto"/>
        </w:rPr>
      </w:pPr>
      <w:r w:rsidRPr="000627B2">
        <w:rPr>
          <w:rStyle w:val="af0"/>
          <w:b w:val="0"/>
          <w:color w:val="auto"/>
        </w:rPr>
        <w:t>}</w:t>
      </w:r>
    </w:p>
    <w:p w:rsidR="00FB3B1F" w:rsidRPr="00C93443" w:rsidRDefault="00FB3B1F" w:rsidP="00FB3B1F">
      <w:pPr>
        <w:rPr>
          <w:rFonts w:asciiTheme="minorHAnsi" w:hAnsiTheme="minorHAnsi"/>
        </w:rPr>
      </w:pPr>
      <w:r w:rsidRPr="00C93443">
        <w:rPr>
          <w:rFonts w:asciiTheme="minorHAnsi" w:hAnsiTheme="minorHAnsi"/>
        </w:rPr>
        <w:t>…А такое – выполнится всегда:</w:t>
      </w:r>
    </w:p>
    <w:p w:rsidR="00FB3B1F" w:rsidRPr="000627B2" w:rsidRDefault="00FB3B1F" w:rsidP="000627B2">
      <w:pPr>
        <w:pStyle w:val="af1"/>
        <w:rPr>
          <w:rStyle w:val="af0"/>
          <w:b w:val="0"/>
          <w:color w:val="auto"/>
        </w:rPr>
      </w:pPr>
      <w:r w:rsidRPr="000627B2">
        <w:rPr>
          <w:rStyle w:val="af0"/>
          <w:b w:val="0"/>
          <w:color w:val="auto"/>
        </w:rPr>
        <w:t>if (1) { // 1 преобразуется к true</w:t>
      </w:r>
    </w:p>
    <w:p w:rsidR="00FB3B1F" w:rsidRPr="000627B2" w:rsidRDefault="00FB3B1F" w:rsidP="000627B2">
      <w:pPr>
        <w:pStyle w:val="af1"/>
        <w:rPr>
          <w:rStyle w:val="af0"/>
          <w:b w:val="0"/>
          <w:color w:val="auto"/>
        </w:rPr>
      </w:pPr>
      <w:r w:rsidRPr="000627B2">
        <w:rPr>
          <w:rStyle w:val="af0"/>
          <w:b w:val="0"/>
          <w:color w:val="auto"/>
        </w:rPr>
        <w:t xml:space="preserve">  ...</w:t>
      </w:r>
    </w:p>
    <w:p w:rsidR="00FB3B1F" w:rsidRPr="000627B2" w:rsidRDefault="00FB3B1F" w:rsidP="000627B2">
      <w:pPr>
        <w:pStyle w:val="af1"/>
        <w:rPr>
          <w:rStyle w:val="af0"/>
          <w:b w:val="0"/>
          <w:color w:val="auto"/>
        </w:rPr>
      </w:pPr>
      <w:r w:rsidRPr="000627B2">
        <w:rPr>
          <w:rStyle w:val="af0"/>
          <w:b w:val="0"/>
          <w:color w:val="auto"/>
        </w:rPr>
        <w:t>}</w:t>
      </w:r>
    </w:p>
    <w:p w:rsidR="00FB3B1F" w:rsidRPr="00C93443" w:rsidRDefault="00FB3B1F" w:rsidP="00FB3B1F">
      <w:pPr>
        <w:rPr>
          <w:rFonts w:asciiTheme="minorHAnsi" w:hAnsiTheme="minorHAnsi"/>
        </w:rPr>
      </w:pPr>
      <w:r w:rsidRPr="00C93443">
        <w:rPr>
          <w:rFonts w:asciiTheme="minorHAnsi" w:hAnsiTheme="minorHAnsi"/>
        </w:rPr>
        <w:t>Можно и просто передать уже готовое логическое значение, к примеру, заранее вычисленное в переменной:</w:t>
      </w:r>
    </w:p>
    <w:p w:rsidR="00FB3B1F" w:rsidRPr="000627B2" w:rsidRDefault="00FB3B1F" w:rsidP="000627B2">
      <w:pPr>
        <w:pStyle w:val="af1"/>
        <w:rPr>
          <w:rStyle w:val="af0"/>
          <w:b w:val="0"/>
          <w:color w:val="auto"/>
        </w:rPr>
      </w:pPr>
      <w:r w:rsidRPr="000627B2">
        <w:rPr>
          <w:rStyle w:val="af0"/>
          <w:b w:val="0"/>
          <w:color w:val="auto"/>
        </w:rPr>
        <w:t xml:space="preserve">var </w:t>
      </w:r>
      <w:r w:rsidRPr="00ED6CF1">
        <w:rPr>
          <w:rStyle w:val="af0"/>
          <w:b w:val="0"/>
          <w:color w:val="E36C0A" w:themeColor="accent6" w:themeShade="BF"/>
        </w:rPr>
        <w:t xml:space="preserve">cond </w:t>
      </w:r>
      <w:r w:rsidRPr="000627B2">
        <w:rPr>
          <w:rStyle w:val="af0"/>
          <w:b w:val="0"/>
          <w:color w:val="auto"/>
        </w:rPr>
        <w:t>= (year != 2011); // true/false</w:t>
      </w:r>
    </w:p>
    <w:p w:rsidR="00FB3B1F" w:rsidRPr="000627B2" w:rsidRDefault="00FB3B1F" w:rsidP="000627B2">
      <w:pPr>
        <w:pStyle w:val="af1"/>
        <w:rPr>
          <w:rStyle w:val="af0"/>
          <w:b w:val="0"/>
          <w:color w:val="auto"/>
        </w:rPr>
      </w:pPr>
      <w:r w:rsidRPr="000627B2">
        <w:rPr>
          <w:rStyle w:val="af0"/>
          <w:b w:val="0"/>
          <w:color w:val="auto"/>
        </w:rPr>
        <w:t>if (</w:t>
      </w:r>
      <w:r w:rsidRPr="00ED6CF1">
        <w:rPr>
          <w:rStyle w:val="af0"/>
          <w:b w:val="0"/>
          <w:color w:val="E36C0A" w:themeColor="accent6" w:themeShade="BF"/>
        </w:rPr>
        <w:t>cond</w:t>
      </w:r>
      <w:r w:rsidRPr="000627B2">
        <w:rPr>
          <w:rStyle w:val="af0"/>
          <w:b w:val="0"/>
          <w:color w:val="auto"/>
        </w:rPr>
        <w:t>) {</w:t>
      </w:r>
    </w:p>
    <w:p w:rsidR="00FB3B1F" w:rsidRPr="000627B2" w:rsidRDefault="00FB3B1F" w:rsidP="000627B2">
      <w:pPr>
        <w:pStyle w:val="af1"/>
        <w:rPr>
          <w:rStyle w:val="af0"/>
          <w:b w:val="0"/>
          <w:color w:val="auto"/>
        </w:rPr>
      </w:pPr>
      <w:r w:rsidRPr="000627B2">
        <w:rPr>
          <w:rStyle w:val="af0"/>
          <w:b w:val="0"/>
          <w:color w:val="auto"/>
        </w:rPr>
        <w:t xml:space="preserve">  ...</w:t>
      </w:r>
    </w:p>
    <w:p w:rsidR="00FB3B1F" w:rsidRPr="000627B2" w:rsidRDefault="00FB3B1F" w:rsidP="000627B2">
      <w:pPr>
        <w:pStyle w:val="af1"/>
        <w:rPr>
          <w:rStyle w:val="af0"/>
          <w:b w:val="0"/>
          <w:color w:val="auto"/>
        </w:rPr>
      </w:pPr>
      <w:r w:rsidRPr="000627B2">
        <w:rPr>
          <w:rStyle w:val="af0"/>
          <w:b w:val="0"/>
          <w:color w:val="auto"/>
        </w:rPr>
        <w:t>}</w:t>
      </w:r>
    </w:p>
    <w:p w:rsidR="00FB3B1F" w:rsidRPr="00C93443" w:rsidRDefault="00FB3B1F" w:rsidP="00FB3B1F">
      <w:pPr>
        <w:rPr>
          <w:rFonts w:asciiTheme="minorHAnsi" w:hAnsiTheme="minorHAnsi"/>
          <w:b/>
          <w:bCs/>
          <w:shd w:val="clear" w:color="auto" w:fill="00B0F0"/>
        </w:rPr>
      </w:pPr>
      <w:bookmarkStart w:id="182" w:name="неверное-условие-else"/>
    </w:p>
    <w:p w:rsidR="00FB3B1F" w:rsidRDefault="00FB3B1F" w:rsidP="00FB3B1F">
      <w:pPr>
        <w:rPr>
          <w:rFonts w:asciiTheme="minorHAnsi" w:hAnsiTheme="minorHAnsi"/>
          <w:b/>
          <w:bCs/>
          <w:shd w:val="clear" w:color="auto" w:fill="00B0F0"/>
          <w:lang w:val="en-US"/>
        </w:rPr>
      </w:pPr>
      <w:r w:rsidRPr="00C93443">
        <w:rPr>
          <w:rFonts w:asciiTheme="minorHAnsi" w:hAnsiTheme="minorHAnsi"/>
          <w:b/>
          <w:bCs/>
          <w:shd w:val="clear" w:color="auto" w:fill="00B0F0"/>
        </w:rPr>
        <w:t>Неверное условие, else</w:t>
      </w:r>
      <w:bookmarkEnd w:id="182"/>
    </w:p>
    <w:p w:rsidR="00FB3B1F" w:rsidRPr="00C93443" w:rsidRDefault="00FB3B1F" w:rsidP="00FB3B1F">
      <w:pPr>
        <w:rPr>
          <w:rFonts w:asciiTheme="minorHAnsi" w:hAnsiTheme="minorHAnsi"/>
        </w:rPr>
      </w:pPr>
      <w:r w:rsidRPr="00C93443">
        <w:rPr>
          <w:rFonts w:asciiTheme="minorHAnsi" w:hAnsiTheme="minorHAnsi"/>
        </w:rPr>
        <w:t>Необязательный блок else («иначе») выполняется, если условие неверно:</w:t>
      </w:r>
    </w:p>
    <w:p w:rsidR="00FB3B1F" w:rsidRPr="00C93443" w:rsidRDefault="00FB3B1F" w:rsidP="00FB3B1F">
      <w:pPr>
        <w:rPr>
          <w:rFonts w:asciiTheme="minorHAnsi" w:hAnsiTheme="minorHAnsi"/>
        </w:rPr>
      </w:pPr>
      <w:r w:rsidRPr="00C93443">
        <w:rPr>
          <w:rFonts w:asciiTheme="minorHAnsi" w:hAnsiTheme="minorHAnsi"/>
        </w:rPr>
        <w:t>var year = prompt('Введите год появления стандарта ECMA-262 5.1', '');</w:t>
      </w:r>
    </w:p>
    <w:p w:rsidR="00FB3B1F" w:rsidRPr="000627B2" w:rsidRDefault="00FB3B1F" w:rsidP="000627B2">
      <w:pPr>
        <w:pStyle w:val="af1"/>
        <w:rPr>
          <w:rStyle w:val="af0"/>
          <w:b w:val="0"/>
          <w:color w:val="auto"/>
        </w:rPr>
      </w:pPr>
      <w:r w:rsidRPr="000627B2">
        <w:rPr>
          <w:rStyle w:val="af0"/>
          <w:b w:val="0"/>
          <w:color w:val="auto"/>
        </w:rPr>
        <w:t>if (year == 2011) {</w:t>
      </w:r>
    </w:p>
    <w:p w:rsidR="00FB3B1F" w:rsidRPr="000627B2" w:rsidRDefault="00FB3B1F" w:rsidP="000627B2">
      <w:pPr>
        <w:pStyle w:val="af1"/>
        <w:rPr>
          <w:rStyle w:val="af0"/>
          <w:b w:val="0"/>
          <w:color w:val="auto"/>
        </w:rPr>
      </w:pPr>
      <w:r w:rsidRPr="000627B2">
        <w:rPr>
          <w:rStyle w:val="af0"/>
          <w:b w:val="0"/>
          <w:color w:val="auto"/>
        </w:rPr>
        <w:t xml:space="preserve">  alert( 'Да вы знаток!' );</w:t>
      </w:r>
    </w:p>
    <w:p w:rsidR="00FB3B1F" w:rsidRPr="000627B2" w:rsidRDefault="00FB3B1F" w:rsidP="000627B2">
      <w:pPr>
        <w:pStyle w:val="af1"/>
        <w:rPr>
          <w:rStyle w:val="af0"/>
          <w:b w:val="0"/>
          <w:color w:val="auto"/>
        </w:rPr>
      </w:pPr>
      <w:r w:rsidRPr="000627B2">
        <w:rPr>
          <w:rStyle w:val="af0"/>
          <w:b w:val="0"/>
          <w:color w:val="auto"/>
        </w:rPr>
        <w:t>} else {</w:t>
      </w:r>
    </w:p>
    <w:p w:rsidR="00FB3B1F" w:rsidRPr="000627B2" w:rsidRDefault="00FB3B1F" w:rsidP="000627B2">
      <w:pPr>
        <w:pStyle w:val="af1"/>
        <w:rPr>
          <w:rStyle w:val="af0"/>
          <w:b w:val="0"/>
          <w:color w:val="auto"/>
        </w:rPr>
      </w:pPr>
      <w:r w:rsidRPr="000627B2">
        <w:rPr>
          <w:rStyle w:val="af0"/>
          <w:b w:val="0"/>
          <w:color w:val="auto"/>
        </w:rPr>
        <w:t xml:space="preserve">  alert( 'А вот и неправильно!' ); // любое значение, кроме 2011</w:t>
      </w:r>
    </w:p>
    <w:p w:rsidR="00FB3B1F" w:rsidRDefault="00FB3B1F" w:rsidP="000627B2">
      <w:pPr>
        <w:pStyle w:val="af1"/>
        <w:rPr>
          <w:rStyle w:val="af0"/>
          <w:b w:val="0"/>
          <w:color w:val="auto"/>
        </w:rPr>
      </w:pPr>
      <w:r w:rsidRPr="000627B2">
        <w:rPr>
          <w:rStyle w:val="af0"/>
          <w:b w:val="0"/>
          <w:color w:val="auto"/>
        </w:rPr>
        <w:t>}</w:t>
      </w:r>
    </w:p>
    <w:p w:rsidR="00ED6CF1" w:rsidRPr="00ED6CF1" w:rsidRDefault="00ED6CF1" w:rsidP="00ED6CF1"/>
    <w:p w:rsidR="00FB3B1F" w:rsidRPr="00C93443" w:rsidRDefault="00FB3B1F" w:rsidP="00FB3B1F">
      <w:pPr>
        <w:rPr>
          <w:rFonts w:asciiTheme="minorHAnsi" w:hAnsiTheme="minorHAnsi"/>
          <w:b/>
          <w:bCs/>
        </w:rPr>
      </w:pPr>
      <w:bookmarkStart w:id="183" w:name="несколько-условий-else-if"/>
      <w:r w:rsidRPr="00C93443">
        <w:rPr>
          <w:rFonts w:asciiTheme="minorHAnsi" w:hAnsiTheme="minorHAnsi"/>
          <w:b/>
          <w:bCs/>
          <w:shd w:val="clear" w:color="auto" w:fill="00B0F0"/>
        </w:rPr>
        <w:t>Несколько условий, else if</w:t>
      </w:r>
      <w:bookmarkEnd w:id="183"/>
    </w:p>
    <w:p w:rsidR="00FB3B1F" w:rsidRPr="00C93443" w:rsidRDefault="00FB3B1F" w:rsidP="00FB3B1F">
      <w:pPr>
        <w:rPr>
          <w:rFonts w:asciiTheme="minorHAnsi" w:hAnsiTheme="minorHAnsi"/>
        </w:rPr>
      </w:pPr>
      <w:r w:rsidRPr="00C93443">
        <w:rPr>
          <w:rFonts w:asciiTheme="minorHAnsi" w:hAnsiTheme="minorHAnsi"/>
        </w:rPr>
        <w:lastRenderedPageBreak/>
        <w:t>Бывает нужно проверить несколько вариантов условия. Для этого используется блок else if .... Например:</w:t>
      </w:r>
    </w:p>
    <w:p w:rsidR="00FB3B1F" w:rsidRPr="000627B2" w:rsidRDefault="00FB3B1F" w:rsidP="000627B2">
      <w:pPr>
        <w:pStyle w:val="af1"/>
        <w:rPr>
          <w:rStyle w:val="af0"/>
          <w:b w:val="0"/>
          <w:color w:val="auto"/>
        </w:rPr>
      </w:pPr>
      <w:r w:rsidRPr="000627B2">
        <w:rPr>
          <w:rStyle w:val="af0"/>
          <w:b w:val="0"/>
          <w:color w:val="auto"/>
        </w:rPr>
        <w:t>var year = prompt('В каком году появилась спецификация ECMA-262 5.1?', '');</w:t>
      </w:r>
    </w:p>
    <w:p w:rsidR="00FB3B1F" w:rsidRPr="000627B2" w:rsidRDefault="00FB3B1F" w:rsidP="000627B2">
      <w:pPr>
        <w:pStyle w:val="af1"/>
        <w:rPr>
          <w:rStyle w:val="af0"/>
          <w:b w:val="0"/>
          <w:color w:val="auto"/>
        </w:rPr>
      </w:pPr>
      <w:r w:rsidRPr="000627B2">
        <w:rPr>
          <w:rStyle w:val="af0"/>
          <w:b w:val="0"/>
          <w:color w:val="auto"/>
        </w:rPr>
        <w:t>if (year &lt; 2011) {</w:t>
      </w:r>
    </w:p>
    <w:p w:rsidR="00FB3B1F" w:rsidRPr="000627B2" w:rsidRDefault="00FB3B1F" w:rsidP="000627B2">
      <w:pPr>
        <w:pStyle w:val="af1"/>
        <w:rPr>
          <w:rStyle w:val="af0"/>
          <w:b w:val="0"/>
          <w:color w:val="auto"/>
        </w:rPr>
      </w:pPr>
      <w:r w:rsidRPr="000627B2">
        <w:rPr>
          <w:rStyle w:val="af0"/>
          <w:b w:val="0"/>
          <w:color w:val="auto"/>
        </w:rPr>
        <w:t xml:space="preserve">  alert( 'Это слишком рано..' );</w:t>
      </w:r>
    </w:p>
    <w:p w:rsidR="00FB3B1F" w:rsidRPr="000627B2" w:rsidRDefault="00FB3B1F" w:rsidP="000627B2">
      <w:pPr>
        <w:pStyle w:val="af1"/>
        <w:rPr>
          <w:rStyle w:val="af0"/>
          <w:b w:val="0"/>
          <w:color w:val="auto"/>
        </w:rPr>
      </w:pPr>
      <w:r w:rsidRPr="000627B2">
        <w:rPr>
          <w:rStyle w:val="af0"/>
          <w:b w:val="0"/>
          <w:color w:val="auto"/>
        </w:rPr>
        <w:t>} else if (year &gt; 2011) {</w:t>
      </w:r>
    </w:p>
    <w:p w:rsidR="00FB3B1F" w:rsidRPr="000627B2" w:rsidRDefault="00FB3B1F" w:rsidP="000627B2">
      <w:pPr>
        <w:pStyle w:val="af1"/>
        <w:rPr>
          <w:rStyle w:val="af0"/>
          <w:b w:val="0"/>
          <w:color w:val="auto"/>
        </w:rPr>
      </w:pPr>
      <w:r w:rsidRPr="000627B2">
        <w:rPr>
          <w:rStyle w:val="af0"/>
          <w:b w:val="0"/>
          <w:color w:val="auto"/>
        </w:rPr>
        <w:t xml:space="preserve">  alert( 'Это поздновато..' );</w:t>
      </w:r>
    </w:p>
    <w:p w:rsidR="00FB3B1F" w:rsidRPr="000627B2" w:rsidRDefault="00FB3B1F" w:rsidP="000627B2">
      <w:pPr>
        <w:pStyle w:val="af1"/>
        <w:rPr>
          <w:rStyle w:val="af0"/>
          <w:b w:val="0"/>
          <w:color w:val="auto"/>
        </w:rPr>
      </w:pPr>
      <w:r w:rsidRPr="000627B2">
        <w:rPr>
          <w:rStyle w:val="af0"/>
          <w:b w:val="0"/>
          <w:color w:val="auto"/>
        </w:rPr>
        <w:t>} else {</w:t>
      </w:r>
    </w:p>
    <w:p w:rsidR="00FB3B1F" w:rsidRPr="000627B2" w:rsidRDefault="00FB3B1F" w:rsidP="000627B2">
      <w:pPr>
        <w:pStyle w:val="af1"/>
        <w:rPr>
          <w:rStyle w:val="af0"/>
          <w:b w:val="0"/>
          <w:color w:val="auto"/>
        </w:rPr>
      </w:pPr>
      <w:r w:rsidRPr="000627B2">
        <w:rPr>
          <w:rStyle w:val="af0"/>
          <w:b w:val="0"/>
          <w:color w:val="auto"/>
        </w:rPr>
        <w:t xml:space="preserve">  alert( 'Да, точно в этом году!' );</w:t>
      </w:r>
    </w:p>
    <w:p w:rsidR="00FB3B1F" w:rsidRPr="000627B2" w:rsidRDefault="00FB3B1F" w:rsidP="000627B2">
      <w:pPr>
        <w:pStyle w:val="af1"/>
        <w:rPr>
          <w:rStyle w:val="af0"/>
          <w:b w:val="0"/>
          <w:color w:val="auto"/>
        </w:rPr>
      </w:pPr>
      <w:r w:rsidRPr="000627B2">
        <w:rPr>
          <w:rStyle w:val="af0"/>
          <w:b w:val="0"/>
          <w:color w:val="auto"/>
        </w:rPr>
        <w:t>}</w:t>
      </w:r>
    </w:p>
    <w:p w:rsidR="00FB3B1F" w:rsidRDefault="00FB3B1F" w:rsidP="00FB3B1F">
      <w:pPr>
        <w:rPr>
          <w:rFonts w:asciiTheme="minorHAnsi" w:hAnsiTheme="minorHAnsi"/>
        </w:rPr>
      </w:pPr>
      <w:r w:rsidRPr="00C93443">
        <w:rPr>
          <w:rFonts w:asciiTheme="minorHAnsi" w:hAnsiTheme="minorHAnsi"/>
        </w:rPr>
        <w:t>В примере выше JavaScript сначала проверит первое условие, если оно ложно – перейдет ко второму – и так далее, до последнего else.</w:t>
      </w:r>
    </w:p>
    <w:p w:rsidR="00ED6CF1" w:rsidRPr="00C93443" w:rsidRDefault="00ED6CF1" w:rsidP="00FB3B1F">
      <w:pPr>
        <w:rPr>
          <w:rFonts w:asciiTheme="minorHAnsi" w:hAnsiTheme="minorHAnsi"/>
        </w:rPr>
      </w:pPr>
    </w:p>
    <w:p w:rsidR="00FB3B1F" w:rsidRPr="00C93443" w:rsidRDefault="00FB3B1F" w:rsidP="00FB3B1F">
      <w:pPr>
        <w:rPr>
          <w:rFonts w:asciiTheme="minorHAnsi" w:hAnsiTheme="minorHAnsi"/>
          <w:b/>
          <w:bCs/>
        </w:rPr>
      </w:pPr>
      <w:bookmarkStart w:id="184" w:name="оператор-вопросительный-знак"/>
      <w:r w:rsidRPr="00C93443">
        <w:rPr>
          <w:rFonts w:asciiTheme="minorHAnsi" w:hAnsiTheme="minorHAnsi"/>
          <w:b/>
          <w:bCs/>
          <w:shd w:val="clear" w:color="auto" w:fill="00B0F0"/>
        </w:rPr>
        <w:t>Оператор вопросительный знак „?“</w:t>
      </w:r>
      <w:bookmarkEnd w:id="184"/>
    </w:p>
    <w:p w:rsidR="00FB3B1F" w:rsidRPr="00C93443" w:rsidRDefault="00FB3B1F" w:rsidP="00FB3B1F">
      <w:pPr>
        <w:rPr>
          <w:rFonts w:asciiTheme="minorHAnsi" w:hAnsiTheme="minorHAnsi"/>
        </w:rPr>
      </w:pPr>
      <w:r w:rsidRPr="00C93443">
        <w:rPr>
          <w:rFonts w:asciiTheme="minorHAnsi" w:hAnsiTheme="minorHAnsi"/>
        </w:rPr>
        <w:t>Иногда нужно в зависимости от условия присвоить переменную. Например:</w:t>
      </w:r>
    </w:p>
    <w:p w:rsidR="00FB3B1F" w:rsidRPr="000627B2" w:rsidRDefault="00FB3B1F" w:rsidP="000627B2">
      <w:pPr>
        <w:pStyle w:val="af1"/>
        <w:rPr>
          <w:rStyle w:val="af0"/>
          <w:b w:val="0"/>
          <w:color w:val="auto"/>
        </w:rPr>
      </w:pPr>
      <w:r w:rsidRPr="000627B2">
        <w:rPr>
          <w:rStyle w:val="af0"/>
          <w:b w:val="0"/>
          <w:color w:val="auto"/>
        </w:rPr>
        <w:t>var access;</w:t>
      </w:r>
    </w:p>
    <w:p w:rsidR="00FB3B1F" w:rsidRPr="000627B2" w:rsidRDefault="00FB3B1F" w:rsidP="000627B2">
      <w:pPr>
        <w:pStyle w:val="af1"/>
        <w:rPr>
          <w:rStyle w:val="af0"/>
          <w:b w:val="0"/>
          <w:color w:val="auto"/>
        </w:rPr>
      </w:pPr>
      <w:r w:rsidRPr="000627B2">
        <w:rPr>
          <w:rStyle w:val="af0"/>
          <w:b w:val="0"/>
          <w:color w:val="auto"/>
        </w:rPr>
        <w:t>var age = prompt('Сколько вам лет?', '');</w:t>
      </w:r>
    </w:p>
    <w:p w:rsidR="00FB3B1F" w:rsidRPr="000627B2" w:rsidRDefault="00FB3B1F" w:rsidP="000627B2">
      <w:pPr>
        <w:pStyle w:val="af1"/>
        <w:rPr>
          <w:rStyle w:val="af0"/>
          <w:b w:val="0"/>
          <w:color w:val="auto"/>
        </w:rPr>
      </w:pPr>
      <w:r w:rsidRPr="000627B2">
        <w:rPr>
          <w:rStyle w:val="af0"/>
          <w:b w:val="0"/>
          <w:color w:val="auto"/>
        </w:rPr>
        <w:t>if (age &gt; 14) {</w:t>
      </w:r>
    </w:p>
    <w:p w:rsidR="00FB3B1F" w:rsidRPr="000627B2" w:rsidRDefault="00FB3B1F" w:rsidP="000627B2">
      <w:pPr>
        <w:pStyle w:val="af1"/>
        <w:rPr>
          <w:rStyle w:val="af0"/>
          <w:b w:val="0"/>
          <w:color w:val="auto"/>
        </w:rPr>
      </w:pPr>
      <w:r w:rsidRPr="000627B2">
        <w:rPr>
          <w:rStyle w:val="af0"/>
          <w:b w:val="0"/>
          <w:color w:val="auto"/>
        </w:rPr>
        <w:t xml:space="preserve">  access = true;</w:t>
      </w:r>
    </w:p>
    <w:p w:rsidR="00FB3B1F" w:rsidRPr="000627B2" w:rsidRDefault="00FB3B1F" w:rsidP="000627B2">
      <w:pPr>
        <w:pStyle w:val="af1"/>
        <w:rPr>
          <w:rStyle w:val="af0"/>
          <w:b w:val="0"/>
          <w:color w:val="auto"/>
        </w:rPr>
      </w:pPr>
      <w:r w:rsidRPr="000627B2">
        <w:rPr>
          <w:rStyle w:val="af0"/>
          <w:b w:val="0"/>
          <w:color w:val="auto"/>
        </w:rPr>
        <w:t>} else {</w:t>
      </w:r>
    </w:p>
    <w:p w:rsidR="00FB3B1F" w:rsidRPr="000627B2" w:rsidRDefault="00FB3B1F" w:rsidP="000627B2">
      <w:pPr>
        <w:pStyle w:val="af1"/>
        <w:rPr>
          <w:rStyle w:val="af0"/>
          <w:b w:val="0"/>
          <w:color w:val="auto"/>
        </w:rPr>
      </w:pPr>
      <w:r w:rsidRPr="000627B2">
        <w:rPr>
          <w:rStyle w:val="af0"/>
          <w:b w:val="0"/>
          <w:color w:val="auto"/>
        </w:rPr>
        <w:t xml:space="preserve">  access = false;</w:t>
      </w:r>
    </w:p>
    <w:p w:rsidR="00FB3B1F" w:rsidRPr="000627B2" w:rsidRDefault="00FB3B1F" w:rsidP="000627B2">
      <w:pPr>
        <w:pStyle w:val="af1"/>
        <w:rPr>
          <w:rStyle w:val="af0"/>
          <w:b w:val="0"/>
          <w:color w:val="auto"/>
        </w:rPr>
      </w:pPr>
      <w:r w:rsidRPr="000627B2">
        <w:rPr>
          <w:rStyle w:val="af0"/>
          <w:b w:val="0"/>
          <w:color w:val="auto"/>
        </w:rPr>
        <w:t>}</w:t>
      </w:r>
    </w:p>
    <w:p w:rsidR="00FB3B1F" w:rsidRPr="000627B2" w:rsidRDefault="00FB3B1F" w:rsidP="000627B2">
      <w:pPr>
        <w:pStyle w:val="af1"/>
        <w:rPr>
          <w:rStyle w:val="af0"/>
          <w:b w:val="0"/>
          <w:color w:val="auto"/>
        </w:rPr>
      </w:pPr>
      <w:r w:rsidRPr="000627B2">
        <w:rPr>
          <w:rStyle w:val="af0"/>
          <w:b w:val="0"/>
          <w:color w:val="auto"/>
        </w:rPr>
        <w:t>alert(access);</w:t>
      </w:r>
    </w:p>
    <w:p w:rsidR="00FB3B1F" w:rsidRPr="00C93443" w:rsidRDefault="00FB3B1F" w:rsidP="00FB3B1F">
      <w:pPr>
        <w:rPr>
          <w:rFonts w:asciiTheme="minorHAnsi" w:hAnsiTheme="minorHAnsi"/>
        </w:rPr>
      </w:pPr>
      <w:r w:rsidRPr="00C93443">
        <w:rPr>
          <w:rFonts w:asciiTheme="minorHAnsi" w:hAnsiTheme="minorHAnsi"/>
        </w:rPr>
        <w:t>Оператор вопросительный знак '?' позволяет делать это короче и проще.</w:t>
      </w:r>
    </w:p>
    <w:p w:rsidR="00FB3B1F" w:rsidRPr="00C93443" w:rsidRDefault="00FB3B1F" w:rsidP="00FB3B1F">
      <w:pPr>
        <w:rPr>
          <w:rFonts w:asciiTheme="minorHAnsi" w:hAnsiTheme="minorHAnsi"/>
        </w:rPr>
      </w:pPr>
      <w:r w:rsidRPr="00C93443">
        <w:rPr>
          <w:rFonts w:asciiTheme="minorHAnsi" w:hAnsiTheme="minorHAnsi"/>
        </w:rPr>
        <w:t>Он состоит из трех частей:</w:t>
      </w:r>
    </w:p>
    <w:p w:rsidR="00FB3B1F" w:rsidRPr="00C93443" w:rsidRDefault="00FB3B1F" w:rsidP="000627B2">
      <w:pPr>
        <w:pStyle w:val="af1"/>
      </w:pPr>
      <w:r w:rsidRPr="00C93443">
        <w:t>условие ? значение1 : значение2</w:t>
      </w:r>
    </w:p>
    <w:p w:rsidR="00FB3B1F" w:rsidRPr="00C93443" w:rsidRDefault="00FB3B1F" w:rsidP="00FB3B1F">
      <w:pPr>
        <w:rPr>
          <w:rFonts w:asciiTheme="minorHAnsi" w:hAnsiTheme="minorHAnsi"/>
        </w:rPr>
      </w:pPr>
      <w:r w:rsidRPr="00C93443">
        <w:rPr>
          <w:rFonts w:asciiTheme="minorHAnsi" w:hAnsiTheme="minorHAnsi"/>
        </w:rPr>
        <w:t>Проверяется условие, затем если оно верно – возвращается значение1, если неверно – значение2, например:</w:t>
      </w:r>
    </w:p>
    <w:p w:rsidR="00FB3B1F" w:rsidRPr="000627B2" w:rsidRDefault="00FB3B1F" w:rsidP="000627B2">
      <w:pPr>
        <w:pStyle w:val="af1"/>
        <w:rPr>
          <w:rStyle w:val="af0"/>
          <w:b w:val="0"/>
          <w:color w:val="auto"/>
        </w:rPr>
      </w:pPr>
      <w:r w:rsidRPr="000627B2">
        <w:rPr>
          <w:rStyle w:val="af0"/>
          <w:b w:val="0"/>
          <w:color w:val="auto"/>
        </w:rPr>
        <w:t>access = (age &gt; 14) ? true : false;</w:t>
      </w:r>
    </w:p>
    <w:p w:rsidR="00FB3B1F" w:rsidRPr="00C93443" w:rsidRDefault="00FB3B1F" w:rsidP="00FB3B1F">
      <w:pPr>
        <w:rPr>
          <w:rFonts w:asciiTheme="minorHAnsi" w:hAnsiTheme="minorHAnsi"/>
        </w:rPr>
      </w:pPr>
      <w:r w:rsidRPr="00C93443">
        <w:rPr>
          <w:rFonts w:asciiTheme="minorHAnsi" w:hAnsiTheme="minorHAnsi"/>
        </w:rPr>
        <w:t>Оператор '?' выполняется позже большинства других, в частности – позже сравнений, поэтому скобки можно не ставить:</w:t>
      </w:r>
    </w:p>
    <w:p w:rsidR="00FB3B1F" w:rsidRPr="000627B2" w:rsidRDefault="00FB3B1F" w:rsidP="000627B2">
      <w:pPr>
        <w:pStyle w:val="af1"/>
        <w:rPr>
          <w:rStyle w:val="af0"/>
          <w:b w:val="0"/>
          <w:color w:val="auto"/>
        </w:rPr>
      </w:pPr>
      <w:r w:rsidRPr="000627B2">
        <w:rPr>
          <w:rStyle w:val="af0"/>
          <w:b w:val="0"/>
          <w:color w:val="auto"/>
        </w:rPr>
        <w:t>access = age &gt; 14 ? true : false;</w:t>
      </w:r>
    </w:p>
    <w:p w:rsidR="00FB3B1F" w:rsidRPr="00C93443" w:rsidRDefault="00FB3B1F" w:rsidP="00FB3B1F">
      <w:pPr>
        <w:rPr>
          <w:rFonts w:asciiTheme="minorHAnsi" w:hAnsiTheme="minorHAnsi"/>
        </w:rPr>
      </w:pPr>
      <w:r w:rsidRPr="00C93443">
        <w:rPr>
          <w:rFonts w:asciiTheme="minorHAnsi" w:hAnsiTheme="minorHAnsi"/>
        </w:rPr>
        <w:t>…Но когда скобки есть – код лучше читается. Так что рекомендуется их писать.</w:t>
      </w:r>
    </w:p>
    <w:p w:rsidR="00FB3B1F" w:rsidRPr="00C93443" w:rsidRDefault="00FB3B1F" w:rsidP="00FB3B1F">
      <w:pPr>
        <w:rPr>
          <w:rFonts w:asciiTheme="minorHAnsi" w:hAnsiTheme="minorHAnsi"/>
        </w:rPr>
      </w:pPr>
      <w:r w:rsidRPr="00C93443">
        <w:rPr>
          <w:rFonts w:asciiTheme="minorHAnsi" w:hAnsiTheme="minorHAnsi"/>
        </w:rPr>
        <w:t>На заметку:</w:t>
      </w:r>
    </w:p>
    <w:p w:rsidR="00FB3B1F" w:rsidRPr="00C93443" w:rsidRDefault="00FB3B1F" w:rsidP="00FB3B1F">
      <w:pPr>
        <w:rPr>
          <w:rFonts w:asciiTheme="minorHAnsi" w:hAnsiTheme="minorHAnsi"/>
        </w:rPr>
      </w:pPr>
      <w:r w:rsidRPr="00C93443">
        <w:rPr>
          <w:rFonts w:asciiTheme="minorHAnsi" w:hAnsiTheme="minorHAnsi"/>
        </w:rPr>
        <w:t>В данном случае можно было бы обойтись и без оператора '?', т.к. сравнение само по себе уже возвращает true/false:</w:t>
      </w:r>
    </w:p>
    <w:p w:rsidR="00FB3B1F" w:rsidRDefault="00FB3B1F" w:rsidP="00FB3B1F">
      <w:pPr>
        <w:rPr>
          <w:rFonts w:asciiTheme="minorHAnsi" w:hAnsiTheme="minorHAnsi"/>
        </w:rPr>
      </w:pPr>
      <w:r w:rsidRPr="00C93443">
        <w:rPr>
          <w:rFonts w:asciiTheme="minorHAnsi" w:hAnsiTheme="minorHAnsi"/>
        </w:rPr>
        <w:t>access = age &gt; 14;</w:t>
      </w:r>
    </w:p>
    <w:p w:rsidR="00FB3B1F" w:rsidRDefault="00FB3B1F" w:rsidP="00FB3B1F">
      <w:pPr>
        <w:rPr>
          <w:rFonts w:asciiTheme="minorHAnsi" w:hAnsiTheme="minorHAnsi"/>
        </w:rPr>
      </w:pPr>
    </w:p>
    <w:p w:rsidR="00FB3B1F" w:rsidRPr="000627B2" w:rsidRDefault="00FB3B1F" w:rsidP="000627B2">
      <w:pPr>
        <w:pStyle w:val="af1"/>
      </w:pPr>
      <w:r w:rsidRPr="000627B2">
        <w:t xml:space="preserve">hiJack = (friend == "Jack") ? "Hi, Jack!" : "Hi"; </w:t>
      </w:r>
    </w:p>
    <w:p w:rsidR="00FB3B1F" w:rsidRPr="00C93443" w:rsidRDefault="00FB3B1F" w:rsidP="00FB3B1F">
      <w:pPr>
        <w:rPr>
          <w:rFonts w:asciiTheme="minorHAnsi" w:hAnsiTheme="minorHAnsi"/>
        </w:rPr>
      </w:pPr>
      <w:r w:rsidRPr="00FB0536">
        <w:rPr>
          <w:rFonts w:asciiTheme="minorHAnsi" w:hAnsiTheme="minorHAnsi"/>
        </w:rPr>
        <w:t>приведет к выводу "</w:t>
      </w:r>
      <w:r w:rsidRPr="00FB0536">
        <w:rPr>
          <w:rFonts w:asciiTheme="minorHAnsi" w:hAnsiTheme="minorHAnsi"/>
          <w:b/>
          <w:bCs/>
        </w:rPr>
        <w:t>Hi, Jack</w:t>
      </w:r>
      <w:r w:rsidRPr="00FB0536">
        <w:rPr>
          <w:rFonts w:asciiTheme="minorHAnsi" w:hAnsiTheme="minorHAnsi"/>
        </w:rPr>
        <w:t xml:space="preserve">" если переменная </w:t>
      </w:r>
      <w:r w:rsidRPr="00FB0536">
        <w:rPr>
          <w:rFonts w:asciiTheme="minorHAnsi" w:hAnsiTheme="minorHAnsi"/>
          <w:b/>
          <w:bCs/>
        </w:rPr>
        <w:t>friend</w:t>
      </w:r>
      <w:r w:rsidRPr="00FB0536">
        <w:rPr>
          <w:rFonts w:asciiTheme="minorHAnsi" w:hAnsiTheme="minorHAnsi"/>
        </w:rPr>
        <w:t xml:space="preserve"> будет иметь значение </w:t>
      </w:r>
      <w:r w:rsidRPr="00FB0536">
        <w:rPr>
          <w:rFonts w:asciiTheme="minorHAnsi" w:hAnsiTheme="minorHAnsi"/>
          <w:b/>
          <w:bCs/>
        </w:rPr>
        <w:t>"Jack"</w:t>
      </w:r>
      <w:r w:rsidRPr="00FB0536">
        <w:rPr>
          <w:rFonts w:asciiTheme="minorHAnsi" w:hAnsiTheme="minorHAnsi"/>
        </w:rPr>
        <w:t xml:space="preserve"> или к выводу </w:t>
      </w:r>
      <w:r w:rsidRPr="00FB0536">
        <w:rPr>
          <w:rFonts w:asciiTheme="minorHAnsi" w:hAnsiTheme="minorHAnsi"/>
          <w:b/>
          <w:bCs/>
        </w:rPr>
        <w:t>"Hi"</w:t>
      </w:r>
      <w:r w:rsidRPr="00FB0536">
        <w:rPr>
          <w:rFonts w:asciiTheme="minorHAnsi" w:hAnsiTheme="minorHAnsi"/>
        </w:rPr>
        <w:t xml:space="preserve"> при любом другом значении.</w:t>
      </w:r>
    </w:p>
    <w:p w:rsidR="00331C59" w:rsidRDefault="00331C59" w:rsidP="00331C59">
      <w:pPr>
        <w:pStyle w:val="aa"/>
      </w:pPr>
    </w:p>
    <w:p w:rsidR="00FB3B1F" w:rsidRPr="00331C59" w:rsidRDefault="00331C59" w:rsidP="00331C59">
      <w:pPr>
        <w:pStyle w:val="af1"/>
        <w:rPr>
          <w:lang w:val="en-US"/>
        </w:rPr>
      </w:pPr>
      <w:r w:rsidRPr="00331C59">
        <w:t>const absValue = (num === 0 || num &gt; 0) ? num : -num;</w:t>
      </w:r>
      <w:r>
        <w:t xml:space="preserve"> </w:t>
      </w:r>
      <w:r>
        <w:rPr>
          <w:lang w:val="en-US"/>
        </w:rPr>
        <w:t xml:space="preserve">// </w:t>
      </w:r>
      <w:r>
        <w:t xml:space="preserve">при </w:t>
      </w:r>
      <w:r>
        <w:rPr>
          <w:lang w:val="en-US"/>
        </w:rPr>
        <w:t xml:space="preserve">num &gt;= 0 =&gt; num, </w:t>
      </w:r>
      <w:r>
        <w:t xml:space="preserve">при </w:t>
      </w:r>
      <w:r>
        <w:rPr>
          <w:lang w:val="en-US"/>
        </w:rPr>
        <w:t xml:space="preserve">num &lt; 0 =&gt; </w:t>
      </w:r>
      <w:r>
        <w:t>меняют знак на +</w:t>
      </w:r>
      <w:r>
        <w:rPr>
          <w:lang w:val="en-US"/>
        </w:rPr>
        <w:t>;</w:t>
      </w:r>
    </w:p>
    <w:p w:rsidR="00FB3B1F" w:rsidRDefault="00FB3B1F" w:rsidP="00FB3B1F">
      <w:pPr>
        <w:rPr>
          <w:rFonts w:asciiTheme="minorHAnsi" w:hAnsiTheme="minorHAnsi"/>
        </w:rPr>
      </w:pPr>
      <w:r w:rsidRPr="00C93443">
        <w:rPr>
          <w:rFonts w:asciiTheme="minorHAnsi" w:hAnsiTheme="minorHAnsi"/>
        </w:rPr>
        <w:t xml:space="preserve">Вопросительный знак – единственный оператор, у которого есть аж три аргумента, в то время как у обычных операторов их один-два. Поэтому его называют </w:t>
      </w:r>
      <w:r w:rsidRPr="00AD58A7">
        <w:rPr>
          <w:rStyle w:val="af0"/>
        </w:rPr>
        <w:t>«тернарный оператор».</w:t>
      </w:r>
    </w:p>
    <w:p w:rsidR="00FB3B1F" w:rsidRDefault="00FB3B1F" w:rsidP="00FB3B1F">
      <w:pPr>
        <w:rPr>
          <w:rFonts w:asciiTheme="minorHAnsi" w:hAnsiTheme="minorHAnsi"/>
          <w:b/>
          <w:bCs/>
          <w:shd w:val="clear" w:color="auto" w:fill="00B0F0"/>
          <w:lang w:val="en-US"/>
        </w:rPr>
      </w:pPr>
      <w:bookmarkStart w:id="185" w:name="несколько-операторов"/>
    </w:p>
    <w:p w:rsidR="008807D1" w:rsidRPr="008807D1" w:rsidRDefault="008807D1" w:rsidP="008807D1">
      <w:pPr>
        <w:pStyle w:val="af1"/>
      </w:pPr>
      <w:r w:rsidRPr="008807D1">
        <w:t>// функция-предикат определяет, является ли число num четным</w:t>
      </w:r>
    </w:p>
    <w:p w:rsidR="008807D1" w:rsidRPr="008807D1" w:rsidRDefault="008807D1" w:rsidP="008807D1">
      <w:pPr>
        <w:pStyle w:val="af1"/>
      </w:pPr>
      <w:r w:rsidRPr="008807D1">
        <w:t xml:space="preserve">const </w:t>
      </w:r>
      <w:r w:rsidRPr="00F6245A">
        <w:rPr>
          <w:color w:val="E36C0A" w:themeColor="accent6" w:themeShade="BF"/>
        </w:rPr>
        <w:t xml:space="preserve">isEven </w:t>
      </w:r>
      <w:r w:rsidRPr="008807D1">
        <w:t xml:space="preserve">= </w:t>
      </w:r>
      <w:r w:rsidRPr="00F6245A">
        <w:rPr>
          <w:color w:val="00B050"/>
        </w:rPr>
        <w:t xml:space="preserve">num </w:t>
      </w:r>
      <w:r w:rsidRPr="008807D1">
        <w:t xml:space="preserve">=&gt; </w:t>
      </w:r>
      <w:r w:rsidRPr="00F6245A">
        <w:rPr>
          <w:color w:val="00B050"/>
        </w:rPr>
        <w:t xml:space="preserve">num </w:t>
      </w:r>
      <w:r w:rsidRPr="008807D1">
        <w:t>% 2 === 0;</w:t>
      </w:r>
    </w:p>
    <w:p w:rsidR="008807D1" w:rsidRPr="008807D1" w:rsidRDefault="008807D1" w:rsidP="008807D1">
      <w:pPr>
        <w:pStyle w:val="af1"/>
      </w:pPr>
      <w:r w:rsidRPr="008807D1">
        <w:t>// функция увеличивает полученное число num на 10</w:t>
      </w:r>
    </w:p>
    <w:p w:rsidR="008807D1" w:rsidRPr="008807D1" w:rsidRDefault="008807D1" w:rsidP="008807D1">
      <w:pPr>
        <w:pStyle w:val="af1"/>
      </w:pPr>
      <w:r w:rsidRPr="008807D1">
        <w:t xml:space="preserve">const </w:t>
      </w:r>
      <w:r w:rsidRPr="00F6245A">
        <w:rPr>
          <w:color w:val="7030A0"/>
        </w:rPr>
        <w:t xml:space="preserve">increaseNum </w:t>
      </w:r>
      <w:r w:rsidRPr="008807D1">
        <w:t xml:space="preserve">= </w:t>
      </w:r>
      <w:r w:rsidRPr="00F6245A">
        <w:rPr>
          <w:color w:val="00B050"/>
        </w:rPr>
        <w:t xml:space="preserve">num </w:t>
      </w:r>
      <w:r w:rsidRPr="008807D1">
        <w:t xml:space="preserve">=&gt; </w:t>
      </w:r>
      <w:r w:rsidRPr="00F6245A">
        <w:rPr>
          <w:color w:val="00B050"/>
        </w:rPr>
        <w:t xml:space="preserve">num </w:t>
      </w:r>
      <w:r w:rsidRPr="008807D1">
        <w:t>+ 10;</w:t>
      </w:r>
    </w:p>
    <w:p w:rsidR="008807D1" w:rsidRPr="008807D1" w:rsidRDefault="008807D1" w:rsidP="008807D1">
      <w:pPr>
        <w:pStyle w:val="af1"/>
      </w:pPr>
    </w:p>
    <w:p w:rsidR="008807D1" w:rsidRPr="008807D1" w:rsidRDefault="008807D1" w:rsidP="008807D1">
      <w:pPr>
        <w:pStyle w:val="af1"/>
      </w:pPr>
      <w:r w:rsidRPr="008807D1">
        <w:t xml:space="preserve">const </w:t>
      </w:r>
      <w:r w:rsidRPr="00F6245A">
        <w:rPr>
          <w:color w:val="00B050"/>
        </w:rPr>
        <w:t xml:space="preserve">num </w:t>
      </w:r>
      <w:r w:rsidRPr="008807D1">
        <w:t>= 6;</w:t>
      </w:r>
    </w:p>
    <w:p w:rsidR="008807D1" w:rsidRPr="008807D1" w:rsidRDefault="008807D1" w:rsidP="008807D1">
      <w:pPr>
        <w:pStyle w:val="af1"/>
        <w:rPr>
          <w:lang w:val="en-US"/>
        </w:rPr>
      </w:pPr>
      <w:r w:rsidRPr="008807D1">
        <w:t xml:space="preserve">const result = </w:t>
      </w:r>
      <w:r w:rsidRPr="00F6245A">
        <w:rPr>
          <w:color w:val="E36C0A" w:themeColor="accent6" w:themeShade="BF"/>
        </w:rPr>
        <w:t>isEven</w:t>
      </w:r>
      <w:r w:rsidRPr="008807D1">
        <w:t>(</w:t>
      </w:r>
      <w:r w:rsidRPr="00F6245A">
        <w:rPr>
          <w:color w:val="7030A0"/>
        </w:rPr>
        <w:t>increaseNum</w:t>
      </w:r>
      <w:r w:rsidRPr="008807D1">
        <w:t>(</w:t>
      </w:r>
      <w:r w:rsidRPr="00F6245A">
        <w:rPr>
          <w:color w:val="00B050"/>
        </w:rPr>
        <w:t>num</w:t>
      </w:r>
      <w:r w:rsidRPr="008807D1">
        <w:t xml:space="preserve">) + 1) ? </w:t>
      </w:r>
      <w:r w:rsidRPr="00F6245A">
        <w:rPr>
          <w:color w:val="00B050"/>
        </w:rPr>
        <w:t xml:space="preserve">num </w:t>
      </w:r>
      <w:r w:rsidRPr="008807D1">
        <w:t xml:space="preserve">+ 1 : 1 - </w:t>
      </w:r>
      <w:r w:rsidRPr="00F6245A">
        <w:rPr>
          <w:color w:val="00B050"/>
        </w:rPr>
        <w:t>num</w:t>
      </w:r>
      <w:r w:rsidRPr="008807D1">
        <w:t>;</w:t>
      </w:r>
      <w:r>
        <w:rPr>
          <w:lang w:val="en-US"/>
        </w:rPr>
        <w:t xml:space="preserve"> // -5</w:t>
      </w:r>
    </w:p>
    <w:p w:rsidR="008807D1" w:rsidRPr="008807D1" w:rsidRDefault="008807D1" w:rsidP="00FB3B1F">
      <w:pPr>
        <w:rPr>
          <w:rFonts w:asciiTheme="minorHAnsi" w:hAnsiTheme="minorHAnsi"/>
          <w:b/>
          <w:bCs/>
          <w:shd w:val="clear" w:color="auto" w:fill="00B0F0"/>
          <w:lang w:val="en-US"/>
        </w:rPr>
      </w:pPr>
    </w:p>
    <w:p w:rsidR="00FB3B1F" w:rsidRPr="00C93443" w:rsidRDefault="00FB3B1F" w:rsidP="00FB3B1F">
      <w:pPr>
        <w:rPr>
          <w:rFonts w:asciiTheme="minorHAnsi" w:hAnsiTheme="minorHAnsi"/>
          <w:b/>
          <w:bCs/>
        </w:rPr>
      </w:pPr>
      <w:r w:rsidRPr="00C93443">
        <w:rPr>
          <w:rFonts w:asciiTheme="minorHAnsi" w:hAnsiTheme="minorHAnsi"/>
          <w:b/>
          <w:bCs/>
          <w:shd w:val="clear" w:color="auto" w:fill="00B0F0"/>
        </w:rPr>
        <w:t>Несколько операторов „?“</w:t>
      </w:r>
      <w:bookmarkEnd w:id="185"/>
    </w:p>
    <w:p w:rsidR="00FB3B1F" w:rsidRPr="00C93443" w:rsidRDefault="00FB3B1F" w:rsidP="00FB3B1F">
      <w:pPr>
        <w:rPr>
          <w:rFonts w:asciiTheme="minorHAnsi" w:hAnsiTheme="minorHAnsi"/>
        </w:rPr>
      </w:pPr>
      <w:r w:rsidRPr="00C93443">
        <w:rPr>
          <w:rFonts w:asciiTheme="minorHAnsi" w:hAnsiTheme="minorHAnsi"/>
        </w:rPr>
        <w:t>Последовательность операторов '?' позволяет вернуть значение в зависимости не от одного условия, а от нескольких.</w:t>
      </w:r>
    </w:p>
    <w:p w:rsidR="00FB3B1F" w:rsidRPr="00C93443" w:rsidRDefault="00FB3B1F" w:rsidP="00FB3B1F">
      <w:pPr>
        <w:rPr>
          <w:rFonts w:asciiTheme="minorHAnsi" w:hAnsiTheme="minorHAnsi"/>
        </w:rPr>
      </w:pPr>
      <w:r w:rsidRPr="00C93443">
        <w:rPr>
          <w:rFonts w:asciiTheme="minorHAnsi" w:hAnsiTheme="minorHAnsi"/>
        </w:rPr>
        <w:t>Например:</w:t>
      </w:r>
    </w:p>
    <w:p w:rsidR="00FB3B1F" w:rsidRPr="000627B2" w:rsidRDefault="00FB3B1F" w:rsidP="000627B2">
      <w:pPr>
        <w:pStyle w:val="af1"/>
        <w:rPr>
          <w:rStyle w:val="af0"/>
          <w:b w:val="0"/>
          <w:color w:val="auto"/>
        </w:rPr>
      </w:pPr>
      <w:r w:rsidRPr="000627B2">
        <w:rPr>
          <w:rStyle w:val="af0"/>
          <w:b w:val="0"/>
          <w:color w:val="auto"/>
        </w:rPr>
        <w:t>var age = prompt('возраст?', 18);</w:t>
      </w:r>
    </w:p>
    <w:p w:rsidR="00FB3B1F" w:rsidRPr="000627B2" w:rsidRDefault="00FB3B1F" w:rsidP="000627B2">
      <w:pPr>
        <w:pStyle w:val="af1"/>
        <w:rPr>
          <w:rStyle w:val="af0"/>
          <w:b w:val="0"/>
          <w:color w:val="auto"/>
        </w:rPr>
      </w:pPr>
      <w:r w:rsidRPr="000627B2">
        <w:rPr>
          <w:rStyle w:val="af0"/>
          <w:b w:val="0"/>
          <w:color w:val="auto"/>
        </w:rPr>
        <w:t xml:space="preserve">var message = (age &lt; 3) </w:t>
      </w:r>
      <w:r w:rsidRPr="00AD58A7">
        <w:rPr>
          <w:rStyle w:val="af0"/>
        </w:rPr>
        <w:t>?</w:t>
      </w:r>
      <w:r w:rsidRPr="000627B2">
        <w:rPr>
          <w:rStyle w:val="af0"/>
          <w:b w:val="0"/>
          <w:color w:val="auto"/>
        </w:rPr>
        <w:t xml:space="preserve"> 'Здравствуй, малыш!' </w:t>
      </w:r>
      <w:r w:rsidRPr="00AD58A7">
        <w:rPr>
          <w:rStyle w:val="af0"/>
        </w:rPr>
        <w:t>:</w:t>
      </w:r>
    </w:p>
    <w:p w:rsidR="00FB3B1F" w:rsidRPr="000627B2" w:rsidRDefault="00FB3B1F" w:rsidP="000627B2">
      <w:pPr>
        <w:pStyle w:val="af1"/>
        <w:rPr>
          <w:rStyle w:val="af0"/>
          <w:b w:val="0"/>
          <w:color w:val="auto"/>
        </w:rPr>
      </w:pPr>
      <w:r w:rsidRPr="000627B2">
        <w:rPr>
          <w:rStyle w:val="af0"/>
          <w:b w:val="0"/>
          <w:color w:val="auto"/>
        </w:rPr>
        <w:t xml:space="preserve">  (age &lt; 18) </w:t>
      </w:r>
      <w:r w:rsidRPr="00AD58A7">
        <w:rPr>
          <w:rStyle w:val="af0"/>
        </w:rPr>
        <w:t>?</w:t>
      </w:r>
      <w:r w:rsidRPr="000627B2">
        <w:rPr>
          <w:rStyle w:val="af0"/>
          <w:b w:val="0"/>
          <w:color w:val="auto"/>
        </w:rPr>
        <w:t xml:space="preserve"> 'Привет!' </w:t>
      </w:r>
      <w:r w:rsidRPr="00AD58A7">
        <w:rPr>
          <w:rStyle w:val="af0"/>
        </w:rPr>
        <w:t>:</w:t>
      </w:r>
    </w:p>
    <w:p w:rsidR="00FB3B1F" w:rsidRPr="000627B2" w:rsidRDefault="00FB3B1F" w:rsidP="000627B2">
      <w:pPr>
        <w:pStyle w:val="af1"/>
        <w:rPr>
          <w:rStyle w:val="af0"/>
          <w:b w:val="0"/>
          <w:color w:val="auto"/>
        </w:rPr>
      </w:pPr>
      <w:r w:rsidRPr="000627B2">
        <w:rPr>
          <w:rStyle w:val="af0"/>
          <w:b w:val="0"/>
          <w:color w:val="auto"/>
        </w:rPr>
        <w:t xml:space="preserve">  (age &lt; 100) </w:t>
      </w:r>
      <w:r w:rsidRPr="00AD58A7">
        <w:rPr>
          <w:rStyle w:val="af0"/>
        </w:rPr>
        <w:t>?</w:t>
      </w:r>
      <w:r w:rsidRPr="000627B2">
        <w:rPr>
          <w:rStyle w:val="af0"/>
          <w:b w:val="0"/>
          <w:color w:val="auto"/>
        </w:rPr>
        <w:t xml:space="preserve"> 'Здравствуйте!' </w:t>
      </w:r>
      <w:r w:rsidRPr="00AD58A7">
        <w:rPr>
          <w:rStyle w:val="af0"/>
        </w:rPr>
        <w:t>:</w:t>
      </w:r>
    </w:p>
    <w:p w:rsidR="00FB3B1F" w:rsidRDefault="00FB3B1F" w:rsidP="000627B2">
      <w:pPr>
        <w:pStyle w:val="af1"/>
        <w:rPr>
          <w:rStyle w:val="af0"/>
          <w:b w:val="0"/>
          <w:color w:val="auto"/>
        </w:rPr>
      </w:pPr>
      <w:r w:rsidRPr="000627B2">
        <w:rPr>
          <w:rStyle w:val="af0"/>
          <w:b w:val="0"/>
          <w:color w:val="auto"/>
        </w:rPr>
        <w:t xml:space="preserve">  'Какой необычный возраст!';</w:t>
      </w:r>
    </w:p>
    <w:p w:rsidR="00AD58A7" w:rsidRPr="00AD58A7" w:rsidRDefault="00AD58A7" w:rsidP="00AD58A7">
      <w:pPr>
        <w:pStyle w:val="af1"/>
      </w:pPr>
    </w:p>
    <w:p w:rsidR="00FB3B1F" w:rsidRPr="000627B2" w:rsidRDefault="00FB3B1F" w:rsidP="000627B2">
      <w:pPr>
        <w:pStyle w:val="af1"/>
        <w:rPr>
          <w:rStyle w:val="af0"/>
          <w:b w:val="0"/>
          <w:color w:val="auto"/>
        </w:rPr>
      </w:pPr>
      <w:r w:rsidRPr="000627B2">
        <w:rPr>
          <w:rStyle w:val="af0"/>
          <w:b w:val="0"/>
          <w:color w:val="auto"/>
        </w:rPr>
        <w:t>alert( message );</w:t>
      </w:r>
    </w:p>
    <w:p w:rsidR="00AD58A7" w:rsidRDefault="00AD58A7" w:rsidP="00FB3B1F">
      <w:pPr>
        <w:rPr>
          <w:rFonts w:asciiTheme="minorHAnsi" w:hAnsiTheme="minorHAnsi"/>
        </w:rPr>
      </w:pPr>
    </w:p>
    <w:p w:rsidR="00FB3B1F" w:rsidRPr="00C93443" w:rsidRDefault="00FB3B1F" w:rsidP="00FB3B1F">
      <w:pPr>
        <w:rPr>
          <w:rFonts w:asciiTheme="minorHAnsi" w:hAnsiTheme="minorHAnsi"/>
        </w:rPr>
      </w:pPr>
      <w:r w:rsidRPr="00C93443">
        <w:rPr>
          <w:rFonts w:asciiTheme="minorHAnsi" w:hAnsiTheme="minorHAnsi"/>
        </w:rPr>
        <w:t>Поначалу может быть сложно понять, что происходит. Однако, внимательно приглядевшись, мы замечаем, что это обычная последовательная проверка!</w:t>
      </w:r>
    </w:p>
    <w:p w:rsidR="00FB3B1F" w:rsidRPr="00C93443" w:rsidRDefault="00FB3B1F" w:rsidP="00FB3B1F">
      <w:pPr>
        <w:rPr>
          <w:rFonts w:asciiTheme="minorHAnsi" w:hAnsiTheme="minorHAnsi"/>
        </w:rPr>
      </w:pPr>
      <w:r w:rsidRPr="00C93443">
        <w:rPr>
          <w:rFonts w:asciiTheme="minorHAnsi" w:hAnsiTheme="minorHAnsi"/>
        </w:rPr>
        <w:t>Вопросительный знак проверяет сначала age &lt; 3, если верно – возвращает 'Здравствуй, малыш!', если нет – идет за двоеточие и проверяет age &lt; 18. Если это верно – возвращает 'Привет!', иначе проверка age &lt; 100 и 'Здравствуйте!'… И наконец, если ничего из этого не верно, то 'Какой необычный возраст!'.</w:t>
      </w:r>
    </w:p>
    <w:p w:rsidR="00FB3B1F" w:rsidRPr="00C93443" w:rsidRDefault="00FB3B1F" w:rsidP="00FB3B1F">
      <w:pPr>
        <w:rPr>
          <w:rFonts w:asciiTheme="minorHAnsi" w:hAnsiTheme="minorHAnsi"/>
        </w:rPr>
      </w:pPr>
      <w:r w:rsidRPr="00C93443">
        <w:rPr>
          <w:rFonts w:asciiTheme="minorHAnsi" w:hAnsiTheme="minorHAnsi"/>
        </w:rPr>
        <w:t>То же самое через if..else:</w:t>
      </w:r>
    </w:p>
    <w:p w:rsidR="00FB3B1F" w:rsidRPr="00994D6D" w:rsidRDefault="00FB3B1F" w:rsidP="00994D6D">
      <w:pPr>
        <w:pStyle w:val="af1"/>
        <w:rPr>
          <w:rStyle w:val="af0"/>
          <w:b w:val="0"/>
          <w:color w:val="auto"/>
        </w:rPr>
      </w:pPr>
      <w:r w:rsidRPr="00994D6D">
        <w:rPr>
          <w:rStyle w:val="af0"/>
          <w:b w:val="0"/>
          <w:color w:val="auto"/>
        </w:rPr>
        <w:t>if (age &lt; 3) {</w:t>
      </w:r>
    </w:p>
    <w:p w:rsidR="00FB3B1F" w:rsidRPr="00994D6D" w:rsidRDefault="00FB3B1F" w:rsidP="00994D6D">
      <w:pPr>
        <w:pStyle w:val="af1"/>
        <w:rPr>
          <w:rStyle w:val="af0"/>
          <w:b w:val="0"/>
          <w:color w:val="auto"/>
        </w:rPr>
      </w:pPr>
      <w:r w:rsidRPr="00994D6D">
        <w:rPr>
          <w:rStyle w:val="af0"/>
          <w:b w:val="0"/>
          <w:color w:val="auto"/>
        </w:rPr>
        <w:t xml:space="preserve">  message = 'Здравствуй, малыш!';</w:t>
      </w:r>
    </w:p>
    <w:p w:rsidR="00FB3B1F" w:rsidRPr="00994D6D" w:rsidRDefault="00FB3B1F" w:rsidP="00994D6D">
      <w:pPr>
        <w:pStyle w:val="af1"/>
        <w:rPr>
          <w:rStyle w:val="af0"/>
          <w:b w:val="0"/>
          <w:color w:val="auto"/>
        </w:rPr>
      </w:pPr>
      <w:r w:rsidRPr="00994D6D">
        <w:rPr>
          <w:rStyle w:val="af0"/>
          <w:b w:val="0"/>
          <w:color w:val="auto"/>
        </w:rPr>
        <w:t>} else if (age &lt; 18) {</w:t>
      </w:r>
    </w:p>
    <w:p w:rsidR="00FB3B1F" w:rsidRPr="00994D6D" w:rsidRDefault="00FB3B1F" w:rsidP="00994D6D">
      <w:pPr>
        <w:pStyle w:val="af1"/>
        <w:rPr>
          <w:rStyle w:val="af0"/>
          <w:b w:val="0"/>
          <w:color w:val="auto"/>
        </w:rPr>
      </w:pPr>
      <w:r w:rsidRPr="00994D6D">
        <w:rPr>
          <w:rStyle w:val="af0"/>
          <w:b w:val="0"/>
          <w:color w:val="auto"/>
        </w:rPr>
        <w:t xml:space="preserve">  message = 'Привет!';</w:t>
      </w:r>
    </w:p>
    <w:p w:rsidR="00FB3B1F" w:rsidRPr="00994D6D" w:rsidRDefault="00FB3B1F" w:rsidP="00994D6D">
      <w:pPr>
        <w:pStyle w:val="af1"/>
        <w:rPr>
          <w:rStyle w:val="af0"/>
          <w:b w:val="0"/>
          <w:color w:val="auto"/>
        </w:rPr>
      </w:pPr>
      <w:r w:rsidRPr="00994D6D">
        <w:rPr>
          <w:rStyle w:val="af0"/>
          <w:b w:val="0"/>
          <w:color w:val="auto"/>
        </w:rPr>
        <w:t>} else if (age &lt; 100) {</w:t>
      </w:r>
    </w:p>
    <w:p w:rsidR="00FB3B1F" w:rsidRPr="00994D6D" w:rsidRDefault="00FB3B1F" w:rsidP="00994D6D">
      <w:pPr>
        <w:pStyle w:val="af1"/>
        <w:rPr>
          <w:rStyle w:val="af0"/>
          <w:b w:val="0"/>
          <w:color w:val="auto"/>
        </w:rPr>
      </w:pPr>
      <w:r w:rsidRPr="00994D6D">
        <w:rPr>
          <w:rStyle w:val="af0"/>
          <w:b w:val="0"/>
          <w:color w:val="auto"/>
        </w:rPr>
        <w:t xml:space="preserve">  message = 'Здравствуйте!';</w:t>
      </w:r>
    </w:p>
    <w:p w:rsidR="00FB3B1F" w:rsidRPr="00994D6D" w:rsidRDefault="00FB3B1F" w:rsidP="00994D6D">
      <w:pPr>
        <w:pStyle w:val="af1"/>
        <w:rPr>
          <w:rStyle w:val="af0"/>
          <w:b w:val="0"/>
          <w:color w:val="auto"/>
        </w:rPr>
      </w:pPr>
      <w:r w:rsidRPr="00994D6D">
        <w:rPr>
          <w:rStyle w:val="af0"/>
          <w:b w:val="0"/>
          <w:color w:val="auto"/>
        </w:rPr>
        <w:t>} else {</w:t>
      </w:r>
    </w:p>
    <w:p w:rsidR="00FB3B1F" w:rsidRPr="00994D6D" w:rsidRDefault="00FB3B1F" w:rsidP="00994D6D">
      <w:pPr>
        <w:pStyle w:val="af1"/>
        <w:rPr>
          <w:rStyle w:val="af0"/>
          <w:b w:val="0"/>
          <w:color w:val="auto"/>
        </w:rPr>
      </w:pPr>
      <w:r w:rsidRPr="00994D6D">
        <w:rPr>
          <w:rStyle w:val="af0"/>
          <w:b w:val="0"/>
          <w:color w:val="auto"/>
        </w:rPr>
        <w:t xml:space="preserve">  message = 'Какой необычный возраст!';</w:t>
      </w:r>
    </w:p>
    <w:p w:rsidR="00FB3B1F" w:rsidRPr="00994D6D" w:rsidRDefault="00FB3B1F" w:rsidP="00994D6D">
      <w:pPr>
        <w:pStyle w:val="af1"/>
        <w:rPr>
          <w:rStyle w:val="af0"/>
          <w:b w:val="0"/>
          <w:color w:val="auto"/>
        </w:rPr>
      </w:pPr>
      <w:r w:rsidRPr="00994D6D">
        <w:rPr>
          <w:rStyle w:val="af0"/>
          <w:b w:val="0"/>
          <w:color w:val="auto"/>
        </w:rPr>
        <w:t>}</w:t>
      </w:r>
    </w:p>
    <w:p w:rsidR="00FB3B1F" w:rsidRPr="00C93443" w:rsidRDefault="00FB3B1F" w:rsidP="00FB3B1F">
      <w:pPr>
        <w:rPr>
          <w:rFonts w:asciiTheme="minorHAnsi" w:hAnsiTheme="minorHAnsi"/>
          <w:b/>
          <w:bCs/>
        </w:rPr>
      </w:pPr>
      <w:bookmarkStart w:id="186" w:name="нетрадиционное-использование"/>
    </w:p>
    <w:p w:rsidR="00FB3B1F" w:rsidRPr="00C93443" w:rsidRDefault="00FB3B1F" w:rsidP="00FB3B1F">
      <w:pPr>
        <w:rPr>
          <w:rFonts w:asciiTheme="minorHAnsi" w:hAnsiTheme="minorHAnsi"/>
          <w:b/>
          <w:bCs/>
        </w:rPr>
      </w:pPr>
      <w:r w:rsidRPr="00C93443">
        <w:rPr>
          <w:rFonts w:asciiTheme="minorHAnsi" w:hAnsiTheme="minorHAnsi"/>
          <w:b/>
          <w:bCs/>
        </w:rPr>
        <w:t>Нетрадиционное использование „?“</w:t>
      </w:r>
      <w:bookmarkEnd w:id="186"/>
    </w:p>
    <w:p w:rsidR="00FB3B1F" w:rsidRPr="00C93443" w:rsidRDefault="00FB3B1F" w:rsidP="00FB3B1F">
      <w:pPr>
        <w:rPr>
          <w:rFonts w:asciiTheme="minorHAnsi" w:hAnsiTheme="minorHAnsi"/>
        </w:rPr>
      </w:pPr>
      <w:r w:rsidRPr="00C93443">
        <w:rPr>
          <w:rFonts w:asciiTheme="minorHAnsi" w:hAnsiTheme="minorHAnsi"/>
        </w:rPr>
        <w:lastRenderedPageBreak/>
        <w:t>Иногда оператор вопросительный знак '?' используют как замену if:</w:t>
      </w:r>
    </w:p>
    <w:p w:rsidR="00FB3B1F" w:rsidRPr="00994D6D" w:rsidRDefault="00FB3B1F" w:rsidP="00994D6D">
      <w:pPr>
        <w:pStyle w:val="af1"/>
        <w:rPr>
          <w:rStyle w:val="af0"/>
          <w:b w:val="0"/>
          <w:color w:val="auto"/>
        </w:rPr>
      </w:pPr>
      <w:r w:rsidRPr="00994D6D">
        <w:rPr>
          <w:rStyle w:val="af0"/>
          <w:b w:val="0"/>
          <w:color w:val="auto"/>
        </w:rPr>
        <w:t>var company = prompt('Какая компания создала JavaScript?', '');</w:t>
      </w:r>
    </w:p>
    <w:p w:rsidR="00FB3B1F" w:rsidRPr="00994D6D" w:rsidRDefault="00FB3B1F" w:rsidP="00994D6D">
      <w:pPr>
        <w:pStyle w:val="af1"/>
        <w:rPr>
          <w:rStyle w:val="af0"/>
          <w:b w:val="0"/>
          <w:color w:val="auto"/>
        </w:rPr>
      </w:pPr>
      <w:r w:rsidRPr="00994D6D">
        <w:rPr>
          <w:rStyle w:val="af0"/>
          <w:b w:val="0"/>
          <w:color w:val="auto"/>
        </w:rPr>
        <w:t>(company == 'Netscape') ?</w:t>
      </w:r>
    </w:p>
    <w:p w:rsidR="00FB3B1F" w:rsidRPr="00994D6D" w:rsidRDefault="00FB3B1F" w:rsidP="00994D6D">
      <w:pPr>
        <w:pStyle w:val="af1"/>
        <w:rPr>
          <w:rStyle w:val="af0"/>
          <w:b w:val="0"/>
          <w:color w:val="auto"/>
        </w:rPr>
      </w:pPr>
      <w:r w:rsidRPr="00994D6D">
        <w:rPr>
          <w:rStyle w:val="af0"/>
          <w:b w:val="0"/>
          <w:color w:val="auto"/>
        </w:rPr>
        <w:t xml:space="preserve">   alert('Да, верно') : alert('Неправильно');</w:t>
      </w:r>
    </w:p>
    <w:p w:rsidR="00FB3B1F" w:rsidRPr="00C93443" w:rsidRDefault="00FB3B1F" w:rsidP="00FB3B1F">
      <w:pPr>
        <w:rPr>
          <w:rFonts w:asciiTheme="minorHAnsi" w:hAnsiTheme="minorHAnsi"/>
        </w:rPr>
      </w:pPr>
    </w:p>
    <w:p w:rsidR="00FB3B1F" w:rsidRPr="00C93443" w:rsidRDefault="00FB3B1F" w:rsidP="00FB3B1F">
      <w:pPr>
        <w:rPr>
          <w:rFonts w:asciiTheme="minorHAnsi" w:hAnsiTheme="minorHAnsi"/>
        </w:rPr>
      </w:pPr>
      <w:r w:rsidRPr="00C93443">
        <w:rPr>
          <w:rFonts w:asciiTheme="minorHAnsi" w:hAnsiTheme="minorHAnsi"/>
        </w:rPr>
        <w:t>Работает это так: в зависимости от условия, будет выполнена либо первая, либо вторая часть после '?'.</w:t>
      </w:r>
    </w:p>
    <w:p w:rsidR="00FB3B1F" w:rsidRPr="00C93443" w:rsidRDefault="00FB3B1F" w:rsidP="00FB3B1F">
      <w:pPr>
        <w:rPr>
          <w:rFonts w:asciiTheme="minorHAnsi" w:hAnsiTheme="minorHAnsi"/>
        </w:rPr>
      </w:pPr>
      <w:r w:rsidRPr="00C93443">
        <w:rPr>
          <w:rFonts w:asciiTheme="minorHAnsi" w:hAnsiTheme="minorHAnsi"/>
        </w:rPr>
        <w:t>Результат выполнения не присваивается в переменную, так что пропадёт (впрочем, alert ничего не возвращает).</w:t>
      </w:r>
    </w:p>
    <w:p w:rsidR="00FB3B1F" w:rsidRPr="00C93443" w:rsidRDefault="00FB3B1F" w:rsidP="00FB3B1F">
      <w:pPr>
        <w:rPr>
          <w:rFonts w:asciiTheme="minorHAnsi" w:hAnsiTheme="minorHAnsi"/>
        </w:rPr>
      </w:pPr>
      <w:r w:rsidRPr="00C93443">
        <w:rPr>
          <w:rFonts w:asciiTheme="minorHAnsi" w:hAnsiTheme="minorHAnsi"/>
          <w:b/>
          <w:bCs/>
          <w:shd w:val="clear" w:color="auto" w:fill="E5B8B7" w:themeFill="accent2" w:themeFillTint="66"/>
        </w:rPr>
        <w:t>Рекомендуется не использовать вопросительный знак таким образом.</w:t>
      </w:r>
    </w:p>
    <w:p w:rsidR="00FB3B1F" w:rsidRPr="00C93443" w:rsidRDefault="00FB3B1F" w:rsidP="00FB3B1F">
      <w:pPr>
        <w:rPr>
          <w:rFonts w:asciiTheme="minorHAnsi" w:hAnsiTheme="minorHAnsi"/>
        </w:rPr>
      </w:pPr>
      <w:r w:rsidRPr="00C93443">
        <w:rPr>
          <w:rFonts w:asciiTheme="minorHAnsi" w:hAnsiTheme="minorHAnsi"/>
        </w:rPr>
        <w:t>Несмотря на то, что с виду такая запись короче if, она является существенно менее читаемой.</w:t>
      </w:r>
    </w:p>
    <w:p w:rsidR="00FB3B1F" w:rsidRPr="00C93443" w:rsidRDefault="00FB3B1F" w:rsidP="00FB3B1F">
      <w:pPr>
        <w:rPr>
          <w:rFonts w:asciiTheme="minorHAnsi" w:hAnsiTheme="minorHAnsi"/>
        </w:rPr>
      </w:pPr>
      <w:r w:rsidRPr="00C93443">
        <w:rPr>
          <w:rFonts w:asciiTheme="minorHAnsi" w:hAnsiTheme="minorHAnsi"/>
        </w:rPr>
        <w:t>Вот, для сравнения, то же самое с if:</w:t>
      </w:r>
    </w:p>
    <w:p w:rsidR="00FB3B1F" w:rsidRPr="003F00FB" w:rsidRDefault="00FB3B1F" w:rsidP="003F00FB">
      <w:pPr>
        <w:pStyle w:val="af1"/>
        <w:rPr>
          <w:rStyle w:val="af0"/>
          <w:b w:val="0"/>
          <w:color w:val="auto"/>
        </w:rPr>
      </w:pPr>
      <w:r w:rsidRPr="003F00FB">
        <w:rPr>
          <w:rStyle w:val="af0"/>
          <w:b w:val="0"/>
          <w:color w:val="auto"/>
        </w:rPr>
        <w:t>var company = prompt('Какая компания создала JavaScript?', '');</w:t>
      </w:r>
    </w:p>
    <w:p w:rsidR="00FB3B1F" w:rsidRPr="003F00FB" w:rsidRDefault="00FB3B1F" w:rsidP="003F00FB">
      <w:pPr>
        <w:pStyle w:val="af1"/>
        <w:rPr>
          <w:rStyle w:val="af0"/>
          <w:b w:val="0"/>
          <w:color w:val="auto"/>
        </w:rPr>
      </w:pPr>
      <w:r w:rsidRPr="003F00FB">
        <w:rPr>
          <w:rStyle w:val="af0"/>
          <w:b w:val="0"/>
          <w:color w:val="auto"/>
        </w:rPr>
        <w:t>if (company == 'Netscape') {</w:t>
      </w:r>
    </w:p>
    <w:p w:rsidR="00FB3B1F" w:rsidRPr="003F00FB" w:rsidRDefault="00FB3B1F" w:rsidP="003F00FB">
      <w:pPr>
        <w:pStyle w:val="af1"/>
        <w:rPr>
          <w:rStyle w:val="af0"/>
          <w:b w:val="0"/>
          <w:color w:val="auto"/>
        </w:rPr>
      </w:pPr>
      <w:r w:rsidRPr="003F00FB">
        <w:rPr>
          <w:rStyle w:val="af0"/>
          <w:b w:val="0"/>
          <w:color w:val="auto"/>
        </w:rPr>
        <w:t xml:space="preserve">  alert('Да, верно');</w:t>
      </w:r>
    </w:p>
    <w:p w:rsidR="00FB3B1F" w:rsidRPr="003F00FB" w:rsidRDefault="00FB3B1F" w:rsidP="003F00FB">
      <w:pPr>
        <w:pStyle w:val="af1"/>
        <w:rPr>
          <w:rStyle w:val="af0"/>
          <w:b w:val="0"/>
          <w:color w:val="auto"/>
        </w:rPr>
      </w:pPr>
      <w:r w:rsidRPr="003F00FB">
        <w:rPr>
          <w:rStyle w:val="af0"/>
          <w:b w:val="0"/>
          <w:color w:val="auto"/>
        </w:rPr>
        <w:t>} else {</w:t>
      </w:r>
    </w:p>
    <w:p w:rsidR="00FB3B1F" w:rsidRPr="003F00FB" w:rsidRDefault="00FB3B1F" w:rsidP="003F00FB">
      <w:pPr>
        <w:pStyle w:val="af1"/>
        <w:rPr>
          <w:rStyle w:val="af0"/>
          <w:b w:val="0"/>
          <w:color w:val="auto"/>
        </w:rPr>
      </w:pPr>
      <w:r w:rsidRPr="003F00FB">
        <w:rPr>
          <w:rStyle w:val="af0"/>
          <w:b w:val="0"/>
          <w:color w:val="auto"/>
        </w:rPr>
        <w:t xml:space="preserve">  alert('Неправильно');</w:t>
      </w:r>
    </w:p>
    <w:p w:rsidR="00FB3B1F" w:rsidRPr="003F00FB" w:rsidRDefault="00FB3B1F" w:rsidP="003F00FB">
      <w:pPr>
        <w:pStyle w:val="af1"/>
        <w:rPr>
          <w:rStyle w:val="af0"/>
          <w:b w:val="0"/>
          <w:color w:val="auto"/>
        </w:rPr>
      </w:pPr>
      <w:r w:rsidRPr="003F00FB">
        <w:rPr>
          <w:rStyle w:val="af0"/>
          <w:b w:val="0"/>
          <w:color w:val="auto"/>
        </w:rPr>
        <w:t>}</w:t>
      </w:r>
    </w:p>
    <w:p w:rsidR="00FB3B1F" w:rsidRPr="00C93443" w:rsidRDefault="00FB3B1F" w:rsidP="00FB3B1F">
      <w:pPr>
        <w:rPr>
          <w:rFonts w:asciiTheme="minorHAnsi" w:hAnsiTheme="minorHAnsi"/>
        </w:rPr>
      </w:pPr>
      <w:r w:rsidRPr="00C93443">
        <w:rPr>
          <w:rFonts w:asciiTheme="minorHAnsi" w:hAnsiTheme="minorHAnsi"/>
        </w:rPr>
        <w:t>При чтении кода глаз идёт вертикально и конструкции, занимающие несколько строк, с понятной вложенностью, воспринимаются гораздо легче. Возможно, вы и сами почувствуете, пробежавшись глазами, что синтаксис с if более прост и очевиден чем с оператором '?'.</w:t>
      </w:r>
    </w:p>
    <w:p w:rsidR="00FB3B1F" w:rsidRPr="00C93443" w:rsidRDefault="00FB3B1F" w:rsidP="00FB3B1F">
      <w:pPr>
        <w:rPr>
          <w:rFonts w:asciiTheme="minorHAnsi" w:hAnsiTheme="minorHAnsi"/>
        </w:rPr>
      </w:pPr>
      <w:r w:rsidRPr="00C93443">
        <w:rPr>
          <w:rFonts w:asciiTheme="minorHAnsi" w:hAnsiTheme="minorHAnsi"/>
        </w:rPr>
        <w:t>Смысл оператора '?' – вернуть то или иное значение, в зависимости от условия. Пожалуйста, используйте его по назначению, а для выполнения разных веток кода есть if.</w:t>
      </w:r>
    </w:p>
    <w:p w:rsidR="00E832A7" w:rsidRPr="00C93443" w:rsidRDefault="00E832A7" w:rsidP="00E832A7">
      <w:pPr>
        <w:pStyle w:val="2"/>
      </w:pPr>
      <w:r>
        <w:t>Задачи</w:t>
      </w:r>
    </w:p>
    <w:p w:rsidR="00FB3B1F" w:rsidRPr="00C93443" w:rsidRDefault="00FB3B1F" w:rsidP="00FB3B1F">
      <w:pPr>
        <w:rPr>
          <w:rFonts w:asciiTheme="minorHAnsi" w:hAnsiTheme="minorHAnsi"/>
        </w:rPr>
      </w:pPr>
      <w:r w:rsidRPr="00C93443">
        <w:rPr>
          <w:rFonts w:asciiTheme="minorHAnsi" w:hAnsiTheme="minorHAnsi"/>
        </w:rPr>
        <w:t>Выведется ли alert?</w:t>
      </w:r>
    </w:p>
    <w:p w:rsidR="00FB3B1F" w:rsidRPr="003F00FB" w:rsidRDefault="00FB3B1F" w:rsidP="003F00FB">
      <w:pPr>
        <w:pStyle w:val="af1"/>
        <w:rPr>
          <w:rStyle w:val="af0"/>
          <w:b w:val="0"/>
          <w:color w:val="auto"/>
        </w:rPr>
      </w:pPr>
      <w:r w:rsidRPr="003F00FB">
        <w:rPr>
          <w:rStyle w:val="af0"/>
          <w:b w:val="0"/>
          <w:color w:val="auto"/>
        </w:rPr>
        <w:t>if ("</w:t>
      </w:r>
      <w:r w:rsidRPr="003F00FB">
        <w:rPr>
          <w:rStyle w:val="af0"/>
        </w:rPr>
        <w:t>0</w:t>
      </w:r>
      <w:r w:rsidRPr="003F00FB">
        <w:rPr>
          <w:rStyle w:val="af0"/>
          <w:b w:val="0"/>
          <w:color w:val="auto"/>
        </w:rPr>
        <w:t>") {</w:t>
      </w:r>
    </w:p>
    <w:p w:rsidR="00FB3B1F" w:rsidRPr="003F00FB" w:rsidRDefault="00FB3B1F" w:rsidP="003F00FB">
      <w:pPr>
        <w:pStyle w:val="af1"/>
        <w:rPr>
          <w:rStyle w:val="af0"/>
          <w:b w:val="0"/>
          <w:color w:val="auto"/>
        </w:rPr>
      </w:pPr>
      <w:r w:rsidRPr="003F00FB">
        <w:rPr>
          <w:rStyle w:val="af0"/>
          <w:b w:val="0"/>
          <w:color w:val="auto"/>
        </w:rPr>
        <w:t xml:space="preserve">  alert( 'Привет' );</w:t>
      </w:r>
    </w:p>
    <w:p w:rsidR="00FB3B1F" w:rsidRPr="003F00FB" w:rsidRDefault="00FB3B1F" w:rsidP="003F00FB">
      <w:pPr>
        <w:pStyle w:val="af1"/>
        <w:rPr>
          <w:rStyle w:val="af0"/>
          <w:b w:val="0"/>
          <w:color w:val="auto"/>
        </w:rPr>
      </w:pPr>
      <w:r w:rsidRPr="003F00FB">
        <w:rPr>
          <w:rStyle w:val="af0"/>
          <w:b w:val="0"/>
          <w:color w:val="auto"/>
        </w:rPr>
        <w:t>}</w:t>
      </w:r>
    </w:p>
    <w:p w:rsidR="00FB3B1F" w:rsidRPr="00C93443" w:rsidRDefault="00FB3B1F" w:rsidP="00FB3B1F">
      <w:pPr>
        <w:rPr>
          <w:rFonts w:asciiTheme="minorHAnsi" w:hAnsiTheme="minorHAnsi"/>
        </w:rPr>
      </w:pPr>
      <w:r w:rsidRPr="00C93443">
        <w:rPr>
          <w:rFonts w:asciiTheme="minorHAnsi" w:hAnsiTheme="minorHAnsi"/>
          <w:b/>
          <w:bCs/>
        </w:rPr>
        <w:t>Да, выведется,</w:t>
      </w:r>
      <w:r w:rsidRPr="00C93443">
        <w:rPr>
          <w:rFonts w:asciiTheme="minorHAnsi" w:hAnsiTheme="minorHAnsi"/>
        </w:rPr>
        <w:t xml:space="preserve"> т.к. внутри if стоит строка "0".</w:t>
      </w:r>
    </w:p>
    <w:p w:rsidR="00FB3B1F" w:rsidRPr="00C93443" w:rsidRDefault="00FB3B1F" w:rsidP="00FB3B1F">
      <w:pPr>
        <w:rPr>
          <w:rFonts w:asciiTheme="minorHAnsi" w:hAnsiTheme="minorHAnsi"/>
        </w:rPr>
      </w:pPr>
      <w:r w:rsidRPr="00C93443">
        <w:rPr>
          <w:rFonts w:asciiTheme="minorHAnsi" w:hAnsiTheme="minorHAnsi"/>
        </w:rPr>
        <w:t>Любая строка, кроме пустой (а здесь она не пустая), в логическом контексте является true.</w:t>
      </w:r>
    </w:p>
    <w:p w:rsidR="00FB3B1F" w:rsidRDefault="00FB3B1F" w:rsidP="00FB3B1F">
      <w:pPr>
        <w:rPr>
          <w:rFonts w:asciiTheme="minorHAnsi" w:hAnsiTheme="minorHAnsi"/>
        </w:rPr>
      </w:pPr>
    </w:p>
    <w:p w:rsidR="00E832A7" w:rsidRPr="00C93443" w:rsidRDefault="00E832A7" w:rsidP="00FB3B1F">
      <w:pPr>
        <w:rPr>
          <w:rFonts w:asciiTheme="minorHAnsi" w:hAnsiTheme="minorHAnsi"/>
        </w:rPr>
      </w:pPr>
    </w:p>
    <w:p w:rsidR="00FB3B1F" w:rsidRDefault="00FB3B1F" w:rsidP="00FB3B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textAlignment w:val="auto"/>
        <w:rPr>
          <w:rFonts w:asciiTheme="minorHAnsi" w:eastAsia="Times New Roman" w:hAnsiTheme="minorHAnsi" w:cs="Courier New"/>
          <w:kern w:val="0"/>
          <w:sz w:val="20"/>
          <w:szCs w:val="20"/>
        </w:rPr>
      </w:pPr>
      <w:r w:rsidRPr="00C93443">
        <w:rPr>
          <w:rFonts w:asciiTheme="minorHAnsi" w:hAnsiTheme="minorHAnsi"/>
          <w:noProof/>
        </w:rPr>
        <w:drawing>
          <wp:inline distT="0" distB="0" distL="0" distR="0" wp14:anchorId="6CA210A5" wp14:editId="20658E0B">
            <wp:extent cx="2499014" cy="2058011"/>
            <wp:effectExtent l="0" t="0" r="0" b="0"/>
            <wp:docPr id="10" name="Рисунок 10" descr="http://learn.javascript.ru/task/check-login/ifelse_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earn.javascript.ru/task/check-login/ifelse_task.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97702" cy="2056931"/>
                    </a:xfrm>
                    <a:prstGeom prst="rect">
                      <a:avLst/>
                    </a:prstGeom>
                    <a:noFill/>
                    <a:ln>
                      <a:noFill/>
                    </a:ln>
                  </pic:spPr>
                </pic:pic>
              </a:graphicData>
            </a:graphic>
          </wp:inline>
        </w:drawing>
      </w:r>
      <w:r w:rsidRPr="00C93443">
        <w:rPr>
          <w:rFonts w:asciiTheme="minorHAnsi" w:eastAsia="Times New Roman" w:hAnsiTheme="minorHAnsi" w:cs="Courier New"/>
          <w:kern w:val="0"/>
          <w:sz w:val="20"/>
          <w:szCs w:val="20"/>
        </w:rPr>
        <w:t xml:space="preserve">  </w:t>
      </w:r>
    </w:p>
    <w:p w:rsidR="00E832A7" w:rsidRPr="00C93443" w:rsidRDefault="00E832A7" w:rsidP="00FB3B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textAlignment w:val="auto"/>
        <w:rPr>
          <w:rFonts w:asciiTheme="minorHAnsi" w:eastAsia="Times New Roman" w:hAnsiTheme="minorHAnsi" w:cs="Courier New"/>
          <w:kern w:val="0"/>
          <w:sz w:val="20"/>
          <w:szCs w:val="20"/>
        </w:rPr>
      </w:pPr>
    </w:p>
    <w:p w:rsidR="00FB3B1F" w:rsidRPr="003F00FB" w:rsidRDefault="00FB3B1F" w:rsidP="003F00FB">
      <w:pPr>
        <w:pStyle w:val="af1"/>
        <w:rPr>
          <w:rStyle w:val="af0"/>
          <w:b w:val="0"/>
          <w:color w:val="auto"/>
        </w:rPr>
      </w:pPr>
      <w:r w:rsidRPr="003F00FB">
        <w:rPr>
          <w:rStyle w:val="af0"/>
          <w:b w:val="0"/>
          <w:color w:val="auto"/>
        </w:rPr>
        <w:t>var userName = prompt('Кто пришёл?', '');</w:t>
      </w:r>
    </w:p>
    <w:p w:rsidR="00FB3B1F" w:rsidRPr="003F00FB" w:rsidRDefault="00FB3B1F" w:rsidP="003F00FB">
      <w:pPr>
        <w:pStyle w:val="af1"/>
        <w:rPr>
          <w:rStyle w:val="af0"/>
          <w:b w:val="0"/>
          <w:color w:val="auto"/>
        </w:rPr>
      </w:pPr>
    </w:p>
    <w:p w:rsidR="00FB3B1F" w:rsidRPr="003F00FB" w:rsidRDefault="00FB3B1F" w:rsidP="003F00FB">
      <w:pPr>
        <w:pStyle w:val="af1"/>
        <w:rPr>
          <w:rStyle w:val="af0"/>
          <w:b w:val="0"/>
          <w:color w:val="auto"/>
        </w:rPr>
      </w:pPr>
      <w:r w:rsidRPr="003F00FB">
        <w:rPr>
          <w:rStyle w:val="af0"/>
          <w:b w:val="0"/>
          <w:color w:val="auto"/>
        </w:rPr>
        <w:t>if (userName == 'Админ') {</w:t>
      </w:r>
    </w:p>
    <w:p w:rsidR="00FB3B1F" w:rsidRPr="003F00FB" w:rsidRDefault="00FB3B1F" w:rsidP="003F00FB">
      <w:pPr>
        <w:pStyle w:val="af1"/>
        <w:rPr>
          <w:rStyle w:val="af0"/>
          <w:b w:val="0"/>
          <w:color w:val="auto"/>
        </w:rPr>
      </w:pPr>
    </w:p>
    <w:p w:rsidR="00FB3B1F" w:rsidRPr="003F00FB" w:rsidRDefault="00FB3B1F" w:rsidP="003F00FB">
      <w:pPr>
        <w:pStyle w:val="af1"/>
        <w:rPr>
          <w:rStyle w:val="af0"/>
          <w:b w:val="0"/>
          <w:color w:val="auto"/>
        </w:rPr>
      </w:pPr>
      <w:r w:rsidRPr="003F00FB">
        <w:rPr>
          <w:rStyle w:val="af0"/>
          <w:b w:val="0"/>
          <w:color w:val="auto"/>
        </w:rPr>
        <w:t xml:space="preserve">  var pass = prompt('Пароль?', '');</w:t>
      </w:r>
    </w:p>
    <w:p w:rsidR="00FB3B1F" w:rsidRPr="003F00FB" w:rsidRDefault="00FB3B1F" w:rsidP="003F00FB">
      <w:pPr>
        <w:pStyle w:val="af1"/>
        <w:rPr>
          <w:rStyle w:val="af0"/>
          <w:b w:val="0"/>
          <w:color w:val="auto"/>
        </w:rPr>
      </w:pPr>
    </w:p>
    <w:p w:rsidR="00FB3B1F" w:rsidRPr="003F00FB" w:rsidRDefault="00FB3B1F" w:rsidP="003F00FB">
      <w:pPr>
        <w:pStyle w:val="af1"/>
        <w:rPr>
          <w:rStyle w:val="af0"/>
          <w:b w:val="0"/>
          <w:color w:val="auto"/>
        </w:rPr>
      </w:pPr>
      <w:r w:rsidRPr="003F00FB">
        <w:rPr>
          <w:rStyle w:val="af0"/>
          <w:b w:val="0"/>
          <w:color w:val="auto"/>
        </w:rPr>
        <w:t xml:space="preserve">  if (pass == 'Чёрный Властелин') {</w:t>
      </w:r>
    </w:p>
    <w:p w:rsidR="00FB3B1F" w:rsidRPr="003F00FB" w:rsidRDefault="00FB3B1F" w:rsidP="003F00FB">
      <w:pPr>
        <w:pStyle w:val="af1"/>
        <w:rPr>
          <w:rStyle w:val="af0"/>
          <w:b w:val="0"/>
          <w:color w:val="auto"/>
        </w:rPr>
      </w:pPr>
      <w:r w:rsidRPr="003F00FB">
        <w:rPr>
          <w:rStyle w:val="af0"/>
          <w:b w:val="0"/>
          <w:color w:val="auto"/>
        </w:rPr>
        <w:t xml:space="preserve">    alert( 'Добро пожаловать!' );</w:t>
      </w:r>
    </w:p>
    <w:p w:rsidR="00FB3B1F" w:rsidRPr="003F00FB" w:rsidRDefault="00FB3B1F" w:rsidP="003F00FB">
      <w:pPr>
        <w:pStyle w:val="af1"/>
        <w:rPr>
          <w:rStyle w:val="af0"/>
          <w:b w:val="0"/>
          <w:color w:val="auto"/>
        </w:rPr>
      </w:pPr>
      <w:r w:rsidRPr="003F00FB">
        <w:rPr>
          <w:rStyle w:val="af0"/>
          <w:b w:val="0"/>
          <w:color w:val="auto"/>
        </w:rPr>
        <w:t xml:space="preserve">  } else if (pass == null) { // (*)</w:t>
      </w:r>
    </w:p>
    <w:p w:rsidR="00FB3B1F" w:rsidRPr="003F00FB" w:rsidRDefault="00FB3B1F" w:rsidP="003F00FB">
      <w:pPr>
        <w:pStyle w:val="af1"/>
        <w:rPr>
          <w:rStyle w:val="af0"/>
          <w:b w:val="0"/>
          <w:color w:val="auto"/>
        </w:rPr>
      </w:pPr>
      <w:r w:rsidRPr="003F00FB">
        <w:rPr>
          <w:rStyle w:val="af0"/>
          <w:b w:val="0"/>
          <w:color w:val="auto"/>
        </w:rPr>
        <w:t xml:space="preserve">    alert( 'Вход отменён' );</w:t>
      </w:r>
    </w:p>
    <w:p w:rsidR="00FB3B1F" w:rsidRPr="003F00FB" w:rsidRDefault="00FB3B1F" w:rsidP="003F00FB">
      <w:pPr>
        <w:pStyle w:val="af1"/>
        <w:rPr>
          <w:rStyle w:val="af0"/>
          <w:b w:val="0"/>
          <w:color w:val="auto"/>
        </w:rPr>
      </w:pPr>
      <w:r w:rsidRPr="003F00FB">
        <w:rPr>
          <w:rStyle w:val="af0"/>
          <w:b w:val="0"/>
          <w:color w:val="auto"/>
        </w:rPr>
        <w:t xml:space="preserve">  } else {</w:t>
      </w:r>
    </w:p>
    <w:p w:rsidR="00FB3B1F" w:rsidRPr="003F00FB" w:rsidRDefault="00FB3B1F" w:rsidP="003F00FB">
      <w:pPr>
        <w:pStyle w:val="af1"/>
        <w:rPr>
          <w:rStyle w:val="af0"/>
          <w:b w:val="0"/>
          <w:color w:val="auto"/>
        </w:rPr>
      </w:pPr>
      <w:r w:rsidRPr="003F00FB">
        <w:rPr>
          <w:rStyle w:val="af0"/>
          <w:b w:val="0"/>
          <w:color w:val="auto"/>
        </w:rPr>
        <w:t xml:space="preserve">    alert( 'Пароль неверен' );</w:t>
      </w:r>
    </w:p>
    <w:p w:rsidR="00FB3B1F" w:rsidRPr="003F00FB" w:rsidRDefault="00FB3B1F" w:rsidP="003F00FB">
      <w:pPr>
        <w:pStyle w:val="af1"/>
        <w:rPr>
          <w:rStyle w:val="af0"/>
          <w:b w:val="0"/>
          <w:color w:val="auto"/>
        </w:rPr>
      </w:pPr>
      <w:r w:rsidRPr="003F00FB">
        <w:rPr>
          <w:rStyle w:val="af0"/>
          <w:b w:val="0"/>
          <w:color w:val="auto"/>
        </w:rPr>
        <w:t xml:space="preserve">  }</w:t>
      </w:r>
    </w:p>
    <w:p w:rsidR="00FB3B1F" w:rsidRPr="003F00FB" w:rsidRDefault="00FB3B1F" w:rsidP="003F00FB">
      <w:pPr>
        <w:pStyle w:val="af1"/>
        <w:rPr>
          <w:rStyle w:val="af0"/>
          <w:b w:val="0"/>
          <w:color w:val="auto"/>
        </w:rPr>
      </w:pPr>
    </w:p>
    <w:p w:rsidR="00FB3B1F" w:rsidRPr="003F00FB" w:rsidRDefault="00FB3B1F" w:rsidP="003F00FB">
      <w:pPr>
        <w:pStyle w:val="af1"/>
        <w:rPr>
          <w:rStyle w:val="af0"/>
          <w:b w:val="0"/>
          <w:color w:val="auto"/>
        </w:rPr>
      </w:pPr>
      <w:r w:rsidRPr="003F00FB">
        <w:rPr>
          <w:rStyle w:val="af0"/>
          <w:b w:val="0"/>
          <w:color w:val="auto"/>
        </w:rPr>
        <w:t>} else if (userName == null) { // (**)</w:t>
      </w:r>
    </w:p>
    <w:p w:rsidR="00FB3B1F" w:rsidRPr="003F00FB" w:rsidRDefault="00FB3B1F" w:rsidP="003F00FB">
      <w:pPr>
        <w:pStyle w:val="af1"/>
        <w:rPr>
          <w:rStyle w:val="af0"/>
          <w:b w:val="0"/>
          <w:color w:val="auto"/>
        </w:rPr>
      </w:pPr>
      <w:r w:rsidRPr="003F00FB">
        <w:rPr>
          <w:rStyle w:val="af0"/>
          <w:b w:val="0"/>
          <w:color w:val="auto"/>
        </w:rPr>
        <w:t xml:space="preserve">  alert( 'Вход отменён' );</w:t>
      </w:r>
    </w:p>
    <w:p w:rsidR="00FB3B1F" w:rsidRPr="003F00FB" w:rsidRDefault="00FB3B1F" w:rsidP="003F00FB">
      <w:pPr>
        <w:pStyle w:val="af1"/>
        <w:rPr>
          <w:rStyle w:val="af0"/>
          <w:b w:val="0"/>
          <w:color w:val="auto"/>
        </w:rPr>
      </w:pPr>
    </w:p>
    <w:p w:rsidR="00FB3B1F" w:rsidRPr="003F00FB" w:rsidRDefault="00FB3B1F" w:rsidP="003F00FB">
      <w:pPr>
        <w:pStyle w:val="af1"/>
        <w:rPr>
          <w:rStyle w:val="af0"/>
          <w:b w:val="0"/>
          <w:color w:val="auto"/>
        </w:rPr>
      </w:pPr>
      <w:r w:rsidRPr="003F00FB">
        <w:rPr>
          <w:rStyle w:val="af0"/>
          <w:b w:val="0"/>
          <w:color w:val="auto"/>
        </w:rPr>
        <w:t>} else {</w:t>
      </w:r>
    </w:p>
    <w:p w:rsidR="00FB3B1F" w:rsidRPr="003F00FB" w:rsidRDefault="00FB3B1F" w:rsidP="003F00FB">
      <w:pPr>
        <w:pStyle w:val="af1"/>
        <w:rPr>
          <w:rStyle w:val="af0"/>
          <w:b w:val="0"/>
          <w:color w:val="auto"/>
        </w:rPr>
      </w:pPr>
    </w:p>
    <w:p w:rsidR="00FB3B1F" w:rsidRPr="004E74CB" w:rsidRDefault="00FB3B1F" w:rsidP="003F00FB">
      <w:pPr>
        <w:pStyle w:val="af1"/>
        <w:rPr>
          <w:rStyle w:val="af0"/>
        </w:rPr>
      </w:pPr>
      <w:r w:rsidRPr="003F00FB">
        <w:rPr>
          <w:rStyle w:val="af0"/>
          <w:b w:val="0"/>
          <w:color w:val="auto"/>
        </w:rPr>
        <w:t xml:space="preserve">  alert( 'Я вас не знаю' );</w:t>
      </w:r>
    </w:p>
    <w:p w:rsidR="00FB3B1F" w:rsidRPr="004E74CB" w:rsidRDefault="00FB3B1F" w:rsidP="00FB3B1F">
      <w:pPr>
        <w:shd w:val="clear" w:color="auto" w:fill="D9D9D9" w:themeFill="background1" w:themeFillShade="D9"/>
        <w:rPr>
          <w:rStyle w:val="af0"/>
        </w:rPr>
      </w:pPr>
    </w:p>
    <w:p w:rsidR="00FB3B1F" w:rsidRPr="00E538AA" w:rsidRDefault="00FB3B1F" w:rsidP="00E538AA">
      <w:pPr>
        <w:pStyle w:val="af1"/>
        <w:rPr>
          <w:rStyle w:val="af0"/>
          <w:b w:val="0"/>
          <w:color w:val="auto"/>
        </w:rPr>
      </w:pPr>
      <w:r w:rsidRPr="00E538AA">
        <w:rPr>
          <w:rStyle w:val="af0"/>
          <w:b w:val="0"/>
          <w:color w:val="auto"/>
        </w:rPr>
        <w:t>}</w:t>
      </w:r>
    </w:p>
    <w:p w:rsidR="00FB3B1F" w:rsidRPr="00C93443" w:rsidRDefault="00FB3B1F" w:rsidP="00FB3B1F">
      <w:pPr>
        <w:rPr>
          <w:rFonts w:asciiTheme="minorHAnsi" w:hAnsiTheme="minorHAnsi"/>
        </w:rPr>
      </w:pPr>
      <w:r w:rsidRPr="00C93443">
        <w:rPr>
          <w:rFonts w:asciiTheme="minorHAnsi" w:hAnsiTheme="minorHAnsi"/>
        </w:rPr>
        <w:t>Обратите внимание на проверку if в строках (*) и (**). Везде, кроме Safari, нажатие «Отмена» возвращает null, а вот Safari возвращает при отмене пустую строку, поэтому в браузере Safari можно было бы добавить дополнительную проверку на неё.</w:t>
      </w:r>
    </w:p>
    <w:p w:rsidR="00FB3B1F" w:rsidRPr="00C93443" w:rsidRDefault="00FB3B1F" w:rsidP="00FB3B1F">
      <w:pPr>
        <w:rPr>
          <w:rFonts w:asciiTheme="minorHAnsi" w:hAnsiTheme="minorHAnsi"/>
        </w:rPr>
      </w:pPr>
    </w:p>
    <w:p w:rsidR="00FB3B1F" w:rsidRPr="00E538AA" w:rsidRDefault="00FB3B1F" w:rsidP="00E538AA">
      <w:pPr>
        <w:pStyle w:val="af1"/>
        <w:rPr>
          <w:rStyle w:val="af0"/>
          <w:b w:val="0"/>
          <w:color w:val="auto"/>
        </w:rPr>
      </w:pPr>
      <w:r w:rsidRPr="00E538AA">
        <w:rPr>
          <w:rStyle w:val="af0"/>
          <w:b w:val="0"/>
          <w:color w:val="auto"/>
        </w:rPr>
        <w:t>if (a + b &lt; 4) {</w:t>
      </w:r>
    </w:p>
    <w:p w:rsidR="00FB3B1F" w:rsidRPr="00E538AA" w:rsidRDefault="00FB3B1F" w:rsidP="00E538AA">
      <w:pPr>
        <w:pStyle w:val="af1"/>
        <w:rPr>
          <w:rStyle w:val="af0"/>
          <w:b w:val="0"/>
          <w:color w:val="auto"/>
        </w:rPr>
      </w:pPr>
      <w:r w:rsidRPr="00E538AA">
        <w:rPr>
          <w:rStyle w:val="af0"/>
          <w:b w:val="0"/>
          <w:color w:val="auto"/>
        </w:rPr>
        <w:t xml:space="preserve">  result = 'Мало';</w:t>
      </w:r>
    </w:p>
    <w:p w:rsidR="00FB3B1F" w:rsidRPr="00E538AA" w:rsidRDefault="00FB3B1F" w:rsidP="00E538AA">
      <w:pPr>
        <w:pStyle w:val="af1"/>
        <w:rPr>
          <w:rStyle w:val="af0"/>
          <w:b w:val="0"/>
          <w:color w:val="auto"/>
        </w:rPr>
      </w:pPr>
      <w:r w:rsidRPr="00E538AA">
        <w:rPr>
          <w:rStyle w:val="af0"/>
          <w:b w:val="0"/>
          <w:color w:val="auto"/>
        </w:rPr>
        <w:t>} else {</w:t>
      </w:r>
    </w:p>
    <w:p w:rsidR="00FB3B1F" w:rsidRPr="00E538AA" w:rsidRDefault="00FB3B1F" w:rsidP="00E538AA">
      <w:pPr>
        <w:pStyle w:val="af1"/>
        <w:rPr>
          <w:rStyle w:val="af0"/>
          <w:b w:val="0"/>
          <w:color w:val="auto"/>
        </w:rPr>
      </w:pPr>
      <w:r w:rsidRPr="00E538AA">
        <w:rPr>
          <w:rStyle w:val="af0"/>
          <w:b w:val="0"/>
          <w:color w:val="auto"/>
        </w:rPr>
        <w:lastRenderedPageBreak/>
        <w:t xml:space="preserve">  result = 'Много';</w:t>
      </w:r>
    </w:p>
    <w:p w:rsidR="00FB3B1F" w:rsidRPr="00E538AA" w:rsidRDefault="00FB3B1F" w:rsidP="00E538AA">
      <w:pPr>
        <w:pStyle w:val="af1"/>
        <w:rPr>
          <w:rStyle w:val="af0"/>
          <w:b w:val="0"/>
          <w:color w:val="auto"/>
        </w:rPr>
      </w:pPr>
      <w:r w:rsidRPr="00E538AA">
        <w:rPr>
          <w:rStyle w:val="af0"/>
          <w:b w:val="0"/>
          <w:color w:val="auto"/>
        </w:rPr>
        <w:t>}</w:t>
      </w:r>
    </w:p>
    <w:p w:rsidR="00FB3B1F" w:rsidRPr="00C93443" w:rsidRDefault="00FB3B1F" w:rsidP="00FB3B1F">
      <w:pPr>
        <w:rPr>
          <w:rFonts w:asciiTheme="minorHAnsi" w:hAnsiTheme="minorHAnsi"/>
        </w:rPr>
      </w:pPr>
    </w:p>
    <w:p w:rsidR="00FB3B1F" w:rsidRPr="00E538AA" w:rsidRDefault="00FB3B1F" w:rsidP="00FB3B1F">
      <w:pPr>
        <w:rPr>
          <w:rStyle w:val="af2"/>
        </w:rPr>
      </w:pPr>
      <w:r w:rsidRPr="00C93443">
        <w:rPr>
          <w:rFonts w:asciiTheme="minorHAnsi" w:hAnsiTheme="minorHAnsi"/>
        </w:rPr>
        <w:t xml:space="preserve">Тоже самое: </w:t>
      </w:r>
      <w:r w:rsidRPr="00E538AA">
        <w:rPr>
          <w:rStyle w:val="af2"/>
        </w:rPr>
        <w:t>result = (a + b &lt; 4) ? 'Мало' : 'Много';</w:t>
      </w:r>
    </w:p>
    <w:p w:rsidR="00FB3B1F" w:rsidRPr="00C93443" w:rsidRDefault="00FB3B1F" w:rsidP="00FB3B1F">
      <w:pPr>
        <w:rPr>
          <w:rFonts w:asciiTheme="minorHAnsi" w:hAnsiTheme="minorHAnsi"/>
        </w:rPr>
      </w:pPr>
    </w:p>
    <w:p w:rsidR="00FB3B1F" w:rsidRPr="00E538AA" w:rsidRDefault="00FB3B1F" w:rsidP="00E538AA">
      <w:pPr>
        <w:pStyle w:val="af1"/>
        <w:rPr>
          <w:rStyle w:val="af0"/>
          <w:b w:val="0"/>
          <w:color w:val="auto"/>
        </w:rPr>
      </w:pPr>
      <w:r w:rsidRPr="00E538AA">
        <w:rPr>
          <w:rStyle w:val="af0"/>
          <w:b w:val="0"/>
          <w:color w:val="auto"/>
        </w:rPr>
        <w:t>var message;</w:t>
      </w:r>
    </w:p>
    <w:p w:rsidR="00FB3B1F" w:rsidRPr="00E538AA" w:rsidRDefault="00FB3B1F" w:rsidP="00E538AA">
      <w:pPr>
        <w:pStyle w:val="af1"/>
        <w:rPr>
          <w:rStyle w:val="af0"/>
          <w:b w:val="0"/>
          <w:color w:val="auto"/>
        </w:rPr>
      </w:pPr>
      <w:r w:rsidRPr="00E538AA">
        <w:rPr>
          <w:rStyle w:val="af0"/>
          <w:b w:val="0"/>
          <w:color w:val="auto"/>
        </w:rPr>
        <w:t>if (login == 'Вася') {</w:t>
      </w:r>
    </w:p>
    <w:p w:rsidR="00FB3B1F" w:rsidRPr="00E538AA" w:rsidRDefault="00FB3B1F" w:rsidP="00E538AA">
      <w:pPr>
        <w:pStyle w:val="af1"/>
        <w:rPr>
          <w:rStyle w:val="af0"/>
          <w:b w:val="0"/>
          <w:color w:val="auto"/>
        </w:rPr>
      </w:pPr>
      <w:r w:rsidRPr="00E538AA">
        <w:rPr>
          <w:rStyle w:val="af0"/>
          <w:b w:val="0"/>
          <w:color w:val="auto"/>
        </w:rPr>
        <w:t xml:space="preserve">  message = 'Привет';</w:t>
      </w:r>
    </w:p>
    <w:p w:rsidR="00FB3B1F" w:rsidRPr="00E538AA" w:rsidRDefault="00FB3B1F" w:rsidP="00E538AA">
      <w:pPr>
        <w:pStyle w:val="af1"/>
        <w:rPr>
          <w:rStyle w:val="af0"/>
          <w:b w:val="0"/>
          <w:color w:val="auto"/>
        </w:rPr>
      </w:pPr>
      <w:r w:rsidRPr="00E538AA">
        <w:rPr>
          <w:rStyle w:val="af0"/>
          <w:b w:val="0"/>
          <w:color w:val="auto"/>
        </w:rPr>
        <w:t>} else if (login == 'Директор') {</w:t>
      </w:r>
    </w:p>
    <w:p w:rsidR="00FB3B1F" w:rsidRPr="00E538AA" w:rsidRDefault="00FB3B1F" w:rsidP="00E538AA">
      <w:pPr>
        <w:pStyle w:val="af1"/>
        <w:rPr>
          <w:rStyle w:val="af0"/>
          <w:b w:val="0"/>
          <w:color w:val="auto"/>
        </w:rPr>
      </w:pPr>
      <w:r w:rsidRPr="00E538AA">
        <w:rPr>
          <w:rStyle w:val="af0"/>
          <w:b w:val="0"/>
          <w:color w:val="auto"/>
        </w:rPr>
        <w:t xml:space="preserve">  message = 'Здравствуйте';</w:t>
      </w:r>
    </w:p>
    <w:p w:rsidR="00FB3B1F" w:rsidRPr="00E538AA" w:rsidRDefault="00FB3B1F" w:rsidP="00E538AA">
      <w:pPr>
        <w:pStyle w:val="af1"/>
        <w:rPr>
          <w:rStyle w:val="af0"/>
          <w:b w:val="0"/>
          <w:color w:val="auto"/>
        </w:rPr>
      </w:pPr>
      <w:r w:rsidRPr="00E538AA">
        <w:rPr>
          <w:rStyle w:val="af0"/>
          <w:b w:val="0"/>
          <w:color w:val="auto"/>
        </w:rPr>
        <w:t>} else if (login == '') {</w:t>
      </w:r>
    </w:p>
    <w:p w:rsidR="00FB3B1F" w:rsidRPr="00E538AA" w:rsidRDefault="00FB3B1F" w:rsidP="00E538AA">
      <w:pPr>
        <w:pStyle w:val="af1"/>
        <w:rPr>
          <w:rStyle w:val="af0"/>
          <w:b w:val="0"/>
          <w:color w:val="auto"/>
        </w:rPr>
      </w:pPr>
      <w:r w:rsidRPr="00E538AA">
        <w:rPr>
          <w:rStyle w:val="af0"/>
          <w:b w:val="0"/>
          <w:color w:val="auto"/>
        </w:rPr>
        <w:t xml:space="preserve">  message = 'Нет логина';</w:t>
      </w:r>
    </w:p>
    <w:p w:rsidR="00FB3B1F" w:rsidRPr="00E538AA" w:rsidRDefault="00FB3B1F" w:rsidP="00E538AA">
      <w:pPr>
        <w:pStyle w:val="af1"/>
        <w:rPr>
          <w:rStyle w:val="af0"/>
          <w:b w:val="0"/>
          <w:color w:val="auto"/>
        </w:rPr>
      </w:pPr>
      <w:r w:rsidRPr="00E538AA">
        <w:rPr>
          <w:rStyle w:val="af0"/>
          <w:b w:val="0"/>
          <w:color w:val="auto"/>
        </w:rPr>
        <w:t>} else {</w:t>
      </w:r>
    </w:p>
    <w:p w:rsidR="00FB3B1F" w:rsidRPr="00E538AA" w:rsidRDefault="00FB3B1F" w:rsidP="00E538AA">
      <w:pPr>
        <w:pStyle w:val="af1"/>
        <w:rPr>
          <w:rStyle w:val="af0"/>
          <w:b w:val="0"/>
          <w:color w:val="auto"/>
        </w:rPr>
      </w:pPr>
      <w:r w:rsidRPr="00E538AA">
        <w:rPr>
          <w:rStyle w:val="af0"/>
          <w:b w:val="0"/>
          <w:color w:val="auto"/>
        </w:rPr>
        <w:t xml:space="preserve">  message = '';</w:t>
      </w:r>
    </w:p>
    <w:p w:rsidR="00FB3B1F" w:rsidRPr="00E538AA" w:rsidRDefault="00FB3B1F" w:rsidP="00E538AA">
      <w:pPr>
        <w:pStyle w:val="af1"/>
        <w:rPr>
          <w:rStyle w:val="af0"/>
          <w:b w:val="0"/>
          <w:color w:val="auto"/>
        </w:rPr>
      </w:pPr>
      <w:r w:rsidRPr="00E538AA">
        <w:rPr>
          <w:rStyle w:val="af0"/>
          <w:b w:val="0"/>
          <w:color w:val="auto"/>
        </w:rPr>
        <w:t>}</w:t>
      </w:r>
    </w:p>
    <w:p w:rsidR="00FB3B1F" w:rsidRPr="00C93443" w:rsidRDefault="00FB3B1F" w:rsidP="00FB3B1F">
      <w:pPr>
        <w:rPr>
          <w:rFonts w:asciiTheme="minorHAnsi" w:hAnsiTheme="minorHAnsi"/>
        </w:rPr>
      </w:pPr>
    </w:p>
    <w:p w:rsidR="00FB3B1F" w:rsidRPr="00F04B98" w:rsidRDefault="00FB3B1F" w:rsidP="00F04B98">
      <w:pPr>
        <w:pStyle w:val="af1"/>
        <w:rPr>
          <w:rStyle w:val="af0"/>
          <w:b w:val="0"/>
          <w:color w:val="auto"/>
        </w:rPr>
      </w:pPr>
      <w:r w:rsidRPr="00F04B98">
        <w:rPr>
          <w:rStyle w:val="af0"/>
          <w:b w:val="0"/>
          <w:color w:val="auto"/>
        </w:rPr>
        <w:t>var message = (login == 'Вася') ? 'Привет' :</w:t>
      </w:r>
    </w:p>
    <w:p w:rsidR="00FB3B1F" w:rsidRPr="00F04B98" w:rsidRDefault="00FB3B1F" w:rsidP="00F04B98">
      <w:pPr>
        <w:pStyle w:val="af1"/>
        <w:rPr>
          <w:rStyle w:val="af0"/>
          <w:b w:val="0"/>
          <w:color w:val="auto"/>
        </w:rPr>
      </w:pPr>
      <w:r w:rsidRPr="00F04B98">
        <w:rPr>
          <w:rStyle w:val="af0"/>
          <w:b w:val="0"/>
          <w:color w:val="auto"/>
        </w:rPr>
        <w:t xml:space="preserve">  (login == 'Директор') ? 'Здравствуйте' :</w:t>
      </w:r>
    </w:p>
    <w:p w:rsidR="00FB3B1F" w:rsidRPr="00F04B98" w:rsidRDefault="00FB3B1F" w:rsidP="00F04B98">
      <w:pPr>
        <w:pStyle w:val="af1"/>
        <w:rPr>
          <w:rStyle w:val="af0"/>
          <w:b w:val="0"/>
          <w:color w:val="auto"/>
        </w:rPr>
      </w:pPr>
      <w:r w:rsidRPr="00F04B98">
        <w:rPr>
          <w:rStyle w:val="af0"/>
          <w:b w:val="0"/>
          <w:color w:val="auto"/>
        </w:rPr>
        <w:t xml:space="preserve">  (login == '') ? 'Нет логина' :</w:t>
      </w:r>
    </w:p>
    <w:p w:rsidR="00FB3B1F" w:rsidRDefault="00FB3B1F" w:rsidP="00F04B98">
      <w:pPr>
        <w:pStyle w:val="af1"/>
        <w:rPr>
          <w:rStyle w:val="af0"/>
          <w:b w:val="0"/>
          <w:color w:val="auto"/>
          <w:lang w:val="en-US"/>
        </w:rPr>
      </w:pPr>
      <w:r w:rsidRPr="00F04B98">
        <w:rPr>
          <w:rStyle w:val="af0"/>
          <w:b w:val="0"/>
          <w:color w:val="auto"/>
        </w:rPr>
        <w:t xml:space="preserve">  '';</w:t>
      </w:r>
    </w:p>
    <w:p w:rsidR="006B49BC" w:rsidRPr="006B49BC" w:rsidRDefault="006B49BC" w:rsidP="006B49BC">
      <w:pPr>
        <w:rPr>
          <w:lang w:val="en-US"/>
        </w:rPr>
      </w:pPr>
    </w:p>
    <w:p w:rsidR="00A45ABD" w:rsidRPr="00621CA9" w:rsidRDefault="00A45ABD" w:rsidP="00A45ABD">
      <w:pPr>
        <w:pStyle w:val="1"/>
      </w:pPr>
      <w:r w:rsidRPr="00621CA9">
        <w:t>Циклические алгоритмы</w:t>
      </w:r>
    </w:p>
    <w:p w:rsidR="00A45ABD" w:rsidRDefault="00A45ABD" w:rsidP="00A45ABD">
      <w:pPr>
        <w:shd w:val="clear" w:color="auto" w:fill="FFFFFF" w:themeFill="background1"/>
        <w:rPr>
          <w:rFonts w:asciiTheme="minorHAnsi" w:hAnsiTheme="minorHAnsi"/>
          <w:shd w:val="clear" w:color="auto" w:fill="FFC000"/>
        </w:rPr>
      </w:pPr>
    </w:p>
    <w:p w:rsidR="00A45ABD" w:rsidRDefault="00A45ABD" w:rsidP="00A45ABD">
      <w:pPr>
        <w:pStyle w:val="aa"/>
      </w:pPr>
      <w:r w:rsidRPr="00621CA9">
        <w:rPr>
          <w:shd w:val="clear" w:color="auto" w:fill="FFC000"/>
        </w:rPr>
        <w:t>Алгоритм</w:t>
      </w:r>
      <w:r w:rsidRPr="00621CA9">
        <w:t xml:space="preserve"> — законченный и упорядоченный набор действий, которые нужно предпринять, чтобы достигнуть прогнозируемого результата.</w:t>
      </w:r>
    </w:p>
    <w:p w:rsidR="00796F2B" w:rsidRDefault="00796F2B" w:rsidP="00A45ABD">
      <w:pPr>
        <w:pStyle w:val="aa"/>
      </w:pPr>
    </w:p>
    <w:p w:rsidR="00796F2B" w:rsidRPr="00621CA9" w:rsidRDefault="00796F2B" w:rsidP="00A45ABD">
      <w:pPr>
        <w:pStyle w:val="aa"/>
      </w:pPr>
    </w:p>
    <w:p w:rsidR="00A45ABD" w:rsidRDefault="00A45ABD" w:rsidP="00A45ABD">
      <w:pPr>
        <w:pStyle w:val="aa"/>
      </w:pPr>
    </w:p>
    <w:p w:rsidR="00A45ABD" w:rsidRPr="005454AC" w:rsidRDefault="00A45ABD" w:rsidP="00A45ABD">
      <w:pPr>
        <w:pStyle w:val="aa"/>
      </w:pPr>
      <w:r w:rsidRPr="005454AC">
        <w:t xml:space="preserve">Для многократного повторения одного участка кода – предусмотрены </w:t>
      </w:r>
      <w:r w:rsidRPr="005454AC">
        <w:rPr>
          <w:shd w:val="clear" w:color="auto" w:fill="FFC000"/>
        </w:rPr>
        <w:t>циклы</w:t>
      </w:r>
      <w:r w:rsidRPr="005454AC">
        <w:t>.</w:t>
      </w:r>
      <w:r w:rsidRPr="005454AC">
        <w:tab/>
      </w:r>
    </w:p>
    <w:p w:rsidR="00A45ABD" w:rsidRDefault="00A45ABD" w:rsidP="00A45ABD">
      <w:pPr>
        <w:pStyle w:val="2"/>
      </w:pPr>
      <w:r w:rsidRPr="00DC1F0E">
        <w:t>Рекурсия</w:t>
      </w:r>
    </w:p>
    <w:p w:rsidR="00A45ABD" w:rsidRPr="00994616" w:rsidRDefault="00A45ABD" w:rsidP="00A45ABD">
      <w:pPr>
        <w:pStyle w:val="aa"/>
      </w:pPr>
      <w:r w:rsidRPr="00994616">
        <w:t>В теле функции могут быть вызваны другие функции для выполнения подзадач.</w:t>
      </w:r>
    </w:p>
    <w:p w:rsidR="00A45ABD" w:rsidRPr="00994616" w:rsidRDefault="00A45ABD" w:rsidP="00A45ABD">
      <w:pPr>
        <w:pStyle w:val="aa"/>
      </w:pPr>
      <w:r w:rsidRPr="00994616">
        <w:t xml:space="preserve">Частный случай подвызова – когда функция вызывает сама себя. Это называется </w:t>
      </w:r>
      <w:r w:rsidRPr="00994616">
        <w:rPr>
          <w:i/>
          <w:iCs/>
        </w:rPr>
        <w:t>рекурсией</w:t>
      </w:r>
      <w:r w:rsidRPr="00994616">
        <w:t>.</w:t>
      </w:r>
    </w:p>
    <w:p w:rsidR="00A45ABD" w:rsidRPr="00994616" w:rsidRDefault="00A45ABD" w:rsidP="00A45ABD">
      <w:pPr>
        <w:pStyle w:val="aa"/>
      </w:pPr>
      <w:r w:rsidRPr="00994616">
        <w:t>Рекурсия используется для ситуаций, когда выполнение одной сложной задачи можно представить как некое действие в совокупности с решением той же задачи в более простом варианте.</w:t>
      </w:r>
    </w:p>
    <w:p w:rsidR="00A45ABD" w:rsidRPr="00994616" w:rsidRDefault="00A45ABD" w:rsidP="00A45ABD">
      <w:pPr>
        <w:pStyle w:val="2"/>
      </w:pPr>
      <w:bookmarkStart w:id="187" w:name="степень-pow-x-n-через-рекурсию"/>
      <w:r w:rsidRPr="00994616">
        <w:t>Степень pow(x, n) через рекурсию</w:t>
      </w:r>
      <w:bookmarkEnd w:id="187"/>
    </w:p>
    <w:p w:rsidR="00A45ABD" w:rsidRPr="00994616" w:rsidRDefault="00A45ABD" w:rsidP="00A45ABD">
      <w:pPr>
        <w:pStyle w:val="aa"/>
        <w:rPr>
          <w:szCs w:val="18"/>
        </w:rPr>
      </w:pPr>
      <w:r w:rsidRPr="00994616">
        <w:rPr>
          <w:szCs w:val="18"/>
        </w:rPr>
        <w:t>В качестве первого примера использования рекурсивных вызовов – рассмотрим задачу возведения числа x в натуральную степень n.</w:t>
      </w:r>
    </w:p>
    <w:p w:rsidR="00A45ABD" w:rsidRPr="00994616" w:rsidRDefault="00A45ABD" w:rsidP="00A45ABD">
      <w:pPr>
        <w:pStyle w:val="aa"/>
        <w:rPr>
          <w:szCs w:val="18"/>
        </w:rPr>
      </w:pPr>
      <w:r w:rsidRPr="00994616">
        <w:rPr>
          <w:szCs w:val="18"/>
        </w:rPr>
        <w:t>Её можно представить как совокупность более простого действия и более простой задачи того же типа вот так:</w:t>
      </w:r>
    </w:p>
    <w:p w:rsidR="00A45ABD" w:rsidRPr="00646F10" w:rsidRDefault="00A45ABD" w:rsidP="00A45ABD">
      <w:pPr>
        <w:pStyle w:val="af1"/>
        <w:rPr>
          <w:rStyle w:val="af0"/>
          <w:b w:val="0"/>
          <w:color w:val="auto"/>
        </w:rPr>
      </w:pPr>
      <w:r w:rsidRPr="00646F10">
        <w:rPr>
          <w:rStyle w:val="af0"/>
          <w:b w:val="0"/>
          <w:color w:val="auto"/>
        </w:rPr>
        <w:t>pow(x, n) = x * pow(x, n - 1)</w:t>
      </w:r>
    </w:p>
    <w:p w:rsidR="00A45ABD" w:rsidRPr="00646F10" w:rsidRDefault="00A45ABD" w:rsidP="00A45ABD">
      <w:pPr>
        <w:pStyle w:val="af1"/>
        <w:rPr>
          <w:rStyle w:val="af0"/>
          <w:b w:val="0"/>
          <w:color w:val="auto"/>
        </w:rPr>
      </w:pPr>
      <w:r w:rsidRPr="00646F10">
        <w:rPr>
          <w:rStyle w:val="af0"/>
          <w:b w:val="0"/>
          <w:color w:val="auto"/>
        </w:rPr>
        <w:t>То есть, xn = x * xn-1.</w:t>
      </w:r>
    </w:p>
    <w:p w:rsidR="00A45ABD" w:rsidRPr="00994616" w:rsidRDefault="00A45ABD" w:rsidP="00A45ABD">
      <w:pPr>
        <w:pStyle w:val="aa"/>
        <w:rPr>
          <w:szCs w:val="18"/>
        </w:rPr>
      </w:pPr>
      <w:r w:rsidRPr="00994616">
        <w:rPr>
          <w:szCs w:val="18"/>
        </w:rPr>
        <w:t>Например, вычислим pow(2, 4), последовательно переходя к более простой задаче:</w:t>
      </w:r>
    </w:p>
    <w:p w:rsidR="00A45ABD" w:rsidRPr="00646F10" w:rsidRDefault="00A45ABD" w:rsidP="00A45ABD">
      <w:pPr>
        <w:pStyle w:val="af1"/>
        <w:rPr>
          <w:rStyle w:val="af0"/>
          <w:b w:val="0"/>
          <w:color w:val="auto"/>
        </w:rPr>
      </w:pPr>
      <w:r w:rsidRPr="00646F10">
        <w:rPr>
          <w:rStyle w:val="af0"/>
          <w:b w:val="0"/>
          <w:color w:val="auto"/>
        </w:rPr>
        <w:t>pow(2, 4) = 2 * pow(2, 3)</w:t>
      </w:r>
    </w:p>
    <w:p w:rsidR="00A45ABD" w:rsidRPr="00646F10" w:rsidRDefault="00A45ABD" w:rsidP="00A45ABD">
      <w:pPr>
        <w:pStyle w:val="af1"/>
        <w:rPr>
          <w:rStyle w:val="af0"/>
          <w:b w:val="0"/>
          <w:color w:val="auto"/>
        </w:rPr>
      </w:pPr>
      <w:r w:rsidRPr="00646F10">
        <w:rPr>
          <w:rStyle w:val="af0"/>
          <w:b w:val="0"/>
          <w:color w:val="auto"/>
        </w:rPr>
        <w:t>pow(2, 3) = 2 * pow(2, 2)</w:t>
      </w:r>
    </w:p>
    <w:p w:rsidR="00A45ABD" w:rsidRPr="00646F10" w:rsidRDefault="00A45ABD" w:rsidP="00A45ABD">
      <w:pPr>
        <w:pStyle w:val="af1"/>
        <w:rPr>
          <w:rStyle w:val="af0"/>
          <w:b w:val="0"/>
          <w:color w:val="auto"/>
        </w:rPr>
      </w:pPr>
      <w:r w:rsidRPr="00646F10">
        <w:rPr>
          <w:rStyle w:val="af0"/>
          <w:b w:val="0"/>
          <w:color w:val="auto"/>
        </w:rPr>
        <w:t>pow(2, 2) = 2 * pow(2, 1)</w:t>
      </w:r>
    </w:p>
    <w:p w:rsidR="00A45ABD" w:rsidRPr="00646F10" w:rsidRDefault="00A45ABD" w:rsidP="00A45ABD">
      <w:pPr>
        <w:pStyle w:val="af1"/>
        <w:rPr>
          <w:rStyle w:val="af0"/>
          <w:b w:val="0"/>
          <w:color w:val="auto"/>
        </w:rPr>
      </w:pPr>
      <w:r w:rsidRPr="00646F10">
        <w:rPr>
          <w:rStyle w:val="af0"/>
          <w:b w:val="0"/>
          <w:color w:val="auto"/>
        </w:rPr>
        <w:t>pow(2, 1) = 2</w:t>
      </w:r>
    </w:p>
    <w:p w:rsidR="00A45ABD" w:rsidRPr="00994616" w:rsidRDefault="00A45ABD" w:rsidP="00A45ABD">
      <w:pPr>
        <w:pStyle w:val="aa"/>
        <w:rPr>
          <w:szCs w:val="18"/>
        </w:rPr>
      </w:pPr>
      <w:r w:rsidRPr="00994616">
        <w:rPr>
          <w:szCs w:val="18"/>
        </w:rPr>
        <w:t>На шаге 1 нам нужно вычислить pow(2,3), поэтому мы делаем шаг 2, дальше нам нужно pow(2,2), мы делаем шаг 3, затем шаг 4, и на нём уже можно остановиться, ведь очевидно, что результат возведения числа в степень 1 – равен самому числу.</w:t>
      </w:r>
    </w:p>
    <w:p w:rsidR="00A45ABD" w:rsidRPr="00994616" w:rsidRDefault="00A45ABD" w:rsidP="00A45ABD">
      <w:pPr>
        <w:pStyle w:val="aa"/>
        <w:rPr>
          <w:szCs w:val="18"/>
        </w:rPr>
      </w:pPr>
      <w:r w:rsidRPr="00994616">
        <w:rPr>
          <w:szCs w:val="18"/>
        </w:rPr>
        <w:t>Далее, имея результат на шаге 4, он подставляется обратно в шаг 3, затем имеем pow(2,2) – подставляем в шаг 2 и на шаге 1 уже получаем результат.</w:t>
      </w:r>
    </w:p>
    <w:p w:rsidR="00A45ABD" w:rsidRPr="00994616" w:rsidRDefault="00A45ABD" w:rsidP="00A45ABD">
      <w:pPr>
        <w:pStyle w:val="aa"/>
        <w:rPr>
          <w:szCs w:val="18"/>
        </w:rPr>
      </w:pPr>
      <w:r w:rsidRPr="00994616">
        <w:rPr>
          <w:szCs w:val="18"/>
        </w:rPr>
        <w:t>Этот алгоритм на JavaScript:</w:t>
      </w:r>
    </w:p>
    <w:p w:rsidR="00A45ABD" w:rsidRPr="00646F10" w:rsidRDefault="00A45ABD" w:rsidP="00A45ABD">
      <w:pPr>
        <w:pStyle w:val="af1"/>
        <w:rPr>
          <w:rStyle w:val="af0"/>
          <w:b w:val="0"/>
          <w:color w:val="auto"/>
        </w:rPr>
      </w:pPr>
      <w:r w:rsidRPr="00646F10">
        <w:rPr>
          <w:rStyle w:val="af0"/>
          <w:b w:val="0"/>
          <w:color w:val="auto"/>
        </w:rPr>
        <w:t xml:space="preserve">function </w:t>
      </w:r>
      <w:r w:rsidRPr="002B5062">
        <w:rPr>
          <w:rStyle w:val="af0"/>
        </w:rPr>
        <w:t>pow</w:t>
      </w:r>
      <w:r w:rsidRPr="00646F10">
        <w:rPr>
          <w:rStyle w:val="af0"/>
          <w:b w:val="0"/>
          <w:color w:val="auto"/>
        </w:rPr>
        <w:t>(x, n) {</w:t>
      </w:r>
    </w:p>
    <w:p w:rsidR="00A45ABD" w:rsidRPr="00646F10" w:rsidRDefault="00A45ABD" w:rsidP="00A45ABD">
      <w:pPr>
        <w:pStyle w:val="af1"/>
        <w:rPr>
          <w:rStyle w:val="af0"/>
          <w:b w:val="0"/>
          <w:color w:val="auto"/>
        </w:rPr>
      </w:pPr>
      <w:r w:rsidRPr="00646F10">
        <w:rPr>
          <w:rStyle w:val="af0"/>
          <w:b w:val="0"/>
          <w:color w:val="auto"/>
        </w:rPr>
        <w:t xml:space="preserve">  if (n != 1) { // пока n != 1, сводить вычисление pow(x,n) к pow(x,n-1)</w:t>
      </w:r>
    </w:p>
    <w:p w:rsidR="00A45ABD" w:rsidRPr="00646F10" w:rsidRDefault="00A45ABD" w:rsidP="00A45ABD">
      <w:pPr>
        <w:pStyle w:val="af1"/>
        <w:rPr>
          <w:rStyle w:val="af0"/>
          <w:b w:val="0"/>
          <w:color w:val="auto"/>
        </w:rPr>
      </w:pPr>
      <w:r w:rsidRPr="00646F10">
        <w:rPr>
          <w:rStyle w:val="af0"/>
          <w:b w:val="0"/>
          <w:color w:val="auto"/>
        </w:rPr>
        <w:t xml:space="preserve">    return x * </w:t>
      </w:r>
      <w:r w:rsidRPr="002B5062">
        <w:rPr>
          <w:rStyle w:val="af0"/>
        </w:rPr>
        <w:t>pow</w:t>
      </w:r>
      <w:r w:rsidRPr="00646F10">
        <w:rPr>
          <w:rStyle w:val="af0"/>
          <w:b w:val="0"/>
          <w:color w:val="auto"/>
        </w:rPr>
        <w:t>(x, n - 1);</w:t>
      </w:r>
    </w:p>
    <w:p w:rsidR="00A45ABD" w:rsidRPr="00646F10" w:rsidRDefault="00A45ABD" w:rsidP="00A45ABD">
      <w:pPr>
        <w:pStyle w:val="af1"/>
        <w:rPr>
          <w:rStyle w:val="af0"/>
          <w:b w:val="0"/>
          <w:color w:val="auto"/>
        </w:rPr>
      </w:pPr>
      <w:r w:rsidRPr="00646F10">
        <w:rPr>
          <w:rStyle w:val="af0"/>
          <w:b w:val="0"/>
          <w:color w:val="auto"/>
        </w:rPr>
        <w:t xml:space="preserve">  } else {</w:t>
      </w:r>
    </w:p>
    <w:p w:rsidR="00A45ABD" w:rsidRPr="00646F10" w:rsidRDefault="00A45ABD" w:rsidP="00A45ABD">
      <w:pPr>
        <w:pStyle w:val="af1"/>
        <w:rPr>
          <w:rStyle w:val="af0"/>
          <w:b w:val="0"/>
          <w:color w:val="auto"/>
        </w:rPr>
      </w:pPr>
      <w:r w:rsidRPr="00646F10">
        <w:rPr>
          <w:rStyle w:val="af0"/>
          <w:b w:val="0"/>
          <w:color w:val="auto"/>
        </w:rPr>
        <w:t xml:space="preserve">    return x;</w:t>
      </w:r>
    </w:p>
    <w:p w:rsidR="00A45ABD" w:rsidRPr="00646F10" w:rsidRDefault="00A45ABD" w:rsidP="00A45ABD">
      <w:pPr>
        <w:pStyle w:val="af1"/>
        <w:rPr>
          <w:rStyle w:val="af0"/>
          <w:b w:val="0"/>
          <w:color w:val="auto"/>
        </w:rPr>
      </w:pPr>
      <w:r w:rsidRPr="00646F10">
        <w:rPr>
          <w:rStyle w:val="af0"/>
          <w:b w:val="0"/>
          <w:color w:val="auto"/>
        </w:rPr>
        <w:t xml:space="preserve">  }</w:t>
      </w:r>
    </w:p>
    <w:p w:rsidR="00A45ABD" w:rsidRPr="00CF10F2" w:rsidRDefault="00A45ABD" w:rsidP="00A45ABD">
      <w:pPr>
        <w:pStyle w:val="af1"/>
        <w:rPr>
          <w:rStyle w:val="af0"/>
          <w:b w:val="0"/>
          <w:color w:val="auto"/>
        </w:rPr>
      </w:pPr>
      <w:r w:rsidRPr="00CF10F2">
        <w:rPr>
          <w:rStyle w:val="af0"/>
          <w:b w:val="0"/>
          <w:color w:val="auto"/>
        </w:rPr>
        <w:t>}</w:t>
      </w:r>
    </w:p>
    <w:p w:rsidR="00A45ABD" w:rsidRPr="00CF10F2" w:rsidRDefault="00A45ABD" w:rsidP="00A45ABD">
      <w:pPr>
        <w:pStyle w:val="af1"/>
        <w:rPr>
          <w:rStyle w:val="af0"/>
          <w:b w:val="0"/>
          <w:color w:val="auto"/>
        </w:rPr>
      </w:pPr>
    </w:p>
    <w:p w:rsidR="00A45ABD" w:rsidRPr="00CF10F2" w:rsidRDefault="00A45ABD" w:rsidP="00A45ABD">
      <w:pPr>
        <w:pStyle w:val="af1"/>
        <w:rPr>
          <w:rStyle w:val="af0"/>
          <w:b w:val="0"/>
          <w:color w:val="auto"/>
        </w:rPr>
      </w:pPr>
      <w:r w:rsidRPr="00CF10F2">
        <w:rPr>
          <w:rStyle w:val="af0"/>
          <w:b w:val="0"/>
          <w:color w:val="auto"/>
        </w:rPr>
        <w:t>alert( pow(2, 3) ); // 8</w:t>
      </w:r>
    </w:p>
    <w:p w:rsidR="006F66FC" w:rsidRDefault="006F66FC" w:rsidP="00A45ABD">
      <w:pPr>
        <w:pStyle w:val="aa"/>
        <w:rPr>
          <w:b/>
          <w:szCs w:val="18"/>
        </w:rPr>
      </w:pPr>
    </w:p>
    <w:p w:rsidR="00A45ABD" w:rsidRPr="00A45ABD" w:rsidRDefault="00A45ABD" w:rsidP="00A45ABD">
      <w:pPr>
        <w:pStyle w:val="aa"/>
        <w:rPr>
          <w:b/>
          <w:szCs w:val="18"/>
        </w:rPr>
      </w:pPr>
      <w:r>
        <w:rPr>
          <w:b/>
          <w:szCs w:val="18"/>
        </w:rPr>
        <w:t>Или</w:t>
      </w:r>
      <w:r w:rsidR="00DE2E7A">
        <w:rPr>
          <w:b/>
          <w:szCs w:val="18"/>
        </w:rPr>
        <w:t xml:space="preserve"> </w:t>
      </w:r>
      <w:r w:rsidR="00DE2E7A">
        <w:rPr>
          <w:b/>
          <w:szCs w:val="18"/>
          <w:lang w:val="en-US"/>
        </w:rPr>
        <w:t>/</w:t>
      </w:r>
      <w:r w:rsidR="00DE2E7A">
        <w:rPr>
          <w:b/>
          <w:szCs w:val="18"/>
        </w:rPr>
        <w:t xml:space="preserve">рекурсивный процесс </w:t>
      </w:r>
      <w:r w:rsidR="00DE2E7A">
        <w:rPr>
          <w:b/>
          <w:szCs w:val="18"/>
          <w:lang w:val="en-US"/>
        </w:rPr>
        <w:t xml:space="preserve">/ </w:t>
      </w:r>
      <w:r w:rsidR="00DE2E7A" w:rsidRPr="006F66FC">
        <w:rPr>
          <w:rStyle w:val="a5"/>
          <w:b/>
        </w:rPr>
        <w:t>Декларативное</w:t>
      </w:r>
      <w:r w:rsidR="00DE2E7A">
        <w:rPr>
          <w:b/>
          <w:szCs w:val="18"/>
        </w:rPr>
        <w:t xml:space="preserve"> (лат. разъяснять) программирование </w:t>
      </w:r>
      <w:r w:rsidR="00DE2E7A">
        <w:rPr>
          <w:b/>
          <w:szCs w:val="18"/>
          <w:lang w:val="en-US"/>
        </w:rPr>
        <w:t>–</w:t>
      </w:r>
      <w:r w:rsidR="006F66FC">
        <w:rPr>
          <w:b/>
          <w:szCs w:val="18"/>
        </w:rPr>
        <w:t xml:space="preserve"> </w:t>
      </w:r>
      <w:r w:rsidR="00DE2E7A" w:rsidRPr="00DE2E7A">
        <w:t>описывает что делать, чтобы найти факториал</w:t>
      </w:r>
      <w:r w:rsidR="006F66FC" w:rsidRPr="006F66FC">
        <w:t xml:space="preserve"> </w:t>
      </w:r>
      <w:r w:rsidR="006F66FC">
        <w:t>.Вы разъясняете: я хочу, чтобы факториал n был n раз факториалом n-1.</w:t>
      </w:r>
      <w:r w:rsidR="00DE2E7A">
        <w:rPr>
          <w:b/>
          <w:szCs w:val="18"/>
        </w:rPr>
        <w:t xml:space="preserve"> </w:t>
      </w:r>
      <w:r w:rsidR="00DE2E7A">
        <w:rPr>
          <w:b/>
          <w:szCs w:val="18"/>
          <w:lang w:val="en-US"/>
        </w:rPr>
        <w:t>/</w:t>
      </w:r>
      <w:r>
        <w:rPr>
          <w:b/>
          <w:szCs w:val="18"/>
        </w:rPr>
        <w:t>:</w:t>
      </w:r>
    </w:p>
    <w:p w:rsidR="00A45ABD" w:rsidRPr="00A45ABD" w:rsidRDefault="00A45ABD" w:rsidP="00A45ABD">
      <w:pPr>
        <w:pStyle w:val="af1"/>
      </w:pPr>
      <w:r w:rsidRPr="00A45ABD">
        <w:t>const factorial = (n) =&gt; {</w:t>
      </w:r>
    </w:p>
    <w:p w:rsidR="00A45ABD" w:rsidRPr="00A45ABD" w:rsidRDefault="00A45ABD" w:rsidP="00A45ABD">
      <w:pPr>
        <w:pStyle w:val="af1"/>
      </w:pPr>
      <w:r w:rsidRPr="00A45ABD">
        <w:t xml:space="preserve">  if (n === 1) {</w:t>
      </w:r>
    </w:p>
    <w:p w:rsidR="00A45ABD" w:rsidRPr="00A45ABD" w:rsidRDefault="00A45ABD" w:rsidP="00A45ABD">
      <w:pPr>
        <w:pStyle w:val="af1"/>
      </w:pPr>
      <w:r w:rsidRPr="00A45ABD">
        <w:t xml:space="preserve">    return 1;</w:t>
      </w:r>
    </w:p>
    <w:p w:rsidR="00A45ABD" w:rsidRPr="00A45ABD" w:rsidRDefault="00A45ABD" w:rsidP="00A45ABD">
      <w:pPr>
        <w:pStyle w:val="af1"/>
      </w:pPr>
      <w:r w:rsidRPr="00A45ABD">
        <w:t xml:space="preserve">  }</w:t>
      </w:r>
    </w:p>
    <w:p w:rsidR="00A45ABD" w:rsidRPr="00A45ABD" w:rsidRDefault="00A45ABD" w:rsidP="00A45ABD">
      <w:pPr>
        <w:pStyle w:val="af1"/>
      </w:pPr>
      <w:r w:rsidRPr="00A45ABD">
        <w:t xml:space="preserve">  else {</w:t>
      </w:r>
    </w:p>
    <w:p w:rsidR="00A45ABD" w:rsidRPr="00A45ABD" w:rsidRDefault="00A45ABD" w:rsidP="00A45ABD">
      <w:pPr>
        <w:pStyle w:val="af1"/>
      </w:pPr>
      <w:r w:rsidRPr="00A45ABD">
        <w:t xml:space="preserve">    return n * factorial(n-1);</w:t>
      </w:r>
    </w:p>
    <w:p w:rsidR="00A45ABD" w:rsidRPr="00A45ABD" w:rsidRDefault="00A45ABD" w:rsidP="00A45ABD">
      <w:pPr>
        <w:pStyle w:val="af1"/>
      </w:pPr>
      <w:r w:rsidRPr="00A45ABD">
        <w:t xml:space="preserve">  }</w:t>
      </w:r>
    </w:p>
    <w:p w:rsidR="00A45ABD" w:rsidRPr="00A45ABD" w:rsidRDefault="00A45ABD" w:rsidP="00A45ABD">
      <w:pPr>
        <w:pStyle w:val="af1"/>
      </w:pPr>
      <w:r w:rsidRPr="00A45ABD">
        <w:t>}</w:t>
      </w:r>
    </w:p>
    <w:p w:rsidR="00A45ABD" w:rsidRPr="00A45ABD" w:rsidRDefault="00A45ABD" w:rsidP="00A45ABD">
      <w:pPr>
        <w:pStyle w:val="af1"/>
      </w:pPr>
    </w:p>
    <w:p w:rsidR="00A45ABD" w:rsidRDefault="00A45ABD" w:rsidP="00A45ABD">
      <w:pPr>
        <w:pStyle w:val="af1"/>
      </w:pPr>
      <w:r w:rsidRPr="00A45ABD">
        <w:t>const answer = factorial(3);</w:t>
      </w:r>
    </w:p>
    <w:p w:rsidR="00A45ABD" w:rsidRDefault="00A45ABD" w:rsidP="00A45ABD"/>
    <w:p w:rsidR="00A45ABD" w:rsidRPr="00A45ABD" w:rsidRDefault="00A45ABD" w:rsidP="00A45ABD">
      <w:pPr>
        <w:pStyle w:val="aa"/>
        <w:rPr>
          <w:b/>
        </w:rPr>
      </w:pPr>
      <w:r w:rsidRPr="00A45ABD">
        <w:rPr>
          <w:b/>
        </w:rPr>
        <w:t>Требования рекурсии</w:t>
      </w:r>
      <w:r>
        <w:rPr>
          <w:b/>
        </w:rPr>
        <w:t>:</w:t>
      </w:r>
    </w:p>
    <w:p w:rsidR="00A45ABD" w:rsidRPr="00A45ABD" w:rsidRDefault="00A45ABD" w:rsidP="00AF1E0F">
      <w:pPr>
        <w:pStyle w:val="aa"/>
        <w:numPr>
          <w:ilvl w:val="0"/>
          <w:numId w:val="119"/>
        </w:numPr>
      </w:pPr>
      <w:r w:rsidRPr="00A45ABD">
        <w:t xml:space="preserve">Простой базовый случай или терминальный сценарий. Простыми словами, когда остановиться. В нашем примере это была 1: </w:t>
      </w:r>
      <w:r w:rsidRPr="00A45ABD">
        <w:lastRenderedPageBreak/>
        <w:t>мы остановили вычисление факториала, когда достигли 1.</w:t>
      </w:r>
    </w:p>
    <w:p w:rsidR="00A45ABD" w:rsidRPr="00A45ABD" w:rsidRDefault="00A45ABD" w:rsidP="00AF1E0F">
      <w:pPr>
        <w:pStyle w:val="aa"/>
        <w:numPr>
          <w:ilvl w:val="0"/>
          <w:numId w:val="119"/>
        </w:numPr>
      </w:pPr>
      <w:r w:rsidRPr="00A45ABD">
        <w:t>Правило двигаться по рекурсии, углубляться. В нашем случае, это было n * factorial(n-1).</w:t>
      </w:r>
    </w:p>
    <w:p w:rsidR="00A45ABD" w:rsidRPr="00A45ABD" w:rsidRDefault="00A45ABD" w:rsidP="00A45ABD">
      <w:pPr>
        <w:pStyle w:val="aa"/>
        <w:rPr>
          <w:b/>
        </w:rPr>
      </w:pPr>
      <w:r w:rsidRPr="00A45ABD">
        <w:rPr>
          <w:b/>
        </w:rPr>
        <w:t>Ожидание умножения</w:t>
      </w:r>
    </w:p>
    <w:p w:rsidR="00A45ABD" w:rsidRPr="00A45ABD" w:rsidRDefault="00A45ABD" w:rsidP="00A45ABD">
      <w:pPr>
        <w:pStyle w:val="aa"/>
      </w:pPr>
      <w:r w:rsidRPr="00A45ABD">
        <w:t>Ничего не умножается, пока мы спускаемся к базовому случаю factorial(1). Затем мы начинаем подниматься обратно, по одному шагу.</w:t>
      </w:r>
    </w:p>
    <w:p w:rsidR="00A45ABD" w:rsidRPr="00A45ABD" w:rsidRDefault="00A45ABD" w:rsidP="00A45ABD">
      <w:pPr>
        <w:pStyle w:val="af1"/>
      </w:pPr>
      <w:r w:rsidRPr="00A45ABD">
        <w:t>factorial(3);</w:t>
      </w:r>
    </w:p>
    <w:p w:rsidR="00A45ABD" w:rsidRPr="00A45ABD" w:rsidRDefault="00A45ABD" w:rsidP="00A45ABD">
      <w:pPr>
        <w:pStyle w:val="af1"/>
      </w:pPr>
      <w:r w:rsidRPr="00A45ABD">
        <w:t>3 * factorial(2);</w:t>
      </w:r>
    </w:p>
    <w:p w:rsidR="00A45ABD" w:rsidRPr="00A45ABD" w:rsidRDefault="00A45ABD" w:rsidP="00A45ABD">
      <w:pPr>
        <w:pStyle w:val="af1"/>
      </w:pPr>
      <w:r w:rsidRPr="00A45ABD">
        <w:t>3 * 2 * factorial(1);</w:t>
      </w:r>
    </w:p>
    <w:p w:rsidR="00A45ABD" w:rsidRPr="00A45ABD" w:rsidRDefault="00A45ABD" w:rsidP="00A45ABD">
      <w:pPr>
        <w:pStyle w:val="af1"/>
      </w:pPr>
      <w:r w:rsidRPr="00A45ABD">
        <w:t>3 * 2 * 1;</w:t>
      </w:r>
    </w:p>
    <w:p w:rsidR="00A45ABD" w:rsidRPr="00A45ABD" w:rsidRDefault="00A45ABD" w:rsidP="00A45ABD">
      <w:pPr>
        <w:pStyle w:val="af1"/>
      </w:pPr>
      <w:r w:rsidRPr="00A45ABD">
        <w:t>3 * 2;</w:t>
      </w:r>
    </w:p>
    <w:p w:rsidR="00A45ABD" w:rsidRPr="00A45ABD" w:rsidRDefault="00A45ABD" w:rsidP="00A45ABD">
      <w:pPr>
        <w:pStyle w:val="af1"/>
      </w:pPr>
      <w:r w:rsidRPr="00A45ABD">
        <w:t>6;</w:t>
      </w:r>
    </w:p>
    <w:p w:rsidR="00A45ABD" w:rsidRPr="00A45ABD" w:rsidRDefault="00A45ABD" w:rsidP="00A45ABD"/>
    <w:p w:rsidR="00A45ABD" w:rsidRPr="00CF10F2" w:rsidRDefault="00A45ABD" w:rsidP="00A45ABD">
      <w:pPr>
        <w:pStyle w:val="aa"/>
        <w:rPr>
          <w:b/>
          <w:szCs w:val="18"/>
        </w:rPr>
      </w:pPr>
      <w:r w:rsidRPr="00CF10F2">
        <w:rPr>
          <w:b/>
          <w:szCs w:val="18"/>
        </w:rPr>
        <w:t xml:space="preserve">Говорят, что «функция pow </w:t>
      </w:r>
      <w:r w:rsidRPr="00CF10F2">
        <w:rPr>
          <w:b/>
          <w:i/>
          <w:iCs/>
          <w:szCs w:val="18"/>
        </w:rPr>
        <w:t>рекурсивно вызывает сама себя</w:t>
      </w:r>
      <w:r w:rsidRPr="00CF10F2">
        <w:rPr>
          <w:b/>
          <w:szCs w:val="18"/>
        </w:rPr>
        <w:t>» до n == 1.</w:t>
      </w:r>
    </w:p>
    <w:p w:rsidR="00A45ABD" w:rsidRPr="00994616" w:rsidRDefault="00A45ABD" w:rsidP="00A45ABD">
      <w:pPr>
        <w:pStyle w:val="aa"/>
        <w:rPr>
          <w:szCs w:val="18"/>
        </w:rPr>
      </w:pPr>
      <w:r w:rsidRPr="00994616">
        <w:rPr>
          <w:szCs w:val="18"/>
        </w:rPr>
        <w:t xml:space="preserve">Значение, на котором рекурсия заканчивается, называют </w:t>
      </w:r>
      <w:r w:rsidRPr="00CF10F2">
        <w:rPr>
          <w:rStyle w:val="af0"/>
        </w:rPr>
        <w:t>базисом рекурсии</w:t>
      </w:r>
      <w:r w:rsidRPr="00994616">
        <w:rPr>
          <w:szCs w:val="18"/>
        </w:rPr>
        <w:t>. В примере выше базисом является 1.</w:t>
      </w:r>
    </w:p>
    <w:p w:rsidR="00A45ABD" w:rsidRPr="00994616" w:rsidRDefault="00A45ABD" w:rsidP="00A45ABD">
      <w:pPr>
        <w:pStyle w:val="aa"/>
        <w:rPr>
          <w:szCs w:val="18"/>
        </w:rPr>
      </w:pPr>
      <w:r w:rsidRPr="00994616">
        <w:rPr>
          <w:szCs w:val="18"/>
        </w:rPr>
        <w:t xml:space="preserve">Общее количество вложенных вызовов называют </w:t>
      </w:r>
      <w:r w:rsidRPr="00CF10F2">
        <w:rPr>
          <w:rStyle w:val="af0"/>
        </w:rPr>
        <w:t>глубиной рекурсии</w:t>
      </w:r>
      <w:r w:rsidRPr="00994616">
        <w:rPr>
          <w:szCs w:val="18"/>
        </w:rPr>
        <w:t>. В случае со степенью, всего будет n вызовов.</w:t>
      </w:r>
    </w:p>
    <w:p w:rsidR="00A45ABD" w:rsidRPr="00994616" w:rsidRDefault="00A45ABD" w:rsidP="00A45ABD">
      <w:pPr>
        <w:pStyle w:val="aa"/>
        <w:rPr>
          <w:szCs w:val="18"/>
        </w:rPr>
      </w:pPr>
      <w:r w:rsidRPr="00994616">
        <w:rPr>
          <w:szCs w:val="18"/>
        </w:rPr>
        <w:t>Максимальная глубина рекурси</w:t>
      </w:r>
      <w:r>
        <w:rPr>
          <w:szCs w:val="18"/>
        </w:rPr>
        <w:t xml:space="preserve"> </w:t>
      </w:r>
      <w:r w:rsidRPr="00994616">
        <w:rPr>
          <w:szCs w:val="18"/>
        </w:rPr>
        <w:t>и в браузерах ограничена, точно можно рассчитывать на 10000 вложенных вызовов, но некоторые интерпретаторы допускают и больше.</w:t>
      </w:r>
    </w:p>
    <w:p w:rsidR="00A45ABD" w:rsidRPr="00994616" w:rsidRDefault="00A45ABD" w:rsidP="00A45ABD">
      <w:pPr>
        <w:pStyle w:val="aa"/>
        <w:rPr>
          <w:szCs w:val="18"/>
        </w:rPr>
      </w:pPr>
      <w:r w:rsidRPr="00994616">
        <w:rPr>
          <w:szCs w:val="18"/>
        </w:rPr>
        <w:t>Итак, рекурсию используют, когда вычисление функции можно свести к её более простому вызову, а его – ещё к более простому, и так далее, пока значение не станет очевидно.</w:t>
      </w:r>
    </w:p>
    <w:p w:rsidR="00B0356B" w:rsidRPr="00B0356B" w:rsidRDefault="00B0356B" w:rsidP="00A45ABD">
      <w:pPr>
        <w:shd w:val="clear" w:color="auto" w:fill="FFFFFF" w:themeFill="background1"/>
        <w:rPr>
          <w:rFonts w:asciiTheme="minorHAnsi" w:hAnsiTheme="minorHAnsi"/>
          <w:lang w:val="en-US"/>
        </w:rPr>
      </w:pPr>
    </w:p>
    <w:p w:rsidR="00D3146E" w:rsidRPr="00796F2B" w:rsidRDefault="00D3146E" w:rsidP="00D3146E">
      <w:pPr>
        <w:pStyle w:val="2"/>
      </w:pPr>
      <w:r>
        <w:t>О</w:t>
      </w:r>
      <w:r w:rsidRPr="00796F2B">
        <w:t>тличие итеративного процесса от рекурсивного</w:t>
      </w:r>
    </w:p>
    <w:p w:rsidR="00D3146E" w:rsidRDefault="00D3146E" w:rsidP="00D3146E">
      <w:pPr>
        <w:pStyle w:val="aa"/>
      </w:pPr>
      <w:r>
        <w:t>Главная фишка в аккумуляторе или, иными словами, в запоминании.</w:t>
      </w:r>
    </w:p>
    <w:p w:rsidR="00D3146E" w:rsidRPr="00796F2B" w:rsidRDefault="00D3146E" w:rsidP="00D3146E">
      <w:pPr>
        <w:pStyle w:val="aa"/>
      </w:pPr>
      <w:r w:rsidRPr="00ED5E7E">
        <w:rPr>
          <w:rStyle w:val="a5"/>
        </w:rPr>
        <w:t>Рекурсивный процесс</w:t>
      </w:r>
      <w:r w:rsidRPr="00796F2B">
        <w:t> постоянно говорит «</w:t>
      </w:r>
      <w:r w:rsidRPr="00796F2B">
        <w:rPr>
          <w:rStyle w:val="a4"/>
          <w:i w:val="0"/>
          <w:iCs w:val="0"/>
        </w:rPr>
        <w:t>я это запомню и потом посчитаю</w:t>
      </w:r>
      <w:r w:rsidRPr="00796F2B">
        <w:t>» на каждом шаге рекурсии. «Потом» наступает в самом конце.</w:t>
      </w:r>
    </w:p>
    <w:p w:rsidR="00D3146E" w:rsidRPr="00796F2B" w:rsidRDefault="00D3146E" w:rsidP="00D3146E">
      <w:pPr>
        <w:pStyle w:val="aa"/>
      </w:pPr>
      <w:r w:rsidRPr="00796F2B">
        <w:t>Когда рекурсивный процесс считает факториал 6, то ему нужно запомнить 5 чисел чтобы посчитать их в самом конце, когда уже никуда не деться и рекурсивно двигаться вниз больше нельзя.</w:t>
      </w:r>
    </w:p>
    <w:p w:rsidR="00D3146E" w:rsidRDefault="00D3146E" w:rsidP="00D3146E">
      <w:pPr>
        <w:pStyle w:val="aa"/>
      </w:pPr>
      <w:r w:rsidRPr="00796F2B">
        <w:t>Когда мы находимся в очередном вызове функции, то где-то снаружи этого вызова в памяти хранятся эти запомненные числа.</w:t>
      </w:r>
    </w:p>
    <w:p w:rsidR="00D3146E" w:rsidRPr="00796F2B" w:rsidRDefault="00D3146E" w:rsidP="00D3146E">
      <w:pPr>
        <w:pStyle w:val="aa"/>
      </w:pPr>
    </w:p>
    <w:p w:rsidR="00D3146E" w:rsidRDefault="00D3146E" w:rsidP="00D3146E">
      <w:pPr>
        <w:pStyle w:val="aa"/>
      </w:pPr>
      <w:r>
        <w:drawing>
          <wp:inline distT="0" distB="0" distL="0" distR="0" wp14:anchorId="7306F876" wp14:editId="6D76B71B">
            <wp:extent cx="2311200" cy="1465200"/>
            <wp:effectExtent l="0" t="0" r="0" b="1905"/>
            <wp:docPr id="83" name="Рисунок 83" descr="http://i.imgur.com/n6LmoY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imgur.com/n6LmoYj.gif"/>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11200" cy="1465200"/>
                    </a:xfrm>
                    <a:prstGeom prst="rect">
                      <a:avLst/>
                    </a:prstGeom>
                    <a:noFill/>
                    <a:ln>
                      <a:noFill/>
                    </a:ln>
                  </pic:spPr>
                </pic:pic>
              </a:graphicData>
            </a:graphic>
          </wp:inline>
        </w:drawing>
      </w:r>
      <w:r>
        <w:br/>
      </w:r>
    </w:p>
    <w:p w:rsidR="00D3146E" w:rsidRPr="00AE4CCF" w:rsidRDefault="00D3146E" w:rsidP="00D3146E">
      <w:pPr>
        <w:pStyle w:val="aa"/>
        <w:rPr>
          <w:i/>
        </w:rPr>
      </w:pPr>
      <w:r>
        <w:rPr>
          <w:i/>
        </w:rPr>
        <w:t>Т</w:t>
      </w:r>
      <w:r w:rsidRPr="00AE4CCF">
        <w:rPr>
          <w:i/>
        </w:rPr>
        <w:t>ут прямо физически видно, как растет использование памяти: процессу нужно запоминать все больше и больше чисел</w:t>
      </w:r>
    </w:p>
    <w:p w:rsidR="00D3146E" w:rsidRDefault="00D3146E" w:rsidP="00D3146E">
      <w:pPr>
        <w:pStyle w:val="aa"/>
      </w:pPr>
      <w:r>
        <w:t>Рекурсивный процесс — это процесс с отложенным вычислением.</w:t>
      </w:r>
    </w:p>
    <w:p w:rsidR="00ED5E7E" w:rsidRDefault="00ED5E7E" w:rsidP="00D3146E">
      <w:pPr>
        <w:pStyle w:val="aa"/>
      </w:pPr>
    </w:p>
    <w:p w:rsidR="00D3146E" w:rsidRDefault="00D3146E" w:rsidP="00D3146E">
      <w:pPr>
        <w:pStyle w:val="aa"/>
      </w:pPr>
    </w:p>
    <w:p w:rsidR="00D3146E" w:rsidRPr="00AE4CCF" w:rsidRDefault="00D3146E" w:rsidP="00D3146E">
      <w:pPr>
        <w:pStyle w:val="aa"/>
      </w:pPr>
      <w:r w:rsidRPr="00ED5E7E">
        <w:rPr>
          <w:rStyle w:val="a5"/>
        </w:rPr>
        <w:t>Итеративный процесс</w:t>
      </w:r>
      <w:r w:rsidRPr="00AE4CCF">
        <w:t> постоянно говорит «</w:t>
      </w:r>
      <w:r w:rsidRPr="00AE4CCF">
        <w:rPr>
          <w:rStyle w:val="a4"/>
          <w:i w:val="0"/>
          <w:iCs w:val="0"/>
        </w:rPr>
        <w:t>я сейчас посчитаю все что можно и продолжу</w:t>
      </w:r>
      <w:r w:rsidRPr="00AE4CCF">
        <w:t>» на каждом шаге рекурсии. Ему не нужно ничего запоминать вне вызова, он всегда считает все в первый возможный момент, и каждый шаг рекурсии может существовать в изоляции от прошлых, потому что вся информация передается из шага в шаг.</w:t>
      </w:r>
    </w:p>
    <w:p w:rsidR="00D3146E" w:rsidRPr="00AE4CCF" w:rsidRDefault="00D3146E" w:rsidP="00D3146E">
      <w:pPr>
        <w:pStyle w:val="aa"/>
      </w:pPr>
      <w:r w:rsidRPr="00AE4CCF">
        <w:t>Когда итеративный процесс считает факториал 6, то ему не нужно запоминать числа. Нужно лишь считать и передавать результат дальше, в новый вызов.</w:t>
      </w:r>
    </w:p>
    <w:p w:rsidR="00D3146E" w:rsidRDefault="00D3146E" w:rsidP="00D3146E">
      <w:pPr>
        <w:pStyle w:val="aa"/>
      </w:pPr>
      <w:r w:rsidRPr="00AE4CCF">
        <w:t>Когда мы находимся в очередном вызове функции, снаружи этого вызова в памяти ничего не нужно запоминать.</w:t>
      </w:r>
    </w:p>
    <w:p w:rsidR="00D3146E" w:rsidRPr="00AE4CCF" w:rsidRDefault="00D3146E" w:rsidP="00D3146E">
      <w:pPr>
        <w:pStyle w:val="aa"/>
      </w:pPr>
    </w:p>
    <w:p w:rsidR="00D3146E" w:rsidRDefault="00D3146E" w:rsidP="00D3146E">
      <w:pPr>
        <w:pStyle w:val="aa"/>
        <w:rPr>
          <w:rStyle w:val="a4"/>
          <w:rFonts w:ascii="Segoe UI" w:hAnsi="Segoe UI" w:cs="Segoe UI"/>
          <w:color w:val="292B2C"/>
        </w:rPr>
      </w:pPr>
      <w:r>
        <w:drawing>
          <wp:inline distT="0" distB="0" distL="0" distR="0" wp14:anchorId="7E5B8AE7" wp14:editId="18ECC91D">
            <wp:extent cx="1116000" cy="1087200"/>
            <wp:effectExtent l="0" t="0" r="8255" b="0"/>
            <wp:docPr id="82" name="Рисунок 82" descr="http://i.imgur.com/7gACMB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imgur.com/7gACMBe.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6000" cy="1087200"/>
                    </a:xfrm>
                    <a:prstGeom prst="rect">
                      <a:avLst/>
                    </a:prstGeom>
                    <a:noFill/>
                    <a:ln>
                      <a:noFill/>
                    </a:ln>
                  </pic:spPr>
                </pic:pic>
              </a:graphicData>
            </a:graphic>
          </wp:inline>
        </w:drawing>
      </w:r>
    </w:p>
    <w:p w:rsidR="00D3146E" w:rsidRPr="00DE2E7A" w:rsidRDefault="00D3146E" w:rsidP="00DE2E7A">
      <w:pPr>
        <w:pStyle w:val="aa"/>
        <w:rPr>
          <w:rStyle w:val="a4"/>
          <w:iCs w:val="0"/>
        </w:rPr>
      </w:pPr>
      <w:r>
        <w:br/>
      </w:r>
      <w:r w:rsidRPr="00DE2E7A">
        <w:rPr>
          <w:rStyle w:val="a4"/>
          <w:iCs w:val="0"/>
        </w:rPr>
        <w:t>Тут видно, что использования памяти не растет</w:t>
      </w:r>
    </w:p>
    <w:p w:rsidR="00ED5E7E" w:rsidRDefault="00ED5E7E" w:rsidP="00D3146E">
      <w:pPr>
        <w:pStyle w:val="aa"/>
        <w:rPr>
          <w:lang w:val="en-US"/>
        </w:rPr>
      </w:pPr>
    </w:p>
    <w:p w:rsidR="00AF4F63" w:rsidRDefault="00AF4F63" w:rsidP="00AF4F63">
      <w:pPr>
        <w:pStyle w:val="aa"/>
        <w:rPr>
          <w:lang w:val="en-US"/>
        </w:rPr>
      </w:pPr>
      <w:r>
        <w:t>Вся информация о вычислениях, обо всём, что запоминает программа в любой конкретный момент (вычислениях, константах, функциях), называется </w:t>
      </w:r>
      <w:r w:rsidRPr="00AF4F63">
        <w:rPr>
          <w:rStyle w:val="a5"/>
        </w:rPr>
        <w:t>состоянием</w:t>
      </w:r>
      <w:r>
        <w:t>. Множество проблем в программировании рождается из необходимости справиться с состоянием.</w:t>
      </w:r>
    </w:p>
    <w:p w:rsidR="00AF4F63" w:rsidRPr="00AF4F63" w:rsidRDefault="00AF4F63" w:rsidP="00AF4F63">
      <w:pPr>
        <w:pStyle w:val="aa"/>
        <w:rPr>
          <w:lang w:val="en-US"/>
        </w:rPr>
      </w:pPr>
    </w:p>
    <w:p w:rsidR="00AF4F63" w:rsidRDefault="00AF4F63" w:rsidP="00AF4F63">
      <w:pPr>
        <w:pStyle w:val="aa"/>
        <w:rPr>
          <w:lang w:val="en-US"/>
        </w:rPr>
      </w:pPr>
      <w:r w:rsidRPr="00AF4F63">
        <w:t>Суть </w:t>
      </w:r>
      <w:r w:rsidRPr="00AF4F63">
        <w:rPr>
          <w:rStyle w:val="ab"/>
          <w:b w:val="0"/>
          <w:bCs w:val="0"/>
        </w:rPr>
        <w:t>итеративного процесса</w:t>
      </w:r>
      <w:r w:rsidRPr="00AF4F63">
        <w:t> — вычисление с фиксированным количеством состояний.</w:t>
      </w:r>
    </w:p>
    <w:p w:rsidR="00AF4F63" w:rsidRDefault="00AF4F63" w:rsidP="00AF4F63">
      <w:pPr>
        <w:pStyle w:val="aa"/>
        <w:rPr>
          <w:lang w:val="en-US"/>
        </w:rPr>
      </w:pPr>
    </w:p>
    <w:p w:rsidR="00DE2E7A" w:rsidRPr="00DE2E7A" w:rsidRDefault="00DE2E7A" w:rsidP="00AF4F63">
      <w:pPr>
        <w:pStyle w:val="aa"/>
        <w:rPr>
          <w:i/>
        </w:rPr>
      </w:pPr>
      <w:r w:rsidRPr="00DE2E7A">
        <w:rPr>
          <w:i/>
        </w:rPr>
        <w:t>Итеративный процесс с рекурсией</w:t>
      </w:r>
      <w:r>
        <w:rPr>
          <w:i/>
        </w:rPr>
        <w:t>:</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ljs-keyword"/>
        </w:rPr>
        <w:t>const</w:t>
      </w:r>
      <w:r w:rsidRPr="00AF4F63">
        <w:rPr>
          <w:rStyle w:val="HTML"/>
          <w:rFonts w:ascii="Consolas" w:eastAsiaTheme="minorEastAsia" w:hAnsi="Consolas" w:cstheme="minorBidi"/>
          <w:sz w:val="16"/>
          <w:szCs w:val="22"/>
        </w:rPr>
        <w:t xml:space="preserve"> factorial = </w:t>
      </w:r>
      <w:r w:rsidRPr="00AF4F63">
        <w:rPr>
          <w:rStyle w:val="hljs-function"/>
        </w:rPr>
        <w:t>(</w:t>
      </w:r>
      <w:r w:rsidRPr="00AF4F63">
        <w:rPr>
          <w:rStyle w:val="hljs-params"/>
        </w:rPr>
        <w:t>n</w:t>
      </w:r>
      <w:r w:rsidRPr="00AF4F63">
        <w:rPr>
          <w:rStyle w:val="hljs-function"/>
        </w:rPr>
        <w:t>) =&gt;</w:t>
      </w:r>
      <w:r w:rsidRPr="00AF4F63">
        <w:rPr>
          <w:rStyle w:val="HTML"/>
          <w:rFonts w:ascii="Consolas" w:eastAsiaTheme="minorEastAsia" w:hAnsi="Consolas" w:cstheme="minorBidi"/>
          <w:sz w:val="16"/>
          <w:szCs w:val="22"/>
        </w:rPr>
        <w:t xml:space="preserve"> {</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 xml:space="preserve">  </w:t>
      </w:r>
      <w:r w:rsidRPr="00AF4F63">
        <w:rPr>
          <w:rStyle w:val="hljs-keyword"/>
        </w:rPr>
        <w:t>const</w:t>
      </w:r>
      <w:r w:rsidRPr="00AF4F63">
        <w:rPr>
          <w:rStyle w:val="HTML"/>
          <w:rFonts w:ascii="Consolas" w:eastAsiaTheme="minorEastAsia" w:hAnsi="Consolas" w:cstheme="minorBidi"/>
          <w:sz w:val="16"/>
          <w:szCs w:val="22"/>
        </w:rPr>
        <w:t xml:space="preserve"> iter = </w:t>
      </w:r>
      <w:r w:rsidRPr="00AF4F63">
        <w:rPr>
          <w:rStyle w:val="hljs-function"/>
        </w:rPr>
        <w:t>(</w:t>
      </w:r>
      <w:r w:rsidRPr="00AF4F63">
        <w:rPr>
          <w:rStyle w:val="hljs-params"/>
        </w:rPr>
        <w:t>counter, acc</w:t>
      </w:r>
      <w:r w:rsidRPr="00AF4F63">
        <w:rPr>
          <w:rStyle w:val="hljs-function"/>
        </w:rPr>
        <w:t>) =&gt;</w:t>
      </w:r>
      <w:r w:rsidRPr="00AF4F63">
        <w:rPr>
          <w:rStyle w:val="HTML"/>
          <w:rFonts w:ascii="Consolas" w:eastAsiaTheme="minorEastAsia" w:hAnsi="Consolas" w:cstheme="minorBidi"/>
          <w:sz w:val="16"/>
          <w:szCs w:val="22"/>
        </w:rPr>
        <w:t xml:space="preserve"> {</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 xml:space="preserve">    </w:t>
      </w:r>
      <w:r w:rsidRPr="00AF4F63">
        <w:rPr>
          <w:rStyle w:val="hljs-keyword"/>
        </w:rPr>
        <w:t>if</w:t>
      </w:r>
      <w:r w:rsidRPr="00AF4F63">
        <w:rPr>
          <w:rStyle w:val="HTML"/>
          <w:rFonts w:ascii="Consolas" w:eastAsiaTheme="minorEastAsia" w:hAnsi="Consolas" w:cstheme="minorBidi"/>
          <w:sz w:val="16"/>
          <w:szCs w:val="22"/>
        </w:rPr>
        <w:t xml:space="preserve"> (counter === </w:t>
      </w:r>
      <w:r w:rsidRPr="00AF4F63">
        <w:rPr>
          <w:rStyle w:val="hljs-number"/>
        </w:rPr>
        <w:t>1</w:t>
      </w:r>
      <w:r w:rsidRPr="00AF4F63">
        <w:rPr>
          <w:rStyle w:val="HTML"/>
          <w:rFonts w:ascii="Consolas" w:eastAsiaTheme="minorEastAsia" w:hAnsi="Consolas" w:cstheme="minorBidi"/>
          <w:sz w:val="16"/>
          <w:szCs w:val="22"/>
        </w:rPr>
        <w:t>) {</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 xml:space="preserve">      </w:t>
      </w:r>
      <w:r w:rsidRPr="00AF4F63">
        <w:rPr>
          <w:rStyle w:val="hljs-keyword"/>
        </w:rPr>
        <w:t>return</w:t>
      </w:r>
      <w:r w:rsidRPr="00AF4F63">
        <w:rPr>
          <w:rStyle w:val="HTML"/>
          <w:rFonts w:ascii="Consolas" w:eastAsiaTheme="minorEastAsia" w:hAnsi="Consolas" w:cstheme="minorBidi"/>
          <w:sz w:val="16"/>
          <w:szCs w:val="22"/>
        </w:rPr>
        <w:t xml:space="preserve"> acc;</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lastRenderedPageBreak/>
        <w:t xml:space="preserve">    }</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 xml:space="preserve">    </w:t>
      </w:r>
      <w:r w:rsidRPr="00AF4F63">
        <w:rPr>
          <w:rStyle w:val="hljs-keyword"/>
        </w:rPr>
        <w:t>return</w:t>
      </w:r>
      <w:r w:rsidRPr="00AF4F63">
        <w:rPr>
          <w:rStyle w:val="HTML"/>
          <w:rFonts w:ascii="Consolas" w:eastAsiaTheme="minorEastAsia" w:hAnsi="Consolas" w:cstheme="minorBidi"/>
          <w:sz w:val="16"/>
          <w:szCs w:val="22"/>
        </w:rPr>
        <w:t xml:space="preserve"> iter(counter</w:t>
      </w:r>
      <w:r w:rsidRPr="00AF4F63">
        <w:rPr>
          <w:rStyle w:val="hljs-number"/>
        </w:rPr>
        <w:t>-1</w:t>
      </w:r>
      <w:r w:rsidRPr="00AF4F63">
        <w:rPr>
          <w:rStyle w:val="HTML"/>
          <w:rFonts w:ascii="Consolas" w:eastAsiaTheme="minorEastAsia" w:hAnsi="Consolas" w:cstheme="minorBidi"/>
          <w:sz w:val="16"/>
          <w:szCs w:val="22"/>
        </w:rPr>
        <w:t>, counter * acc);</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 xml:space="preserve">  }</w:t>
      </w:r>
    </w:p>
    <w:p w:rsidR="00AF4F63" w:rsidRPr="00AF4F63" w:rsidRDefault="00AF4F63" w:rsidP="00AF4F63">
      <w:pPr>
        <w:pStyle w:val="af1"/>
        <w:rPr>
          <w:rStyle w:val="HTML"/>
          <w:rFonts w:ascii="Consolas" w:eastAsiaTheme="minorEastAsia" w:hAnsi="Consolas" w:cstheme="minorBidi"/>
          <w:sz w:val="16"/>
          <w:szCs w:val="22"/>
        </w:rPr>
      </w:pP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 xml:space="preserve">  </w:t>
      </w:r>
      <w:r w:rsidRPr="00AF4F63">
        <w:rPr>
          <w:rStyle w:val="hljs-keyword"/>
        </w:rPr>
        <w:t>return</w:t>
      </w:r>
      <w:r w:rsidRPr="00AF4F63">
        <w:rPr>
          <w:rStyle w:val="HTML"/>
          <w:rFonts w:ascii="Consolas" w:eastAsiaTheme="minorEastAsia" w:hAnsi="Consolas" w:cstheme="minorBidi"/>
          <w:sz w:val="16"/>
          <w:szCs w:val="22"/>
        </w:rPr>
        <w:t xml:space="preserve"> iter(n, </w:t>
      </w:r>
      <w:r w:rsidRPr="00AF4F63">
        <w:rPr>
          <w:rStyle w:val="hljs-number"/>
        </w:rPr>
        <w:t>1</w:t>
      </w:r>
      <w:r w:rsidRPr="00AF4F63">
        <w:rPr>
          <w:rStyle w:val="HTML"/>
          <w:rFonts w:ascii="Consolas" w:eastAsiaTheme="minorEastAsia" w:hAnsi="Consolas" w:cstheme="minorBidi"/>
          <w:sz w:val="16"/>
          <w:szCs w:val="22"/>
        </w:rPr>
        <w:t>);</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w:t>
      </w:r>
    </w:p>
    <w:p w:rsidR="00AF4F63" w:rsidRDefault="00AF4F63" w:rsidP="00AF4F63">
      <w:pPr>
        <w:pStyle w:val="HTML0"/>
        <w:shd w:val="clear" w:color="auto" w:fill="FFFFFF"/>
        <w:rPr>
          <w:rStyle w:val="HTML"/>
          <w:rFonts w:ascii="Consolas" w:hAnsi="Consolas" w:cs="Consolas"/>
          <w:color w:val="333333"/>
          <w:shd w:val="clear" w:color="auto" w:fill="F8F8F8"/>
        </w:rPr>
      </w:pPr>
      <w:r>
        <w:rPr>
          <w:rStyle w:val="HTML"/>
          <w:rFonts w:ascii="Consolas" w:hAnsi="Consolas" w:cs="Consolas"/>
          <w:color w:val="333333"/>
          <w:shd w:val="clear" w:color="auto" w:fill="F8F8F8"/>
        </w:rPr>
        <w:t xml:space="preserve"> </w:t>
      </w:r>
    </w:p>
    <w:p w:rsidR="00AF4F63" w:rsidRDefault="00AF4F63" w:rsidP="00AF4F63">
      <w:pPr>
        <w:pStyle w:val="aa"/>
      </w:pPr>
      <w:r>
        <w:t>Идея:</w:t>
      </w:r>
      <w:r>
        <w:tab/>
      </w:r>
    </w:p>
    <w:p w:rsidR="00AF4F63" w:rsidRPr="00AF4F63" w:rsidRDefault="00AF4F63" w:rsidP="00AF1E0F">
      <w:pPr>
        <w:pStyle w:val="aa"/>
        <w:numPr>
          <w:ilvl w:val="0"/>
          <w:numId w:val="121"/>
        </w:numPr>
      </w:pPr>
      <w:r w:rsidRPr="00AF4F63">
        <w:t>Считаем от n до 1</w:t>
      </w:r>
    </w:p>
    <w:p w:rsidR="00AF4F63" w:rsidRPr="00AF4F63" w:rsidRDefault="00AF4F63" w:rsidP="00AF1E0F">
      <w:pPr>
        <w:pStyle w:val="aa"/>
        <w:numPr>
          <w:ilvl w:val="0"/>
          <w:numId w:val="121"/>
        </w:numPr>
      </w:pPr>
      <w:r w:rsidRPr="00AF4F63">
        <w:t>Берем число из предыдущего шага</w:t>
      </w:r>
    </w:p>
    <w:p w:rsidR="00AF4F63" w:rsidRPr="00AF4F63" w:rsidRDefault="00AF4F63" w:rsidP="00AF1E0F">
      <w:pPr>
        <w:pStyle w:val="aa"/>
        <w:numPr>
          <w:ilvl w:val="0"/>
          <w:numId w:val="121"/>
        </w:numPr>
      </w:pPr>
      <w:r w:rsidRPr="00AF4F63">
        <w:t>Умножаем это число на текущее число</w:t>
      </w:r>
    </w:p>
    <w:p w:rsidR="00AF4F63" w:rsidRPr="00AF4F63" w:rsidRDefault="00AF4F63" w:rsidP="00AF1E0F">
      <w:pPr>
        <w:pStyle w:val="aa"/>
        <w:numPr>
          <w:ilvl w:val="0"/>
          <w:numId w:val="121"/>
        </w:numPr>
      </w:pPr>
      <w:r w:rsidRPr="00AF4F63">
        <w:t>Передаем его в новый шаг</w:t>
      </w:r>
    </w:p>
    <w:p w:rsidR="00AF4F63" w:rsidRPr="00AF4F63" w:rsidRDefault="00AF4F63" w:rsidP="00AF1E0F">
      <w:pPr>
        <w:pStyle w:val="aa"/>
        <w:numPr>
          <w:ilvl w:val="0"/>
          <w:numId w:val="121"/>
        </w:numPr>
      </w:pPr>
      <w:r w:rsidRPr="00AF4F63">
        <w:t>Когда counter достигает 1, число передаётся из предыдущего шага в ответ</w:t>
      </w:r>
    </w:p>
    <w:p w:rsidR="00AF4F63" w:rsidRDefault="00AF4F63" w:rsidP="00AF4F63">
      <w:pPr>
        <w:pStyle w:val="aa"/>
        <w:spacing w:line="360" w:lineRule="auto"/>
        <w:rPr>
          <w:lang w:val="en-US"/>
        </w:rPr>
      </w:pPr>
      <w:r w:rsidRPr="00AF4F63">
        <w:t>Нам нужно с чего-то начать, потому что шаг 2 требует число из предыдущего шага, и мы начинаем с 1, потому что тогда </w:t>
      </w:r>
      <w:r w:rsidRPr="00AF4F63">
        <w:rPr>
          <w:rStyle w:val="HTML"/>
          <w:rFonts w:asciiTheme="minorHAnsi" w:eastAsiaTheme="minorEastAsia" w:hAnsiTheme="minorHAnsi" w:cstheme="minorBidi"/>
          <w:sz w:val="18"/>
          <w:szCs w:val="22"/>
        </w:rPr>
        <w:t>n*1</w:t>
      </w:r>
      <w:r w:rsidRPr="00AF4F63">
        <w:t> будет просто </w:t>
      </w:r>
      <w:r w:rsidRPr="00AF4F63">
        <w:rPr>
          <w:rStyle w:val="HTML"/>
          <w:rFonts w:asciiTheme="minorHAnsi" w:eastAsiaTheme="minorEastAsia" w:hAnsiTheme="minorHAnsi" w:cstheme="minorBidi"/>
          <w:sz w:val="18"/>
          <w:szCs w:val="22"/>
        </w:rPr>
        <w:t>n</w:t>
      </w:r>
      <w:r w:rsidRPr="00AF4F63">
        <w:t>:</w:t>
      </w:r>
    </w:p>
    <w:p w:rsidR="00AF4F63" w:rsidRPr="00AF4F63" w:rsidRDefault="00AF4F63" w:rsidP="00AF4F63">
      <w:pPr>
        <w:pStyle w:val="af1"/>
        <w:spacing w:line="360" w:lineRule="auto"/>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return iter(</w:t>
      </w:r>
      <w:r w:rsidRPr="00AF4F63">
        <w:rPr>
          <w:rStyle w:val="hljs-name"/>
        </w:rPr>
        <w:t>n</w:t>
      </w:r>
      <w:r w:rsidRPr="00AF4F63">
        <w:rPr>
          <w:rStyle w:val="HTML"/>
          <w:rFonts w:ascii="Consolas" w:eastAsiaTheme="minorEastAsia" w:hAnsi="Consolas" w:cstheme="minorBidi"/>
          <w:sz w:val="16"/>
          <w:szCs w:val="22"/>
        </w:rPr>
        <w:t xml:space="preserve">, </w:t>
      </w:r>
      <w:r w:rsidRPr="00AF4F63">
        <w:rPr>
          <w:rStyle w:val="hljs-number"/>
        </w:rPr>
        <w:t>1</w:t>
      </w:r>
      <w:r w:rsidRPr="00AF4F63">
        <w:rPr>
          <w:rStyle w:val="HTML"/>
          <w:rFonts w:ascii="Consolas" w:eastAsiaTheme="minorEastAsia" w:hAnsi="Consolas" w:cstheme="minorBidi"/>
          <w:sz w:val="16"/>
          <w:szCs w:val="22"/>
        </w:rPr>
        <w:t>)</w:t>
      </w:r>
      <w:r w:rsidRPr="00AF4F63">
        <w:rPr>
          <w:rStyle w:val="hljs-comment"/>
        </w:rPr>
        <w:t>;</w:t>
      </w:r>
    </w:p>
    <w:p w:rsidR="00AF4F63" w:rsidRDefault="00AF4F63" w:rsidP="00AF4F63">
      <w:pPr>
        <w:pStyle w:val="aa"/>
        <w:spacing w:line="360" w:lineRule="auto"/>
        <w:rPr>
          <w:lang w:val="en-US"/>
        </w:rPr>
      </w:pPr>
      <w:r w:rsidRPr="00AF4F63">
        <w:t>Вот так выглядят вызовы iter, когда происходит вычисление 3!:</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iter(</w:t>
      </w:r>
      <w:r w:rsidRPr="00AF4F63">
        <w:rPr>
          <w:rStyle w:val="hljs-number"/>
        </w:rPr>
        <w:t>3</w:t>
      </w:r>
      <w:r w:rsidRPr="00AF4F63">
        <w:rPr>
          <w:rStyle w:val="HTML"/>
          <w:rFonts w:ascii="Consolas" w:eastAsiaTheme="minorEastAsia" w:hAnsi="Consolas" w:cstheme="minorBidi"/>
          <w:sz w:val="16"/>
          <w:szCs w:val="22"/>
        </w:rPr>
        <w:t xml:space="preserve">, </w:t>
      </w:r>
      <w:r w:rsidRPr="00AF4F63">
        <w:rPr>
          <w:rStyle w:val="hljs-number"/>
        </w:rPr>
        <w:t>1</w:t>
      </w:r>
      <w:r w:rsidRPr="00AF4F63">
        <w:rPr>
          <w:rStyle w:val="HTML"/>
          <w:rFonts w:ascii="Consolas" w:eastAsiaTheme="minorEastAsia" w:hAnsi="Consolas" w:cstheme="minorBidi"/>
          <w:sz w:val="16"/>
          <w:szCs w:val="22"/>
        </w:rPr>
        <w:t xml:space="preserve">);   </w:t>
      </w:r>
      <w:r w:rsidRPr="00AF4F63">
        <w:rPr>
          <w:rStyle w:val="hljs-regexp"/>
        </w:rPr>
        <w:t>//</w:t>
      </w:r>
      <w:r w:rsidRPr="00AF4F63">
        <w:rPr>
          <w:rStyle w:val="HTML"/>
          <w:rFonts w:ascii="Consolas" w:eastAsiaTheme="minorEastAsia" w:hAnsi="Consolas" w:cstheme="minorBidi"/>
          <w:sz w:val="16"/>
          <w:szCs w:val="22"/>
        </w:rPr>
        <w:t xml:space="preserve"> iter(</w:t>
      </w:r>
      <w:r w:rsidRPr="00AF4F63">
        <w:rPr>
          <w:rStyle w:val="hljs-number"/>
        </w:rPr>
        <w:t>3</w:t>
      </w:r>
      <w:r w:rsidRPr="00AF4F63">
        <w:rPr>
          <w:rStyle w:val="HTML"/>
          <w:rFonts w:ascii="Consolas" w:eastAsiaTheme="minorEastAsia" w:hAnsi="Consolas" w:cstheme="minorBidi"/>
          <w:sz w:val="16"/>
          <w:szCs w:val="22"/>
        </w:rPr>
        <w:t>-</w:t>
      </w:r>
      <w:r w:rsidRPr="00AF4F63">
        <w:rPr>
          <w:rStyle w:val="hljs-number"/>
        </w:rPr>
        <w:t>1</w:t>
      </w:r>
      <w:r w:rsidRPr="00AF4F63">
        <w:rPr>
          <w:rStyle w:val="HTML"/>
          <w:rFonts w:ascii="Consolas" w:eastAsiaTheme="minorEastAsia" w:hAnsi="Consolas" w:cstheme="minorBidi"/>
          <w:sz w:val="16"/>
          <w:szCs w:val="22"/>
        </w:rPr>
        <w:t xml:space="preserve">, </w:t>
      </w:r>
      <w:r w:rsidRPr="00AF4F63">
        <w:rPr>
          <w:rStyle w:val="hljs-number"/>
        </w:rPr>
        <w:t>1</w:t>
      </w:r>
      <w:r w:rsidRPr="00AF4F63">
        <w:rPr>
          <w:rStyle w:val="HTML"/>
          <w:rFonts w:ascii="Consolas" w:eastAsiaTheme="minorEastAsia" w:hAnsi="Consolas" w:cstheme="minorBidi"/>
          <w:sz w:val="16"/>
          <w:szCs w:val="22"/>
        </w:rPr>
        <w:t>*</w:t>
      </w:r>
      <w:r w:rsidRPr="00AF4F63">
        <w:rPr>
          <w:rStyle w:val="hljs-number"/>
        </w:rPr>
        <w:t>3</w:t>
      </w:r>
      <w:r w:rsidRPr="00AF4F63">
        <w:rPr>
          <w:rStyle w:val="HTML"/>
          <w:rFonts w:ascii="Consolas" w:eastAsiaTheme="minorEastAsia" w:hAnsi="Consolas" w:cstheme="minorBidi"/>
          <w:sz w:val="16"/>
          <w:szCs w:val="22"/>
        </w:rPr>
        <w:t>);</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iter(</w:t>
      </w:r>
      <w:r w:rsidRPr="00AF4F63">
        <w:rPr>
          <w:rStyle w:val="hljs-number"/>
        </w:rPr>
        <w:t>2</w:t>
      </w:r>
      <w:r w:rsidRPr="00AF4F63">
        <w:rPr>
          <w:rStyle w:val="HTML"/>
          <w:rFonts w:ascii="Consolas" w:eastAsiaTheme="minorEastAsia" w:hAnsi="Consolas" w:cstheme="minorBidi"/>
          <w:sz w:val="16"/>
          <w:szCs w:val="22"/>
        </w:rPr>
        <w:t xml:space="preserve">, </w:t>
      </w:r>
      <w:r w:rsidRPr="00AF4F63">
        <w:rPr>
          <w:rStyle w:val="hljs-number"/>
        </w:rPr>
        <w:t>3</w:t>
      </w:r>
      <w:r w:rsidRPr="00AF4F63">
        <w:rPr>
          <w:rStyle w:val="HTML"/>
          <w:rFonts w:ascii="Consolas" w:eastAsiaTheme="minorEastAsia" w:hAnsi="Consolas" w:cstheme="minorBidi"/>
          <w:sz w:val="16"/>
          <w:szCs w:val="22"/>
        </w:rPr>
        <w:t xml:space="preserve">);   </w:t>
      </w:r>
      <w:r w:rsidRPr="00AF4F63">
        <w:rPr>
          <w:rStyle w:val="hljs-regexp"/>
        </w:rPr>
        <w:t>//</w:t>
      </w:r>
      <w:r w:rsidRPr="00AF4F63">
        <w:rPr>
          <w:rStyle w:val="HTML"/>
          <w:rFonts w:ascii="Consolas" w:eastAsiaTheme="minorEastAsia" w:hAnsi="Consolas" w:cstheme="minorBidi"/>
          <w:sz w:val="16"/>
          <w:szCs w:val="22"/>
        </w:rPr>
        <w:t xml:space="preserve"> iter(</w:t>
      </w:r>
      <w:r w:rsidRPr="00AF4F63">
        <w:rPr>
          <w:rStyle w:val="hljs-number"/>
        </w:rPr>
        <w:t>2</w:t>
      </w:r>
      <w:r w:rsidRPr="00AF4F63">
        <w:rPr>
          <w:rStyle w:val="HTML"/>
          <w:rFonts w:ascii="Consolas" w:eastAsiaTheme="minorEastAsia" w:hAnsi="Consolas" w:cstheme="minorBidi"/>
          <w:sz w:val="16"/>
          <w:szCs w:val="22"/>
        </w:rPr>
        <w:t>-</w:t>
      </w:r>
      <w:r w:rsidRPr="00AF4F63">
        <w:rPr>
          <w:rStyle w:val="hljs-number"/>
        </w:rPr>
        <w:t>1</w:t>
      </w:r>
      <w:r w:rsidRPr="00AF4F63">
        <w:rPr>
          <w:rStyle w:val="HTML"/>
          <w:rFonts w:ascii="Consolas" w:eastAsiaTheme="minorEastAsia" w:hAnsi="Consolas" w:cstheme="minorBidi"/>
          <w:sz w:val="16"/>
          <w:szCs w:val="22"/>
        </w:rPr>
        <w:t xml:space="preserve">, </w:t>
      </w:r>
      <w:r w:rsidRPr="00AF4F63">
        <w:rPr>
          <w:rStyle w:val="hljs-number"/>
        </w:rPr>
        <w:t>2</w:t>
      </w:r>
      <w:r w:rsidRPr="00AF4F63">
        <w:rPr>
          <w:rStyle w:val="HTML"/>
          <w:rFonts w:ascii="Consolas" w:eastAsiaTheme="minorEastAsia" w:hAnsi="Consolas" w:cstheme="minorBidi"/>
          <w:sz w:val="16"/>
          <w:szCs w:val="22"/>
        </w:rPr>
        <w:t>*</w:t>
      </w:r>
      <w:r w:rsidRPr="00AF4F63">
        <w:rPr>
          <w:rStyle w:val="hljs-number"/>
        </w:rPr>
        <w:t>3</w:t>
      </w:r>
      <w:r w:rsidRPr="00AF4F63">
        <w:rPr>
          <w:rStyle w:val="HTML"/>
          <w:rFonts w:ascii="Consolas" w:eastAsiaTheme="minorEastAsia" w:hAnsi="Consolas" w:cstheme="minorBidi"/>
          <w:sz w:val="16"/>
          <w:szCs w:val="22"/>
        </w:rPr>
        <w:t>);</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TML"/>
          <w:rFonts w:ascii="Consolas" w:eastAsiaTheme="minorEastAsia" w:hAnsi="Consolas" w:cstheme="minorBidi"/>
          <w:sz w:val="16"/>
          <w:szCs w:val="22"/>
        </w:rPr>
        <w:t>iter(</w:t>
      </w:r>
      <w:r w:rsidRPr="00AF4F63">
        <w:rPr>
          <w:rStyle w:val="hljs-number"/>
        </w:rPr>
        <w:t>1</w:t>
      </w:r>
      <w:r w:rsidRPr="00AF4F63">
        <w:rPr>
          <w:rStyle w:val="HTML"/>
          <w:rFonts w:ascii="Consolas" w:eastAsiaTheme="minorEastAsia" w:hAnsi="Consolas" w:cstheme="minorBidi"/>
          <w:sz w:val="16"/>
          <w:szCs w:val="22"/>
        </w:rPr>
        <w:t xml:space="preserve">, </w:t>
      </w:r>
      <w:r w:rsidRPr="00AF4F63">
        <w:rPr>
          <w:rStyle w:val="hljs-number"/>
        </w:rPr>
        <w:t>6</w:t>
      </w:r>
      <w:r w:rsidRPr="00AF4F63">
        <w:rPr>
          <w:rStyle w:val="HTML"/>
          <w:rFonts w:ascii="Consolas" w:eastAsiaTheme="minorEastAsia" w:hAnsi="Consolas" w:cstheme="minorBidi"/>
          <w:sz w:val="16"/>
          <w:szCs w:val="22"/>
        </w:rPr>
        <w:t xml:space="preserve">);   </w:t>
      </w:r>
      <w:r w:rsidRPr="00AF4F63">
        <w:rPr>
          <w:rStyle w:val="hljs-regexp"/>
        </w:rPr>
        <w:t>//</w:t>
      </w:r>
      <w:r w:rsidRPr="00AF4F63">
        <w:rPr>
          <w:rStyle w:val="HTML"/>
          <w:rFonts w:ascii="Consolas" w:eastAsiaTheme="minorEastAsia" w:hAnsi="Consolas" w:cstheme="minorBidi"/>
          <w:sz w:val="16"/>
          <w:szCs w:val="22"/>
        </w:rPr>
        <w:t xml:space="preserve"> counter === </w:t>
      </w:r>
      <w:r w:rsidRPr="00AF4F63">
        <w:rPr>
          <w:rStyle w:val="hljs-number"/>
        </w:rPr>
        <w:t>1</w:t>
      </w:r>
      <w:r w:rsidRPr="00AF4F63">
        <w:rPr>
          <w:rStyle w:val="HTML"/>
          <w:rFonts w:ascii="Consolas" w:eastAsiaTheme="minorEastAsia" w:hAnsi="Consolas" w:cstheme="minorBidi"/>
          <w:sz w:val="16"/>
          <w:szCs w:val="22"/>
        </w:rPr>
        <w:t xml:space="preserve">, </w:t>
      </w:r>
      <w:r w:rsidRPr="00AF4F63">
        <w:rPr>
          <w:rStyle w:val="hljs-keyword"/>
        </w:rPr>
        <w:t>return</w:t>
      </w:r>
      <w:r w:rsidRPr="00AF4F63">
        <w:rPr>
          <w:rStyle w:val="HTML"/>
          <w:rFonts w:ascii="Consolas" w:eastAsiaTheme="minorEastAsia" w:hAnsi="Consolas" w:cstheme="minorBidi"/>
          <w:sz w:val="16"/>
          <w:szCs w:val="22"/>
        </w:rPr>
        <w:t xml:space="preserve"> </w:t>
      </w:r>
      <w:r w:rsidRPr="00AF4F63">
        <w:rPr>
          <w:rStyle w:val="hljs-number"/>
        </w:rPr>
        <w:t>6</w:t>
      </w:r>
    </w:p>
    <w:p w:rsidR="00AF4F63" w:rsidRPr="00AF4F63" w:rsidRDefault="00AF4F63" w:rsidP="00AF4F63">
      <w:pPr>
        <w:pStyle w:val="af1"/>
        <w:rPr>
          <w:rStyle w:val="HTML"/>
          <w:rFonts w:ascii="Consolas" w:eastAsiaTheme="minorEastAsia" w:hAnsi="Consolas" w:cstheme="minorBidi"/>
          <w:sz w:val="16"/>
          <w:szCs w:val="22"/>
        </w:rPr>
      </w:pPr>
      <w:r w:rsidRPr="00AF4F63">
        <w:rPr>
          <w:rStyle w:val="hljs-number"/>
        </w:rPr>
        <w:t>6</w:t>
      </w:r>
      <w:r w:rsidRPr="00AF4F63">
        <w:rPr>
          <w:rStyle w:val="HTML"/>
          <w:rFonts w:ascii="Consolas" w:eastAsiaTheme="minorEastAsia" w:hAnsi="Consolas" w:cstheme="minorBidi"/>
          <w:sz w:val="16"/>
          <w:szCs w:val="22"/>
        </w:rPr>
        <w:t>;</w:t>
      </w:r>
    </w:p>
    <w:p w:rsidR="00AF4F63" w:rsidRDefault="00AF4F63" w:rsidP="00AF4F63">
      <w:pPr>
        <w:pStyle w:val="aa"/>
        <w:rPr>
          <w:rStyle w:val="ab"/>
          <w:b w:val="0"/>
          <w:bCs w:val="0"/>
          <w:lang w:val="en-US"/>
        </w:rPr>
      </w:pPr>
    </w:p>
    <w:p w:rsidR="00AF4F63" w:rsidRPr="00AF4F63" w:rsidRDefault="00AF4F63" w:rsidP="00AF4F63">
      <w:pPr>
        <w:pStyle w:val="aa"/>
      </w:pPr>
      <w:r w:rsidRPr="00AF4F63">
        <w:rPr>
          <w:rStyle w:val="ab"/>
          <w:b w:val="0"/>
          <w:bCs w:val="0"/>
        </w:rPr>
        <w:t>Итеративный процесс</w:t>
      </w:r>
      <w:r w:rsidRPr="00AF4F63">
        <w:t> в целом:</w:t>
      </w:r>
    </w:p>
    <w:p w:rsidR="00AF4F63" w:rsidRDefault="00AF4F63" w:rsidP="00AF1E0F">
      <w:pPr>
        <w:pStyle w:val="aa"/>
        <w:numPr>
          <w:ilvl w:val="0"/>
          <w:numId w:val="120"/>
        </w:numPr>
      </w:pPr>
      <w:r>
        <w:t>Определить начальное состояние. В нашем случае мы делаем первый вызов iter с n и 1. Это начальное состояние.</w:t>
      </w:r>
    </w:p>
    <w:p w:rsidR="00AF4F63" w:rsidRDefault="00AF4F63" w:rsidP="00AF1E0F">
      <w:pPr>
        <w:pStyle w:val="aa"/>
        <w:numPr>
          <w:ilvl w:val="0"/>
          <w:numId w:val="120"/>
        </w:numPr>
      </w:pPr>
      <w:r>
        <w:t>​Проверить терминальный сценарий. Мы убеждаемся, что counter это 1 и останавливаем рекурсию, когда он достигает значения 1.</w:t>
      </w:r>
    </w:p>
    <w:p w:rsidR="00AF4F63" w:rsidRDefault="00AF4F63" w:rsidP="00AF1E0F">
      <w:pPr>
        <w:pStyle w:val="aa"/>
        <w:numPr>
          <w:ilvl w:val="0"/>
          <w:numId w:val="120"/>
        </w:numPr>
      </w:pPr>
      <w:r>
        <w:t>​Определить новое состояние. Это то, как продвигается процесс. В нашем случае мы делаем ещё один вызов iter с уменьшенным counter и умноженным accumulator. Два этих новых числа определяют новое состояние.</w:t>
      </w:r>
    </w:p>
    <w:p w:rsidR="00AF4F63" w:rsidRDefault="00AF4F63" w:rsidP="00AF1E0F">
      <w:pPr>
        <w:pStyle w:val="aa"/>
        <w:numPr>
          <w:ilvl w:val="0"/>
          <w:numId w:val="120"/>
        </w:numPr>
      </w:pPr>
      <w:r>
        <w:t>Повторить шаг 2.​</w:t>
      </w:r>
    </w:p>
    <w:p w:rsidR="00AF4F63" w:rsidRDefault="00AF4F63" w:rsidP="00AF4F63">
      <w:pPr>
        <w:pStyle w:val="aa"/>
        <w:rPr>
          <w:b/>
          <w:lang w:val="en-US"/>
        </w:rPr>
      </w:pPr>
    </w:p>
    <w:p w:rsidR="00AF4F63" w:rsidRPr="00AF4F63" w:rsidRDefault="00AF4F63" w:rsidP="00AF4F63">
      <w:pPr>
        <w:pStyle w:val="aa"/>
        <w:rPr>
          <w:b/>
          <w:lang w:val="en-US"/>
        </w:rPr>
      </w:pPr>
      <w:r w:rsidRPr="00AF4F63">
        <w:rPr>
          <w:b/>
        </w:rPr>
        <w:t>Резюме</w:t>
      </w:r>
      <w:r>
        <w:rPr>
          <w:b/>
          <w:lang w:val="en-US"/>
        </w:rPr>
        <w:t>:</w:t>
      </w:r>
    </w:p>
    <w:p w:rsidR="00AF4F63" w:rsidRPr="00AF4F63" w:rsidRDefault="00AF4F63" w:rsidP="00AF4F63">
      <w:pPr>
        <w:pStyle w:val="aa"/>
        <w:spacing w:line="276" w:lineRule="auto"/>
      </w:pPr>
      <w:r w:rsidRPr="00AF4F63">
        <w:rPr>
          <w:rStyle w:val="a5"/>
        </w:rPr>
        <w:t>Рекурсия</w:t>
      </w:r>
      <w:r w:rsidRPr="00AF4F63">
        <w:t> — это когда что-то содержит себя в своём описании.</w:t>
      </w:r>
    </w:p>
    <w:p w:rsidR="00AF4F63" w:rsidRPr="00AF4F63" w:rsidRDefault="00AF4F63" w:rsidP="00AF4F63">
      <w:pPr>
        <w:pStyle w:val="aa"/>
        <w:spacing w:line="276" w:lineRule="auto"/>
      </w:pPr>
      <w:r w:rsidRPr="00AF4F63">
        <w:rPr>
          <w:rStyle w:val="a5"/>
        </w:rPr>
        <w:t>Рекурсивный процесс</w:t>
      </w:r>
      <w:r w:rsidRPr="00AF4F63">
        <w:t> — это процесс обработки данных с отложенными вычислениями.</w:t>
      </w:r>
    </w:p>
    <w:p w:rsidR="00AF4F63" w:rsidRDefault="00AF4F63" w:rsidP="00AF4F63">
      <w:pPr>
        <w:pStyle w:val="aa"/>
        <w:spacing w:line="276" w:lineRule="auto"/>
        <w:rPr>
          <w:lang w:val="en-US"/>
        </w:rPr>
      </w:pPr>
      <w:r w:rsidRPr="00AF4F63">
        <w:rPr>
          <w:rStyle w:val="a5"/>
        </w:rPr>
        <w:t>Итеративный процесс</w:t>
      </w:r>
      <w:r w:rsidRPr="00AF4F63">
        <w:t> — это процесс вычисления, когда состояние может быть описано фиксированным количеством значений.</w:t>
      </w:r>
    </w:p>
    <w:p w:rsidR="00B0356B" w:rsidRPr="00994616" w:rsidRDefault="00B0356B" w:rsidP="00B0356B">
      <w:pPr>
        <w:pStyle w:val="2"/>
      </w:pPr>
      <w:bookmarkStart w:id="188" w:name="контекст-выполнения-стек"/>
      <w:r w:rsidRPr="005E2FE3">
        <w:t>Контекст выполнения, стек</w:t>
      </w:r>
      <w:bookmarkEnd w:id="188"/>
    </w:p>
    <w:p w:rsidR="00B0356B" w:rsidRPr="00994616" w:rsidRDefault="00B0356B" w:rsidP="00B0356B">
      <w:pPr>
        <w:pStyle w:val="aa"/>
        <w:rPr>
          <w:szCs w:val="18"/>
        </w:rPr>
      </w:pPr>
      <w:r w:rsidRPr="00994616">
        <w:rPr>
          <w:szCs w:val="18"/>
        </w:rPr>
        <w:t>Теперь мы посмотрим, как работают рекурсивные вызовы. Для этого мы рассмотрим, как вообще работают функции, что происходит при вызове.</w:t>
      </w:r>
    </w:p>
    <w:p w:rsidR="00B0356B" w:rsidRPr="00994616" w:rsidRDefault="00B0356B" w:rsidP="00B0356B">
      <w:pPr>
        <w:pStyle w:val="aa"/>
        <w:rPr>
          <w:szCs w:val="18"/>
        </w:rPr>
      </w:pPr>
      <w:r w:rsidRPr="00994616">
        <w:rPr>
          <w:b/>
          <w:bCs/>
          <w:szCs w:val="18"/>
        </w:rPr>
        <w:t>У каждого вызова функции есть свой «контекст выполнения» (execution context).</w:t>
      </w:r>
    </w:p>
    <w:p w:rsidR="00B0356B" w:rsidRPr="00994616" w:rsidRDefault="00B0356B" w:rsidP="00B0356B">
      <w:pPr>
        <w:pStyle w:val="aa"/>
        <w:rPr>
          <w:szCs w:val="18"/>
        </w:rPr>
      </w:pPr>
      <w:r w:rsidRPr="00994616">
        <w:rPr>
          <w:szCs w:val="18"/>
        </w:rPr>
        <w:t>Контекст выполнения – это служебная информация, которая соответствует текущему запуску функции. Она включает в себя локальные переменные функции и конкретное место в коде, на котором находится интерпретатор.</w:t>
      </w:r>
    </w:p>
    <w:p w:rsidR="00B0356B" w:rsidRPr="00994616" w:rsidRDefault="00B0356B" w:rsidP="00B0356B">
      <w:pPr>
        <w:pStyle w:val="aa"/>
        <w:rPr>
          <w:szCs w:val="18"/>
        </w:rPr>
      </w:pPr>
      <w:r w:rsidRPr="00994616">
        <w:rPr>
          <w:szCs w:val="18"/>
        </w:rPr>
        <w:t>Например, для вызова pow(2, 3) из примера выше будет создан контекст выполнения, который будет хранить переменные x = 2, n = 3. Мы схематично обозначим его так:</w:t>
      </w:r>
    </w:p>
    <w:p w:rsidR="00B0356B" w:rsidRPr="00994616" w:rsidRDefault="00B0356B" w:rsidP="00B0356B">
      <w:pPr>
        <w:pStyle w:val="aa"/>
        <w:rPr>
          <w:szCs w:val="18"/>
        </w:rPr>
      </w:pPr>
      <w:r w:rsidRPr="00994616">
        <w:rPr>
          <w:szCs w:val="18"/>
        </w:rPr>
        <w:t>Контекст: { x: 2, n: 3, строка 1 }</w:t>
      </w:r>
    </w:p>
    <w:p w:rsidR="00B0356B" w:rsidRPr="00994616" w:rsidRDefault="00B0356B" w:rsidP="00B0356B">
      <w:pPr>
        <w:pStyle w:val="aa"/>
        <w:rPr>
          <w:szCs w:val="18"/>
        </w:rPr>
      </w:pPr>
      <w:r w:rsidRPr="00994616">
        <w:rPr>
          <w:szCs w:val="18"/>
        </w:rPr>
        <w:t>Далее функция pow начинает выполняться. Вычисляется выражение n != 1 – оно равно true, ведь в текущем контексте n=3. Поэтому задействуется первая ветвь if :</w:t>
      </w:r>
    </w:p>
    <w:p w:rsidR="00B0356B" w:rsidRPr="00CF10F2" w:rsidRDefault="00B0356B" w:rsidP="00B0356B">
      <w:pPr>
        <w:pStyle w:val="af1"/>
        <w:rPr>
          <w:rStyle w:val="af0"/>
          <w:b w:val="0"/>
          <w:color w:val="auto"/>
        </w:rPr>
      </w:pPr>
      <w:r w:rsidRPr="00CF10F2">
        <w:rPr>
          <w:rStyle w:val="af0"/>
          <w:b w:val="0"/>
          <w:color w:val="auto"/>
        </w:rPr>
        <w:t>function pow(x, n) {</w:t>
      </w:r>
    </w:p>
    <w:p w:rsidR="00B0356B" w:rsidRPr="00CF10F2" w:rsidRDefault="00B0356B" w:rsidP="00B0356B">
      <w:pPr>
        <w:pStyle w:val="af1"/>
        <w:rPr>
          <w:rStyle w:val="af0"/>
          <w:b w:val="0"/>
          <w:color w:val="auto"/>
        </w:rPr>
      </w:pPr>
      <w:r w:rsidRPr="00CF10F2">
        <w:rPr>
          <w:rStyle w:val="af0"/>
          <w:b w:val="0"/>
          <w:color w:val="auto"/>
        </w:rPr>
        <w:t xml:space="preserve">  if (n != 1) { // пока n != 1 сводить вычисление pow(x,n) к pow(x,n-1)</w:t>
      </w:r>
    </w:p>
    <w:p w:rsidR="00B0356B" w:rsidRPr="00CF10F2" w:rsidRDefault="00B0356B" w:rsidP="00B0356B">
      <w:pPr>
        <w:pStyle w:val="af1"/>
        <w:rPr>
          <w:rStyle w:val="af0"/>
          <w:b w:val="0"/>
          <w:color w:val="auto"/>
        </w:rPr>
      </w:pPr>
      <w:r w:rsidRPr="00CF10F2">
        <w:rPr>
          <w:rStyle w:val="af0"/>
          <w:b w:val="0"/>
          <w:color w:val="auto"/>
        </w:rPr>
        <w:t xml:space="preserve">    return x * pow(x, n - 1);</w:t>
      </w:r>
    </w:p>
    <w:p w:rsidR="00B0356B" w:rsidRPr="00CF10F2" w:rsidRDefault="00B0356B" w:rsidP="00B0356B">
      <w:pPr>
        <w:pStyle w:val="af1"/>
        <w:rPr>
          <w:rStyle w:val="af0"/>
          <w:b w:val="0"/>
          <w:color w:val="auto"/>
        </w:rPr>
      </w:pPr>
      <w:r w:rsidRPr="00CF10F2">
        <w:rPr>
          <w:rStyle w:val="af0"/>
          <w:b w:val="0"/>
          <w:color w:val="auto"/>
        </w:rPr>
        <w:t xml:space="preserve">  } else {</w:t>
      </w:r>
    </w:p>
    <w:p w:rsidR="00B0356B" w:rsidRPr="00CF10F2" w:rsidRDefault="00B0356B" w:rsidP="00B0356B">
      <w:pPr>
        <w:pStyle w:val="af1"/>
        <w:rPr>
          <w:rStyle w:val="af0"/>
          <w:b w:val="0"/>
          <w:color w:val="auto"/>
        </w:rPr>
      </w:pPr>
      <w:r w:rsidRPr="00CF10F2">
        <w:rPr>
          <w:rStyle w:val="af0"/>
          <w:b w:val="0"/>
          <w:color w:val="auto"/>
        </w:rPr>
        <w:t xml:space="preserve">    return x;</w:t>
      </w:r>
    </w:p>
    <w:p w:rsidR="00B0356B" w:rsidRPr="00CF10F2" w:rsidRDefault="00B0356B" w:rsidP="00B0356B">
      <w:pPr>
        <w:pStyle w:val="af1"/>
        <w:rPr>
          <w:rStyle w:val="af0"/>
          <w:b w:val="0"/>
          <w:color w:val="auto"/>
        </w:rPr>
      </w:pPr>
      <w:r w:rsidRPr="00CF10F2">
        <w:rPr>
          <w:rStyle w:val="af0"/>
          <w:b w:val="0"/>
          <w:color w:val="auto"/>
        </w:rPr>
        <w:t xml:space="preserve">  }</w:t>
      </w:r>
    </w:p>
    <w:p w:rsidR="00B0356B" w:rsidRPr="00CF10F2" w:rsidRDefault="00B0356B" w:rsidP="00B0356B">
      <w:pPr>
        <w:pStyle w:val="af1"/>
        <w:rPr>
          <w:rStyle w:val="af0"/>
          <w:b w:val="0"/>
          <w:color w:val="auto"/>
        </w:rPr>
      </w:pPr>
      <w:r w:rsidRPr="00CF10F2">
        <w:rPr>
          <w:rStyle w:val="af0"/>
          <w:b w:val="0"/>
          <w:color w:val="auto"/>
        </w:rPr>
        <w:t>}</w:t>
      </w:r>
    </w:p>
    <w:p w:rsidR="00B0356B" w:rsidRPr="00994616" w:rsidRDefault="00B0356B" w:rsidP="00B0356B">
      <w:pPr>
        <w:pStyle w:val="aa"/>
        <w:rPr>
          <w:szCs w:val="18"/>
        </w:rPr>
      </w:pPr>
      <w:r w:rsidRPr="00994616">
        <w:rPr>
          <w:szCs w:val="18"/>
        </w:rPr>
        <w:t>Чтобы вычислить выражение x * pow(x, n-1), требуется произвести запуск pow с новыми аргументами.</w:t>
      </w:r>
    </w:p>
    <w:p w:rsidR="00B0356B" w:rsidRDefault="00B0356B" w:rsidP="00B0356B">
      <w:pPr>
        <w:pStyle w:val="aa"/>
        <w:rPr>
          <w:b/>
          <w:bCs/>
          <w:szCs w:val="18"/>
        </w:rPr>
      </w:pPr>
    </w:p>
    <w:p w:rsidR="00B0356B" w:rsidRPr="00994616" w:rsidRDefault="00B0356B" w:rsidP="00B0356B">
      <w:pPr>
        <w:pStyle w:val="aa"/>
        <w:rPr>
          <w:szCs w:val="18"/>
        </w:rPr>
      </w:pPr>
      <w:r w:rsidRPr="00994616">
        <w:rPr>
          <w:b/>
          <w:bCs/>
          <w:szCs w:val="18"/>
        </w:rPr>
        <w:t>При любом вложенном вызове JavaScript запоминает текущий контекст выполнения в специальной внутренней структуре данных – «</w:t>
      </w:r>
      <w:r w:rsidRPr="00A57655">
        <w:rPr>
          <w:rStyle w:val="af0"/>
        </w:rPr>
        <w:t>стеке контекстов</w:t>
      </w:r>
      <w:r w:rsidRPr="00994616">
        <w:rPr>
          <w:b/>
          <w:bCs/>
          <w:szCs w:val="18"/>
        </w:rPr>
        <w:t>».</w:t>
      </w:r>
    </w:p>
    <w:p w:rsidR="00B0356B" w:rsidRPr="00994616" w:rsidRDefault="00B0356B" w:rsidP="00B0356B">
      <w:pPr>
        <w:pStyle w:val="aa"/>
        <w:rPr>
          <w:szCs w:val="18"/>
        </w:rPr>
      </w:pPr>
      <w:r w:rsidRPr="00994616">
        <w:rPr>
          <w:szCs w:val="18"/>
        </w:rPr>
        <w:t>Затем интерпретатор приступает к выполнению вложенного вызова.</w:t>
      </w:r>
    </w:p>
    <w:p w:rsidR="00B0356B" w:rsidRPr="00994616" w:rsidRDefault="00B0356B" w:rsidP="00B0356B">
      <w:pPr>
        <w:pStyle w:val="aa"/>
        <w:rPr>
          <w:szCs w:val="18"/>
        </w:rPr>
      </w:pPr>
      <w:r w:rsidRPr="00994616">
        <w:rPr>
          <w:szCs w:val="18"/>
        </w:rPr>
        <w:t>В данном случае вызывается та же pow, однако это абсолютно неважно. Для любых функций процесс одинаков.</w:t>
      </w:r>
    </w:p>
    <w:p w:rsidR="00B0356B" w:rsidRPr="00994616" w:rsidRDefault="00B0356B" w:rsidP="00B0356B">
      <w:pPr>
        <w:pStyle w:val="aa"/>
        <w:rPr>
          <w:szCs w:val="18"/>
        </w:rPr>
      </w:pPr>
      <w:r w:rsidRPr="00994616">
        <w:rPr>
          <w:szCs w:val="18"/>
        </w:rPr>
        <w:t>Для нового вызова создаётся свой контекст выполнения, и управление переходит в него, а когда он завершён – старый контекст достаётся из стека и выполнение внешней функции возобновляется.</w:t>
      </w:r>
    </w:p>
    <w:p w:rsidR="00B0356B" w:rsidRPr="00994616" w:rsidRDefault="00B0356B" w:rsidP="00B0356B">
      <w:pPr>
        <w:pStyle w:val="aa"/>
        <w:rPr>
          <w:szCs w:val="18"/>
        </w:rPr>
      </w:pPr>
      <w:r w:rsidRPr="00994616">
        <w:rPr>
          <w:szCs w:val="18"/>
        </w:rPr>
        <w:t>Разберём происходящее с контекстами более подробно, начиная с вызова (*):</w:t>
      </w:r>
    </w:p>
    <w:p w:rsidR="00B0356B" w:rsidRPr="00A57655" w:rsidRDefault="00B0356B" w:rsidP="00B0356B">
      <w:pPr>
        <w:pStyle w:val="af1"/>
        <w:rPr>
          <w:rStyle w:val="af0"/>
          <w:b w:val="0"/>
          <w:color w:val="auto"/>
        </w:rPr>
      </w:pPr>
      <w:r w:rsidRPr="00A57655">
        <w:rPr>
          <w:rStyle w:val="af0"/>
          <w:b w:val="0"/>
          <w:color w:val="auto"/>
        </w:rPr>
        <w:t>function pow(x, n) {</w:t>
      </w:r>
    </w:p>
    <w:p w:rsidR="00B0356B" w:rsidRPr="00A57655" w:rsidRDefault="00B0356B" w:rsidP="00B0356B">
      <w:pPr>
        <w:pStyle w:val="af1"/>
        <w:rPr>
          <w:rStyle w:val="af0"/>
          <w:b w:val="0"/>
          <w:color w:val="auto"/>
        </w:rPr>
      </w:pPr>
      <w:r w:rsidRPr="00A57655">
        <w:rPr>
          <w:rStyle w:val="af0"/>
          <w:b w:val="0"/>
          <w:color w:val="auto"/>
        </w:rPr>
        <w:t xml:space="preserve">  if (n != 1) { // пока n!=1 сводить вычисление pow(..n) к pow(..n-1)</w:t>
      </w:r>
    </w:p>
    <w:p w:rsidR="00B0356B" w:rsidRPr="00A57655" w:rsidRDefault="00B0356B" w:rsidP="00B0356B">
      <w:pPr>
        <w:pStyle w:val="af1"/>
        <w:rPr>
          <w:rStyle w:val="af0"/>
          <w:b w:val="0"/>
          <w:color w:val="auto"/>
        </w:rPr>
      </w:pPr>
      <w:r w:rsidRPr="00A57655">
        <w:rPr>
          <w:rStyle w:val="af0"/>
          <w:b w:val="0"/>
          <w:color w:val="auto"/>
        </w:rPr>
        <w:t xml:space="preserve">    return x * pow(x, n - 1);</w:t>
      </w:r>
    </w:p>
    <w:p w:rsidR="00B0356B" w:rsidRPr="00A57655" w:rsidRDefault="00B0356B" w:rsidP="00B0356B">
      <w:pPr>
        <w:pStyle w:val="af1"/>
        <w:rPr>
          <w:rStyle w:val="af0"/>
          <w:b w:val="0"/>
          <w:color w:val="auto"/>
        </w:rPr>
      </w:pPr>
      <w:r w:rsidRPr="00A57655">
        <w:rPr>
          <w:rStyle w:val="af0"/>
          <w:b w:val="0"/>
          <w:color w:val="auto"/>
        </w:rPr>
        <w:t xml:space="preserve">  } else {</w:t>
      </w:r>
    </w:p>
    <w:p w:rsidR="00B0356B" w:rsidRPr="00A57655" w:rsidRDefault="00B0356B" w:rsidP="00B0356B">
      <w:pPr>
        <w:pStyle w:val="af1"/>
        <w:rPr>
          <w:rStyle w:val="af0"/>
          <w:b w:val="0"/>
          <w:color w:val="auto"/>
        </w:rPr>
      </w:pPr>
      <w:r w:rsidRPr="00A57655">
        <w:rPr>
          <w:rStyle w:val="af0"/>
          <w:b w:val="0"/>
          <w:color w:val="auto"/>
        </w:rPr>
        <w:t xml:space="preserve">    return x;</w:t>
      </w:r>
    </w:p>
    <w:p w:rsidR="00B0356B" w:rsidRPr="00A57655" w:rsidRDefault="00B0356B" w:rsidP="00B0356B">
      <w:pPr>
        <w:pStyle w:val="af1"/>
        <w:rPr>
          <w:rStyle w:val="af0"/>
          <w:b w:val="0"/>
          <w:color w:val="auto"/>
        </w:rPr>
      </w:pPr>
      <w:r w:rsidRPr="00A57655">
        <w:rPr>
          <w:rStyle w:val="af0"/>
          <w:b w:val="0"/>
          <w:color w:val="auto"/>
        </w:rPr>
        <w:t xml:space="preserve">  }</w:t>
      </w:r>
    </w:p>
    <w:p w:rsidR="00B0356B" w:rsidRPr="00A57655" w:rsidRDefault="00B0356B" w:rsidP="00B0356B">
      <w:pPr>
        <w:pStyle w:val="af1"/>
        <w:rPr>
          <w:rStyle w:val="af0"/>
          <w:b w:val="0"/>
          <w:color w:val="auto"/>
        </w:rPr>
      </w:pPr>
      <w:r w:rsidRPr="00A57655">
        <w:rPr>
          <w:rStyle w:val="af0"/>
          <w:b w:val="0"/>
          <w:color w:val="auto"/>
        </w:rPr>
        <w:t>}</w:t>
      </w:r>
    </w:p>
    <w:p w:rsidR="00B0356B" w:rsidRPr="00A57655" w:rsidRDefault="00B0356B" w:rsidP="00B0356B">
      <w:pPr>
        <w:pStyle w:val="af1"/>
        <w:rPr>
          <w:rStyle w:val="af0"/>
          <w:b w:val="0"/>
          <w:color w:val="auto"/>
        </w:rPr>
      </w:pPr>
    </w:p>
    <w:p w:rsidR="00B0356B" w:rsidRPr="00A57655" w:rsidRDefault="00B0356B" w:rsidP="00B0356B">
      <w:pPr>
        <w:pStyle w:val="af1"/>
        <w:rPr>
          <w:rStyle w:val="af0"/>
          <w:b w:val="0"/>
          <w:color w:val="auto"/>
        </w:rPr>
      </w:pPr>
      <w:r w:rsidRPr="00A57655">
        <w:rPr>
          <w:rStyle w:val="af0"/>
          <w:b w:val="0"/>
          <w:color w:val="auto"/>
        </w:rPr>
        <w:t>alert( pow(2, 3) ); // (*)</w:t>
      </w:r>
    </w:p>
    <w:p w:rsidR="00B0356B" w:rsidRPr="00A57655" w:rsidRDefault="00B0356B" w:rsidP="00B0356B">
      <w:pPr>
        <w:pStyle w:val="af1"/>
        <w:rPr>
          <w:rStyle w:val="af0"/>
          <w:b w:val="0"/>
          <w:color w:val="auto"/>
        </w:rPr>
      </w:pPr>
      <w:r w:rsidRPr="00A57655">
        <w:rPr>
          <w:rStyle w:val="af0"/>
          <w:b w:val="0"/>
          <w:color w:val="auto"/>
        </w:rPr>
        <w:lastRenderedPageBreak/>
        <w:t>pow(2, 3)</w:t>
      </w:r>
    </w:p>
    <w:p w:rsidR="00B0356B" w:rsidRPr="00994616" w:rsidRDefault="00B0356B" w:rsidP="00B0356B">
      <w:pPr>
        <w:pStyle w:val="aa"/>
        <w:rPr>
          <w:szCs w:val="18"/>
        </w:rPr>
      </w:pPr>
      <w:r w:rsidRPr="00994616">
        <w:rPr>
          <w:szCs w:val="18"/>
        </w:rPr>
        <w:t>Запускается функция pow, с аргументами x=2, n=3. Эти переменные хранятся в контексте выполнения, схематично изображённом ниже:</w:t>
      </w:r>
    </w:p>
    <w:p w:rsidR="00B0356B" w:rsidRPr="00994616" w:rsidRDefault="00B0356B" w:rsidP="00B0356B">
      <w:pPr>
        <w:pStyle w:val="aa"/>
        <w:rPr>
          <w:szCs w:val="18"/>
        </w:rPr>
      </w:pPr>
      <w:r w:rsidRPr="00994616">
        <w:rPr>
          <w:szCs w:val="18"/>
        </w:rPr>
        <w:t>Контекст: { x: 2, n: 3, строка 1 }</w:t>
      </w:r>
    </w:p>
    <w:p w:rsidR="00B0356B" w:rsidRPr="00994616" w:rsidRDefault="00B0356B" w:rsidP="00B0356B">
      <w:pPr>
        <w:pStyle w:val="aa"/>
        <w:rPr>
          <w:szCs w:val="18"/>
        </w:rPr>
      </w:pPr>
      <w:r w:rsidRPr="00994616">
        <w:rPr>
          <w:szCs w:val="18"/>
        </w:rPr>
        <w:t xml:space="preserve">Выполнение в этом контексте продолжается, пока не встретит вложенный вызов в строке 3. </w:t>
      </w:r>
    </w:p>
    <w:p w:rsidR="00B0356B" w:rsidRPr="00994616" w:rsidRDefault="00B0356B" w:rsidP="00B0356B">
      <w:pPr>
        <w:pStyle w:val="aa"/>
        <w:rPr>
          <w:szCs w:val="18"/>
        </w:rPr>
      </w:pPr>
      <w:r w:rsidRPr="00994616">
        <w:rPr>
          <w:szCs w:val="18"/>
        </w:rPr>
        <w:t>pow(2, 2)</w:t>
      </w:r>
    </w:p>
    <w:p w:rsidR="00B0356B" w:rsidRPr="00994616" w:rsidRDefault="00B0356B" w:rsidP="00B0356B">
      <w:pPr>
        <w:pStyle w:val="aa"/>
        <w:rPr>
          <w:szCs w:val="18"/>
        </w:rPr>
      </w:pPr>
      <w:r w:rsidRPr="00994616">
        <w:rPr>
          <w:szCs w:val="18"/>
        </w:rPr>
        <w:t>В строке 3 происходит вложенный вызов pow с аргументами x=2, n=2. Текущий контекст сохраняется в стеке, а для вложеннного вызова создаётся новый контекст (выделен жирным ниже):</w:t>
      </w:r>
    </w:p>
    <w:p w:rsidR="00B0356B" w:rsidRPr="00994616" w:rsidRDefault="00B0356B" w:rsidP="00B0356B">
      <w:pPr>
        <w:pStyle w:val="aa"/>
        <w:rPr>
          <w:szCs w:val="18"/>
        </w:rPr>
      </w:pPr>
      <w:r w:rsidRPr="00994616">
        <w:rPr>
          <w:szCs w:val="18"/>
        </w:rPr>
        <w:t>Контекст: { x: 2, n: 3, строка 3 }</w:t>
      </w:r>
    </w:p>
    <w:p w:rsidR="00B0356B" w:rsidRPr="00994616" w:rsidRDefault="00B0356B" w:rsidP="00B0356B">
      <w:pPr>
        <w:pStyle w:val="aa"/>
        <w:rPr>
          <w:szCs w:val="18"/>
        </w:rPr>
      </w:pPr>
      <w:r w:rsidRPr="00994616">
        <w:rPr>
          <w:szCs w:val="18"/>
        </w:rPr>
        <w:t>Контекст: { x: 2, n: 2, строка 1 }</w:t>
      </w:r>
    </w:p>
    <w:p w:rsidR="00B0356B" w:rsidRPr="00994616" w:rsidRDefault="00B0356B" w:rsidP="00B0356B">
      <w:pPr>
        <w:pStyle w:val="aa"/>
        <w:rPr>
          <w:szCs w:val="18"/>
        </w:rPr>
      </w:pPr>
      <w:r w:rsidRPr="00994616">
        <w:rPr>
          <w:szCs w:val="18"/>
        </w:rPr>
        <w:t xml:space="preserve">Обратим внимание, что контекст включает в себя не только переменные, но и место в коде, так что когда вложенный вызов завершится -- можно будет легко вернуться назад. </w:t>
      </w:r>
    </w:p>
    <w:p w:rsidR="00B0356B" w:rsidRPr="00994616" w:rsidRDefault="00B0356B" w:rsidP="00B0356B">
      <w:pPr>
        <w:pStyle w:val="aa"/>
        <w:rPr>
          <w:szCs w:val="18"/>
        </w:rPr>
      </w:pPr>
      <w:r w:rsidRPr="00994616">
        <w:rPr>
          <w:szCs w:val="18"/>
        </w:rPr>
        <w:t>Слово «строка» здесь условно, на самом деле, конечно, запомнено более точное место в цепочке команд.</w:t>
      </w:r>
    </w:p>
    <w:p w:rsidR="00B0356B" w:rsidRPr="00994616" w:rsidRDefault="00B0356B" w:rsidP="00B0356B">
      <w:pPr>
        <w:pStyle w:val="aa"/>
        <w:rPr>
          <w:szCs w:val="18"/>
        </w:rPr>
      </w:pPr>
      <w:r w:rsidRPr="00994616">
        <w:rPr>
          <w:szCs w:val="18"/>
        </w:rPr>
        <w:t>pow(2, 1)</w:t>
      </w:r>
    </w:p>
    <w:p w:rsidR="00B0356B" w:rsidRPr="00994616" w:rsidRDefault="00B0356B" w:rsidP="00B0356B">
      <w:pPr>
        <w:pStyle w:val="aa"/>
        <w:rPr>
          <w:szCs w:val="18"/>
        </w:rPr>
      </w:pPr>
      <w:r w:rsidRPr="00994616">
        <w:rPr>
          <w:szCs w:val="18"/>
        </w:rPr>
        <w:t>Опять вложенный вызов в строке 3, на этот раз – с аргументами x=2, n=1. Создаётся новый текущий контекст, предыдущий добавляется в стек:</w:t>
      </w:r>
    </w:p>
    <w:p w:rsidR="00B0356B" w:rsidRPr="00994616" w:rsidRDefault="00B0356B" w:rsidP="00B0356B">
      <w:pPr>
        <w:pStyle w:val="aa"/>
        <w:rPr>
          <w:szCs w:val="18"/>
        </w:rPr>
      </w:pPr>
      <w:r w:rsidRPr="00994616">
        <w:rPr>
          <w:szCs w:val="18"/>
        </w:rPr>
        <w:t>Контекст: { x: 2, n: 3, строка 3 }</w:t>
      </w:r>
    </w:p>
    <w:p w:rsidR="00B0356B" w:rsidRPr="00994616" w:rsidRDefault="00B0356B" w:rsidP="00B0356B">
      <w:pPr>
        <w:pStyle w:val="aa"/>
        <w:rPr>
          <w:szCs w:val="18"/>
        </w:rPr>
      </w:pPr>
      <w:r w:rsidRPr="00994616">
        <w:rPr>
          <w:szCs w:val="18"/>
        </w:rPr>
        <w:t>Контекст: { x: 2, n: 2, строка 3 }</w:t>
      </w:r>
    </w:p>
    <w:p w:rsidR="00B0356B" w:rsidRPr="00994616" w:rsidRDefault="00B0356B" w:rsidP="00B0356B">
      <w:pPr>
        <w:pStyle w:val="aa"/>
        <w:rPr>
          <w:szCs w:val="18"/>
        </w:rPr>
      </w:pPr>
      <w:r w:rsidRPr="00994616">
        <w:rPr>
          <w:szCs w:val="18"/>
        </w:rPr>
        <w:t>Контекст: { x: 2, n: 1, строка 1 }</w:t>
      </w:r>
    </w:p>
    <w:p w:rsidR="00B0356B" w:rsidRPr="00994616" w:rsidRDefault="00B0356B" w:rsidP="00B0356B">
      <w:pPr>
        <w:pStyle w:val="aa"/>
        <w:rPr>
          <w:szCs w:val="18"/>
        </w:rPr>
      </w:pPr>
      <w:r w:rsidRPr="00994616">
        <w:rPr>
          <w:szCs w:val="18"/>
        </w:rPr>
        <w:t xml:space="preserve">На текущий момент в стеке уже два старых контекста. </w:t>
      </w:r>
    </w:p>
    <w:p w:rsidR="00B0356B" w:rsidRPr="00994616" w:rsidRDefault="00B0356B" w:rsidP="00B0356B">
      <w:pPr>
        <w:pStyle w:val="aa"/>
        <w:rPr>
          <w:szCs w:val="18"/>
        </w:rPr>
      </w:pPr>
      <w:r w:rsidRPr="00994616">
        <w:rPr>
          <w:szCs w:val="18"/>
        </w:rPr>
        <w:t>Выход из pow(2, 1).</w:t>
      </w:r>
    </w:p>
    <w:p w:rsidR="00B0356B" w:rsidRPr="0093763E" w:rsidRDefault="00B0356B" w:rsidP="00B0356B">
      <w:pPr>
        <w:pStyle w:val="af1"/>
        <w:rPr>
          <w:rStyle w:val="af2"/>
          <w:shd w:val="clear" w:color="auto" w:fill="auto"/>
        </w:rPr>
      </w:pPr>
      <w:r w:rsidRPr="00994616">
        <w:t xml:space="preserve">При выполнении pow(2, 1), в отличие от предыдущих запусков, выражение n != 1 будет равно false, поэтому сработает вторая ветка </w:t>
      </w:r>
      <w:r w:rsidRPr="0093763E">
        <w:rPr>
          <w:rStyle w:val="af2"/>
        </w:rPr>
        <w:t>if..else:</w:t>
      </w:r>
    </w:p>
    <w:p w:rsidR="00B0356B" w:rsidRPr="00A57655" w:rsidRDefault="00B0356B" w:rsidP="00B0356B">
      <w:pPr>
        <w:pStyle w:val="af1"/>
        <w:rPr>
          <w:rStyle w:val="af0"/>
          <w:b w:val="0"/>
          <w:color w:val="auto"/>
        </w:rPr>
      </w:pPr>
      <w:r w:rsidRPr="00A57655">
        <w:rPr>
          <w:rStyle w:val="af0"/>
          <w:b w:val="0"/>
          <w:color w:val="auto"/>
        </w:rPr>
        <w:t>function pow(x, n) {</w:t>
      </w:r>
    </w:p>
    <w:p w:rsidR="00B0356B" w:rsidRPr="00A57655" w:rsidRDefault="00B0356B" w:rsidP="00B0356B">
      <w:pPr>
        <w:pStyle w:val="af1"/>
        <w:rPr>
          <w:rStyle w:val="af0"/>
          <w:b w:val="0"/>
          <w:color w:val="auto"/>
        </w:rPr>
      </w:pPr>
      <w:r w:rsidRPr="00A57655">
        <w:rPr>
          <w:rStyle w:val="af0"/>
          <w:b w:val="0"/>
          <w:color w:val="auto"/>
        </w:rPr>
        <w:t xml:space="preserve">  if (n != 1) {</w:t>
      </w:r>
    </w:p>
    <w:p w:rsidR="00B0356B" w:rsidRPr="00A57655" w:rsidRDefault="00B0356B" w:rsidP="00B0356B">
      <w:pPr>
        <w:pStyle w:val="af1"/>
        <w:rPr>
          <w:rStyle w:val="af0"/>
          <w:b w:val="0"/>
          <w:color w:val="auto"/>
        </w:rPr>
      </w:pPr>
      <w:r w:rsidRPr="00A57655">
        <w:rPr>
          <w:rStyle w:val="af0"/>
          <w:b w:val="0"/>
          <w:color w:val="auto"/>
        </w:rPr>
        <w:t xml:space="preserve">    return x * pow(x, n - 1);</w:t>
      </w:r>
    </w:p>
    <w:p w:rsidR="00B0356B" w:rsidRPr="00A57655" w:rsidRDefault="00B0356B" w:rsidP="00B0356B">
      <w:pPr>
        <w:pStyle w:val="af1"/>
        <w:rPr>
          <w:rStyle w:val="af0"/>
          <w:b w:val="0"/>
          <w:color w:val="auto"/>
        </w:rPr>
      </w:pPr>
      <w:r w:rsidRPr="00A57655">
        <w:rPr>
          <w:rStyle w:val="af0"/>
          <w:b w:val="0"/>
          <w:color w:val="auto"/>
        </w:rPr>
        <w:t xml:space="preserve">  } else {</w:t>
      </w:r>
    </w:p>
    <w:p w:rsidR="00B0356B" w:rsidRPr="00A57655" w:rsidRDefault="00B0356B" w:rsidP="00B0356B">
      <w:pPr>
        <w:pStyle w:val="af1"/>
        <w:rPr>
          <w:rStyle w:val="af0"/>
          <w:b w:val="0"/>
          <w:color w:val="auto"/>
        </w:rPr>
      </w:pPr>
      <w:r w:rsidRPr="00A57655">
        <w:rPr>
          <w:rStyle w:val="af0"/>
          <w:b w:val="0"/>
          <w:color w:val="auto"/>
        </w:rPr>
        <w:t xml:space="preserve">    return x; // первая степень числа равна самому числу</w:t>
      </w:r>
    </w:p>
    <w:p w:rsidR="00B0356B" w:rsidRPr="00A57655" w:rsidRDefault="00B0356B" w:rsidP="00B0356B">
      <w:pPr>
        <w:pStyle w:val="af1"/>
        <w:rPr>
          <w:rStyle w:val="af0"/>
          <w:b w:val="0"/>
          <w:color w:val="auto"/>
        </w:rPr>
      </w:pPr>
      <w:r w:rsidRPr="00A57655">
        <w:rPr>
          <w:rStyle w:val="af0"/>
          <w:b w:val="0"/>
          <w:color w:val="auto"/>
        </w:rPr>
        <w:t xml:space="preserve">  }</w:t>
      </w:r>
    </w:p>
    <w:p w:rsidR="00B0356B" w:rsidRPr="00A57655" w:rsidRDefault="00B0356B" w:rsidP="00B0356B">
      <w:pPr>
        <w:pStyle w:val="af1"/>
        <w:rPr>
          <w:rStyle w:val="af0"/>
          <w:b w:val="0"/>
          <w:color w:val="auto"/>
        </w:rPr>
      </w:pPr>
      <w:r w:rsidRPr="00A57655">
        <w:rPr>
          <w:rStyle w:val="af0"/>
          <w:b w:val="0"/>
          <w:color w:val="auto"/>
        </w:rPr>
        <w:t>}</w:t>
      </w:r>
    </w:p>
    <w:p w:rsidR="00B0356B" w:rsidRPr="00994616" w:rsidRDefault="00B0356B" w:rsidP="00B0356B">
      <w:pPr>
        <w:pStyle w:val="aa"/>
        <w:rPr>
          <w:szCs w:val="18"/>
        </w:rPr>
      </w:pPr>
      <w:r w:rsidRPr="00994616">
        <w:rPr>
          <w:szCs w:val="18"/>
        </w:rPr>
        <w:t>Здесь вложенных вызовов нет, так что функция заканчивает свою работу, возвращая 2. Текущий контекст больше не нужен и удаляется из памяти, из стека восстанавливается предыдущий:</w:t>
      </w:r>
    </w:p>
    <w:p w:rsidR="00B0356B" w:rsidRPr="00994616" w:rsidRDefault="00B0356B" w:rsidP="00B0356B">
      <w:pPr>
        <w:pStyle w:val="aa"/>
        <w:rPr>
          <w:szCs w:val="18"/>
        </w:rPr>
      </w:pPr>
      <w:r w:rsidRPr="00994616">
        <w:rPr>
          <w:szCs w:val="18"/>
        </w:rPr>
        <w:t>Контекст: { x: 2, n: 3, строка 3 }</w:t>
      </w:r>
    </w:p>
    <w:p w:rsidR="00B0356B" w:rsidRPr="00994616" w:rsidRDefault="00B0356B" w:rsidP="00B0356B">
      <w:pPr>
        <w:pStyle w:val="aa"/>
        <w:rPr>
          <w:szCs w:val="18"/>
        </w:rPr>
      </w:pPr>
      <w:r w:rsidRPr="00994616">
        <w:rPr>
          <w:szCs w:val="18"/>
        </w:rPr>
        <w:t>Контекст: { x: 2, n: 2, строка 3 }</w:t>
      </w:r>
    </w:p>
    <w:p w:rsidR="00B0356B" w:rsidRPr="00994616" w:rsidRDefault="00B0356B" w:rsidP="00B0356B">
      <w:pPr>
        <w:pStyle w:val="aa"/>
        <w:rPr>
          <w:szCs w:val="18"/>
        </w:rPr>
      </w:pPr>
      <w:r w:rsidRPr="00994616">
        <w:rPr>
          <w:szCs w:val="18"/>
        </w:rPr>
        <w:t xml:space="preserve">Возобновляется обработка внешнего вызова `pow(2, 2)`. </w:t>
      </w:r>
    </w:p>
    <w:p w:rsidR="00B0356B" w:rsidRPr="00994616" w:rsidRDefault="00B0356B" w:rsidP="00B0356B">
      <w:pPr>
        <w:pStyle w:val="aa"/>
        <w:rPr>
          <w:szCs w:val="18"/>
        </w:rPr>
      </w:pPr>
      <w:r w:rsidRPr="00994616">
        <w:rPr>
          <w:szCs w:val="18"/>
        </w:rPr>
        <w:t>Выход из pow(2, 2).</w:t>
      </w:r>
    </w:p>
    <w:p w:rsidR="00B0356B" w:rsidRPr="00994616" w:rsidRDefault="00B0356B" w:rsidP="00B0356B">
      <w:pPr>
        <w:pStyle w:val="aa"/>
        <w:rPr>
          <w:szCs w:val="18"/>
        </w:rPr>
      </w:pPr>
      <w:r w:rsidRPr="00994616">
        <w:rPr>
          <w:szCs w:val="18"/>
        </w:rPr>
        <w:t>…И теперь уже pow(2, 2) может закончить свою работу, вернув 4. Восстанавливается контекст предыдущего вызова:</w:t>
      </w:r>
    </w:p>
    <w:p w:rsidR="00B0356B" w:rsidRPr="00994616" w:rsidRDefault="00B0356B" w:rsidP="00B0356B">
      <w:pPr>
        <w:pStyle w:val="aa"/>
        <w:rPr>
          <w:szCs w:val="18"/>
        </w:rPr>
      </w:pPr>
      <w:r w:rsidRPr="00994616">
        <w:rPr>
          <w:szCs w:val="18"/>
        </w:rPr>
        <w:t>Контекст: { x: 2, n: 3, строка 3 }</w:t>
      </w:r>
    </w:p>
    <w:p w:rsidR="00B0356B" w:rsidRPr="00994616" w:rsidRDefault="00B0356B" w:rsidP="00B0356B">
      <w:pPr>
        <w:pStyle w:val="aa"/>
        <w:rPr>
          <w:szCs w:val="18"/>
        </w:rPr>
      </w:pPr>
      <w:r w:rsidRPr="00994616">
        <w:rPr>
          <w:szCs w:val="18"/>
        </w:rPr>
        <w:t xml:space="preserve">Возобновляется обработка внешнего вызова `pow(2, 3)`. </w:t>
      </w:r>
    </w:p>
    <w:p w:rsidR="00B0356B" w:rsidRPr="00994616" w:rsidRDefault="00B0356B" w:rsidP="00B0356B">
      <w:pPr>
        <w:pStyle w:val="aa"/>
        <w:rPr>
          <w:szCs w:val="18"/>
        </w:rPr>
      </w:pPr>
      <w:r w:rsidRPr="00994616">
        <w:rPr>
          <w:szCs w:val="18"/>
        </w:rPr>
        <w:t>Выход из pow(2, 3).</w:t>
      </w:r>
    </w:p>
    <w:p w:rsidR="00B0356B" w:rsidRPr="00994616" w:rsidRDefault="00B0356B" w:rsidP="00B0356B">
      <w:pPr>
        <w:pStyle w:val="aa"/>
        <w:rPr>
          <w:szCs w:val="18"/>
        </w:rPr>
      </w:pPr>
      <w:r w:rsidRPr="00994616">
        <w:rPr>
          <w:szCs w:val="18"/>
        </w:rPr>
        <w:t>Самый внешний вызов заканчивает свою работу, его результат: pow(2, 3) = 8.</w:t>
      </w:r>
    </w:p>
    <w:p w:rsidR="00B0356B" w:rsidRPr="00994616" w:rsidRDefault="00B0356B" w:rsidP="00B0356B">
      <w:pPr>
        <w:pStyle w:val="aa"/>
        <w:rPr>
          <w:szCs w:val="18"/>
        </w:rPr>
      </w:pPr>
      <w:r w:rsidRPr="00994616">
        <w:rPr>
          <w:szCs w:val="18"/>
        </w:rPr>
        <w:t xml:space="preserve">Глубина рекурсии в данном случае составила: </w:t>
      </w:r>
      <w:r w:rsidRPr="00994616">
        <w:rPr>
          <w:b/>
          <w:bCs/>
          <w:szCs w:val="18"/>
        </w:rPr>
        <w:t>3</w:t>
      </w:r>
      <w:r w:rsidRPr="00994616">
        <w:rPr>
          <w:szCs w:val="18"/>
        </w:rPr>
        <w:t>.</w:t>
      </w:r>
    </w:p>
    <w:p w:rsidR="00B0356B" w:rsidRPr="00994616" w:rsidRDefault="00B0356B" w:rsidP="00B0356B">
      <w:pPr>
        <w:pStyle w:val="aa"/>
        <w:rPr>
          <w:szCs w:val="18"/>
        </w:rPr>
      </w:pPr>
      <w:r w:rsidRPr="00994616">
        <w:rPr>
          <w:szCs w:val="18"/>
        </w:rPr>
        <w:t>Как видно из иллюстраций выше, глубина рекурсии равна максимальному числу контекстов, одновременно хранимых в стеке.</w:t>
      </w:r>
    </w:p>
    <w:p w:rsidR="00B0356B" w:rsidRPr="00994616" w:rsidRDefault="00B0356B" w:rsidP="00B0356B">
      <w:pPr>
        <w:pStyle w:val="aa"/>
        <w:rPr>
          <w:szCs w:val="18"/>
        </w:rPr>
      </w:pPr>
      <w:r w:rsidRPr="00994616">
        <w:rPr>
          <w:szCs w:val="18"/>
        </w:rPr>
        <w:t>Обратим внимание на требования к памяти. Рекурсия приводит к хранению всех данных для неоконченных внешних вызовов в стеке, в данном случае это приводит к тому, что возведение в степень n хранит в памяти n различных контекстов.</w:t>
      </w:r>
    </w:p>
    <w:p w:rsidR="00B0356B" w:rsidRPr="00994616" w:rsidRDefault="00B0356B" w:rsidP="00B0356B">
      <w:pPr>
        <w:pStyle w:val="aa"/>
        <w:rPr>
          <w:szCs w:val="18"/>
        </w:rPr>
      </w:pPr>
      <w:r w:rsidRPr="00994616">
        <w:rPr>
          <w:szCs w:val="18"/>
        </w:rPr>
        <w:t>Реализация возведения в степень через цикл гораздо более экономна:</w:t>
      </w:r>
    </w:p>
    <w:p w:rsidR="00B0356B" w:rsidRPr="00A57655" w:rsidRDefault="00B0356B" w:rsidP="00B0356B">
      <w:pPr>
        <w:pStyle w:val="af1"/>
        <w:rPr>
          <w:rStyle w:val="af0"/>
          <w:b w:val="0"/>
          <w:color w:val="auto"/>
        </w:rPr>
      </w:pPr>
      <w:r w:rsidRPr="00A57655">
        <w:rPr>
          <w:rStyle w:val="af0"/>
          <w:b w:val="0"/>
          <w:color w:val="auto"/>
        </w:rPr>
        <w:t>function pow(x, n) {</w:t>
      </w:r>
    </w:p>
    <w:p w:rsidR="00B0356B" w:rsidRPr="00A57655" w:rsidRDefault="00B0356B" w:rsidP="00B0356B">
      <w:pPr>
        <w:pStyle w:val="af1"/>
        <w:rPr>
          <w:rStyle w:val="af0"/>
          <w:b w:val="0"/>
          <w:color w:val="auto"/>
        </w:rPr>
      </w:pPr>
      <w:r w:rsidRPr="00A57655">
        <w:rPr>
          <w:rStyle w:val="af0"/>
          <w:b w:val="0"/>
          <w:color w:val="auto"/>
        </w:rPr>
        <w:t xml:space="preserve">  var result = x;</w:t>
      </w:r>
    </w:p>
    <w:p w:rsidR="00B0356B" w:rsidRPr="00A57655" w:rsidRDefault="00B0356B" w:rsidP="00B0356B">
      <w:pPr>
        <w:pStyle w:val="af1"/>
        <w:rPr>
          <w:rStyle w:val="af0"/>
          <w:b w:val="0"/>
          <w:color w:val="auto"/>
        </w:rPr>
      </w:pPr>
      <w:r w:rsidRPr="00A57655">
        <w:rPr>
          <w:rStyle w:val="af0"/>
          <w:b w:val="0"/>
          <w:color w:val="auto"/>
        </w:rPr>
        <w:t xml:space="preserve">  for (var i = 1; i &lt; n; i++) {</w:t>
      </w:r>
    </w:p>
    <w:p w:rsidR="00B0356B" w:rsidRPr="00A57655" w:rsidRDefault="00B0356B" w:rsidP="00B0356B">
      <w:pPr>
        <w:pStyle w:val="af1"/>
        <w:rPr>
          <w:rStyle w:val="af0"/>
          <w:b w:val="0"/>
          <w:color w:val="auto"/>
        </w:rPr>
      </w:pPr>
      <w:r w:rsidRPr="00A57655">
        <w:rPr>
          <w:rStyle w:val="af0"/>
          <w:b w:val="0"/>
          <w:color w:val="auto"/>
        </w:rPr>
        <w:t xml:space="preserve">    result *= x;</w:t>
      </w:r>
    </w:p>
    <w:p w:rsidR="00B0356B" w:rsidRPr="00A57655" w:rsidRDefault="00B0356B" w:rsidP="00B0356B">
      <w:pPr>
        <w:pStyle w:val="af1"/>
        <w:rPr>
          <w:rStyle w:val="af0"/>
          <w:b w:val="0"/>
          <w:color w:val="auto"/>
        </w:rPr>
      </w:pPr>
      <w:r w:rsidRPr="00A57655">
        <w:rPr>
          <w:rStyle w:val="af0"/>
          <w:b w:val="0"/>
          <w:color w:val="auto"/>
        </w:rPr>
        <w:t xml:space="preserve">  }</w:t>
      </w:r>
    </w:p>
    <w:p w:rsidR="00B0356B" w:rsidRPr="00A57655" w:rsidRDefault="00B0356B" w:rsidP="00B0356B">
      <w:pPr>
        <w:pStyle w:val="af1"/>
        <w:rPr>
          <w:rStyle w:val="af0"/>
          <w:b w:val="0"/>
          <w:color w:val="auto"/>
        </w:rPr>
      </w:pPr>
      <w:r w:rsidRPr="00A57655">
        <w:rPr>
          <w:rStyle w:val="af0"/>
          <w:b w:val="0"/>
          <w:color w:val="auto"/>
        </w:rPr>
        <w:t xml:space="preserve">  return result;</w:t>
      </w:r>
    </w:p>
    <w:p w:rsidR="00B0356B" w:rsidRPr="00A57655" w:rsidRDefault="00B0356B" w:rsidP="00B0356B">
      <w:pPr>
        <w:pStyle w:val="af1"/>
        <w:rPr>
          <w:rStyle w:val="af0"/>
          <w:b w:val="0"/>
          <w:color w:val="auto"/>
        </w:rPr>
      </w:pPr>
      <w:r w:rsidRPr="00A57655">
        <w:rPr>
          <w:rStyle w:val="af0"/>
          <w:b w:val="0"/>
          <w:color w:val="auto"/>
        </w:rPr>
        <w:t>}</w:t>
      </w:r>
    </w:p>
    <w:p w:rsidR="00B0356B" w:rsidRPr="00994616" w:rsidRDefault="00B0356B" w:rsidP="00B0356B">
      <w:pPr>
        <w:pStyle w:val="aa"/>
        <w:rPr>
          <w:szCs w:val="18"/>
        </w:rPr>
      </w:pPr>
      <w:r w:rsidRPr="00994616">
        <w:rPr>
          <w:szCs w:val="18"/>
        </w:rPr>
        <w:t>У такой функции pow будет один контекст, в котором будут последовательно меняться значения i и result.</w:t>
      </w:r>
    </w:p>
    <w:p w:rsidR="00B0356B" w:rsidRPr="00994616" w:rsidRDefault="00B0356B" w:rsidP="00B0356B">
      <w:pPr>
        <w:pStyle w:val="aa"/>
        <w:rPr>
          <w:szCs w:val="18"/>
        </w:rPr>
      </w:pPr>
      <w:r w:rsidRPr="00994616">
        <w:rPr>
          <w:b/>
          <w:bCs/>
          <w:szCs w:val="18"/>
        </w:rPr>
        <w:t>Любая рекурсия может быть переделана в цикл. Как правило, вариант с циклом будет эффективнее.</w:t>
      </w:r>
    </w:p>
    <w:p w:rsidR="00B0356B" w:rsidRPr="00994616" w:rsidRDefault="00B0356B" w:rsidP="00B0356B">
      <w:pPr>
        <w:pStyle w:val="aa"/>
        <w:rPr>
          <w:szCs w:val="18"/>
        </w:rPr>
      </w:pPr>
      <w:r w:rsidRPr="00994616">
        <w:rPr>
          <w:szCs w:val="18"/>
        </w:rPr>
        <w:t>Но переделка рекурсии в цикл может быть нетривиальной, особенно когда в функции, в зависимости от условий, используются различные рекурсивные подвызовы, когда ветвление более сложное.</w:t>
      </w:r>
    </w:p>
    <w:p w:rsidR="00B0356B" w:rsidRPr="00994616" w:rsidRDefault="00B0356B" w:rsidP="00B0356B">
      <w:pPr>
        <w:pStyle w:val="aa"/>
        <w:rPr>
          <w:b/>
          <w:bCs/>
          <w:szCs w:val="18"/>
        </w:rPr>
      </w:pPr>
      <w:r w:rsidRPr="00593F2E">
        <w:rPr>
          <w:b/>
          <w:bCs/>
          <w:szCs w:val="18"/>
        </w:rPr>
        <w:t>Итого</w:t>
      </w:r>
    </w:p>
    <w:p w:rsidR="00B0356B" w:rsidRPr="00994616" w:rsidRDefault="00B0356B" w:rsidP="00B0356B">
      <w:pPr>
        <w:pStyle w:val="aa"/>
        <w:rPr>
          <w:szCs w:val="18"/>
        </w:rPr>
      </w:pPr>
      <w:r w:rsidRPr="00994616">
        <w:rPr>
          <w:szCs w:val="18"/>
        </w:rPr>
        <w:t>Рекурсия – это когда функция вызывает сама себя, как правило, с другими аргументами.</w:t>
      </w:r>
    </w:p>
    <w:p w:rsidR="00B0356B" w:rsidRPr="00994616" w:rsidRDefault="00B0356B" w:rsidP="00B0356B">
      <w:pPr>
        <w:pStyle w:val="aa"/>
        <w:rPr>
          <w:szCs w:val="18"/>
        </w:rPr>
      </w:pPr>
      <w:r w:rsidRPr="00994616">
        <w:rPr>
          <w:szCs w:val="18"/>
        </w:rPr>
        <w:t>Существуют много областей применения рекурсивных вызовов. Здесь мы посмотрели на один из них – решение задачи путём сведения её к более простой (с меньшими аргументами), но также рекурсия используется для работы с «естественно рекурсивными» структурами данных, такими как HTML-документы, для «глубокого» копирования сложных объектов.</w:t>
      </w:r>
    </w:p>
    <w:p w:rsidR="00B0356B" w:rsidRPr="00994616" w:rsidRDefault="00B0356B" w:rsidP="00B0356B">
      <w:pPr>
        <w:pStyle w:val="aa"/>
        <w:rPr>
          <w:szCs w:val="18"/>
        </w:rPr>
      </w:pPr>
      <w:r w:rsidRPr="00994616">
        <w:rPr>
          <w:szCs w:val="18"/>
        </w:rPr>
        <w:t>Есть и другие применения, с которыми мы встретимся по мере изучения JavaScript.</w:t>
      </w:r>
    </w:p>
    <w:p w:rsidR="00B0356B" w:rsidRPr="00994616" w:rsidRDefault="00B0356B" w:rsidP="00B0356B">
      <w:pPr>
        <w:pStyle w:val="aa"/>
        <w:rPr>
          <w:szCs w:val="18"/>
        </w:rPr>
      </w:pPr>
    </w:p>
    <w:p w:rsidR="00B0356B" w:rsidRPr="00C93443" w:rsidRDefault="00B0356B" w:rsidP="00B0356B">
      <w:pPr>
        <w:shd w:val="clear" w:color="auto" w:fill="FFFFFF" w:themeFill="background1"/>
        <w:rPr>
          <w:rFonts w:asciiTheme="minorHAnsi" w:hAnsiTheme="minorHAnsi"/>
        </w:rPr>
      </w:pPr>
      <w:r w:rsidRPr="00C93443">
        <w:rPr>
          <w:rFonts w:asciiTheme="minorHAnsi" w:hAnsiTheme="minorHAnsi"/>
          <w:noProof/>
        </w:rPr>
        <w:lastRenderedPageBreak/>
        <w:drawing>
          <wp:inline distT="0" distB="0" distL="0" distR="0" wp14:anchorId="4EEC277D" wp14:editId="54B3CAF7">
            <wp:extent cx="3420000" cy="1749600"/>
            <wp:effectExtent l="0" t="0" r="9525"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20000" cy="1749600"/>
                    </a:xfrm>
                    <a:prstGeom prst="rect">
                      <a:avLst/>
                    </a:prstGeom>
                  </pic:spPr>
                </pic:pic>
              </a:graphicData>
            </a:graphic>
          </wp:inline>
        </w:drawing>
      </w:r>
    </w:p>
    <w:p w:rsidR="00B0356B" w:rsidRDefault="00B0356B" w:rsidP="00B0356B">
      <w:pPr>
        <w:shd w:val="clear" w:color="auto" w:fill="FFFFFF" w:themeFill="background1"/>
        <w:rPr>
          <w:rFonts w:asciiTheme="minorHAnsi" w:hAnsiTheme="minorHAnsi"/>
          <w:lang w:val="en-US"/>
        </w:rPr>
      </w:pPr>
      <w:r w:rsidRPr="00C93443">
        <w:rPr>
          <w:rFonts w:asciiTheme="minorHAnsi" w:hAnsiTheme="minorHAnsi"/>
          <w:noProof/>
        </w:rPr>
        <w:drawing>
          <wp:inline distT="0" distB="0" distL="0" distR="0" wp14:anchorId="107E366E" wp14:editId="54FAE57D">
            <wp:extent cx="2278800" cy="2520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278800" cy="252000"/>
                    </a:xfrm>
                    <a:prstGeom prst="rect">
                      <a:avLst/>
                    </a:prstGeom>
                  </pic:spPr>
                </pic:pic>
              </a:graphicData>
            </a:graphic>
          </wp:inline>
        </w:drawing>
      </w:r>
    </w:p>
    <w:p w:rsidR="00A45ABD" w:rsidRPr="00565990" w:rsidRDefault="00A45ABD" w:rsidP="00A45ABD">
      <w:pPr>
        <w:pStyle w:val="2"/>
      </w:pPr>
      <w:r>
        <w:t>Задачи</w:t>
      </w:r>
    </w:p>
    <w:p w:rsidR="00A45ABD" w:rsidRPr="00B858DB" w:rsidRDefault="00A45ABD" w:rsidP="00A45ABD">
      <w:pPr>
        <w:shd w:val="clear" w:color="auto" w:fill="FFFFFF" w:themeFill="background1"/>
        <w:rPr>
          <w:rFonts w:asciiTheme="minorHAnsi" w:hAnsiTheme="minorHAnsi"/>
          <w:b/>
        </w:rPr>
      </w:pPr>
      <w:r w:rsidRPr="00B858DB">
        <w:rPr>
          <w:rFonts w:asciiTheme="minorHAnsi" w:hAnsiTheme="minorHAnsi"/>
          <w:b/>
        </w:rPr>
        <w:t>Напишите функцию sumTo(n), которая для данного n вычисляет сумму чисел от 1 до n</w:t>
      </w:r>
    </w:p>
    <w:p w:rsidR="00A45ABD" w:rsidRPr="00565990" w:rsidRDefault="00A45ABD" w:rsidP="00A45ABD">
      <w:pPr>
        <w:pStyle w:val="af1"/>
        <w:rPr>
          <w:rStyle w:val="af0"/>
          <w:b w:val="0"/>
          <w:color w:val="auto"/>
        </w:rPr>
      </w:pPr>
      <w:r w:rsidRPr="00565990">
        <w:rPr>
          <w:rStyle w:val="af0"/>
          <w:b w:val="0"/>
          <w:color w:val="auto"/>
        </w:rPr>
        <w:t xml:space="preserve">Решение через </w:t>
      </w:r>
      <w:r w:rsidRPr="00F97884">
        <w:rPr>
          <w:rStyle w:val="af0"/>
        </w:rPr>
        <w:t>цикл</w:t>
      </w:r>
      <w:r w:rsidRPr="00565990">
        <w:rPr>
          <w:rStyle w:val="af0"/>
          <w:b w:val="0"/>
          <w:color w:val="auto"/>
        </w:rPr>
        <w:t>:</w:t>
      </w:r>
    </w:p>
    <w:p w:rsidR="00A45ABD" w:rsidRPr="00565990" w:rsidRDefault="00A45ABD" w:rsidP="00A45ABD">
      <w:pPr>
        <w:pStyle w:val="af1"/>
        <w:rPr>
          <w:rStyle w:val="af0"/>
          <w:b w:val="0"/>
          <w:color w:val="auto"/>
        </w:rPr>
      </w:pPr>
      <w:r w:rsidRPr="00565990">
        <w:rPr>
          <w:rStyle w:val="af0"/>
          <w:b w:val="0"/>
          <w:color w:val="auto"/>
        </w:rPr>
        <w:t>function sumTo(n) {</w:t>
      </w:r>
    </w:p>
    <w:p w:rsidR="00A45ABD" w:rsidRPr="00565990" w:rsidRDefault="00A45ABD" w:rsidP="00A45ABD">
      <w:pPr>
        <w:pStyle w:val="af1"/>
        <w:rPr>
          <w:rStyle w:val="af0"/>
          <w:b w:val="0"/>
          <w:color w:val="auto"/>
        </w:rPr>
      </w:pPr>
      <w:r w:rsidRPr="00565990">
        <w:rPr>
          <w:rStyle w:val="af0"/>
          <w:b w:val="0"/>
          <w:color w:val="auto"/>
        </w:rPr>
        <w:t xml:space="preserve">  var </w:t>
      </w:r>
      <w:r w:rsidRPr="00E544E7">
        <w:rPr>
          <w:rStyle w:val="af0"/>
          <w:b w:val="0"/>
          <w:color w:val="7030A0"/>
        </w:rPr>
        <w:t xml:space="preserve">sum </w:t>
      </w:r>
      <w:r w:rsidRPr="00565990">
        <w:rPr>
          <w:rStyle w:val="af0"/>
          <w:b w:val="0"/>
          <w:color w:val="auto"/>
        </w:rPr>
        <w:t>= 0;</w:t>
      </w:r>
    </w:p>
    <w:p w:rsidR="00A45ABD" w:rsidRPr="00565990" w:rsidRDefault="00A45ABD" w:rsidP="00A45ABD">
      <w:pPr>
        <w:pStyle w:val="af1"/>
        <w:rPr>
          <w:rStyle w:val="af0"/>
          <w:b w:val="0"/>
          <w:color w:val="auto"/>
        </w:rPr>
      </w:pPr>
      <w:r w:rsidRPr="00565990">
        <w:rPr>
          <w:rStyle w:val="af0"/>
          <w:b w:val="0"/>
          <w:color w:val="auto"/>
        </w:rPr>
        <w:t xml:space="preserve">  for (var </w:t>
      </w:r>
      <w:r w:rsidRPr="00E544E7">
        <w:rPr>
          <w:rStyle w:val="af0"/>
          <w:b w:val="0"/>
          <w:color w:val="0070C0"/>
        </w:rPr>
        <w:t>i</w:t>
      </w:r>
      <w:r w:rsidRPr="00565990">
        <w:rPr>
          <w:rStyle w:val="af0"/>
          <w:b w:val="0"/>
          <w:color w:val="auto"/>
        </w:rPr>
        <w:t xml:space="preserve"> = 1; </w:t>
      </w:r>
      <w:r w:rsidRPr="00E544E7">
        <w:rPr>
          <w:rStyle w:val="af0"/>
          <w:b w:val="0"/>
          <w:color w:val="0070C0"/>
        </w:rPr>
        <w:t>i</w:t>
      </w:r>
      <w:r w:rsidRPr="00565990">
        <w:rPr>
          <w:rStyle w:val="af0"/>
          <w:b w:val="0"/>
          <w:color w:val="auto"/>
        </w:rPr>
        <w:t xml:space="preserve"> &lt;= n; </w:t>
      </w:r>
      <w:r w:rsidRPr="00E544E7">
        <w:rPr>
          <w:rStyle w:val="af0"/>
          <w:b w:val="0"/>
          <w:color w:val="0070C0"/>
        </w:rPr>
        <w:t>i</w:t>
      </w:r>
      <w:r w:rsidRPr="00565990">
        <w:rPr>
          <w:rStyle w:val="af0"/>
          <w:b w:val="0"/>
          <w:color w:val="auto"/>
        </w:rPr>
        <w:t>++) {</w:t>
      </w:r>
    </w:p>
    <w:p w:rsidR="00A45ABD" w:rsidRPr="00565990" w:rsidRDefault="00A45ABD" w:rsidP="00A45ABD">
      <w:pPr>
        <w:pStyle w:val="af1"/>
        <w:rPr>
          <w:rStyle w:val="af0"/>
          <w:b w:val="0"/>
          <w:color w:val="auto"/>
        </w:rPr>
      </w:pPr>
      <w:r w:rsidRPr="00565990">
        <w:rPr>
          <w:rStyle w:val="af0"/>
          <w:b w:val="0"/>
          <w:color w:val="auto"/>
        </w:rPr>
        <w:t xml:space="preserve">    </w:t>
      </w:r>
      <w:r w:rsidRPr="00EC2418">
        <w:rPr>
          <w:rStyle w:val="af0"/>
          <w:b w:val="0"/>
          <w:color w:val="7030A0"/>
        </w:rPr>
        <w:t xml:space="preserve">sum </w:t>
      </w:r>
      <w:r w:rsidRPr="00565990">
        <w:rPr>
          <w:rStyle w:val="af0"/>
          <w:b w:val="0"/>
          <w:color w:val="auto"/>
        </w:rPr>
        <w:t xml:space="preserve">+= </w:t>
      </w:r>
      <w:r w:rsidRPr="00E544E7">
        <w:rPr>
          <w:rStyle w:val="af0"/>
          <w:b w:val="0"/>
          <w:color w:val="0070C0"/>
        </w:rPr>
        <w:t>i</w:t>
      </w:r>
      <w:r w:rsidRPr="00565990">
        <w:rPr>
          <w:rStyle w:val="af0"/>
          <w:b w:val="0"/>
          <w:color w:val="auto"/>
        </w:rPr>
        <w:t>;</w:t>
      </w:r>
    </w:p>
    <w:p w:rsidR="00A45ABD" w:rsidRPr="00565990" w:rsidRDefault="00A45ABD" w:rsidP="00A45ABD">
      <w:pPr>
        <w:pStyle w:val="af1"/>
        <w:rPr>
          <w:rStyle w:val="af0"/>
          <w:b w:val="0"/>
          <w:color w:val="auto"/>
        </w:rPr>
      </w:pPr>
      <w:r w:rsidRPr="00565990">
        <w:rPr>
          <w:rStyle w:val="af0"/>
          <w:b w:val="0"/>
          <w:color w:val="auto"/>
        </w:rPr>
        <w:t xml:space="preserve">  }</w:t>
      </w:r>
      <w:r>
        <w:rPr>
          <w:rStyle w:val="af0"/>
          <w:b w:val="0"/>
          <w:color w:val="auto"/>
        </w:rPr>
        <w:t xml:space="preserve"> </w:t>
      </w:r>
    </w:p>
    <w:p w:rsidR="00A45ABD" w:rsidRPr="00565990" w:rsidRDefault="00A45ABD" w:rsidP="00A45ABD">
      <w:pPr>
        <w:pStyle w:val="af1"/>
        <w:rPr>
          <w:rStyle w:val="af0"/>
          <w:b w:val="0"/>
          <w:color w:val="auto"/>
        </w:rPr>
      </w:pPr>
      <w:r w:rsidRPr="00565990">
        <w:rPr>
          <w:rStyle w:val="af0"/>
          <w:b w:val="0"/>
          <w:color w:val="auto"/>
        </w:rPr>
        <w:t xml:space="preserve">  return </w:t>
      </w:r>
      <w:r w:rsidRPr="00E544E7">
        <w:rPr>
          <w:rStyle w:val="af0"/>
          <w:b w:val="0"/>
          <w:color w:val="7030A0"/>
        </w:rPr>
        <w:t>sum</w:t>
      </w:r>
      <w:r w:rsidRPr="00565990">
        <w:rPr>
          <w:rStyle w:val="af0"/>
          <w:b w:val="0"/>
          <w:color w:val="auto"/>
        </w:rPr>
        <w:t>;</w:t>
      </w:r>
    </w:p>
    <w:p w:rsidR="00A45ABD" w:rsidRPr="00565990" w:rsidRDefault="00A45ABD" w:rsidP="00A45ABD">
      <w:pPr>
        <w:pStyle w:val="af1"/>
        <w:rPr>
          <w:rStyle w:val="af0"/>
          <w:b w:val="0"/>
          <w:color w:val="auto"/>
        </w:rPr>
      </w:pPr>
      <w:r w:rsidRPr="00565990">
        <w:rPr>
          <w:rStyle w:val="af0"/>
          <w:b w:val="0"/>
          <w:color w:val="auto"/>
        </w:rPr>
        <w:t>}</w:t>
      </w:r>
    </w:p>
    <w:p w:rsidR="00A45ABD" w:rsidRPr="00565990" w:rsidRDefault="00A45ABD" w:rsidP="00A45ABD">
      <w:pPr>
        <w:pStyle w:val="af1"/>
        <w:rPr>
          <w:rStyle w:val="af0"/>
          <w:b w:val="0"/>
          <w:color w:val="auto"/>
        </w:rPr>
      </w:pPr>
    </w:p>
    <w:p w:rsidR="00A45ABD" w:rsidRPr="00565990" w:rsidRDefault="00A45ABD" w:rsidP="00A45ABD">
      <w:pPr>
        <w:pStyle w:val="af1"/>
        <w:rPr>
          <w:rStyle w:val="af0"/>
          <w:b w:val="0"/>
          <w:color w:val="auto"/>
        </w:rPr>
      </w:pPr>
      <w:r w:rsidRPr="00565990">
        <w:rPr>
          <w:rStyle w:val="af0"/>
          <w:b w:val="0"/>
          <w:color w:val="auto"/>
        </w:rPr>
        <w:t>alert( sumTo(100) );</w:t>
      </w:r>
    </w:p>
    <w:p w:rsidR="00A45ABD" w:rsidRDefault="00A45ABD" w:rsidP="00A45ABD">
      <w:pPr>
        <w:shd w:val="clear" w:color="auto" w:fill="FFFFFF" w:themeFill="background1"/>
        <w:rPr>
          <w:rFonts w:asciiTheme="minorHAnsi" w:hAnsiTheme="minorHAnsi"/>
        </w:rPr>
      </w:pPr>
    </w:p>
    <w:p w:rsidR="00A45ABD" w:rsidRPr="00565990" w:rsidRDefault="00A45ABD" w:rsidP="00A45ABD">
      <w:pPr>
        <w:pStyle w:val="af1"/>
        <w:rPr>
          <w:rStyle w:val="af0"/>
          <w:b w:val="0"/>
          <w:color w:val="auto"/>
        </w:rPr>
      </w:pPr>
      <w:r w:rsidRPr="00565990">
        <w:rPr>
          <w:rStyle w:val="af0"/>
          <w:b w:val="0"/>
          <w:color w:val="auto"/>
        </w:rPr>
        <w:t xml:space="preserve">Решение через </w:t>
      </w:r>
      <w:r w:rsidRPr="00F97884">
        <w:rPr>
          <w:rStyle w:val="af0"/>
        </w:rPr>
        <w:t>рекурсию</w:t>
      </w:r>
      <w:r w:rsidRPr="00565990">
        <w:rPr>
          <w:rStyle w:val="af0"/>
          <w:b w:val="0"/>
          <w:color w:val="auto"/>
        </w:rPr>
        <w:t>:</w:t>
      </w:r>
    </w:p>
    <w:p w:rsidR="00A45ABD" w:rsidRPr="00565990" w:rsidRDefault="00A45ABD" w:rsidP="00A45ABD">
      <w:pPr>
        <w:pStyle w:val="af1"/>
        <w:rPr>
          <w:rStyle w:val="af0"/>
          <w:b w:val="0"/>
          <w:color w:val="auto"/>
        </w:rPr>
      </w:pPr>
      <w:r w:rsidRPr="00565990">
        <w:rPr>
          <w:rStyle w:val="af0"/>
          <w:b w:val="0"/>
          <w:color w:val="auto"/>
        </w:rPr>
        <w:t>function sumTo(n) {</w:t>
      </w:r>
    </w:p>
    <w:p w:rsidR="00A45ABD" w:rsidRPr="00565990" w:rsidRDefault="00A45ABD" w:rsidP="00A45ABD">
      <w:pPr>
        <w:pStyle w:val="af1"/>
        <w:rPr>
          <w:rStyle w:val="af0"/>
          <w:b w:val="0"/>
          <w:color w:val="auto"/>
        </w:rPr>
      </w:pPr>
      <w:r w:rsidRPr="00565990">
        <w:rPr>
          <w:rStyle w:val="af0"/>
          <w:b w:val="0"/>
          <w:color w:val="auto"/>
        </w:rPr>
        <w:t xml:space="preserve">  if (</w:t>
      </w:r>
      <w:r w:rsidRPr="00637A80">
        <w:rPr>
          <w:rStyle w:val="af0"/>
          <w:b w:val="0"/>
          <w:color w:val="7030A0"/>
        </w:rPr>
        <w:t>n == 1</w:t>
      </w:r>
      <w:r w:rsidRPr="00565990">
        <w:rPr>
          <w:rStyle w:val="af0"/>
          <w:b w:val="0"/>
          <w:color w:val="auto"/>
        </w:rPr>
        <w:t>) return 1;</w:t>
      </w:r>
    </w:p>
    <w:p w:rsidR="00A45ABD" w:rsidRPr="00565990" w:rsidRDefault="00A45ABD" w:rsidP="00A45ABD">
      <w:pPr>
        <w:pStyle w:val="af1"/>
        <w:rPr>
          <w:rStyle w:val="af0"/>
          <w:b w:val="0"/>
          <w:color w:val="auto"/>
        </w:rPr>
      </w:pPr>
      <w:r w:rsidRPr="00565990">
        <w:rPr>
          <w:rStyle w:val="af0"/>
          <w:b w:val="0"/>
          <w:color w:val="auto"/>
        </w:rPr>
        <w:t xml:space="preserve">  return n + </w:t>
      </w:r>
      <w:r w:rsidRPr="00F97884">
        <w:rPr>
          <w:rStyle w:val="af0"/>
        </w:rPr>
        <w:t>sumTo</w:t>
      </w:r>
      <w:r w:rsidRPr="00565990">
        <w:rPr>
          <w:rStyle w:val="af0"/>
          <w:b w:val="0"/>
          <w:color w:val="auto"/>
        </w:rPr>
        <w:t>(</w:t>
      </w:r>
      <w:r w:rsidRPr="00637A80">
        <w:rPr>
          <w:rStyle w:val="af0"/>
          <w:b w:val="0"/>
          <w:color w:val="7030A0"/>
        </w:rPr>
        <w:t>n - 1</w:t>
      </w:r>
      <w:r w:rsidRPr="00565990">
        <w:rPr>
          <w:rStyle w:val="af0"/>
          <w:b w:val="0"/>
          <w:color w:val="auto"/>
        </w:rPr>
        <w:t>);</w:t>
      </w:r>
    </w:p>
    <w:p w:rsidR="00A45ABD" w:rsidRPr="00565990" w:rsidRDefault="00A45ABD" w:rsidP="00A45ABD">
      <w:pPr>
        <w:pStyle w:val="af1"/>
        <w:rPr>
          <w:rStyle w:val="af0"/>
          <w:b w:val="0"/>
          <w:color w:val="auto"/>
        </w:rPr>
      </w:pPr>
      <w:r w:rsidRPr="00565990">
        <w:rPr>
          <w:rStyle w:val="af0"/>
          <w:b w:val="0"/>
          <w:color w:val="auto"/>
        </w:rPr>
        <w:t>}</w:t>
      </w:r>
    </w:p>
    <w:p w:rsidR="00A45ABD" w:rsidRPr="00565990" w:rsidRDefault="00A45ABD" w:rsidP="00A45ABD">
      <w:pPr>
        <w:pStyle w:val="af1"/>
        <w:rPr>
          <w:rStyle w:val="af0"/>
          <w:b w:val="0"/>
          <w:color w:val="auto"/>
        </w:rPr>
      </w:pPr>
    </w:p>
    <w:p w:rsidR="00A45ABD" w:rsidRPr="00565990" w:rsidRDefault="00A45ABD" w:rsidP="00A45ABD">
      <w:pPr>
        <w:pStyle w:val="af1"/>
        <w:rPr>
          <w:rStyle w:val="af0"/>
          <w:b w:val="0"/>
          <w:color w:val="auto"/>
        </w:rPr>
      </w:pPr>
      <w:r w:rsidRPr="00565990">
        <w:rPr>
          <w:rStyle w:val="af0"/>
          <w:b w:val="0"/>
          <w:color w:val="auto"/>
        </w:rPr>
        <w:t>alert( sumTo(100) );</w:t>
      </w:r>
    </w:p>
    <w:p w:rsidR="00A45ABD" w:rsidRDefault="00A45ABD" w:rsidP="00A45ABD">
      <w:pPr>
        <w:shd w:val="clear" w:color="auto" w:fill="FFFFFF" w:themeFill="background1"/>
        <w:rPr>
          <w:rFonts w:asciiTheme="minorHAnsi" w:hAnsiTheme="minorHAnsi"/>
        </w:rPr>
      </w:pPr>
    </w:p>
    <w:p w:rsidR="00A45ABD" w:rsidRPr="00355530" w:rsidRDefault="00A45ABD" w:rsidP="00A45ABD">
      <w:pPr>
        <w:pStyle w:val="af1"/>
        <w:rPr>
          <w:rStyle w:val="af0"/>
          <w:b w:val="0"/>
          <w:color w:val="auto"/>
        </w:rPr>
      </w:pPr>
      <w:r w:rsidRPr="00355530">
        <w:rPr>
          <w:rStyle w:val="af0"/>
          <w:b w:val="0"/>
          <w:color w:val="auto"/>
        </w:rPr>
        <w:t>Решение по формуле: sumTo(n) = n*(n+1)/2:</w:t>
      </w:r>
    </w:p>
    <w:p w:rsidR="00A45ABD" w:rsidRPr="00355530" w:rsidRDefault="00A45ABD" w:rsidP="00A45ABD">
      <w:pPr>
        <w:pStyle w:val="af1"/>
        <w:rPr>
          <w:rStyle w:val="af0"/>
          <w:b w:val="0"/>
          <w:color w:val="auto"/>
        </w:rPr>
      </w:pPr>
      <w:r w:rsidRPr="00355530">
        <w:rPr>
          <w:rStyle w:val="af0"/>
          <w:b w:val="0"/>
          <w:color w:val="auto"/>
        </w:rPr>
        <w:t>function sumTo(n) {</w:t>
      </w:r>
    </w:p>
    <w:p w:rsidR="00A45ABD" w:rsidRPr="00355530" w:rsidRDefault="00A45ABD" w:rsidP="00A45ABD">
      <w:pPr>
        <w:pStyle w:val="af1"/>
        <w:rPr>
          <w:rStyle w:val="af0"/>
          <w:b w:val="0"/>
          <w:color w:val="auto"/>
        </w:rPr>
      </w:pPr>
      <w:r w:rsidRPr="00355530">
        <w:rPr>
          <w:rStyle w:val="af0"/>
          <w:b w:val="0"/>
          <w:color w:val="auto"/>
        </w:rPr>
        <w:t xml:space="preserve">  return n * (n + 1) / 2;</w:t>
      </w:r>
    </w:p>
    <w:p w:rsidR="00A45ABD" w:rsidRPr="00355530" w:rsidRDefault="00A45ABD" w:rsidP="00A45ABD">
      <w:pPr>
        <w:pStyle w:val="af1"/>
        <w:rPr>
          <w:rStyle w:val="af0"/>
          <w:b w:val="0"/>
          <w:color w:val="auto"/>
        </w:rPr>
      </w:pPr>
      <w:r w:rsidRPr="00355530">
        <w:rPr>
          <w:rStyle w:val="af0"/>
          <w:b w:val="0"/>
          <w:color w:val="auto"/>
        </w:rPr>
        <w:t>}</w:t>
      </w:r>
    </w:p>
    <w:p w:rsidR="00A45ABD" w:rsidRPr="00355530" w:rsidRDefault="00A45ABD" w:rsidP="00A45ABD">
      <w:pPr>
        <w:pStyle w:val="af1"/>
        <w:rPr>
          <w:rStyle w:val="af0"/>
          <w:b w:val="0"/>
          <w:color w:val="auto"/>
        </w:rPr>
      </w:pPr>
    </w:p>
    <w:p w:rsidR="00A45ABD" w:rsidRPr="00355530" w:rsidRDefault="00A45ABD" w:rsidP="00A45ABD">
      <w:pPr>
        <w:pStyle w:val="af1"/>
        <w:rPr>
          <w:rStyle w:val="af0"/>
          <w:b w:val="0"/>
          <w:color w:val="auto"/>
        </w:rPr>
      </w:pPr>
      <w:r w:rsidRPr="00355530">
        <w:rPr>
          <w:rStyle w:val="af0"/>
          <w:b w:val="0"/>
          <w:color w:val="auto"/>
        </w:rPr>
        <w:t>alert( sumTo(100) );</w:t>
      </w:r>
    </w:p>
    <w:p w:rsidR="00A45ABD" w:rsidRDefault="00A45ABD" w:rsidP="00A45ABD">
      <w:pPr>
        <w:shd w:val="clear" w:color="auto" w:fill="FFFFFF" w:themeFill="background1"/>
        <w:rPr>
          <w:rFonts w:asciiTheme="minorHAnsi" w:hAnsiTheme="minorHAnsi"/>
        </w:rPr>
      </w:pPr>
    </w:p>
    <w:p w:rsidR="00A45ABD" w:rsidRPr="00593F2E" w:rsidRDefault="00A45ABD" w:rsidP="00A45ABD">
      <w:pPr>
        <w:shd w:val="clear" w:color="auto" w:fill="FFFFFF" w:themeFill="background1"/>
        <w:rPr>
          <w:rFonts w:asciiTheme="minorHAnsi" w:hAnsiTheme="minorHAnsi"/>
        </w:rPr>
      </w:pPr>
      <w:r w:rsidRPr="00593F2E">
        <w:rPr>
          <w:rFonts w:asciiTheme="minorHAnsi" w:hAnsiTheme="minorHAnsi"/>
        </w:rPr>
        <w:t xml:space="preserve">P.S. Надо ли говорить, что </w:t>
      </w:r>
      <w:r w:rsidRPr="00355530">
        <w:rPr>
          <w:rStyle w:val="af0"/>
        </w:rPr>
        <w:t>решение по формуле работает быстрее всех</w:t>
      </w:r>
      <w:r w:rsidRPr="00593F2E">
        <w:rPr>
          <w:rFonts w:asciiTheme="minorHAnsi" w:hAnsiTheme="minorHAnsi"/>
        </w:rPr>
        <w:t>? Это очевидно. Оно использует всего три операции для любого n, а цикл и рекурсия требуют как минимум n операций сложения.</w:t>
      </w:r>
    </w:p>
    <w:p w:rsidR="00A45ABD" w:rsidRPr="00593F2E" w:rsidRDefault="00A45ABD" w:rsidP="00A45ABD">
      <w:pPr>
        <w:shd w:val="clear" w:color="auto" w:fill="FFFFFF" w:themeFill="background1"/>
        <w:rPr>
          <w:rFonts w:asciiTheme="minorHAnsi" w:hAnsiTheme="minorHAnsi"/>
        </w:rPr>
      </w:pPr>
      <w:r w:rsidRPr="00593F2E">
        <w:rPr>
          <w:rFonts w:asciiTheme="minorHAnsi" w:hAnsiTheme="minorHAnsi"/>
        </w:rPr>
        <w:t>Вариант с циклом – второй по скорости. Он быстрее рекурсии, так как операций сложения столько же, но нет дополнительных вычислительных затрат на организацию вложенных вызовов.</w:t>
      </w:r>
    </w:p>
    <w:p w:rsidR="00A45ABD" w:rsidRPr="00593F2E" w:rsidRDefault="00A45ABD" w:rsidP="00A45ABD">
      <w:pPr>
        <w:shd w:val="clear" w:color="auto" w:fill="FFFFFF" w:themeFill="background1"/>
        <w:rPr>
          <w:rFonts w:asciiTheme="minorHAnsi" w:hAnsiTheme="minorHAnsi"/>
        </w:rPr>
      </w:pPr>
      <w:r w:rsidRPr="00593F2E">
        <w:rPr>
          <w:rFonts w:asciiTheme="minorHAnsi" w:hAnsiTheme="minorHAnsi"/>
        </w:rPr>
        <w:t>Рекурсия в данном случае работает медленнее всех.</w:t>
      </w:r>
    </w:p>
    <w:p w:rsidR="00A45ABD" w:rsidRDefault="00A45ABD" w:rsidP="00A45ABD">
      <w:pPr>
        <w:shd w:val="clear" w:color="auto" w:fill="FFFFFF" w:themeFill="background1"/>
        <w:rPr>
          <w:rFonts w:asciiTheme="minorHAnsi" w:hAnsiTheme="minorHAnsi"/>
        </w:rPr>
      </w:pPr>
      <w:r w:rsidRPr="00593F2E">
        <w:rPr>
          <w:rFonts w:asciiTheme="minorHAnsi" w:hAnsiTheme="minorHAnsi"/>
        </w:rPr>
        <w:t>P.P.S. Существует ограничение глубины вложенных вызовов, поэтому рекурсивный вызов sumTo(100000) выдаст ошибку.</w:t>
      </w:r>
    </w:p>
    <w:p w:rsidR="00A45ABD" w:rsidRPr="0007730C" w:rsidRDefault="00A45ABD" w:rsidP="00A45ABD">
      <w:pPr>
        <w:shd w:val="clear" w:color="auto" w:fill="FFFFFF" w:themeFill="background1"/>
        <w:rPr>
          <w:rFonts w:asciiTheme="minorHAnsi" w:hAnsiTheme="minorHAnsi"/>
          <w:b/>
          <w:bCs/>
        </w:rPr>
      </w:pPr>
      <w:bookmarkStart w:id="189" w:name="вычислить-факториал"/>
      <w:r w:rsidRPr="0007730C">
        <w:rPr>
          <w:rFonts w:asciiTheme="minorHAnsi" w:hAnsiTheme="minorHAnsi"/>
          <w:b/>
          <w:bCs/>
        </w:rPr>
        <w:t>Вычислить факториал</w:t>
      </w:r>
      <w:bookmarkEnd w:id="189"/>
    </w:p>
    <w:p w:rsidR="00A45ABD" w:rsidRPr="0007730C" w:rsidRDefault="00A45ABD" w:rsidP="00A45ABD">
      <w:pPr>
        <w:shd w:val="clear" w:color="auto" w:fill="FFFFFF" w:themeFill="background1"/>
        <w:rPr>
          <w:rFonts w:asciiTheme="minorHAnsi" w:hAnsiTheme="minorHAnsi"/>
        </w:rPr>
      </w:pPr>
      <w:r w:rsidRPr="0007730C">
        <w:rPr>
          <w:rFonts w:asciiTheme="minorHAnsi" w:hAnsiTheme="minorHAnsi"/>
          <w:i/>
          <w:iCs/>
        </w:rPr>
        <w:t>Факториа́л числа</w:t>
      </w:r>
      <w:r w:rsidRPr="0007730C">
        <w:rPr>
          <w:rFonts w:asciiTheme="minorHAnsi" w:hAnsiTheme="minorHAnsi"/>
        </w:rPr>
        <w:t xml:space="preserve"> – это число, умноженное на «себя минус один», затем на «себя минус два» и так далее, до единицы. Обозначается n!</w:t>
      </w:r>
    </w:p>
    <w:p w:rsidR="00A45ABD" w:rsidRPr="0007730C" w:rsidRDefault="00A45ABD" w:rsidP="00A45ABD">
      <w:pPr>
        <w:shd w:val="clear" w:color="auto" w:fill="FFFFFF" w:themeFill="background1"/>
        <w:rPr>
          <w:rFonts w:asciiTheme="minorHAnsi" w:hAnsiTheme="minorHAnsi"/>
        </w:rPr>
      </w:pPr>
      <w:r w:rsidRPr="0007730C">
        <w:rPr>
          <w:rFonts w:asciiTheme="minorHAnsi" w:hAnsiTheme="minorHAnsi"/>
        </w:rPr>
        <w:t>Определение факториала можно записать как:</w:t>
      </w:r>
    </w:p>
    <w:p w:rsidR="00A45ABD" w:rsidRPr="0007730C" w:rsidRDefault="00A45ABD" w:rsidP="00A45ABD">
      <w:pPr>
        <w:pStyle w:val="af1"/>
      </w:pPr>
      <w:r w:rsidRPr="0007730C">
        <w:t>n! = n * (n - 1) * (n - 2) * ...*1</w:t>
      </w:r>
    </w:p>
    <w:p w:rsidR="00A45ABD" w:rsidRPr="0007730C" w:rsidRDefault="00A45ABD" w:rsidP="00A45ABD">
      <w:pPr>
        <w:shd w:val="clear" w:color="auto" w:fill="FFFFFF" w:themeFill="background1"/>
        <w:rPr>
          <w:rFonts w:asciiTheme="minorHAnsi" w:hAnsiTheme="minorHAnsi"/>
        </w:rPr>
      </w:pPr>
      <w:r w:rsidRPr="0007730C">
        <w:rPr>
          <w:rFonts w:asciiTheme="minorHAnsi" w:hAnsiTheme="minorHAnsi"/>
        </w:rPr>
        <w:t>Примеры значений для разных n:</w:t>
      </w:r>
    </w:p>
    <w:p w:rsidR="00A45ABD" w:rsidRPr="0007730C" w:rsidRDefault="00A45ABD" w:rsidP="00A45ABD">
      <w:pPr>
        <w:pStyle w:val="af1"/>
      </w:pPr>
      <w:r w:rsidRPr="0007730C">
        <w:t>1! = 1</w:t>
      </w:r>
    </w:p>
    <w:p w:rsidR="00A45ABD" w:rsidRPr="0007730C" w:rsidRDefault="00A45ABD" w:rsidP="00A45ABD">
      <w:pPr>
        <w:pStyle w:val="af1"/>
      </w:pPr>
      <w:r w:rsidRPr="0007730C">
        <w:t>2! = 2 * 1 = 2</w:t>
      </w:r>
    </w:p>
    <w:p w:rsidR="00A45ABD" w:rsidRPr="0007730C" w:rsidRDefault="00A45ABD" w:rsidP="00A45ABD">
      <w:pPr>
        <w:pStyle w:val="af1"/>
      </w:pPr>
      <w:r w:rsidRPr="0007730C">
        <w:t>3! = 3 * 2 * 1 = 6</w:t>
      </w:r>
    </w:p>
    <w:p w:rsidR="00A45ABD" w:rsidRPr="0007730C" w:rsidRDefault="00A45ABD" w:rsidP="00A45ABD">
      <w:pPr>
        <w:pStyle w:val="af1"/>
      </w:pPr>
      <w:r w:rsidRPr="0007730C">
        <w:t>4! = 4 * 3 * 2 * 1 = 24</w:t>
      </w:r>
    </w:p>
    <w:p w:rsidR="00A45ABD" w:rsidRPr="0007730C" w:rsidRDefault="00A45ABD" w:rsidP="00A45ABD">
      <w:pPr>
        <w:pStyle w:val="af1"/>
      </w:pPr>
      <w:r w:rsidRPr="0007730C">
        <w:t>5! = 5 * 4 * 3 * 2 * 1 = 120</w:t>
      </w:r>
    </w:p>
    <w:p w:rsidR="00A45ABD" w:rsidRPr="0007730C" w:rsidRDefault="00A45ABD" w:rsidP="00A45ABD">
      <w:pPr>
        <w:shd w:val="clear" w:color="auto" w:fill="FFFFFF" w:themeFill="background1"/>
        <w:rPr>
          <w:rFonts w:asciiTheme="minorHAnsi" w:hAnsiTheme="minorHAnsi"/>
        </w:rPr>
      </w:pPr>
      <w:r w:rsidRPr="0007730C">
        <w:rPr>
          <w:rFonts w:asciiTheme="minorHAnsi" w:hAnsiTheme="minorHAnsi"/>
        </w:rPr>
        <w:t>Задача – написать функцию factorial(n), которая возвращает факториал числа n!, используя рекурсивный вызов.</w:t>
      </w:r>
    </w:p>
    <w:p w:rsidR="00A45ABD" w:rsidRPr="0007730C" w:rsidRDefault="00A45ABD" w:rsidP="00A45ABD">
      <w:pPr>
        <w:pStyle w:val="af1"/>
      </w:pPr>
      <w:r w:rsidRPr="0007730C">
        <w:t>alert( factorial(5) ); // 120</w:t>
      </w:r>
    </w:p>
    <w:p w:rsidR="00A45ABD" w:rsidRPr="0007730C" w:rsidRDefault="00A45ABD" w:rsidP="00A45ABD">
      <w:pPr>
        <w:shd w:val="clear" w:color="auto" w:fill="FFFFFF" w:themeFill="background1"/>
        <w:rPr>
          <w:rFonts w:asciiTheme="minorHAnsi" w:hAnsiTheme="minorHAnsi"/>
        </w:rPr>
      </w:pPr>
      <w:r w:rsidRPr="0007730C">
        <w:rPr>
          <w:rFonts w:asciiTheme="minorHAnsi" w:hAnsiTheme="minorHAnsi"/>
        </w:rPr>
        <w:t>Подсказка: обратите внимание, что n! можно записать как n * (n-1)!. Например: 3! = 3*2! = 3*2*1! = 6</w:t>
      </w:r>
    </w:p>
    <w:p w:rsidR="00A45ABD" w:rsidRDefault="00A45ABD" w:rsidP="00A45ABD">
      <w:pPr>
        <w:shd w:val="clear" w:color="auto" w:fill="FFFFFF" w:themeFill="background1"/>
        <w:rPr>
          <w:rFonts w:asciiTheme="minorHAnsi" w:hAnsiTheme="minorHAnsi"/>
        </w:rPr>
      </w:pPr>
    </w:p>
    <w:p w:rsidR="00A45ABD" w:rsidRPr="0007730C" w:rsidRDefault="00A45ABD" w:rsidP="00A45ABD">
      <w:pPr>
        <w:shd w:val="clear" w:color="auto" w:fill="FFFFFF" w:themeFill="background1"/>
        <w:rPr>
          <w:rFonts w:asciiTheme="minorHAnsi" w:hAnsiTheme="minorHAnsi"/>
        </w:rPr>
      </w:pPr>
      <w:r w:rsidRPr="0007730C">
        <w:rPr>
          <w:rFonts w:asciiTheme="minorHAnsi" w:hAnsiTheme="minorHAnsi"/>
        </w:rPr>
        <w:t>По свойствам факториала, как описано в условии, n! можно записать как n * (n-1)!.</w:t>
      </w:r>
    </w:p>
    <w:p w:rsidR="00A45ABD" w:rsidRPr="0007730C" w:rsidRDefault="00A45ABD" w:rsidP="00A45ABD">
      <w:pPr>
        <w:shd w:val="clear" w:color="auto" w:fill="FFFFFF" w:themeFill="background1"/>
        <w:rPr>
          <w:rFonts w:asciiTheme="minorHAnsi" w:hAnsiTheme="minorHAnsi"/>
        </w:rPr>
      </w:pPr>
      <w:r w:rsidRPr="0007730C">
        <w:rPr>
          <w:rFonts w:asciiTheme="minorHAnsi" w:hAnsiTheme="minorHAnsi"/>
        </w:rPr>
        <w:t>То есть, результат функции для n можно получить как n, умноженное на результат функции для n-1, и так далее до 1!:</w:t>
      </w:r>
    </w:p>
    <w:p w:rsidR="00A45ABD" w:rsidRPr="0007730C" w:rsidRDefault="00A45ABD" w:rsidP="00A45ABD">
      <w:pPr>
        <w:pStyle w:val="af1"/>
      </w:pPr>
      <w:r w:rsidRPr="0007730C">
        <w:t xml:space="preserve">function </w:t>
      </w:r>
      <w:r w:rsidRPr="00EC2418">
        <w:rPr>
          <w:color w:val="E36C0A" w:themeColor="accent6" w:themeShade="BF"/>
        </w:rPr>
        <w:t>factorial</w:t>
      </w:r>
      <w:r w:rsidRPr="0007730C">
        <w:t>(</w:t>
      </w:r>
      <w:r w:rsidRPr="00EC2418">
        <w:rPr>
          <w:color w:val="000000" w:themeColor="text1"/>
        </w:rPr>
        <w:t>n</w:t>
      </w:r>
      <w:r w:rsidRPr="0007730C">
        <w:t>) {</w:t>
      </w:r>
    </w:p>
    <w:p w:rsidR="00A45ABD" w:rsidRPr="0007730C" w:rsidRDefault="00A45ABD" w:rsidP="00A45ABD">
      <w:pPr>
        <w:pStyle w:val="af1"/>
      </w:pPr>
      <w:r w:rsidRPr="0007730C">
        <w:t xml:space="preserve">  return (</w:t>
      </w:r>
      <w:r w:rsidRPr="00EC2418">
        <w:rPr>
          <w:color w:val="7030A0"/>
        </w:rPr>
        <w:t>n != 1</w:t>
      </w:r>
      <w:r w:rsidRPr="0007730C">
        <w:t xml:space="preserve">) ? n * </w:t>
      </w:r>
      <w:r w:rsidRPr="00EC2418">
        <w:rPr>
          <w:color w:val="E36C0A" w:themeColor="accent6" w:themeShade="BF"/>
        </w:rPr>
        <w:t>factorial</w:t>
      </w:r>
      <w:r w:rsidRPr="0007730C">
        <w:t>(</w:t>
      </w:r>
      <w:r w:rsidRPr="00EC2418">
        <w:rPr>
          <w:color w:val="7030A0"/>
        </w:rPr>
        <w:t>n - 1</w:t>
      </w:r>
      <w:r w:rsidRPr="0007730C">
        <w:t>) : 1;</w:t>
      </w:r>
    </w:p>
    <w:p w:rsidR="00A45ABD" w:rsidRPr="0007730C" w:rsidRDefault="00A45ABD" w:rsidP="00A45ABD">
      <w:pPr>
        <w:pStyle w:val="af1"/>
      </w:pPr>
      <w:r w:rsidRPr="0007730C">
        <w:t>}</w:t>
      </w:r>
    </w:p>
    <w:p w:rsidR="00A45ABD" w:rsidRPr="0007730C" w:rsidRDefault="00A45ABD" w:rsidP="00A45ABD">
      <w:pPr>
        <w:pStyle w:val="af1"/>
      </w:pPr>
    </w:p>
    <w:p w:rsidR="00A45ABD" w:rsidRPr="0007730C" w:rsidRDefault="00A45ABD" w:rsidP="00A45ABD">
      <w:pPr>
        <w:pStyle w:val="af1"/>
      </w:pPr>
      <w:r w:rsidRPr="0007730C">
        <w:t>alert( factorial(5) ); // 120</w:t>
      </w:r>
    </w:p>
    <w:p w:rsidR="00A45ABD" w:rsidRDefault="00A45ABD" w:rsidP="00A45ABD">
      <w:pPr>
        <w:shd w:val="clear" w:color="auto" w:fill="FFFFFF" w:themeFill="background1"/>
        <w:rPr>
          <w:rFonts w:asciiTheme="minorHAnsi" w:hAnsiTheme="minorHAnsi"/>
        </w:rPr>
      </w:pPr>
    </w:p>
    <w:p w:rsidR="00A45ABD" w:rsidRPr="0007730C" w:rsidRDefault="00A45ABD" w:rsidP="00A45ABD">
      <w:pPr>
        <w:shd w:val="clear" w:color="auto" w:fill="FFFFFF" w:themeFill="background1"/>
        <w:rPr>
          <w:rFonts w:asciiTheme="minorHAnsi" w:hAnsiTheme="minorHAnsi"/>
        </w:rPr>
      </w:pPr>
      <w:r w:rsidRPr="0007730C">
        <w:rPr>
          <w:rFonts w:asciiTheme="minorHAnsi" w:hAnsiTheme="minorHAnsi"/>
        </w:rPr>
        <w:t>Базисом рекурсии является значение 1. А можно было бы сделать базисом и 0. Тогда код станет чуть короче:</w:t>
      </w:r>
    </w:p>
    <w:p w:rsidR="00A45ABD" w:rsidRPr="0007730C" w:rsidRDefault="00A45ABD" w:rsidP="00A45ABD">
      <w:pPr>
        <w:pStyle w:val="af1"/>
      </w:pPr>
      <w:r w:rsidRPr="0007730C">
        <w:t>function factorial(n) {</w:t>
      </w:r>
    </w:p>
    <w:p w:rsidR="00A45ABD" w:rsidRPr="0007730C" w:rsidRDefault="00A45ABD" w:rsidP="00A45ABD">
      <w:pPr>
        <w:pStyle w:val="af1"/>
      </w:pPr>
      <w:r w:rsidRPr="0007730C">
        <w:t xml:space="preserve">  return n ? n * factorial(n - 1) : 1;</w:t>
      </w:r>
    </w:p>
    <w:p w:rsidR="00A45ABD" w:rsidRPr="0007730C" w:rsidRDefault="00A45ABD" w:rsidP="00A45ABD">
      <w:pPr>
        <w:pStyle w:val="af1"/>
      </w:pPr>
      <w:r w:rsidRPr="0007730C">
        <w:lastRenderedPageBreak/>
        <w:t>}</w:t>
      </w:r>
    </w:p>
    <w:p w:rsidR="00A45ABD" w:rsidRPr="0007730C" w:rsidRDefault="00A45ABD" w:rsidP="00A45ABD">
      <w:pPr>
        <w:pStyle w:val="af1"/>
      </w:pPr>
    </w:p>
    <w:p w:rsidR="00A45ABD" w:rsidRPr="0007730C" w:rsidRDefault="00A45ABD" w:rsidP="00A45ABD">
      <w:pPr>
        <w:pStyle w:val="af1"/>
      </w:pPr>
      <w:r w:rsidRPr="0007730C">
        <w:t>alert( factorial(5) ); // 120</w:t>
      </w:r>
    </w:p>
    <w:p w:rsidR="00A45ABD" w:rsidRDefault="00A45ABD" w:rsidP="00A45ABD">
      <w:pPr>
        <w:shd w:val="clear" w:color="auto" w:fill="FFFFFF" w:themeFill="background1"/>
        <w:rPr>
          <w:rFonts w:asciiTheme="minorHAnsi" w:hAnsiTheme="minorHAnsi"/>
        </w:rPr>
      </w:pPr>
      <w:r w:rsidRPr="0007730C">
        <w:rPr>
          <w:rFonts w:asciiTheme="minorHAnsi" w:hAnsiTheme="minorHAnsi"/>
        </w:rPr>
        <w:t>В этом случае вызов factorial(1) сведётся к 1*factorial(0), будет дополнительный шаг рекурсии.</w:t>
      </w:r>
    </w:p>
    <w:p w:rsidR="00A45ABD" w:rsidRDefault="00A45ABD" w:rsidP="00A45ABD">
      <w:pPr>
        <w:shd w:val="clear" w:color="auto" w:fill="FFFFFF" w:themeFill="background1"/>
        <w:rPr>
          <w:rFonts w:asciiTheme="minorHAnsi" w:hAnsiTheme="minorHAnsi"/>
        </w:rPr>
      </w:pPr>
    </w:p>
    <w:p w:rsidR="00A45ABD" w:rsidRDefault="00A45ABD" w:rsidP="00A45ABD">
      <w:pPr>
        <w:shd w:val="clear" w:color="auto" w:fill="FFFFFF" w:themeFill="background1"/>
        <w:rPr>
          <w:rFonts w:asciiTheme="minorHAnsi" w:hAnsiTheme="minorHAnsi"/>
        </w:rPr>
      </w:pPr>
      <w:r>
        <w:rPr>
          <w:rFonts w:asciiTheme="minorHAnsi" w:hAnsiTheme="minorHAnsi"/>
        </w:rPr>
        <w:t>Итеративно:</w:t>
      </w:r>
    </w:p>
    <w:p w:rsidR="00A45ABD" w:rsidRPr="00725018" w:rsidRDefault="00A45ABD" w:rsidP="00A45ABD">
      <w:pPr>
        <w:pStyle w:val="af1"/>
      </w:pPr>
      <w:r w:rsidRPr="00725018">
        <w:t>function sFact(</w:t>
      </w:r>
      <w:r>
        <w:rPr>
          <w:lang w:val="en-US"/>
        </w:rPr>
        <w:t>a</w:t>
      </w:r>
      <w:r w:rsidRPr="00725018">
        <w:t>)</w:t>
      </w:r>
      <w:r>
        <w:t xml:space="preserve"> </w:t>
      </w:r>
      <w:r w:rsidRPr="00725018">
        <w:t>{</w:t>
      </w:r>
    </w:p>
    <w:p w:rsidR="00A45ABD" w:rsidRPr="00725018" w:rsidRDefault="00A45ABD" w:rsidP="00A45ABD">
      <w:pPr>
        <w:pStyle w:val="af1"/>
      </w:pPr>
      <w:r>
        <w:t xml:space="preserve">  </w:t>
      </w:r>
      <w:r w:rsidRPr="00725018">
        <w:t xml:space="preserve">var </w:t>
      </w:r>
      <w:r>
        <w:rPr>
          <w:lang w:val="en-US"/>
        </w:rPr>
        <w:t>x</w:t>
      </w:r>
      <w:r w:rsidRPr="00725018">
        <w:t xml:space="preserve"> = 1;</w:t>
      </w:r>
    </w:p>
    <w:p w:rsidR="00A45ABD" w:rsidRPr="00725018" w:rsidRDefault="00A45ABD" w:rsidP="00A45ABD">
      <w:pPr>
        <w:pStyle w:val="af1"/>
      </w:pPr>
      <w:r>
        <w:t xml:space="preserve">    </w:t>
      </w:r>
      <w:r w:rsidRPr="00725018">
        <w:t xml:space="preserve">for (var i = 2; i &lt;= </w:t>
      </w:r>
      <w:r>
        <w:rPr>
          <w:lang w:val="en-US"/>
        </w:rPr>
        <w:t>a</w:t>
      </w:r>
      <w:r w:rsidRPr="00725018">
        <w:t>; i++)</w:t>
      </w:r>
    </w:p>
    <w:p w:rsidR="00A45ABD" w:rsidRPr="00725018" w:rsidRDefault="00A45ABD" w:rsidP="00A45ABD">
      <w:pPr>
        <w:pStyle w:val="af1"/>
      </w:pPr>
      <w:r>
        <w:t xml:space="preserve">    </w:t>
      </w:r>
      <w:r>
        <w:rPr>
          <w:lang w:val="en-US"/>
        </w:rPr>
        <w:t>x</w:t>
      </w:r>
      <w:r w:rsidRPr="00725018">
        <w:t xml:space="preserve"> = </w:t>
      </w:r>
      <w:r>
        <w:rPr>
          <w:lang w:val="en-US"/>
        </w:rPr>
        <w:t>x</w:t>
      </w:r>
      <w:r w:rsidRPr="00725018">
        <w:t xml:space="preserve"> * i;</w:t>
      </w:r>
    </w:p>
    <w:p w:rsidR="00A45ABD" w:rsidRPr="00725018" w:rsidRDefault="00A45ABD" w:rsidP="00A45ABD">
      <w:pPr>
        <w:pStyle w:val="af1"/>
      </w:pPr>
      <w:r>
        <w:t xml:space="preserve">  </w:t>
      </w:r>
      <w:r w:rsidRPr="00725018">
        <w:t xml:space="preserve">return </w:t>
      </w:r>
      <w:r>
        <w:rPr>
          <w:lang w:val="en-US"/>
        </w:rPr>
        <w:t>x</w:t>
      </w:r>
      <w:r w:rsidRPr="00725018">
        <w:t>;</w:t>
      </w:r>
    </w:p>
    <w:p w:rsidR="00A45ABD" w:rsidRPr="00725018" w:rsidRDefault="00A45ABD" w:rsidP="00A45ABD">
      <w:pPr>
        <w:pStyle w:val="af1"/>
      </w:pPr>
      <w:r w:rsidRPr="00725018">
        <w:t>}</w:t>
      </w:r>
    </w:p>
    <w:p w:rsidR="00A45ABD" w:rsidRPr="00725018" w:rsidRDefault="00A45ABD" w:rsidP="00A45ABD">
      <w:pPr>
        <w:pStyle w:val="af1"/>
      </w:pPr>
      <w:r w:rsidRPr="00725018">
        <w:t xml:space="preserve">            </w:t>
      </w:r>
    </w:p>
    <w:p w:rsidR="00A45ABD" w:rsidRPr="00725018" w:rsidRDefault="00A45ABD" w:rsidP="00A45ABD">
      <w:pPr>
        <w:pStyle w:val="af1"/>
      </w:pPr>
      <w:r w:rsidRPr="00725018">
        <w:t>alert(sFact(prompt()));</w:t>
      </w:r>
    </w:p>
    <w:p w:rsidR="00A45ABD" w:rsidRDefault="00A45ABD" w:rsidP="00A45ABD">
      <w:pPr>
        <w:shd w:val="clear" w:color="auto" w:fill="FFFFFF" w:themeFill="background1"/>
        <w:rPr>
          <w:rFonts w:asciiTheme="minorHAnsi" w:hAnsiTheme="minorHAnsi"/>
        </w:rPr>
      </w:pPr>
    </w:p>
    <w:p w:rsidR="00A45ABD" w:rsidRDefault="00A45ABD" w:rsidP="00A45ABD">
      <w:pPr>
        <w:shd w:val="clear" w:color="auto" w:fill="FFFFFF" w:themeFill="background1"/>
        <w:rPr>
          <w:rFonts w:asciiTheme="minorHAnsi" w:hAnsiTheme="minorHAnsi"/>
        </w:rPr>
      </w:pPr>
      <w:r>
        <w:rPr>
          <w:rFonts w:asciiTheme="minorHAnsi" w:hAnsiTheme="minorHAnsi"/>
        </w:rPr>
        <w:t>Рекурсивно:</w:t>
      </w:r>
    </w:p>
    <w:p w:rsidR="00A45ABD" w:rsidRPr="00725018" w:rsidRDefault="00A45ABD" w:rsidP="00A45ABD">
      <w:pPr>
        <w:pStyle w:val="af1"/>
        <w:rPr>
          <w:rFonts w:eastAsia="Times New Roman"/>
        </w:rPr>
      </w:pPr>
      <w:r w:rsidRPr="00725018">
        <w:rPr>
          <w:rFonts w:eastAsia="Times New Roman"/>
        </w:rPr>
        <w:t>function rFact(num)</w:t>
      </w:r>
      <w:r>
        <w:rPr>
          <w:rFonts w:eastAsia="Times New Roman"/>
        </w:rPr>
        <w:t xml:space="preserve"> </w:t>
      </w:r>
      <w:r w:rsidRPr="00725018">
        <w:rPr>
          <w:rFonts w:eastAsia="Times New Roman"/>
        </w:rPr>
        <w:t>{</w:t>
      </w:r>
    </w:p>
    <w:p w:rsidR="00A45ABD" w:rsidRPr="00725018" w:rsidRDefault="00A45ABD" w:rsidP="00A45ABD">
      <w:pPr>
        <w:pStyle w:val="af1"/>
        <w:rPr>
          <w:rFonts w:eastAsia="Times New Roman"/>
        </w:rPr>
      </w:pPr>
      <w:r>
        <w:rPr>
          <w:rFonts w:eastAsia="Times New Roman"/>
        </w:rPr>
        <w:t xml:space="preserve">  </w:t>
      </w:r>
      <w:r w:rsidRPr="00725018">
        <w:rPr>
          <w:rFonts w:eastAsia="Times New Roman"/>
        </w:rPr>
        <w:t>if (num === 0)</w:t>
      </w:r>
    </w:p>
    <w:p w:rsidR="00A45ABD" w:rsidRPr="00725018" w:rsidRDefault="00A45ABD" w:rsidP="00A45ABD">
      <w:pPr>
        <w:pStyle w:val="af1"/>
        <w:rPr>
          <w:rFonts w:eastAsia="Times New Roman"/>
        </w:rPr>
      </w:pPr>
      <w:r>
        <w:rPr>
          <w:rFonts w:eastAsia="Times New Roman"/>
        </w:rPr>
        <w:t xml:space="preserve">    </w:t>
      </w:r>
      <w:r w:rsidRPr="00725018">
        <w:rPr>
          <w:rFonts w:eastAsia="Times New Roman"/>
        </w:rPr>
        <w:t>return 1;</w:t>
      </w:r>
    </w:p>
    <w:p w:rsidR="00A45ABD" w:rsidRPr="00725018" w:rsidRDefault="00A45ABD" w:rsidP="00A45ABD">
      <w:pPr>
        <w:pStyle w:val="af1"/>
        <w:rPr>
          <w:rFonts w:eastAsia="Times New Roman"/>
        </w:rPr>
      </w:pPr>
      <w:r>
        <w:rPr>
          <w:rFonts w:eastAsia="Times New Roman"/>
        </w:rPr>
        <w:t xml:space="preserve">  </w:t>
      </w:r>
      <w:r w:rsidRPr="00725018">
        <w:rPr>
          <w:rFonts w:eastAsia="Times New Roman"/>
        </w:rPr>
        <w:t>else</w:t>
      </w:r>
    </w:p>
    <w:p w:rsidR="00A45ABD" w:rsidRPr="00725018" w:rsidRDefault="00A45ABD" w:rsidP="00A45ABD">
      <w:pPr>
        <w:pStyle w:val="af1"/>
        <w:rPr>
          <w:rFonts w:eastAsia="Times New Roman"/>
        </w:rPr>
      </w:pPr>
      <w:r>
        <w:rPr>
          <w:rFonts w:eastAsia="Times New Roman"/>
        </w:rPr>
        <w:t xml:space="preserve">    </w:t>
      </w:r>
      <w:r w:rsidRPr="00725018">
        <w:rPr>
          <w:rFonts w:eastAsia="Times New Roman"/>
        </w:rPr>
        <w:t>return num * rFact(num - 1);</w:t>
      </w:r>
    </w:p>
    <w:p w:rsidR="00A45ABD" w:rsidRPr="00725018" w:rsidRDefault="00A45ABD" w:rsidP="00A45ABD">
      <w:pPr>
        <w:pStyle w:val="af1"/>
        <w:rPr>
          <w:rFonts w:eastAsia="Times New Roman"/>
        </w:rPr>
      </w:pPr>
      <w:r w:rsidRPr="00725018">
        <w:rPr>
          <w:rFonts w:eastAsia="Times New Roman"/>
        </w:rPr>
        <w:t>}</w:t>
      </w:r>
    </w:p>
    <w:p w:rsidR="00A45ABD" w:rsidRPr="00725018" w:rsidRDefault="00A45ABD" w:rsidP="00A45ABD">
      <w:pPr>
        <w:pStyle w:val="af1"/>
        <w:rPr>
          <w:rFonts w:eastAsia="Times New Roman"/>
        </w:rPr>
      </w:pPr>
      <w:r w:rsidRPr="00725018">
        <w:rPr>
          <w:rFonts w:eastAsia="Times New Roman"/>
        </w:rPr>
        <w:t xml:space="preserve">            </w:t>
      </w:r>
    </w:p>
    <w:p w:rsidR="00A45ABD" w:rsidRPr="00725018" w:rsidRDefault="00A45ABD" w:rsidP="00A45ABD">
      <w:pPr>
        <w:pStyle w:val="af1"/>
        <w:rPr>
          <w:rFonts w:eastAsia="Times New Roman"/>
        </w:rPr>
      </w:pPr>
      <w:r w:rsidRPr="00725018">
        <w:rPr>
          <w:rFonts w:eastAsia="Times New Roman"/>
        </w:rPr>
        <w:t>alert(rFact(prompt()));</w:t>
      </w:r>
    </w:p>
    <w:p w:rsidR="00A45ABD" w:rsidRDefault="00A45ABD" w:rsidP="00A45ABD">
      <w:pPr>
        <w:shd w:val="clear" w:color="auto" w:fill="FFFFFF" w:themeFill="background1"/>
        <w:rPr>
          <w:rFonts w:asciiTheme="minorHAnsi" w:hAnsiTheme="minorHAnsi"/>
        </w:rPr>
      </w:pPr>
    </w:p>
    <w:p w:rsidR="00FC0DD0" w:rsidRPr="00FC0DD0" w:rsidRDefault="00FC0DD0" w:rsidP="00A45ABD">
      <w:pPr>
        <w:shd w:val="clear" w:color="auto" w:fill="FFFFFF" w:themeFill="background1"/>
        <w:rPr>
          <w:rFonts w:asciiTheme="minorHAnsi" w:hAnsiTheme="minorHAnsi"/>
          <w:b/>
        </w:rPr>
      </w:pPr>
      <w:r w:rsidRPr="00FC0DD0">
        <w:rPr>
          <w:rFonts w:asciiTheme="minorHAnsi" w:hAnsiTheme="minorHAnsi"/>
          <w:b/>
        </w:rPr>
        <w:t>Реализуйте (с использованием рекурсивного процесса) функцию sequenceSum, которая находит сумму последовательности целых чисел. Последовательность задается двумя значениями: begin - начало последовательности, end - конец последовательности. Например: begin = 2 и end = 6 дают нам такую последовательность 2, 3, 4, 5, 6. Сумма такой последовательности будет: 20.</w:t>
      </w:r>
    </w:p>
    <w:p w:rsidR="00FC0DD0" w:rsidRDefault="00FC0DD0" w:rsidP="00A45ABD">
      <w:pPr>
        <w:shd w:val="clear" w:color="auto" w:fill="FFFFFF" w:themeFill="background1"/>
        <w:rPr>
          <w:rFonts w:asciiTheme="minorHAnsi" w:hAnsiTheme="minorHAnsi"/>
          <w:b/>
        </w:rPr>
      </w:pPr>
    </w:p>
    <w:p w:rsidR="00FC0DD0" w:rsidRPr="00FC0DD0" w:rsidRDefault="00FC0DD0" w:rsidP="00A45ABD">
      <w:pPr>
        <w:shd w:val="clear" w:color="auto" w:fill="FFFFFF" w:themeFill="background1"/>
        <w:rPr>
          <w:rFonts w:asciiTheme="minorHAnsi" w:hAnsiTheme="minorHAnsi"/>
          <w:b/>
        </w:rPr>
      </w:pPr>
      <w:r w:rsidRPr="00FC0DD0">
        <w:rPr>
          <w:rFonts w:asciiTheme="minorHAnsi" w:hAnsiTheme="minorHAnsi"/>
          <w:b/>
          <w:lang w:val="en-US"/>
        </w:rPr>
        <w:t>1-</w:t>
      </w:r>
      <w:r w:rsidRPr="00FC0DD0">
        <w:rPr>
          <w:rFonts w:asciiTheme="minorHAnsi" w:hAnsiTheme="minorHAnsi"/>
          <w:b/>
        </w:rPr>
        <w:t>й вариант:</w:t>
      </w:r>
    </w:p>
    <w:p w:rsidR="00FC0DD0" w:rsidRDefault="00FC0DD0" w:rsidP="00FC0DD0">
      <w:pPr>
        <w:pStyle w:val="af1"/>
      </w:pPr>
      <w:r w:rsidRPr="00FC0DD0">
        <w:t>const sequenceSum = (begin, end) =&gt; {</w:t>
      </w:r>
    </w:p>
    <w:p w:rsidR="00FC0DD0" w:rsidRPr="00FC0DD0" w:rsidRDefault="00FC0DD0" w:rsidP="00FC0DD0">
      <w:pPr>
        <w:pStyle w:val="af1"/>
      </w:pPr>
      <w:r w:rsidRPr="00FC0DD0">
        <w:t xml:space="preserve">  </w:t>
      </w:r>
      <w:r w:rsidRPr="00FC0DD0">
        <w:rPr>
          <w:b/>
          <w:bCs/>
        </w:rPr>
        <w:t>if</w:t>
      </w:r>
      <w:r w:rsidRPr="00FC0DD0">
        <w:t xml:space="preserve"> (begin &gt; end) {</w:t>
      </w:r>
    </w:p>
    <w:p w:rsidR="00FC0DD0" w:rsidRPr="00FC0DD0" w:rsidRDefault="00FC0DD0" w:rsidP="00FC0DD0">
      <w:pPr>
        <w:pStyle w:val="af1"/>
      </w:pPr>
      <w:r w:rsidRPr="00FC0DD0">
        <w:t xml:space="preserve">    </w:t>
      </w:r>
      <w:r w:rsidRPr="00FC0DD0">
        <w:rPr>
          <w:b/>
          <w:bCs/>
        </w:rPr>
        <w:t>return</w:t>
      </w:r>
      <w:r w:rsidRPr="00FC0DD0">
        <w:t xml:space="preserve"> NaN;</w:t>
      </w:r>
    </w:p>
    <w:p w:rsidR="00FC0DD0" w:rsidRPr="00FC0DD0" w:rsidRDefault="00FC0DD0" w:rsidP="00FC0DD0">
      <w:pPr>
        <w:pStyle w:val="af1"/>
      </w:pPr>
      <w:r w:rsidRPr="00FC0DD0">
        <w:t xml:space="preserve">  } </w:t>
      </w:r>
      <w:r w:rsidRPr="00FC0DD0">
        <w:rPr>
          <w:b/>
          <w:bCs/>
        </w:rPr>
        <w:t>else</w:t>
      </w:r>
      <w:r w:rsidRPr="00FC0DD0">
        <w:t xml:space="preserve"> </w:t>
      </w:r>
      <w:r w:rsidRPr="00FC0DD0">
        <w:rPr>
          <w:b/>
          <w:bCs/>
        </w:rPr>
        <w:t>if</w:t>
      </w:r>
      <w:r w:rsidRPr="00FC0DD0">
        <w:t xml:space="preserve"> (begin === end) {</w:t>
      </w:r>
    </w:p>
    <w:p w:rsidR="00FC0DD0" w:rsidRPr="00FC0DD0" w:rsidRDefault="00FC0DD0" w:rsidP="00FC0DD0">
      <w:pPr>
        <w:pStyle w:val="af1"/>
      </w:pPr>
      <w:r w:rsidRPr="00FC0DD0">
        <w:t xml:space="preserve">    </w:t>
      </w:r>
      <w:r w:rsidRPr="00FC0DD0">
        <w:rPr>
          <w:b/>
          <w:bCs/>
        </w:rPr>
        <w:t>return</w:t>
      </w:r>
      <w:r w:rsidRPr="00FC0DD0">
        <w:t xml:space="preserve"> begin;</w:t>
      </w:r>
    </w:p>
    <w:p w:rsidR="00FC0DD0" w:rsidRPr="00FC0DD0" w:rsidRDefault="00FC0DD0" w:rsidP="00FC0DD0">
      <w:pPr>
        <w:pStyle w:val="af1"/>
      </w:pPr>
      <w:r w:rsidRPr="00FC0DD0">
        <w:t xml:space="preserve">  }</w:t>
      </w:r>
    </w:p>
    <w:p w:rsidR="00FC0DD0" w:rsidRPr="00FC0DD0" w:rsidRDefault="00FC0DD0" w:rsidP="00FC0DD0">
      <w:pPr>
        <w:pStyle w:val="af1"/>
      </w:pPr>
      <w:r w:rsidRPr="00FC0DD0">
        <w:t xml:space="preserve">  </w:t>
      </w:r>
      <w:r w:rsidRPr="00FC0DD0">
        <w:rPr>
          <w:b/>
          <w:bCs/>
        </w:rPr>
        <w:t>return</w:t>
      </w:r>
      <w:r w:rsidRPr="00FC0DD0">
        <w:t xml:space="preserve"> begin + sequenceSum(begin + 1, end);</w:t>
      </w:r>
    </w:p>
    <w:p w:rsidR="00FC0DD0" w:rsidRDefault="00FC0DD0" w:rsidP="00FC0DD0">
      <w:pPr>
        <w:pStyle w:val="af1"/>
      </w:pPr>
      <w:r>
        <w:rPr>
          <w:lang w:val="en-US"/>
        </w:rPr>
        <w:t>}</w:t>
      </w:r>
    </w:p>
    <w:p w:rsidR="00FC0DD0" w:rsidRDefault="00FC0DD0" w:rsidP="00FC0DD0">
      <w:r>
        <w:t xml:space="preserve"> </w:t>
      </w:r>
    </w:p>
    <w:p w:rsidR="00FC0DD0" w:rsidRDefault="00FC0DD0" w:rsidP="00FC0DD0">
      <w:r>
        <w:t>2-й вариант:</w:t>
      </w:r>
    </w:p>
    <w:p w:rsidR="00FC0DD0" w:rsidRDefault="00FC0DD0" w:rsidP="00FC0DD0">
      <w:pPr>
        <w:pStyle w:val="af1"/>
      </w:pPr>
      <w:r>
        <w:t>const sequenceSum = (begin, end) =&gt; {</w:t>
      </w:r>
    </w:p>
    <w:p w:rsidR="00FC0DD0" w:rsidRDefault="00FC0DD0" w:rsidP="00FC0DD0">
      <w:pPr>
        <w:pStyle w:val="af1"/>
      </w:pPr>
      <w:r>
        <w:t xml:space="preserve">  return begin == end ? begin :</w:t>
      </w:r>
    </w:p>
    <w:p w:rsidR="00FC0DD0" w:rsidRDefault="00FC0DD0" w:rsidP="00FC0DD0">
      <w:pPr>
        <w:pStyle w:val="af1"/>
      </w:pPr>
      <w:r>
        <w:t xml:space="preserve">  begin &gt; end ? NaN :</w:t>
      </w:r>
    </w:p>
    <w:p w:rsidR="00FC0DD0" w:rsidRDefault="00FC0DD0" w:rsidP="00FC0DD0">
      <w:pPr>
        <w:pStyle w:val="af1"/>
      </w:pPr>
      <w:r>
        <w:t xml:space="preserve">  end + sequenceSum(begin, end - 1);</w:t>
      </w:r>
    </w:p>
    <w:p w:rsidR="00FC0DD0" w:rsidRDefault="00FC0DD0" w:rsidP="00FC0DD0">
      <w:pPr>
        <w:pStyle w:val="af1"/>
      </w:pPr>
      <w:r>
        <w:t>};</w:t>
      </w:r>
    </w:p>
    <w:p w:rsidR="00FC0DD0" w:rsidRDefault="00FC0DD0" w:rsidP="00FC0DD0">
      <w:pPr>
        <w:rPr>
          <w:lang w:val="en-US"/>
        </w:rPr>
      </w:pPr>
    </w:p>
    <w:p w:rsidR="00B0356B" w:rsidRPr="00B0356B" w:rsidRDefault="00B0356B" w:rsidP="00B0356B">
      <w:pPr>
        <w:pStyle w:val="aa"/>
        <w:rPr>
          <w:b/>
        </w:rPr>
      </w:pPr>
      <w:r w:rsidRPr="00B0356B">
        <w:rPr>
          <w:b/>
        </w:rPr>
        <w:t>Реализуйте тело функции smallestDivisor, используя итеративный процесс. Эта функция должна находить наименьший делитель заданного числа.</w:t>
      </w:r>
    </w:p>
    <w:p w:rsidR="00B0356B" w:rsidRPr="00B0356B" w:rsidRDefault="00B0356B" w:rsidP="00B0356B">
      <w:pPr>
        <w:pStyle w:val="aa"/>
        <w:rPr>
          <w:b/>
        </w:rPr>
      </w:pPr>
      <w:r w:rsidRPr="00B0356B">
        <w:rPr>
          <w:b/>
        </w:rPr>
        <w:t>Доп. условия: число, передаваемое в функцию, больше нуля; делитель должен быть больше единицы, за исключением случая, когда аргументом является единица (наименьшим делителем которой является также единица).</w:t>
      </w:r>
    </w:p>
    <w:p w:rsidR="00B0356B" w:rsidRDefault="00B0356B" w:rsidP="00B0356B">
      <w:pPr>
        <w:pStyle w:val="aa"/>
        <w:rPr>
          <w:b/>
          <w:lang w:val="en-US"/>
        </w:rPr>
      </w:pPr>
      <w:r w:rsidRPr="00B0356B">
        <w:rPr>
          <w:b/>
        </w:rPr>
        <w:t>Например, наименьший делитель числа 15 это 3.</w:t>
      </w:r>
    </w:p>
    <w:p w:rsidR="00B0356B" w:rsidRDefault="00B0356B" w:rsidP="00B0356B">
      <w:pPr>
        <w:pStyle w:val="aa"/>
        <w:rPr>
          <w:b/>
          <w:lang w:val="en-US"/>
        </w:rPr>
      </w:pPr>
    </w:p>
    <w:p w:rsidR="00BB03EC" w:rsidRPr="00C65ADA" w:rsidRDefault="00BB03EC" w:rsidP="00C65ADA">
      <w:pPr>
        <w:pStyle w:val="af1"/>
      </w:pPr>
      <w:r w:rsidRPr="00C65ADA">
        <w:t>const smallestDivisor = (</w:t>
      </w:r>
      <w:r w:rsidRPr="00C65ADA">
        <w:rPr>
          <w:rStyle w:val="af0"/>
        </w:rPr>
        <w:t>num</w:t>
      </w:r>
      <w:r w:rsidRPr="00C65ADA">
        <w:t>) =&gt; {</w:t>
      </w:r>
    </w:p>
    <w:p w:rsidR="00BB03EC" w:rsidRPr="00C65ADA" w:rsidRDefault="00BB03EC" w:rsidP="00C65ADA">
      <w:pPr>
        <w:pStyle w:val="af1"/>
      </w:pPr>
      <w:r w:rsidRPr="00C65ADA">
        <w:t xml:space="preserve">    const i = (</w:t>
      </w:r>
      <w:r w:rsidRPr="00C65ADA">
        <w:rPr>
          <w:color w:val="984806" w:themeColor="accent6" w:themeShade="80"/>
        </w:rPr>
        <w:t>number</w:t>
      </w:r>
      <w:r w:rsidRPr="00C65ADA">
        <w:t xml:space="preserve">, </w:t>
      </w:r>
      <w:r w:rsidRPr="00C65ADA">
        <w:rPr>
          <w:color w:val="7030A0"/>
        </w:rPr>
        <w:t>divider</w:t>
      </w:r>
      <w:r w:rsidRPr="00C65ADA">
        <w:t>) =&gt; {</w:t>
      </w:r>
    </w:p>
    <w:p w:rsidR="00BB03EC" w:rsidRPr="00C65ADA" w:rsidRDefault="00BB03EC" w:rsidP="00C65ADA">
      <w:pPr>
        <w:pStyle w:val="af1"/>
      </w:pPr>
      <w:r w:rsidRPr="00C65ADA">
        <w:t xml:space="preserve">    if (</w:t>
      </w:r>
      <w:r w:rsidRPr="00C65ADA">
        <w:rPr>
          <w:color w:val="984806" w:themeColor="accent6" w:themeShade="80"/>
        </w:rPr>
        <w:t xml:space="preserve">number </w:t>
      </w:r>
      <w:r w:rsidRPr="00C65ADA">
        <w:t>=== 1) {</w:t>
      </w:r>
    </w:p>
    <w:p w:rsidR="00BB03EC" w:rsidRPr="00C65ADA" w:rsidRDefault="00BB03EC" w:rsidP="00C65ADA">
      <w:pPr>
        <w:pStyle w:val="af1"/>
      </w:pPr>
      <w:r w:rsidRPr="00C65ADA">
        <w:t xml:space="preserve">      return </w:t>
      </w:r>
      <w:r w:rsidRPr="00C65ADA">
        <w:rPr>
          <w:color w:val="984806" w:themeColor="accent6" w:themeShade="80"/>
        </w:rPr>
        <w:t>number</w:t>
      </w:r>
      <w:r w:rsidRPr="00C65ADA">
        <w:t>;</w:t>
      </w:r>
    </w:p>
    <w:p w:rsidR="00BB03EC" w:rsidRPr="00C65ADA" w:rsidRDefault="00BB03EC" w:rsidP="00C65ADA">
      <w:pPr>
        <w:pStyle w:val="af1"/>
      </w:pPr>
      <w:r w:rsidRPr="00C65ADA">
        <w:t xml:space="preserve">    }</w:t>
      </w:r>
    </w:p>
    <w:p w:rsidR="00BB03EC" w:rsidRPr="00C65ADA" w:rsidRDefault="00BB03EC" w:rsidP="00C65ADA">
      <w:pPr>
        <w:pStyle w:val="af1"/>
      </w:pPr>
      <w:r w:rsidRPr="00C65ADA">
        <w:t xml:space="preserve">    if (</w:t>
      </w:r>
      <w:r w:rsidRPr="00C65ADA">
        <w:rPr>
          <w:color w:val="984806" w:themeColor="accent6" w:themeShade="80"/>
        </w:rPr>
        <w:t xml:space="preserve">number </w:t>
      </w:r>
      <w:r w:rsidRPr="00C65ADA">
        <w:t xml:space="preserve">% </w:t>
      </w:r>
      <w:r w:rsidRPr="00C65ADA">
        <w:rPr>
          <w:color w:val="7030A0"/>
        </w:rPr>
        <w:t xml:space="preserve">divider </w:t>
      </w:r>
      <w:r w:rsidRPr="00C65ADA">
        <w:t>=== 0) {</w:t>
      </w:r>
    </w:p>
    <w:p w:rsidR="00BB03EC" w:rsidRPr="00C65ADA" w:rsidRDefault="00BB03EC" w:rsidP="00C65ADA">
      <w:pPr>
        <w:pStyle w:val="af1"/>
      </w:pPr>
      <w:r w:rsidRPr="00C65ADA">
        <w:t xml:space="preserve">      return </w:t>
      </w:r>
      <w:r w:rsidRPr="00C65ADA">
        <w:rPr>
          <w:color w:val="7030A0"/>
        </w:rPr>
        <w:t>divider</w:t>
      </w:r>
      <w:r w:rsidRPr="00C65ADA">
        <w:t>;</w:t>
      </w:r>
    </w:p>
    <w:p w:rsidR="00BB03EC" w:rsidRPr="00C65ADA" w:rsidRDefault="00BB03EC" w:rsidP="00C65ADA">
      <w:pPr>
        <w:pStyle w:val="af1"/>
      </w:pPr>
      <w:r w:rsidRPr="00C65ADA">
        <w:t xml:space="preserve">    }</w:t>
      </w:r>
    </w:p>
    <w:p w:rsidR="00BB03EC" w:rsidRPr="00C65ADA" w:rsidRDefault="00BB03EC" w:rsidP="00C65ADA">
      <w:pPr>
        <w:pStyle w:val="af1"/>
      </w:pPr>
      <w:r w:rsidRPr="00C65ADA">
        <w:t xml:space="preserve">    return i(</w:t>
      </w:r>
      <w:r w:rsidRPr="00C65ADA">
        <w:rPr>
          <w:color w:val="984806" w:themeColor="accent6" w:themeShade="80"/>
        </w:rPr>
        <w:t>number</w:t>
      </w:r>
      <w:r w:rsidRPr="00C65ADA">
        <w:t xml:space="preserve">, </w:t>
      </w:r>
      <w:r w:rsidRPr="00C65ADA">
        <w:rPr>
          <w:color w:val="7030A0"/>
        </w:rPr>
        <w:t xml:space="preserve">divider </w:t>
      </w:r>
      <w:r w:rsidRPr="00C65ADA">
        <w:t>+ 1);</w:t>
      </w:r>
    </w:p>
    <w:p w:rsidR="00BB03EC" w:rsidRPr="00C65ADA" w:rsidRDefault="00BB03EC" w:rsidP="00C65ADA">
      <w:pPr>
        <w:pStyle w:val="af1"/>
      </w:pPr>
      <w:r w:rsidRPr="00C65ADA">
        <w:t xml:space="preserve">  };</w:t>
      </w:r>
    </w:p>
    <w:p w:rsidR="00BB03EC" w:rsidRPr="00C65ADA" w:rsidRDefault="00BB03EC" w:rsidP="00C65ADA">
      <w:pPr>
        <w:pStyle w:val="af1"/>
      </w:pPr>
      <w:r w:rsidRPr="00C65ADA">
        <w:t xml:space="preserve">  return i(</w:t>
      </w:r>
      <w:r w:rsidRPr="00C65ADA">
        <w:rPr>
          <w:rStyle w:val="af0"/>
        </w:rPr>
        <w:t>num</w:t>
      </w:r>
      <w:r w:rsidRPr="00C65ADA">
        <w:t xml:space="preserve">, </w:t>
      </w:r>
      <w:r w:rsidRPr="003C0BDB">
        <w:rPr>
          <w:color w:val="00B0F0"/>
        </w:rPr>
        <w:t>2</w:t>
      </w:r>
      <w:r w:rsidRPr="00C65ADA">
        <w:t>);</w:t>
      </w:r>
    </w:p>
    <w:p w:rsidR="00BB03EC" w:rsidRPr="00C65ADA" w:rsidRDefault="00BB03EC" w:rsidP="00C65ADA">
      <w:pPr>
        <w:pStyle w:val="af1"/>
      </w:pPr>
      <w:r w:rsidRPr="00C65ADA">
        <w:t xml:space="preserve">  </w:t>
      </w:r>
    </w:p>
    <w:p w:rsidR="00BF186F" w:rsidRDefault="00BB03EC" w:rsidP="00C65ADA">
      <w:pPr>
        <w:pStyle w:val="af1"/>
        <w:rPr>
          <w:lang w:val="en-US"/>
        </w:rPr>
      </w:pPr>
      <w:r w:rsidRPr="00C65ADA">
        <w:t>};</w:t>
      </w:r>
    </w:p>
    <w:p w:rsidR="00C65ADA" w:rsidRPr="00C65ADA" w:rsidRDefault="00C65ADA" w:rsidP="00C65ADA">
      <w:pPr>
        <w:rPr>
          <w:lang w:val="en-US"/>
        </w:rPr>
      </w:pPr>
    </w:p>
    <w:p w:rsidR="00B84F80" w:rsidRPr="00395B4E" w:rsidRDefault="00B84F80" w:rsidP="00B84F80">
      <w:pPr>
        <w:pStyle w:val="1"/>
      </w:pPr>
      <w:r w:rsidRPr="00395B4E">
        <w:t>Конструкция switch</w:t>
      </w:r>
    </w:p>
    <w:p w:rsidR="00B84F80" w:rsidRPr="00395B4E" w:rsidRDefault="00B84F80" w:rsidP="00B84F80">
      <w:pPr>
        <w:rPr>
          <w:rFonts w:asciiTheme="minorHAnsi" w:hAnsiTheme="minorHAnsi"/>
        </w:rPr>
      </w:pPr>
      <w:r w:rsidRPr="00395B4E">
        <w:rPr>
          <w:rFonts w:asciiTheme="minorHAnsi" w:hAnsiTheme="minorHAnsi"/>
        </w:rPr>
        <w:t>Конструкция switch заменяет собой сразу несколько if.</w:t>
      </w:r>
    </w:p>
    <w:p w:rsidR="00B84F80" w:rsidRDefault="00B84F80" w:rsidP="00B84F80">
      <w:pPr>
        <w:rPr>
          <w:rFonts w:asciiTheme="minorHAnsi" w:hAnsiTheme="minorHAnsi"/>
          <w:lang w:val="en-US"/>
        </w:rPr>
      </w:pPr>
      <w:r w:rsidRPr="00395B4E">
        <w:rPr>
          <w:rFonts w:asciiTheme="minorHAnsi" w:hAnsiTheme="minorHAnsi"/>
        </w:rPr>
        <w:t>Она представляет собой более наглядный способ сравнить выражение сразу с несколькими вариантами.</w:t>
      </w:r>
    </w:p>
    <w:p w:rsidR="00B84F80" w:rsidRPr="00395B4E" w:rsidRDefault="00B84F80" w:rsidP="00B84F80">
      <w:pPr>
        <w:pStyle w:val="2"/>
      </w:pPr>
      <w:bookmarkStart w:id="190" w:name="синтаксис"/>
      <w:r w:rsidRPr="00395B4E">
        <w:t>Синтаксис</w:t>
      </w:r>
      <w:bookmarkEnd w:id="190"/>
    </w:p>
    <w:p w:rsidR="00B84F80" w:rsidRPr="00395B4E" w:rsidRDefault="00B84F80" w:rsidP="00B84F80">
      <w:pPr>
        <w:rPr>
          <w:rFonts w:asciiTheme="minorHAnsi" w:hAnsiTheme="minorHAnsi"/>
        </w:rPr>
      </w:pPr>
      <w:r w:rsidRPr="00395B4E">
        <w:rPr>
          <w:rFonts w:asciiTheme="minorHAnsi" w:hAnsiTheme="minorHAnsi"/>
        </w:rPr>
        <w:t>Выглядит она так:</w:t>
      </w:r>
    </w:p>
    <w:p w:rsidR="00B84F80" w:rsidRPr="002E581B" w:rsidRDefault="00B84F80" w:rsidP="00B84F80">
      <w:pPr>
        <w:pStyle w:val="af1"/>
        <w:rPr>
          <w:rStyle w:val="af0"/>
          <w:b w:val="0"/>
          <w:color w:val="auto"/>
        </w:rPr>
      </w:pPr>
      <w:r w:rsidRPr="002509E9">
        <w:rPr>
          <w:rStyle w:val="af0"/>
        </w:rPr>
        <w:t>switch</w:t>
      </w:r>
      <w:r w:rsidRPr="002E581B">
        <w:rPr>
          <w:rStyle w:val="af0"/>
          <w:b w:val="0"/>
          <w:color w:val="auto"/>
        </w:rPr>
        <w:t>(x) {</w:t>
      </w:r>
    </w:p>
    <w:p w:rsidR="00B84F80" w:rsidRPr="002E581B" w:rsidRDefault="00B84F80" w:rsidP="00B84F80">
      <w:pPr>
        <w:pStyle w:val="af1"/>
        <w:rPr>
          <w:rStyle w:val="af0"/>
          <w:b w:val="0"/>
          <w:color w:val="auto"/>
        </w:rPr>
      </w:pPr>
      <w:r w:rsidRPr="002E581B">
        <w:rPr>
          <w:rStyle w:val="af0"/>
          <w:b w:val="0"/>
          <w:color w:val="auto"/>
        </w:rPr>
        <w:t xml:space="preserve">  </w:t>
      </w:r>
      <w:r w:rsidRPr="002509E9">
        <w:rPr>
          <w:rStyle w:val="af0"/>
          <w:b w:val="0"/>
          <w:color w:val="E36C0A" w:themeColor="accent6" w:themeShade="BF"/>
        </w:rPr>
        <w:t xml:space="preserve">case </w:t>
      </w:r>
      <w:r w:rsidRPr="002E581B">
        <w:rPr>
          <w:rStyle w:val="af0"/>
          <w:b w:val="0"/>
          <w:color w:val="auto"/>
        </w:rPr>
        <w:t>'value1':  // if (x === 'value1')</w:t>
      </w:r>
    </w:p>
    <w:p w:rsidR="00B84F80" w:rsidRPr="002E581B" w:rsidRDefault="00B84F80" w:rsidP="00B84F80">
      <w:pPr>
        <w:pStyle w:val="af1"/>
        <w:rPr>
          <w:rStyle w:val="af0"/>
          <w:b w:val="0"/>
          <w:color w:val="auto"/>
        </w:rPr>
      </w:pPr>
      <w:r w:rsidRPr="002E581B">
        <w:rPr>
          <w:rStyle w:val="af0"/>
          <w:b w:val="0"/>
          <w:color w:val="auto"/>
        </w:rPr>
        <w:t xml:space="preserve">    ...</w:t>
      </w:r>
    </w:p>
    <w:p w:rsidR="00B84F80" w:rsidRPr="002E581B" w:rsidRDefault="00B84F80" w:rsidP="00B84F80">
      <w:pPr>
        <w:pStyle w:val="af1"/>
        <w:rPr>
          <w:rStyle w:val="af0"/>
          <w:b w:val="0"/>
          <w:color w:val="auto"/>
        </w:rPr>
      </w:pPr>
      <w:r w:rsidRPr="002E581B">
        <w:rPr>
          <w:rStyle w:val="af0"/>
          <w:b w:val="0"/>
          <w:color w:val="auto"/>
        </w:rPr>
        <w:t xml:space="preserve">    [</w:t>
      </w:r>
      <w:r w:rsidRPr="002509E9">
        <w:rPr>
          <w:rStyle w:val="af0"/>
          <w:b w:val="0"/>
          <w:color w:val="7030A0"/>
        </w:rPr>
        <w:t>break</w:t>
      </w:r>
      <w:r w:rsidRPr="002E581B">
        <w:rPr>
          <w:rStyle w:val="af0"/>
          <w:b w:val="0"/>
          <w:color w:val="auto"/>
        </w:rPr>
        <w:t>]</w:t>
      </w:r>
    </w:p>
    <w:p w:rsidR="00B84F80" w:rsidRPr="002E581B" w:rsidRDefault="00B84F80" w:rsidP="00B84F80">
      <w:pPr>
        <w:pStyle w:val="af1"/>
        <w:rPr>
          <w:rStyle w:val="af0"/>
          <w:b w:val="0"/>
          <w:color w:val="auto"/>
        </w:rPr>
      </w:pPr>
    </w:p>
    <w:p w:rsidR="00B84F80" w:rsidRPr="002E581B" w:rsidRDefault="00B84F80" w:rsidP="00B84F80">
      <w:pPr>
        <w:pStyle w:val="af1"/>
        <w:rPr>
          <w:rStyle w:val="af0"/>
          <w:b w:val="0"/>
          <w:color w:val="auto"/>
        </w:rPr>
      </w:pPr>
      <w:r w:rsidRPr="002E581B">
        <w:rPr>
          <w:rStyle w:val="af0"/>
          <w:b w:val="0"/>
          <w:color w:val="auto"/>
        </w:rPr>
        <w:lastRenderedPageBreak/>
        <w:t xml:space="preserve">  </w:t>
      </w:r>
      <w:r w:rsidRPr="002509E9">
        <w:rPr>
          <w:rStyle w:val="af0"/>
          <w:b w:val="0"/>
          <w:color w:val="E36C0A" w:themeColor="accent6" w:themeShade="BF"/>
        </w:rPr>
        <w:t xml:space="preserve">case </w:t>
      </w:r>
      <w:r w:rsidRPr="002E581B">
        <w:rPr>
          <w:rStyle w:val="af0"/>
          <w:b w:val="0"/>
          <w:color w:val="auto"/>
        </w:rPr>
        <w:t>'value2':  // if (x === 'value2')</w:t>
      </w:r>
    </w:p>
    <w:p w:rsidR="00B84F80" w:rsidRPr="002E581B" w:rsidRDefault="00B84F80" w:rsidP="00B84F80">
      <w:pPr>
        <w:pStyle w:val="af1"/>
        <w:rPr>
          <w:rStyle w:val="af0"/>
          <w:b w:val="0"/>
          <w:color w:val="auto"/>
        </w:rPr>
      </w:pPr>
      <w:r w:rsidRPr="002E581B">
        <w:rPr>
          <w:rStyle w:val="af0"/>
          <w:b w:val="0"/>
          <w:color w:val="auto"/>
        </w:rPr>
        <w:t xml:space="preserve">    ...</w:t>
      </w:r>
    </w:p>
    <w:p w:rsidR="00B84F80" w:rsidRPr="002E581B" w:rsidRDefault="00B84F80" w:rsidP="00B84F80">
      <w:pPr>
        <w:pStyle w:val="af1"/>
        <w:rPr>
          <w:rStyle w:val="af0"/>
          <w:b w:val="0"/>
          <w:color w:val="auto"/>
        </w:rPr>
      </w:pPr>
      <w:r w:rsidRPr="002E581B">
        <w:rPr>
          <w:rStyle w:val="af0"/>
          <w:b w:val="0"/>
          <w:color w:val="auto"/>
        </w:rPr>
        <w:t xml:space="preserve">    [</w:t>
      </w:r>
      <w:r w:rsidRPr="002509E9">
        <w:rPr>
          <w:rStyle w:val="af0"/>
          <w:b w:val="0"/>
          <w:color w:val="7030A0"/>
        </w:rPr>
        <w:t>break</w:t>
      </w:r>
      <w:r w:rsidRPr="002E581B">
        <w:rPr>
          <w:rStyle w:val="af0"/>
          <w:b w:val="0"/>
          <w:color w:val="auto"/>
        </w:rPr>
        <w:t>]</w:t>
      </w:r>
    </w:p>
    <w:p w:rsidR="00B84F80" w:rsidRPr="002E581B" w:rsidRDefault="00B84F80" w:rsidP="00B84F80">
      <w:pPr>
        <w:pStyle w:val="af1"/>
        <w:rPr>
          <w:rStyle w:val="af0"/>
          <w:b w:val="0"/>
          <w:color w:val="auto"/>
        </w:rPr>
      </w:pPr>
    </w:p>
    <w:p w:rsidR="00B84F80" w:rsidRPr="002E581B" w:rsidRDefault="00B84F80" w:rsidP="00B84F80">
      <w:pPr>
        <w:pStyle w:val="af1"/>
        <w:rPr>
          <w:rStyle w:val="af0"/>
          <w:b w:val="0"/>
          <w:color w:val="auto"/>
        </w:rPr>
      </w:pPr>
      <w:r w:rsidRPr="002E581B">
        <w:rPr>
          <w:rStyle w:val="af0"/>
          <w:b w:val="0"/>
          <w:color w:val="auto"/>
        </w:rPr>
        <w:t xml:space="preserve">  </w:t>
      </w:r>
      <w:r w:rsidRPr="002509E9">
        <w:rPr>
          <w:rStyle w:val="af0"/>
          <w:b w:val="0"/>
          <w:color w:val="E36C0A" w:themeColor="accent6" w:themeShade="BF"/>
        </w:rPr>
        <w:t>default</w:t>
      </w:r>
      <w:r w:rsidRPr="002E581B">
        <w:rPr>
          <w:rStyle w:val="af0"/>
          <w:b w:val="0"/>
          <w:color w:val="auto"/>
        </w:rPr>
        <w:t>:</w:t>
      </w:r>
    </w:p>
    <w:p w:rsidR="00B84F80" w:rsidRPr="002E581B" w:rsidRDefault="00B84F80" w:rsidP="00B84F80">
      <w:pPr>
        <w:pStyle w:val="af1"/>
        <w:rPr>
          <w:rStyle w:val="af0"/>
          <w:b w:val="0"/>
          <w:color w:val="auto"/>
        </w:rPr>
      </w:pPr>
      <w:r w:rsidRPr="002E581B">
        <w:rPr>
          <w:rStyle w:val="af0"/>
          <w:b w:val="0"/>
          <w:color w:val="auto"/>
        </w:rPr>
        <w:t xml:space="preserve">    ...</w:t>
      </w:r>
    </w:p>
    <w:p w:rsidR="00B84F80" w:rsidRPr="002E581B" w:rsidRDefault="00B84F80" w:rsidP="00B84F80">
      <w:pPr>
        <w:pStyle w:val="af1"/>
        <w:rPr>
          <w:rStyle w:val="af0"/>
          <w:b w:val="0"/>
          <w:color w:val="auto"/>
        </w:rPr>
      </w:pPr>
      <w:r w:rsidRPr="002E581B">
        <w:rPr>
          <w:rStyle w:val="af0"/>
          <w:b w:val="0"/>
          <w:color w:val="auto"/>
        </w:rPr>
        <w:t xml:space="preserve">    [</w:t>
      </w:r>
      <w:r w:rsidRPr="002509E9">
        <w:rPr>
          <w:rStyle w:val="af0"/>
          <w:b w:val="0"/>
          <w:color w:val="7030A0"/>
        </w:rPr>
        <w:t>break</w:t>
      </w:r>
      <w:r w:rsidRPr="002E581B">
        <w:rPr>
          <w:rStyle w:val="af0"/>
          <w:b w:val="0"/>
          <w:color w:val="auto"/>
        </w:rPr>
        <w:t>]</w:t>
      </w:r>
    </w:p>
    <w:p w:rsidR="00B84F80" w:rsidRPr="002E581B" w:rsidRDefault="00B84F80" w:rsidP="00B84F80">
      <w:pPr>
        <w:pStyle w:val="af1"/>
        <w:rPr>
          <w:rStyle w:val="af0"/>
          <w:b w:val="0"/>
          <w:color w:val="auto"/>
        </w:rPr>
      </w:pPr>
      <w:r w:rsidRPr="002E581B">
        <w:rPr>
          <w:rStyle w:val="af0"/>
          <w:b w:val="0"/>
          <w:color w:val="auto"/>
        </w:rPr>
        <w:t>}</w:t>
      </w:r>
    </w:p>
    <w:p w:rsidR="00B84F80" w:rsidRPr="00395B4E" w:rsidRDefault="00B84F80" w:rsidP="00B84F80">
      <w:pPr>
        <w:numPr>
          <w:ilvl w:val="0"/>
          <w:numId w:val="18"/>
        </w:numPr>
        <w:rPr>
          <w:rFonts w:asciiTheme="minorHAnsi" w:hAnsiTheme="minorHAnsi"/>
        </w:rPr>
      </w:pPr>
      <w:r w:rsidRPr="00395B4E">
        <w:rPr>
          <w:rFonts w:asciiTheme="minorHAnsi" w:hAnsiTheme="minorHAnsi"/>
        </w:rPr>
        <w:t>Переменная x проверяется на строгое равенство первому значению value1, затем второму value2 и так далее.</w:t>
      </w:r>
    </w:p>
    <w:p w:rsidR="00B84F80" w:rsidRPr="00395B4E" w:rsidRDefault="00B84F80" w:rsidP="00B84F80">
      <w:pPr>
        <w:numPr>
          <w:ilvl w:val="0"/>
          <w:numId w:val="18"/>
        </w:numPr>
        <w:rPr>
          <w:rFonts w:asciiTheme="minorHAnsi" w:hAnsiTheme="minorHAnsi"/>
        </w:rPr>
      </w:pPr>
      <w:r w:rsidRPr="00395B4E">
        <w:rPr>
          <w:rFonts w:asciiTheme="minorHAnsi" w:hAnsiTheme="minorHAnsi"/>
        </w:rPr>
        <w:t xml:space="preserve">Если соответствие установлено – switch начинает выполняться от соответствующей директивы case и далее, </w:t>
      </w:r>
      <w:r w:rsidRPr="00395B4E">
        <w:rPr>
          <w:rFonts w:asciiTheme="minorHAnsi" w:hAnsiTheme="minorHAnsi"/>
          <w:i/>
          <w:iCs/>
        </w:rPr>
        <w:t>до ближайшего break</w:t>
      </w:r>
      <w:r w:rsidRPr="00395B4E">
        <w:rPr>
          <w:rFonts w:asciiTheme="minorHAnsi" w:hAnsiTheme="minorHAnsi"/>
        </w:rPr>
        <w:t xml:space="preserve"> (или до конца switch).</w:t>
      </w:r>
    </w:p>
    <w:p w:rsidR="00B84F80" w:rsidRPr="00395B4E" w:rsidRDefault="00B84F80" w:rsidP="00B84F80">
      <w:pPr>
        <w:numPr>
          <w:ilvl w:val="0"/>
          <w:numId w:val="18"/>
        </w:numPr>
        <w:rPr>
          <w:rFonts w:asciiTheme="minorHAnsi" w:hAnsiTheme="minorHAnsi"/>
        </w:rPr>
      </w:pPr>
      <w:r w:rsidRPr="00395B4E">
        <w:rPr>
          <w:rFonts w:asciiTheme="minorHAnsi" w:hAnsiTheme="minorHAnsi"/>
        </w:rPr>
        <w:t>Если ни один case не совпал – выполняется (если есть) вариант default.</w:t>
      </w:r>
    </w:p>
    <w:p w:rsidR="00B84F80" w:rsidRPr="00395B4E" w:rsidRDefault="00B84F80" w:rsidP="00B84F80">
      <w:pPr>
        <w:rPr>
          <w:rFonts w:asciiTheme="minorHAnsi" w:hAnsiTheme="minorHAnsi"/>
        </w:rPr>
      </w:pPr>
      <w:r w:rsidRPr="00395B4E">
        <w:rPr>
          <w:rFonts w:asciiTheme="minorHAnsi" w:hAnsiTheme="minorHAnsi"/>
        </w:rPr>
        <w:t xml:space="preserve">При этом case называют </w:t>
      </w:r>
      <w:r w:rsidRPr="00395B4E">
        <w:rPr>
          <w:rFonts w:asciiTheme="minorHAnsi" w:hAnsiTheme="minorHAnsi"/>
          <w:i/>
          <w:iCs/>
        </w:rPr>
        <w:t>вариантами switch</w:t>
      </w:r>
      <w:r w:rsidRPr="00395B4E">
        <w:rPr>
          <w:rFonts w:asciiTheme="minorHAnsi" w:hAnsiTheme="minorHAnsi"/>
        </w:rPr>
        <w:t>.</w:t>
      </w:r>
    </w:p>
    <w:p w:rsidR="001A2573" w:rsidRDefault="001A2573" w:rsidP="00B84F80">
      <w:pPr>
        <w:rPr>
          <w:rFonts w:asciiTheme="minorHAnsi" w:hAnsiTheme="minorHAnsi"/>
          <w:b/>
          <w:bCs/>
        </w:rPr>
      </w:pPr>
      <w:bookmarkStart w:id="191" w:name="пример-работы"/>
    </w:p>
    <w:p w:rsidR="00B84F80" w:rsidRPr="00395B4E" w:rsidRDefault="00B84F80" w:rsidP="00B84F80">
      <w:pPr>
        <w:rPr>
          <w:rFonts w:asciiTheme="minorHAnsi" w:hAnsiTheme="minorHAnsi"/>
          <w:b/>
          <w:bCs/>
        </w:rPr>
      </w:pPr>
      <w:r w:rsidRPr="00395B4E">
        <w:rPr>
          <w:rFonts w:asciiTheme="minorHAnsi" w:hAnsiTheme="minorHAnsi"/>
          <w:b/>
          <w:bCs/>
        </w:rPr>
        <w:t>Пример работы</w:t>
      </w:r>
      <w:bookmarkEnd w:id="191"/>
    </w:p>
    <w:p w:rsidR="00B84F80" w:rsidRPr="00395B4E" w:rsidRDefault="00B84F80" w:rsidP="00B84F80">
      <w:pPr>
        <w:rPr>
          <w:rFonts w:asciiTheme="minorHAnsi" w:hAnsiTheme="minorHAnsi"/>
        </w:rPr>
      </w:pPr>
      <w:r w:rsidRPr="00395B4E">
        <w:rPr>
          <w:rFonts w:asciiTheme="minorHAnsi" w:hAnsiTheme="minorHAnsi"/>
        </w:rPr>
        <w:t>Пример использования switch (сработавший код выделен):</w:t>
      </w:r>
    </w:p>
    <w:p w:rsidR="00B84F80" w:rsidRPr="004D7F26" w:rsidRDefault="00B84F80" w:rsidP="00B84F80">
      <w:pPr>
        <w:pStyle w:val="af1"/>
        <w:rPr>
          <w:rStyle w:val="af0"/>
          <w:b w:val="0"/>
          <w:color w:val="auto"/>
        </w:rPr>
      </w:pPr>
      <w:r w:rsidRPr="004D7F26">
        <w:rPr>
          <w:rStyle w:val="af0"/>
          <w:b w:val="0"/>
          <w:color w:val="auto"/>
        </w:rPr>
        <w:t>var a = 2 + 2;</w:t>
      </w:r>
    </w:p>
    <w:p w:rsidR="00B84F80" w:rsidRPr="00395B4E" w:rsidRDefault="00B84F80" w:rsidP="00B84F80">
      <w:pPr>
        <w:shd w:val="clear" w:color="auto" w:fill="D9D9D9" w:themeFill="background1" w:themeFillShade="D9"/>
        <w:rPr>
          <w:rStyle w:val="af0"/>
        </w:rPr>
      </w:pPr>
    </w:p>
    <w:p w:rsidR="00B84F80" w:rsidRPr="004D7F26" w:rsidRDefault="00B84F80" w:rsidP="00B84F80">
      <w:pPr>
        <w:pStyle w:val="af1"/>
        <w:rPr>
          <w:rStyle w:val="af0"/>
          <w:b w:val="0"/>
          <w:color w:val="auto"/>
        </w:rPr>
      </w:pPr>
      <w:r w:rsidRPr="002509E9">
        <w:rPr>
          <w:rStyle w:val="af0"/>
        </w:rPr>
        <w:t>switch</w:t>
      </w:r>
      <w:r w:rsidRPr="004D7F26">
        <w:rPr>
          <w:rStyle w:val="af0"/>
          <w:b w:val="0"/>
          <w:color w:val="auto"/>
        </w:rPr>
        <w:t xml:space="preserve"> (a) {</w:t>
      </w:r>
    </w:p>
    <w:p w:rsidR="00B84F80" w:rsidRPr="004D7F26" w:rsidRDefault="00B84F80" w:rsidP="00B84F80">
      <w:pPr>
        <w:pStyle w:val="af1"/>
        <w:rPr>
          <w:rStyle w:val="af0"/>
          <w:b w:val="0"/>
          <w:color w:val="auto"/>
        </w:rPr>
      </w:pPr>
      <w:r w:rsidRPr="004D7F26">
        <w:rPr>
          <w:rStyle w:val="af0"/>
          <w:b w:val="0"/>
          <w:color w:val="auto"/>
        </w:rPr>
        <w:t xml:space="preserve">  </w:t>
      </w:r>
      <w:r w:rsidRPr="002509E9">
        <w:rPr>
          <w:rStyle w:val="af0"/>
          <w:b w:val="0"/>
          <w:color w:val="E36C0A" w:themeColor="accent6" w:themeShade="BF"/>
        </w:rPr>
        <w:t xml:space="preserve">case </w:t>
      </w:r>
      <w:r w:rsidRPr="004D7F26">
        <w:rPr>
          <w:rStyle w:val="af0"/>
          <w:b w:val="0"/>
          <w:color w:val="auto"/>
        </w:rPr>
        <w:t>3:</w:t>
      </w:r>
    </w:p>
    <w:p w:rsidR="00B84F80" w:rsidRPr="004D7F26" w:rsidRDefault="00B84F80" w:rsidP="00B84F80">
      <w:pPr>
        <w:pStyle w:val="af1"/>
        <w:rPr>
          <w:rStyle w:val="af0"/>
          <w:b w:val="0"/>
          <w:color w:val="auto"/>
        </w:rPr>
      </w:pPr>
      <w:r w:rsidRPr="004D7F26">
        <w:rPr>
          <w:rStyle w:val="af0"/>
          <w:b w:val="0"/>
          <w:color w:val="auto"/>
        </w:rPr>
        <w:t xml:space="preserve">    alert( 'Маловато' );</w:t>
      </w:r>
    </w:p>
    <w:p w:rsidR="00B84F80" w:rsidRPr="004D7F26" w:rsidRDefault="00B84F80" w:rsidP="00B84F80">
      <w:pPr>
        <w:pStyle w:val="af1"/>
        <w:rPr>
          <w:rStyle w:val="af0"/>
          <w:b w:val="0"/>
          <w:color w:val="auto"/>
        </w:rPr>
      </w:pPr>
      <w:r w:rsidRPr="004D7F26">
        <w:rPr>
          <w:rStyle w:val="af0"/>
          <w:b w:val="0"/>
          <w:color w:val="auto"/>
        </w:rPr>
        <w:t xml:space="preserve">    </w:t>
      </w:r>
      <w:r w:rsidRPr="002509E9">
        <w:rPr>
          <w:rStyle w:val="af0"/>
          <w:b w:val="0"/>
          <w:color w:val="7030A0"/>
        </w:rPr>
        <w:t>break</w:t>
      </w:r>
      <w:r w:rsidRPr="004D7F26">
        <w:rPr>
          <w:rStyle w:val="af0"/>
          <w:b w:val="0"/>
          <w:color w:val="auto"/>
        </w:rPr>
        <w:t>;</w:t>
      </w:r>
    </w:p>
    <w:p w:rsidR="00B84F80" w:rsidRPr="004D7F26" w:rsidRDefault="00B84F80" w:rsidP="00B84F80">
      <w:pPr>
        <w:pStyle w:val="af1"/>
        <w:rPr>
          <w:rStyle w:val="af0"/>
          <w:b w:val="0"/>
          <w:color w:val="auto"/>
        </w:rPr>
      </w:pPr>
      <w:r w:rsidRPr="004D7F26">
        <w:rPr>
          <w:rStyle w:val="af0"/>
          <w:b w:val="0"/>
          <w:color w:val="auto"/>
        </w:rPr>
        <w:t xml:space="preserve">  </w:t>
      </w:r>
      <w:r w:rsidRPr="002509E9">
        <w:rPr>
          <w:rStyle w:val="af0"/>
          <w:b w:val="0"/>
          <w:color w:val="E36C0A" w:themeColor="accent6" w:themeShade="BF"/>
        </w:rPr>
        <w:t xml:space="preserve">case </w:t>
      </w:r>
      <w:r w:rsidRPr="004D7F26">
        <w:rPr>
          <w:rStyle w:val="af0"/>
          <w:b w:val="0"/>
          <w:color w:val="auto"/>
        </w:rPr>
        <w:t>4:</w:t>
      </w:r>
    </w:p>
    <w:p w:rsidR="00B84F80" w:rsidRPr="004D7F26" w:rsidRDefault="00B84F80" w:rsidP="00B84F80">
      <w:pPr>
        <w:pStyle w:val="af1"/>
        <w:rPr>
          <w:rStyle w:val="af0"/>
          <w:b w:val="0"/>
          <w:color w:val="auto"/>
        </w:rPr>
      </w:pPr>
      <w:r w:rsidRPr="004D7F26">
        <w:rPr>
          <w:rStyle w:val="af0"/>
          <w:b w:val="0"/>
          <w:color w:val="auto"/>
        </w:rPr>
        <w:t xml:space="preserve">    alert( 'В точку!' );</w:t>
      </w:r>
    </w:p>
    <w:p w:rsidR="00B84F80" w:rsidRPr="004D7F26" w:rsidRDefault="00B84F80" w:rsidP="00B84F80">
      <w:pPr>
        <w:pStyle w:val="af1"/>
        <w:rPr>
          <w:rStyle w:val="af0"/>
          <w:b w:val="0"/>
          <w:color w:val="auto"/>
        </w:rPr>
      </w:pPr>
      <w:r w:rsidRPr="004D7F26">
        <w:rPr>
          <w:rStyle w:val="af0"/>
          <w:b w:val="0"/>
          <w:color w:val="auto"/>
        </w:rPr>
        <w:t xml:space="preserve">    </w:t>
      </w:r>
      <w:r w:rsidRPr="002509E9">
        <w:rPr>
          <w:rStyle w:val="af0"/>
          <w:b w:val="0"/>
          <w:color w:val="7030A0"/>
        </w:rPr>
        <w:t>break</w:t>
      </w:r>
      <w:r w:rsidRPr="004D7F26">
        <w:rPr>
          <w:rStyle w:val="af0"/>
          <w:b w:val="0"/>
          <w:color w:val="auto"/>
        </w:rPr>
        <w:t>;</w:t>
      </w:r>
    </w:p>
    <w:p w:rsidR="00B84F80" w:rsidRPr="004D7F26" w:rsidRDefault="00B84F80" w:rsidP="00B84F80">
      <w:pPr>
        <w:pStyle w:val="af1"/>
        <w:rPr>
          <w:rStyle w:val="af0"/>
          <w:b w:val="0"/>
          <w:color w:val="auto"/>
        </w:rPr>
      </w:pPr>
      <w:r w:rsidRPr="004D7F26">
        <w:rPr>
          <w:rStyle w:val="af0"/>
          <w:b w:val="0"/>
          <w:color w:val="auto"/>
        </w:rPr>
        <w:t xml:space="preserve">  </w:t>
      </w:r>
      <w:r w:rsidRPr="002509E9">
        <w:rPr>
          <w:rStyle w:val="af0"/>
          <w:b w:val="0"/>
          <w:color w:val="E36C0A" w:themeColor="accent6" w:themeShade="BF"/>
        </w:rPr>
        <w:t xml:space="preserve">case </w:t>
      </w:r>
      <w:r w:rsidRPr="004D7F26">
        <w:rPr>
          <w:rStyle w:val="af0"/>
          <w:b w:val="0"/>
          <w:color w:val="auto"/>
        </w:rPr>
        <w:t>5:</w:t>
      </w:r>
    </w:p>
    <w:p w:rsidR="00B84F80" w:rsidRPr="004D7F26" w:rsidRDefault="00B84F80" w:rsidP="00B84F80">
      <w:pPr>
        <w:pStyle w:val="af1"/>
        <w:rPr>
          <w:rStyle w:val="af0"/>
          <w:b w:val="0"/>
          <w:color w:val="auto"/>
        </w:rPr>
      </w:pPr>
      <w:r w:rsidRPr="004D7F26">
        <w:rPr>
          <w:rStyle w:val="af0"/>
          <w:b w:val="0"/>
          <w:color w:val="auto"/>
        </w:rPr>
        <w:t xml:space="preserve">    alert( 'Перебор' );</w:t>
      </w:r>
    </w:p>
    <w:p w:rsidR="00B84F80" w:rsidRPr="004D7F26" w:rsidRDefault="00B84F80" w:rsidP="00B84F80">
      <w:pPr>
        <w:pStyle w:val="af1"/>
        <w:rPr>
          <w:rStyle w:val="af0"/>
          <w:b w:val="0"/>
          <w:color w:val="auto"/>
        </w:rPr>
      </w:pPr>
      <w:r w:rsidRPr="004D7F26">
        <w:rPr>
          <w:rStyle w:val="af0"/>
          <w:b w:val="0"/>
          <w:color w:val="auto"/>
        </w:rPr>
        <w:t xml:space="preserve">    </w:t>
      </w:r>
      <w:r w:rsidRPr="002509E9">
        <w:rPr>
          <w:rStyle w:val="af0"/>
          <w:b w:val="0"/>
          <w:color w:val="7030A0"/>
        </w:rPr>
        <w:t>break</w:t>
      </w:r>
      <w:r w:rsidRPr="004D7F26">
        <w:rPr>
          <w:rStyle w:val="af0"/>
          <w:b w:val="0"/>
          <w:color w:val="auto"/>
        </w:rPr>
        <w:t>;</w:t>
      </w:r>
    </w:p>
    <w:p w:rsidR="00B84F80" w:rsidRPr="004D7F26" w:rsidRDefault="00B84F80" w:rsidP="00B84F80">
      <w:pPr>
        <w:pStyle w:val="af1"/>
        <w:rPr>
          <w:rStyle w:val="af0"/>
          <w:b w:val="0"/>
          <w:color w:val="auto"/>
        </w:rPr>
      </w:pPr>
      <w:r w:rsidRPr="004D7F26">
        <w:rPr>
          <w:rStyle w:val="af0"/>
          <w:b w:val="0"/>
          <w:color w:val="auto"/>
        </w:rPr>
        <w:t xml:space="preserve">  </w:t>
      </w:r>
      <w:r w:rsidRPr="002509E9">
        <w:rPr>
          <w:rStyle w:val="af0"/>
          <w:b w:val="0"/>
          <w:color w:val="E36C0A" w:themeColor="accent6" w:themeShade="BF"/>
        </w:rPr>
        <w:t>default</w:t>
      </w:r>
      <w:r w:rsidRPr="004D7F26">
        <w:rPr>
          <w:rStyle w:val="af0"/>
          <w:b w:val="0"/>
          <w:color w:val="auto"/>
        </w:rPr>
        <w:t>:</w:t>
      </w:r>
    </w:p>
    <w:p w:rsidR="00B84F80" w:rsidRPr="004D7F26" w:rsidRDefault="00B84F80" w:rsidP="00B84F80">
      <w:pPr>
        <w:pStyle w:val="af1"/>
        <w:rPr>
          <w:rStyle w:val="af0"/>
          <w:b w:val="0"/>
          <w:color w:val="auto"/>
        </w:rPr>
      </w:pPr>
      <w:r w:rsidRPr="004D7F26">
        <w:rPr>
          <w:rStyle w:val="af0"/>
          <w:b w:val="0"/>
          <w:color w:val="auto"/>
        </w:rPr>
        <w:t xml:space="preserve">    alert( 'Я таких значений не знаю' );</w:t>
      </w:r>
    </w:p>
    <w:p w:rsidR="00B84F80" w:rsidRPr="004D7F26" w:rsidRDefault="00B84F80" w:rsidP="00B84F80">
      <w:pPr>
        <w:pStyle w:val="af1"/>
        <w:rPr>
          <w:rStyle w:val="af0"/>
          <w:b w:val="0"/>
          <w:color w:val="auto"/>
        </w:rPr>
      </w:pPr>
      <w:r w:rsidRPr="004D7F26">
        <w:rPr>
          <w:rStyle w:val="af0"/>
          <w:b w:val="0"/>
          <w:color w:val="auto"/>
        </w:rPr>
        <w:t>}</w:t>
      </w:r>
    </w:p>
    <w:p w:rsidR="00B84F80" w:rsidRPr="00395B4E" w:rsidRDefault="00B84F80" w:rsidP="00B84F80">
      <w:pPr>
        <w:rPr>
          <w:rFonts w:asciiTheme="minorHAnsi" w:hAnsiTheme="minorHAnsi"/>
        </w:rPr>
      </w:pPr>
      <w:r w:rsidRPr="00395B4E">
        <w:rPr>
          <w:rFonts w:asciiTheme="minorHAnsi" w:hAnsiTheme="minorHAnsi"/>
        </w:rPr>
        <w:t>Здесь оператор switch последовательно сравнит a со всеми вариантами из case.</w:t>
      </w:r>
    </w:p>
    <w:p w:rsidR="00B84F80" w:rsidRPr="00395B4E" w:rsidRDefault="00B84F80" w:rsidP="00B84F80">
      <w:pPr>
        <w:rPr>
          <w:rFonts w:asciiTheme="minorHAnsi" w:hAnsiTheme="minorHAnsi"/>
        </w:rPr>
      </w:pPr>
      <w:r w:rsidRPr="00395B4E">
        <w:rPr>
          <w:rFonts w:asciiTheme="minorHAnsi" w:hAnsiTheme="minorHAnsi"/>
        </w:rPr>
        <w:t>Сначала 3, затем – так как нет совпадения – 4. Совпадение найдено, будет выполнен этот вариант, со строки alert('В точку!') и далее, до ближайшего break, который прервёт выполнение.</w:t>
      </w:r>
    </w:p>
    <w:p w:rsidR="00B84F80" w:rsidRPr="00395B4E" w:rsidRDefault="00B84F80" w:rsidP="00B84F80">
      <w:pPr>
        <w:rPr>
          <w:rFonts w:asciiTheme="minorHAnsi" w:hAnsiTheme="minorHAnsi"/>
        </w:rPr>
      </w:pPr>
      <w:r w:rsidRPr="00395B4E">
        <w:rPr>
          <w:rFonts w:asciiTheme="minorHAnsi" w:hAnsiTheme="minorHAnsi"/>
          <w:b/>
          <w:bCs/>
        </w:rPr>
        <w:t>Если break нет, то выполнение пойдёт ниже по следующим case, при этом остальные проверки игнорируются.</w:t>
      </w:r>
    </w:p>
    <w:p w:rsidR="00B84F80" w:rsidRPr="00395B4E" w:rsidRDefault="00B84F80" w:rsidP="00B84F80">
      <w:pPr>
        <w:rPr>
          <w:rFonts w:asciiTheme="minorHAnsi" w:hAnsiTheme="minorHAnsi"/>
        </w:rPr>
      </w:pPr>
      <w:r w:rsidRPr="00395B4E">
        <w:rPr>
          <w:rFonts w:asciiTheme="minorHAnsi" w:hAnsiTheme="minorHAnsi"/>
        </w:rPr>
        <w:t>Пример без break:</w:t>
      </w:r>
    </w:p>
    <w:p w:rsidR="00B84F80" w:rsidRPr="00BD3168" w:rsidRDefault="00B84F80" w:rsidP="00B84F80">
      <w:pPr>
        <w:pStyle w:val="af1"/>
        <w:rPr>
          <w:rStyle w:val="af0"/>
          <w:b w:val="0"/>
          <w:color w:val="auto"/>
        </w:rPr>
      </w:pPr>
      <w:r w:rsidRPr="00BD3168">
        <w:rPr>
          <w:rStyle w:val="af0"/>
          <w:b w:val="0"/>
          <w:color w:val="auto"/>
        </w:rPr>
        <w:t>var a = 2 + 2;</w:t>
      </w:r>
    </w:p>
    <w:p w:rsidR="00B84F80" w:rsidRPr="00BD3168" w:rsidRDefault="00B84F80" w:rsidP="00B84F80">
      <w:pPr>
        <w:pStyle w:val="af1"/>
        <w:rPr>
          <w:rStyle w:val="af0"/>
          <w:b w:val="0"/>
          <w:color w:val="auto"/>
        </w:rPr>
      </w:pPr>
    </w:p>
    <w:p w:rsidR="00B84F80" w:rsidRPr="00BD3168" w:rsidRDefault="00B84F80" w:rsidP="00B84F80">
      <w:pPr>
        <w:pStyle w:val="af1"/>
        <w:rPr>
          <w:rStyle w:val="af0"/>
          <w:b w:val="0"/>
          <w:color w:val="auto"/>
        </w:rPr>
      </w:pPr>
      <w:r w:rsidRPr="00BD3168">
        <w:rPr>
          <w:rStyle w:val="af0"/>
          <w:b w:val="0"/>
          <w:color w:val="auto"/>
        </w:rPr>
        <w:t>switch (a) {</w:t>
      </w:r>
    </w:p>
    <w:p w:rsidR="00B84F80" w:rsidRPr="00BD3168" w:rsidRDefault="00B84F80" w:rsidP="00B84F80">
      <w:pPr>
        <w:pStyle w:val="af1"/>
        <w:rPr>
          <w:rStyle w:val="af0"/>
          <w:b w:val="0"/>
          <w:color w:val="auto"/>
        </w:rPr>
      </w:pPr>
      <w:r w:rsidRPr="00BD3168">
        <w:rPr>
          <w:rStyle w:val="af0"/>
          <w:b w:val="0"/>
          <w:color w:val="auto"/>
        </w:rPr>
        <w:t xml:space="preserve">  case 3:</w:t>
      </w:r>
    </w:p>
    <w:p w:rsidR="00B84F80" w:rsidRPr="00BD3168" w:rsidRDefault="00B84F80" w:rsidP="00B84F80">
      <w:pPr>
        <w:pStyle w:val="af1"/>
        <w:rPr>
          <w:rStyle w:val="af0"/>
          <w:b w:val="0"/>
          <w:color w:val="auto"/>
        </w:rPr>
      </w:pPr>
      <w:r w:rsidRPr="00BD3168">
        <w:rPr>
          <w:rStyle w:val="af0"/>
          <w:b w:val="0"/>
          <w:color w:val="auto"/>
        </w:rPr>
        <w:t xml:space="preserve">    alert( 'Маловато' );</w:t>
      </w:r>
    </w:p>
    <w:p w:rsidR="00B84F80" w:rsidRPr="00BD3168" w:rsidRDefault="00B84F80" w:rsidP="00B84F80">
      <w:pPr>
        <w:pStyle w:val="af1"/>
        <w:rPr>
          <w:rStyle w:val="af0"/>
          <w:b w:val="0"/>
          <w:color w:val="auto"/>
        </w:rPr>
      </w:pPr>
      <w:r w:rsidRPr="00BD3168">
        <w:rPr>
          <w:rStyle w:val="af0"/>
          <w:b w:val="0"/>
          <w:color w:val="auto"/>
        </w:rPr>
        <w:t xml:space="preserve">  case 4:</w:t>
      </w:r>
    </w:p>
    <w:p w:rsidR="00B84F80" w:rsidRPr="00BD3168" w:rsidRDefault="00B84F80" w:rsidP="00B84F80">
      <w:pPr>
        <w:pStyle w:val="af1"/>
        <w:rPr>
          <w:rStyle w:val="af0"/>
          <w:b w:val="0"/>
          <w:color w:val="auto"/>
        </w:rPr>
      </w:pPr>
      <w:r w:rsidRPr="00BD3168">
        <w:rPr>
          <w:rStyle w:val="af0"/>
          <w:b w:val="0"/>
          <w:color w:val="auto"/>
        </w:rPr>
        <w:t xml:space="preserve">    alert( 'В точку!' );</w:t>
      </w:r>
    </w:p>
    <w:p w:rsidR="00B84F80" w:rsidRPr="00BD3168" w:rsidRDefault="00B84F80" w:rsidP="00B84F80">
      <w:pPr>
        <w:pStyle w:val="af1"/>
        <w:rPr>
          <w:rStyle w:val="af0"/>
          <w:b w:val="0"/>
          <w:color w:val="auto"/>
        </w:rPr>
      </w:pPr>
      <w:r w:rsidRPr="00BD3168">
        <w:rPr>
          <w:rStyle w:val="af0"/>
          <w:b w:val="0"/>
          <w:color w:val="auto"/>
        </w:rPr>
        <w:t xml:space="preserve">  case 5:</w:t>
      </w:r>
    </w:p>
    <w:p w:rsidR="00B84F80" w:rsidRPr="00BD3168" w:rsidRDefault="00B84F80" w:rsidP="00B84F80">
      <w:pPr>
        <w:pStyle w:val="af1"/>
        <w:rPr>
          <w:rStyle w:val="af0"/>
          <w:b w:val="0"/>
          <w:color w:val="auto"/>
        </w:rPr>
      </w:pPr>
      <w:r w:rsidRPr="00BD3168">
        <w:rPr>
          <w:rStyle w:val="af0"/>
          <w:b w:val="0"/>
          <w:color w:val="auto"/>
        </w:rPr>
        <w:t xml:space="preserve">    alert( 'Перебор' );</w:t>
      </w:r>
    </w:p>
    <w:p w:rsidR="00B84F80" w:rsidRPr="00BD3168" w:rsidRDefault="00B84F80" w:rsidP="00B84F80">
      <w:pPr>
        <w:pStyle w:val="af1"/>
        <w:rPr>
          <w:rStyle w:val="af0"/>
          <w:b w:val="0"/>
          <w:color w:val="auto"/>
        </w:rPr>
      </w:pPr>
      <w:r w:rsidRPr="00BD3168">
        <w:rPr>
          <w:rStyle w:val="af0"/>
          <w:b w:val="0"/>
          <w:color w:val="auto"/>
        </w:rPr>
        <w:t xml:space="preserve">  default:</w:t>
      </w:r>
    </w:p>
    <w:p w:rsidR="00B84F80" w:rsidRPr="00BD3168" w:rsidRDefault="00B84F80" w:rsidP="00B84F80">
      <w:pPr>
        <w:pStyle w:val="af1"/>
        <w:rPr>
          <w:rStyle w:val="af0"/>
          <w:b w:val="0"/>
          <w:color w:val="auto"/>
        </w:rPr>
      </w:pPr>
      <w:r w:rsidRPr="00BD3168">
        <w:rPr>
          <w:rStyle w:val="af0"/>
          <w:b w:val="0"/>
          <w:color w:val="auto"/>
        </w:rPr>
        <w:t xml:space="preserve">    alert( 'Я таких значений не знаю' );</w:t>
      </w:r>
    </w:p>
    <w:p w:rsidR="00B84F80" w:rsidRPr="00BD3168" w:rsidRDefault="00B84F80" w:rsidP="00B84F80">
      <w:pPr>
        <w:pStyle w:val="af1"/>
        <w:rPr>
          <w:rStyle w:val="af0"/>
          <w:b w:val="0"/>
          <w:color w:val="auto"/>
        </w:rPr>
      </w:pPr>
      <w:r w:rsidRPr="00BD3168">
        <w:rPr>
          <w:rStyle w:val="af0"/>
          <w:b w:val="0"/>
          <w:color w:val="auto"/>
        </w:rPr>
        <w:t>}</w:t>
      </w:r>
    </w:p>
    <w:p w:rsidR="00B84F80" w:rsidRPr="00BD3168" w:rsidRDefault="00B84F80" w:rsidP="00B84F80">
      <w:pPr>
        <w:pStyle w:val="af1"/>
        <w:rPr>
          <w:rStyle w:val="af0"/>
          <w:b w:val="0"/>
          <w:color w:val="auto"/>
        </w:rPr>
      </w:pPr>
      <w:r w:rsidRPr="00BD3168">
        <w:rPr>
          <w:rStyle w:val="af0"/>
          <w:b w:val="0"/>
          <w:color w:val="auto"/>
        </w:rPr>
        <w:t>В примере выше последовательно выполнятся три alert:</w:t>
      </w:r>
    </w:p>
    <w:p w:rsidR="00B84F80" w:rsidRPr="00BD3168" w:rsidRDefault="00B84F80" w:rsidP="00B84F80">
      <w:pPr>
        <w:pStyle w:val="af1"/>
        <w:rPr>
          <w:rStyle w:val="af0"/>
          <w:b w:val="0"/>
          <w:color w:val="auto"/>
        </w:rPr>
      </w:pPr>
      <w:r w:rsidRPr="00BD3168">
        <w:rPr>
          <w:rStyle w:val="af0"/>
          <w:b w:val="0"/>
          <w:color w:val="auto"/>
        </w:rPr>
        <w:t>alert( 'В точку!' );</w:t>
      </w:r>
    </w:p>
    <w:p w:rsidR="00B84F80" w:rsidRPr="00BD3168" w:rsidRDefault="00B84F80" w:rsidP="00B84F80">
      <w:pPr>
        <w:pStyle w:val="af1"/>
        <w:rPr>
          <w:rStyle w:val="af0"/>
          <w:b w:val="0"/>
          <w:color w:val="auto"/>
        </w:rPr>
      </w:pPr>
      <w:r w:rsidRPr="00BD3168">
        <w:rPr>
          <w:rStyle w:val="af0"/>
          <w:b w:val="0"/>
          <w:color w:val="auto"/>
        </w:rPr>
        <w:t>alert( 'Перебор' );</w:t>
      </w:r>
    </w:p>
    <w:p w:rsidR="00B84F80" w:rsidRPr="00BD3168" w:rsidRDefault="00B84F80" w:rsidP="00B84F80">
      <w:pPr>
        <w:pStyle w:val="af1"/>
        <w:rPr>
          <w:rStyle w:val="af0"/>
          <w:b w:val="0"/>
          <w:color w:val="auto"/>
        </w:rPr>
      </w:pPr>
      <w:r w:rsidRPr="00BD3168">
        <w:rPr>
          <w:rStyle w:val="af0"/>
          <w:b w:val="0"/>
          <w:color w:val="auto"/>
        </w:rPr>
        <w:t>alert( 'Я таких значений не знаю' );</w:t>
      </w:r>
    </w:p>
    <w:p w:rsidR="005213DA" w:rsidRDefault="005213DA" w:rsidP="00B84F80">
      <w:pPr>
        <w:rPr>
          <w:rFonts w:asciiTheme="minorHAnsi" w:hAnsiTheme="minorHAnsi"/>
        </w:rPr>
      </w:pPr>
    </w:p>
    <w:p w:rsidR="00B84F80" w:rsidRPr="00395B4E" w:rsidRDefault="00B84F80" w:rsidP="00B84F80">
      <w:pPr>
        <w:rPr>
          <w:rFonts w:asciiTheme="minorHAnsi" w:hAnsiTheme="minorHAnsi"/>
        </w:rPr>
      </w:pPr>
      <w:r w:rsidRPr="00395B4E">
        <w:rPr>
          <w:rFonts w:asciiTheme="minorHAnsi" w:hAnsiTheme="minorHAnsi"/>
        </w:rPr>
        <w:t>В case могут быть любые выражения, в том числе включающие в себя переменные и функции.</w:t>
      </w:r>
    </w:p>
    <w:p w:rsidR="00B84F80" w:rsidRPr="00395B4E" w:rsidRDefault="00B84F80" w:rsidP="00B84F80">
      <w:pPr>
        <w:rPr>
          <w:rFonts w:asciiTheme="minorHAnsi" w:hAnsiTheme="minorHAnsi"/>
        </w:rPr>
      </w:pPr>
      <w:r w:rsidRPr="00395B4E">
        <w:rPr>
          <w:rFonts w:asciiTheme="minorHAnsi" w:hAnsiTheme="minorHAnsi"/>
        </w:rPr>
        <w:t>Например:</w:t>
      </w:r>
    </w:p>
    <w:p w:rsidR="00B84F80" w:rsidRPr="00C02694" w:rsidRDefault="00B84F80" w:rsidP="00B84F80">
      <w:pPr>
        <w:pStyle w:val="af1"/>
        <w:rPr>
          <w:rStyle w:val="af0"/>
          <w:b w:val="0"/>
          <w:color w:val="auto"/>
        </w:rPr>
      </w:pPr>
      <w:r w:rsidRPr="00C02694">
        <w:rPr>
          <w:rStyle w:val="af0"/>
          <w:b w:val="0"/>
          <w:color w:val="auto"/>
        </w:rPr>
        <w:t>var a = 1;</w:t>
      </w:r>
    </w:p>
    <w:p w:rsidR="00B84F80" w:rsidRPr="00C02694" w:rsidRDefault="00B84F80" w:rsidP="00B84F80">
      <w:pPr>
        <w:pStyle w:val="af1"/>
        <w:rPr>
          <w:rStyle w:val="af0"/>
          <w:b w:val="0"/>
          <w:color w:val="auto"/>
        </w:rPr>
      </w:pPr>
      <w:r w:rsidRPr="00C02694">
        <w:rPr>
          <w:rStyle w:val="af0"/>
          <w:b w:val="0"/>
          <w:color w:val="auto"/>
        </w:rPr>
        <w:t>var b = 0;</w:t>
      </w:r>
    </w:p>
    <w:p w:rsidR="00B84F80" w:rsidRPr="00C02694" w:rsidRDefault="00B84F80" w:rsidP="00B84F80">
      <w:pPr>
        <w:pStyle w:val="af1"/>
        <w:rPr>
          <w:rStyle w:val="af0"/>
          <w:b w:val="0"/>
          <w:color w:val="auto"/>
        </w:rPr>
      </w:pPr>
    </w:p>
    <w:p w:rsidR="00B84F80" w:rsidRPr="00C02694" w:rsidRDefault="00B84F80" w:rsidP="00B84F80">
      <w:pPr>
        <w:pStyle w:val="af1"/>
        <w:rPr>
          <w:rStyle w:val="af0"/>
          <w:b w:val="0"/>
          <w:color w:val="auto"/>
        </w:rPr>
      </w:pPr>
      <w:r w:rsidRPr="00C02694">
        <w:rPr>
          <w:rStyle w:val="af0"/>
          <w:b w:val="0"/>
          <w:color w:val="auto"/>
        </w:rPr>
        <w:t>switch (a) {</w:t>
      </w:r>
    </w:p>
    <w:p w:rsidR="00B84F80" w:rsidRPr="005213DA" w:rsidRDefault="00B84F80" w:rsidP="00B84F80">
      <w:pPr>
        <w:pStyle w:val="af1"/>
        <w:rPr>
          <w:rStyle w:val="af0"/>
          <w:b w:val="0"/>
          <w:color w:val="auto"/>
          <w:lang w:val="en-US"/>
        </w:rPr>
      </w:pPr>
      <w:r w:rsidRPr="00C02694">
        <w:rPr>
          <w:rStyle w:val="af0"/>
          <w:b w:val="0"/>
          <w:color w:val="auto"/>
        </w:rPr>
        <w:t xml:space="preserve">  case b + 1:</w:t>
      </w:r>
      <w:r w:rsidR="005213DA">
        <w:rPr>
          <w:rStyle w:val="af0"/>
          <w:b w:val="0"/>
          <w:color w:val="auto"/>
        </w:rPr>
        <w:t xml:space="preserve"> </w:t>
      </w:r>
      <w:r w:rsidR="005213DA">
        <w:rPr>
          <w:rStyle w:val="af0"/>
          <w:b w:val="0"/>
          <w:color w:val="auto"/>
          <w:lang w:val="en-US"/>
        </w:rPr>
        <w:t>// b + 1 = 1 = a;</w:t>
      </w:r>
    </w:p>
    <w:p w:rsidR="00B84F80" w:rsidRPr="00C02694" w:rsidRDefault="00B84F80" w:rsidP="00B84F80">
      <w:pPr>
        <w:pStyle w:val="af1"/>
        <w:rPr>
          <w:rStyle w:val="af0"/>
          <w:b w:val="0"/>
          <w:color w:val="auto"/>
        </w:rPr>
      </w:pPr>
      <w:r w:rsidRPr="00C02694">
        <w:rPr>
          <w:rStyle w:val="af0"/>
          <w:b w:val="0"/>
          <w:color w:val="auto"/>
        </w:rPr>
        <w:t xml:space="preserve">    alert( 1 );</w:t>
      </w:r>
    </w:p>
    <w:p w:rsidR="00B84F80" w:rsidRPr="00C02694" w:rsidRDefault="00B84F80" w:rsidP="00B84F80">
      <w:pPr>
        <w:pStyle w:val="af1"/>
        <w:rPr>
          <w:rStyle w:val="af0"/>
          <w:b w:val="0"/>
          <w:color w:val="auto"/>
        </w:rPr>
      </w:pPr>
      <w:r w:rsidRPr="00C02694">
        <w:rPr>
          <w:rStyle w:val="af0"/>
          <w:b w:val="0"/>
          <w:color w:val="auto"/>
        </w:rPr>
        <w:t xml:space="preserve">    break;</w:t>
      </w:r>
    </w:p>
    <w:p w:rsidR="00B84F80" w:rsidRPr="00C02694" w:rsidRDefault="00B84F80" w:rsidP="00B84F80">
      <w:pPr>
        <w:pStyle w:val="af1"/>
        <w:rPr>
          <w:rStyle w:val="af0"/>
          <w:b w:val="0"/>
          <w:color w:val="auto"/>
        </w:rPr>
      </w:pPr>
    </w:p>
    <w:p w:rsidR="00B84F80" w:rsidRPr="00C02694" w:rsidRDefault="00B84F80" w:rsidP="00B84F80">
      <w:pPr>
        <w:pStyle w:val="af1"/>
        <w:rPr>
          <w:rStyle w:val="af0"/>
          <w:b w:val="0"/>
          <w:color w:val="auto"/>
        </w:rPr>
      </w:pPr>
      <w:r w:rsidRPr="00C02694">
        <w:rPr>
          <w:rStyle w:val="af0"/>
          <w:b w:val="0"/>
          <w:color w:val="auto"/>
        </w:rPr>
        <w:t xml:space="preserve">  default:</w:t>
      </w:r>
    </w:p>
    <w:p w:rsidR="00B84F80" w:rsidRPr="00C02694" w:rsidRDefault="00B84F80" w:rsidP="00B84F80">
      <w:pPr>
        <w:pStyle w:val="af1"/>
        <w:rPr>
          <w:rStyle w:val="af0"/>
          <w:b w:val="0"/>
          <w:color w:val="auto"/>
        </w:rPr>
      </w:pPr>
      <w:r w:rsidRPr="00C02694">
        <w:rPr>
          <w:rStyle w:val="af0"/>
          <w:b w:val="0"/>
          <w:color w:val="auto"/>
        </w:rPr>
        <w:t xml:space="preserve">    alert('нет-нет, выполнится вариант выше')</w:t>
      </w:r>
    </w:p>
    <w:p w:rsidR="00B84F80" w:rsidRPr="00C02694" w:rsidRDefault="00B84F80" w:rsidP="00B84F80">
      <w:pPr>
        <w:pStyle w:val="af1"/>
        <w:rPr>
          <w:rStyle w:val="af0"/>
          <w:b w:val="0"/>
          <w:color w:val="auto"/>
        </w:rPr>
      </w:pPr>
      <w:bookmarkStart w:id="192" w:name="группировка-case"/>
      <w:r w:rsidRPr="00C02694">
        <w:rPr>
          <w:rStyle w:val="af0"/>
          <w:b w:val="0"/>
          <w:color w:val="auto"/>
        </w:rPr>
        <w:t>}</w:t>
      </w:r>
    </w:p>
    <w:p w:rsidR="00B84F80" w:rsidRPr="0034048C" w:rsidRDefault="00B84F80" w:rsidP="00B84F80">
      <w:pPr>
        <w:pStyle w:val="aa"/>
      </w:pPr>
    </w:p>
    <w:p w:rsidR="00B84F80" w:rsidRPr="0034048C" w:rsidRDefault="00B84F80" w:rsidP="00B84F80">
      <w:pPr>
        <w:pStyle w:val="af1"/>
      </w:pPr>
      <w:r w:rsidRPr="0034048C">
        <w:t>var x = 3;          //объявляем переменную по которой будем делать выборку</w:t>
      </w:r>
    </w:p>
    <w:p w:rsidR="00B84F80" w:rsidRPr="0034048C" w:rsidRDefault="00B84F80" w:rsidP="00B84F80">
      <w:pPr>
        <w:pStyle w:val="af1"/>
      </w:pPr>
      <w:r w:rsidRPr="0034048C">
        <w:t>var myResult = "";  //объявляем переменную в которую будем записывать результат</w:t>
      </w:r>
    </w:p>
    <w:p w:rsidR="00B84F80" w:rsidRPr="0034048C" w:rsidRDefault="00B84F80" w:rsidP="00B84F80">
      <w:pPr>
        <w:pStyle w:val="af1"/>
      </w:pPr>
    </w:p>
    <w:p w:rsidR="00B84F80" w:rsidRPr="0034048C" w:rsidRDefault="00B84F80" w:rsidP="00B84F80">
      <w:pPr>
        <w:pStyle w:val="af1"/>
      </w:pPr>
      <w:r w:rsidRPr="0034048C">
        <w:t>switch (x) {</w:t>
      </w:r>
    </w:p>
    <w:p w:rsidR="00B84F80" w:rsidRPr="0034048C" w:rsidRDefault="00B84F80" w:rsidP="00B84F80">
      <w:pPr>
        <w:pStyle w:val="af1"/>
      </w:pPr>
      <w:r w:rsidRPr="0034048C">
        <w:t xml:space="preserve">  case 1:                               //если х равен единице то записываем </w:t>
      </w:r>
    </w:p>
    <w:p w:rsidR="00B84F80" w:rsidRPr="0034048C" w:rsidRDefault="00B84F80" w:rsidP="00B84F80">
      <w:pPr>
        <w:pStyle w:val="af1"/>
      </w:pPr>
      <w:r w:rsidRPr="0034048C">
        <w:t xml:space="preserve">    myResult = ("Икс равен единице!");  // в переменную myResult фразу "Икс равен единице!"</w:t>
      </w:r>
    </w:p>
    <w:p w:rsidR="00B84F80" w:rsidRPr="0034048C" w:rsidRDefault="00B84F80" w:rsidP="00B84F80">
      <w:pPr>
        <w:pStyle w:val="af1"/>
      </w:pPr>
      <w:r w:rsidRPr="0034048C">
        <w:t xml:space="preserve">    break;</w:t>
      </w:r>
    </w:p>
    <w:p w:rsidR="00B84F80" w:rsidRPr="0034048C" w:rsidRDefault="00B84F80" w:rsidP="00B84F80">
      <w:pPr>
        <w:pStyle w:val="af1"/>
      </w:pPr>
      <w:r w:rsidRPr="0034048C">
        <w:t xml:space="preserve">  case 2:</w:t>
      </w:r>
    </w:p>
    <w:p w:rsidR="00B84F80" w:rsidRPr="0034048C" w:rsidRDefault="00B84F80" w:rsidP="00B84F80">
      <w:pPr>
        <w:pStyle w:val="af1"/>
      </w:pPr>
      <w:r w:rsidRPr="0034048C">
        <w:t xml:space="preserve">    myResult = ("Икс равен двум!");</w:t>
      </w:r>
    </w:p>
    <w:p w:rsidR="00B84F80" w:rsidRPr="0034048C" w:rsidRDefault="00B84F80" w:rsidP="00B84F80">
      <w:pPr>
        <w:pStyle w:val="af1"/>
      </w:pPr>
      <w:r w:rsidRPr="0034048C">
        <w:t xml:space="preserve">    break;</w:t>
      </w:r>
    </w:p>
    <w:p w:rsidR="00B84F80" w:rsidRPr="0034048C" w:rsidRDefault="00B84F80" w:rsidP="00B84F80">
      <w:pPr>
        <w:pStyle w:val="af1"/>
      </w:pPr>
      <w:r w:rsidRPr="0034048C">
        <w:t xml:space="preserve">  case 3:</w:t>
      </w:r>
    </w:p>
    <w:p w:rsidR="00B84F80" w:rsidRPr="0034048C" w:rsidRDefault="00B84F80" w:rsidP="00B84F80">
      <w:pPr>
        <w:pStyle w:val="af1"/>
      </w:pPr>
      <w:r w:rsidRPr="0034048C">
        <w:lastRenderedPageBreak/>
        <w:t xml:space="preserve">    myResult = ("Икс равен трем!");</w:t>
      </w:r>
    </w:p>
    <w:p w:rsidR="00B84F80" w:rsidRPr="0034048C" w:rsidRDefault="00B84F80" w:rsidP="00B84F80">
      <w:pPr>
        <w:pStyle w:val="af1"/>
      </w:pPr>
      <w:r w:rsidRPr="0034048C">
        <w:t xml:space="preserve">    break;</w:t>
      </w:r>
    </w:p>
    <w:p w:rsidR="00B84F80" w:rsidRPr="0034048C" w:rsidRDefault="00B84F80" w:rsidP="00B84F80">
      <w:pPr>
        <w:pStyle w:val="af1"/>
      </w:pPr>
      <w:r w:rsidRPr="0034048C">
        <w:t xml:space="preserve">  default:</w:t>
      </w:r>
    </w:p>
    <w:p w:rsidR="00B84F80" w:rsidRPr="0034048C" w:rsidRDefault="00B84F80" w:rsidP="00B84F80">
      <w:pPr>
        <w:pStyle w:val="af1"/>
      </w:pPr>
      <w:r w:rsidRPr="0034048C">
        <w:t xml:space="preserve">    myResult = ("Икс не равен 1, 2 или 3!");</w:t>
      </w:r>
    </w:p>
    <w:p w:rsidR="00B84F80" w:rsidRPr="0034048C" w:rsidRDefault="00B84F80" w:rsidP="00B84F80">
      <w:pPr>
        <w:pStyle w:val="af1"/>
      </w:pPr>
      <w:r w:rsidRPr="0034048C">
        <w:t>}</w:t>
      </w:r>
    </w:p>
    <w:p w:rsidR="00B84F80" w:rsidRPr="0034048C" w:rsidRDefault="00B84F80" w:rsidP="00B84F80">
      <w:pPr>
        <w:pStyle w:val="af1"/>
      </w:pPr>
      <w:r w:rsidRPr="0034048C">
        <w:t>document.write (myResult); //Выводим результат в веб-документе</w:t>
      </w:r>
    </w:p>
    <w:p w:rsidR="00B84F80" w:rsidRPr="0034048C" w:rsidRDefault="00B84F80" w:rsidP="00B84F80">
      <w:pPr>
        <w:pStyle w:val="aa"/>
      </w:pPr>
    </w:p>
    <w:p w:rsidR="00B84F80" w:rsidRPr="00395B4E" w:rsidRDefault="00B84F80" w:rsidP="00B84F80">
      <w:pPr>
        <w:pStyle w:val="2"/>
      </w:pPr>
      <w:r w:rsidRPr="00395B4E">
        <w:t>Группировка case</w:t>
      </w:r>
      <w:bookmarkEnd w:id="192"/>
    </w:p>
    <w:p w:rsidR="00B84F80" w:rsidRPr="00395B4E" w:rsidRDefault="00B84F80" w:rsidP="00B84F80">
      <w:pPr>
        <w:rPr>
          <w:rFonts w:asciiTheme="minorHAnsi" w:hAnsiTheme="minorHAnsi"/>
        </w:rPr>
      </w:pPr>
      <w:r w:rsidRPr="00395B4E">
        <w:rPr>
          <w:rFonts w:asciiTheme="minorHAnsi" w:hAnsiTheme="minorHAnsi"/>
        </w:rPr>
        <w:t>Несколько значений case можно группировать.</w:t>
      </w:r>
    </w:p>
    <w:p w:rsidR="00B84F80" w:rsidRPr="00395B4E" w:rsidRDefault="00B84F80" w:rsidP="00B84F80">
      <w:pPr>
        <w:rPr>
          <w:rFonts w:asciiTheme="minorHAnsi" w:hAnsiTheme="minorHAnsi"/>
        </w:rPr>
      </w:pPr>
      <w:r w:rsidRPr="00395B4E">
        <w:rPr>
          <w:rFonts w:asciiTheme="minorHAnsi" w:hAnsiTheme="minorHAnsi"/>
        </w:rPr>
        <w:t>В примере ниже case 3 и case 5 выполняют один и тот же код:</w:t>
      </w:r>
    </w:p>
    <w:p w:rsidR="00B84F80" w:rsidRPr="006C5901" w:rsidRDefault="00B84F80" w:rsidP="00B84F80">
      <w:pPr>
        <w:pStyle w:val="af1"/>
        <w:rPr>
          <w:rStyle w:val="af0"/>
          <w:b w:val="0"/>
          <w:color w:val="auto"/>
        </w:rPr>
      </w:pPr>
      <w:r w:rsidRPr="006C5901">
        <w:rPr>
          <w:rStyle w:val="af0"/>
          <w:b w:val="0"/>
          <w:color w:val="auto"/>
        </w:rPr>
        <w:t>var a = 2+2;</w:t>
      </w:r>
    </w:p>
    <w:p w:rsidR="00B84F80" w:rsidRPr="006C5901" w:rsidRDefault="00B84F80" w:rsidP="00B84F80">
      <w:pPr>
        <w:pStyle w:val="af1"/>
        <w:rPr>
          <w:rStyle w:val="af0"/>
          <w:b w:val="0"/>
          <w:color w:val="auto"/>
        </w:rPr>
      </w:pPr>
    </w:p>
    <w:p w:rsidR="00B84F80" w:rsidRPr="006C5901" w:rsidRDefault="00B84F80" w:rsidP="00B84F80">
      <w:pPr>
        <w:pStyle w:val="af1"/>
        <w:rPr>
          <w:rStyle w:val="af0"/>
          <w:b w:val="0"/>
          <w:color w:val="auto"/>
        </w:rPr>
      </w:pPr>
      <w:r w:rsidRPr="006C5901">
        <w:rPr>
          <w:rStyle w:val="af0"/>
          <w:b w:val="0"/>
          <w:color w:val="auto"/>
        </w:rPr>
        <w:t>switch (a) {</w:t>
      </w:r>
    </w:p>
    <w:p w:rsidR="00B84F80" w:rsidRPr="006C5901" w:rsidRDefault="00B84F80" w:rsidP="00B84F80">
      <w:pPr>
        <w:pStyle w:val="af1"/>
        <w:rPr>
          <w:rStyle w:val="af0"/>
          <w:b w:val="0"/>
          <w:color w:val="auto"/>
        </w:rPr>
      </w:pPr>
      <w:r w:rsidRPr="006C5901">
        <w:rPr>
          <w:rStyle w:val="af0"/>
          <w:b w:val="0"/>
          <w:color w:val="auto"/>
        </w:rPr>
        <w:t xml:space="preserve">  case 4:</w:t>
      </w:r>
    </w:p>
    <w:p w:rsidR="00B84F80" w:rsidRPr="006C5901" w:rsidRDefault="00B84F80" w:rsidP="00B84F80">
      <w:pPr>
        <w:pStyle w:val="af1"/>
        <w:rPr>
          <w:rStyle w:val="af0"/>
          <w:b w:val="0"/>
          <w:color w:val="auto"/>
        </w:rPr>
      </w:pPr>
      <w:r w:rsidRPr="006C5901">
        <w:rPr>
          <w:rStyle w:val="af0"/>
          <w:b w:val="0"/>
          <w:color w:val="auto"/>
        </w:rPr>
        <w:t xml:space="preserve">    alert('Верно!');</w:t>
      </w:r>
    </w:p>
    <w:p w:rsidR="00B84F80" w:rsidRPr="006C5901" w:rsidRDefault="00B84F80" w:rsidP="00B84F80">
      <w:pPr>
        <w:pStyle w:val="af1"/>
        <w:rPr>
          <w:rStyle w:val="af0"/>
          <w:b w:val="0"/>
          <w:color w:val="auto"/>
        </w:rPr>
      </w:pPr>
      <w:r w:rsidRPr="006C5901">
        <w:rPr>
          <w:rStyle w:val="af0"/>
          <w:b w:val="0"/>
          <w:color w:val="auto"/>
        </w:rPr>
        <w:t xml:space="preserve">    break;</w:t>
      </w:r>
    </w:p>
    <w:p w:rsidR="00B84F80" w:rsidRPr="006C5901" w:rsidRDefault="00B84F80" w:rsidP="00B84F80">
      <w:pPr>
        <w:pStyle w:val="af1"/>
        <w:rPr>
          <w:rStyle w:val="af0"/>
          <w:b w:val="0"/>
          <w:color w:val="auto"/>
        </w:rPr>
      </w:pPr>
    </w:p>
    <w:p w:rsidR="00B84F80" w:rsidRPr="006C5901" w:rsidRDefault="00B84F80" w:rsidP="00B84F80">
      <w:pPr>
        <w:pStyle w:val="af1"/>
        <w:rPr>
          <w:rStyle w:val="af0"/>
          <w:b w:val="0"/>
          <w:color w:val="auto"/>
        </w:rPr>
      </w:pPr>
      <w:r w:rsidRPr="006C5901">
        <w:rPr>
          <w:rStyle w:val="af0"/>
          <w:b w:val="0"/>
          <w:color w:val="auto"/>
        </w:rPr>
        <w:t xml:space="preserve">  case 3:                    // (*)</w:t>
      </w:r>
    </w:p>
    <w:p w:rsidR="00B84F80" w:rsidRPr="006C5901" w:rsidRDefault="00B84F80" w:rsidP="00B84F80">
      <w:pPr>
        <w:pStyle w:val="af1"/>
        <w:rPr>
          <w:rStyle w:val="af0"/>
          <w:b w:val="0"/>
          <w:color w:val="auto"/>
        </w:rPr>
      </w:pPr>
      <w:r w:rsidRPr="006C5901">
        <w:rPr>
          <w:rStyle w:val="af0"/>
          <w:b w:val="0"/>
          <w:color w:val="auto"/>
        </w:rPr>
        <w:t xml:space="preserve">  case 5:                    // (**)</w:t>
      </w:r>
    </w:p>
    <w:p w:rsidR="00B84F80" w:rsidRPr="006C5901" w:rsidRDefault="00B84F80" w:rsidP="00B84F80">
      <w:pPr>
        <w:pStyle w:val="af1"/>
        <w:rPr>
          <w:rStyle w:val="af0"/>
          <w:b w:val="0"/>
          <w:color w:val="auto"/>
        </w:rPr>
      </w:pPr>
      <w:r w:rsidRPr="006C5901">
        <w:rPr>
          <w:rStyle w:val="af0"/>
          <w:b w:val="0"/>
          <w:color w:val="auto"/>
        </w:rPr>
        <w:t xml:space="preserve">    alert('Неверно!');</w:t>
      </w:r>
    </w:p>
    <w:p w:rsidR="00B84F80" w:rsidRPr="006C5901" w:rsidRDefault="00B84F80" w:rsidP="00B84F80">
      <w:pPr>
        <w:pStyle w:val="af1"/>
        <w:rPr>
          <w:rStyle w:val="af0"/>
          <w:b w:val="0"/>
          <w:color w:val="auto"/>
        </w:rPr>
      </w:pPr>
      <w:r w:rsidRPr="006C5901">
        <w:rPr>
          <w:rStyle w:val="af0"/>
          <w:b w:val="0"/>
          <w:color w:val="auto"/>
        </w:rPr>
        <w:t xml:space="preserve">    alert('Немного ошиблись, бывает.');</w:t>
      </w:r>
    </w:p>
    <w:p w:rsidR="00B84F80" w:rsidRPr="006C5901" w:rsidRDefault="00B84F80" w:rsidP="00B84F80">
      <w:pPr>
        <w:pStyle w:val="af1"/>
        <w:rPr>
          <w:rStyle w:val="af0"/>
          <w:b w:val="0"/>
          <w:color w:val="auto"/>
        </w:rPr>
      </w:pPr>
      <w:r w:rsidRPr="006C5901">
        <w:rPr>
          <w:rStyle w:val="af0"/>
          <w:b w:val="0"/>
          <w:color w:val="auto"/>
        </w:rPr>
        <w:t xml:space="preserve">    break;</w:t>
      </w:r>
    </w:p>
    <w:p w:rsidR="00B84F80" w:rsidRPr="006C5901" w:rsidRDefault="00B84F80" w:rsidP="00B84F80">
      <w:pPr>
        <w:pStyle w:val="af1"/>
        <w:rPr>
          <w:rStyle w:val="af0"/>
          <w:b w:val="0"/>
          <w:color w:val="auto"/>
        </w:rPr>
      </w:pPr>
    </w:p>
    <w:p w:rsidR="00B84F80" w:rsidRPr="006C5901" w:rsidRDefault="00B84F80" w:rsidP="00B84F80">
      <w:pPr>
        <w:pStyle w:val="af1"/>
        <w:rPr>
          <w:rStyle w:val="af0"/>
          <w:b w:val="0"/>
          <w:color w:val="auto"/>
        </w:rPr>
      </w:pPr>
      <w:r w:rsidRPr="006C5901">
        <w:rPr>
          <w:rStyle w:val="af0"/>
          <w:b w:val="0"/>
          <w:color w:val="auto"/>
        </w:rPr>
        <w:t xml:space="preserve">  default:</w:t>
      </w:r>
    </w:p>
    <w:p w:rsidR="00B84F80" w:rsidRPr="006C5901" w:rsidRDefault="00B84F80" w:rsidP="00B84F80">
      <w:pPr>
        <w:pStyle w:val="af1"/>
        <w:rPr>
          <w:rStyle w:val="af0"/>
          <w:b w:val="0"/>
          <w:color w:val="auto"/>
        </w:rPr>
      </w:pPr>
      <w:r w:rsidRPr="006C5901">
        <w:rPr>
          <w:rStyle w:val="af0"/>
          <w:b w:val="0"/>
          <w:color w:val="auto"/>
        </w:rPr>
        <w:t xml:space="preserve">    alert('Странный результат, очень странный');</w:t>
      </w:r>
    </w:p>
    <w:p w:rsidR="00B84F80" w:rsidRPr="006C5901" w:rsidRDefault="00B84F80" w:rsidP="00B84F80">
      <w:pPr>
        <w:pStyle w:val="af1"/>
        <w:rPr>
          <w:rStyle w:val="af0"/>
          <w:b w:val="0"/>
          <w:color w:val="auto"/>
        </w:rPr>
      </w:pPr>
      <w:r w:rsidRPr="006C5901">
        <w:rPr>
          <w:rStyle w:val="af0"/>
          <w:b w:val="0"/>
          <w:color w:val="auto"/>
        </w:rPr>
        <w:t>}</w:t>
      </w:r>
    </w:p>
    <w:p w:rsidR="00B84F80" w:rsidRPr="00395B4E" w:rsidRDefault="00B84F80" w:rsidP="00B84F80">
      <w:pPr>
        <w:rPr>
          <w:rFonts w:asciiTheme="minorHAnsi" w:hAnsiTheme="minorHAnsi"/>
        </w:rPr>
      </w:pPr>
      <w:r w:rsidRPr="00395B4E">
        <w:rPr>
          <w:rFonts w:asciiTheme="minorHAnsi" w:hAnsiTheme="minorHAnsi"/>
        </w:rPr>
        <w:t>При case 3 выполнение идёт со строки (*), при case 5 – со строки (**).</w:t>
      </w:r>
    </w:p>
    <w:p w:rsidR="00B84F80" w:rsidRPr="00395B4E" w:rsidRDefault="00B84F80" w:rsidP="00B84F80">
      <w:pPr>
        <w:pStyle w:val="2"/>
      </w:pPr>
      <w:bookmarkStart w:id="193" w:name="тип-имеет-значение"/>
      <w:r w:rsidRPr="00395B4E">
        <w:t>Тип имеет значение</w:t>
      </w:r>
      <w:bookmarkEnd w:id="193"/>
    </w:p>
    <w:p w:rsidR="00B84F80" w:rsidRPr="00395B4E" w:rsidRDefault="00B84F80" w:rsidP="00B84F80">
      <w:pPr>
        <w:rPr>
          <w:rFonts w:asciiTheme="minorHAnsi" w:hAnsiTheme="minorHAnsi"/>
        </w:rPr>
      </w:pPr>
      <w:r w:rsidRPr="00395B4E">
        <w:rPr>
          <w:rFonts w:asciiTheme="minorHAnsi" w:hAnsiTheme="minorHAnsi"/>
        </w:rPr>
        <w:t>Следующий пример принимает значение от посетителя.</w:t>
      </w:r>
    </w:p>
    <w:p w:rsidR="00B84F80" w:rsidRPr="00C20E98" w:rsidRDefault="00B84F80" w:rsidP="00B84F80">
      <w:pPr>
        <w:pStyle w:val="af1"/>
        <w:rPr>
          <w:rStyle w:val="af0"/>
          <w:b w:val="0"/>
          <w:color w:val="auto"/>
        </w:rPr>
      </w:pPr>
      <w:r w:rsidRPr="00C20E98">
        <w:rPr>
          <w:rStyle w:val="af0"/>
          <w:b w:val="0"/>
          <w:color w:val="auto"/>
        </w:rPr>
        <w:t xml:space="preserve">var arg = </w:t>
      </w:r>
      <w:r w:rsidRPr="00E248BA">
        <w:rPr>
          <w:rStyle w:val="af0"/>
          <w:b w:val="0"/>
          <w:color w:val="0070C0"/>
        </w:rPr>
        <w:t>prompt</w:t>
      </w:r>
      <w:r w:rsidRPr="00C20E98">
        <w:rPr>
          <w:rStyle w:val="af0"/>
          <w:b w:val="0"/>
          <w:color w:val="auto"/>
        </w:rPr>
        <w:t>("Введите arg?")</w:t>
      </w:r>
    </w:p>
    <w:p w:rsidR="00B84F80" w:rsidRPr="00C20E98" w:rsidRDefault="00B84F80" w:rsidP="00B84F80">
      <w:pPr>
        <w:pStyle w:val="af1"/>
        <w:rPr>
          <w:rStyle w:val="af0"/>
          <w:b w:val="0"/>
          <w:color w:val="auto"/>
        </w:rPr>
      </w:pPr>
      <w:r w:rsidRPr="00C20E98">
        <w:rPr>
          <w:rStyle w:val="af0"/>
          <w:b w:val="0"/>
          <w:color w:val="auto"/>
        </w:rPr>
        <w:t>switch (arg) {</w:t>
      </w:r>
    </w:p>
    <w:p w:rsidR="00B84F80" w:rsidRPr="00C20E98" w:rsidRDefault="00B84F80" w:rsidP="00B84F80">
      <w:pPr>
        <w:pStyle w:val="af1"/>
        <w:rPr>
          <w:rStyle w:val="af0"/>
          <w:b w:val="0"/>
          <w:color w:val="auto"/>
        </w:rPr>
      </w:pPr>
      <w:r w:rsidRPr="00C20E98">
        <w:rPr>
          <w:rStyle w:val="af0"/>
          <w:b w:val="0"/>
          <w:color w:val="auto"/>
        </w:rPr>
        <w:t xml:space="preserve">  case </w:t>
      </w:r>
      <w:r w:rsidRPr="00FE609A">
        <w:rPr>
          <w:rStyle w:val="af0"/>
          <w:b w:val="0"/>
          <w:color w:val="0070C0"/>
        </w:rPr>
        <w:t>'</w:t>
      </w:r>
      <w:r w:rsidRPr="00C20E98">
        <w:rPr>
          <w:rStyle w:val="af0"/>
          <w:b w:val="0"/>
          <w:color w:val="auto"/>
        </w:rPr>
        <w:t>0</w:t>
      </w:r>
      <w:r w:rsidRPr="00FE609A">
        <w:rPr>
          <w:rStyle w:val="af0"/>
          <w:b w:val="0"/>
          <w:color w:val="0070C0"/>
        </w:rPr>
        <w:t>'</w:t>
      </w:r>
      <w:r w:rsidRPr="00C20E98">
        <w:rPr>
          <w:rStyle w:val="af0"/>
          <w:b w:val="0"/>
          <w:color w:val="auto"/>
        </w:rPr>
        <w:t>:</w:t>
      </w:r>
    </w:p>
    <w:p w:rsidR="00B84F80" w:rsidRPr="00C20E98" w:rsidRDefault="00B84F80" w:rsidP="00B84F80">
      <w:pPr>
        <w:pStyle w:val="af1"/>
        <w:rPr>
          <w:rStyle w:val="af0"/>
          <w:b w:val="0"/>
          <w:color w:val="auto"/>
        </w:rPr>
      </w:pPr>
      <w:r w:rsidRPr="00C20E98">
        <w:rPr>
          <w:rStyle w:val="af0"/>
          <w:b w:val="0"/>
          <w:color w:val="auto"/>
        </w:rPr>
        <w:t xml:space="preserve">  case </w:t>
      </w:r>
      <w:r w:rsidRPr="00FE609A">
        <w:rPr>
          <w:rStyle w:val="af0"/>
          <w:b w:val="0"/>
          <w:color w:val="0070C0"/>
        </w:rPr>
        <w:t>'</w:t>
      </w:r>
      <w:r w:rsidRPr="00C20E98">
        <w:rPr>
          <w:rStyle w:val="af0"/>
          <w:b w:val="0"/>
          <w:color w:val="auto"/>
        </w:rPr>
        <w:t>1</w:t>
      </w:r>
      <w:r w:rsidRPr="00FE609A">
        <w:rPr>
          <w:rStyle w:val="af0"/>
          <w:b w:val="0"/>
          <w:color w:val="0070C0"/>
        </w:rPr>
        <w:t>'</w:t>
      </w:r>
      <w:r w:rsidRPr="00C20E98">
        <w:rPr>
          <w:rStyle w:val="af0"/>
          <w:b w:val="0"/>
          <w:color w:val="auto"/>
        </w:rPr>
        <w:t>:</w:t>
      </w:r>
    </w:p>
    <w:p w:rsidR="00B84F80" w:rsidRPr="00C20E98" w:rsidRDefault="00B84F80" w:rsidP="00B84F80">
      <w:pPr>
        <w:pStyle w:val="af1"/>
        <w:rPr>
          <w:rStyle w:val="af0"/>
          <w:b w:val="0"/>
          <w:color w:val="auto"/>
        </w:rPr>
      </w:pPr>
      <w:r w:rsidRPr="00C20E98">
        <w:rPr>
          <w:rStyle w:val="af0"/>
          <w:b w:val="0"/>
          <w:color w:val="auto"/>
        </w:rPr>
        <w:t xml:space="preserve">    alert( 'Один или ноль' );</w:t>
      </w:r>
    </w:p>
    <w:p w:rsidR="00B84F80" w:rsidRPr="00C20E98" w:rsidRDefault="00B84F80" w:rsidP="00B84F80">
      <w:pPr>
        <w:pStyle w:val="af1"/>
        <w:rPr>
          <w:rStyle w:val="af0"/>
          <w:b w:val="0"/>
          <w:color w:val="auto"/>
        </w:rPr>
      </w:pPr>
    </w:p>
    <w:p w:rsidR="00B84F80" w:rsidRPr="00C20E98" w:rsidRDefault="00B84F80" w:rsidP="00B84F80">
      <w:pPr>
        <w:pStyle w:val="af1"/>
        <w:rPr>
          <w:rStyle w:val="af0"/>
          <w:b w:val="0"/>
          <w:color w:val="auto"/>
        </w:rPr>
      </w:pPr>
      <w:r w:rsidRPr="00C20E98">
        <w:rPr>
          <w:rStyle w:val="af0"/>
          <w:b w:val="0"/>
          <w:color w:val="auto"/>
        </w:rPr>
        <w:t xml:space="preserve">  case </w:t>
      </w:r>
      <w:r w:rsidRPr="00FE609A">
        <w:rPr>
          <w:rStyle w:val="af0"/>
          <w:b w:val="0"/>
          <w:color w:val="0070C0"/>
        </w:rPr>
        <w:t>'</w:t>
      </w:r>
      <w:r w:rsidRPr="00C20E98">
        <w:rPr>
          <w:rStyle w:val="af0"/>
          <w:b w:val="0"/>
          <w:color w:val="auto"/>
        </w:rPr>
        <w:t>2</w:t>
      </w:r>
      <w:r w:rsidRPr="00FE609A">
        <w:rPr>
          <w:rStyle w:val="af0"/>
          <w:b w:val="0"/>
          <w:color w:val="0070C0"/>
        </w:rPr>
        <w:t>'</w:t>
      </w:r>
      <w:r w:rsidRPr="00C20E98">
        <w:rPr>
          <w:rStyle w:val="af0"/>
          <w:b w:val="0"/>
          <w:color w:val="auto"/>
        </w:rPr>
        <w:t>:</w:t>
      </w:r>
    </w:p>
    <w:p w:rsidR="00B84F80" w:rsidRPr="00C20E98" w:rsidRDefault="00B84F80" w:rsidP="00B84F80">
      <w:pPr>
        <w:pStyle w:val="af1"/>
        <w:rPr>
          <w:rStyle w:val="af0"/>
          <w:b w:val="0"/>
          <w:color w:val="auto"/>
        </w:rPr>
      </w:pPr>
      <w:r w:rsidRPr="00C20E98">
        <w:rPr>
          <w:rStyle w:val="af0"/>
          <w:b w:val="0"/>
          <w:color w:val="auto"/>
        </w:rPr>
        <w:t xml:space="preserve">    alert( 'Два' );</w:t>
      </w:r>
    </w:p>
    <w:p w:rsidR="00B84F80" w:rsidRPr="00C20E98" w:rsidRDefault="00B84F80" w:rsidP="00B84F80">
      <w:pPr>
        <w:pStyle w:val="af1"/>
        <w:rPr>
          <w:rStyle w:val="af0"/>
          <w:b w:val="0"/>
          <w:color w:val="auto"/>
        </w:rPr>
      </w:pPr>
      <w:r w:rsidRPr="00C20E98">
        <w:rPr>
          <w:rStyle w:val="af0"/>
          <w:b w:val="0"/>
          <w:color w:val="auto"/>
        </w:rPr>
        <w:t xml:space="preserve">    break;</w:t>
      </w:r>
    </w:p>
    <w:p w:rsidR="00B84F80" w:rsidRPr="00C20E98" w:rsidRDefault="00B84F80" w:rsidP="00B84F80">
      <w:pPr>
        <w:pStyle w:val="af1"/>
        <w:rPr>
          <w:rStyle w:val="af0"/>
          <w:b w:val="0"/>
          <w:color w:val="auto"/>
        </w:rPr>
      </w:pPr>
    </w:p>
    <w:p w:rsidR="00B84F80" w:rsidRPr="00C20E98" w:rsidRDefault="00B84F80" w:rsidP="00B84F80">
      <w:pPr>
        <w:pStyle w:val="af1"/>
        <w:rPr>
          <w:rStyle w:val="af0"/>
          <w:b w:val="0"/>
          <w:color w:val="auto"/>
        </w:rPr>
      </w:pPr>
      <w:r w:rsidRPr="00C20E98">
        <w:rPr>
          <w:rStyle w:val="af0"/>
          <w:b w:val="0"/>
          <w:color w:val="auto"/>
        </w:rPr>
        <w:t xml:space="preserve">  case </w:t>
      </w:r>
      <w:r w:rsidRPr="00FE609A">
        <w:rPr>
          <w:rStyle w:val="af0"/>
        </w:rPr>
        <w:t>3</w:t>
      </w:r>
      <w:r w:rsidRPr="00C20E98">
        <w:rPr>
          <w:rStyle w:val="af0"/>
          <w:b w:val="0"/>
          <w:color w:val="auto"/>
        </w:rPr>
        <w:t>:</w:t>
      </w:r>
    </w:p>
    <w:p w:rsidR="00B84F80" w:rsidRPr="00C20E98" w:rsidRDefault="00B84F80" w:rsidP="00B84F80">
      <w:pPr>
        <w:pStyle w:val="af1"/>
        <w:rPr>
          <w:rStyle w:val="af0"/>
          <w:b w:val="0"/>
          <w:color w:val="auto"/>
        </w:rPr>
      </w:pPr>
      <w:r w:rsidRPr="00C20E98">
        <w:rPr>
          <w:rStyle w:val="af0"/>
          <w:b w:val="0"/>
          <w:color w:val="auto"/>
        </w:rPr>
        <w:t xml:space="preserve">    alert( 'Никогда не выполнится' );</w:t>
      </w:r>
    </w:p>
    <w:p w:rsidR="00B84F80" w:rsidRPr="00C20E98" w:rsidRDefault="00B84F80" w:rsidP="00B84F80">
      <w:pPr>
        <w:pStyle w:val="af1"/>
        <w:rPr>
          <w:rStyle w:val="af0"/>
          <w:b w:val="0"/>
          <w:color w:val="auto"/>
        </w:rPr>
      </w:pPr>
    </w:p>
    <w:p w:rsidR="00B84F80" w:rsidRPr="00C20E98" w:rsidRDefault="00B84F80" w:rsidP="00B84F80">
      <w:pPr>
        <w:pStyle w:val="af1"/>
        <w:rPr>
          <w:rStyle w:val="af0"/>
          <w:b w:val="0"/>
          <w:color w:val="auto"/>
        </w:rPr>
      </w:pPr>
      <w:r w:rsidRPr="00C20E98">
        <w:rPr>
          <w:rStyle w:val="af0"/>
          <w:b w:val="0"/>
          <w:color w:val="auto"/>
        </w:rPr>
        <w:t xml:space="preserve">  default:</w:t>
      </w:r>
    </w:p>
    <w:p w:rsidR="00B84F80" w:rsidRPr="00C20E98" w:rsidRDefault="00B84F80" w:rsidP="00B84F80">
      <w:pPr>
        <w:pStyle w:val="af1"/>
        <w:rPr>
          <w:rStyle w:val="af0"/>
          <w:b w:val="0"/>
          <w:color w:val="auto"/>
        </w:rPr>
      </w:pPr>
      <w:r w:rsidRPr="00C20E98">
        <w:rPr>
          <w:rStyle w:val="af0"/>
          <w:b w:val="0"/>
          <w:color w:val="auto"/>
        </w:rPr>
        <w:t xml:space="preserve">    alert('Неизвестное значение: ' + arg)</w:t>
      </w:r>
    </w:p>
    <w:p w:rsidR="00B84F80" w:rsidRPr="00C20E98" w:rsidRDefault="00B84F80" w:rsidP="00B84F80">
      <w:pPr>
        <w:pStyle w:val="af1"/>
        <w:rPr>
          <w:rStyle w:val="af0"/>
          <w:b w:val="0"/>
          <w:color w:val="auto"/>
        </w:rPr>
      </w:pPr>
      <w:r w:rsidRPr="00C20E98">
        <w:rPr>
          <w:rStyle w:val="af0"/>
          <w:b w:val="0"/>
          <w:color w:val="auto"/>
        </w:rPr>
        <w:t>}</w:t>
      </w:r>
    </w:p>
    <w:p w:rsidR="00B84F80" w:rsidRPr="00395B4E" w:rsidRDefault="00B84F80" w:rsidP="00B84F80">
      <w:pPr>
        <w:rPr>
          <w:rFonts w:asciiTheme="minorHAnsi" w:hAnsiTheme="minorHAnsi"/>
        </w:rPr>
      </w:pPr>
      <w:r w:rsidRPr="00395B4E">
        <w:rPr>
          <w:rFonts w:asciiTheme="minorHAnsi" w:hAnsiTheme="minorHAnsi"/>
        </w:rPr>
        <w:t>Что оно выведет при вводе числа 0? Числа 1? 2? 3?</w:t>
      </w:r>
    </w:p>
    <w:p w:rsidR="00B84F80" w:rsidRPr="00395B4E" w:rsidRDefault="00B84F80" w:rsidP="00B84F80">
      <w:pPr>
        <w:rPr>
          <w:rFonts w:asciiTheme="minorHAnsi" w:hAnsiTheme="minorHAnsi"/>
        </w:rPr>
      </w:pPr>
      <w:r w:rsidRPr="00395B4E">
        <w:rPr>
          <w:rFonts w:asciiTheme="minorHAnsi" w:hAnsiTheme="minorHAnsi"/>
        </w:rPr>
        <w:t xml:space="preserve">Подумайте, выпишите свои ответы, исходя из текущего понимания работы switch и </w:t>
      </w:r>
      <w:r w:rsidRPr="00395B4E">
        <w:rPr>
          <w:rFonts w:asciiTheme="minorHAnsi" w:hAnsiTheme="minorHAnsi"/>
          <w:i/>
          <w:iCs/>
        </w:rPr>
        <w:t>потом</w:t>
      </w:r>
      <w:r w:rsidRPr="00395B4E">
        <w:rPr>
          <w:rFonts w:asciiTheme="minorHAnsi" w:hAnsiTheme="minorHAnsi"/>
        </w:rPr>
        <w:t xml:space="preserve"> читайте дальше…</w:t>
      </w:r>
    </w:p>
    <w:p w:rsidR="00B84F80" w:rsidRPr="00395B4E" w:rsidRDefault="00B84F80" w:rsidP="00B84F80">
      <w:pPr>
        <w:numPr>
          <w:ilvl w:val="0"/>
          <w:numId w:val="19"/>
        </w:numPr>
        <w:rPr>
          <w:rFonts w:asciiTheme="minorHAnsi" w:hAnsiTheme="minorHAnsi"/>
        </w:rPr>
      </w:pPr>
      <w:r w:rsidRPr="00395B4E">
        <w:rPr>
          <w:rFonts w:asciiTheme="minorHAnsi" w:hAnsiTheme="minorHAnsi"/>
        </w:rPr>
        <w:t>При вводе 0 выполнится первый alert, далее выполнение продолжится вниз до первого break и выведет второй alert('Два'). Итого, два вывода alert.</w:t>
      </w:r>
    </w:p>
    <w:p w:rsidR="00B84F80" w:rsidRPr="00395B4E" w:rsidRDefault="00B84F80" w:rsidP="00B84F80">
      <w:pPr>
        <w:numPr>
          <w:ilvl w:val="0"/>
          <w:numId w:val="19"/>
        </w:numPr>
        <w:rPr>
          <w:rFonts w:asciiTheme="minorHAnsi" w:hAnsiTheme="minorHAnsi"/>
        </w:rPr>
      </w:pPr>
      <w:r w:rsidRPr="00395B4E">
        <w:rPr>
          <w:rFonts w:asciiTheme="minorHAnsi" w:hAnsiTheme="minorHAnsi"/>
        </w:rPr>
        <w:t>При вводе 1 произойдёт то же самое.</w:t>
      </w:r>
    </w:p>
    <w:p w:rsidR="00B84F80" w:rsidRPr="00395B4E" w:rsidRDefault="00B84F80" w:rsidP="00B84F80">
      <w:pPr>
        <w:numPr>
          <w:ilvl w:val="0"/>
          <w:numId w:val="19"/>
        </w:numPr>
        <w:rPr>
          <w:rFonts w:asciiTheme="minorHAnsi" w:hAnsiTheme="minorHAnsi"/>
        </w:rPr>
      </w:pPr>
      <w:r w:rsidRPr="00395B4E">
        <w:rPr>
          <w:rFonts w:asciiTheme="minorHAnsi" w:hAnsiTheme="minorHAnsi"/>
        </w:rPr>
        <w:t>При вводе 2, switch перейдет к case '2', и сработает единственный alert('Два').</w:t>
      </w:r>
    </w:p>
    <w:p w:rsidR="00B84F80" w:rsidRPr="00395B4E" w:rsidRDefault="00B84F80" w:rsidP="00B84F80">
      <w:pPr>
        <w:numPr>
          <w:ilvl w:val="0"/>
          <w:numId w:val="19"/>
        </w:numPr>
        <w:rPr>
          <w:rFonts w:asciiTheme="minorHAnsi" w:hAnsiTheme="minorHAnsi"/>
        </w:rPr>
      </w:pPr>
      <w:r w:rsidRPr="00395B4E">
        <w:rPr>
          <w:rFonts w:asciiTheme="minorHAnsi" w:hAnsiTheme="minorHAnsi"/>
          <w:b/>
          <w:bCs/>
        </w:rPr>
        <w:t>При вводе 3, switch перейдет на default.</w:t>
      </w:r>
      <w:r w:rsidRPr="00395B4E">
        <w:rPr>
          <w:rFonts w:asciiTheme="minorHAnsi" w:hAnsiTheme="minorHAnsi"/>
        </w:rPr>
        <w:t xml:space="preserve"> Это потому, что prompt возвращает строку '3', а не число. Типы разные. Оператор switch предполагает строгое равенство ===, так что совпадения не будет.</w:t>
      </w:r>
    </w:p>
    <w:p w:rsidR="00E248BA" w:rsidRPr="00E248BA" w:rsidRDefault="00E248BA" w:rsidP="00BC1A0F">
      <w:pPr>
        <w:pStyle w:val="2"/>
      </w:pPr>
      <w:r>
        <w:t>Задачи</w:t>
      </w:r>
    </w:p>
    <w:p w:rsidR="00B84F80" w:rsidRPr="000F259F" w:rsidRDefault="00B84F80" w:rsidP="00B84F80">
      <w:pPr>
        <w:rPr>
          <w:rFonts w:asciiTheme="minorHAnsi" w:hAnsiTheme="minorHAnsi"/>
        </w:rPr>
      </w:pPr>
      <w:r w:rsidRPr="000F259F">
        <w:rPr>
          <w:rFonts w:asciiTheme="minorHAnsi" w:hAnsiTheme="minorHAnsi"/>
        </w:rPr>
        <w:t>Напишите if..else, соответствующий следующему switch:</w:t>
      </w:r>
    </w:p>
    <w:p w:rsidR="00B84F80" w:rsidRPr="00FE609A" w:rsidRDefault="00B84F80" w:rsidP="00B84F80">
      <w:pPr>
        <w:pStyle w:val="af1"/>
        <w:rPr>
          <w:rStyle w:val="af0"/>
          <w:b w:val="0"/>
          <w:color w:val="auto"/>
        </w:rPr>
      </w:pPr>
      <w:r w:rsidRPr="00FE609A">
        <w:rPr>
          <w:rStyle w:val="af0"/>
          <w:b w:val="0"/>
          <w:color w:val="auto"/>
        </w:rPr>
        <w:t>switch (browser) {</w:t>
      </w:r>
    </w:p>
    <w:p w:rsidR="00B84F80" w:rsidRPr="00FE609A" w:rsidRDefault="00B84F80" w:rsidP="00B84F80">
      <w:pPr>
        <w:pStyle w:val="af1"/>
        <w:rPr>
          <w:rStyle w:val="af0"/>
          <w:b w:val="0"/>
          <w:color w:val="auto"/>
        </w:rPr>
      </w:pPr>
      <w:r w:rsidRPr="00FE609A">
        <w:rPr>
          <w:rStyle w:val="af0"/>
          <w:b w:val="0"/>
          <w:color w:val="auto"/>
        </w:rPr>
        <w:t xml:space="preserve">  case 'IE':</w:t>
      </w:r>
    </w:p>
    <w:p w:rsidR="00B84F80" w:rsidRPr="00FE609A" w:rsidRDefault="00B84F80" w:rsidP="00B84F80">
      <w:pPr>
        <w:pStyle w:val="af1"/>
        <w:rPr>
          <w:rStyle w:val="af0"/>
          <w:b w:val="0"/>
          <w:color w:val="auto"/>
        </w:rPr>
      </w:pPr>
      <w:r w:rsidRPr="00FE609A">
        <w:rPr>
          <w:rStyle w:val="af0"/>
          <w:b w:val="0"/>
          <w:color w:val="auto"/>
        </w:rPr>
        <w:t xml:space="preserve">    alert( 'О, да у вас IE!' );</w:t>
      </w:r>
    </w:p>
    <w:p w:rsidR="00B84F80" w:rsidRPr="00FE609A" w:rsidRDefault="00B84F80" w:rsidP="00B84F80">
      <w:pPr>
        <w:pStyle w:val="af1"/>
        <w:rPr>
          <w:rStyle w:val="af0"/>
          <w:b w:val="0"/>
          <w:color w:val="auto"/>
        </w:rPr>
      </w:pPr>
      <w:r w:rsidRPr="00FE609A">
        <w:rPr>
          <w:rStyle w:val="af0"/>
          <w:b w:val="0"/>
          <w:color w:val="auto"/>
        </w:rPr>
        <w:t xml:space="preserve">    break;</w:t>
      </w:r>
    </w:p>
    <w:p w:rsidR="00B84F80" w:rsidRPr="00FE609A" w:rsidRDefault="00B84F80" w:rsidP="00B84F80">
      <w:pPr>
        <w:pStyle w:val="af1"/>
        <w:rPr>
          <w:rStyle w:val="af0"/>
          <w:b w:val="0"/>
          <w:color w:val="auto"/>
        </w:rPr>
      </w:pPr>
    </w:p>
    <w:p w:rsidR="00B84F80" w:rsidRPr="00FE609A" w:rsidRDefault="00B84F80" w:rsidP="00B84F80">
      <w:pPr>
        <w:pStyle w:val="af1"/>
        <w:rPr>
          <w:rStyle w:val="af0"/>
          <w:b w:val="0"/>
          <w:color w:val="auto"/>
        </w:rPr>
      </w:pPr>
      <w:r w:rsidRPr="00FE609A">
        <w:rPr>
          <w:rStyle w:val="af0"/>
          <w:b w:val="0"/>
          <w:color w:val="auto"/>
        </w:rPr>
        <w:t xml:space="preserve">  case 'Chrome':</w:t>
      </w:r>
    </w:p>
    <w:p w:rsidR="00B84F80" w:rsidRPr="00FE609A" w:rsidRDefault="00B84F80" w:rsidP="00B84F80">
      <w:pPr>
        <w:pStyle w:val="af1"/>
        <w:rPr>
          <w:rStyle w:val="af0"/>
          <w:b w:val="0"/>
          <w:color w:val="auto"/>
        </w:rPr>
      </w:pPr>
      <w:r w:rsidRPr="00FE609A">
        <w:rPr>
          <w:rStyle w:val="af0"/>
          <w:b w:val="0"/>
          <w:color w:val="auto"/>
        </w:rPr>
        <w:t xml:space="preserve">  case 'Firefox':</w:t>
      </w:r>
    </w:p>
    <w:p w:rsidR="00B84F80" w:rsidRPr="00FE609A" w:rsidRDefault="00B84F80" w:rsidP="00B84F80">
      <w:pPr>
        <w:pStyle w:val="af1"/>
        <w:rPr>
          <w:rStyle w:val="af0"/>
          <w:b w:val="0"/>
          <w:color w:val="auto"/>
        </w:rPr>
      </w:pPr>
      <w:r w:rsidRPr="00FE609A">
        <w:rPr>
          <w:rStyle w:val="af0"/>
          <w:b w:val="0"/>
          <w:color w:val="auto"/>
        </w:rPr>
        <w:t xml:space="preserve">  case 'Safari':</w:t>
      </w:r>
    </w:p>
    <w:p w:rsidR="00B84F80" w:rsidRPr="00FE609A" w:rsidRDefault="00B84F80" w:rsidP="00B84F80">
      <w:pPr>
        <w:pStyle w:val="af1"/>
        <w:rPr>
          <w:rStyle w:val="af0"/>
          <w:b w:val="0"/>
          <w:color w:val="auto"/>
        </w:rPr>
      </w:pPr>
      <w:r w:rsidRPr="00FE609A">
        <w:rPr>
          <w:rStyle w:val="af0"/>
          <w:b w:val="0"/>
          <w:color w:val="auto"/>
        </w:rPr>
        <w:t xml:space="preserve">  case 'Opera':</w:t>
      </w:r>
    </w:p>
    <w:p w:rsidR="00B84F80" w:rsidRPr="00FE609A" w:rsidRDefault="00B84F80" w:rsidP="00B84F80">
      <w:pPr>
        <w:pStyle w:val="af1"/>
        <w:rPr>
          <w:rStyle w:val="af0"/>
          <w:b w:val="0"/>
          <w:color w:val="auto"/>
        </w:rPr>
      </w:pPr>
      <w:r w:rsidRPr="00FE609A">
        <w:rPr>
          <w:rStyle w:val="af0"/>
          <w:b w:val="0"/>
          <w:color w:val="auto"/>
        </w:rPr>
        <w:t xml:space="preserve">    alert( 'Да, и эти браузеры мы поддерживаем' );</w:t>
      </w:r>
    </w:p>
    <w:p w:rsidR="00B84F80" w:rsidRPr="00FE609A" w:rsidRDefault="00B84F80" w:rsidP="00B84F80">
      <w:pPr>
        <w:pStyle w:val="af1"/>
        <w:rPr>
          <w:rStyle w:val="af0"/>
          <w:b w:val="0"/>
          <w:color w:val="auto"/>
        </w:rPr>
      </w:pPr>
      <w:r w:rsidRPr="00FE609A">
        <w:rPr>
          <w:rStyle w:val="af0"/>
          <w:b w:val="0"/>
          <w:color w:val="auto"/>
        </w:rPr>
        <w:t xml:space="preserve">    break;</w:t>
      </w:r>
    </w:p>
    <w:p w:rsidR="00B84F80" w:rsidRPr="00FE609A" w:rsidRDefault="00B84F80" w:rsidP="00B84F80">
      <w:pPr>
        <w:pStyle w:val="af1"/>
        <w:rPr>
          <w:rStyle w:val="af0"/>
          <w:b w:val="0"/>
          <w:color w:val="auto"/>
        </w:rPr>
      </w:pPr>
    </w:p>
    <w:p w:rsidR="00B84F80" w:rsidRPr="00FE609A" w:rsidRDefault="00B84F80" w:rsidP="00B84F80">
      <w:pPr>
        <w:pStyle w:val="af1"/>
        <w:rPr>
          <w:rStyle w:val="af0"/>
          <w:b w:val="0"/>
          <w:color w:val="auto"/>
        </w:rPr>
      </w:pPr>
      <w:r w:rsidRPr="00FE609A">
        <w:rPr>
          <w:rStyle w:val="af0"/>
          <w:b w:val="0"/>
          <w:color w:val="auto"/>
        </w:rPr>
        <w:t xml:space="preserve">  default:</w:t>
      </w:r>
    </w:p>
    <w:p w:rsidR="00B84F80" w:rsidRPr="00FE609A" w:rsidRDefault="00B84F80" w:rsidP="00B84F80">
      <w:pPr>
        <w:pStyle w:val="af1"/>
        <w:rPr>
          <w:rStyle w:val="af0"/>
          <w:b w:val="0"/>
          <w:color w:val="auto"/>
        </w:rPr>
      </w:pPr>
      <w:r w:rsidRPr="00FE609A">
        <w:rPr>
          <w:rStyle w:val="af0"/>
          <w:b w:val="0"/>
          <w:color w:val="auto"/>
        </w:rPr>
        <w:t xml:space="preserve">    alert( 'Мы надеемся, что и в вашем браузере все ок!' );</w:t>
      </w:r>
    </w:p>
    <w:p w:rsidR="00B84F80" w:rsidRPr="00FE609A" w:rsidRDefault="00B84F80" w:rsidP="00B84F80">
      <w:pPr>
        <w:pStyle w:val="af1"/>
        <w:rPr>
          <w:rStyle w:val="af0"/>
          <w:b w:val="0"/>
          <w:color w:val="auto"/>
        </w:rPr>
      </w:pPr>
      <w:r w:rsidRPr="00FE609A">
        <w:rPr>
          <w:rStyle w:val="af0"/>
          <w:b w:val="0"/>
          <w:color w:val="auto"/>
        </w:rPr>
        <w:t>}</w:t>
      </w:r>
    </w:p>
    <w:p w:rsidR="00B84F80" w:rsidRPr="000F259F" w:rsidRDefault="00B84F80" w:rsidP="00B84F80">
      <w:pPr>
        <w:rPr>
          <w:rFonts w:asciiTheme="minorHAnsi" w:hAnsiTheme="minorHAnsi"/>
        </w:rPr>
      </w:pPr>
      <w:r w:rsidRPr="000F259F">
        <w:rPr>
          <w:rFonts w:asciiTheme="minorHAnsi" w:hAnsiTheme="minorHAnsi"/>
        </w:rPr>
        <w:t>Если совсем точно следовать условию, то сравнение должно быть строгим '==='.</w:t>
      </w:r>
    </w:p>
    <w:p w:rsidR="00B84F80" w:rsidRPr="000F259F" w:rsidRDefault="00B84F80" w:rsidP="00B84F80">
      <w:pPr>
        <w:rPr>
          <w:rFonts w:asciiTheme="minorHAnsi" w:hAnsiTheme="minorHAnsi"/>
        </w:rPr>
      </w:pPr>
      <w:r w:rsidRPr="000F259F">
        <w:rPr>
          <w:rFonts w:asciiTheme="minorHAnsi" w:hAnsiTheme="minorHAnsi"/>
        </w:rPr>
        <w:t>В реальном случае, скорее всего, подойдёт обычное сравнение '=='.</w:t>
      </w:r>
    </w:p>
    <w:p w:rsidR="00B84F80" w:rsidRDefault="00B84F80" w:rsidP="00B84F80">
      <w:pPr>
        <w:rPr>
          <w:rFonts w:asciiTheme="minorHAnsi" w:hAnsiTheme="minorHAnsi"/>
          <w:lang w:val="en-US"/>
        </w:rPr>
      </w:pPr>
    </w:p>
    <w:p w:rsidR="00B84F80" w:rsidRPr="00FE609A" w:rsidRDefault="00B84F80" w:rsidP="00B84F80">
      <w:pPr>
        <w:pStyle w:val="af1"/>
        <w:rPr>
          <w:rStyle w:val="af0"/>
          <w:b w:val="0"/>
          <w:color w:val="auto"/>
        </w:rPr>
      </w:pPr>
      <w:r w:rsidRPr="00FE609A">
        <w:rPr>
          <w:rStyle w:val="af0"/>
          <w:b w:val="0"/>
          <w:color w:val="auto"/>
        </w:rPr>
        <w:t>if(browser == 'IE') {</w:t>
      </w:r>
    </w:p>
    <w:p w:rsidR="00B84F80" w:rsidRPr="00FE609A" w:rsidRDefault="00B84F80" w:rsidP="00B84F80">
      <w:pPr>
        <w:pStyle w:val="af1"/>
        <w:rPr>
          <w:rStyle w:val="af0"/>
          <w:b w:val="0"/>
          <w:color w:val="auto"/>
        </w:rPr>
      </w:pPr>
      <w:r w:rsidRPr="00FE609A">
        <w:rPr>
          <w:rStyle w:val="af0"/>
          <w:b w:val="0"/>
          <w:color w:val="auto"/>
        </w:rPr>
        <w:lastRenderedPageBreak/>
        <w:t xml:space="preserve">  alert('О, да у вас IE!');</w:t>
      </w:r>
    </w:p>
    <w:p w:rsidR="00B84F80" w:rsidRPr="00FE609A" w:rsidRDefault="00B84F80" w:rsidP="00B84F80">
      <w:pPr>
        <w:pStyle w:val="af1"/>
        <w:rPr>
          <w:rStyle w:val="af0"/>
          <w:b w:val="0"/>
          <w:color w:val="auto"/>
        </w:rPr>
      </w:pPr>
      <w:r w:rsidRPr="00FE609A">
        <w:rPr>
          <w:rStyle w:val="af0"/>
          <w:b w:val="0"/>
          <w:color w:val="auto"/>
        </w:rPr>
        <w:t>} else if (browser == 'Chrome'</w:t>
      </w:r>
    </w:p>
    <w:p w:rsidR="00B84F80" w:rsidRPr="00FE609A" w:rsidRDefault="00B84F80" w:rsidP="00B84F80">
      <w:pPr>
        <w:pStyle w:val="af1"/>
        <w:rPr>
          <w:rStyle w:val="af0"/>
          <w:b w:val="0"/>
          <w:color w:val="auto"/>
        </w:rPr>
      </w:pPr>
      <w:r w:rsidRPr="00FE609A">
        <w:rPr>
          <w:rStyle w:val="af0"/>
          <w:b w:val="0"/>
          <w:color w:val="auto"/>
        </w:rPr>
        <w:t xml:space="preserve"> || browser == 'Firefox'</w:t>
      </w:r>
    </w:p>
    <w:p w:rsidR="00B84F80" w:rsidRPr="00FE609A" w:rsidRDefault="00B84F80" w:rsidP="00B84F80">
      <w:pPr>
        <w:pStyle w:val="af1"/>
        <w:rPr>
          <w:rStyle w:val="af0"/>
          <w:b w:val="0"/>
          <w:color w:val="auto"/>
        </w:rPr>
      </w:pPr>
      <w:r w:rsidRPr="00FE609A">
        <w:rPr>
          <w:rStyle w:val="af0"/>
          <w:b w:val="0"/>
          <w:color w:val="auto"/>
        </w:rPr>
        <w:t xml:space="preserve"> || browser == 'Safari'</w:t>
      </w:r>
    </w:p>
    <w:p w:rsidR="00B84F80" w:rsidRPr="00FE609A" w:rsidRDefault="00B84F80" w:rsidP="00B84F80">
      <w:pPr>
        <w:pStyle w:val="af1"/>
        <w:rPr>
          <w:rStyle w:val="af0"/>
          <w:b w:val="0"/>
          <w:color w:val="auto"/>
        </w:rPr>
      </w:pPr>
      <w:r w:rsidRPr="00FE609A">
        <w:rPr>
          <w:rStyle w:val="af0"/>
          <w:b w:val="0"/>
          <w:color w:val="auto"/>
        </w:rPr>
        <w:t xml:space="preserve"> || browser == 'Opera') {</w:t>
      </w:r>
    </w:p>
    <w:p w:rsidR="00B84F80" w:rsidRPr="00FE609A" w:rsidRDefault="00B84F80" w:rsidP="00B84F80">
      <w:pPr>
        <w:pStyle w:val="af1"/>
        <w:rPr>
          <w:rStyle w:val="af0"/>
          <w:b w:val="0"/>
          <w:color w:val="auto"/>
        </w:rPr>
      </w:pPr>
      <w:r w:rsidRPr="00FE609A">
        <w:rPr>
          <w:rStyle w:val="af0"/>
          <w:b w:val="0"/>
          <w:color w:val="auto"/>
        </w:rPr>
        <w:t xml:space="preserve">  alert('Да, и эти браузеры мы поддерживаем');</w:t>
      </w:r>
    </w:p>
    <w:p w:rsidR="00B84F80" w:rsidRPr="00FE609A" w:rsidRDefault="00B84F80" w:rsidP="00B84F80">
      <w:pPr>
        <w:pStyle w:val="af1"/>
        <w:rPr>
          <w:rStyle w:val="af0"/>
          <w:b w:val="0"/>
          <w:color w:val="auto"/>
        </w:rPr>
      </w:pPr>
      <w:r w:rsidRPr="00FE609A">
        <w:rPr>
          <w:rStyle w:val="af0"/>
          <w:b w:val="0"/>
          <w:color w:val="auto"/>
        </w:rPr>
        <w:t>} else {</w:t>
      </w:r>
    </w:p>
    <w:p w:rsidR="00B84F80" w:rsidRPr="00FE609A" w:rsidRDefault="00B84F80" w:rsidP="00B84F80">
      <w:pPr>
        <w:pStyle w:val="af1"/>
        <w:rPr>
          <w:rStyle w:val="af0"/>
          <w:b w:val="0"/>
          <w:color w:val="auto"/>
        </w:rPr>
      </w:pPr>
      <w:r w:rsidRPr="00FE609A">
        <w:rPr>
          <w:rStyle w:val="af0"/>
          <w:b w:val="0"/>
          <w:color w:val="auto"/>
        </w:rPr>
        <w:t xml:space="preserve">  alert('Мы надеемся, что и в вашем браузере все ок!');</w:t>
      </w:r>
    </w:p>
    <w:p w:rsidR="00B84F80" w:rsidRPr="00FE609A" w:rsidRDefault="00B84F80" w:rsidP="00B84F80">
      <w:pPr>
        <w:pStyle w:val="af1"/>
        <w:rPr>
          <w:rStyle w:val="af0"/>
          <w:b w:val="0"/>
          <w:color w:val="auto"/>
        </w:rPr>
      </w:pPr>
      <w:r w:rsidRPr="00FE609A">
        <w:rPr>
          <w:rStyle w:val="af0"/>
          <w:b w:val="0"/>
          <w:color w:val="auto"/>
        </w:rPr>
        <w:t>}</w:t>
      </w:r>
    </w:p>
    <w:p w:rsidR="00B84F80" w:rsidRDefault="00B84F80" w:rsidP="00B84F80">
      <w:pPr>
        <w:rPr>
          <w:rFonts w:asciiTheme="minorHAnsi" w:hAnsiTheme="minorHAnsi"/>
          <w:lang w:val="en-US"/>
        </w:rPr>
      </w:pPr>
    </w:p>
    <w:p w:rsidR="00B84F80" w:rsidRPr="000D6349" w:rsidRDefault="00B84F80" w:rsidP="00B84F80">
      <w:pPr>
        <w:rPr>
          <w:rFonts w:asciiTheme="minorHAnsi" w:hAnsiTheme="minorHAnsi"/>
        </w:rPr>
      </w:pPr>
      <w:r w:rsidRPr="000D6349">
        <w:rPr>
          <w:rFonts w:asciiTheme="minorHAnsi" w:hAnsiTheme="minorHAnsi"/>
        </w:rPr>
        <w:t>Перепишите код с использованием одной конструкции switch:</w:t>
      </w:r>
    </w:p>
    <w:p w:rsidR="00B84F80" w:rsidRPr="007435D7" w:rsidRDefault="00B84F80" w:rsidP="00B84F80">
      <w:pPr>
        <w:pStyle w:val="af1"/>
        <w:rPr>
          <w:rStyle w:val="af0"/>
          <w:b w:val="0"/>
          <w:color w:val="auto"/>
        </w:rPr>
      </w:pPr>
      <w:r w:rsidRPr="007435D7">
        <w:rPr>
          <w:rStyle w:val="af0"/>
          <w:b w:val="0"/>
          <w:color w:val="auto"/>
        </w:rPr>
        <w:t>var a = +prompt('a?', '');</w:t>
      </w:r>
    </w:p>
    <w:p w:rsidR="00B84F80" w:rsidRPr="007435D7" w:rsidRDefault="00B84F80" w:rsidP="00B84F80">
      <w:pPr>
        <w:pStyle w:val="af1"/>
        <w:rPr>
          <w:rStyle w:val="af0"/>
          <w:b w:val="0"/>
          <w:color w:val="auto"/>
        </w:rPr>
      </w:pPr>
    </w:p>
    <w:p w:rsidR="00B84F80" w:rsidRPr="007435D7" w:rsidRDefault="00B84F80" w:rsidP="00B84F80">
      <w:pPr>
        <w:pStyle w:val="af1"/>
        <w:rPr>
          <w:rStyle w:val="af0"/>
          <w:b w:val="0"/>
          <w:color w:val="auto"/>
        </w:rPr>
      </w:pPr>
      <w:r w:rsidRPr="007435D7">
        <w:rPr>
          <w:rStyle w:val="af0"/>
          <w:b w:val="0"/>
          <w:color w:val="auto"/>
        </w:rPr>
        <w:t>if (a == 0) {</w:t>
      </w:r>
    </w:p>
    <w:p w:rsidR="00B84F80" w:rsidRPr="007435D7" w:rsidRDefault="00B84F80" w:rsidP="00B84F80">
      <w:pPr>
        <w:pStyle w:val="af1"/>
        <w:rPr>
          <w:rStyle w:val="af0"/>
          <w:b w:val="0"/>
          <w:color w:val="auto"/>
        </w:rPr>
      </w:pPr>
      <w:r w:rsidRPr="007435D7">
        <w:rPr>
          <w:rStyle w:val="af0"/>
          <w:b w:val="0"/>
          <w:color w:val="auto"/>
        </w:rPr>
        <w:t xml:space="preserve">  alert( 0 );</w:t>
      </w:r>
    </w:p>
    <w:p w:rsidR="00B84F80" w:rsidRPr="007435D7" w:rsidRDefault="00B84F80" w:rsidP="00B84F80">
      <w:pPr>
        <w:pStyle w:val="af1"/>
        <w:rPr>
          <w:rStyle w:val="af0"/>
          <w:b w:val="0"/>
          <w:color w:val="auto"/>
        </w:rPr>
      </w:pPr>
      <w:r w:rsidRPr="007435D7">
        <w:rPr>
          <w:rStyle w:val="af0"/>
          <w:b w:val="0"/>
          <w:color w:val="auto"/>
        </w:rPr>
        <w:t>}</w:t>
      </w:r>
    </w:p>
    <w:p w:rsidR="00B84F80" w:rsidRPr="007435D7" w:rsidRDefault="00B84F80" w:rsidP="00B84F80">
      <w:pPr>
        <w:pStyle w:val="af1"/>
        <w:rPr>
          <w:rStyle w:val="af0"/>
          <w:b w:val="0"/>
          <w:color w:val="auto"/>
        </w:rPr>
      </w:pPr>
      <w:r w:rsidRPr="007435D7">
        <w:rPr>
          <w:rStyle w:val="af0"/>
          <w:b w:val="0"/>
          <w:color w:val="auto"/>
        </w:rPr>
        <w:t>if (a == 1) {</w:t>
      </w:r>
    </w:p>
    <w:p w:rsidR="00B84F80" w:rsidRPr="007435D7" w:rsidRDefault="00B84F80" w:rsidP="00B84F80">
      <w:pPr>
        <w:pStyle w:val="af1"/>
        <w:rPr>
          <w:rStyle w:val="af0"/>
          <w:b w:val="0"/>
          <w:color w:val="auto"/>
        </w:rPr>
      </w:pPr>
      <w:r w:rsidRPr="007435D7">
        <w:rPr>
          <w:rStyle w:val="af0"/>
          <w:b w:val="0"/>
          <w:color w:val="auto"/>
        </w:rPr>
        <w:t xml:space="preserve">  alert( 1 );</w:t>
      </w:r>
    </w:p>
    <w:p w:rsidR="00B84F80" w:rsidRPr="007435D7" w:rsidRDefault="00B84F80" w:rsidP="00B84F80">
      <w:pPr>
        <w:pStyle w:val="af1"/>
        <w:rPr>
          <w:rStyle w:val="af0"/>
          <w:b w:val="0"/>
          <w:color w:val="auto"/>
        </w:rPr>
      </w:pPr>
      <w:r w:rsidRPr="007435D7">
        <w:rPr>
          <w:rStyle w:val="af0"/>
          <w:b w:val="0"/>
          <w:color w:val="auto"/>
        </w:rPr>
        <w:t>}</w:t>
      </w:r>
    </w:p>
    <w:p w:rsidR="00B84F80" w:rsidRPr="007435D7" w:rsidRDefault="00B84F80" w:rsidP="00B84F80">
      <w:pPr>
        <w:pStyle w:val="af1"/>
        <w:rPr>
          <w:rStyle w:val="af0"/>
          <w:b w:val="0"/>
          <w:color w:val="auto"/>
        </w:rPr>
      </w:pPr>
    </w:p>
    <w:p w:rsidR="00B84F80" w:rsidRPr="007435D7" w:rsidRDefault="00B84F80" w:rsidP="00B84F80">
      <w:pPr>
        <w:pStyle w:val="af1"/>
        <w:rPr>
          <w:rStyle w:val="af0"/>
          <w:b w:val="0"/>
          <w:color w:val="auto"/>
        </w:rPr>
      </w:pPr>
      <w:r w:rsidRPr="007435D7">
        <w:rPr>
          <w:rStyle w:val="af0"/>
          <w:b w:val="0"/>
          <w:color w:val="auto"/>
        </w:rPr>
        <w:t>if (a == 2 || a == 3) {</w:t>
      </w:r>
    </w:p>
    <w:p w:rsidR="00B84F80" w:rsidRPr="007435D7" w:rsidRDefault="00B84F80" w:rsidP="00B84F80">
      <w:pPr>
        <w:pStyle w:val="af1"/>
        <w:rPr>
          <w:rStyle w:val="af0"/>
          <w:b w:val="0"/>
          <w:color w:val="auto"/>
        </w:rPr>
      </w:pPr>
      <w:r w:rsidRPr="007435D7">
        <w:rPr>
          <w:rStyle w:val="af0"/>
          <w:b w:val="0"/>
          <w:color w:val="auto"/>
        </w:rPr>
        <w:t xml:space="preserve">  alert( '2,3' );</w:t>
      </w:r>
    </w:p>
    <w:p w:rsidR="00B84F80" w:rsidRPr="007435D7" w:rsidRDefault="00B84F80" w:rsidP="00B84F80">
      <w:pPr>
        <w:pStyle w:val="af1"/>
        <w:rPr>
          <w:rStyle w:val="af0"/>
          <w:b w:val="0"/>
          <w:color w:val="auto"/>
        </w:rPr>
      </w:pPr>
      <w:r w:rsidRPr="007435D7">
        <w:rPr>
          <w:rStyle w:val="af0"/>
          <w:b w:val="0"/>
          <w:color w:val="auto"/>
        </w:rPr>
        <w:t>}</w:t>
      </w:r>
    </w:p>
    <w:p w:rsidR="00B84F80" w:rsidRDefault="00B84F80" w:rsidP="00B84F80">
      <w:pPr>
        <w:rPr>
          <w:rStyle w:val="af0"/>
          <w:lang w:val="en-US"/>
        </w:rPr>
      </w:pPr>
    </w:p>
    <w:p w:rsidR="00B84F80" w:rsidRPr="007435D7" w:rsidRDefault="00B84F80" w:rsidP="00B84F80">
      <w:pPr>
        <w:pStyle w:val="af1"/>
        <w:rPr>
          <w:rStyle w:val="af0"/>
          <w:b w:val="0"/>
          <w:color w:val="auto"/>
        </w:rPr>
      </w:pPr>
      <w:r w:rsidRPr="007435D7">
        <w:rPr>
          <w:rStyle w:val="af0"/>
          <w:b w:val="0"/>
          <w:color w:val="auto"/>
        </w:rPr>
        <w:t>var a = +prompt('a?', '');</w:t>
      </w:r>
    </w:p>
    <w:p w:rsidR="00B84F80" w:rsidRPr="007435D7" w:rsidRDefault="00B84F80" w:rsidP="00B84F80">
      <w:pPr>
        <w:pStyle w:val="af1"/>
        <w:rPr>
          <w:rStyle w:val="af0"/>
          <w:b w:val="0"/>
          <w:color w:val="auto"/>
        </w:rPr>
      </w:pPr>
    </w:p>
    <w:p w:rsidR="00B84F80" w:rsidRPr="007435D7" w:rsidRDefault="00B84F80" w:rsidP="00B84F80">
      <w:pPr>
        <w:pStyle w:val="af1"/>
        <w:rPr>
          <w:rStyle w:val="af0"/>
          <w:b w:val="0"/>
          <w:color w:val="auto"/>
        </w:rPr>
      </w:pPr>
      <w:r w:rsidRPr="007435D7">
        <w:rPr>
          <w:rStyle w:val="af0"/>
          <w:b w:val="0"/>
          <w:color w:val="auto"/>
        </w:rPr>
        <w:t>switch (a) {</w:t>
      </w:r>
    </w:p>
    <w:p w:rsidR="00B84F80" w:rsidRPr="007435D7" w:rsidRDefault="00B84F80" w:rsidP="00B84F80">
      <w:pPr>
        <w:pStyle w:val="af1"/>
        <w:rPr>
          <w:rStyle w:val="af0"/>
          <w:b w:val="0"/>
          <w:color w:val="auto"/>
        </w:rPr>
      </w:pPr>
      <w:r w:rsidRPr="007435D7">
        <w:rPr>
          <w:rStyle w:val="af0"/>
          <w:b w:val="0"/>
          <w:color w:val="auto"/>
        </w:rPr>
        <w:t xml:space="preserve">  case 0:</w:t>
      </w:r>
    </w:p>
    <w:p w:rsidR="00B84F80" w:rsidRPr="007435D7" w:rsidRDefault="00B84F80" w:rsidP="00B84F80">
      <w:pPr>
        <w:pStyle w:val="af1"/>
        <w:rPr>
          <w:rStyle w:val="af0"/>
          <w:b w:val="0"/>
          <w:color w:val="auto"/>
        </w:rPr>
      </w:pPr>
      <w:r w:rsidRPr="007435D7">
        <w:rPr>
          <w:rStyle w:val="af0"/>
          <w:b w:val="0"/>
          <w:color w:val="auto"/>
        </w:rPr>
        <w:t xml:space="preserve">    alert( 0 );</w:t>
      </w:r>
    </w:p>
    <w:p w:rsidR="00B84F80" w:rsidRPr="007435D7" w:rsidRDefault="00B84F80" w:rsidP="00B84F80">
      <w:pPr>
        <w:pStyle w:val="af1"/>
        <w:rPr>
          <w:rStyle w:val="af0"/>
          <w:b w:val="0"/>
          <w:color w:val="auto"/>
        </w:rPr>
      </w:pPr>
      <w:r w:rsidRPr="007435D7">
        <w:rPr>
          <w:rStyle w:val="af0"/>
          <w:b w:val="0"/>
          <w:color w:val="auto"/>
        </w:rPr>
        <w:t xml:space="preserve">    break;</w:t>
      </w:r>
    </w:p>
    <w:p w:rsidR="00B84F80" w:rsidRPr="007435D7" w:rsidRDefault="00B84F80" w:rsidP="00B84F80">
      <w:pPr>
        <w:pStyle w:val="af1"/>
        <w:rPr>
          <w:rStyle w:val="af0"/>
          <w:b w:val="0"/>
          <w:color w:val="auto"/>
        </w:rPr>
      </w:pPr>
    </w:p>
    <w:p w:rsidR="00B84F80" w:rsidRPr="007435D7" w:rsidRDefault="00B84F80" w:rsidP="00B84F80">
      <w:pPr>
        <w:pStyle w:val="af1"/>
        <w:rPr>
          <w:rStyle w:val="af0"/>
          <w:b w:val="0"/>
          <w:color w:val="auto"/>
        </w:rPr>
      </w:pPr>
      <w:r w:rsidRPr="007435D7">
        <w:rPr>
          <w:rStyle w:val="af0"/>
          <w:b w:val="0"/>
          <w:color w:val="auto"/>
        </w:rPr>
        <w:t xml:space="preserve">  case 1:</w:t>
      </w:r>
    </w:p>
    <w:p w:rsidR="00B84F80" w:rsidRPr="007435D7" w:rsidRDefault="00B84F80" w:rsidP="00B84F80">
      <w:pPr>
        <w:pStyle w:val="af1"/>
        <w:rPr>
          <w:rStyle w:val="af0"/>
          <w:b w:val="0"/>
          <w:color w:val="auto"/>
        </w:rPr>
      </w:pPr>
      <w:r w:rsidRPr="007435D7">
        <w:rPr>
          <w:rStyle w:val="af0"/>
          <w:b w:val="0"/>
          <w:color w:val="auto"/>
        </w:rPr>
        <w:t xml:space="preserve">    alert( 1 );</w:t>
      </w:r>
    </w:p>
    <w:p w:rsidR="00B84F80" w:rsidRPr="007435D7" w:rsidRDefault="00B84F80" w:rsidP="00B84F80">
      <w:pPr>
        <w:pStyle w:val="af1"/>
        <w:rPr>
          <w:rStyle w:val="af0"/>
          <w:b w:val="0"/>
          <w:color w:val="auto"/>
        </w:rPr>
      </w:pPr>
      <w:r w:rsidRPr="007435D7">
        <w:rPr>
          <w:rStyle w:val="af0"/>
          <w:b w:val="0"/>
          <w:color w:val="auto"/>
        </w:rPr>
        <w:t xml:space="preserve">    break;</w:t>
      </w:r>
    </w:p>
    <w:p w:rsidR="00B84F80" w:rsidRPr="007435D7" w:rsidRDefault="00B84F80" w:rsidP="00B84F80">
      <w:pPr>
        <w:pStyle w:val="af1"/>
        <w:rPr>
          <w:rStyle w:val="af0"/>
          <w:b w:val="0"/>
          <w:color w:val="auto"/>
        </w:rPr>
      </w:pPr>
    </w:p>
    <w:p w:rsidR="00B84F80" w:rsidRPr="007435D7" w:rsidRDefault="00B84F80" w:rsidP="00B84F80">
      <w:pPr>
        <w:pStyle w:val="af1"/>
        <w:rPr>
          <w:rStyle w:val="af0"/>
          <w:b w:val="0"/>
          <w:color w:val="auto"/>
        </w:rPr>
      </w:pPr>
      <w:r w:rsidRPr="007435D7">
        <w:rPr>
          <w:rStyle w:val="af0"/>
          <w:b w:val="0"/>
          <w:color w:val="auto"/>
        </w:rPr>
        <w:t xml:space="preserve">  case 2:</w:t>
      </w:r>
    </w:p>
    <w:p w:rsidR="00B84F80" w:rsidRPr="007435D7" w:rsidRDefault="00B84F80" w:rsidP="00B84F80">
      <w:pPr>
        <w:pStyle w:val="af1"/>
        <w:rPr>
          <w:rStyle w:val="af0"/>
          <w:b w:val="0"/>
          <w:color w:val="auto"/>
        </w:rPr>
      </w:pPr>
      <w:r w:rsidRPr="007435D7">
        <w:rPr>
          <w:rStyle w:val="af0"/>
          <w:b w:val="0"/>
          <w:color w:val="auto"/>
        </w:rPr>
        <w:t xml:space="preserve">  case 3:</w:t>
      </w:r>
    </w:p>
    <w:p w:rsidR="00B84F80" w:rsidRPr="007435D7" w:rsidRDefault="00B84F80" w:rsidP="00B84F80">
      <w:pPr>
        <w:pStyle w:val="af1"/>
        <w:rPr>
          <w:rStyle w:val="af0"/>
          <w:b w:val="0"/>
          <w:color w:val="auto"/>
        </w:rPr>
      </w:pPr>
      <w:r w:rsidRPr="007435D7">
        <w:rPr>
          <w:rStyle w:val="af0"/>
          <w:b w:val="0"/>
          <w:color w:val="auto"/>
        </w:rPr>
        <w:t xml:space="preserve">    alert( '2,3' );</w:t>
      </w:r>
    </w:p>
    <w:p w:rsidR="00B84F80" w:rsidRPr="007435D7" w:rsidRDefault="00B84F80" w:rsidP="00B84F80">
      <w:pPr>
        <w:pStyle w:val="af1"/>
        <w:rPr>
          <w:rStyle w:val="af0"/>
          <w:b w:val="0"/>
          <w:color w:val="auto"/>
        </w:rPr>
      </w:pPr>
      <w:r w:rsidRPr="007435D7">
        <w:rPr>
          <w:rStyle w:val="af0"/>
          <w:b w:val="0"/>
          <w:color w:val="auto"/>
        </w:rPr>
        <w:t xml:space="preserve">    </w:t>
      </w:r>
      <w:r w:rsidRPr="00E248BA">
        <w:rPr>
          <w:rStyle w:val="af0"/>
        </w:rPr>
        <w:t>break</w:t>
      </w:r>
      <w:r w:rsidRPr="007435D7">
        <w:rPr>
          <w:rStyle w:val="af0"/>
          <w:b w:val="0"/>
          <w:color w:val="auto"/>
        </w:rPr>
        <w:t>;</w:t>
      </w:r>
    </w:p>
    <w:p w:rsidR="00B84F80" w:rsidRPr="007435D7" w:rsidRDefault="00B84F80" w:rsidP="00B84F80">
      <w:pPr>
        <w:pStyle w:val="af1"/>
        <w:rPr>
          <w:rStyle w:val="af0"/>
          <w:b w:val="0"/>
          <w:color w:val="auto"/>
        </w:rPr>
      </w:pPr>
      <w:r w:rsidRPr="007435D7">
        <w:rPr>
          <w:rStyle w:val="af0"/>
          <w:b w:val="0"/>
          <w:color w:val="auto"/>
        </w:rPr>
        <w:t>}</w:t>
      </w:r>
    </w:p>
    <w:p w:rsidR="00B84F80" w:rsidRPr="000D6349" w:rsidRDefault="00B84F80" w:rsidP="00B84F80">
      <w:pPr>
        <w:rPr>
          <w:rFonts w:asciiTheme="minorHAnsi" w:hAnsiTheme="minorHAnsi"/>
        </w:rPr>
      </w:pPr>
      <w:r w:rsidRPr="000D6349">
        <w:rPr>
          <w:rFonts w:asciiTheme="minorHAnsi" w:hAnsiTheme="minorHAnsi"/>
        </w:rPr>
        <w:t>Обратите внимание: break внизу не обязателен, но ставится по «правилам хорошего тона».</w:t>
      </w:r>
    </w:p>
    <w:p w:rsidR="00B84F80" w:rsidRPr="000D6349" w:rsidRDefault="00B84F80" w:rsidP="00B84F80">
      <w:pPr>
        <w:rPr>
          <w:rFonts w:asciiTheme="minorHAnsi" w:hAnsiTheme="minorHAnsi"/>
        </w:rPr>
      </w:pPr>
      <w:r w:rsidRPr="000D6349">
        <w:rPr>
          <w:rFonts w:asciiTheme="minorHAnsi" w:hAnsiTheme="minorHAnsi"/>
        </w:rPr>
        <w:t>Допустим, он не стоит. Есть шанс, что в будущем нам понадобится добавить в конец ещё один case, например case 4, и мы, вполне вероятно, забудем этот break поставить. В результате выполнение case 2/case 3 продолжится на case 4 и будет ошибка.</w:t>
      </w:r>
    </w:p>
    <w:p w:rsidR="00B84F80" w:rsidRDefault="00B84F80" w:rsidP="00B84F80">
      <w:pPr>
        <w:rPr>
          <w:rFonts w:asciiTheme="minorHAnsi" w:hAnsiTheme="minorHAnsi"/>
        </w:rPr>
      </w:pPr>
    </w:p>
    <w:p w:rsidR="000679BE" w:rsidRDefault="000679BE" w:rsidP="006B49BC">
      <w:pPr>
        <w:pStyle w:val="1"/>
      </w:pPr>
      <w:r>
        <w:t xml:space="preserve">Циклы </w:t>
      </w:r>
      <w:r w:rsidR="006B49BC">
        <w:rPr>
          <w:lang w:val="en-US"/>
        </w:rPr>
        <w:t>while, for</w:t>
      </w:r>
    </w:p>
    <w:p w:rsidR="00F3459D" w:rsidRDefault="00F3459D" w:rsidP="00F3459D">
      <w:pPr>
        <w:pStyle w:val="aa"/>
      </w:pPr>
    </w:p>
    <w:p w:rsidR="00F3459D" w:rsidRPr="00F3459D" w:rsidRDefault="00F3459D" w:rsidP="00F3459D">
      <w:pPr>
        <w:pStyle w:val="aa"/>
      </w:pPr>
      <w:r w:rsidRPr="00F3459D">
        <w:rPr>
          <w:rStyle w:val="a5"/>
        </w:rPr>
        <w:t>Циклы</w:t>
      </w:r>
      <w:r>
        <w:t xml:space="preserve"> — это повторяющиеся блоки кода.</w:t>
      </w:r>
    </w:p>
    <w:p w:rsidR="00621CA9" w:rsidRPr="00F04B98" w:rsidRDefault="00621CA9" w:rsidP="008735FE">
      <w:pPr>
        <w:pStyle w:val="2"/>
      </w:pPr>
      <w:r w:rsidRPr="00F04B98">
        <w:t>Цикл</w:t>
      </w:r>
      <w:r w:rsidR="007E5BAF" w:rsidRPr="00F04B98">
        <w:t xml:space="preserve"> while</w:t>
      </w:r>
    </w:p>
    <w:p w:rsidR="00917D91" w:rsidRDefault="00917D91" w:rsidP="00917D91">
      <w:pPr>
        <w:pStyle w:val="aa"/>
        <w:rPr>
          <w:lang w:val="en-US"/>
        </w:rPr>
      </w:pPr>
      <w:r>
        <w:rPr>
          <w:b/>
          <w:bCs/>
        </w:rPr>
        <w:t xml:space="preserve">while </w:t>
      </w:r>
      <w:r>
        <w:t>- выполнение кода пока истинно заданное условие.</w:t>
      </w:r>
    </w:p>
    <w:p w:rsidR="007E5BAF" w:rsidRPr="00917D91" w:rsidRDefault="007E5BAF" w:rsidP="007E5BAF">
      <w:pPr>
        <w:rPr>
          <w:lang w:val="en-US"/>
        </w:rPr>
      </w:pPr>
      <w:r>
        <w:t>И</w:t>
      </w:r>
      <w:r w:rsidRPr="007E5BAF">
        <w:t>меет вид:</w:t>
      </w:r>
    </w:p>
    <w:p w:rsidR="007E5BAF" w:rsidRPr="00F04B98" w:rsidRDefault="007E5BAF" w:rsidP="00F04B98">
      <w:pPr>
        <w:pStyle w:val="af1"/>
        <w:rPr>
          <w:rStyle w:val="af0"/>
          <w:b w:val="0"/>
          <w:color w:val="auto"/>
        </w:rPr>
      </w:pPr>
      <w:r w:rsidRPr="00F04B98">
        <w:rPr>
          <w:rStyle w:val="af0"/>
          <w:b w:val="0"/>
          <w:color w:val="auto"/>
        </w:rPr>
        <w:t>while (условие) {</w:t>
      </w:r>
    </w:p>
    <w:p w:rsidR="007E5BAF" w:rsidRPr="00F04B98" w:rsidRDefault="007E5BAF" w:rsidP="00F04B98">
      <w:pPr>
        <w:pStyle w:val="af1"/>
        <w:rPr>
          <w:rStyle w:val="af0"/>
          <w:b w:val="0"/>
          <w:color w:val="auto"/>
        </w:rPr>
      </w:pPr>
      <w:r w:rsidRPr="00F04B98">
        <w:rPr>
          <w:rStyle w:val="af0"/>
          <w:b w:val="0"/>
          <w:color w:val="auto"/>
        </w:rPr>
        <w:t xml:space="preserve">  // код, тело цикла</w:t>
      </w:r>
    </w:p>
    <w:p w:rsidR="007E5BAF" w:rsidRPr="00F04B98" w:rsidRDefault="007E5BAF" w:rsidP="00F04B98">
      <w:pPr>
        <w:pStyle w:val="af1"/>
        <w:rPr>
          <w:rStyle w:val="af0"/>
          <w:b w:val="0"/>
          <w:color w:val="auto"/>
        </w:rPr>
      </w:pPr>
      <w:r w:rsidRPr="00F04B98">
        <w:rPr>
          <w:rStyle w:val="af0"/>
          <w:b w:val="0"/>
          <w:color w:val="auto"/>
        </w:rPr>
        <w:t>}</w:t>
      </w:r>
    </w:p>
    <w:p w:rsidR="007E5BAF" w:rsidRDefault="007E5BAF" w:rsidP="00917D91">
      <w:pPr>
        <w:pStyle w:val="aa"/>
      </w:pPr>
      <w:r w:rsidRPr="007E5BAF">
        <w:t>Пока условие верно – выполняется код из тела цикла.</w:t>
      </w:r>
    </w:p>
    <w:p w:rsidR="00F3459D" w:rsidRDefault="00F3459D" w:rsidP="00F3459D">
      <w:pPr>
        <w:pStyle w:val="aa"/>
        <w:rPr>
          <w:lang w:val="en-US"/>
        </w:rPr>
      </w:pPr>
    </w:p>
    <w:p w:rsidR="00F3459D" w:rsidRPr="00F3459D" w:rsidRDefault="006F66FC" w:rsidP="00F3459D">
      <w:pPr>
        <w:pStyle w:val="aa"/>
      </w:pPr>
      <w:r>
        <w:rPr>
          <w:lang w:val="en-US"/>
        </w:rPr>
        <w:t xml:space="preserve">/ </w:t>
      </w:r>
      <w:r w:rsidR="00F3459D" w:rsidRPr="006F66FC">
        <w:rPr>
          <w:b/>
        </w:rPr>
        <w:t>Некурсивный факториал</w:t>
      </w:r>
      <w:r w:rsidR="00F3459D">
        <w:t xml:space="preserve"> </w:t>
      </w:r>
      <w:r>
        <w:rPr>
          <w:lang w:val="en-US"/>
        </w:rPr>
        <w:t xml:space="preserve">/ </w:t>
      </w:r>
      <w:r w:rsidR="00F3459D" w:rsidRPr="006F66FC">
        <w:rPr>
          <w:rStyle w:val="a5"/>
          <w:b/>
        </w:rPr>
        <w:t>Императивная</w:t>
      </w:r>
      <w:r w:rsidR="00F3459D">
        <w:t xml:space="preserve"> </w:t>
      </w:r>
      <w:r>
        <w:t>(лат. "imperare "</w:t>
      </w:r>
      <w:r>
        <w:rPr>
          <w:rStyle w:val="a4"/>
        </w:rPr>
        <w:t>командовать</w:t>
      </w:r>
      <w:r>
        <w:t xml:space="preserve">")  </w:t>
      </w:r>
      <w:r w:rsidR="00F3459D" w:rsidRPr="006F66FC">
        <w:rPr>
          <w:b/>
        </w:rPr>
        <w:t>функция</w:t>
      </w:r>
      <w:r w:rsidR="00F3459D">
        <w:t xml:space="preserve"> - </w:t>
      </w:r>
      <w:r>
        <w:t>она как бы определение (трактование, характеристика) факториала.</w:t>
      </w:r>
      <w:r w:rsidRPr="006F66FC">
        <w:t xml:space="preserve"> </w:t>
      </w:r>
      <w:r>
        <w:t>Вы приказываете чётко передвигаться по шагам — умножать это на это, пока идёт отсчёт и запоминаются какие-то числа. Она декларирует, что такое факториал</w:t>
      </w:r>
      <w:r>
        <w:rPr>
          <w:lang w:val="en-US"/>
        </w:rPr>
        <w:t xml:space="preserve"> / </w:t>
      </w:r>
      <w:r w:rsidR="00F3459D">
        <w:t>:</w:t>
      </w:r>
    </w:p>
    <w:p w:rsidR="00F3459D" w:rsidRPr="00F3459D" w:rsidRDefault="00F3459D" w:rsidP="00F3459D">
      <w:pPr>
        <w:pStyle w:val="af1"/>
        <w:rPr>
          <w:lang w:val="en-US"/>
        </w:rPr>
      </w:pPr>
      <w:r w:rsidRPr="00F3459D">
        <w:t>const factorial = (n) =&gt; {</w:t>
      </w:r>
      <w:r>
        <w:t xml:space="preserve"> </w:t>
      </w:r>
    </w:p>
    <w:p w:rsidR="00F3459D" w:rsidRPr="00F3459D" w:rsidRDefault="00F3459D" w:rsidP="00F3459D">
      <w:pPr>
        <w:pStyle w:val="af1"/>
      </w:pPr>
      <w:r w:rsidRPr="00F3459D">
        <w:t xml:space="preserve">  let counter = 1;</w:t>
      </w:r>
    </w:p>
    <w:p w:rsidR="00F3459D" w:rsidRPr="00F3459D" w:rsidRDefault="00F3459D" w:rsidP="00F3459D">
      <w:pPr>
        <w:pStyle w:val="af1"/>
      </w:pPr>
      <w:r w:rsidRPr="00F3459D">
        <w:t xml:space="preserve">  let result  = 1;</w:t>
      </w:r>
    </w:p>
    <w:p w:rsidR="00F3459D" w:rsidRPr="00F3459D" w:rsidRDefault="00F3459D" w:rsidP="00F3459D">
      <w:pPr>
        <w:pStyle w:val="af1"/>
      </w:pPr>
    </w:p>
    <w:p w:rsidR="00F3459D" w:rsidRPr="00F3459D" w:rsidRDefault="00F3459D" w:rsidP="00F3459D">
      <w:pPr>
        <w:pStyle w:val="af1"/>
      </w:pPr>
      <w:r w:rsidRPr="00F3459D">
        <w:t xml:space="preserve">  while (counter &lt;= n) {</w:t>
      </w:r>
    </w:p>
    <w:p w:rsidR="00455758" w:rsidRPr="00F3459D" w:rsidRDefault="00F3459D" w:rsidP="00455758">
      <w:pPr>
        <w:pStyle w:val="af1"/>
      </w:pPr>
      <w:r w:rsidRPr="00F3459D">
        <w:t xml:space="preserve">    result </w:t>
      </w:r>
      <w:r w:rsidR="00455758">
        <w:rPr>
          <w:lang w:val="en-US"/>
        </w:rPr>
        <w:t>=</w:t>
      </w:r>
      <w:r w:rsidRPr="00F3459D">
        <w:t>* counter;</w:t>
      </w:r>
      <w:r w:rsidR="00455758">
        <w:rPr>
          <w:lang w:val="en-US"/>
        </w:rPr>
        <w:t xml:space="preserve">  //</w:t>
      </w:r>
      <w:r w:rsidR="00455758" w:rsidRPr="00F3459D">
        <w:t>result = result * counter;</w:t>
      </w:r>
    </w:p>
    <w:p w:rsidR="00F3459D" w:rsidRPr="00F3459D" w:rsidRDefault="00F3459D" w:rsidP="00F3459D">
      <w:pPr>
        <w:pStyle w:val="af1"/>
      </w:pPr>
      <w:r w:rsidRPr="00F3459D">
        <w:t xml:space="preserve">    </w:t>
      </w:r>
      <w:r w:rsidR="00455758">
        <w:rPr>
          <w:lang w:val="en-US"/>
        </w:rPr>
        <w:t xml:space="preserve">counter++; </w:t>
      </w:r>
      <w:r w:rsidR="00455758">
        <w:rPr>
          <w:lang w:val="en-US"/>
        </w:rPr>
        <w:tab/>
      </w:r>
      <w:r w:rsidR="00455758">
        <w:rPr>
          <w:lang w:val="en-US"/>
        </w:rPr>
        <w:tab/>
        <w:t>//</w:t>
      </w:r>
      <w:r w:rsidRPr="00F3459D">
        <w:t>counter = counter + 1;</w:t>
      </w:r>
    </w:p>
    <w:p w:rsidR="00F3459D" w:rsidRPr="00F3459D" w:rsidRDefault="00F3459D" w:rsidP="00F3459D">
      <w:pPr>
        <w:pStyle w:val="af1"/>
      </w:pPr>
      <w:r w:rsidRPr="00F3459D">
        <w:t xml:space="preserve">  }</w:t>
      </w:r>
    </w:p>
    <w:p w:rsidR="00F3459D" w:rsidRPr="00F3459D" w:rsidRDefault="00F3459D" w:rsidP="00F3459D">
      <w:pPr>
        <w:pStyle w:val="af1"/>
      </w:pPr>
    </w:p>
    <w:p w:rsidR="00F3459D" w:rsidRPr="00F3459D" w:rsidRDefault="00F3459D" w:rsidP="00F3459D">
      <w:pPr>
        <w:pStyle w:val="af1"/>
      </w:pPr>
      <w:r w:rsidRPr="00F3459D">
        <w:t xml:space="preserve">  return result;</w:t>
      </w:r>
    </w:p>
    <w:p w:rsidR="00F3459D" w:rsidRPr="00F3459D" w:rsidRDefault="00F3459D" w:rsidP="00F3459D">
      <w:pPr>
        <w:pStyle w:val="af1"/>
      </w:pPr>
      <w:r w:rsidRPr="00F3459D">
        <w:t>}</w:t>
      </w:r>
    </w:p>
    <w:p w:rsidR="00F3459D" w:rsidRPr="007E5BAF" w:rsidRDefault="00F3459D" w:rsidP="00917D91">
      <w:pPr>
        <w:pStyle w:val="aa"/>
      </w:pPr>
    </w:p>
    <w:p w:rsidR="007E5BAF" w:rsidRPr="007E5BAF" w:rsidRDefault="007E5BAF" w:rsidP="00917D91">
      <w:pPr>
        <w:pStyle w:val="aa"/>
      </w:pPr>
      <w:r w:rsidRPr="007E5BAF">
        <w:t>Например, цикл ниже выводит i пока i &lt; 3:</w:t>
      </w:r>
    </w:p>
    <w:p w:rsidR="007E5BAF" w:rsidRPr="00F04B98" w:rsidRDefault="007E5BAF" w:rsidP="00F04B98">
      <w:pPr>
        <w:pStyle w:val="af1"/>
        <w:rPr>
          <w:rStyle w:val="af0"/>
          <w:b w:val="0"/>
          <w:color w:val="auto"/>
        </w:rPr>
      </w:pPr>
      <w:r w:rsidRPr="00F04B98">
        <w:rPr>
          <w:rStyle w:val="af0"/>
          <w:b w:val="0"/>
          <w:color w:val="auto"/>
        </w:rPr>
        <w:t>var i = 0;</w:t>
      </w:r>
    </w:p>
    <w:p w:rsidR="007E5BAF" w:rsidRPr="00F04B98" w:rsidRDefault="007E5BAF" w:rsidP="00F04B98">
      <w:pPr>
        <w:pStyle w:val="af1"/>
        <w:rPr>
          <w:rStyle w:val="af0"/>
          <w:b w:val="0"/>
          <w:color w:val="auto"/>
        </w:rPr>
      </w:pPr>
      <w:r w:rsidRPr="00F04B98">
        <w:rPr>
          <w:rStyle w:val="af0"/>
          <w:b w:val="0"/>
          <w:color w:val="auto"/>
        </w:rPr>
        <w:t>while (i &lt; 3) {</w:t>
      </w:r>
    </w:p>
    <w:p w:rsidR="007E5BAF" w:rsidRPr="00F04B98" w:rsidRDefault="007E5BAF" w:rsidP="00F04B98">
      <w:pPr>
        <w:pStyle w:val="af1"/>
        <w:rPr>
          <w:rStyle w:val="af0"/>
          <w:b w:val="0"/>
          <w:color w:val="auto"/>
        </w:rPr>
      </w:pPr>
      <w:r w:rsidRPr="00F04B98">
        <w:rPr>
          <w:rStyle w:val="af0"/>
          <w:b w:val="0"/>
          <w:color w:val="auto"/>
        </w:rPr>
        <w:t xml:space="preserve">  alert( i );</w:t>
      </w:r>
    </w:p>
    <w:p w:rsidR="007E5BAF" w:rsidRPr="00F04B98" w:rsidRDefault="007E5BAF" w:rsidP="00F04B98">
      <w:pPr>
        <w:pStyle w:val="af1"/>
        <w:rPr>
          <w:rStyle w:val="af0"/>
          <w:b w:val="0"/>
          <w:color w:val="auto"/>
        </w:rPr>
      </w:pPr>
      <w:r w:rsidRPr="00F04B98">
        <w:rPr>
          <w:rStyle w:val="af0"/>
          <w:b w:val="0"/>
          <w:color w:val="auto"/>
        </w:rPr>
        <w:t xml:space="preserve">  i++;</w:t>
      </w:r>
    </w:p>
    <w:p w:rsidR="007E5BAF" w:rsidRPr="00F04B98" w:rsidRDefault="007E5BAF" w:rsidP="00F04B98">
      <w:pPr>
        <w:pStyle w:val="af1"/>
        <w:rPr>
          <w:rStyle w:val="af0"/>
          <w:b w:val="0"/>
          <w:color w:val="auto"/>
        </w:rPr>
      </w:pPr>
      <w:r w:rsidRPr="00F04B98">
        <w:rPr>
          <w:rStyle w:val="af0"/>
          <w:b w:val="0"/>
          <w:color w:val="auto"/>
        </w:rPr>
        <w:t>}</w:t>
      </w:r>
    </w:p>
    <w:p w:rsidR="006042BC" w:rsidRPr="006042BC" w:rsidRDefault="006042BC" w:rsidP="006042BC">
      <w:pPr>
        <w:pStyle w:val="aa"/>
      </w:pPr>
      <w:r>
        <w:t>Или:</w:t>
      </w:r>
    </w:p>
    <w:p w:rsidR="006042BC" w:rsidRPr="006042BC" w:rsidRDefault="006042BC" w:rsidP="006042BC">
      <w:pPr>
        <w:pStyle w:val="af1"/>
      </w:pPr>
      <w:r w:rsidRPr="006042BC">
        <w:rPr>
          <w:bCs/>
        </w:rPr>
        <w:lastRenderedPageBreak/>
        <w:t>var</w:t>
      </w:r>
      <w:r w:rsidRPr="006042BC">
        <w:rPr>
          <w:b/>
          <w:bCs/>
        </w:rPr>
        <w:t xml:space="preserve"> </w:t>
      </w:r>
      <w:r w:rsidRPr="006042BC">
        <w:t>x = 1;</w:t>
      </w:r>
      <w:r w:rsidRPr="006042BC">
        <w:rPr>
          <w:b/>
          <w:bCs/>
        </w:rPr>
        <w:t xml:space="preserve"> </w:t>
      </w:r>
      <w:r w:rsidRPr="006042BC">
        <w:rPr>
          <w:b/>
          <w:bCs/>
        </w:rPr>
        <w:br/>
      </w:r>
      <w:r w:rsidRPr="006042BC">
        <w:t xml:space="preserve">//объявляем и инициализируем переменную, которую </w:t>
      </w:r>
      <w:r w:rsidRPr="006042BC">
        <w:br/>
        <w:t>//мы будем использовать как условие цикла</w:t>
      </w:r>
      <w:r w:rsidRPr="006042BC">
        <w:br/>
      </w:r>
      <w:r w:rsidRPr="006042BC">
        <w:rPr>
          <w:bCs/>
        </w:rPr>
        <w:t>while</w:t>
      </w:r>
      <w:r w:rsidRPr="006042BC">
        <w:rPr>
          <w:b/>
          <w:bCs/>
        </w:rPr>
        <w:t xml:space="preserve"> </w:t>
      </w:r>
      <w:r w:rsidRPr="006042BC">
        <w:rPr>
          <w:bCs/>
        </w:rPr>
        <w:t>(</w:t>
      </w:r>
      <w:r w:rsidRPr="006042BC">
        <w:t xml:space="preserve">x &lt;= 5) </w:t>
      </w:r>
      <w:r w:rsidRPr="006042BC">
        <w:rPr>
          <w:bCs/>
        </w:rPr>
        <w:t>{</w:t>
      </w:r>
      <w:r w:rsidRPr="006042BC">
        <w:br/>
        <w:t xml:space="preserve">  console.log(" x= " + x);</w:t>
      </w:r>
      <w:r w:rsidRPr="006042BC">
        <w:br/>
        <w:t xml:space="preserve">  x = x + 1;</w:t>
      </w:r>
      <w:r w:rsidRPr="006042BC">
        <w:br/>
      </w:r>
      <w:r w:rsidRPr="006042BC">
        <w:rPr>
          <w:bCs/>
        </w:rPr>
        <w:t>}</w:t>
      </w:r>
    </w:p>
    <w:p w:rsidR="006042BC" w:rsidRPr="006042BC" w:rsidRDefault="006042BC" w:rsidP="00917D91">
      <w:pPr>
        <w:pStyle w:val="aa"/>
      </w:pPr>
      <w:r w:rsidRPr="006042BC">
        <w:t xml:space="preserve">В результате выполнения данного кода произойдет пятикратный вывод значения переменной </w:t>
      </w:r>
      <w:r w:rsidRPr="006042BC">
        <w:rPr>
          <w:bCs/>
        </w:rPr>
        <w:t>х</w:t>
      </w:r>
      <w:r w:rsidRPr="006042BC">
        <w:t>.</w:t>
      </w:r>
    </w:p>
    <w:p w:rsidR="006042BC" w:rsidRDefault="006042BC" w:rsidP="00917D91">
      <w:pPr>
        <w:pStyle w:val="aa"/>
        <w:rPr>
          <w:lang w:val="en-US"/>
        </w:rPr>
      </w:pPr>
    </w:p>
    <w:p w:rsidR="007E5BAF" w:rsidRPr="007E5BAF" w:rsidRDefault="007E5BAF" w:rsidP="00917D91">
      <w:pPr>
        <w:pStyle w:val="aa"/>
      </w:pPr>
      <w:r w:rsidRPr="007E5BAF">
        <w:t xml:space="preserve">Повторение цикла по-научному называется </w:t>
      </w:r>
      <w:r w:rsidRPr="007E5BAF">
        <w:rPr>
          <w:i/>
          <w:iCs/>
        </w:rPr>
        <w:t>«</w:t>
      </w:r>
      <w:r w:rsidRPr="00F3459D">
        <w:rPr>
          <w:rStyle w:val="a5"/>
        </w:rPr>
        <w:t>итерация</w:t>
      </w:r>
      <w:r w:rsidRPr="007E5BAF">
        <w:rPr>
          <w:i/>
          <w:iCs/>
        </w:rPr>
        <w:t>»</w:t>
      </w:r>
      <w:r w:rsidRPr="007E5BAF">
        <w:t>. Цикл в примере выше совершает три итерации.</w:t>
      </w:r>
    </w:p>
    <w:p w:rsidR="007E5BAF" w:rsidRPr="007E5BAF" w:rsidRDefault="007E5BAF" w:rsidP="00917D91">
      <w:pPr>
        <w:pStyle w:val="aa"/>
      </w:pPr>
      <w:r w:rsidRPr="007E5BAF">
        <w:t>Если бы i++ в коде выше не было, то цикл выполнялся бы (в теории) вечно. На практике, браузер выведет сообщение о «зависшем» скрипте и посетитель его остановит.</w:t>
      </w:r>
    </w:p>
    <w:p w:rsidR="007E5BAF" w:rsidRPr="007E5BAF" w:rsidRDefault="007E5BAF" w:rsidP="00917D91">
      <w:pPr>
        <w:pStyle w:val="aa"/>
      </w:pPr>
      <w:r w:rsidRPr="007E5BAF">
        <w:t>Бесконечный цикл можно сделать и проще:</w:t>
      </w:r>
    </w:p>
    <w:p w:rsidR="007E5BAF" w:rsidRPr="00F04B98" w:rsidRDefault="007E5BAF" w:rsidP="00F04B98">
      <w:pPr>
        <w:pStyle w:val="af1"/>
        <w:rPr>
          <w:rStyle w:val="af0"/>
          <w:b w:val="0"/>
          <w:color w:val="auto"/>
        </w:rPr>
      </w:pPr>
      <w:r w:rsidRPr="00F04B98">
        <w:rPr>
          <w:rStyle w:val="af0"/>
          <w:b w:val="0"/>
          <w:color w:val="auto"/>
        </w:rPr>
        <w:t>while (true) {</w:t>
      </w:r>
    </w:p>
    <w:p w:rsidR="007E5BAF" w:rsidRPr="00F04B98" w:rsidRDefault="007E5BAF" w:rsidP="00F04B98">
      <w:pPr>
        <w:pStyle w:val="af1"/>
        <w:rPr>
          <w:rStyle w:val="af0"/>
          <w:b w:val="0"/>
          <w:color w:val="auto"/>
        </w:rPr>
      </w:pPr>
      <w:r w:rsidRPr="00F04B98">
        <w:rPr>
          <w:rStyle w:val="af0"/>
          <w:b w:val="0"/>
          <w:color w:val="auto"/>
        </w:rPr>
        <w:t xml:space="preserve">  // ...</w:t>
      </w:r>
    </w:p>
    <w:p w:rsidR="007E5BAF" w:rsidRPr="00F04B98" w:rsidRDefault="007E5BAF" w:rsidP="00F04B98">
      <w:pPr>
        <w:pStyle w:val="af1"/>
        <w:rPr>
          <w:rStyle w:val="af0"/>
          <w:b w:val="0"/>
          <w:color w:val="auto"/>
        </w:rPr>
      </w:pPr>
      <w:r w:rsidRPr="00F04B98">
        <w:rPr>
          <w:rStyle w:val="af0"/>
          <w:b w:val="0"/>
          <w:color w:val="auto"/>
        </w:rPr>
        <w:t>}</w:t>
      </w:r>
    </w:p>
    <w:p w:rsidR="007E5BAF" w:rsidRPr="007E5BAF" w:rsidRDefault="007E5BAF" w:rsidP="00917D91">
      <w:pPr>
        <w:pStyle w:val="aa"/>
      </w:pPr>
      <w:r w:rsidRPr="007E5BAF">
        <w:t xml:space="preserve">Условие в скобках интерпретируется как логическое значение, поэтому вместо </w:t>
      </w:r>
      <w:r w:rsidRPr="007E5BAF">
        <w:rPr>
          <w:rStyle w:val="af0"/>
        </w:rPr>
        <w:t>while (i!=0)</w:t>
      </w:r>
      <w:r w:rsidRPr="007E5BAF">
        <w:t xml:space="preserve"> обычно пишут </w:t>
      </w:r>
      <w:r w:rsidRPr="007E5BAF">
        <w:rPr>
          <w:rStyle w:val="af0"/>
        </w:rPr>
        <w:t>while (i):</w:t>
      </w:r>
    </w:p>
    <w:p w:rsidR="007E5BAF" w:rsidRPr="00F04B98" w:rsidRDefault="007E5BAF" w:rsidP="00F04B98">
      <w:pPr>
        <w:pStyle w:val="af1"/>
        <w:rPr>
          <w:rStyle w:val="af0"/>
          <w:b w:val="0"/>
          <w:color w:val="auto"/>
        </w:rPr>
      </w:pPr>
      <w:r w:rsidRPr="00F04B98">
        <w:rPr>
          <w:rStyle w:val="af0"/>
          <w:b w:val="0"/>
          <w:color w:val="auto"/>
        </w:rPr>
        <w:t>var i = 3;</w:t>
      </w:r>
    </w:p>
    <w:p w:rsidR="007E5BAF" w:rsidRPr="00F04B98" w:rsidRDefault="007E5BAF" w:rsidP="00F04B98">
      <w:pPr>
        <w:pStyle w:val="af1"/>
        <w:rPr>
          <w:rStyle w:val="af0"/>
          <w:b w:val="0"/>
          <w:color w:val="auto"/>
        </w:rPr>
      </w:pPr>
      <w:r w:rsidRPr="00F04B98">
        <w:rPr>
          <w:rStyle w:val="af0"/>
          <w:b w:val="0"/>
          <w:color w:val="auto"/>
        </w:rPr>
        <w:t>while (i) { // при i, равном 0, значение в скобках будет false и цикл остановится</w:t>
      </w:r>
    </w:p>
    <w:p w:rsidR="007E5BAF" w:rsidRPr="00F04B98" w:rsidRDefault="007E5BAF" w:rsidP="00F04B98">
      <w:pPr>
        <w:pStyle w:val="af1"/>
        <w:rPr>
          <w:rStyle w:val="af0"/>
          <w:b w:val="0"/>
          <w:color w:val="auto"/>
        </w:rPr>
      </w:pPr>
      <w:r w:rsidRPr="00F04B98">
        <w:rPr>
          <w:rStyle w:val="af0"/>
          <w:b w:val="0"/>
          <w:color w:val="auto"/>
        </w:rPr>
        <w:t xml:space="preserve">  alert( i );</w:t>
      </w:r>
    </w:p>
    <w:p w:rsidR="007E5BAF" w:rsidRPr="00F04B98" w:rsidRDefault="007E5BAF" w:rsidP="00F04B98">
      <w:pPr>
        <w:pStyle w:val="af1"/>
        <w:rPr>
          <w:rStyle w:val="af0"/>
          <w:b w:val="0"/>
          <w:color w:val="auto"/>
        </w:rPr>
      </w:pPr>
      <w:r w:rsidRPr="00F04B98">
        <w:rPr>
          <w:rStyle w:val="af0"/>
          <w:b w:val="0"/>
          <w:color w:val="auto"/>
        </w:rPr>
        <w:t xml:space="preserve">  i--;</w:t>
      </w:r>
    </w:p>
    <w:p w:rsidR="007E5BAF" w:rsidRPr="00F04B98" w:rsidRDefault="007E5BAF" w:rsidP="00F04B98">
      <w:pPr>
        <w:pStyle w:val="af1"/>
        <w:rPr>
          <w:rStyle w:val="af0"/>
          <w:b w:val="0"/>
          <w:color w:val="auto"/>
        </w:rPr>
      </w:pPr>
      <w:r w:rsidRPr="00F04B98">
        <w:rPr>
          <w:rStyle w:val="af0"/>
          <w:b w:val="0"/>
          <w:color w:val="auto"/>
        </w:rPr>
        <w:t>}</w:t>
      </w:r>
    </w:p>
    <w:p w:rsidR="007E5BAF" w:rsidRPr="00F04B98" w:rsidRDefault="007E5BAF" w:rsidP="008735FE">
      <w:pPr>
        <w:pStyle w:val="2"/>
        <w:rPr>
          <w:rStyle w:val="af0"/>
          <w:b/>
          <w:color w:val="auto"/>
        </w:rPr>
      </w:pPr>
      <w:bookmarkStart w:id="194" w:name="цикл-do-while"/>
      <w:r w:rsidRPr="00F04B98">
        <w:rPr>
          <w:rStyle w:val="af0"/>
          <w:b/>
          <w:color w:val="auto"/>
        </w:rPr>
        <w:t>Цикл do…while</w:t>
      </w:r>
      <w:bookmarkEnd w:id="194"/>
    </w:p>
    <w:p w:rsidR="007E5BAF" w:rsidRPr="007E5BAF" w:rsidRDefault="007E5BAF" w:rsidP="00DC1F0E">
      <w:pPr>
        <w:pStyle w:val="aa"/>
      </w:pPr>
      <w:r w:rsidRPr="007E5BAF">
        <w:t xml:space="preserve">Проверку условия можно поставить </w:t>
      </w:r>
      <w:r w:rsidRPr="007E5BAF">
        <w:rPr>
          <w:i/>
          <w:iCs/>
        </w:rPr>
        <w:t>под</w:t>
      </w:r>
      <w:r w:rsidRPr="007E5BAF">
        <w:t xml:space="preserve"> телом цикла, используя специальный синтаксис do..while:</w:t>
      </w:r>
    </w:p>
    <w:p w:rsidR="007E5BAF" w:rsidRPr="00F04B98" w:rsidRDefault="007E5BAF" w:rsidP="00F04B98">
      <w:pPr>
        <w:pStyle w:val="af1"/>
        <w:rPr>
          <w:rStyle w:val="af0"/>
          <w:b w:val="0"/>
          <w:color w:val="auto"/>
        </w:rPr>
      </w:pPr>
      <w:r w:rsidRPr="00F04B98">
        <w:rPr>
          <w:rStyle w:val="af0"/>
          <w:b w:val="0"/>
          <w:color w:val="auto"/>
        </w:rPr>
        <w:t>do {</w:t>
      </w:r>
    </w:p>
    <w:p w:rsidR="007E5BAF" w:rsidRPr="00F04B98" w:rsidRDefault="007E5BAF" w:rsidP="00F04B98">
      <w:pPr>
        <w:pStyle w:val="af1"/>
        <w:rPr>
          <w:rStyle w:val="af0"/>
          <w:b w:val="0"/>
          <w:color w:val="auto"/>
        </w:rPr>
      </w:pPr>
      <w:r w:rsidRPr="00F04B98">
        <w:rPr>
          <w:rStyle w:val="af0"/>
          <w:b w:val="0"/>
          <w:color w:val="auto"/>
        </w:rPr>
        <w:t xml:space="preserve">  // тело цикла</w:t>
      </w:r>
    </w:p>
    <w:p w:rsidR="007E5BAF" w:rsidRPr="00F04B98" w:rsidRDefault="007E5BAF" w:rsidP="00F04B98">
      <w:pPr>
        <w:pStyle w:val="af1"/>
        <w:rPr>
          <w:rStyle w:val="af0"/>
          <w:b w:val="0"/>
          <w:color w:val="auto"/>
        </w:rPr>
      </w:pPr>
      <w:r w:rsidRPr="00F04B98">
        <w:rPr>
          <w:rStyle w:val="af0"/>
          <w:b w:val="0"/>
          <w:color w:val="auto"/>
        </w:rPr>
        <w:t>} while (условие);</w:t>
      </w:r>
    </w:p>
    <w:p w:rsidR="007E5BAF" w:rsidRPr="007E5BAF" w:rsidRDefault="007E5BAF" w:rsidP="00DC1F0E">
      <w:pPr>
        <w:pStyle w:val="aa"/>
      </w:pPr>
      <w:r w:rsidRPr="007E5BAF">
        <w:t>Цикл, описанный, таким образом, сначала выполняет тело, а затем проверяет условие.</w:t>
      </w:r>
    </w:p>
    <w:p w:rsidR="007E5BAF" w:rsidRPr="007E5BAF" w:rsidRDefault="007E5BAF" w:rsidP="00DC1F0E">
      <w:pPr>
        <w:pStyle w:val="aa"/>
      </w:pPr>
      <w:r w:rsidRPr="007E5BAF">
        <w:t>Например:</w:t>
      </w:r>
    </w:p>
    <w:p w:rsidR="007E5BAF" w:rsidRPr="00F04B98" w:rsidRDefault="007E5BAF" w:rsidP="00F04B98">
      <w:pPr>
        <w:pStyle w:val="af1"/>
        <w:rPr>
          <w:rStyle w:val="af0"/>
          <w:b w:val="0"/>
          <w:color w:val="auto"/>
        </w:rPr>
      </w:pPr>
      <w:r w:rsidRPr="00F04B98">
        <w:rPr>
          <w:rStyle w:val="af0"/>
          <w:b w:val="0"/>
          <w:color w:val="auto"/>
        </w:rPr>
        <w:t>var i = 0;</w:t>
      </w:r>
    </w:p>
    <w:p w:rsidR="007E5BAF" w:rsidRPr="00F04B98" w:rsidRDefault="007E5BAF" w:rsidP="00F04B98">
      <w:pPr>
        <w:pStyle w:val="af1"/>
        <w:rPr>
          <w:rStyle w:val="af0"/>
          <w:b w:val="0"/>
          <w:color w:val="auto"/>
        </w:rPr>
      </w:pPr>
      <w:r w:rsidRPr="00F04B98">
        <w:rPr>
          <w:rStyle w:val="af0"/>
          <w:b w:val="0"/>
          <w:color w:val="auto"/>
        </w:rPr>
        <w:t>do {</w:t>
      </w:r>
    </w:p>
    <w:p w:rsidR="007E5BAF" w:rsidRPr="00F04B98" w:rsidRDefault="007E5BAF" w:rsidP="00F04B98">
      <w:pPr>
        <w:pStyle w:val="af1"/>
        <w:rPr>
          <w:rStyle w:val="af0"/>
          <w:b w:val="0"/>
          <w:color w:val="auto"/>
        </w:rPr>
      </w:pPr>
      <w:r w:rsidRPr="00F04B98">
        <w:rPr>
          <w:rStyle w:val="af0"/>
          <w:b w:val="0"/>
          <w:color w:val="auto"/>
        </w:rPr>
        <w:t xml:space="preserve">  alert( i );</w:t>
      </w:r>
    </w:p>
    <w:p w:rsidR="007E5BAF" w:rsidRPr="00F04B98" w:rsidRDefault="007E5BAF" w:rsidP="00F04B98">
      <w:pPr>
        <w:pStyle w:val="af1"/>
        <w:rPr>
          <w:rStyle w:val="af0"/>
          <w:b w:val="0"/>
          <w:color w:val="auto"/>
        </w:rPr>
      </w:pPr>
      <w:r w:rsidRPr="00F04B98">
        <w:rPr>
          <w:rStyle w:val="af0"/>
          <w:b w:val="0"/>
          <w:color w:val="auto"/>
        </w:rPr>
        <w:t xml:space="preserve">  i++;</w:t>
      </w:r>
    </w:p>
    <w:p w:rsidR="007E5BAF" w:rsidRPr="00F04B98" w:rsidRDefault="007E5BAF" w:rsidP="00F04B98">
      <w:pPr>
        <w:pStyle w:val="af1"/>
        <w:rPr>
          <w:rStyle w:val="af0"/>
          <w:b w:val="0"/>
          <w:color w:val="auto"/>
        </w:rPr>
      </w:pPr>
      <w:r w:rsidRPr="00F04B98">
        <w:rPr>
          <w:rStyle w:val="af0"/>
          <w:b w:val="0"/>
          <w:color w:val="auto"/>
        </w:rPr>
        <w:t>} while (i &lt; 3);</w:t>
      </w:r>
    </w:p>
    <w:p w:rsidR="006042BC" w:rsidRDefault="006042BC" w:rsidP="00DC1F0E">
      <w:pPr>
        <w:pStyle w:val="aa"/>
      </w:pPr>
      <w:r>
        <w:t>Или:</w:t>
      </w:r>
    </w:p>
    <w:p w:rsidR="006042BC" w:rsidRPr="006042BC" w:rsidRDefault="006042BC" w:rsidP="006042BC">
      <w:pPr>
        <w:pStyle w:val="af1"/>
      </w:pPr>
      <w:r w:rsidRPr="006042BC">
        <w:rPr>
          <w:bCs/>
        </w:rPr>
        <w:t>var</w:t>
      </w:r>
      <w:r w:rsidRPr="006042BC">
        <w:rPr>
          <w:b/>
          <w:bCs/>
        </w:rPr>
        <w:t xml:space="preserve"> </w:t>
      </w:r>
      <w:r w:rsidRPr="006042BC">
        <w:t>x = 5</w:t>
      </w:r>
      <w:r w:rsidRPr="006042BC">
        <w:rPr>
          <w:b/>
          <w:bCs/>
        </w:rPr>
        <w:t xml:space="preserve">;                </w:t>
      </w:r>
      <w:r w:rsidRPr="006042BC">
        <w:t>//установка начального значения</w:t>
      </w:r>
    </w:p>
    <w:p w:rsidR="006042BC" w:rsidRPr="006042BC" w:rsidRDefault="006042BC" w:rsidP="006042BC">
      <w:pPr>
        <w:pStyle w:val="af1"/>
      </w:pPr>
      <w:r w:rsidRPr="006042BC">
        <w:rPr>
          <w:bCs/>
        </w:rPr>
        <w:t>do {</w:t>
      </w:r>
      <w:r w:rsidRPr="006042BC">
        <w:t> </w:t>
      </w:r>
      <w:r w:rsidRPr="006042BC">
        <w:t> </w:t>
      </w:r>
      <w:r w:rsidRPr="006042BC">
        <w:t> </w:t>
      </w:r>
      <w:r w:rsidRPr="006042BC">
        <w:t xml:space="preserve">                   //начало выполнения цикла</w:t>
      </w:r>
    </w:p>
    <w:p w:rsidR="006042BC" w:rsidRPr="006042BC" w:rsidRDefault="006042BC" w:rsidP="006042BC">
      <w:pPr>
        <w:pStyle w:val="af1"/>
      </w:pPr>
      <w:r w:rsidRPr="006042BC">
        <w:t xml:space="preserve">  console.log(" x=" + x); //вывод данных в консоль</w:t>
      </w:r>
    </w:p>
    <w:p w:rsidR="006042BC" w:rsidRPr="006042BC" w:rsidRDefault="006042BC" w:rsidP="006042BC">
      <w:pPr>
        <w:pStyle w:val="af1"/>
      </w:pPr>
      <w:r w:rsidRPr="006042BC">
        <w:t xml:space="preserve">  x = x - 1;  </w:t>
      </w:r>
      <w:r w:rsidRPr="006042BC">
        <w:t> </w:t>
      </w:r>
      <w:r w:rsidRPr="006042BC">
        <w:t> </w:t>
      </w:r>
      <w:r w:rsidRPr="006042BC">
        <w:t> </w:t>
      </w:r>
      <w:r w:rsidRPr="006042BC">
        <w:t> </w:t>
      </w:r>
      <w:r w:rsidRPr="006042BC">
        <w:t xml:space="preserve">        //уменьшение значения на 1</w:t>
      </w:r>
    </w:p>
    <w:p w:rsidR="006042BC" w:rsidRPr="006042BC" w:rsidRDefault="006042BC" w:rsidP="006042BC">
      <w:pPr>
        <w:pStyle w:val="af1"/>
      </w:pPr>
      <w:r w:rsidRPr="006042BC">
        <w:t xml:space="preserve">} </w:t>
      </w:r>
      <w:r w:rsidRPr="006042BC">
        <w:rPr>
          <w:bCs/>
        </w:rPr>
        <w:t>while (</w:t>
      </w:r>
      <w:r w:rsidRPr="006042BC">
        <w:t>x &gt;= 1</w:t>
      </w:r>
      <w:r w:rsidRPr="006042BC">
        <w:rPr>
          <w:bCs/>
        </w:rPr>
        <w:t xml:space="preserve">); </w:t>
      </w:r>
      <w:r w:rsidRPr="006042BC">
        <w:t> </w:t>
      </w:r>
      <w:r w:rsidRPr="006042BC">
        <w:t> </w:t>
      </w:r>
      <w:r w:rsidRPr="006042BC">
        <w:t> </w:t>
      </w:r>
      <w:r w:rsidRPr="006042BC">
        <w:t xml:space="preserve">      //проверка условия</w:t>
      </w:r>
    </w:p>
    <w:p w:rsidR="006042BC" w:rsidRPr="006042BC" w:rsidRDefault="006042BC" w:rsidP="006042BC">
      <w:pPr>
        <w:pStyle w:val="af1"/>
      </w:pPr>
      <w:r w:rsidRPr="006042BC">
        <w:t>В данном случае программа будет выводить в консоль значение переменной "х" в диапазоне от 5 до 1, результат будет "54321"</w:t>
      </w:r>
    </w:p>
    <w:p w:rsidR="006042BC" w:rsidRDefault="006042BC" w:rsidP="00DC1F0E">
      <w:pPr>
        <w:pStyle w:val="aa"/>
      </w:pPr>
    </w:p>
    <w:p w:rsidR="007E5BAF" w:rsidRDefault="007E5BAF" w:rsidP="00DC1F0E">
      <w:pPr>
        <w:pStyle w:val="aa"/>
      </w:pPr>
      <w:r w:rsidRPr="007E5BAF">
        <w:t>Синтаксис do..while редко используется, т.к. обычный while нагляднее – в нём не приходится искать глазами условие и ломать голову, почему оно проверяется именно в конце.</w:t>
      </w:r>
    </w:p>
    <w:p w:rsidR="00434E65" w:rsidRDefault="00434E65" w:rsidP="00DC1F0E">
      <w:pPr>
        <w:pStyle w:val="aa"/>
      </w:pPr>
    </w:p>
    <w:p w:rsidR="00434E65" w:rsidRPr="007E5BAF" w:rsidRDefault="00434E65" w:rsidP="00DC1F0E">
      <w:pPr>
        <w:pStyle w:val="aa"/>
      </w:pPr>
      <w:r w:rsidRPr="00434E65">
        <w:t>Единственная разница между этими циклами — это будет ли проверяться условная конструкция до первой итерации (while) или после первой итерации (do..while).</w:t>
      </w:r>
    </w:p>
    <w:p w:rsidR="007E5BAF" w:rsidRPr="007E5BAF" w:rsidRDefault="007E5BAF" w:rsidP="007E5BAF"/>
    <w:p w:rsidR="00621CA9" w:rsidRPr="00C93443" w:rsidRDefault="00621CA9" w:rsidP="00621CA9">
      <w:pPr>
        <w:shd w:val="clear" w:color="auto" w:fill="FFFFFF" w:themeFill="background1"/>
        <w:rPr>
          <w:rFonts w:asciiTheme="minorHAnsi" w:hAnsiTheme="minorHAnsi"/>
        </w:rPr>
      </w:pPr>
      <w:r w:rsidRPr="00C93443">
        <w:rPr>
          <w:rFonts w:asciiTheme="minorHAnsi" w:hAnsiTheme="minorHAnsi"/>
          <w:noProof/>
        </w:rPr>
        <w:drawing>
          <wp:inline distT="0" distB="0" distL="0" distR="0" wp14:anchorId="3842C9D9" wp14:editId="754650B6">
            <wp:extent cx="3466800" cy="1666800"/>
            <wp:effectExtent l="0" t="0" r="63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1038" r="1038"/>
                    <a:stretch/>
                  </pic:blipFill>
                  <pic:spPr>
                    <a:xfrm>
                      <a:off x="0" y="0"/>
                      <a:ext cx="3466800" cy="1666800"/>
                    </a:xfrm>
                    <a:prstGeom prst="rect">
                      <a:avLst/>
                    </a:prstGeom>
                  </pic:spPr>
                </pic:pic>
              </a:graphicData>
            </a:graphic>
          </wp:inline>
        </w:drawing>
      </w:r>
    </w:p>
    <w:p w:rsidR="00621CA9" w:rsidRDefault="00621CA9" w:rsidP="00621CA9">
      <w:pPr>
        <w:shd w:val="clear" w:color="auto" w:fill="FFFFFF" w:themeFill="background1"/>
        <w:rPr>
          <w:rFonts w:asciiTheme="minorHAnsi" w:hAnsiTheme="minorHAnsi"/>
        </w:rPr>
      </w:pPr>
      <w:r w:rsidRPr="00C93443">
        <w:rPr>
          <w:rFonts w:asciiTheme="minorHAnsi" w:hAnsiTheme="minorHAnsi"/>
          <w:noProof/>
        </w:rPr>
        <w:drawing>
          <wp:inline distT="0" distB="0" distL="0" distR="0" wp14:anchorId="25934FE1" wp14:editId="1F6C24A9">
            <wp:extent cx="3373200" cy="219600"/>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73200" cy="219600"/>
                    </a:xfrm>
                    <a:prstGeom prst="rect">
                      <a:avLst/>
                    </a:prstGeom>
                  </pic:spPr>
                </pic:pic>
              </a:graphicData>
            </a:graphic>
          </wp:inline>
        </w:drawing>
      </w:r>
    </w:p>
    <w:p w:rsidR="00DC1F0E" w:rsidRDefault="00DC1F0E" w:rsidP="008735FE">
      <w:pPr>
        <w:pStyle w:val="2"/>
        <w:rPr>
          <w:lang w:val="en-US"/>
        </w:rPr>
      </w:pPr>
      <w:bookmarkStart w:id="195" w:name="цикл-for"/>
      <w:r w:rsidRPr="00DC1F0E">
        <w:t>Цикл for</w:t>
      </w:r>
      <w:bookmarkEnd w:id="195"/>
    </w:p>
    <w:p w:rsidR="00917D91" w:rsidRPr="00D27B78" w:rsidRDefault="00917D91" w:rsidP="00917D91">
      <w:pPr>
        <w:pStyle w:val="aa"/>
        <w:rPr>
          <w:lang w:val="en-US"/>
        </w:rPr>
      </w:pPr>
      <w:r w:rsidRPr="00917D91">
        <w:rPr>
          <w:b/>
          <w:bCs/>
        </w:rPr>
        <w:t>for</w:t>
      </w:r>
      <w:r w:rsidRPr="00917D91">
        <w:t xml:space="preserve"> - выполнение кода указанное количество раз</w:t>
      </w:r>
      <w:r w:rsidR="00D27B78">
        <w:rPr>
          <w:lang w:val="en-US"/>
        </w:rPr>
        <w:t xml:space="preserve">. </w:t>
      </w:r>
      <w:r w:rsidR="00D27B78" w:rsidRPr="00DC1F0E">
        <w:t>Чаще всего применяется цикл for.</w:t>
      </w:r>
    </w:p>
    <w:p w:rsidR="00917D91" w:rsidRPr="00917D91" w:rsidRDefault="00917D91" w:rsidP="00917D91">
      <w:pPr>
        <w:pStyle w:val="aa"/>
      </w:pPr>
      <w:r w:rsidRPr="00917D91">
        <w:t>Синтаксис команды выглядит так :</w:t>
      </w:r>
    </w:p>
    <w:p w:rsidR="00917D91" w:rsidRPr="00917D91" w:rsidRDefault="00917D91" w:rsidP="00917D91">
      <w:pPr>
        <w:pStyle w:val="aa"/>
        <w:shd w:val="clear" w:color="auto" w:fill="D9D9D9" w:themeFill="background1" w:themeFillShade="D9"/>
        <w:rPr>
          <w:rStyle w:val="af2"/>
        </w:rPr>
      </w:pPr>
      <w:r w:rsidRPr="00917D91">
        <w:rPr>
          <w:bCs/>
          <w:iCs/>
        </w:rPr>
        <w:t>for</w:t>
      </w:r>
      <w:r w:rsidRPr="00917D91">
        <w:rPr>
          <w:b/>
          <w:bCs/>
          <w:i/>
          <w:iCs/>
        </w:rPr>
        <w:t xml:space="preserve"> </w:t>
      </w:r>
      <w:r w:rsidRPr="00917D91">
        <w:rPr>
          <w:bCs/>
          <w:iCs/>
        </w:rPr>
        <w:t>(</w:t>
      </w:r>
      <w:r w:rsidRPr="00917D91">
        <w:rPr>
          <w:i/>
          <w:iCs/>
          <w:color w:val="00B050"/>
        </w:rPr>
        <w:t xml:space="preserve">переменная </w:t>
      </w:r>
      <w:r w:rsidRPr="00917D91">
        <w:rPr>
          <w:b/>
          <w:bCs/>
          <w:i/>
          <w:iCs/>
          <w:color w:val="00B050"/>
        </w:rPr>
        <w:t xml:space="preserve">= </w:t>
      </w:r>
      <w:r w:rsidRPr="00917D91">
        <w:rPr>
          <w:i/>
          <w:iCs/>
          <w:color w:val="00B050"/>
        </w:rPr>
        <w:t>начальное_значение</w:t>
      </w:r>
      <w:r w:rsidRPr="00917D91">
        <w:rPr>
          <w:b/>
          <w:bCs/>
          <w:i/>
          <w:iCs/>
          <w:color w:val="00B050"/>
        </w:rPr>
        <w:t>;</w:t>
      </w:r>
      <w:r w:rsidRPr="00917D91">
        <w:rPr>
          <w:b/>
          <w:bCs/>
          <w:i/>
          <w:iCs/>
        </w:rPr>
        <w:t xml:space="preserve">   </w:t>
      </w:r>
      <w:r w:rsidRPr="00917D91">
        <w:rPr>
          <w:b/>
          <w:bCs/>
          <w:i/>
          <w:iCs/>
        </w:rPr>
        <w:br/>
      </w:r>
      <w:r w:rsidRPr="00917D91">
        <w:rPr>
          <w:rStyle w:val="af2"/>
        </w:rPr>
        <w:t>//первым задается начальное значение переменной-счетчика</w:t>
      </w:r>
    </w:p>
    <w:p w:rsidR="00917D91" w:rsidRPr="00917D91" w:rsidRDefault="00917D91" w:rsidP="00917D91">
      <w:pPr>
        <w:pStyle w:val="aa"/>
        <w:shd w:val="clear" w:color="auto" w:fill="D9D9D9" w:themeFill="background1" w:themeFillShade="D9"/>
        <w:rPr>
          <w:rStyle w:val="af2"/>
        </w:rPr>
      </w:pPr>
      <w:r w:rsidRPr="00917D91">
        <w:rPr>
          <w:i/>
          <w:iCs/>
          <w:color w:val="00B050"/>
        </w:rPr>
        <w:t xml:space="preserve">переменная </w:t>
      </w:r>
      <w:r w:rsidRPr="00917D91">
        <w:rPr>
          <w:b/>
          <w:bCs/>
          <w:i/>
          <w:iCs/>
          <w:color w:val="00B050"/>
        </w:rPr>
        <w:t xml:space="preserve">&lt;= </w:t>
      </w:r>
      <w:r w:rsidRPr="00917D91">
        <w:rPr>
          <w:i/>
          <w:iCs/>
          <w:color w:val="00B050"/>
        </w:rPr>
        <w:t>конечное_значение</w:t>
      </w:r>
      <w:r w:rsidRPr="00917D91">
        <w:rPr>
          <w:b/>
          <w:bCs/>
          <w:i/>
          <w:iCs/>
        </w:rPr>
        <w:t>;</w:t>
      </w:r>
      <w:r w:rsidRPr="00917D91">
        <w:t> </w:t>
      </w:r>
      <w:r w:rsidRPr="00917D91">
        <w:t> </w:t>
      </w:r>
      <w:r w:rsidRPr="00917D91">
        <w:br/>
      </w:r>
      <w:r w:rsidRPr="00917D91">
        <w:rPr>
          <w:rStyle w:val="af2"/>
        </w:rPr>
        <w:t>//после этого задается условие, которое проверяется при выполнении каждого цикла</w:t>
      </w:r>
    </w:p>
    <w:p w:rsidR="00917D91" w:rsidRPr="00917D91" w:rsidRDefault="00917D91" w:rsidP="00917D91">
      <w:pPr>
        <w:pStyle w:val="af1"/>
      </w:pPr>
      <w:r w:rsidRPr="00917D91">
        <w:rPr>
          <w:color w:val="00B050"/>
        </w:rPr>
        <w:t xml:space="preserve">переменная </w:t>
      </w:r>
      <w:r w:rsidRPr="00917D91">
        <w:rPr>
          <w:b/>
          <w:bCs/>
          <w:color w:val="00B050"/>
        </w:rPr>
        <w:t xml:space="preserve">= </w:t>
      </w:r>
      <w:r w:rsidRPr="00917D91">
        <w:rPr>
          <w:color w:val="00B050"/>
        </w:rPr>
        <w:t xml:space="preserve">переменная </w:t>
      </w:r>
      <w:r w:rsidRPr="00917D91">
        <w:rPr>
          <w:b/>
          <w:bCs/>
          <w:color w:val="00B050"/>
        </w:rPr>
        <w:t xml:space="preserve">+ </w:t>
      </w:r>
      <w:r w:rsidRPr="00917D91">
        <w:rPr>
          <w:color w:val="00B050"/>
        </w:rPr>
        <w:t>шаг</w:t>
      </w:r>
      <w:r w:rsidRPr="00917D91">
        <w:rPr>
          <w:bCs/>
        </w:rPr>
        <w:t>)</w:t>
      </w:r>
      <w:r w:rsidRPr="00917D91">
        <w:t> </w:t>
      </w:r>
      <w:r w:rsidRPr="00917D91">
        <w:t> </w:t>
      </w:r>
      <w:r w:rsidRPr="00917D91">
        <w:t> </w:t>
      </w:r>
      <w:r w:rsidRPr="00917D91">
        <w:t> </w:t>
      </w:r>
      <w:r w:rsidRPr="00917D91">
        <w:br/>
        <w:t>//и наконец последним задается операция изменения состояния переменной-счетчика</w:t>
      </w:r>
    </w:p>
    <w:p w:rsidR="00917D91" w:rsidRPr="00917D91" w:rsidRDefault="00917D91" w:rsidP="00917D91">
      <w:pPr>
        <w:pStyle w:val="af1"/>
      </w:pPr>
      <w:r w:rsidRPr="00917D91">
        <w:rPr>
          <w:bCs/>
        </w:rPr>
        <w:t>{</w:t>
      </w:r>
      <w:r w:rsidRPr="00917D91">
        <w:br/>
      </w:r>
      <w:r w:rsidRPr="00917D91">
        <w:lastRenderedPageBreak/>
        <w:t>исполняемый код</w:t>
      </w:r>
      <w:r w:rsidRPr="00917D91">
        <w:br/>
      </w:r>
      <w:r w:rsidRPr="00917D91">
        <w:rPr>
          <w:bCs/>
        </w:rPr>
        <w:t>}</w:t>
      </w:r>
    </w:p>
    <w:p w:rsidR="00D27B78" w:rsidRDefault="00D27B78" w:rsidP="00D27B78">
      <w:pPr>
        <w:pStyle w:val="aa"/>
      </w:pPr>
      <w:r>
        <w:t>Т.о.:</w:t>
      </w:r>
    </w:p>
    <w:p w:rsidR="00D27B78" w:rsidRPr="00D27B78" w:rsidRDefault="00D27B78" w:rsidP="00D27B78">
      <w:pPr>
        <w:pStyle w:val="af1"/>
      </w:pPr>
      <w:r>
        <w:t xml:space="preserve"> </w:t>
      </w:r>
      <w:r w:rsidRPr="00D27B78">
        <w:t>for (начало; условие; шаг) {</w:t>
      </w:r>
    </w:p>
    <w:p w:rsidR="00D27B78" w:rsidRPr="00D27B78" w:rsidRDefault="00D27B78" w:rsidP="00D27B78">
      <w:pPr>
        <w:pStyle w:val="af1"/>
      </w:pPr>
      <w:r w:rsidRPr="00D27B78">
        <w:t xml:space="preserve">  // ... тело цикла ...</w:t>
      </w:r>
    </w:p>
    <w:p w:rsidR="00D27B78" w:rsidRPr="00D27B78" w:rsidRDefault="00D27B78" w:rsidP="00D27B78">
      <w:pPr>
        <w:pStyle w:val="af1"/>
      </w:pPr>
      <w:r w:rsidRPr="00D27B78">
        <w:t>}</w:t>
      </w:r>
    </w:p>
    <w:p w:rsidR="00917D91" w:rsidRPr="00917D91" w:rsidRDefault="00917D91" w:rsidP="00917D91">
      <w:pPr>
        <w:pStyle w:val="aa"/>
      </w:pPr>
      <w:r w:rsidRPr="00917D91">
        <w:t>Например:</w:t>
      </w:r>
    </w:p>
    <w:p w:rsidR="00917D91" w:rsidRPr="00917D91" w:rsidRDefault="00917D91" w:rsidP="00917D91">
      <w:pPr>
        <w:pStyle w:val="af1"/>
      </w:pPr>
      <w:r w:rsidRPr="00917D91">
        <w:rPr>
          <w:bCs/>
        </w:rPr>
        <w:t>for (</w:t>
      </w:r>
      <w:r w:rsidRPr="00917D91">
        <w:t>i = 1; i &lt;= 5; i = i + 1</w:t>
      </w:r>
      <w:r w:rsidRPr="00917D91">
        <w:rPr>
          <w:b/>
          <w:bCs/>
        </w:rPr>
        <w:t xml:space="preserve">) </w:t>
      </w:r>
      <w:r w:rsidRPr="00917D91">
        <w:rPr>
          <w:bCs/>
        </w:rPr>
        <w:t>{</w:t>
      </w:r>
      <w:r w:rsidRPr="00917D91">
        <w:br/>
        <w:t xml:space="preserve">  console.log("i = " + i);</w:t>
      </w:r>
      <w:r w:rsidRPr="00917D91">
        <w:br/>
      </w:r>
      <w:r w:rsidRPr="00917D91">
        <w:rPr>
          <w:bCs/>
        </w:rPr>
        <w:t>}</w:t>
      </w:r>
    </w:p>
    <w:p w:rsidR="00DC716A" w:rsidRDefault="00DC716A" w:rsidP="00D27B78">
      <w:pPr>
        <w:pStyle w:val="aa"/>
        <w:rPr>
          <w:lang w:val="en-US"/>
        </w:rPr>
      </w:pPr>
    </w:p>
    <w:p w:rsidR="00C13193" w:rsidRPr="00C13193" w:rsidRDefault="00C13193" w:rsidP="00C13193">
      <w:pPr>
        <w:pStyle w:val="af1"/>
      </w:pPr>
      <w:r w:rsidRPr="00C13193">
        <w:t xml:space="preserve">const </w:t>
      </w:r>
      <w:r w:rsidRPr="00C13193">
        <w:rPr>
          <w:color w:val="984806" w:themeColor="accent6" w:themeShade="80"/>
        </w:rPr>
        <w:t xml:space="preserve">factorial </w:t>
      </w:r>
      <w:r w:rsidRPr="00C13193">
        <w:t>= (n) =&gt; {</w:t>
      </w:r>
    </w:p>
    <w:p w:rsidR="00C13193" w:rsidRPr="00C13193" w:rsidRDefault="00C13193" w:rsidP="00C13193">
      <w:pPr>
        <w:pStyle w:val="af1"/>
      </w:pPr>
      <w:r w:rsidRPr="00C13193">
        <w:t xml:space="preserve">  let result  = 1;</w:t>
      </w:r>
    </w:p>
    <w:p w:rsidR="00C13193" w:rsidRPr="00C13193" w:rsidRDefault="00C13193" w:rsidP="00C13193">
      <w:pPr>
        <w:pStyle w:val="af1"/>
      </w:pPr>
    </w:p>
    <w:p w:rsidR="00C13193" w:rsidRPr="00C13193" w:rsidRDefault="00C13193" w:rsidP="00C13193">
      <w:pPr>
        <w:pStyle w:val="af1"/>
      </w:pPr>
      <w:r w:rsidRPr="00C13193">
        <w:t xml:space="preserve">  // initialization↓    condition↓     update↓</w:t>
      </w:r>
    </w:p>
    <w:p w:rsidR="00C13193" w:rsidRPr="00C13193" w:rsidRDefault="00C13193" w:rsidP="00C13193">
      <w:pPr>
        <w:pStyle w:val="af1"/>
      </w:pPr>
      <w:r w:rsidRPr="00C13193">
        <w:t xml:space="preserve">  for (let counter = 1; counter &lt;= n; counter++) {</w:t>
      </w:r>
    </w:p>
    <w:p w:rsidR="00C13193" w:rsidRPr="00C13193" w:rsidRDefault="00C13193" w:rsidP="00C13193">
      <w:pPr>
        <w:pStyle w:val="af1"/>
      </w:pPr>
      <w:r w:rsidRPr="00C13193">
        <w:t xml:space="preserve">    result *= counter;</w:t>
      </w:r>
    </w:p>
    <w:p w:rsidR="00C13193" w:rsidRPr="00C13193" w:rsidRDefault="00C13193" w:rsidP="00C13193">
      <w:pPr>
        <w:pStyle w:val="af1"/>
      </w:pPr>
      <w:r w:rsidRPr="00C13193">
        <w:t xml:space="preserve">  }</w:t>
      </w:r>
    </w:p>
    <w:p w:rsidR="00C13193" w:rsidRPr="00C13193" w:rsidRDefault="00C13193" w:rsidP="00C13193">
      <w:pPr>
        <w:pStyle w:val="af1"/>
      </w:pPr>
    </w:p>
    <w:p w:rsidR="00C13193" w:rsidRPr="00C13193" w:rsidRDefault="00C13193" w:rsidP="00C13193">
      <w:pPr>
        <w:pStyle w:val="af1"/>
      </w:pPr>
      <w:r w:rsidRPr="00C13193">
        <w:t xml:space="preserve">  return result;</w:t>
      </w:r>
    </w:p>
    <w:p w:rsidR="00C13193" w:rsidRPr="00C13193" w:rsidRDefault="00C13193" w:rsidP="00C13193">
      <w:pPr>
        <w:pStyle w:val="af1"/>
      </w:pPr>
      <w:r w:rsidRPr="00C13193">
        <w:t>}</w:t>
      </w:r>
    </w:p>
    <w:p w:rsidR="00DC716A" w:rsidRDefault="00DC716A" w:rsidP="00D27B78">
      <w:pPr>
        <w:pStyle w:val="aa"/>
        <w:rPr>
          <w:lang w:val="en-US"/>
        </w:rPr>
      </w:pPr>
    </w:p>
    <w:p w:rsidR="00DC1F0E" w:rsidRPr="00DC1F0E" w:rsidRDefault="00D27B78" w:rsidP="00D27B78">
      <w:pPr>
        <w:pStyle w:val="aa"/>
      </w:pPr>
      <w:r>
        <w:t>Или п</w:t>
      </w:r>
      <w:r w:rsidR="00DC1F0E" w:rsidRPr="00DC1F0E">
        <w:t>ример цикла, который выполняет alert(i) для i от 0 до 2 включительно (до 3):</w:t>
      </w:r>
    </w:p>
    <w:p w:rsidR="00DC1F0E" w:rsidRPr="007D7703" w:rsidRDefault="00DC1F0E" w:rsidP="007D7703">
      <w:pPr>
        <w:pStyle w:val="af1"/>
        <w:rPr>
          <w:rStyle w:val="af0"/>
          <w:b w:val="0"/>
          <w:color w:val="auto"/>
        </w:rPr>
      </w:pPr>
      <w:r w:rsidRPr="007D7703">
        <w:rPr>
          <w:rStyle w:val="af0"/>
          <w:b w:val="0"/>
          <w:color w:val="auto"/>
        </w:rPr>
        <w:t>var i;</w:t>
      </w:r>
    </w:p>
    <w:p w:rsidR="00DC1F0E" w:rsidRPr="007D7703" w:rsidRDefault="00DC1F0E" w:rsidP="007D7703">
      <w:pPr>
        <w:pStyle w:val="af1"/>
        <w:rPr>
          <w:rStyle w:val="af0"/>
          <w:b w:val="0"/>
          <w:color w:val="auto"/>
        </w:rPr>
      </w:pPr>
      <w:r w:rsidRPr="007D7703">
        <w:rPr>
          <w:rStyle w:val="af0"/>
          <w:b w:val="0"/>
          <w:color w:val="auto"/>
        </w:rPr>
        <w:t>for (i = 0; i &lt; 3; i++) {</w:t>
      </w:r>
    </w:p>
    <w:p w:rsidR="00DC1F0E" w:rsidRPr="007D7703" w:rsidRDefault="00DC1F0E" w:rsidP="007D7703">
      <w:pPr>
        <w:pStyle w:val="af1"/>
        <w:rPr>
          <w:rStyle w:val="af0"/>
          <w:b w:val="0"/>
          <w:color w:val="auto"/>
        </w:rPr>
      </w:pPr>
      <w:r w:rsidRPr="007D7703">
        <w:rPr>
          <w:rStyle w:val="af0"/>
          <w:b w:val="0"/>
          <w:color w:val="auto"/>
        </w:rPr>
        <w:t xml:space="preserve">  alert( i );</w:t>
      </w:r>
    </w:p>
    <w:p w:rsidR="00DC1F0E" w:rsidRPr="007D7703" w:rsidRDefault="00DC1F0E" w:rsidP="007D7703">
      <w:pPr>
        <w:pStyle w:val="af1"/>
        <w:rPr>
          <w:rStyle w:val="af0"/>
          <w:b w:val="0"/>
          <w:color w:val="auto"/>
        </w:rPr>
      </w:pPr>
      <w:r w:rsidRPr="007D7703">
        <w:rPr>
          <w:rStyle w:val="af0"/>
          <w:b w:val="0"/>
          <w:color w:val="auto"/>
        </w:rPr>
        <w:t>}</w:t>
      </w:r>
    </w:p>
    <w:p w:rsidR="00DC1F0E" w:rsidRPr="00DC1F0E" w:rsidRDefault="00DC1F0E" w:rsidP="00DC1F0E">
      <w:pPr>
        <w:shd w:val="clear" w:color="auto" w:fill="FFFFFF" w:themeFill="background1"/>
        <w:rPr>
          <w:rFonts w:asciiTheme="minorHAnsi" w:hAnsiTheme="minorHAnsi"/>
        </w:rPr>
      </w:pPr>
      <w:r w:rsidRPr="00DC1F0E">
        <w:rPr>
          <w:rFonts w:asciiTheme="minorHAnsi" w:hAnsiTheme="minorHAnsi"/>
        </w:rPr>
        <w:t>Здесь:</w:t>
      </w:r>
    </w:p>
    <w:p w:rsidR="00DC1F0E" w:rsidRPr="00DC1F0E" w:rsidRDefault="00DC1F0E" w:rsidP="00DC1F0E">
      <w:pPr>
        <w:pStyle w:val="aa"/>
      </w:pPr>
      <w:r w:rsidRPr="00DC1F0E">
        <w:t>Начало: i=0.</w:t>
      </w:r>
    </w:p>
    <w:p w:rsidR="00DC1F0E" w:rsidRPr="00DC1F0E" w:rsidRDefault="00DC1F0E" w:rsidP="00DC1F0E">
      <w:pPr>
        <w:pStyle w:val="aa"/>
      </w:pPr>
      <w:r w:rsidRPr="00DC1F0E">
        <w:t>Условие</w:t>
      </w:r>
      <w:r w:rsidRPr="00DC1F0E">
        <w:rPr>
          <w:b/>
          <w:bCs/>
        </w:rPr>
        <w:t>:</w:t>
      </w:r>
      <w:r w:rsidRPr="00DC1F0E">
        <w:t xml:space="preserve"> i&lt;3.</w:t>
      </w:r>
    </w:p>
    <w:p w:rsidR="00DC1F0E" w:rsidRPr="00DC1F0E" w:rsidRDefault="00DC1F0E" w:rsidP="00DC1F0E">
      <w:pPr>
        <w:pStyle w:val="aa"/>
      </w:pPr>
      <w:r w:rsidRPr="007D7703">
        <w:rPr>
          <w:bCs/>
        </w:rPr>
        <w:t>Шаг</w:t>
      </w:r>
      <w:r w:rsidRPr="00DC1F0E">
        <w:rPr>
          <w:b/>
          <w:bCs/>
        </w:rPr>
        <w:t>:</w:t>
      </w:r>
      <w:r w:rsidRPr="00DC1F0E">
        <w:t xml:space="preserve"> i++.</w:t>
      </w:r>
    </w:p>
    <w:p w:rsidR="00DC1F0E" w:rsidRPr="00DC1F0E" w:rsidRDefault="00DC1F0E" w:rsidP="00DC1F0E">
      <w:pPr>
        <w:pStyle w:val="aa"/>
      </w:pPr>
      <w:r w:rsidRPr="00DC1F0E">
        <w:t>Тело</w:t>
      </w:r>
      <w:r w:rsidRPr="00DC1F0E">
        <w:rPr>
          <w:b/>
          <w:bCs/>
        </w:rPr>
        <w:t>:</w:t>
      </w:r>
      <w:r w:rsidRPr="00DC1F0E">
        <w:t xml:space="preserve"> alert(i), т.е. код внутри фигурных скобок (они не обязательны, если только одна операция)</w:t>
      </w:r>
    </w:p>
    <w:p w:rsidR="00DC1F0E" w:rsidRPr="00DC1F0E" w:rsidRDefault="00DC1F0E" w:rsidP="00DC1F0E">
      <w:pPr>
        <w:shd w:val="clear" w:color="auto" w:fill="FFFFFF" w:themeFill="background1"/>
        <w:rPr>
          <w:rFonts w:asciiTheme="minorHAnsi" w:hAnsiTheme="minorHAnsi"/>
        </w:rPr>
      </w:pPr>
      <w:r w:rsidRPr="00DC1F0E">
        <w:rPr>
          <w:rFonts w:asciiTheme="minorHAnsi" w:hAnsiTheme="minorHAnsi"/>
        </w:rPr>
        <w:t>Цикл выполняется так:</w:t>
      </w:r>
    </w:p>
    <w:p w:rsidR="00DC1F0E" w:rsidRPr="00DC1F0E" w:rsidRDefault="00DC1F0E" w:rsidP="006F435A">
      <w:pPr>
        <w:numPr>
          <w:ilvl w:val="0"/>
          <w:numId w:val="14"/>
        </w:numPr>
        <w:shd w:val="clear" w:color="auto" w:fill="FFFFFF" w:themeFill="background1"/>
        <w:rPr>
          <w:rFonts w:asciiTheme="minorHAnsi" w:hAnsiTheme="minorHAnsi"/>
        </w:rPr>
      </w:pPr>
      <w:r w:rsidRPr="00DC1F0E">
        <w:rPr>
          <w:rFonts w:asciiTheme="minorHAnsi" w:hAnsiTheme="minorHAnsi"/>
        </w:rPr>
        <w:t>Начало: i=0 выполняется один-единственный раз, при заходе в цикл.</w:t>
      </w:r>
    </w:p>
    <w:p w:rsidR="00DC1F0E" w:rsidRPr="00DC1F0E" w:rsidRDefault="00DC1F0E" w:rsidP="006F435A">
      <w:pPr>
        <w:numPr>
          <w:ilvl w:val="0"/>
          <w:numId w:val="14"/>
        </w:numPr>
        <w:shd w:val="clear" w:color="auto" w:fill="FFFFFF" w:themeFill="background1"/>
        <w:rPr>
          <w:rFonts w:asciiTheme="minorHAnsi" w:hAnsiTheme="minorHAnsi"/>
        </w:rPr>
      </w:pPr>
      <w:r w:rsidRPr="00DC1F0E">
        <w:rPr>
          <w:rFonts w:asciiTheme="minorHAnsi" w:hAnsiTheme="minorHAnsi"/>
        </w:rPr>
        <w:t>Условие: i&lt;3 проверяется перед каждой итерацией и при входе в цикл, если оно нарушено, то происходит выход.</w:t>
      </w:r>
    </w:p>
    <w:p w:rsidR="00DC1F0E" w:rsidRPr="00DC1F0E" w:rsidRDefault="00DC1F0E" w:rsidP="006F435A">
      <w:pPr>
        <w:numPr>
          <w:ilvl w:val="0"/>
          <w:numId w:val="14"/>
        </w:numPr>
        <w:shd w:val="clear" w:color="auto" w:fill="FFFFFF" w:themeFill="background1"/>
        <w:rPr>
          <w:rFonts w:asciiTheme="minorHAnsi" w:hAnsiTheme="minorHAnsi"/>
        </w:rPr>
      </w:pPr>
      <w:r w:rsidRPr="00DC1F0E">
        <w:rPr>
          <w:rFonts w:asciiTheme="minorHAnsi" w:hAnsiTheme="minorHAnsi"/>
        </w:rPr>
        <w:t>Тело: alert(i).</w:t>
      </w:r>
    </w:p>
    <w:p w:rsidR="00DC1F0E" w:rsidRPr="00DC1F0E" w:rsidRDefault="00DC1F0E" w:rsidP="006F435A">
      <w:pPr>
        <w:numPr>
          <w:ilvl w:val="0"/>
          <w:numId w:val="14"/>
        </w:numPr>
        <w:shd w:val="clear" w:color="auto" w:fill="FFFFFF" w:themeFill="background1"/>
        <w:rPr>
          <w:rFonts w:asciiTheme="minorHAnsi" w:hAnsiTheme="minorHAnsi"/>
        </w:rPr>
      </w:pPr>
      <w:r w:rsidRPr="00DC1F0E">
        <w:rPr>
          <w:rFonts w:asciiTheme="minorHAnsi" w:hAnsiTheme="minorHAnsi"/>
        </w:rPr>
        <w:t xml:space="preserve">Шаг: i++ выполняется после </w:t>
      </w:r>
      <w:r w:rsidRPr="00DC1F0E">
        <w:rPr>
          <w:rFonts w:asciiTheme="minorHAnsi" w:hAnsiTheme="minorHAnsi"/>
          <w:i/>
          <w:iCs/>
        </w:rPr>
        <w:t>тела</w:t>
      </w:r>
      <w:r w:rsidRPr="00DC1F0E">
        <w:rPr>
          <w:rFonts w:asciiTheme="minorHAnsi" w:hAnsiTheme="minorHAnsi"/>
        </w:rPr>
        <w:t xml:space="preserve"> на каждой итерации, но перед </w:t>
      </w:r>
      <w:r w:rsidRPr="007D7703">
        <w:rPr>
          <w:rStyle w:val="af0"/>
        </w:rPr>
        <w:t>проверкой условия</w:t>
      </w:r>
      <w:r w:rsidRPr="00DC1F0E">
        <w:rPr>
          <w:rFonts w:asciiTheme="minorHAnsi" w:hAnsiTheme="minorHAnsi"/>
        </w:rPr>
        <w:t>.</w:t>
      </w:r>
    </w:p>
    <w:p w:rsidR="00DC1F0E" w:rsidRPr="00DC1F0E" w:rsidRDefault="00DC1F0E" w:rsidP="006F435A">
      <w:pPr>
        <w:numPr>
          <w:ilvl w:val="0"/>
          <w:numId w:val="14"/>
        </w:numPr>
        <w:shd w:val="clear" w:color="auto" w:fill="FFFFFF" w:themeFill="background1"/>
        <w:rPr>
          <w:rFonts w:asciiTheme="minorHAnsi" w:hAnsiTheme="minorHAnsi"/>
        </w:rPr>
      </w:pPr>
      <w:r w:rsidRPr="00DC1F0E">
        <w:rPr>
          <w:rFonts w:asciiTheme="minorHAnsi" w:hAnsiTheme="minorHAnsi"/>
        </w:rPr>
        <w:t>Идти на шаг 2.</w:t>
      </w:r>
    </w:p>
    <w:p w:rsidR="00DC1F0E" w:rsidRDefault="00DC1F0E" w:rsidP="00DC1F0E">
      <w:pPr>
        <w:shd w:val="clear" w:color="auto" w:fill="FFFFFF" w:themeFill="background1"/>
        <w:rPr>
          <w:rFonts w:asciiTheme="minorHAnsi" w:hAnsiTheme="minorHAnsi"/>
        </w:rPr>
      </w:pPr>
      <w:r w:rsidRPr="00DC1F0E">
        <w:rPr>
          <w:rFonts w:asciiTheme="minorHAnsi" w:hAnsiTheme="minorHAnsi"/>
        </w:rPr>
        <w:t>Иными словами, поток выполнения: начало → (если условие → тело → шаг) → (если условие → тело → шаг) → … и так далее, пока верно условие.</w:t>
      </w:r>
    </w:p>
    <w:p w:rsidR="00DC1F0E" w:rsidRPr="00DC1F0E" w:rsidRDefault="00DC1F0E" w:rsidP="00DC1F0E">
      <w:pPr>
        <w:shd w:val="clear" w:color="auto" w:fill="FFFFFF" w:themeFill="background1"/>
        <w:rPr>
          <w:rFonts w:asciiTheme="minorHAnsi" w:hAnsiTheme="minorHAnsi"/>
        </w:rPr>
      </w:pPr>
    </w:p>
    <w:p w:rsidR="00DC1F0E" w:rsidRPr="00DC1F0E" w:rsidRDefault="00DC1F0E" w:rsidP="00DC1F0E">
      <w:pPr>
        <w:shd w:val="clear" w:color="auto" w:fill="FFFFFF" w:themeFill="background1"/>
        <w:rPr>
          <w:rFonts w:asciiTheme="minorHAnsi" w:hAnsiTheme="minorHAnsi"/>
        </w:rPr>
      </w:pPr>
      <w:r w:rsidRPr="00DC1F0E">
        <w:rPr>
          <w:rFonts w:asciiTheme="minorHAnsi" w:hAnsiTheme="minorHAnsi"/>
        </w:rPr>
        <w:t>В цикле также можно определить переменную:</w:t>
      </w:r>
    </w:p>
    <w:p w:rsidR="00DC1F0E" w:rsidRPr="007D7703" w:rsidRDefault="00DC1F0E" w:rsidP="007D7703">
      <w:pPr>
        <w:pStyle w:val="af1"/>
        <w:rPr>
          <w:rStyle w:val="af0"/>
          <w:b w:val="0"/>
          <w:color w:val="auto"/>
        </w:rPr>
      </w:pPr>
      <w:r w:rsidRPr="007D7703">
        <w:rPr>
          <w:rStyle w:val="af0"/>
          <w:b w:val="0"/>
          <w:color w:val="auto"/>
        </w:rPr>
        <w:t>for (var i = 0; i &lt; 3; i++) {</w:t>
      </w:r>
    </w:p>
    <w:p w:rsidR="00DC1F0E" w:rsidRPr="007D7703" w:rsidRDefault="00DC1F0E" w:rsidP="007D7703">
      <w:pPr>
        <w:pStyle w:val="af1"/>
        <w:rPr>
          <w:rStyle w:val="af0"/>
          <w:b w:val="0"/>
          <w:color w:val="auto"/>
        </w:rPr>
      </w:pPr>
      <w:r w:rsidRPr="007D7703">
        <w:rPr>
          <w:rStyle w:val="af0"/>
          <w:b w:val="0"/>
          <w:color w:val="auto"/>
        </w:rPr>
        <w:t xml:space="preserve">  alert(i); // 0, 1, 2</w:t>
      </w:r>
    </w:p>
    <w:p w:rsidR="00DC1F0E" w:rsidRPr="007D7703" w:rsidRDefault="00DC1F0E" w:rsidP="007D7703">
      <w:pPr>
        <w:pStyle w:val="af1"/>
        <w:rPr>
          <w:rStyle w:val="af0"/>
          <w:b w:val="0"/>
          <w:color w:val="auto"/>
        </w:rPr>
      </w:pPr>
      <w:r w:rsidRPr="007D7703">
        <w:rPr>
          <w:rStyle w:val="af0"/>
          <w:b w:val="0"/>
          <w:color w:val="auto"/>
        </w:rPr>
        <w:t>}</w:t>
      </w:r>
    </w:p>
    <w:p w:rsidR="00DC1F0E" w:rsidRPr="00DC1F0E" w:rsidRDefault="00DC1F0E" w:rsidP="00DC1F0E">
      <w:pPr>
        <w:shd w:val="clear" w:color="auto" w:fill="FFFFFF" w:themeFill="background1"/>
        <w:rPr>
          <w:rFonts w:asciiTheme="minorHAnsi" w:hAnsiTheme="minorHAnsi"/>
        </w:rPr>
      </w:pPr>
      <w:r w:rsidRPr="00DC1F0E">
        <w:rPr>
          <w:rFonts w:asciiTheme="minorHAnsi" w:hAnsiTheme="minorHAnsi"/>
        </w:rPr>
        <w:t>Эта переменная будет видна и за границами цикла, в частности, после окончания цикла i станет равно 3.</w:t>
      </w:r>
    </w:p>
    <w:p w:rsidR="00DC1F0E" w:rsidRPr="00DC1F0E" w:rsidRDefault="00DC1F0E" w:rsidP="008735FE">
      <w:pPr>
        <w:pStyle w:val="2"/>
      </w:pPr>
      <w:bookmarkStart w:id="196" w:name="пропуск-частей-for"/>
      <w:r w:rsidRPr="00DC1F0E">
        <w:t>Пропуск частей for</w:t>
      </w:r>
      <w:bookmarkEnd w:id="196"/>
    </w:p>
    <w:p w:rsidR="00DC1F0E" w:rsidRPr="00DC1F0E" w:rsidRDefault="00DC1F0E" w:rsidP="00DC1F0E">
      <w:pPr>
        <w:shd w:val="clear" w:color="auto" w:fill="FFFFFF" w:themeFill="background1"/>
        <w:rPr>
          <w:rFonts w:asciiTheme="minorHAnsi" w:hAnsiTheme="minorHAnsi"/>
        </w:rPr>
      </w:pPr>
      <w:r w:rsidRPr="00DC1F0E">
        <w:rPr>
          <w:rFonts w:asciiTheme="minorHAnsi" w:hAnsiTheme="minorHAnsi"/>
        </w:rPr>
        <w:t>Любая часть for может быть пропущена.</w:t>
      </w:r>
    </w:p>
    <w:p w:rsidR="00DC1F0E" w:rsidRPr="00DC1F0E" w:rsidRDefault="00DC1F0E" w:rsidP="00DC1F0E">
      <w:pPr>
        <w:shd w:val="clear" w:color="auto" w:fill="FFFFFF" w:themeFill="background1"/>
        <w:rPr>
          <w:rFonts w:asciiTheme="minorHAnsi" w:hAnsiTheme="minorHAnsi"/>
        </w:rPr>
      </w:pPr>
      <w:r w:rsidRPr="00DC1F0E">
        <w:rPr>
          <w:rFonts w:asciiTheme="minorHAnsi" w:hAnsiTheme="minorHAnsi"/>
        </w:rPr>
        <w:t>Например, можно убрать начало. Цикл в примере ниже полностью идентичен приведённому выше:</w:t>
      </w:r>
    </w:p>
    <w:p w:rsidR="00DC1F0E" w:rsidRPr="007D7703" w:rsidRDefault="00DC1F0E" w:rsidP="007D7703">
      <w:pPr>
        <w:pStyle w:val="af1"/>
        <w:rPr>
          <w:rStyle w:val="af0"/>
          <w:b w:val="0"/>
          <w:color w:val="auto"/>
        </w:rPr>
      </w:pPr>
      <w:r w:rsidRPr="007D7703">
        <w:rPr>
          <w:rStyle w:val="af0"/>
          <w:b w:val="0"/>
          <w:color w:val="auto"/>
        </w:rPr>
        <w:t>var i = 0;</w:t>
      </w:r>
    </w:p>
    <w:p w:rsidR="00DC1F0E" w:rsidRPr="007D7703" w:rsidRDefault="00DC1F0E" w:rsidP="007D7703">
      <w:pPr>
        <w:pStyle w:val="af1"/>
        <w:rPr>
          <w:rStyle w:val="af0"/>
          <w:b w:val="0"/>
          <w:color w:val="auto"/>
        </w:rPr>
      </w:pPr>
    </w:p>
    <w:p w:rsidR="00DC1F0E" w:rsidRPr="007D7703" w:rsidRDefault="00DC1F0E" w:rsidP="007D7703">
      <w:pPr>
        <w:pStyle w:val="af1"/>
        <w:rPr>
          <w:rStyle w:val="af0"/>
          <w:b w:val="0"/>
          <w:color w:val="auto"/>
        </w:rPr>
      </w:pPr>
      <w:r w:rsidRPr="007D7703">
        <w:rPr>
          <w:rStyle w:val="af0"/>
          <w:b w:val="0"/>
          <w:color w:val="auto"/>
        </w:rPr>
        <w:t>for (; i &lt; 3; i++) {</w:t>
      </w:r>
    </w:p>
    <w:p w:rsidR="00DC1F0E" w:rsidRPr="007D7703" w:rsidRDefault="00DC1F0E" w:rsidP="007D7703">
      <w:pPr>
        <w:pStyle w:val="af1"/>
        <w:rPr>
          <w:rStyle w:val="af0"/>
          <w:b w:val="0"/>
          <w:color w:val="auto"/>
        </w:rPr>
      </w:pPr>
      <w:r w:rsidRPr="007D7703">
        <w:rPr>
          <w:rStyle w:val="af0"/>
          <w:b w:val="0"/>
          <w:color w:val="auto"/>
        </w:rPr>
        <w:t xml:space="preserve">  alert( i ); // 0, 1, 2</w:t>
      </w:r>
    </w:p>
    <w:p w:rsidR="00DC1F0E" w:rsidRPr="007D7703" w:rsidRDefault="00DC1F0E" w:rsidP="007D7703">
      <w:pPr>
        <w:pStyle w:val="af1"/>
        <w:rPr>
          <w:rStyle w:val="af0"/>
          <w:b w:val="0"/>
          <w:color w:val="auto"/>
        </w:rPr>
      </w:pPr>
      <w:r w:rsidRPr="007D7703">
        <w:rPr>
          <w:rStyle w:val="af0"/>
          <w:b w:val="0"/>
          <w:color w:val="auto"/>
        </w:rPr>
        <w:t>}</w:t>
      </w:r>
    </w:p>
    <w:p w:rsidR="00DC1F0E" w:rsidRPr="00DC1F0E" w:rsidRDefault="00DC1F0E" w:rsidP="00DC1F0E">
      <w:pPr>
        <w:shd w:val="clear" w:color="auto" w:fill="FFFFFF" w:themeFill="background1"/>
        <w:rPr>
          <w:rFonts w:asciiTheme="minorHAnsi" w:hAnsiTheme="minorHAnsi"/>
        </w:rPr>
      </w:pPr>
      <w:r w:rsidRPr="00DC1F0E">
        <w:rPr>
          <w:rFonts w:asciiTheme="minorHAnsi" w:hAnsiTheme="minorHAnsi"/>
        </w:rPr>
        <w:t>Можно убрать и шаг:</w:t>
      </w:r>
    </w:p>
    <w:p w:rsidR="00DC1F0E" w:rsidRPr="007D7703" w:rsidRDefault="00DC1F0E" w:rsidP="007D7703">
      <w:pPr>
        <w:pStyle w:val="af1"/>
        <w:rPr>
          <w:rStyle w:val="af0"/>
          <w:b w:val="0"/>
          <w:color w:val="auto"/>
        </w:rPr>
      </w:pPr>
      <w:r w:rsidRPr="007D7703">
        <w:rPr>
          <w:rStyle w:val="af0"/>
          <w:b w:val="0"/>
          <w:color w:val="auto"/>
        </w:rPr>
        <w:t>var i = 0;</w:t>
      </w:r>
    </w:p>
    <w:p w:rsidR="00DC1F0E" w:rsidRPr="007D7703" w:rsidRDefault="00DC1F0E" w:rsidP="007D7703">
      <w:pPr>
        <w:pStyle w:val="af1"/>
        <w:rPr>
          <w:rStyle w:val="af0"/>
          <w:b w:val="0"/>
          <w:color w:val="auto"/>
        </w:rPr>
      </w:pPr>
    </w:p>
    <w:p w:rsidR="00DC1F0E" w:rsidRPr="007D7703" w:rsidRDefault="00DC1F0E" w:rsidP="007D7703">
      <w:pPr>
        <w:pStyle w:val="af1"/>
        <w:rPr>
          <w:rStyle w:val="af0"/>
          <w:b w:val="0"/>
          <w:color w:val="auto"/>
        </w:rPr>
      </w:pPr>
      <w:r w:rsidRPr="007D7703">
        <w:rPr>
          <w:rStyle w:val="af0"/>
          <w:b w:val="0"/>
          <w:color w:val="auto"/>
        </w:rPr>
        <w:t>for (; i &lt; 3;) {</w:t>
      </w:r>
    </w:p>
    <w:p w:rsidR="00DC1F0E" w:rsidRPr="007D7703" w:rsidRDefault="00DC1F0E" w:rsidP="007D7703">
      <w:pPr>
        <w:pStyle w:val="af1"/>
        <w:rPr>
          <w:rStyle w:val="af0"/>
          <w:b w:val="0"/>
          <w:color w:val="auto"/>
        </w:rPr>
      </w:pPr>
      <w:r w:rsidRPr="007D7703">
        <w:rPr>
          <w:rStyle w:val="af0"/>
          <w:b w:val="0"/>
          <w:color w:val="auto"/>
        </w:rPr>
        <w:t xml:space="preserve">  alert( i );</w:t>
      </w:r>
    </w:p>
    <w:p w:rsidR="00DC1F0E" w:rsidRPr="007D7703" w:rsidRDefault="00DC1F0E" w:rsidP="007D7703">
      <w:pPr>
        <w:pStyle w:val="af1"/>
        <w:rPr>
          <w:rStyle w:val="af0"/>
          <w:b w:val="0"/>
          <w:color w:val="auto"/>
        </w:rPr>
      </w:pPr>
      <w:r w:rsidRPr="007D7703">
        <w:rPr>
          <w:rStyle w:val="af0"/>
          <w:b w:val="0"/>
          <w:color w:val="auto"/>
        </w:rPr>
        <w:t xml:space="preserve">  // цикл превратился в аналог while (i&lt;3)</w:t>
      </w:r>
    </w:p>
    <w:p w:rsidR="00DC1F0E" w:rsidRPr="007D7703" w:rsidRDefault="00DC1F0E" w:rsidP="007D7703">
      <w:pPr>
        <w:pStyle w:val="af1"/>
        <w:rPr>
          <w:rStyle w:val="af0"/>
          <w:b w:val="0"/>
          <w:color w:val="auto"/>
        </w:rPr>
      </w:pPr>
      <w:r w:rsidRPr="007D7703">
        <w:rPr>
          <w:rStyle w:val="af0"/>
          <w:b w:val="0"/>
          <w:color w:val="auto"/>
        </w:rPr>
        <w:t>}</w:t>
      </w:r>
    </w:p>
    <w:p w:rsidR="00DC1F0E" w:rsidRPr="00DC1F0E" w:rsidRDefault="00DC1F0E" w:rsidP="00DC1F0E">
      <w:pPr>
        <w:shd w:val="clear" w:color="auto" w:fill="FFFFFF" w:themeFill="background1"/>
        <w:rPr>
          <w:rFonts w:asciiTheme="minorHAnsi" w:hAnsiTheme="minorHAnsi"/>
        </w:rPr>
      </w:pPr>
      <w:r w:rsidRPr="00DC1F0E">
        <w:rPr>
          <w:rFonts w:asciiTheme="minorHAnsi" w:hAnsiTheme="minorHAnsi"/>
        </w:rPr>
        <w:t>А можно и вообще убрать всё, получив бесконечный цикл:</w:t>
      </w:r>
    </w:p>
    <w:p w:rsidR="00DC1F0E" w:rsidRPr="007D7703" w:rsidRDefault="00DC1F0E" w:rsidP="007D7703">
      <w:pPr>
        <w:pStyle w:val="af1"/>
        <w:rPr>
          <w:rStyle w:val="af0"/>
          <w:b w:val="0"/>
          <w:color w:val="auto"/>
        </w:rPr>
      </w:pPr>
      <w:r w:rsidRPr="007D7703">
        <w:rPr>
          <w:rStyle w:val="af0"/>
          <w:b w:val="0"/>
          <w:color w:val="auto"/>
        </w:rPr>
        <w:t>for (;;) {</w:t>
      </w:r>
    </w:p>
    <w:p w:rsidR="00DC1F0E" w:rsidRPr="007D7703" w:rsidRDefault="00DC1F0E" w:rsidP="007D7703">
      <w:pPr>
        <w:pStyle w:val="af1"/>
        <w:rPr>
          <w:rStyle w:val="af0"/>
          <w:b w:val="0"/>
          <w:color w:val="auto"/>
        </w:rPr>
      </w:pPr>
      <w:r w:rsidRPr="007D7703">
        <w:rPr>
          <w:rStyle w:val="af0"/>
          <w:b w:val="0"/>
          <w:color w:val="auto"/>
        </w:rPr>
        <w:t xml:space="preserve">  // будет выполняться вечно</w:t>
      </w:r>
    </w:p>
    <w:p w:rsidR="00DC1F0E" w:rsidRPr="007D7703" w:rsidRDefault="00DC1F0E" w:rsidP="007D7703">
      <w:pPr>
        <w:pStyle w:val="af1"/>
        <w:rPr>
          <w:rStyle w:val="af0"/>
          <w:b w:val="0"/>
          <w:color w:val="auto"/>
        </w:rPr>
      </w:pPr>
      <w:r w:rsidRPr="007D7703">
        <w:rPr>
          <w:rStyle w:val="af0"/>
          <w:b w:val="0"/>
          <w:color w:val="auto"/>
        </w:rPr>
        <w:t>}</w:t>
      </w:r>
    </w:p>
    <w:p w:rsidR="00DC1F0E" w:rsidRPr="00DC1F0E" w:rsidRDefault="00DC1F0E" w:rsidP="00DC1F0E">
      <w:pPr>
        <w:shd w:val="clear" w:color="auto" w:fill="FFFFFF" w:themeFill="background1"/>
        <w:rPr>
          <w:rFonts w:asciiTheme="minorHAnsi" w:hAnsiTheme="minorHAnsi"/>
        </w:rPr>
      </w:pPr>
      <w:r w:rsidRPr="00DC1F0E">
        <w:rPr>
          <w:rFonts w:asciiTheme="minorHAnsi" w:hAnsiTheme="minorHAnsi"/>
        </w:rPr>
        <w:t>При этом сами точки с запятой ; обязательно должны присутствовать, иначе будет ошибка синтаксиса.</w:t>
      </w:r>
    </w:p>
    <w:p w:rsidR="00DC1F0E" w:rsidRPr="007D7703" w:rsidRDefault="00DC1F0E" w:rsidP="007D7703">
      <w:pPr>
        <w:pStyle w:val="af1"/>
        <w:rPr>
          <w:rStyle w:val="af0"/>
          <w:b w:val="0"/>
          <w:color w:val="auto"/>
        </w:rPr>
      </w:pPr>
      <w:r w:rsidRPr="007D7703">
        <w:rPr>
          <w:rStyle w:val="af0"/>
          <w:b w:val="0"/>
          <w:color w:val="auto"/>
        </w:rPr>
        <w:t>for..in</w:t>
      </w:r>
    </w:p>
    <w:p w:rsidR="00B353BE" w:rsidRDefault="00B353BE" w:rsidP="00DC1F0E">
      <w:pPr>
        <w:shd w:val="clear" w:color="auto" w:fill="FFFFFF" w:themeFill="background1"/>
        <w:rPr>
          <w:rFonts w:asciiTheme="minorHAnsi" w:hAnsiTheme="minorHAnsi"/>
          <w:lang w:val="en-US"/>
        </w:rPr>
      </w:pPr>
    </w:p>
    <w:p w:rsidR="00DC1F0E" w:rsidRDefault="00DC1F0E" w:rsidP="00DC1F0E">
      <w:pPr>
        <w:shd w:val="clear" w:color="auto" w:fill="FFFFFF" w:themeFill="background1"/>
        <w:rPr>
          <w:rFonts w:asciiTheme="minorHAnsi" w:hAnsiTheme="minorHAnsi"/>
          <w:lang w:val="en-US"/>
        </w:rPr>
      </w:pPr>
      <w:r w:rsidRPr="00DC1F0E">
        <w:rPr>
          <w:rFonts w:asciiTheme="minorHAnsi" w:hAnsiTheme="minorHAnsi"/>
        </w:rPr>
        <w:t>Существует также специальная конструкция for..in для перебора свойств объекта.</w:t>
      </w:r>
    </w:p>
    <w:p w:rsidR="008B17BE" w:rsidRPr="008B17BE" w:rsidRDefault="008B17BE" w:rsidP="008B17BE">
      <w:pPr>
        <w:pStyle w:val="af1"/>
      </w:pPr>
      <w:r w:rsidRPr="008B17BE">
        <w:t>for</w:t>
      </w:r>
      <w:r w:rsidRPr="008B17BE">
        <w:rPr>
          <w:b/>
          <w:bCs/>
        </w:rPr>
        <w:t xml:space="preserve"> (</w:t>
      </w:r>
      <w:r w:rsidRPr="008B17BE">
        <w:t>переменная</w:t>
      </w:r>
      <w:r w:rsidRPr="008B17BE">
        <w:rPr>
          <w:b/>
          <w:bCs/>
        </w:rPr>
        <w:t xml:space="preserve"> </w:t>
      </w:r>
      <w:r w:rsidRPr="008B17BE">
        <w:t>in</w:t>
      </w:r>
      <w:r w:rsidRPr="008B17BE">
        <w:rPr>
          <w:b/>
          <w:bCs/>
        </w:rPr>
        <w:t xml:space="preserve"> </w:t>
      </w:r>
      <w:r w:rsidRPr="008B17BE">
        <w:t xml:space="preserve">объект) </w:t>
      </w:r>
      <w:r w:rsidRPr="008B17BE">
        <w:rPr>
          <w:b/>
          <w:bCs/>
        </w:rPr>
        <w:t>{</w:t>
      </w:r>
      <w:r w:rsidRPr="008B17BE">
        <w:br/>
        <w:t xml:space="preserve">  исполняемый код</w:t>
      </w:r>
      <w:r w:rsidRPr="008B17BE">
        <w:br/>
        <w:t>}</w:t>
      </w:r>
    </w:p>
    <w:p w:rsidR="008B17BE" w:rsidRPr="008B17BE" w:rsidRDefault="008B17BE" w:rsidP="008B17BE">
      <w:pPr>
        <w:shd w:val="clear" w:color="auto" w:fill="FFFFFF" w:themeFill="background1"/>
        <w:rPr>
          <w:rFonts w:asciiTheme="minorHAnsi" w:hAnsiTheme="minorHAnsi"/>
        </w:rPr>
      </w:pPr>
      <w:r w:rsidRPr="008B17BE">
        <w:rPr>
          <w:rFonts w:asciiTheme="minorHAnsi" w:hAnsiTheme="minorHAnsi"/>
        </w:rPr>
        <w:t xml:space="preserve">Например приведенный ниже код выведет все свойства объекта </w:t>
      </w:r>
      <w:r w:rsidRPr="008B17BE">
        <w:rPr>
          <w:rFonts w:asciiTheme="minorHAnsi" w:hAnsiTheme="minorHAnsi"/>
          <w:b/>
          <w:bCs/>
        </w:rPr>
        <w:t>car</w:t>
      </w:r>
    </w:p>
    <w:p w:rsidR="008B17BE" w:rsidRPr="008B17BE" w:rsidRDefault="008B17BE" w:rsidP="008B17BE">
      <w:pPr>
        <w:pStyle w:val="af1"/>
      </w:pPr>
      <w:r w:rsidRPr="008B17BE">
        <w:t>for</w:t>
      </w:r>
      <w:r w:rsidRPr="008B17BE">
        <w:rPr>
          <w:b/>
          <w:bCs/>
        </w:rPr>
        <w:t xml:space="preserve"> (</w:t>
      </w:r>
      <w:r w:rsidRPr="008B17BE">
        <w:t>i</w:t>
      </w:r>
      <w:r w:rsidRPr="008B17BE">
        <w:rPr>
          <w:b/>
          <w:bCs/>
        </w:rPr>
        <w:t xml:space="preserve"> </w:t>
      </w:r>
      <w:r w:rsidRPr="00B353BE">
        <w:rPr>
          <w:rStyle w:val="af0"/>
        </w:rPr>
        <w:t>in</w:t>
      </w:r>
      <w:r w:rsidRPr="008B17BE">
        <w:rPr>
          <w:b/>
          <w:bCs/>
        </w:rPr>
        <w:t xml:space="preserve"> </w:t>
      </w:r>
      <w:r w:rsidRPr="008B17BE">
        <w:t>car</w:t>
      </w:r>
      <w:r w:rsidRPr="008B17BE">
        <w:rPr>
          <w:b/>
          <w:bCs/>
        </w:rPr>
        <w:t>) {</w:t>
      </w:r>
      <w:r w:rsidRPr="008B17BE">
        <w:rPr>
          <w:b/>
          <w:bCs/>
        </w:rPr>
        <w:br/>
      </w:r>
      <w:r w:rsidRPr="008B17BE">
        <w:t xml:space="preserve">  console.log(car[i] + ' ');</w:t>
      </w:r>
      <w:r w:rsidRPr="008B17BE">
        <w:rPr>
          <w:b/>
          <w:bCs/>
        </w:rPr>
        <w:br/>
      </w:r>
      <w:r w:rsidRPr="008B17BE">
        <w:lastRenderedPageBreak/>
        <w:t>}</w:t>
      </w:r>
    </w:p>
    <w:p w:rsidR="00421874" w:rsidRPr="00421874" w:rsidRDefault="00421874" w:rsidP="008735FE">
      <w:pPr>
        <w:pStyle w:val="2"/>
      </w:pPr>
      <w:bookmarkStart w:id="197" w:name="прерывание-цикла-break"/>
      <w:r w:rsidRPr="00421874">
        <w:t>Прерывание цикла: break</w:t>
      </w:r>
      <w:bookmarkEnd w:id="197"/>
    </w:p>
    <w:p w:rsidR="00421874" w:rsidRPr="00421874" w:rsidRDefault="00421874" w:rsidP="00421874">
      <w:pPr>
        <w:shd w:val="clear" w:color="auto" w:fill="FFFFFF" w:themeFill="background1"/>
        <w:rPr>
          <w:rFonts w:asciiTheme="minorHAnsi" w:hAnsiTheme="minorHAnsi"/>
        </w:rPr>
      </w:pPr>
      <w:r w:rsidRPr="00421874">
        <w:rPr>
          <w:rFonts w:asciiTheme="minorHAnsi" w:hAnsiTheme="minorHAnsi"/>
        </w:rPr>
        <w:t>Выйти из цикла можно не только при проверке условия но и, вообще, в любой момент. Эту возможность обеспечивает директива break.</w:t>
      </w:r>
    </w:p>
    <w:p w:rsidR="00421874" w:rsidRPr="00421874" w:rsidRDefault="00421874" w:rsidP="00421874">
      <w:pPr>
        <w:shd w:val="clear" w:color="auto" w:fill="FFFFFF" w:themeFill="background1"/>
        <w:rPr>
          <w:rFonts w:asciiTheme="minorHAnsi" w:hAnsiTheme="minorHAnsi"/>
        </w:rPr>
      </w:pPr>
      <w:r w:rsidRPr="00421874">
        <w:rPr>
          <w:rFonts w:asciiTheme="minorHAnsi" w:hAnsiTheme="minorHAnsi"/>
        </w:rPr>
        <w:t>Например, следующий код подсчитывает сумму вводимых чисел до тех пор, пока посетитель их вводит, а затем – выдаёт:</w:t>
      </w:r>
    </w:p>
    <w:p w:rsidR="00421874" w:rsidRPr="00C8590B" w:rsidRDefault="00421874" w:rsidP="00C8590B">
      <w:pPr>
        <w:pStyle w:val="af1"/>
        <w:rPr>
          <w:rStyle w:val="af0"/>
          <w:b w:val="0"/>
          <w:color w:val="auto"/>
        </w:rPr>
      </w:pPr>
      <w:r w:rsidRPr="00C8590B">
        <w:rPr>
          <w:rStyle w:val="af0"/>
          <w:b w:val="0"/>
          <w:color w:val="auto"/>
        </w:rPr>
        <w:t xml:space="preserve">var </w:t>
      </w:r>
      <w:r w:rsidRPr="008E7894">
        <w:rPr>
          <w:rStyle w:val="af0"/>
          <w:b w:val="0"/>
          <w:color w:val="E36C0A" w:themeColor="accent6" w:themeShade="BF"/>
        </w:rPr>
        <w:t xml:space="preserve">sum </w:t>
      </w:r>
      <w:r w:rsidRPr="00C8590B">
        <w:rPr>
          <w:rStyle w:val="af0"/>
          <w:b w:val="0"/>
          <w:color w:val="auto"/>
        </w:rPr>
        <w:t xml:space="preserve">= </w:t>
      </w:r>
      <w:r w:rsidR="00624902" w:rsidRPr="00C8590B">
        <w:rPr>
          <w:rStyle w:val="af0"/>
          <w:b w:val="0"/>
          <w:color w:val="auto"/>
        </w:rPr>
        <w:t>0</w:t>
      </w:r>
      <w:r w:rsidRPr="00C8590B">
        <w:rPr>
          <w:rStyle w:val="af0"/>
          <w:b w:val="0"/>
          <w:color w:val="auto"/>
        </w:rPr>
        <w:t>;</w:t>
      </w:r>
    </w:p>
    <w:p w:rsidR="00421874" w:rsidRPr="00C8590B" w:rsidRDefault="00421874" w:rsidP="00C8590B">
      <w:pPr>
        <w:pStyle w:val="af1"/>
        <w:rPr>
          <w:rStyle w:val="af0"/>
          <w:b w:val="0"/>
          <w:color w:val="auto"/>
        </w:rPr>
      </w:pPr>
      <w:r w:rsidRPr="00C8590B">
        <w:rPr>
          <w:rStyle w:val="af0"/>
          <w:b w:val="0"/>
          <w:color w:val="auto"/>
        </w:rPr>
        <w:t>while (true) {</w:t>
      </w:r>
    </w:p>
    <w:p w:rsidR="00421874" w:rsidRPr="00C8590B" w:rsidRDefault="00421874" w:rsidP="00C8590B">
      <w:pPr>
        <w:pStyle w:val="af1"/>
        <w:rPr>
          <w:rStyle w:val="af0"/>
          <w:b w:val="0"/>
          <w:color w:val="auto"/>
        </w:rPr>
      </w:pPr>
      <w:r w:rsidRPr="00C8590B">
        <w:rPr>
          <w:rStyle w:val="af0"/>
          <w:b w:val="0"/>
          <w:color w:val="auto"/>
        </w:rPr>
        <w:t xml:space="preserve">  var </w:t>
      </w:r>
      <w:r w:rsidRPr="008E7894">
        <w:rPr>
          <w:rStyle w:val="af0"/>
          <w:b w:val="0"/>
          <w:color w:val="7030A0"/>
        </w:rPr>
        <w:t xml:space="preserve">value </w:t>
      </w:r>
      <w:r w:rsidRPr="00C8590B">
        <w:rPr>
          <w:rStyle w:val="af0"/>
          <w:b w:val="0"/>
          <w:color w:val="auto"/>
        </w:rPr>
        <w:t>= +prompt("Введите число", '');</w:t>
      </w:r>
    </w:p>
    <w:p w:rsidR="00421874" w:rsidRPr="00C8590B" w:rsidRDefault="00421874" w:rsidP="00C8590B">
      <w:pPr>
        <w:pStyle w:val="af1"/>
        <w:rPr>
          <w:rStyle w:val="af0"/>
          <w:b w:val="0"/>
          <w:color w:val="auto"/>
        </w:rPr>
      </w:pPr>
      <w:r w:rsidRPr="00C8590B">
        <w:rPr>
          <w:rStyle w:val="af0"/>
          <w:b w:val="0"/>
          <w:color w:val="auto"/>
        </w:rPr>
        <w:t xml:space="preserve">  if (!</w:t>
      </w:r>
      <w:r w:rsidRPr="008E7894">
        <w:rPr>
          <w:rStyle w:val="af0"/>
          <w:b w:val="0"/>
          <w:color w:val="7030A0"/>
        </w:rPr>
        <w:t>value</w:t>
      </w:r>
      <w:r w:rsidRPr="00C8590B">
        <w:rPr>
          <w:rStyle w:val="af0"/>
          <w:b w:val="0"/>
          <w:color w:val="auto"/>
        </w:rPr>
        <w:t xml:space="preserve">) </w:t>
      </w:r>
      <w:r w:rsidRPr="00586F31">
        <w:rPr>
          <w:rStyle w:val="af0"/>
        </w:rPr>
        <w:t>break</w:t>
      </w:r>
      <w:r w:rsidRPr="00C8590B">
        <w:rPr>
          <w:rStyle w:val="af0"/>
          <w:b w:val="0"/>
          <w:color w:val="auto"/>
        </w:rPr>
        <w:t>; // (*)</w:t>
      </w:r>
    </w:p>
    <w:p w:rsidR="00421874" w:rsidRPr="00C8590B" w:rsidRDefault="00421874" w:rsidP="00C8590B">
      <w:pPr>
        <w:pStyle w:val="af1"/>
        <w:rPr>
          <w:rStyle w:val="af0"/>
          <w:b w:val="0"/>
          <w:color w:val="auto"/>
        </w:rPr>
      </w:pPr>
      <w:r w:rsidRPr="00C8590B">
        <w:rPr>
          <w:rStyle w:val="af0"/>
          <w:b w:val="0"/>
          <w:color w:val="auto"/>
        </w:rPr>
        <w:t xml:space="preserve">  </w:t>
      </w:r>
      <w:r w:rsidRPr="008E7894">
        <w:rPr>
          <w:rStyle w:val="af0"/>
          <w:b w:val="0"/>
          <w:color w:val="E36C0A" w:themeColor="accent6" w:themeShade="BF"/>
        </w:rPr>
        <w:t xml:space="preserve">sum </w:t>
      </w:r>
      <w:r w:rsidR="00624902" w:rsidRPr="00C8590B">
        <w:rPr>
          <w:rStyle w:val="af0"/>
          <w:b w:val="0"/>
          <w:color w:val="auto"/>
        </w:rPr>
        <w:t>+</w:t>
      </w:r>
      <w:r w:rsidRPr="00C8590B">
        <w:rPr>
          <w:rStyle w:val="af0"/>
          <w:b w:val="0"/>
          <w:color w:val="auto"/>
        </w:rPr>
        <w:t xml:space="preserve">= </w:t>
      </w:r>
      <w:r w:rsidRPr="008E7894">
        <w:rPr>
          <w:rStyle w:val="af0"/>
          <w:b w:val="0"/>
          <w:color w:val="7030A0"/>
        </w:rPr>
        <w:t>value</w:t>
      </w:r>
      <w:r w:rsidRPr="00C8590B">
        <w:rPr>
          <w:rStyle w:val="af0"/>
          <w:b w:val="0"/>
          <w:color w:val="auto"/>
        </w:rPr>
        <w:t>;</w:t>
      </w:r>
    </w:p>
    <w:p w:rsidR="00421874" w:rsidRPr="00C8590B" w:rsidRDefault="00421874" w:rsidP="00C8590B">
      <w:pPr>
        <w:pStyle w:val="af1"/>
        <w:rPr>
          <w:rStyle w:val="af0"/>
          <w:b w:val="0"/>
          <w:color w:val="auto"/>
        </w:rPr>
      </w:pPr>
      <w:r w:rsidRPr="00C8590B">
        <w:rPr>
          <w:rStyle w:val="af0"/>
          <w:b w:val="0"/>
          <w:color w:val="auto"/>
        </w:rPr>
        <w:t>}</w:t>
      </w:r>
    </w:p>
    <w:p w:rsidR="00421874" w:rsidRPr="00421874" w:rsidRDefault="00421874" w:rsidP="00421874">
      <w:pPr>
        <w:shd w:val="clear" w:color="auto" w:fill="D9D9D9" w:themeFill="background1" w:themeFillShade="D9"/>
        <w:rPr>
          <w:rFonts w:asciiTheme="minorHAnsi" w:hAnsiTheme="minorHAnsi"/>
        </w:rPr>
      </w:pPr>
      <w:r w:rsidRPr="00421874">
        <w:rPr>
          <w:rFonts w:asciiTheme="minorHAnsi" w:hAnsiTheme="minorHAnsi"/>
        </w:rPr>
        <w:t xml:space="preserve">alert( 'Сумма: ' + </w:t>
      </w:r>
      <w:r w:rsidRPr="008E7894">
        <w:rPr>
          <w:rFonts w:asciiTheme="minorHAnsi" w:hAnsiTheme="minorHAnsi"/>
          <w:color w:val="E36C0A" w:themeColor="accent6" w:themeShade="BF"/>
        </w:rPr>
        <w:t xml:space="preserve">sum </w:t>
      </w:r>
      <w:r w:rsidRPr="00421874">
        <w:rPr>
          <w:rFonts w:asciiTheme="minorHAnsi" w:hAnsiTheme="minorHAnsi"/>
        </w:rPr>
        <w:t>);</w:t>
      </w:r>
    </w:p>
    <w:p w:rsidR="00421874" w:rsidRPr="00421874" w:rsidRDefault="00421874" w:rsidP="00421874">
      <w:pPr>
        <w:shd w:val="clear" w:color="auto" w:fill="FFFFFF" w:themeFill="background1"/>
        <w:rPr>
          <w:rFonts w:asciiTheme="minorHAnsi" w:hAnsiTheme="minorHAnsi"/>
        </w:rPr>
      </w:pPr>
      <w:r w:rsidRPr="00421874">
        <w:rPr>
          <w:rFonts w:asciiTheme="minorHAnsi" w:hAnsiTheme="minorHAnsi"/>
        </w:rPr>
        <w:t>Директива break в строке (*), если посетитель ничего не ввёл, полностью прекращает выполнение цикла и передаёт управление на строку за его телом, то есть на alert.</w:t>
      </w:r>
    </w:p>
    <w:p w:rsidR="00421874" w:rsidRPr="00421874" w:rsidRDefault="00421874" w:rsidP="00421874">
      <w:pPr>
        <w:shd w:val="clear" w:color="auto" w:fill="FFFFFF" w:themeFill="background1"/>
        <w:rPr>
          <w:rFonts w:asciiTheme="minorHAnsi" w:hAnsiTheme="minorHAnsi"/>
        </w:rPr>
      </w:pPr>
      <w:r w:rsidRPr="00421874">
        <w:rPr>
          <w:rFonts w:asciiTheme="minorHAnsi" w:hAnsiTheme="minorHAnsi"/>
        </w:rPr>
        <w:t>Вообще, сочетание «бесконечный цикл + break» – отличная штука для тех ситуаций, когда условие, по которому нужно прерваться, находится не в начале-конце цикла, а посередине.</w:t>
      </w:r>
    </w:p>
    <w:p w:rsidR="00353219" w:rsidRPr="00353219" w:rsidRDefault="00353219" w:rsidP="008735FE">
      <w:pPr>
        <w:pStyle w:val="2"/>
      </w:pPr>
      <w:bookmarkStart w:id="198" w:name="continue"/>
      <w:r w:rsidRPr="00353219">
        <w:t>continue</w:t>
      </w:r>
      <w:bookmarkEnd w:id="198"/>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 xml:space="preserve">Директива continue прекращает выполнение </w:t>
      </w:r>
      <w:r w:rsidRPr="00353219">
        <w:rPr>
          <w:rFonts w:asciiTheme="minorHAnsi" w:hAnsiTheme="minorHAnsi"/>
          <w:i/>
          <w:iCs/>
        </w:rPr>
        <w:t>текущей итерации</w:t>
      </w:r>
      <w:r w:rsidRPr="00353219">
        <w:rPr>
          <w:rFonts w:asciiTheme="minorHAnsi" w:hAnsiTheme="minorHAnsi"/>
        </w:rPr>
        <w:t xml:space="preserve"> цикла.</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Она – в некотором роде «младшая сестра» директивы break: прерывает не весь цикл, а только текущее выполнение его тела, как будто оно закончилось.</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Её используют, если понятно, что на текущем повторе цикла делать больше нечего.</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Например, цикл ниже использует continue, чтобы не выводить чётные значения:</w:t>
      </w:r>
    </w:p>
    <w:p w:rsidR="00353219" w:rsidRPr="00562507" w:rsidRDefault="00353219" w:rsidP="00562507">
      <w:pPr>
        <w:pStyle w:val="af1"/>
        <w:rPr>
          <w:rStyle w:val="af0"/>
          <w:b w:val="0"/>
          <w:color w:val="auto"/>
        </w:rPr>
      </w:pPr>
      <w:r w:rsidRPr="00562507">
        <w:rPr>
          <w:rStyle w:val="af0"/>
          <w:b w:val="0"/>
          <w:color w:val="auto"/>
        </w:rPr>
        <w:t>for (var i = 0; i &lt; 10; i++) {</w:t>
      </w:r>
    </w:p>
    <w:p w:rsidR="00353219" w:rsidRPr="00562507" w:rsidRDefault="00353219" w:rsidP="00562507">
      <w:pPr>
        <w:pStyle w:val="af1"/>
        <w:rPr>
          <w:rStyle w:val="af0"/>
          <w:b w:val="0"/>
          <w:color w:val="auto"/>
        </w:rPr>
      </w:pPr>
      <w:r w:rsidRPr="00562507">
        <w:rPr>
          <w:rStyle w:val="af0"/>
          <w:b w:val="0"/>
          <w:color w:val="auto"/>
        </w:rPr>
        <w:t xml:space="preserve">  if (i % 2 == 0) continue;</w:t>
      </w:r>
    </w:p>
    <w:p w:rsidR="00353219" w:rsidRPr="00562507" w:rsidRDefault="00353219" w:rsidP="00562507">
      <w:pPr>
        <w:pStyle w:val="af1"/>
        <w:rPr>
          <w:rStyle w:val="af0"/>
          <w:b w:val="0"/>
          <w:color w:val="auto"/>
        </w:rPr>
      </w:pPr>
      <w:r w:rsidRPr="00562507">
        <w:rPr>
          <w:rStyle w:val="af0"/>
          <w:b w:val="0"/>
          <w:color w:val="auto"/>
        </w:rPr>
        <w:t xml:space="preserve">  alert(i);</w:t>
      </w:r>
    </w:p>
    <w:p w:rsidR="00353219" w:rsidRPr="00562507" w:rsidRDefault="00353219" w:rsidP="00562507">
      <w:pPr>
        <w:pStyle w:val="af1"/>
        <w:rPr>
          <w:rStyle w:val="af0"/>
          <w:b w:val="0"/>
          <w:color w:val="auto"/>
        </w:rPr>
      </w:pPr>
      <w:r w:rsidRPr="00562507">
        <w:rPr>
          <w:rStyle w:val="af0"/>
          <w:b w:val="0"/>
          <w:color w:val="auto"/>
        </w:rPr>
        <w:t>}</w:t>
      </w:r>
    </w:p>
    <w:p w:rsidR="002D7F77" w:rsidRDefault="002D7F77" w:rsidP="002D7F77">
      <w:pPr>
        <w:pStyle w:val="aa"/>
        <w:rPr>
          <w:lang w:val="en-US"/>
        </w:rPr>
      </w:pPr>
    </w:p>
    <w:p w:rsidR="002D7F77" w:rsidRPr="002D7F77" w:rsidRDefault="002D7F77" w:rsidP="002D7F77">
      <w:pPr>
        <w:pStyle w:val="af1"/>
      </w:pPr>
      <w:r w:rsidRPr="002D7F77">
        <w:t>for (i = 1; i &lt; 10; i = i + 1) {</w:t>
      </w:r>
      <w:r w:rsidRPr="002D7F77">
        <w:br/>
        <w:t>  if (i == 5) {</w:t>
      </w:r>
      <w:r w:rsidRPr="002D7F77">
        <w:br/>
        <w:t>    continue;</w:t>
      </w:r>
      <w:r w:rsidRPr="002D7F77">
        <w:br/>
        <w:t>  }</w:t>
      </w:r>
      <w:r w:rsidRPr="002D7F77">
        <w:br/>
        <w:t>  console.log('i= ' + i);</w:t>
      </w:r>
      <w:r w:rsidRPr="002D7F77">
        <w:br/>
        <w:t>}</w:t>
      </w:r>
    </w:p>
    <w:p w:rsidR="002D7F77" w:rsidRDefault="002D7F77" w:rsidP="00353219">
      <w:pPr>
        <w:shd w:val="clear" w:color="auto" w:fill="FFFFFF" w:themeFill="background1"/>
        <w:rPr>
          <w:rFonts w:asciiTheme="minorHAnsi" w:hAnsiTheme="minorHAnsi"/>
          <w:lang w:val="en-US"/>
        </w:rPr>
      </w:pPr>
      <w:r w:rsidRPr="002D7F77">
        <w:rPr>
          <w:rFonts w:asciiTheme="minorHAnsi" w:hAnsiTheme="minorHAnsi"/>
        </w:rPr>
        <w:t>В данном случае continue помешает выполниться выводу в консоль при значении переменной равном 5, все остальные значения будут напечатаны.</w:t>
      </w:r>
    </w:p>
    <w:p w:rsidR="002D7F77" w:rsidRPr="002D7F77" w:rsidRDefault="002D7F77" w:rsidP="00353219">
      <w:pPr>
        <w:shd w:val="clear" w:color="auto" w:fill="FFFFFF" w:themeFill="background1"/>
        <w:rPr>
          <w:rFonts w:asciiTheme="minorHAnsi" w:hAnsiTheme="minorHAnsi"/>
          <w:lang w:val="en-US"/>
        </w:rPr>
      </w:pP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Для чётных i срабатывает continue, выполнение тела прекращается и управление передаётся на следующий проход for.</w:t>
      </w:r>
    </w:p>
    <w:p w:rsidR="00353219" w:rsidRDefault="00353219" w:rsidP="00353219">
      <w:pPr>
        <w:shd w:val="clear" w:color="auto" w:fill="FFFFFF" w:themeFill="background1"/>
        <w:rPr>
          <w:rFonts w:asciiTheme="minorHAnsi" w:hAnsiTheme="minorHAnsi"/>
          <w:lang w:val="en-US"/>
        </w:rPr>
      </w:pPr>
      <w:r w:rsidRPr="00353219">
        <w:rPr>
          <w:rFonts w:asciiTheme="minorHAnsi" w:hAnsiTheme="minorHAnsi"/>
        </w:rPr>
        <w:t>Директива continue позволяет обойтись без скобок</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Цикл, который обрабатывает только нечётные значения, мог бы выглядеть так:</w:t>
      </w:r>
    </w:p>
    <w:p w:rsidR="00353219" w:rsidRPr="00562507" w:rsidRDefault="00353219" w:rsidP="00562507">
      <w:pPr>
        <w:pStyle w:val="af1"/>
        <w:rPr>
          <w:rStyle w:val="af0"/>
          <w:b w:val="0"/>
          <w:color w:val="auto"/>
        </w:rPr>
      </w:pPr>
      <w:r w:rsidRPr="00562507">
        <w:rPr>
          <w:rStyle w:val="af0"/>
          <w:b w:val="0"/>
          <w:color w:val="auto"/>
        </w:rPr>
        <w:t>for (var i = 0; i &lt; 10; i++) {</w:t>
      </w:r>
    </w:p>
    <w:p w:rsidR="00353219" w:rsidRPr="0098028F" w:rsidRDefault="00353219" w:rsidP="00562507">
      <w:pPr>
        <w:pStyle w:val="af1"/>
        <w:rPr>
          <w:rStyle w:val="af0"/>
          <w:b w:val="0"/>
          <w:color w:val="auto"/>
          <w:lang w:val="en-US"/>
        </w:rPr>
      </w:pPr>
      <w:r w:rsidRPr="00562507">
        <w:rPr>
          <w:rStyle w:val="af0"/>
          <w:b w:val="0"/>
          <w:color w:val="auto"/>
        </w:rPr>
        <w:t xml:space="preserve">  if (i % 2) {</w:t>
      </w:r>
      <w:r w:rsidR="0098028F">
        <w:rPr>
          <w:rStyle w:val="af0"/>
          <w:b w:val="0"/>
          <w:color w:val="auto"/>
          <w:lang w:val="en-US"/>
        </w:rPr>
        <w:t xml:space="preserve"> </w:t>
      </w:r>
      <w:r w:rsidR="0098028F">
        <w:rPr>
          <w:rStyle w:val="af0"/>
          <w:b w:val="0"/>
          <w:color w:val="auto"/>
          <w:lang w:val="en-US"/>
        </w:rPr>
        <w:tab/>
      </w:r>
      <w:r w:rsidR="0098028F">
        <w:rPr>
          <w:rStyle w:val="af0"/>
          <w:b w:val="0"/>
          <w:color w:val="auto"/>
          <w:lang w:val="en-US"/>
        </w:rPr>
        <w:tab/>
        <w:t>//i % 2 &gt;= 1, а значит значение преобразуется к true;</w:t>
      </w:r>
    </w:p>
    <w:p w:rsidR="00353219" w:rsidRPr="00562507" w:rsidRDefault="00353219" w:rsidP="00562507">
      <w:pPr>
        <w:pStyle w:val="af1"/>
        <w:rPr>
          <w:rStyle w:val="af0"/>
          <w:b w:val="0"/>
          <w:color w:val="auto"/>
        </w:rPr>
      </w:pPr>
      <w:r w:rsidRPr="00562507">
        <w:rPr>
          <w:rStyle w:val="af0"/>
          <w:b w:val="0"/>
          <w:color w:val="auto"/>
        </w:rPr>
        <w:t xml:space="preserve">    alert( i );</w:t>
      </w:r>
    </w:p>
    <w:p w:rsidR="00353219" w:rsidRPr="00562507" w:rsidRDefault="00353219" w:rsidP="00562507">
      <w:pPr>
        <w:pStyle w:val="af1"/>
        <w:rPr>
          <w:rStyle w:val="af0"/>
          <w:b w:val="0"/>
          <w:color w:val="auto"/>
        </w:rPr>
      </w:pPr>
      <w:r w:rsidRPr="00562507">
        <w:rPr>
          <w:rStyle w:val="af0"/>
          <w:b w:val="0"/>
          <w:color w:val="auto"/>
        </w:rPr>
        <w:t xml:space="preserve">  }</w:t>
      </w:r>
    </w:p>
    <w:p w:rsidR="00353219" w:rsidRPr="00562507" w:rsidRDefault="00353219" w:rsidP="00562507">
      <w:pPr>
        <w:pStyle w:val="af1"/>
        <w:rPr>
          <w:rStyle w:val="af0"/>
          <w:b w:val="0"/>
          <w:color w:val="auto"/>
        </w:rPr>
      </w:pPr>
      <w:r w:rsidRPr="00562507">
        <w:rPr>
          <w:rStyle w:val="af0"/>
          <w:b w:val="0"/>
          <w:color w:val="auto"/>
        </w:rPr>
        <w:t>}</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С технической точки зрения он полностью идентичен. Действительно, вместо continue можно просто завернуть действия в блок if. Однако, мы получили дополнительный уровень вложенности фигурных скобок. Если код внутри if более длинный, то это ухудшает читаемость, в отличие от варианта с continue.</w:t>
      </w:r>
    </w:p>
    <w:p w:rsidR="00353219" w:rsidRPr="00B307C3" w:rsidRDefault="00353219" w:rsidP="00B307C3">
      <w:pPr>
        <w:shd w:val="clear" w:color="auto" w:fill="FFFFFF" w:themeFill="background1"/>
        <w:ind w:firstLine="708"/>
        <w:rPr>
          <w:rFonts w:asciiTheme="minorHAnsi" w:hAnsiTheme="minorHAnsi"/>
          <w:b/>
        </w:rPr>
      </w:pPr>
      <w:r w:rsidRPr="00B307C3">
        <w:rPr>
          <w:rFonts w:asciiTheme="minorHAnsi" w:hAnsiTheme="minorHAnsi"/>
          <w:b/>
        </w:rPr>
        <w:t>Нельзя использовать break/continue справа от оператора „?“</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Обычно мы можем заменить if на оператор вопросительный знак '?'.</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То есть, запись:</w:t>
      </w:r>
    </w:p>
    <w:p w:rsidR="00353219" w:rsidRPr="00562507" w:rsidRDefault="00353219" w:rsidP="00562507">
      <w:pPr>
        <w:pStyle w:val="af1"/>
        <w:rPr>
          <w:rStyle w:val="af0"/>
          <w:b w:val="0"/>
          <w:color w:val="auto"/>
        </w:rPr>
      </w:pPr>
      <w:r w:rsidRPr="00562507">
        <w:rPr>
          <w:rStyle w:val="af0"/>
          <w:b w:val="0"/>
          <w:color w:val="auto"/>
        </w:rPr>
        <w:t>if (условие) {</w:t>
      </w:r>
    </w:p>
    <w:p w:rsidR="00353219" w:rsidRPr="00562507" w:rsidRDefault="00353219" w:rsidP="00562507">
      <w:pPr>
        <w:pStyle w:val="af1"/>
        <w:rPr>
          <w:rStyle w:val="af0"/>
          <w:b w:val="0"/>
          <w:color w:val="auto"/>
        </w:rPr>
      </w:pPr>
      <w:r w:rsidRPr="00562507">
        <w:rPr>
          <w:rStyle w:val="af0"/>
          <w:b w:val="0"/>
          <w:color w:val="auto"/>
        </w:rPr>
        <w:t xml:space="preserve">  a();</w:t>
      </w:r>
    </w:p>
    <w:p w:rsidR="00353219" w:rsidRPr="00562507" w:rsidRDefault="00353219" w:rsidP="00562507">
      <w:pPr>
        <w:pStyle w:val="af1"/>
        <w:rPr>
          <w:rStyle w:val="af0"/>
          <w:b w:val="0"/>
          <w:color w:val="auto"/>
        </w:rPr>
      </w:pPr>
      <w:r w:rsidRPr="00562507">
        <w:rPr>
          <w:rStyle w:val="af0"/>
          <w:b w:val="0"/>
          <w:color w:val="auto"/>
        </w:rPr>
        <w:t>} else {</w:t>
      </w:r>
    </w:p>
    <w:p w:rsidR="00353219" w:rsidRPr="00562507" w:rsidRDefault="00353219" w:rsidP="00562507">
      <w:pPr>
        <w:pStyle w:val="af1"/>
        <w:rPr>
          <w:rStyle w:val="af0"/>
          <w:b w:val="0"/>
          <w:color w:val="auto"/>
        </w:rPr>
      </w:pPr>
      <w:r w:rsidRPr="00562507">
        <w:rPr>
          <w:rStyle w:val="af0"/>
          <w:b w:val="0"/>
          <w:color w:val="auto"/>
        </w:rPr>
        <w:t xml:space="preserve">  b();</w:t>
      </w:r>
    </w:p>
    <w:p w:rsidR="00353219" w:rsidRPr="00562507" w:rsidRDefault="00353219" w:rsidP="00562507">
      <w:pPr>
        <w:pStyle w:val="af1"/>
        <w:rPr>
          <w:rStyle w:val="af0"/>
          <w:b w:val="0"/>
          <w:color w:val="auto"/>
        </w:rPr>
      </w:pPr>
      <w:r w:rsidRPr="00562507">
        <w:rPr>
          <w:rStyle w:val="af0"/>
          <w:b w:val="0"/>
          <w:color w:val="auto"/>
        </w:rPr>
        <w:t>}</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…Аналогична записи:</w:t>
      </w:r>
    </w:p>
    <w:p w:rsidR="00353219" w:rsidRPr="00562507" w:rsidRDefault="00353219" w:rsidP="00562507">
      <w:pPr>
        <w:pStyle w:val="af1"/>
        <w:rPr>
          <w:rStyle w:val="af0"/>
          <w:b w:val="0"/>
          <w:color w:val="auto"/>
        </w:rPr>
      </w:pPr>
      <w:r w:rsidRPr="00562507">
        <w:rPr>
          <w:rStyle w:val="af0"/>
          <w:b w:val="0"/>
          <w:color w:val="auto"/>
        </w:rPr>
        <w:t>условие ? a() : b();</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В обоих случаях в зависимости от условия выполняется либо a() либо b().</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 xml:space="preserve">Но разница состоит в том, что оператор вопросительный знак '?', использованный во второй записи, </w:t>
      </w:r>
      <w:r w:rsidRPr="00562507">
        <w:rPr>
          <w:rStyle w:val="af0"/>
        </w:rPr>
        <w:t>возвращает значение</w:t>
      </w:r>
      <w:r w:rsidRPr="00353219">
        <w:rPr>
          <w:rFonts w:asciiTheme="minorHAnsi" w:hAnsiTheme="minorHAnsi"/>
        </w:rPr>
        <w:t>.</w:t>
      </w:r>
    </w:p>
    <w:p w:rsidR="00562507" w:rsidRDefault="00562507" w:rsidP="00353219">
      <w:pPr>
        <w:shd w:val="clear" w:color="auto" w:fill="FFFFFF" w:themeFill="background1"/>
        <w:rPr>
          <w:rFonts w:asciiTheme="minorHAnsi" w:hAnsiTheme="minorHAnsi"/>
          <w:b/>
          <w:bCs/>
        </w:rPr>
      </w:pP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b/>
          <w:bCs/>
        </w:rPr>
        <w:t>Синтаксические конструкции, которые не возвращают значений, нельзя использовать в операторе '?'.</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К таким относятся большинство конструкций и, в частности, break/continue.</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Поэтому такой код приведёт к ошибке:</w:t>
      </w:r>
    </w:p>
    <w:p w:rsidR="00353219" w:rsidRPr="00562507" w:rsidRDefault="00353219" w:rsidP="00562507">
      <w:pPr>
        <w:pStyle w:val="af1"/>
        <w:rPr>
          <w:rStyle w:val="af0"/>
          <w:b w:val="0"/>
          <w:color w:val="auto"/>
        </w:rPr>
      </w:pPr>
      <w:r w:rsidRPr="00562507">
        <w:rPr>
          <w:rStyle w:val="af0"/>
          <w:b w:val="0"/>
          <w:color w:val="auto"/>
        </w:rPr>
        <w:t>(i &gt; 5) ? alert(i) : continue;</w:t>
      </w:r>
    </w:p>
    <w:p w:rsidR="00353219" w:rsidRPr="00353219" w:rsidRDefault="00353219" w:rsidP="00353219">
      <w:pPr>
        <w:shd w:val="clear" w:color="auto" w:fill="FFFFFF" w:themeFill="background1"/>
        <w:rPr>
          <w:rFonts w:asciiTheme="minorHAnsi" w:hAnsiTheme="minorHAnsi"/>
        </w:rPr>
      </w:pPr>
      <w:r w:rsidRPr="00353219">
        <w:rPr>
          <w:rFonts w:asciiTheme="minorHAnsi" w:hAnsiTheme="minorHAnsi"/>
        </w:rPr>
        <w:t>Впрочем, как уже говорилось ранее, оператор вопросительный знак '?' не стоит использовать таким образом. Это – всего лишь ещё одна причина, почему для проверки условия предпочтителен if.</w:t>
      </w:r>
    </w:p>
    <w:p w:rsidR="00B307C3" w:rsidRPr="00B307C3" w:rsidRDefault="00B307C3" w:rsidP="000679BE">
      <w:pPr>
        <w:pStyle w:val="2"/>
      </w:pPr>
      <w:bookmarkStart w:id="199" w:name="метки-для-break-continue"/>
      <w:r w:rsidRPr="00B307C3">
        <w:t>Метки для break/continue</w:t>
      </w:r>
      <w:bookmarkEnd w:id="199"/>
    </w:p>
    <w:p w:rsidR="00B307C3" w:rsidRPr="00B307C3" w:rsidRDefault="00B307C3" w:rsidP="00B307C3">
      <w:pPr>
        <w:shd w:val="clear" w:color="auto" w:fill="FFFFFF" w:themeFill="background1"/>
        <w:rPr>
          <w:rFonts w:asciiTheme="minorHAnsi" w:hAnsiTheme="minorHAnsi"/>
        </w:rPr>
      </w:pPr>
      <w:r w:rsidRPr="00B307C3">
        <w:rPr>
          <w:rFonts w:asciiTheme="minorHAnsi" w:hAnsiTheme="minorHAnsi"/>
        </w:rPr>
        <w:t>Бывает нужно выйти одновременно из нескольких уровней цикла.</w:t>
      </w:r>
    </w:p>
    <w:p w:rsidR="00B307C3" w:rsidRPr="00B307C3" w:rsidRDefault="00B307C3" w:rsidP="00B307C3">
      <w:pPr>
        <w:shd w:val="clear" w:color="auto" w:fill="FFFFFF" w:themeFill="background1"/>
        <w:rPr>
          <w:rFonts w:asciiTheme="minorHAnsi" w:hAnsiTheme="minorHAnsi"/>
        </w:rPr>
      </w:pPr>
      <w:r w:rsidRPr="00B307C3">
        <w:rPr>
          <w:rFonts w:asciiTheme="minorHAnsi" w:hAnsiTheme="minorHAnsi"/>
        </w:rPr>
        <w:t>Например, внутри цикла по i находится цикл по j, и при выполнении некоторого условия мы бы хотели выйти из обоих циклов сразу:</w:t>
      </w:r>
    </w:p>
    <w:p w:rsidR="00B307C3" w:rsidRPr="00091B12" w:rsidRDefault="00B307C3" w:rsidP="00091B12">
      <w:pPr>
        <w:pStyle w:val="af1"/>
        <w:rPr>
          <w:rStyle w:val="af0"/>
          <w:b w:val="0"/>
          <w:color w:val="auto"/>
        </w:rPr>
      </w:pPr>
      <w:r w:rsidRPr="00091B12">
        <w:rPr>
          <w:rStyle w:val="af0"/>
          <w:b w:val="0"/>
          <w:color w:val="0070C0"/>
        </w:rPr>
        <w:t>outer</w:t>
      </w:r>
      <w:r w:rsidRPr="00091B12">
        <w:rPr>
          <w:rStyle w:val="af0"/>
          <w:b w:val="0"/>
          <w:color w:val="auto"/>
        </w:rPr>
        <w:t>: for (var i = 0; i &lt; 3; i++) {</w:t>
      </w:r>
    </w:p>
    <w:p w:rsidR="00B307C3" w:rsidRPr="00091B12" w:rsidRDefault="00B307C3" w:rsidP="00091B12">
      <w:pPr>
        <w:pStyle w:val="af1"/>
        <w:rPr>
          <w:rStyle w:val="af0"/>
          <w:b w:val="0"/>
          <w:color w:val="auto"/>
        </w:rPr>
      </w:pPr>
      <w:r w:rsidRPr="00091B12">
        <w:rPr>
          <w:rStyle w:val="af0"/>
          <w:b w:val="0"/>
          <w:color w:val="auto"/>
        </w:rPr>
        <w:t xml:space="preserve">  for (var j = 0; j &lt; 3; j++) {</w:t>
      </w:r>
    </w:p>
    <w:p w:rsidR="00B307C3" w:rsidRPr="00091B12" w:rsidRDefault="00B307C3" w:rsidP="00091B12">
      <w:pPr>
        <w:pStyle w:val="af1"/>
        <w:rPr>
          <w:rStyle w:val="af0"/>
          <w:b w:val="0"/>
          <w:color w:val="auto"/>
        </w:rPr>
      </w:pPr>
      <w:r w:rsidRPr="00091B12">
        <w:rPr>
          <w:rStyle w:val="af0"/>
          <w:b w:val="0"/>
          <w:color w:val="auto"/>
        </w:rPr>
        <w:t xml:space="preserve">    var input = prompt('Значение в координатах '+i+','+j, '');</w:t>
      </w:r>
    </w:p>
    <w:p w:rsidR="00B307C3" w:rsidRPr="00091B12" w:rsidRDefault="00B307C3" w:rsidP="00091B12">
      <w:pPr>
        <w:pStyle w:val="af1"/>
        <w:rPr>
          <w:rStyle w:val="af0"/>
          <w:b w:val="0"/>
          <w:color w:val="auto"/>
        </w:rPr>
      </w:pPr>
      <w:r w:rsidRPr="00091B12">
        <w:rPr>
          <w:rStyle w:val="af0"/>
          <w:b w:val="0"/>
          <w:color w:val="auto"/>
        </w:rPr>
        <w:lastRenderedPageBreak/>
        <w:t xml:space="preserve">    // если отмена ввода или пустая строка -</w:t>
      </w:r>
    </w:p>
    <w:p w:rsidR="00B307C3" w:rsidRPr="00091B12" w:rsidRDefault="00B307C3" w:rsidP="00091B12">
      <w:pPr>
        <w:pStyle w:val="af1"/>
        <w:rPr>
          <w:rStyle w:val="af0"/>
          <w:b w:val="0"/>
          <w:color w:val="auto"/>
        </w:rPr>
      </w:pPr>
      <w:r w:rsidRPr="00091B12">
        <w:rPr>
          <w:rStyle w:val="af0"/>
          <w:b w:val="0"/>
          <w:color w:val="auto"/>
        </w:rPr>
        <w:t xml:space="preserve">    // завершить оба цикла</w:t>
      </w:r>
    </w:p>
    <w:p w:rsidR="00B307C3" w:rsidRPr="00091B12" w:rsidRDefault="00B307C3" w:rsidP="00091B12">
      <w:pPr>
        <w:pStyle w:val="af1"/>
        <w:rPr>
          <w:rStyle w:val="af0"/>
          <w:b w:val="0"/>
          <w:color w:val="auto"/>
        </w:rPr>
      </w:pPr>
      <w:r w:rsidRPr="00091B12">
        <w:rPr>
          <w:rStyle w:val="af0"/>
          <w:b w:val="0"/>
          <w:color w:val="auto"/>
        </w:rPr>
        <w:t xml:space="preserve">    if (!input) break </w:t>
      </w:r>
      <w:r w:rsidRPr="00091B12">
        <w:rPr>
          <w:rStyle w:val="af0"/>
          <w:b w:val="0"/>
          <w:color w:val="0070C0"/>
        </w:rPr>
        <w:t>outer</w:t>
      </w:r>
      <w:r w:rsidRPr="00091B12">
        <w:rPr>
          <w:rStyle w:val="af0"/>
          <w:b w:val="0"/>
          <w:color w:val="auto"/>
        </w:rPr>
        <w:t>; // (*)</w:t>
      </w:r>
    </w:p>
    <w:p w:rsidR="00B307C3" w:rsidRPr="00091B12" w:rsidRDefault="00B307C3" w:rsidP="00091B12">
      <w:pPr>
        <w:pStyle w:val="af1"/>
        <w:rPr>
          <w:rStyle w:val="af0"/>
          <w:b w:val="0"/>
          <w:color w:val="auto"/>
        </w:rPr>
      </w:pPr>
      <w:r w:rsidRPr="00091B12">
        <w:rPr>
          <w:rStyle w:val="af0"/>
          <w:b w:val="0"/>
          <w:color w:val="auto"/>
        </w:rPr>
        <w:t xml:space="preserve">  }</w:t>
      </w:r>
    </w:p>
    <w:p w:rsidR="00B307C3" w:rsidRPr="00091B12" w:rsidRDefault="00B307C3" w:rsidP="00091B12">
      <w:pPr>
        <w:pStyle w:val="af1"/>
        <w:rPr>
          <w:rStyle w:val="af0"/>
          <w:b w:val="0"/>
          <w:color w:val="auto"/>
        </w:rPr>
      </w:pPr>
      <w:r w:rsidRPr="00091B12">
        <w:rPr>
          <w:rStyle w:val="af0"/>
          <w:b w:val="0"/>
          <w:color w:val="auto"/>
        </w:rPr>
        <w:t>}</w:t>
      </w:r>
    </w:p>
    <w:p w:rsidR="00B307C3" w:rsidRPr="00091B12" w:rsidRDefault="00B307C3" w:rsidP="00091B12">
      <w:pPr>
        <w:pStyle w:val="af1"/>
        <w:rPr>
          <w:rStyle w:val="af0"/>
          <w:b w:val="0"/>
          <w:color w:val="auto"/>
        </w:rPr>
      </w:pPr>
      <w:r w:rsidRPr="00091B12">
        <w:rPr>
          <w:rStyle w:val="af0"/>
          <w:b w:val="0"/>
          <w:color w:val="auto"/>
        </w:rPr>
        <w:t>alert('Готово!');</w:t>
      </w:r>
    </w:p>
    <w:p w:rsidR="00B307C3" w:rsidRPr="00B307C3" w:rsidRDefault="00B307C3" w:rsidP="00B307C3">
      <w:pPr>
        <w:shd w:val="clear" w:color="auto" w:fill="FFFFFF" w:themeFill="background1"/>
        <w:rPr>
          <w:rFonts w:asciiTheme="minorHAnsi" w:hAnsiTheme="minorHAnsi"/>
        </w:rPr>
      </w:pPr>
      <w:r w:rsidRPr="00B307C3">
        <w:rPr>
          <w:rFonts w:asciiTheme="minorHAnsi" w:hAnsiTheme="minorHAnsi"/>
        </w:rPr>
        <w:t xml:space="preserve">В коде выше для этого использована </w:t>
      </w:r>
      <w:r w:rsidRPr="00B307C3">
        <w:rPr>
          <w:rFonts w:asciiTheme="minorHAnsi" w:hAnsiTheme="minorHAnsi"/>
          <w:i/>
          <w:iCs/>
        </w:rPr>
        <w:t>метка</w:t>
      </w:r>
      <w:r w:rsidRPr="00B307C3">
        <w:rPr>
          <w:rFonts w:asciiTheme="minorHAnsi" w:hAnsiTheme="minorHAnsi"/>
        </w:rPr>
        <w:t>.</w:t>
      </w:r>
    </w:p>
    <w:p w:rsidR="00B307C3" w:rsidRPr="00B307C3" w:rsidRDefault="00B307C3" w:rsidP="00B307C3">
      <w:pPr>
        <w:shd w:val="clear" w:color="auto" w:fill="FFFFFF" w:themeFill="background1"/>
        <w:rPr>
          <w:rFonts w:asciiTheme="minorHAnsi" w:hAnsiTheme="minorHAnsi"/>
        </w:rPr>
      </w:pPr>
      <w:r w:rsidRPr="00B307C3">
        <w:rPr>
          <w:rFonts w:asciiTheme="minorHAnsi" w:hAnsiTheme="minorHAnsi"/>
        </w:rPr>
        <w:t>Метка имеет вид "имя:", имя должно быть уникальным. Она ставится перед циклом, вот так:</w:t>
      </w:r>
    </w:p>
    <w:p w:rsidR="00B307C3" w:rsidRPr="00091B12" w:rsidRDefault="00B307C3" w:rsidP="00091B12">
      <w:pPr>
        <w:pStyle w:val="af1"/>
        <w:rPr>
          <w:rStyle w:val="af0"/>
          <w:b w:val="0"/>
          <w:color w:val="auto"/>
        </w:rPr>
      </w:pPr>
      <w:r w:rsidRPr="00091B12">
        <w:rPr>
          <w:rStyle w:val="af0"/>
          <w:b w:val="0"/>
          <w:color w:val="auto"/>
        </w:rPr>
        <w:t>outer: for (var i = 0; i &lt; 3; i++) { ... }</w:t>
      </w:r>
    </w:p>
    <w:p w:rsidR="00B307C3" w:rsidRPr="00B307C3" w:rsidRDefault="00B307C3" w:rsidP="00B307C3">
      <w:pPr>
        <w:shd w:val="clear" w:color="auto" w:fill="FFFFFF" w:themeFill="background1"/>
        <w:rPr>
          <w:rFonts w:asciiTheme="minorHAnsi" w:hAnsiTheme="minorHAnsi"/>
        </w:rPr>
      </w:pPr>
      <w:r w:rsidRPr="00B307C3">
        <w:rPr>
          <w:rFonts w:asciiTheme="minorHAnsi" w:hAnsiTheme="minorHAnsi"/>
        </w:rPr>
        <w:t>Можно также выносить её на отдельную строку:</w:t>
      </w:r>
    </w:p>
    <w:p w:rsidR="00B307C3" w:rsidRPr="00091B12" w:rsidRDefault="00B307C3" w:rsidP="00091B12">
      <w:pPr>
        <w:pStyle w:val="af1"/>
        <w:rPr>
          <w:rStyle w:val="af0"/>
          <w:b w:val="0"/>
          <w:color w:val="auto"/>
        </w:rPr>
      </w:pPr>
      <w:r w:rsidRPr="00091B12">
        <w:rPr>
          <w:rStyle w:val="af0"/>
          <w:b w:val="0"/>
          <w:color w:val="auto"/>
        </w:rPr>
        <w:t>outer:</w:t>
      </w:r>
    </w:p>
    <w:p w:rsidR="00B307C3" w:rsidRPr="00091B12" w:rsidRDefault="00B307C3" w:rsidP="00091B12">
      <w:pPr>
        <w:pStyle w:val="af1"/>
        <w:rPr>
          <w:rStyle w:val="af0"/>
          <w:b w:val="0"/>
          <w:color w:val="auto"/>
        </w:rPr>
      </w:pPr>
      <w:r w:rsidRPr="00091B12">
        <w:rPr>
          <w:rStyle w:val="af0"/>
          <w:b w:val="0"/>
          <w:color w:val="auto"/>
        </w:rPr>
        <w:t>for (var i = 0; i &lt; 3; i++) { ... }</w:t>
      </w:r>
    </w:p>
    <w:p w:rsidR="00B307C3" w:rsidRPr="00B307C3" w:rsidRDefault="00B307C3" w:rsidP="00B307C3">
      <w:pPr>
        <w:shd w:val="clear" w:color="auto" w:fill="FFFFFF" w:themeFill="background1"/>
        <w:rPr>
          <w:rFonts w:asciiTheme="minorHAnsi" w:hAnsiTheme="minorHAnsi"/>
        </w:rPr>
      </w:pPr>
      <w:r w:rsidRPr="00B307C3">
        <w:rPr>
          <w:rFonts w:asciiTheme="minorHAnsi" w:hAnsiTheme="minorHAnsi"/>
        </w:rPr>
        <w:t>Вызов break outer ищет ближайший внешний цикл с такой меткой и переходит в его конец.</w:t>
      </w:r>
    </w:p>
    <w:p w:rsidR="00B307C3" w:rsidRPr="00B307C3" w:rsidRDefault="00B307C3" w:rsidP="00B307C3">
      <w:pPr>
        <w:shd w:val="clear" w:color="auto" w:fill="FFFFFF" w:themeFill="background1"/>
        <w:rPr>
          <w:rFonts w:asciiTheme="minorHAnsi" w:hAnsiTheme="minorHAnsi"/>
        </w:rPr>
      </w:pPr>
      <w:r w:rsidRPr="00B307C3">
        <w:rPr>
          <w:rFonts w:asciiTheme="minorHAnsi" w:hAnsiTheme="minorHAnsi"/>
        </w:rPr>
        <w:t>В примере выше это означает, что будет разорван самый внешний цикл и управление перейдёт на alert.</w:t>
      </w:r>
    </w:p>
    <w:p w:rsidR="00B307C3" w:rsidRDefault="00B307C3" w:rsidP="00B307C3">
      <w:pPr>
        <w:shd w:val="clear" w:color="auto" w:fill="FFFFFF" w:themeFill="background1"/>
        <w:rPr>
          <w:rFonts w:asciiTheme="minorHAnsi" w:hAnsiTheme="minorHAnsi"/>
          <w:lang w:val="en-US"/>
        </w:rPr>
      </w:pPr>
      <w:r w:rsidRPr="00B307C3">
        <w:rPr>
          <w:rFonts w:asciiTheme="minorHAnsi" w:hAnsiTheme="minorHAnsi"/>
        </w:rPr>
        <w:t>Директива continue также может быть использована с меткой, в этом случае управление перепрыгнет на следующую итерацию цикла с меткой.</w:t>
      </w:r>
    </w:p>
    <w:p w:rsidR="005E5FB1" w:rsidRPr="005E5FB1" w:rsidRDefault="005E5FB1" w:rsidP="00B307C3">
      <w:pPr>
        <w:shd w:val="clear" w:color="auto" w:fill="FFFFFF" w:themeFill="background1"/>
        <w:rPr>
          <w:rFonts w:asciiTheme="minorHAnsi" w:hAnsiTheme="minorHAnsi"/>
          <w:lang w:val="en-US"/>
        </w:rPr>
      </w:pPr>
    </w:p>
    <w:p w:rsidR="001A0653" w:rsidRPr="001A0653" w:rsidRDefault="001A0653" w:rsidP="001A0653">
      <w:pPr>
        <w:shd w:val="clear" w:color="auto" w:fill="FFFFFF" w:themeFill="background1"/>
        <w:rPr>
          <w:rFonts w:asciiTheme="minorHAnsi" w:hAnsiTheme="minorHAnsi"/>
          <w:b/>
          <w:bCs/>
        </w:rPr>
      </w:pPr>
      <w:bookmarkStart w:id="200" w:name="итого"/>
      <w:r w:rsidRPr="001A0653">
        <w:rPr>
          <w:rFonts w:asciiTheme="minorHAnsi" w:hAnsiTheme="minorHAnsi"/>
          <w:b/>
          <w:bCs/>
        </w:rPr>
        <w:t>Итого</w:t>
      </w:r>
      <w:bookmarkEnd w:id="200"/>
    </w:p>
    <w:p w:rsidR="001A0653" w:rsidRPr="001A0653" w:rsidRDefault="001A0653" w:rsidP="001A0653">
      <w:pPr>
        <w:shd w:val="clear" w:color="auto" w:fill="FFFFFF" w:themeFill="background1"/>
        <w:rPr>
          <w:rFonts w:asciiTheme="minorHAnsi" w:hAnsiTheme="minorHAnsi"/>
        </w:rPr>
      </w:pPr>
      <w:r w:rsidRPr="001A0653">
        <w:rPr>
          <w:rFonts w:asciiTheme="minorHAnsi" w:hAnsiTheme="minorHAnsi"/>
        </w:rPr>
        <w:t>JavaScript поддерживает три вида циклов:</w:t>
      </w:r>
    </w:p>
    <w:p w:rsidR="001A0653" w:rsidRPr="001A0653" w:rsidRDefault="001A0653" w:rsidP="006F435A">
      <w:pPr>
        <w:numPr>
          <w:ilvl w:val="0"/>
          <w:numId w:val="15"/>
        </w:numPr>
        <w:shd w:val="clear" w:color="auto" w:fill="FFFFFF" w:themeFill="background1"/>
        <w:rPr>
          <w:rFonts w:asciiTheme="minorHAnsi" w:hAnsiTheme="minorHAnsi"/>
        </w:rPr>
      </w:pPr>
      <w:r w:rsidRPr="001A0653">
        <w:rPr>
          <w:rFonts w:asciiTheme="minorHAnsi" w:hAnsiTheme="minorHAnsi"/>
        </w:rPr>
        <w:t>while – проверка условия перед каждым выполнением.</w:t>
      </w:r>
    </w:p>
    <w:p w:rsidR="001A0653" w:rsidRPr="001A0653" w:rsidRDefault="001A0653" w:rsidP="006F435A">
      <w:pPr>
        <w:numPr>
          <w:ilvl w:val="0"/>
          <w:numId w:val="15"/>
        </w:numPr>
        <w:shd w:val="clear" w:color="auto" w:fill="FFFFFF" w:themeFill="background1"/>
        <w:rPr>
          <w:rFonts w:asciiTheme="minorHAnsi" w:hAnsiTheme="minorHAnsi"/>
        </w:rPr>
      </w:pPr>
      <w:r w:rsidRPr="001A0653">
        <w:rPr>
          <w:rFonts w:asciiTheme="minorHAnsi" w:hAnsiTheme="minorHAnsi"/>
        </w:rPr>
        <w:t>do..while – проверка условия после каждого выполнения.</w:t>
      </w:r>
    </w:p>
    <w:p w:rsidR="00FD4E55" w:rsidRPr="00FD4E55" w:rsidRDefault="001A0653" w:rsidP="00FD4E55">
      <w:pPr>
        <w:numPr>
          <w:ilvl w:val="0"/>
          <w:numId w:val="15"/>
        </w:numPr>
        <w:shd w:val="clear" w:color="auto" w:fill="FFFFFF" w:themeFill="background1"/>
        <w:rPr>
          <w:rFonts w:asciiTheme="minorHAnsi" w:hAnsiTheme="minorHAnsi"/>
        </w:rPr>
      </w:pPr>
      <w:r w:rsidRPr="001A0653">
        <w:rPr>
          <w:rFonts w:asciiTheme="minorHAnsi" w:hAnsiTheme="minorHAnsi"/>
        </w:rPr>
        <w:t>for – проверка условия перед каждым выполнением, а также дополнительные настройки.</w:t>
      </w:r>
    </w:p>
    <w:p w:rsidR="007D44C9" w:rsidRPr="00C93443" w:rsidRDefault="007D44C9" w:rsidP="007D44C9">
      <w:pPr>
        <w:pStyle w:val="2"/>
      </w:pPr>
      <w:r w:rsidRPr="00C93443">
        <w:t>Цикл for и массивы</w:t>
      </w:r>
    </w:p>
    <w:p w:rsidR="007D44C9" w:rsidRPr="00C93443" w:rsidRDefault="007D44C9" w:rsidP="007D44C9">
      <w:pPr>
        <w:pStyle w:val="aa"/>
      </w:pPr>
      <w:r w:rsidRPr="00C93443">
        <w:rPr>
          <w:shd w:val="clear" w:color="auto" w:fill="E5B8B7" w:themeFill="accent2" w:themeFillTint="66"/>
        </w:rPr>
        <w:t>Массив</w:t>
      </w:r>
      <w:r w:rsidRPr="00C93443">
        <w:t xml:space="preserve"> —сложный тип данных, позволяющий хранить несколько связанных значений вместе. </w:t>
      </w:r>
      <w:r>
        <w:t>Д</w:t>
      </w:r>
      <w:r w:rsidRPr="00C93443">
        <w:t>оступ к элементам массива производится по ключу.</w:t>
      </w:r>
    </w:p>
    <w:p w:rsidR="007D44C9" w:rsidRPr="00C93443" w:rsidRDefault="007D44C9" w:rsidP="007D44C9">
      <w:pPr>
        <w:pStyle w:val="aa"/>
      </w:pPr>
      <w:r w:rsidRPr="00C93443">
        <w:drawing>
          <wp:inline distT="0" distB="0" distL="0" distR="0" wp14:anchorId="12C72A89" wp14:editId="7DB773A7">
            <wp:extent cx="3373200" cy="1461600"/>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73200" cy="1461600"/>
                    </a:xfrm>
                    <a:prstGeom prst="rect">
                      <a:avLst/>
                    </a:prstGeom>
                  </pic:spPr>
                </pic:pic>
              </a:graphicData>
            </a:graphic>
          </wp:inline>
        </w:drawing>
      </w:r>
      <w:r w:rsidRPr="00C93443">
        <w:tab/>
        <w:t>160</w:t>
      </w:r>
    </w:p>
    <w:p w:rsidR="007D44C9" w:rsidRPr="00C93443" w:rsidRDefault="007D44C9" w:rsidP="007D44C9">
      <w:pPr>
        <w:shd w:val="clear" w:color="auto" w:fill="FFFFFF" w:themeFill="background1"/>
        <w:rPr>
          <w:rFonts w:asciiTheme="minorHAnsi" w:hAnsiTheme="minorHAnsi"/>
        </w:rPr>
      </w:pPr>
    </w:p>
    <w:p w:rsidR="00DC1F0E" w:rsidRPr="00FD4E55" w:rsidRDefault="00FD4E55" w:rsidP="006B49BC">
      <w:pPr>
        <w:pStyle w:val="2"/>
      </w:pPr>
      <w:r w:rsidRPr="00FD4E55">
        <w:t>Задачи</w:t>
      </w:r>
    </w:p>
    <w:p w:rsidR="001A0653" w:rsidRPr="00FD4E55" w:rsidRDefault="001A0653" w:rsidP="00FD4E55">
      <w:pPr>
        <w:pStyle w:val="af1"/>
        <w:rPr>
          <w:rStyle w:val="af0"/>
          <w:b w:val="0"/>
          <w:color w:val="auto"/>
        </w:rPr>
      </w:pPr>
      <w:r w:rsidRPr="00FD4E55">
        <w:rPr>
          <w:rStyle w:val="af0"/>
          <w:b w:val="0"/>
          <w:color w:val="auto"/>
        </w:rPr>
        <w:t>var i = 3;</w:t>
      </w:r>
    </w:p>
    <w:p w:rsidR="001A0653" w:rsidRPr="00FD4E55" w:rsidRDefault="001A0653" w:rsidP="00FD4E55">
      <w:pPr>
        <w:pStyle w:val="af1"/>
        <w:rPr>
          <w:rStyle w:val="af0"/>
          <w:b w:val="0"/>
          <w:color w:val="auto"/>
        </w:rPr>
      </w:pPr>
      <w:r w:rsidRPr="00FD4E55">
        <w:rPr>
          <w:rStyle w:val="af0"/>
          <w:b w:val="0"/>
          <w:color w:val="auto"/>
        </w:rPr>
        <w:t>while (i) {</w:t>
      </w:r>
    </w:p>
    <w:p w:rsidR="001A0653" w:rsidRPr="00FD4E55" w:rsidRDefault="001A0653" w:rsidP="00FD4E55">
      <w:pPr>
        <w:pStyle w:val="af1"/>
        <w:rPr>
          <w:rStyle w:val="af0"/>
          <w:b w:val="0"/>
          <w:color w:val="auto"/>
        </w:rPr>
      </w:pPr>
      <w:r w:rsidRPr="00FD4E55">
        <w:rPr>
          <w:rStyle w:val="af0"/>
          <w:b w:val="0"/>
          <w:color w:val="auto"/>
        </w:rPr>
        <w:t xml:space="preserve">  alert( i-- );</w:t>
      </w:r>
    </w:p>
    <w:p w:rsidR="001A0653" w:rsidRPr="00FD4E55" w:rsidRDefault="001A0653" w:rsidP="00FD4E55">
      <w:pPr>
        <w:pStyle w:val="af1"/>
        <w:rPr>
          <w:rStyle w:val="af0"/>
          <w:b w:val="0"/>
          <w:color w:val="auto"/>
        </w:rPr>
      </w:pPr>
      <w:r w:rsidRPr="00FD4E55">
        <w:rPr>
          <w:rStyle w:val="af0"/>
          <w:b w:val="0"/>
          <w:color w:val="auto"/>
        </w:rPr>
        <w:t>}</w:t>
      </w:r>
    </w:p>
    <w:p w:rsidR="00DA5E0B" w:rsidRDefault="00DA5E0B" w:rsidP="001A0653">
      <w:pPr>
        <w:shd w:val="clear" w:color="auto" w:fill="FFFFFF" w:themeFill="background1"/>
        <w:rPr>
          <w:rFonts w:asciiTheme="minorHAnsi" w:hAnsiTheme="minorHAnsi"/>
          <w:lang w:val="en-US"/>
        </w:rPr>
      </w:pPr>
    </w:p>
    <w:p w:rsidR="001A0653" w:rsidRPr="001A0653" w:rsidRDefault="001A0653" w:rsidP="001A0653">
      <w:pPr>
        <w:shd w:val="clear" w:color="auto" w:fill="FFFFFF" w:themeFill="background1"/>
        <w:rPr>
          <w:rFonts w:asciiTheme="minorHAnsi" w:hAnsiTheme="minorHAnsi"/>
        </w:rPr>
      </w:pPr>
      <w:r w:rsidRPr="001A0653">
        <w:rPr>
          <w:rFonts w:asciiTheme="minorHAnsi" w:hAnsiTheme="minorHAnsi"/>
        </w:rPr>
        <w:t>Каждое выполнение цикла уменьшает i. Проверка while(i) даст сигнал «стоп» при i = 0.</w:t>
      </w:r>
    </w:p>
    <w:p w:rsidR="001A0653" w:rsidRPr="001A0653" w:rsidRDefault="001A0653" w:rsidP="001A0653">
      <w:pPr>
        <w:shd w:val="clear" w:color="auto" w:fill="FFFFFF" w:themeFill="background1"/>
        <w:rPr>
          <w:rFonts w:asciiTheme="minorHAnsi" w:hAnsiTheme="minorHAnsi"/>
        </w:rPr>
      </w:pPr>
      <w:r w:rsidRPr="001A0653">
        <w:rPr>
          <w:rFonts w:asciiTheme="minorHAnsi" w:hAnsiTheme="minorHAnsi"/>
        </w:rPr>
        <w:t>Соответственно, шаги цикла:</w:t>
      </w:r>
    </w:p>
    <w:p w:rsidR="001A0653" w:rsidRPr="00FD4E55" w:rsidRDefault="001A0653" w:rsidP="00FD4E55">
      <w:pPr>
        <w:pStyle w:val="af1"/>
        <w:rPr>
          <w:rStyle w:val="af0"/>
          <w:b w:val="0"/>
          <w:color w:val="auto"/>
        </w:rPr>
      </w:pPr>
      <w:r w:rsidRPr="00FD4E55">
        <w:rPr>
          <w:rStyle w:val="af0"/>
          <w:b w:val="0"/>
          <w:color w:val="auto"/>
        </w:rPr>
        <w:t>var i = 3</w:t>
      </w:r>
    </w:p>
    <w:p w:rsidR="001A0653" w:rsidRPr="00FD4E55" w:rsidRDefault="001A0653" w:rsidP="00FD4E55">
      <w:pPr>
        <w:pStyle w:val="af1"/>
        <w:rPr>
          <w:rStyle w:val="af0"/>
          <w:b w:val="0"/>
          <w:color w:val="auto"/>
        </w:rPr>
      </w:pPr>
      <w:r w:rsidRPr="00FD4E55">
        <w:rPr>
          <w:rStyle w:val="af0"/>
          <w:b w:val="0"/>
          <w:color w:val="auto"/>
        </w:rPr>
        <w:t>alert( i-- ); // выведет 3, затем уменьшит i до 2</w:t>
      </w:r>
    </w:p>
    <w:p w:rsidR="001A0653" w:rsidRPr="00FD4E55" w:rsidRDefault="001A0653" w:rsidP="00FD4E55">
      <w:pPr>
        <w:pStyle w:val="af1"/>
        <w:rPr>
          <w:rStyle w:val="af0"/>
          <w:b w:val="0"/>
          <w:color w:val="auto"/>
        </w:rPr>
      </w:pPr>
      <w:r w:rsidRPr="00FD4E55">
        <w:rPr>
          <w:rStyle w:val="af0"/>
          <w:b w:val="0"/>
          <w:color w:val="auto"/>
        </w:rPr>
        <w:t>alert(i--) // выведет 2, затем уменьшит i до 1</w:t>
      </w:r>
    </w:p>
    <w:p w:rsidR="001A0653" w:rsidRPr="00FD4E55" w:rsidRDefault="001A0653" w:rsidP="00FD4E55">
      <w:pPr>
        <w:pStyle w:val="af1"/>
        <w:rPr>
          <w:rStyle w:val="af0"/>
          <w:b w:val="0"/>
          <w:color w:val="auto"/>
        </w:rPr>
      </w:pPr>
      <w:r w:rsidRPr="00FD4E55">
        <w:rPr>
          <w:rStyle w:val="af0"/>
          <w:b w:val="0"/>
          <w:color w:val="auto"/>
        </w:rPr>
        <w:t>alert(i--) // выведет 1, затем уменьшит i до 0</w:t>
      </w:r>
    </w:p>
    <w:p w:rsidR="001A0653" w:rsidRPr="00FD4E55" w:rsidRDefault="001A0653" w:rsidP="00FD4E55">
      <w:pPr>
        <w:pStyle w:val="af1"/>
        <w:rPr>
          <w:rStyle w:val="af0"/>
          <w:b w:val="0"/>
          <w:color w:val="auto"/>
        </w:rPr>
      </w:pPr>
      <w:r w:rsidRPr="00FD4E55">
        <w:rPr>
          <w:rStyle w:val="af0"/>
          <w:b w:val="0"/>
          <w:color w:val="auto"/>
        </w:rPr>
        <w:t>// все, проверка while(i) не даст выполняться циклу дальше</w:t>
      </w:r>
    </w:p>
    <w:p w:rsidR="00211FF2" w:rsidRDefault="00211FF2" w:rsidP="00211FF2">
      <w:pPr>
        <w:pStyle w:val="af1"/>
        <w:rPr>
          <w:lang w:val="en-US"/>
        </w:rPr>
      </w:pPr>
    </w:p>
    <w:p w:rsidR="001A0653" w:rsidRPr="00211FF2" w:rsidRDefault="00211FF2" w:rsidP="00211FF2">
      <w:pPr>
        <w:pStyle w:val="af1"/>
        <w:rPr>
          <w:lang w:val="en-US"/>
        </w:rPr>
      </w:pPr>
      <w:r>
        <w:rPr>
          <w:lang w:val="en-US"/>
        </w:rPr>
        <w:t>//</w:t>
      </w:r>
      <w:r>
        <w:t xml:space="preserve">если будет </w:t>
      </w:r>
      <w:r>
        <w:rPr>
          <w:lang w:val="en-US"/>
        </w:rPr>
        <w:t xml:space="preserve">–-i, </w:t>
      </w:r>
      <w:r>
        <w:t xml:space="preserve">то выведет </w:t>
      </w:r>
      <w:r>
        <w:rPr>
          <w:lang w:val="en-US"/>
        </w:rPr>
        <w:t>2, 1, 0</w:t>
      </w:r>
    </w:p>
    <w:p w:rsidR="00211FF2" w:rsidRPr="00211FF2" w:rsidRDefault="00211FF2" w:rsidP="00621CA9">
      <w:pPr>
        <w:shd w:val="clear" w:color="auto" w:fill="FFFFFF" w:themeFill="background1"/>
        <w:rPr>
          <w:rFonts w:asciiTheme="minorHAnsi" w:hAnsiTheme="minorHAnsi"/>
          <w:lang w:val="en-US"/>
        </w:rPr>
      </w:pPr>
    </w:p>
    <w:p w:rsidR="00DD240B" w:rsidRPr="00FD4E55" w:rsidRDefault="00DD240B" w:rsidP="00FD4E55">
      <w:pPr>
        <w:pStyle w:val="af1"/>
        <w:rPr>
          <w:rStyle w:val="af0"/>
          <w:b w:val="0"/>
          <w:color w:val="auto"/>
        </w:rPr>
      </w:pPr>
      <w:r w:rsidRPr="00FD4E55">
        <w:rPr>
          <w:rStyle w:val="af0"/>
          <w:b w:val="0"/>
          <w:color w:val="auto"/>
        </w:rPr>
        <w:t>var i = 0;</w:t>
      </w:r>
    </w:p>
    <w:p w:rsidR="00DD240B" w:rsidRPr="00211FF2" w:rsidRDefault="00DD240B" w:rsidP="00FD4E55">
      <w:pPr>
        <w:pStyle w:val="af1"/>
        <w:rPr>
          <w:rStyle w:val="af0"/>
          <w:b w:val="0"/>
          <w:color w:val="auto"/>
        </w:rPr>
      </w:pPr>
      <w:r w:rsidRPr="00FD4E55">
        <w:rPr>
          <w:rStyle w:val="af0"/>
          <w:b w:val="0"/>
          <w:color w:val="auto"/>
        </w:rPr>
        <w:t>while (++i &lt; 5) alert( i );</w:t>
      </w:r>
      <w:r w:rsidR="00211FF2">
        <w:rPr>
          <w:rStyle w:val="af0"/>
          <w:b w:val="0"/>
          <w:color w:val="auto"/>
          <w:lang w:val="en-US"/>
        </w:rPr>
        <w:t xml:space="preserve"> //</w:t>
      </w:r>
      <w:r w:rsidR="00211FF2">
        <w:rPr>
          <w:rStyle w:val="af0"/>
          <w:b w:val="0"/>
          <w:color w:val="auto"/>
        </w:rPr>
        <w:t>приоритет операций(инкремент, декремент выше чем у ариф. операций)</w:t>
      </w:r>
    </w:p>
    <w:p w:rsidR="00DD240B" w:rsidRPr="00DD240B" w:rsidRDefault="00DD240B" w:rsidP="00DD240B">
      <w:pPr>
        <w:shd w:val="clear" w:color="auto" w:fill="FFFFFF" w:themeFill="background1"/>
        <w:rPr>
          <w:rFonts w:asciiTheme="minorHAnsi" w:hAnsiTheme="minorHAnsi"/>
        </w:rPr>
      </w:pPr>
      <w:r w:rsidRPr="00DD240B">
        <w:rPr>
          <w:rFonts w:asciiTheme="minorHAnsi" w:hAnsiTheme="minorHAnsi"/>
        </w:rPr>
        <w:t>Первое значение: i=1, так как операция ++i сначала увеличит i, а потом уже произойдёт сравнение и выполнение alert.</w:t>
      </w:r>
    </w:p>
    <w:p w:rsidR="00DD240B" w:rsidRPr="00DD240B" w:rsidRDefault="00DD240B" w:rsidP="00DD240B">
      <w:pPr>
        <w:shd w:val="clear" w:color="auto" w:fill="FFFFFF" w:themeFill="background1"/>
        <w:rPr>
          <w:rFonts w:asciiTheme="minorHAnsi" w:hAnsiTheme="minorHAnsi"/>
        </w:rPr>
      </w:pPr>
      <w:r w:rsidRPr="00DD240B">
        <w:rPr>
          <w:rFonts w:asciiTheme="minorHAnsi" w:hAnsiTheme="minorHAnsi"/>
        </w:rPr>
        <w:t>Далее 2,3,4.. Значения выводятся одно за другим. Для каждого значения сначала происходит увеличение, а потом – сравнение, так как ++ стоит перед переменной.</w:t>
      </w:r>
    </w:p>
    <w:p w:rsidR="00DA5E0B" w:rsidRPr="00FD4E55" w:rsidRDefault="00DD240B" w:rsidP="00DA5E0B">
      <w:pPr>
        <w:shd w:val="clear" w:color="auto" w:fill="FFFFFF" w:themeFill="background1"/>
        <w:rPr>
          <w:rFonts w:asciiTheme="minorHAnsi" w:hAnsiTheme="minorHAnsi"/>
        </w:rPr>
      </w:pPr>
      <w:r w:rsidRPr="00DD240B">
        <w:rPr>
          <w:rFonts w:asciiTheme="minorHAnsi" w:hAnsiTheme="minorHAnsi"/>
        </w:rPr>
        <w:t>При i=4 произойдет увеличение i до 5, а потом сравнение while(5 &lt; 5) – это неверно. Поэтому на этом цикл остановится, и значение 5 выведено не будет.</w:t>
      </w:r>
      <w:r w:rsidR="00DA5E0B">
        <w:rPr>
          <w:rFonts w:asciiTheme="minorHAnsi" w:hAnsiTheme="minorHAnsi"/>
          <w:lang w:val="en-US"/>
        </w:rPr>
        <w:t xml:space="preserve"> </w:t>
      </w:r>
      <w:r w:rsidR="00DA5E0B" w:rsidRPr="00FD4E55">
        <w:rPr>
          <w:rFonts w:asciiTheme="minorHAnsi" w:hAnsiTheme="minorHAnsi"/>
          <w:b/>
          <w:bCs/>
        </w:rPr>
        <w:t>От 1 до 4</w:t>
      </w:r>
    </w:p>
    <w:p w:rsidR="00DD240B" w:rsidRPr="00DD240B" w:rsidRDefault="00DD240B" w:rsidP="00DD240B">
      <w:pPr>
        <w:shd w:val="clear" w:color="auto" w:fill="FFFFFF" w:themeFill="background1"/>
        <w:rPr>
          <w:rFonts w:asciiTheme="minorHAnsi" w:hAnsiTheme="minorHAnsi"/>
        </w:rPr>
      </w:pPr>
    </w:p>
    <w:p w:rsidR="00DD240B" w:rsidRPr="00FD4E55" w:rsidRDefault="00DD240B" w:rsidP="00FD4E55">
      <w:pPr>
        <w:pStyle w:val="af1"/>
        <w:rPr>
          <w:rStyle w:val="af0"/>
          <w:b w:val="0"/>
          <w:color w:val="auto"/>
        </w:rPr>
      </w:pPr>
      <w:r w:rsidRPr="00FD4E55">
        <w:rPr>
          <w:rStyle w:val="af0"/>
          <w:b w:val="0"/>
          <w:color w:val="auto"/>
        </w:rPr>
        <w:t>var i = 0;</w:t>
      </w:r>
    </w:p>
    <w:p w:rsidR="00DD240B" w:rsidRPr="00FD4E55" w:rsidRDefault="00DD240B" w:rsidP="00FD4E55">
      <w:pPr>
        <w:pStyle w:val="af1"/>
        <w:rPr>
          <w:rStyle w:val="af0"/>
          <w:b w:val="0"/>
          <w:color w:val="auto"/>
        </w:rPr>
      </w:pPr>
      <w:r w:rsidRPr="00FD4E55">
        <w:rPr>
          <w:rStyle w:val="af0"/>
          <w:b w:val="0"/>
          <w:color w:val="auto"/>
        </w:rPr>
        <w:t>while (i++ &lt; 5) alert( i );</w:t>
      </w:r>
    </w:p>
    <w:p w:rsidR="00DD240B" w:rsidRPr="00DD240B" w:rsidRDefault="00DD240B" w:rsidP="00DD240B">
      <w:pPr>
        <w:shd w:val="clear" w:color="auto" w:fill="FFFFFF" w:themeFill="background1"/>
        <w:rPr>
          <w:rFonts w:asciiTheme="minorHAnsi" w:hAnsiTheme="minorHAnsi"/>
        </w:rPr>
      </w:pPr>
      <w:r w:rsidRPr="00DD240B">
        <w:rPr>
          <w:rFonts w:asciiTheme="minorHAnsi" w:hAnsiTheme="minorHAnsi"/>
        </w:rPr>
        <w:t>Первое значение: i=1. Остановимся на нём подробнее. Оператор i++ увеличивает i, возвращая старое значение, так что в сравнении i++ &lt; 5 будет участвовать старое i=0.</w:t>
      </w:r>
    </w:p>
    <w:p w:rsidR="00DD240B" w:rsidRPr="00DD240B" w:rsidRDefault="00DD240B" w:rsidP="00DD240B">
      <w:pPr>
        <w:shd w:val="clear" w:color="auto" w:fill="FFFFFF" w:themeFill="background1"/>
        <w:rPr>
          <w:rFonts w:asciiTheme="minorHAnsi" w:hAnsiTheme="minorHAnsi"/>
        </w:rPr>
      </w:pPr>
      <w:r w:rsidRPr="00DD240B">
        <w:rPr>
          <w:rFonts w:asciiTheme="minorHAnsi" w:hAnsiTheme="minorHAnsi"/>
        </w:rPr>
        <w:t>Но последующий вызов alert уже не относится к этому выражению, так что получит новый i=1.</w:t>
      </w:r>
    </w:p>
    <w:p w:rsidR="00DD240B" w:rsidRPr="00DD240B" w:rsidRDefault="00DD240B" w:rsidP="00DD240B">
      <w:pPr>
        <w:shd w:val="clear" w:color="auto" w:fill="FFFFFF" w:themeFill="background1"/>
        <w:rPr>
          <w:rFonts w:asciiTheme="minorHAnsi" w:hAnsiTheme="minorHAnsi"/>
        </w:rPr>
      </w:pPr>
      <w:r w:rsidRPr="00DD240B">
        <w:rPr>
          <w:rFonts w:asciiTheme="minorHAnsi" w:hAnsiTheme="minorHAnsi"/>
        </w:rPr>
        <w:t>Далее 2,3,4.. Для каждого значения сначала происходит сравнение, а потом – увеличение, и затем срабатывание alert.</w:t>
      </w:r>
    </w:p>
    <w:p w:rsidR="00DA5E0B" w:rsidRPr="00DD240B" w:rsidRDefault="00DD240B" w:rsidP="00DA5E0B">
      <w:pPr>
        <w:shd w:val="clear" w:color="auto" w:fill="FFFFFF" w:themeFill="background1"/>
        <w:rPr>
          <w:rFonts w:asciiTheme="minorHAnsi" w:hAnsiTheme="minorHAnsi"/>
        </w:rPr>
      </w:pPr>
      <w:r w:rsidRPr="00DD240B">
        <w:rPr>
          <w:rFonts w:asciiTheme="minorHAnsi" w:hAnsiTheme="minorHAnsi"/>
        </w:rPr>
        <w:t>Окончание цикла: при i=4 произойдет сравнение while(4 &lt; 5) – верно, после этого сработает i++, увеличив i до 5, так что значение 5 будет выведено. Оно станет последним.</w:t>
      </w:r>
      <w:r w:rsidR="00DA5E0B">
        <w:rPr>
          <w:rFonts w:asciiTheme="minorHAnsi" w:hAnsiTheme="minorHAnsi"/>
          <w:lang w:val="en-US"/>
        </w:rPr>
        <w:t xml:space="preserve"> </w:t>
      </w:r>
      <w:r w:rsidR="00DA5E0B" w:rsidRPr="00DD240B">
        <w:rPr>
          <w:rFonts w:asciiTheme="minorHAnsi" w:hAnsiTheme="minorHAnsi"/>
          <w:b/>
          <w:bCs/>
        </w:rPr>
        <w:t>От 1 до 5</w:t>
      </w:r>
    </w:p>
    <w:p w:rsidR="00A74823" w:rsidRDefault="00A74823" w:rsidP="003C6157">
      <w:pPr>
        <w:shd w:val="clear" w:color="auto" w:fill="FFFFFF" w:themeFill="background1"/>
        <w:rPr>
          <w:rFonts w:asciiTheme="minorHAnsi" w:hAnsiTheme="minorHAnsi"/>
          <w:b/>
          <w:bCs/>
        </w:rPr>
      </w:pPr>
    </w:p>
    <w:p w:rsidR="003C6157" w:rsidRDefault="00A74823" w:rsidP="003C6157">
      <w:pPr>
        <w:shd w:val="clear" w:color="auto" w:fill="FFFFFF" w:themeFill="background1"/>
        <w:rPr>
          <w:rFonts w:asciiTheme="minorHAnsi" w:hAnsiTheme="minorHAnsi"/>
        </w:rPr>
      </w:pPr>
      <w:r w:rsidRPr="00A74823">
        <w:rPr>
          <w:rFonts w:asciiTheme="minorHAnsi" w:hAnsiTheme="minorHAnsi"/>
          <w:b/>
          <w:bCs/>
        </w:rPr>
        <w:t>Ответ: от 0 до 4 в обоих случаях.</w:t>
      </w:r>
    </w:p>
    <w:p w:rsidR="003C6157" w:rsidRPr="00FD4E55" w:rsidRDefault="003C6157" w:rsidP="00FD4E55">
      <w:pPr>
        <w:pStyle w:val="af1"/>
        <w:rPr>
          <w:rStyle w:val="af0"/>
          <w:b w:val="0"/>
          <w:color w:val="auto"/>
        </w:rPr>
      </w:pPr>
      <w:r w:rsidRPr="00FD4E55">
        <w:rPr>
          <w:rStyle w:val="af0"/>
          <w:b w:val="0"/>
          <w:color w:val="auto"/>
        </w:rPr>
        <w:lastRenderedPageBreak/>
        <w:t>for (var i = 0; i &lt; 5; ++i) alert( i );</w:t>
      </w:r>
    </w:p>
    <w:p w:rsidR="003C6157" w:rsidRPr="00FD4E55" w:rsidRDefault="003C6157" w:rsidP="00FD4E55">
      <w:pPr>
        <w:pStyle w:val="af1"/>
      </w:pPr>
      <w:r w:rsidRPr="00FD4E55">
        <w:rPr>
          <w:rStyle w:val="af0"/>
          <w:b w:val="0"/>
          <w:color w:val="auto"/>
        </w:rPr>
        <w:t>for (var i = 0; i &lt; 5; i++) alert( i );</w:t>
      </w:r>
    </w:p>
    <w:p w:rsidR="003C6157" w:rsidRPr="003C6157" w:rsidRDefault="003C6157" w:rsidP="003C6157">
      <w:pPr>
        <w:shd w:val="clear" w:color="auto" w:fill="FFFFFF" w:themeFill="background1"/>
        <w:rPr>
          <w:rFonts w:asciiTheme="minorHAnsi" w:hAnsiTheme="minorHAnsi"/>
        </w:rPr>
      </w:pPr>
      <w:r w:rsidRPr="003C6157">
        <w:rPr>
          <w:rFonts w:asciiTheme="minorHAnsi" w:hAnsiTheme="minorHAnsi"/>
        </w:rPr>
        <w:t>Такой результат обусловлен алгоритмом работы for:</w:t>
      </w:r>
    </w:p>
    <w:p w:rsidR="003C6157" w:rsidRPr="003C6157" w:rsidRDefault="003C6157" w:rsidP="006F435A">
      <w:pPr>
        <w:numPr>
          <w:ilvl w:val="0"/>
          <w:numId w:val="16"/>
        </w:numPr>
        <w:shd w:val="clear" w:color="auto" w:fill="FFFFFF" w:themeFill="background1"/>
        <w:rPr>
          <w:rFonts w:asciiTheme="minorHAnsi" w:hAnsiTheme="minorHAnsi"/>
        </w:rPr>
      </w:pPr>
      <w:r w:rsidRPr="003C6157">
        <w:rPr>
          <w:rFonts w:asciiTheme="minorHAnsi" w:hAnsiTheme="minorHAnsi"/>
        </w:rPr>
        <w:t>Выполнить присвоение i=0</w:t>
      </w:r>
    </w:p>
    <w:p w:rsidR="003C6157" w:rsidRPr="003C6157" w:rsidRDefault="003C6157" w:rsidP="006F435A">
      <w:pPr>
        <w:numPr>
          <w:ilvl w:val="0"/>
          <w:numId w:val="16"/>
        </w:numPr>
        <w:shd w:val="clear" w:color="auto" w:fill="FFFFFF" w:themeFill="background1"/>
        <w:rPr>
          <w:rFonts w:asciiTheme="minorHAnsi" w:hAnsiTheme="minorHAnsi"/>
        </w:rPr>
      </w:pPr>
      <w:r w:rsidRPr="003C6157">
        <w:rPr>
          <w:rFonts w:asciiTheme="minorHAnsi" w:hAnsiTheme="minorHAnsi"/>
        </w:rPr>
        <w:t>Проверить i&lt;5</w:t>
      </w:r>
    </w:p>
    <w:p w:rsidR="003C6157" w:rsidRPr="003C6157" w:rsidRDefault="003C6157" w:rsidP="006F435A">
      <w:pPr>
        <w:numPr>
          <w:ilvl w:val="0"/>
          <w:numId w:val="16"/>
        </w:numPr>
        <w:shd w:val="clear" w:color="auto" w:fill="FFFFFF" w:themeFill="background1"/>
        <w:rPr>
          <w:rFonts w:asciiTheme="minorHAnsi" w:hAnsiTheme="minorHAnsi"/>
        </w:rPr>
      </w:pPr>
      <w:r w:rsidRPr="003C6157">
        <w:rPr>
          <w:rFonts w:asciiTheme="minorHAnsi" w:hAnsiTheme="minorHAnsi"/>
        </w:rPr>
        <w:t>Если верно – выполнить тело цикла alert(i), затем выполнить i++</w:t>
      </w:r>
    </w:p>
    <w:p w:rsidR="003C6157" w:rsidRPr="003C6157" w:rsidRDefault="003C6157" w:rsidP="003C6157">
      <w:pPr>
        <w:shd w:val="clear" w:color="auto" w:fill="FFFFFF" w:themeFill="background1"/>
        <w:rPr>
          <w:rFonts w:asciiTheme="minorHAnsi" w:hAnsiTheme="minorHAnsi"/>
        </w:rPr>
      </w:pPr>
      <w:r w:rsidRPr="003C6157">
        <w:rPr>
          <w:rFonts w:asciiTheme="minorHAnsi" w:hAnsiTheme="minorHAnsi"/>
        </w:rPr>
        <w:t>Увеличение i++ выполняется отдельно от проверки условия (2), значение i при этом не используется, поэтому нет никакой разницы между i++ и ++i.</w:t>
      </w:r>
    </w:p>
    <w:p w:rsidR="003C738F" w:rsidRDefault="003C738F" w:rsidP="00621CA9">
      <w:pPr>
        <w:shd w:val="clear" w:color="auto" w:fill="FFFFFF" w:themeFill="background1"/>
        <w:rPr>
          <w:rFonts w:asciiTheme="minorHAnsi" w:hAnsiTheme="minorHAnsi"/>
        </w:rPr>
      </w:pPr>
    </w:p>
    <w:p w:rsidR="00837397" w:rsidRPr="00837397" w:rsidRDefault="00837397" w:rsidP="00837397">
      <w:pPr>
        <w:pStyle w:val="aa"/>
        <w:rPr>
          <w:b/>
        </w:rPr>
      </w:pPr>
      <w:r w:rsidRPr="00837397">
        <w:rPr>
          <w:b/>
        </w:rPr>
        <w:t xml:space="preserve">При помощи цикла </w:t>
      </w:r>
      <w:r w:rsidRPr="00837397">
        <w:rPr>
          <w:rStyle w:val="HTML"/>
          <w:rFonts w:asciiTheme="minorHAnsi" w:eastAsiaTheme="minorEastAsia" w:hAnsiTheme="minorHAnsi" w:cstheme="minorBidi"/>
          <w:b/>
          <w:sz w:val="18"/>
          <w:szCs w:val="22"/>
        </w:rPr>
        <w:t>for</w:t>
      </w:r>
      <w:r w:rsidRPr="00837397">
        <w:rPr>
          <w:b/>
        </w:rPr>
        <w:t xml:space="preserve"> выведите чётные числа от 2 до 10.</w:t>
      </w:r>
    </w:p>
    <w:p w:rsidR="00837397" w:rsidRPr="00973CB6" w:rsidRDefault="00837397" w:rsidP="00973CB6">
      <w:pPr>
        <w:pStyle w:val="af1"/>
        <w:rPr>
          <w:rStyle w:val="af0"/>
          <w:b w:val="0"/>
          <w:color w:val="auto"/>
        </w:rPr>
      </w:pPr>
      <w:r w:rsidRPr="00973CB6">
        <w:rPr>
          <w:rStyle w:val="af0"/>
          <w:b w:val="0"/>
          <w:color w:val="auto"/>
        </w:rPr>
        <w:t>for (var i = 2; i &lt;= 10; i++) {</w:t>
      </w:r>
    </w:p>
    <w:p w:rsidR="00837397" w:rsidRPr="00973CB6" w:rsidRDefault="00837397" w:rsidP="00973CB6">
      <w:pPr>
        <w:pStyle w:val="af1"/>
        <w:rPr>
          <w:rStyle w:val="af0"/>
          <w:b w:val="0"/>
          <w:color w:val="auto"/>
        </w:rPr>
      </w:pPr>
      <w:r w:rsidRPr="00973CB6">
        <w:rPr>
          <w:rStyle w:val="af0"/>
          <w:b w:val="0"/>
          <w:color w:val="auto"/>
        </w:rPr>
        <w:t xml:space="preserve">  if (i % 2 == 0) {</w:t>
      </w:r>
    </w:p>
    <w:p w:rsidR="00837397" w:rsidRPr="00973CB6" w:rsidRDefault="00837397" w:rsidP="00973CB6">
      <w:pPr>
        <w:pStyle w:val="af1"/>
        <w:rPr>
          <w:rStyle w:val="af0"/>
          <w:b w:val="0"/>
          <w:color w:val="auto"/>
        </w:rPr>
      </w:pPr>
      <w:r w:rsidRPr="00973CB6">
        <w:rPr>
          <w:rStyle w:val="af0"/>
          <w:b w:val="0"/>
          <w:color w:val="auto"/>
        </w:rPr>
        <w:t xml:space="preserve">    alert( i );</w:t>
      </w:r>
    </w:p>
    <w:p w:rsidR="00837397" w:rsidRPr="00973CB6" w:rsidRDefault="00837397" w:rsidP="00973CB6">
      <w:pPr>
        <w:pStyle w:val="af1"/>
        <w:rPr>
          <w:rStyle w:val="af0"/>
          <w:b w:val="0"/>
          <w:color w:val="auto"/>
        </w:rPr>
      </w:pPr>
      <w:r w:rsidRPr="00973CB6">
        <w:rPr>
          <w:rStyle w:val="af0"/>
          <w:b w:val="0"/>
          <w:color w:val="auto"/>
        </w:rPr>
        <w:t xml:space="preserve">  }</w:t>
      </w:r>
    </w:p>
    <w:p w:rsidR="00837397" w:rsidRPr="00973CB6" w:rsidRDefault="00837397" w:rsidP="00973CB6">
      <w:pPr>
        <w:pStyle w:val="af1"/>
        <w:rPr>
          <w:rStyle w:val="af0"/>
          <w:b w:val="0"/>
          <w:color w:val="auto"/>
        </w:rPr>
      </w:pPr>
      <w:r w:rsidRPr="00973CB6">
        <w:rPr>
          <w:rStyle w:val="af0"/>
          <w:b w:val="0"/>
          <w:color w:val="auto"/>
        </w:rPr>
        <w:t>}</w:t>
      </w:r>
    </w:p>
    <w:p w:rsidR="00837397" w:rsidRDefault="00837397" w:rsidP="00621CA9">
      <w:pPr>
        <w:shd w:val="clear" w:color="auto" w:fill="FFFFFF" w:themeFill="background1"/>
        <w:rPr>
          <w:rFonts w:asciiTheme="minorHAnsi" w:hAnsiTheme="minorHAnsi"/>
        </w:rPr>
      </w:pPr>
    </w:p>
    <w:p w:rsidR="00920353" w:rsidRPr="00920353" w:rsidRDefault="00920353" w:rsidP="00920353">
      <w:pPr>
        <w:shd w:val="clear" w:color="auto" w:fill="FFFFFF" w:themeFill="background1"/>
        <w:rPr>
          <w:rFonts w:asciiTheme="minorHAnsi" w:hAnsiTheme="minorHAnsi"/>
          <w:b/>
        </w:rPr>
      </w:pPr>
      <w:r w:rsidRPr="00920353">
        <w:rPr>
          <w:rFonts w:asciiTheme="minorHAnsi" w:hAnsiTheme="minorHAnsi"/>
          <w:b/>
        </w:rPr>
        <w:t>Напишите цикл, который предлагает prompt ввести число, большее 100. Если посетитель ввёл другое число – попросить ввести ещё раз, и так далее.</w:t>
      </w:r>
      <w:r>
        <w:rPr>
          <w:rFonts w:asciiTheme="minorHAnsi" w:hAnsiTheme="minorHAnsi"/>
          <w:b/>
        </w:rPr>
        <w:t xml:space="preserve"> </w:t>
      </w:r>
      <w:r w:rsidRPr="00920353">
        <w:rPr>
          <w:rFonts w:asciiTheme="minorHAnsi" w:hAnsiTheme="minorHAnsi"/>
          <w:b/>
        </w:rPr>
        <w:t>Цикл должен спрашивать число пока либо посетитель не введёт число, большее 100, либо не нажмёт кнопку Cancel (ESC).</w:t>
      </w:r>
    </w:p>
    <w:p w:rsidR="00920353" w:rsidRPr="00920353" w:rsidRDefault="00920353" w:rsidP="00621CA9">
      <w:pPr>
        <w:shd w:val="clear" w:color="auto" w:fill="FFFFFF" w:themeFill="background1"/>
        <w:rPr>
          <w:rFonts w:asciiTheme="minorHAnsi" w:hAnsiTheme="minorHAnsi"/>
          <w:b/>
        </w:rPr>
      </w:pPr>
    </w:p>
    <w:p w:rsidR="00920353" w:rsidRPr="00C31982" w:rsidRDefault="00920353" w:rsidP="00C31982">
      <w:pPr>
        <w:pStyle w:val="af1"/>
        <w:rPr>
          <w:rStyle w:val="af0"/>
          <w:b w:val="0"/>
          <w:color w:val="auto"/>
        </w:rPr>
      </w:pPr>
      <w:r w:rsidRPr="00C31982">
        <w:rPr>
          <w:rStyle w:val="af0"/>
          <w:b w:val="0"/>
          <w:color w:val="auto"/>
        </w:rPr>
        <w:t>var number;</w:t>
      </w:r>
    </w:p>
    <w:p w:rsidR="00920353" w:rsidRPr="00C31982" w:rsidRDefault="00920353" w:rsidP="00C31982">
      <w:pPr>
        <w:pStyle w:val="af1"/>
        <w:rPr>
          <w:rStyle w:val="af0"/>
          <w:b w:val="0"/>
          <w:color w:val="auto"/>
        </w:rPr>
      </w:pPr>
      <w:r w:rsidRPr="006A157F">
        <w:rPr>
          <w:rStyle w:val="af0"/>
        </w:rPr>
        <w:t>do</w:t>
      </w:r>
      <w:r w:rsidRPr="00C31982">
        <w:rPr>
          <w:rStyle w:val="af0"/>
          <w:b w:val="0"/>
          <w:color w:val="auto"/>
        </w:rPr>
        <w:t xml:space="preserve"> {</w:t>
      </w:r>
    </w:p>
    <w:p w:rsidR="00920353" w:rsidRPr="00C31982" w:rsidRDefault="00920353" w:rsidP="00C31982">
      <w:pPr>
        <w:pStyle w:val="af1"/>
        <w:rPr>
          <w:rStyle w:val="af0"/>
          <w:b w:val="0"/>
          <w:color w:val="auto"/>
        </w:rPr>
      </w:pPr>
      <w:r w:rsidRPr="00C31982">
        <w:rPr>
          <w:rStyle w:val="af0"/>
          <w:b w:val="0"/>
          <w:color w:val="auto"/>
        </w:rPr>
        <w:t xml:space="preserve">  number = prompt("Введите число больше 100?", 0);</w:t>
      </w:r>
    </w:p>
    <w:p w:rsidR="00920353" w:rsidRPr="00C31982" w:rsidRDefault="00920353" w:rsidP="00C31982">
      <w:pPr>
        <w:pStyle w:val="af1"/>
        <w:rPr>
          <w:rStyle w:val="af0"/>
          <w:b w:val="0"/>
          <w:color w:val="auto"/>
        </w:rPr>
      </w:pPr>
      <w:r w:rsidRPr="00C31982">
        <w:rPr>
          <w:rStyle w:val="af0"/>
          <w:b w:val="0"/>
          <w:color w:val="auto"/>
        </w:rPr>
        <w:t xml:space="preserve">} </w:t>
      </w:r>
      <w:r w:rsidRPr="006A157F">
        <w:rPr>
          <w:rStyle w:val="af0"/>
        </w:rPr>
        <w:t>while</w:t>
      </w:r>
      <w:r w:rsidRPr="00C31982">
        <w:rPr>
          <w:rStyle w:val="af0"/>
          <w:b w:val="0"/>
          <w:color w:val="auto"/>
        </w:rPr>
        <w:t xml:space="preserve"> (num &lt;= 100 &amp;&amp; num != null);</w:t>
      </w:r>
    </w:p>
    <w:p w:rsidR="00920353" w:rsidRPr="00920353" w:rsidRDefault="00920353" w:rsidP="00920353">
      <w:pPr>
        <w:shd w:val="clear" w:color="auto" w:fill="FFFFFF" w:themeFill="background1"/>
        <w:rPr>
          <w:rFonts w:asciiTheme="minorHAnsi" w:hAnsiTheme="minorHAnsi"/>
        </w:rPr>
      </w:pPr>
      <w:r w:rsidRPr="00920353">
        <w:rPr>
          <w:rFonts w:asciiTheme="minorHAnsi" w:hAnsiTheme="minorHAnsi"/>
        </w:rPr>
        <w:t>Цикл do..while повторяется, пока верны две проверки:</w:t>
      </w:r>
    </w:p>
    <w:p w:rsidR="00920353" w:rsidRPr="00920353" w:rsidRDefault="00920353" w:rsidP="006F435A">
      <w:pPr>
        <w:numPr>
          <w:ilvl w:val="0"/>
          <w:numId w:val="17"/>
        </w:numPr>
        <w:shd w:val="clear" w:color="auto" w:fill="FFFFFF" w:themeFill="background1"/>
        <w:rPr>
          <w:rFonts w:asciiTheme="minorHAnsi" w:hAnsiTheme="minorHAnsi"/>
        </w:rPr>
      </w:pPr>
      <w:r w:rsidRPr="00920353">
        <w:rPr>
          <w:rFonts w:asciiTheme="minorHAnsi" w:hAnsiTheme="minorHAnsi"/>
        </w:rPr>
        <w:t>Проверка num &lt;= 100 – то есть, введённое число всё еще меньше 100.</w:t>
      </w:r>
    </w:p>
    <w:p w:rsidR="00920353" w:rsidRPr="00920353" w:rsidRDefault="00920353" w:rsidP="006F435A">
      <w:pPr>
        <w:numPr>
          <w:ilvl w:val="0"/>
          <w:numId w:val="17"/>
        </w:numPr>
        <w:shd w:val="clear" w:color="auto" w:fill="FFFFFF" w:themeFill="background1"/>
        <w:rPr>
          <w:rFonts w:asciiTheme="minorHAnsi" w:hAnsiTheme="minorHAnsi"/>
        </w:rPr>
      </w:pPr>
      <w:r w:rsidRPr="00920353">
        <w:rPr>
          <w:rFonts w:asciiTheme="minorHAnsi" w:hAnsiTheme="minorHAnsi"/>
        </w:rPr>
        <w:t>Проверка num != null – значение null означает, что посетитель нажал «Отмена», в этом случае цикл тоже нужно прекратить.</w:t>
      </w:r>
    </w:p>
    <w:p w:rsidR="00920353" w:rsidRPr="00920353" w:rsidRDefault="00920353" w:rsidP="00920353">
      <w:pPr>
        <w:shd w:val="clear" w:color="auto" w:fill="FFFFFF" w:themeFill="background1"/>
        <w:rPr>
          <w:rFonts w:asciiTheme="minorHAnsi" w:hAnsiTheme="minorHAnsi"/>
        </w:rPr>
      </w:pPr>
      <w:r w:rsidRPr="00920353">
        <w:rPr>
          <w:rFonts w:asciiTheme="minorHAnsi" w:hAnsiTheme="minorHAnsi"/>
        </w:rPr>
        <w:t>Кстати, сравнение num &lt;= 100 при вводе null даст true, так что вторая проверка необходима.</w:t>
      </w:r>
    </w:p>
    <w:p w:rsidR="00920353" w:rsidRDefault="00920353" w:rsidP="00621CA9">
      <w:pPr>
        <w:shd w:val="clear" w:color="auto" w:fill="FFFFFF" w:themeFill="background1"/>
        <w:rPr>
          <w:rFonts w:asciiTheme="minorHAnsi" w:hAnsiTheme="minorHAnsi"/>
          <w:lang w:val="en-US"/>
        </w:rPr>
      </w:pPr>
    </w:p>
    <w:p w:rsidR="00395B4E" w:rsidRPr="00395B4E" w:rsidRDefault="00395B4E" w:rsidP="00395B4E">
      <w:pPr>
        <w:shd w:val="clear" w:color="auto" w:fill="FFFFFF" w:themeFill="background1"/>
        <w:rPr>
          <w:rFonts w:asciiTheme="minorHAnsi" w:hAnsiTheme="minorHAnsi"/>
          <w:b/>
          <w:bCs/>
        </w:rPr>
      </w:pPr>
      <w:bookmarkStart w:id="201" w:name="вывести-простые-числа"/>
      <w:r w:rsidRPr="00395B4E">
        <w:rPr>
          <w:rFonts w:asciiTheme="minorHAnsi" w:hAnsiTheme="minorHAnsi"/>
          <w:b/>
          <w:bCs/>
        </w:rPr>
        <w:t>Вывести простые числа</w:t>
      </w:r>
      <w:bookmarkEnd w:id="201"/>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rPr>
        <w:t xml:space="preserve">Натуральное число, большее 1, называется </w:t>
      </w:r>
      <w:r w:rsidRPr="00395B4E">
        <w:rPr>
          <w:rFonts w:asciiTheme="minorHAnsi" w:hAnsiTheme="minorHAnsi"/>
          <w:i/>
          <w:iCs/>
        </w:rPr>
        <w:t>простым</w:t>
      </w:r>
      <w:r w:rsidRPr="00395B4E">
        <w:rPr>
          <w:rFonts w:asciiTheme="minorHAnsi" w:hAnsiTheme="minorHAnsi"/>
        </w:rPr>
        <w:t>, если оно ни на что не делится, кроме себя и 1.</w:t>
      </w:r>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rPr>
        <w:t>Другими словами, n&gt;1 – простое, если при делении на любое число от 2 до n-1 есть остаток.</w:t>
      </w:r>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b/>
          <w:bCs/>
        </w:rPr>
        <w:t>Создайте код, который выводит все простые числа из интервала от 2 до 10.</w:t>
      </w:r>
      <w:r w:rsidRPr="00395B4E">
        <w:rPr>
          <w:rFonts w:asciiTheme="minorHAnsi" w:hAnsiTheme="minorHAnsi"/>
        </w:rPr>
        <w:t xml:space="preserve"> Результат должен быть: 2,3,5,7.</w:t>
      </w:r>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rPr>
        <w:t>P.S. Код также должен легко модифицироваться для любых других интервалов.</w:t>
      </w:r>
    </w:p>
    <w:p w:rsidR="00395B4E" w:rsidRPr="00395B4E" w:rsidRDefault="00395B4E" w:rsidP="00395B4E">
      <w:pPr>
        <w:shd w:val="clear" w:color="auto" w:fill="FFFFFF" w:themeFill="background1"/>
        <w:rPr>
          <w:rFonts w:asciiTheme="minorHAnsi" w:hAnsiTheme="minorHAnsi"/>
          <w:b/>
          <w:bCs/>
        </w:rPr>
      </w:pPr>
      <w:r w:rsidRPr="00395B4E">
        <w:rPr>
          <w:rFonts w:asciiTheme="minorHAnsi" w:hAnsiTheme="minorHAnsi"/>
          <w:b/>
          <w:bCs/>
        </w:rPr>
        <w:t>Схема решения</w:t>
      </w:r>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rPr>
        <w:t>Для всех i от 1 до 10 {</w:t>
      </w:r>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rPr>
        <w:t xml:space="preserve">  проверить, делится ли число i на какое - либо из чисел до него</w:t>
      </w:r>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rPr>
        <w:t xml:space="preserve">  если делится, то это i не подходит, берем следующее</w:t>
      </w:r>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rPr>
        <w:t xml:space="preserve">  если не делится, то i - простое число</w:t>
      </w:r>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rPr>
        <w:t>}</w:t>
      </w:r>
    </w:p>
    <w:p w:rsidR="00395B4E" w:rsidRPr="00395B4E" w:rsidRDefault="00395B4E" w:rsidP="00395B4E">
      <w:pPr>
        <w:shd w:val="clear" w:color="auto" w:fill="FFFFFF" w:themeFill="background1"/>
        <w:rPr>
          <w:rFonts w:asciiTheme="minorHAnsi" w:hAnsiTheme="minorHAnsi"/>
          <w:b/>
          <w:bCs/>
        </w:rPr>
      </w:pPr>
      <w:r w:rsidRPr="00395B4E">
        <w:rPr>
          <w:rFonts w:asciiTheme="minorHAnsi" w:hAnsiTheme="minorHAnsi"/>
          <w:b/>
          <w:bCs/>
        </w:rPr>
        <w:t>Решение</w:t>
      </w:r>
    </w:p>
    <w:p w:rsidR="00395B4E" w:rsidRPr="00395B4E" w:rsidRDefault="00395B4E" w:rsidP="00395B4E">
      <w:pPr>
        <w:shd w:val="clear" w:color="auto" w:fill="FFFFFF" w:themeFill="background1"/>
        <w:rPr>
          <w:rFonts w:asciiTheme="minorHAnsi" w:hAnsiTheme="minorHAnsi"/>
        </w:rPr>
      </w:pPr>
      <w:r w:rsidRPr="00395B4E">
        <w:rPr>
          <w:rFonts w:asciiTheme="minorHAnsi" w:hAnsiTheme="minorHAnsi"/>
        </w:rPr>
        <w:t>Решение с использованием метки:</w:t>
      </w:r>
    </w:p>
    <w:p w:rsidR="00395B4E" w:rsidRPr="002E581B" w:rsidRDefault="00395B4E" w:rsidP="002E581B">
      <w:pPr>
        <w:pStyle w:val="af1"/>
        <w:rPr>
          <w:rStyle w:val="af0"/>
          <w:b w:val="0"/>
          <w:color w:val="auto"/>
        </w:rPr>
      </w:pPr>
      <w:r w:rsidRPr="002E581B">
        <w:rPr>
          <w:rStyle w:val="af0"/>
          <w:b w:val="0"/>
          <w:color w:val="auto"/>
        </w:rPr>
        <w:t>nextPrime:</w:t>
      </w:r>
    </w:p>
    <w:p w:rsidR="00395B4E" w:rsidRPr="002E581B" w:rsidRDefault="00395B4E" w:rsidP="002E581B">
      <w:pPr>
        <w:pStyle w:val="af1"/>
        <w:rPr>
          <w:rStyle w:val="af0"/>
          <w:b w:val="0"/>
          <w:color w:val="auto"/>
        </w:rPr>
      </w:pPr>
      <w:r w:rsidRPr="002E581B">
        <w:rPr>
          <w:rStyle w:val="af0"/>
          <w:b w:val="0"/>
          <w:color w:val="auto"/>
        </w:rPr>
        <w:t xml:space="preserve">  for (var i = 2; i &lt;= 10; i++) {</w:t>
      </w:r>
    </w:p>
    <w:p w:rsidR="00395B4E" w:rsidRPr="002E581B" w:rsidRDefault="00395B4E" w:rsidP="002E581B">
      <w:pPr>
        <w:pStyle w:val="af1"/>
        <w:rPr>
          <w:rStyle w:val="af0"/>
          <w:b w:val="0"/>
          <w:color w:val="auto"/>
        </w:rPr>
      </w:pPr>
    </w:p>
    <w:p w:rsidR="00395B4E" w:rsidRPr="002E581B" w:rsidRDefault="00395B4E" w:rsidP="002E581B">
      <w:pPr>
        <w:pStyle w:val="af1"/>
        <w:rPr>
          <w:rStyle w:val="af0"/>
          <w:b w:val="0"/>
          <w:color w:val="auto"/>
        </w:rPr>
      </w:pPr>
      <w:r w:rsidRPr="002E581B">
        <w:rPr>
          <w:rStyle w:val="af0"/>
          <w:b w:val="0"/>
          <w:color w:val="auto"/>
        </w:rPr>
        <w:t xml:space="preserve">    for (var j = 2; j &lt; i; j++) {</w:t>
      </w:r>
    </w:p>
    <w:p w:rsidR="00395B4E" w:rsidRPr="002E581B" w:rsidRDefault="00395B4E" w:rsidP="002E581B">
      <w:pPr>
        <w:pStyle w:val="af1"/>
        <w:rPr>
          <w:rStyle w:val="af0"/>
          <w:b w:val="0"/>
          <w:color w:val="auto"/>
        </w:rPr>
      </w:pPr>
      <w:r w:rsidRPr="002E581B">
        <w:rPr>
          <w:rStyle w:val="af0"/>
          <w:b w:val="0"/>
          <w:color w:val="auto"/>
        </w:rPr>
        <w:t xml:space="preserve">      if (i % j == 0) continue nextPrime;</w:t>
      </w:r>
    </w:p>
    <w:p w:rsidR="00395B4E" w:rsidRPr="002E581B" w:rsidRDefault="00395B4E" w:rsidP="002E581B">
      <w:pPr>
        <w:pStyle w:val="af1"/>
        <w:rPr>
          <w:rStyle w:val="af0"/>
          <w:b w:val="0"/>
          <w:color w:val="auto"/>
        </w:rPr>
      </w:pPr>
      <w:r w:rsidRPr="002E581B">
        <w:rPr>
          <w:rStyle w:val="af0"/>
          <w:b w:val="0"/>
          <w:color w:val="auto"/>
        </w:rPr>
        <w:t xml:space="preserve">    }</w:t>
      </w:r>
    </w:p>
    <w:p w:rsidR="00395B4E" w:rsidRPr="002E581B" w:rsidRDefault="00395B4E" w:rsidP="002E581B">
      <w:pPr>
        <w:pStyle w:val="af1"/>
        <w:rPr>
          <w:rStyle w:val="af0"/>
          <w:b w:val="0"/>
          <w:color w:val="auto"/>
        </w:rPr>
      </w:pPr>
    </w:p>
    <w:p w:rsidR="00395B4E" w:rsidRPr="002E581B" w:rsidRDefault="00395B4E" w:rsidP="002E581B">
      <w:pPr>
        <w:pStyle w:val="af1"/>
        <w:rPr>
          <w:rStyle w:val="af0"/>
          <w:b w:val="0"/>
          <w:color w:val="auto"/>
        </w:rPr>
      </w:pPr>
      <w:r w:rsidRPr="002E581B">
        <w:rPr>
          <w:rStyle w:val="af0"/>
          <w:b w:val="0"/>
          <w:color w:val="auto"/>
        </w:rPr>
        <w:t xml:space="preserve">    alert( i ); // простое</w:t>
      </w:r>
    </w:p>
    <w:p w:rsidR="00395B4E" w:rsidRDefault="00395B4E" w:rsidP="002E581B">
      <w:pPr>
        <w:pStyle w:val="af1"/>
        <w:rPr>
          <w:rStyle w:val="af0"/>
          <w:b w:val="0"/>
          <w:color w:val="auto"/>
          <w:lang w:val="en-US"/>
        </w:rPr>
      </w:pPr>
      <w:r w:rsidRPr="002E581B">
        <w:rPr>
          <w:rStyle w:val="af0"/>
          <w:b w:val="0"/>
          <w:color w:val="auto"/>
        </w:rPr>
        <w:t xml:space="preserve">  }</w:t>
      </w:r>
    </w:p>
    <w:p w:rsidR="007D44C9" w:rsidRDefault="007D44C9" w:rsidP="007D44C9">
      <w:pPr>
        <w:rPr>
          <w:lang w:val="en-US"/>
        </w:rPr>
      </w:pPr>
    </w:p>
    <w:p w:rsidR="007D44C9" w:rsidRPr="007D44C9" w:rsidRDefault="007D44C9" w:rsidP="007D44C9">
      <w:pPr>
        <w:pStyle w:val="aa"/>
        <w:rPr>
          <w:b/>
        </w:rPr>
      </w:pPr>
      <w:r w:rsidRPr="007D44C9">
        <w:rPr>
          <w:b/>
        </w:rPr>
        <w:t>Напишите функцию smallestDivisor. Она должна находить наименьший целый делитель числа. Поведение у функции должно быть таким же, как в предыдущем уроке, но реализация — код функции — должно быть другим. На этот раз реализуйте императивный итеративный процесс, что означает:</w:t>
      </w:r>
    </w:p>
    <w:p w:rsidR="007D44C9" w:rsidRPr="007D44C9" w:rsidRDefault="007D44C9" w:rsidP="0045546C">
      <w:pPr>
        <w:pStyle w:val="aa"/>
        <w:numPr>
          <w:ilvl w:val="0"/>
          <w:numId w:val="122"/>
        </w:numPr>
        <w:rPr>
          <w:b/>
        </w:rPr>
      </w:pPr>
      <w:r w:rsidRPr="007D44C9">
        <w:rPr>
          <w:b/>
        </w:rPr>
        <w:t>не используйте рекурсию</w:t>
      </w:r>
    </w:p>
    <w:p w:rsidR="007D44C9" w:rsidRPr="007D44C9" w:rsidRDefault="007D44C9" w:rsidP="0045546C">
      <w:pPr>
        <w:pStyle w:val="aa"/>
        <w:numPr>
          <w:ilvl w:val="0"/>
          <w:numId w:val="122"/>
        </w:numPr>
        <w:rPr>
          <w:b/>
        </w:rPr>
      </w:pPr>
      <w:r w:rsidRPr="007D44C9">
        <w:rPr>
          <w:b/>
        </w:rPr>
        <w:t>используйте переменные</w:t>
      </w:r>
    </w:p>
    <w:p w:rsidR="007D44C9" w:rsidRPr="007D44C9" w:rsidRDefault="007D44C9" w:rsidP="0045546C">
      <w:pPr>
        <w:pStyle w:val="aa"/>
        <w:numPr>
          <w:ilvl w:val="0"/>
          <w:numId w:val="122"/>
        </w:numPr>
        <w:rPr>
          <w:b/>
        </w:rPr>
      </w:pPr>
      <w:r w:rsidRPr="007D44C9">
        <w:rPr>
          <w:b/>
        </w:rPr>
        <w:t>используйте цикл while</w:t>
      </w:r>
    </w:p>
    <w:p w:rsidR="007D44C9" w:rsidRDefault="007D44C9" w:rsidP="007D44C9">
      <w:pPr>
        <w:rPr>
          <w:lang w:val="en-US"/>
        </w:rPr>
      </w:pPr>
    </w:p>
    <w:p w:rsidR="007D44C9" w:rsidRPr="007D44C9" w:rsidRDefault="007D44C9" w:rsidP="007D44C9">
      <w:pPr>
        <w:pStyle w:val="af1"/>
        <w:rPr>
          <w:rFonts w:eastAsia="Times New Roman"/>
        </w:rPr>
      </w:pPr>
      <w:r w:rsidRPr="007D44C9">
        <w:rPr>
          <w:rFonts w:eastAsia="Times New Roman"/>
        </w:rPr>
        <w:t>const smallestDivisor = (</w:t>
      </w:r>
      <w:r w:rsidRPr="007D44C9">
        <w:rPr>
          <w:rFonts w:eastAsia="Times New Roman"/>
          <w:color w:val="984806" w:themeColor="accent6" w:themeShade="80"/>
        </w:rPr>
        <w:t>num</w:t>
      </w:r>
      <w:r w:rsidRPr="007D44C9">
        <w:rPr>
          <w:rFonts w:eastAsia="Times New Roman"/>
        </w:rPr>
        <w:t>) =&gt; {</w:t>
      </w:r>
    </w:p>
    <w:p w:rsidR="007D44C9" w:rsidRPr="007D44C9" w:rsidRDefault="007D44C9" w:rsidP="007D44C9">
      <w:pPr>
        <w:pStyle w:val="af1"/>
        <w:rPr>
          <w:rFonts w:eastAsia="Times New Roman"/>
        </w:rPr>
      </w:pPr>
      <w:r w:rsidRPr="007D44C9">
        <w:rPr>
          <w:rFonts w:eastAsia="Times New Roman"/>
        </w:rPr>
        <w:t xml:space="preserve">  if (</w:t>
      </w:r>
      <w:r w:rsidRPr="007D44C9">
        <w:rPr>
          <w:rFonts w:eastAsia="Times New Roman"/>
          <w:color w:val="984806" w:themeColor="accent6" w:themeShade="80"/>
        </w:rPr>
        <w:t xml:space="preserve">num </w:t>
      </w:r>
      <w:r w:rsidRPr="007D44C9">
        <w:rPr>
          <w:rFonts w:eastAsia="Times New Roman"/>
        </w:rPr>
        <w:t>&lt; 1) {</w:t>
      </w:r>
    </w:p>
    <w:p w:rsidR="007D44C9" w:rsidRPr="007D44C9" w:rsidRDefault="007D44C9" w:rsidP="007D44C9">
      <w:pPr>
        <w:pStyle w:val="af1"/>
        <w:rPr>
          <w:rFonts w:eastAsia="Times New Roman"/>
        </w:rPr>
      </w:pPr>
      <w:r w:rsidRPr="007D44C9">
        <w:rPr>
          <w:rFonts w:eastAsia="Times New Roman"/>
        </w:rPr>
        <w:t xml:space="preserve">    return NaN;</w:t>
      </w:r>
    </w:p>
    <w:p w:rsidR="007D44C9" w:rsidRPr="007D44C9" w:rsidRDefault="007D44C9" w:rsidP="007D44C9">
      <w:pPr>
        <w:pStyle w:val="af1"/>
        <w:rPr>
          <w:rFonts w:eastAsia="Times New Roman"/>
        </w:rPr>
      </w:pPr>
      <w:r w:rsidRPr="007D44C9">
        <w:rPr>
          <w:rFonts w:eastAsia="Times New Roman"/>
        </w:rPr>
        <w:t xml:space="preserve">  }</w:t>
      </w:r>
    </w:p>
    <w:p w:rsidR="007D44C9" w:rsidRPr="007D44C9" w:rsidRDefault="007D44C9" w:rsidP="007D44C9">
      <w:pPr>
        <w:pStyle w:val="af1"/>
        <w:rPr>
          <w:rFonts w:eastAsia="Times New Roman"/>
        </w:rPr>
      </w:pPr>
      <w:r w:rsidRPr="007D44C9">
        <w:rPr>
          <w:rFonts w:eastAsia="Times New Roman"/>
        </w:rPr>
        <w:t xml:space="preserve">  if (</w:t>
      </w:r>
      <w:r w:rsidRPr="007D44C9">
        <w:rPr>
          <w:rFonts w:eastAsia="Times New Roman"/>
          <w:color w:val="984806" w:themeColor="accent6" w:themeShade="80"/>
        </w:rPr>
        <w:t xml:space="preserve">num </w:t>
      </w:r>
      <w:r w:rsidRPr="007D44C9">
        <w:rPr>
          <w:rFonts w:eastAsia="Times New Roman"/>
        </w:rPr>
        <w:t>=== 1) {</w:t>
      </w:r>
    </w:p>
    <w:p w:rsidR="007D44C9" w:rsidRPr="007D44C9" w:rsidRDefault="007D44C9" w:rsidP="007D44C9">
      <w:pPr>
        <w:pStyle w:val="af1"/>
        <w:rPr>
          <w:rFonts w:eastAsia="Times New Roman"/>
        </w:rPr>
      </w:pPr>
      <w:r w:rsidRPr="007D44C9">
        <w:rPr>
          <w:rFonts w:eastAsia="Times New Roman"/>
        </w:rPr>
        <w:t xml:space="preserve">    return </w:t>
      </w:r>
      <w:r w:rsidRPr="007D44C9">
        <w:rPr>
          <w:rFonts w:eastAsia="Times New Roman"/>
          <w:color w:val="984806" w:themeColor="accent6" w:themeShade="80"/>
        </w:rPr>
        <w:t>num</w:t>
      </w:r>
      <w:r w:rsidRPr="007D44C9">
        <w:rPr>
          <w:rFonts w:eastAsia="Times New Roman"/>
        </w:rPr>
        <w:t>;</w:t>
      </w:r>
    </w:p>
    <w:p w:rsidR="007D44C9" w:rsidRPr="007D44C9" w:rsidRDefault="007D44C9" w:rsidP="007D44C9">
      <w:pPr>
        <w:pStyle w:val="af1"/>
        <w:rPr>
          <w:rFonts w:eastAsia="Times New Roman"/>
        </w:rPr>
      </w:pPr>
      <w:r w:rsidRPr="007D44C9">
        <w:rPr>
          <w:rFonts w:eastAsia="Times New Roman"/>
        </w:rPr>
        <w:t xml:space="preserve">  }</w:t>
      </w:r>
    </w:p>
    <w:p w:rsidR="007D44C9" w:rsidRPr="007D44C9" w:rsidRDefault="007D44C9" w:rsidP="007D44C9">
      <w:pPr>
        <w:pStyle w:val="af1"/>
        <w:rPr>
          <w:rFonts w:eastAsia="Times New Roman"/>
        </w:rPr>
      </w:pPr>
    </w:p>
    <w:p w:rsidR="007D44C9" w:rsidRPr="007D44C9" w:rsidRDefault="007D44C9" w:rsidP="007D44C9">
      <w:pPr>
        <w:pStyle w:val="af1"/>
        <w:rPr>
          <w:rFonts w:eastAsia="Times New Roman"/>
        </w:rPr>
      </w:pPr>
      <w:r w:rsidRPr="007D44C9">
        <w:rPr>
          <w:rFonts w:eastAsia="Times New Roman"/>
        </w:rPr>
        <w:t xml:space="preserve">  </w:t>
      </w:r>
      <w:r w:rsidRPr="007D44C9">
        <w:rPr>
          <w:rStyle w:val="af0"/>
        </w:rPr>
        <w:t>let</w:t>
      </w:r>
      <w:r w:rsidRPr="007D44C9">
        <w:rPr>
          <w:rFonts w:eastAsia="Times New Roman"/>
        </w:rPr>
        <w:t xml:space="preserve"> </w:t>
      </w:r>
      <w:r w:rsidRPr="007D44C9">
        <w:rPr>
          <w:rFonts w:eastAsia="Times New Roman"/>
          <w:color w:val="7030A0"/>
        </w:rPr>
        <w:t xml:space="preserve">divisor </w:t>
      </w:r>
      <w:r w:rsidRPr="007D44C9">
        <w:rPr>
          <w:rFonts w:eastAsia="Times New Roman"/>
        </w:rPr>
        <w:t>= 2;</w:t>
      </w:r>
    </w:p>
    <w:p w:rsidR="007D44C9" w:rsidRPr="007D44C9" w:rsidRDefault="007D44C9" w:rsidP="007D44C9">
      <w:pPr>
        <w:pStyle w:val="af1"/>
        <w:rPr>
          <w:rFonts w:eastAsia="Times New Roman"/>
        </w:rPr>
      </w:pPr>
    </w:p>
    <w:p w:rsidR="007D44C9" w:rsidRPr="007D44C9" w:rsidRDefault="007D44C9" w:rsidP="007D44C9">
      <w:pPr>
        <w:pStyle w:val="af1"/>
        <w:rPr>
          <w:rFonts w:eastAsia="Times New Roman"/>
        </w:rPr>
      </w:pPr>
      <w:r w:rsidRPr="007D44C9">
        <w:rPr>
          <w:rFonts w:eastAsia="Times New Roman"/>
        </w:rPr>
        <w:t xml:space="preserve">  while (</w:t>
      </w:r>
      <w:r w:rsidRPr="007D44C9">
        <w:rPr>
          <w:rFonts w:eastAsia="Times New Roman"/>
          <w:color w:val="984806" w:themeColor="accent6" w:themeShade="80"/>
        </w:rPr>
        <w:t xml:space="preserve">num </w:t>
      </w:r>
      <w:r w:rsidRPr="007D44C9">
        <w:rPr>
          <w:rFonts w:eastAsia="Times New Roman"/>
        </w:rPr>
        <w:t xml:space="preserve">% </w:t>
      </w:r>
      <w:r w:rsidRPr="007D44C9">
        <w:rPr>
          <w:rFonts w:eastAsia="Times New Roman"/>
          <w:color w:val="7030A0"/>
        </w:rPr>
        <w:t xml:space="preserve">divisor </w:t>
      </w:r>
      <w:r w:rsidRPr="007D44C9">
        <w:rPr>
          <w:rFonts w:eastAsia="Times New Roman"/>
        </w:rPr>
        <w:t>!== 0) {</w:t>
      </w:r>
    </w:p>
    <w:p w:rsidR="007D44C9" w:rsidRPr="007D44C9" w:rsidRDefault="007D44C9" w:rsidP="007D44C9">
      <w:pPr>
        <w:pStyle w:val="af1"/>
        <w:rPr>
          <w:rFonts w:eastAsia="Times New Roman"/>
        </w:rPr>
      </w:pPr>
      <w:r w:rsidRPr="007D44C9">
        <w:rPr>
          <w:rFonts w:eastAsia="Times New Roman"/>
        </w:rPr>
        <w:t xml:space="preserve">    </w:t>
      </w:r>
      <w:r w:rsidRPr="007D44C9">
        <w:rPr>
          <w:rFonts w:eastAsia="Times New Roman"/>
          <w:color w:val="7030A0"/>
        </w:rPr>
        <w:t xml:space="preserve">divisor </w:t>
      </w:r>
      <w:r w:rsidRPr="007D44C9">
        <w:rPr>
          <w:rFonts w:eastAsia="Times New Roman"/>
        </w:rPr>
        <w:t xml:space="preserve">= </w:t>
      </w:r>
      <w:r w:rsidRPr="007D44C9">
        <w:rPr>
          <w:rFonts w:eastAsia="Times New Roman"/>
          <w:color w:val="7030A0"/>
        </w:rPr>
        <w:t xml:space="preserve">divisor </w:t>
      </w:r>
      <w:r w:rsidRPr="007D44C9">
        <w:rPr>
          <w:rFonts w:eastAsia="Times New Roman"/>
        </w:rPr>
        <w:t>+ 1;</w:t>
      </w:r>
    </w:p>
    <w:p w:rsidR="007D44C9" w:rsidRPr="007D44C9" w:rsidRDefault="007D44C9" w:rsidP="007D44C9">
      <w:pPr>
        <w:pStyle w:val="af1"/>
        <w:rPr>
          <w:rFonts w:eastAsia="Times New Roman"/>
        </w:rPr>
      </w:pPr>
      <w:r w:rsidRPr="007D44C9">
        <w:rPr>
          <w:rFonts w:eastAsia="Times New Roman"/>
        </w:rPr>
        <w:t xml:space="preserve">  }</w:t>
      </w:r>
    </w:p>
    <w:p w:rsidR="007D44C9" w:rsidRPr="007D44C9" w:rsidRDefault="007D44C9" w:rsidP="007D44C9">
      <w:pPr>
        <w:pStyle w:val="af1"/>
        <w:rPr>
          <w:rFonts w:eastAsia="Times New Roman"/>
        </w:rPr>
      </w:pPr>
    </w:p>
    <w:p w:rsidR="007D44C9" w:rsidRPr="007D44C9" w:rsidRDefault="007D44C9" w:rsidP="007D44C9">
      <w:pPr>
        <w:pStyle w:val="af1"/>
        <w:rPr>
          <w:rFonts w:eastAsia="Times New Roman"/>
        </w:rPr>
      </w:pPr>
      <w:r w:rsidRPr="007D44C9">
        <w:rPr>
          <w:rFonts w:eastAsia="Times New Roman"/>
        </w:rPr>
        <w:t xml:space="preserve">  return </w:t>
      </w:r>
      <w:r w:rsidRPr="007D44C9">
        <w:rPr>
          <w:rFonts w:eastAsia="Times New Roman"/>
          <w:color w:val="7030A0"/>
        </w:rPr>
        <w:t>divisor</w:t>
      </w:r>
      <w:r w:rsidRPr="007D44C9">
        <w:rPr>
          <w:rFonts w:eastAsia="Times New Roman"/>
        </w:rPr>
        <w:t>;</w:t>
      </w:r>
    </w:p>
    <w:p w:rsidR="007D44C9" w:rsidRPr="007D44C9" w:rsidRDefault="007D44C9" w:rsidP="007D44C9">
      <w:pPr>
        <w:pStyle w:val="af1"/>
        <w:rPr>
          <w:rFonts w:eastAsia="Times New Roman"/>
        </w:rPr>
      </w:pPr>
      <w:r w:rsidRPr="007D44C9">
        <w:rPr>
          <w:rFonts w:eastAsia="Times New Roman"/>
        </w:rPr>
        <w:t>};</w:t>
      </w:r>
    </w:p>
    <w:p w:rsidR="007D44C9" w:rsidRDefault="007D44C9" w:rsidP="007D44C9">
      <w:pPr>
        <w:rPr>
          <w:lang w:val="en-US"/>
        </w:rPr>
      </w:pPr>
    </w:p>
    <w:p w:rsidR="009876BF" w:rsidRDefault="009876BF" w:rsidP="009876BF">
      <w:pPr>
        <w:pStyle w:val="aa"/>
        <w:rPr>
          <w:b/>
          <w:lang w:val="en-US"/>
        </w:rPr>
      </w:pPr>
      <w:r w:rsidRPr="009876BF">
        <w:rPr>
          <w:b/>
        </w:rPr>
        <w:t xml:space="preserve">Напишите функцию </w:t>
      </w:r>
      <w:r w:rsidRPr="009876BF">
        <w:rPr>
          <w:rStyle w:val="a4"/>
          <w:b/>
          <w:i w:val="0"/>
          <w:iCs w:val="0"/>
        </w:rPr>
        <w:t>isPrime</w:t>
      </w:r>
      <w:r w:rsidRPr="009876BF">
        <w:rPr>
          <w:b/>
        </w:rPr>
        <w:t xml:space="preserve">. Она принимает число и возвращает </w:t>
      </w:r>
      <w:r w:rsidRPr="009876BF">
        <w:rPr>
          <w:rStyle w:val="ab"/>
          <w:b w:val="0"/>
          <w:bCs w:val="0"/>
        </w:rPr>
        <w:t>true</w:t>
      </w:r>
      <w:r w:rsidRPr="009876BF">
        <w:rPr>
          <w:b/>
        </w:rPr>
        <w:t xml:space="preserve">, если число является простым, и </w:t>
      </w:r>
      <w:r w:rsidRPr="009876BF">
        <w:rPr>
          <w:rStyle w:val="ab"/>
          <w:b w:val="0"/>
          <w:bCs w:val="0"/>
        </w:rPr>
        <w:t>false</w:t>
      </w:r>
      <w:r w:rsidRPr="009876BF">
        <w:rPr>
          <w:b/>
        </w:rPr>
        <w:t xml:space="preserve"> в ином случае. Простое число — целое положительное число, имеющее ровно два различных натуральных делителя — единицу и самого себя. Например, 7 — простое число, потому что делится без остатка только на 1 и на себя. 2017 — другое простое число. Используйте цикл </w:t>
      </w:r>
      <w:r w:rsidRPr="009876BF">
        <w:rPr>
          <w:rStyle w:val="a4"/>
          <w:b/>
          <w:i w:val="0"/>
          <w:iCs w:val="0"/>
        </w:rPr>
        <w:t>for</w:t>
      </w:r>
      <w:r w:rsidRPr="009876BF">
        <w:rPr>
          <w:b/>
        </w:rPr>
        <w:t xml:space="preserve"> и арифметические </w:t>
      </w:r>
      <w:r w:rsidRPr="009876BF">
        <w:rPr>
          <w:rStyle w:val="ab"/>
          <w:b w:val="0"/>
          <w:bCs w:val="0"/>
        </w:rPr>
        <w:t>мутаторы</w:t>
      </w:r>
      <w:r w:rsidRPr="009876BF">
        <w:rPr>
          <w:b/>
        </w:rPr>
        <w:t>.</w:t>
      </w:r>
    </w:p>
    <w:p w:rsidR="0083084B" w:rsidRDefault="0083084B" w:rsidP="009876BF">
      <w:pPr>
        <w:pStyle w:val="aa"/>
        <w:rPr>
          <w:b/>
          <w:lang w:val="en-US"/>
        </w:rPr>
      </w:pPr>
    </w:p>
    <w:p w:rsidR="0083084B" w:rsidRPr="0083084B" w:rsidRDefault="0083084B" w:rsidP="0083084B">
      <w:pPr>
        <w:pStyle w:val="af1"/>
        <w:rPr>
          <w:rFonts w:eastAsia="Times New Roman"/>
        </w:rPr>
      </w:pPr>
      <w:r w:rsidRPr="0083084B">
        <w:rPr>
          <w:rFonts w:eastAsia="Times New Roman"/>
        </w:rPr>
        <w:t>const isPrime = (number) =&gt; {</w:t>
      </w:r>
    </w:p>
    <w:p w:rsidR="0083084B" w:rsidRPr="0083084B" w:rsidRDefault="0083084B" w:rsidP="0083084B">
      <w:pPr>
        <w:pStyle w:val="af1"/>
        <w:rPr>
          <w:rFonts w:eastAsia="Times New Roman"/>
        </w:rPr>
      </w:pPr>
      <w:r w:rsidRPr="0083084B">
        <w:rPr>
          <w:rFonts w:eastAsia="Times New Roman"/>
        </w:rPr>
        <w:t xml:space="preserve">  if (number &lt; 2) {</w:t>
      </w:r>
    </w:p>
    <w:p w:rsidR="0083084B" w:rsidRPr="0083084B" w:rsidRDefault="0083084B" w:rsidP="0083084B">
      <w:pPr>
        <w:pStyle w:val="af1"/>
        <w:rPr>
          <w:rFonts w:eastAsia="Times New Roman"/>
        </w:rPr>
      </w:pPr>
      <w:r w:rsidRPr="0083084B">
        <w:rPr>
          <w:rFonts w:eastAsia="Times New Roman"/>
        </w:rPr>
        <w:t xml:space="preserve">    return false;</w:t>
      </w:r>
    </w:p>
    <w:p w:rsidR="0083084B" w:rsidRPr="0083084B" w:rsidRDefault="0083084B" w:rsidP="0083084B">
      <w:pPr>
        <w:pStyle w:val="af1"/>
        <w:rPr>
          <w:rFonts w:eastAsia="Times New Roman"/>
        </w:rPr>
      </w:pPr>
      <w:r w:rsidRPr="0083084B">
        <w:rPr>
          <w:rFonts w:eastAsia="Times New Roman"/>
        </w:rPr>
        <w:t xml:space="preserve">  }</w:t>
      </w:r>
    </w:p>
    <w:p w:rsidR="0083084B" w:rsidRPr="0083084B" w:rsidRDefault="0083084B" w:rsidP="0083084B">
      <w:pPr>
        <w:pStyle w:val="af1"/>
        <w:rPr>
          <w:rFonts w:eastAsia="Times New Roman"/>
        </w:rPr>
      </w:pPr>
    </w:p>
    <w:p w:rsidR="0083084B" w:rsidRPr="0083084B" w:rsidRDefault="0083084B" w:rsidP="0083084B">
      <w:pPr>
        <w:pStyle w:val="af1"/>
        <w:rPr>
          <w:rFonts w:eastAsia="Times New Roman"/>
        </w:rPr>
      </w:pPr>
      <w:r w:rsidRPr="0083084B">
        <w:rPr>
          <w:rFonts w:eastAsia="Times New Roman"/>
        </w:rPr>
        <w:t xml:space="preserve">  for (let i = 2; i &lt; number; i++) {</w:t>
      </w:r>
    </w:p>
    <w:p w:rsidR="0083084B" w:rsidRPr="0083084B" w:rsidRDefault="0083084B" w:rsidP="0083084B">
      <w:pPr>
        <w:pStyle w:val="af1"/>
        <w:rPr>
          <w:rFonts w:eastAsia="Times New Roman"/>
        </w:rPr>
      </w:pPr>
      <w:r w:rsidRPr="0083084B">
        <w:rPr>
          <w:rFonts w:eastAsia="Times New Roman"/>
        </w:rPr>
        <w:t xml:space="preserve">    if (number % i === 0) {</w:t>
      </w:r>
    </w:p>
    <w:p w:rsidR="0083084B" w:rsidRPr="0083084B" w:rsidRDefault="0083084B" w:rsidP="0083084B">
      <w:pPr>
        <w:pStyle w:val="af1"/>
        <w:rPr>
          <w:rFonts w:eastAsia="Times New Roman"/>
        </w:rPr>
      </w:pPr>
      <w:r w:rsidRPr="0083084B">
        <w:rPr>
          <w:rFonts w:eastAsia="Times New Roman"/>
        </w:rPr>
        <w:t xml:space="preserve">      return false;</w:t>
      </w:r>
    </w:p>
    <w:p w:rsidR="0083084B" w:rsidRPr="0083084B" w:rsidRDefault="0083084B" w:rsidP="0083084B">
      <w:pPr>
        <w:pStyle w:val="af1"/>
        <w:rPr>
          <w:rFonts w:eastAsia="Times New Roman"/>
        </w:rPr>
      </w:pPr>
      <w:r w:rsidRPr="0083084B">
        <w:rPr>
          <w:rFonts w:eastAsia="Times New Roman"/>
        </w:rPr>
        <w:t xml:space="preserve">    }</w:t>
      </w:r>
    </w:p>
    <w:p w:rsidR="0083084B" w:rsidRPr="0083084B" w:rsidRDefault="0083084B" w:rsidP="0083084B">
      <w:pPr>
        <w:pStyle w:val="af1"/>
        <w:rPr>
          <w:rFonts w:eastAsia="Times New Roman"/>
        </w:rPr>
      </w:pPr>
      <w:r w:rsidRPr="0083084B">
        <w:rPr>
          <w:rFonts w:eastAsia="Times New Roman"/>
        </w:rPr>
        <w:t xml:space="preserve">  }</w:t>
      </w:r>
    </w:p>
    <w:p w:rsidR="0083084B" w:rsidRPr="0083084B" w:rsidRDefault="0083084B" w:rsidP="0083084B">
      <w:pPr>
        <w:pStyle w:val="af1"/>
        <w:rPr>
          <w:rFonts w:eastAsia="Times New Roman"/>
        </w:rPr>
      </w:pPr>
    </w:p>
    <w:p w:rsidR="0083084B" w:rsidRPr="0083084B" w:rsidRDefault="0083084B" w:rsidP="0083084B">
      <w:pPr>
        <w:pStyle w:val="af1"/>
        <w:rPr>
          <w:rFonts w:eastAsia="Times New Roman"/>
        </w:rPr>
      </w:pPr>
      <w:r w:rsidRPr="0083084B">
        <w:rPr>
          <w:rFonts w:eastAsia="Times New Roman"/>
        </w:rPr>
        <w:t xml:space="preserve">  return true;</w:t>
      </w:r>
    </w:p>
    <w:p w:rsidR="0083084B" w:rsidRPr="0083084B" w:rsidRDefault="0083084B" w:rsidP="0083084B">
      <w:pPr>
        <w:pStyle w:val="af1"/>
        <w:rPr>
          <w:rFonts w:eastAsia="Times New Roman"/>
        </w:rPr>
      </w:pPr>
      <w:r w:rsidRPr="0083084B">
        <w:rPr>
          <w:rFonts w:eastAsia="Times New Roman"/>
        </w:rPr>
        <w:t>};</w:t>
      </w:r>
    </w:p>
    <w:p w:rsidR="0083084B" w:rsidRPr="0083084B" w:rsidRDefault="0083084B" w:rsidP="009876BF">
      <w:pPr>
        <w:pStyle w:val="aa"/>
        <w:rPr>
          <w:b/>
          <w:lang w:val="en-US"/>
        </w:rPr>
      </w:pPr>
    </w:p>
    <w:p w:rsidR="009876BF" w:rsidRPr="009876BF" w:rsidRDefault="0083084B" w:rsidP="009876BF">
      <w:pPr>
        <w:pStyle w:val="af1"/>
        <w:rPr>
          <w:rFonts w:eastAsia="Times New Roman"/>
        </w:rPr>
      </w:pPr>
      <w:r>
        <w:rPr>
          <w:rFonts w:eastAsia="Times New Roman"/>
          <w:lang w:val="en-US"/>
        </w:rPr>
        <w:t>const</w:t>
      </w:r>
      <w:r w:rsidR="009876BF" w:rsidRPr="009876BF">
        <w:rPr>
          <w:rFonts w:eastAsia="Times New Roman"/>
        </w:rPr>
        <w:t xml:space="preserve"> isPrime</w:t>
      </w:r>
      <w:r>
        <w:rPr>
          <w:rFonts w:eastAsia="Times New Roman"/>
          <w:lang w:val="en-US"/>
        </w:rPr>
        <w:t xml:space="preserve"> = </w:t>
      </w:r>
      <w:r w:rsidR="009876BF" w:rsidRPr="009876BF">
        <w:rPr>
          <w:rFonts w:eastAsia="Times New Roman"/>
        </w:rPr>
        <w:t>(</w:t>
      </w:r>
      <w:r w:rsidR="009876BF" w:rsidRPr="00845770">
        <w:rPr>
          <w:rFonts w:eastAsia="Times New Roman"/>
          <w:color w:val="984806" w:themeColor="accent6" w:themeShade="80"/>
        </w:rPr>
        <w:t>num</w:t>
      </w:r>
      <w:r w:rsidR="009876BF" w:rsidRPr="009876BF">
        <w:rPr>
          <w:rFonts w:eastAsia="Times New Roman"/>
        </w:rPr>
        <w:t>)</w:t>
      </w:r>
      <w:r>
        <w:rPr>
          <w:rFonts w:eastAsia="Times New Roman"/>
          <w:lang w:val="en-US"/>
        </w:rPr>
        <w:t xml:space="preserve"> =&gt;</w:t>
      </w:r>
      <w:r w:rsidR="009876BF" w:rsidRPr="009876BF">
        <w:rPr>
          <w:rFonts w:eastAsia="Times New Roman"/>
        </w:rPr>
        <w:t xml:space="preserve"> {</w:t>
      </w:r>
    </w:p>
    <w:p w:rsidR="009876BF" w:rsidRPr="009876BF" w:rsidRDefault="009876BF" w:rsidP="009876BF">
      <w:pPr>
        <w:pStyle w:val="af1"/>
        <w:rPr>
          <w:rFonts w:eastAsia="Times New Roman"/>
        </w:rPr>
      </w:pPr>
      <w:r>
        <w:rPr>
          <w:rFonts w:eastAsia="Times New Roman"/>
          <w:lang w:val="en-US"/>
        </w:rPr>
        <w:t xml:space="preserve">  </w:t>
      </w:r>
      <w:r w:rsidRPr="009876BF">
        <w:rPr>
          <w:rFonts w:eastAsia="Times New Roman"/>
        </w:rPr>
        <w:t>if (</w:t>
      </w:r>
      <w:r w:rsidRPr="00845770">
        <w:rPr>
          <w:rFonts w:eastAsia="Times New Roman"/>
          <w:color w:val="984806" w:themeColor="accent6" w:themeShade="80"/>
        </w:rPr>
        <w:t xml:space="preserve">num </w:t>
      </w:r>
      <w:r w:rsidRPr="009876BF">
        <w:rPr>
          <w:rFonts w:eastAsia="Times New Roman"/>
        </w:rPr>
        <w:t>&gt;= 0) {</w:t>
      </w:r>
    </w:p>
    <w:p w:rsidR="009876BF" w:rsidRPr="009876BF" w:rsidRDefault="009876BF" w:rsidP="009876BF">
      <w:pPr>
        <w:pStyle w:val="af1"/>
        <w:rPr>
          <w:rFonts w:eastAsia="Times New Roman"/>
        </w:rPr>
      </w:pPr>
      <w:r>
        <w:rPr>
          <w:rFonts w:eastAsia="Times New Roman"/>
          <w:lang w:val="en-US"/>
        </w:rPr>
        <w:t xml:space="preserve">    </w:t>
      </w:r>
      <w:r w:rsidRPr="00845770">
        <w:rPr>
          <w:rStyle w:val="af0"/>
        </w:rPr>
        <w:t>switch</w:t>
      </w:r>
      <w:r w:rsidRPr="009876BF">
        <w:rPr>
          <w:rFonts w:eastAsia="Times New Roman"/>
        </w:rPr>
        <w:t xml:space="preserve"> (</w:t>
      </w:r>
      <w:r w:rsidRPr="00845770">
        <w:rPr>
          <w:rFonts w:eastAsia="Times New Roman"/>
          <w:color w:val="984806" w:themeColor="accent6" w:themeShade="80"/>
        </w:rPr>
        <w:t>num</w:t>
      </w:r>
      <w:r w:rsidRPr="009876BF">
        <w:rPr>
          <w:rFonts w:eastAsia="Times New Roman"/>
        </w:rPr>
        <w:t>) {</w:t>
      </w:r>
    </w:p>
    <w:p w:rsidR="009876BF" w:rsidRPr="009876BF" w:rsidRDefault="009876BF" w:rsidP="009876BF">
      <w:pPr>
        <w:pStyle w:val="af1"/>
        <w:rPr>
          <w:rFonts w:eastAsia="Times New Roman"/>
        </w:rPr>
      </w:pPr>
      <w:r>
        <w:rPr>
          <w:rFonts w:eastAsia="Times New Roman"/>
        </w:rPr>
        <w:t xml:space="preserve">       </w:t>
      </w:r>
      <w:r w:rsidRPr="009876BF">
        <w:rPr>
          <w:rFonts w:eastAsia="Times New Roman"/>
        </w:rPr>
        <w:t>case 0:</w:t>
      </w:r>
    </w:p>
    <w:p w:rsidR="009876BF" w:rsidRPr="009876BF" w:rsidRDefault="009876BF" w:rsidP="009876BF">
      <w:pPr>
        <w:pStyle w:val="af1"/>
        <w:rPr>
          <w:rFonts w:eastAsia="Times New Roman"/>
        </w:rPr>
      </w:pPr>
      <w:r>
        <w:rPr>
          <w:rFonts w:eastAsia="Times New Roman"/>
        </w:rPr>
        <w:t xml:space="preserve">       </w:t>
      </w:r>
      <w:r w:rsidRPr="009876BF">
        <w:rPr>
          <w:rFonts w:eastAsia="Times New Roman"/>
        </w:rPr>
        <w:t>case 1:</w:t>
      </w:r>
    </w:p>
    <w:p w:rsidR="009876BF" w:rsidRPr="009876BF" w:rsidRDefault="009876BF" w:rsidP="009876BF">
      <w:pPr>
        <w:pStyle w:val="af1"/>
        <w:rPr>
          <w:rFonts w:eastAsia="Times New Roman"/>
        </w:rPr>
      </w:pPr>
      <w:r w:rsidRPr="009876BF">
        <w:rPr>
          <w:rFonts w:eastAsia="Times New Roman"/>
        </w:rPr>
        <w:t xml:space="preserve">       </w:t>
      </w:r>
      <w:r>
        <w:rPr>
          <w:rFonts w:eastAsia="Times New Roman"/>
          <w:lang w:val="en-US"/>
        </w:rPr>
        <w:t xml:space="preserve">  </w:t>
      </w:r>
      <w:r w:rsidRPr="009876BF">
        <w:rPr>
          <w:rFonts w:eastAsia="Times New Roman"/>
        </w:rPr>
        <w:t>return false;</w:t>
      </w:r>
    </w:p>
    <w:p w:rsidR="009876BF" w:rsidRPr="009876BF" w:rsidRDefault="009876BF" w:rsidP="009876BF">
      <w:pPr>
        <w:pStyle w:val="af1"/>
        <w:rPr>
          <w:rFonts w:eastAsia="Times New Roman"/>
        </w:rPr>
      </w:pPr>
      <w:r w:rsidRPr="009876BF">
        <w:rPr>
          <w:rFonts w:eastAsia="Times New Roman"/>
        </w:rPr>
        <w:t xml:space="preserve">       case 2:</w:t>
      </w:r>
    </w:p>
    <w:p w:rsidR="009876BF" w:rsidRPr="009876BF" w:rsidRDefault="009876BF" w:rsidP="009876BF">
      <w:pPr>
        <w:pStyle w:val="af1"/>
        <w:rPr>
          <w:rFonts w:eastAsia="Times New Roman"/>
        </w:rPr>
      </w:pPr>
      <w:r w:rsidRPr="009876BF">
        <w:rPr>
          <w:rFonts w:eastAsia="Times New Roman"/>
        </w:rPr>
        <w:t xml:space="preserve">       </w:t>
      </w:r>
      <w:r>
        <w:rPr>
          <w:rFonts w:eastAsia="Times New Roman"/>
          <w:lang w:val="en-US"/>
        </w:rPr>
        <w:t xml:space="preserve">  </w:t>
      </w:r>
      <w:r w:rsidRPr="009876BF">
        <w:rPr>
          <w:rFonts w:eastAsia="Times New Roman"/>
        </w:rPr>
        <w:t>return true;</w:t>
      </w:r>
    </w:p>
    <w:p w:rsidR="009876BF" w:rsidRPr="009876BF" w:rsidRDefault="009876BF" w:rsidP="009876BF">
      <w:pPr>
        <w:pStyle w:val="af1"/>
        <w:rPr>
          <w:rFonts w:eastAsia="Times New Roman"/>
        </w:rPr>
      </w:pPr>
      <w:r>
        <w:rPr>
          <w:rFonts w:eastAsia="Times New Roman"/>
        </w:rPr>
        <w:t xml:space="preserve">       </w:t>
      </w:r>
      <w:r w:rsidRPr="009876BF">
        <w:rPr>
          <w:rFonts w:eastAsia="Times New Roman"/>
        </w:rPr>
        <w:t>default:</w:t>
      </w:r>
    </w:p>
    <w:p w:rsidR="009876BF" w:rsidRPr="009876BF" w:rsidRDefault="009876BF" w:rsidP="009876BF">
      <w:pPr>
        <w:pStyle w:val="af1"/>
        <w:rPr>
          <w:rFonts w:eastAsia="Times New Roman"/>
        </w:rPr>
      </w:pPr>
      <w:r>
        <w:rPr>
          <w:rFonts w:eastAsia="Times New Roman"/>
        </w:rPr>
        <w:t xml:space="preserve">         </w:t>
      </w:r>
      <w:r w:rsidRPr="009876BF">
        <w:rPr>
          <w:rFonts w:eastAsia="Times New Roman"/>
        </w:rPr>
        <w:t xml:space="preserve">for (var i = 2; i &lt; </w:t>
      </w:r>
      <w:r w:rsidRPr="00845770">
        <w:rPr>
          <w:rFonts w:eastAsia="Times New Roman"/>
          <w:color w:val="984806" w:themeColor="accent6" w:themeShade="80"/>
        </w:rPr>
        <w:t>num</w:t>
      </w:r>
      <w:r w:rsidRPr="009876BF">
        <w:rPr>
          <w:rFonts w:eastAsia="Times New Roman"/>
        </w:rPr>
        <w:t>; i++) {</w:t>
      </w:r>
    </w:p>
    <w:p w:rsidR="009876BF" w:rsidRPr="009876BF" w:rsidRDefault="009876BF" w:rsidP="009876BF">
      <w:pPr>
        <w:pStyle w:val="af1"/>
        <w:rPr>
          <w:rFonts w:eastAsia="Times New Roman"/>
        </w:rPr>
      </w:pPr>
      <w:r>
        <w:rPr>
          <w:rFonts w:eastAsia="Times New Roman"/>
        </w:rPr>
        <w:t xml:space="preserve">           </w:t>
      </w:r>
      <w:r w:rsidRPr="009876BF">
        <w:rPr>
          <w:rFonts w:eastAsia="Times New Roman"/>
        </w:rPr>
        <w:t>if (</w:t>
      </w:r>
      <w:r w:rsidRPr="00845770">
        <w:rPr>
          <w:rFonts w:eastAsia="Times New Roman"/>
          <w:color w:val="984806" w:themeColor="accent6" w:themeShade="80"/>
        </w:rPr>
        <w:t xml:space="preserve">num </w:t>
      </w:r>
      <w:r w:rsidRPr="009876BF">
        <w:rPr>
          <w:rFonts w:eastAsia="Times New Roman"/>
        </w:rPr>
        <w:t>% i === 0)</w:t>
      </w:r>
    </w:p>
    <w:p w:rsidR="009876BF" w:rsidRPr="009876BF" w:rsidRDefault="009876BF" w:rsidP="009876BF">
      <w:pPr>
        <w:pStyle w:val="af1"/>
        <w:rPr>
          <w:rFonts w:eastAsia="Times New Roman"/>
        </w:rPr>
      </w:pPr>
      <w:r>
        <w:rPr>
          <w:rFonts w:eastAsia="Times New Roman"/>
        </w:rPr>
        <w:t xml:space="preserve">              </w:t>
      </w:r>
      <w:r w:rsidRPr="009876BF">
        <w:rPr>
          <w:rFonts w:eastAsia="Times New Roman"/>
        </w:rPr>
        <w:t>return false;</w:t>
      </w:r>
    </w:p>
    <w:p w:rsidR="009876BF" w:rsidRPr="009876BF" w:rsidRDefault="009876BF" w:rsidP="009876BF">
      <w:pPr>
        <w:pStyle w:val="af1"/>
        <w:rPr>
          <w:rFonts w:eastAsia="Times New Roman"/>
        </w:rPr>
      </w:pPr>
      <w:r>
        <w:rPr>
          <w:rFonts w:eastAsia="Times New Roman"/>
        </w:rPr>
        <w:t xml:space="preserve">         </w:t>
      </w:r>
      <w:r w:rsidRPr="009876BF">
        <w:rPr>
          <w:rFonts w:eastAsia="Times New Roman"/>
        </w:rPr>
        <w:t>}</w:t>
      </w:r>
    </w:p>
    <w:p w:rsidR="009876BF" w:rsidRPr="009876BF" w:rsidRDefault="009876BF" w:rsidP="009876BF">
      <w:pPr>
        <w:pStyle w:val="af1"/>
        <w:rPr>
          <w:rFonts w:eastAsia="Times New Roman"/>
        </w:rPr>
      </w:pPr>
      <w:r w:rsidRPr="009876BF">
        <w:rPr>
          <w:rFonts w:eastAsia="Times New Roman"/>
        </w:rPr>
        <w:t xml:space="preserve">              return true;</w:t>
      </w:r>
    </w:p>
    <w:p w:rsidR="009876BF" w:rsidRPr="009876BF" w:rsidRDefault="009876BF" w:rsidP="009876BF">
      <w:pPr>
        <w:pStyle w:val="af1"/>
        <w:rPr>
          <w:rFonts w:eastAsia="Times New Roman"/>
        </w:rPr>
      </w:pPr>
      <w:r w:rsidRPr="009876BF">
        <w:rPr>
          <w:rFonts w:eastAsia="Times New Roman"/>
        </w:rPr>
        <w:t xml:space="preserve">     }</w:t>
      </w:r>
    </w:p>
    <w:p w:rsidR="009876BF" w:rsidRPr="009876BF" w:rsidRDefault="009876BF" w:rsidP="009876BF">
      <w:pPr>
        <w:pStyle w:val="af1"/>
        <w:rPr>
          <w:rFonts w:eastAsia="Times New Roman"/>
        </w:rPr>
      </w:pPr>
      <w:r w:rsidRPr="009876BF">
        <w:rPr>
          <w:rFonts w:eastAsia="Times New Roman"/>
        </w:rPr>
        <w:t xml:space="preserve">   } else {</w:t>
      </w:r>
    </w:p>
    <w:p w:rsidR="009876BF" w:rsidRPr="009876BF" w:rsidRDefault="009876BF" w:rsidP="009876BF">
      <w:pPr>
        <w:pStyle w:val="af1"/>
        <w:rPr>
          <w:rFonts w:eastAsia="Times New Roman"/>
        </w:rPr>
      </w:pPr>
      <w:r>
        <w:rPr>
          <w:rFonts w:eastAsia="Times New Roman"/>
        </w:rPr>
        <w:t xml:space="preserve">     </w:t>
      </w:r>
      <w:r w:rsidRPr="009876BF">
        <w:rPr>
          <w:rFonts w:eastAsia="Times New Roman"/>
        </w:rPr>
        <w:t>return false;</w:t>
      </w:r>
    </w:p>
    <w:p w:rsidR="009876BF" w:rsidRPr="009876BF" w:rsidRDefault="009876BF" w:rsidP="009876BF">
      <w:pPr>
        <w:pStyle w:val="af1"/>
        <w:rPr>
          <w:rFonts w:eastAsia="Times New Roman"/>
        </w:rPr>
      </w:pPr>
      <w:r>
        <w:rPr>
          <w:rFonts w:eastAsia="Times New Roman"/>
        </w:rPr>
        <w:t xml:space="preserve">   </w:t>
      </w:r>
      <w:r w:rsidRPr="009876BF">
        <w:rPr>
          <w:rFonts w:eastAsia="Times New Roman"/>
        </w:rPr>
        <w:t>}</w:t>
      </w:r>
    </w:p>
    <w:p w:rsidR="009876BF" w:rsidRPr="009876BF" w:rsidRDefault="009876BF" w:rsidP="009876BF">
      <w:pPr>
        <w:pStyle w:val="af1"/>
        <w:rPr>
          <w:rFonts w:eastAsia="Times New Roman"/>
        </w:rPr>
      </w:pPr>
      <w:r w:rsidRPr="009876BF">
        <w:rPr>
          <w:rFonts w:eastAsia="Times New Roman"/>
        </w:rPr>
        <w:t>}</w:t>
      </w:r>
    </w:p>
    <w:p w:rsidR="009876BF" w:rsidRDefault="009876BF" w:rsidP="007D44C9"/>
    <w:p w:rsidR="0022647B" w:rsidRDefault="0022647B" w:rsidP="0022647B">
      <w:pPr>
        <w:pStyle w:val="1"/>
      </w:pPr>
      <w:r>
        <w:t>Выражения и инструкции</w:t>
      </w:r>
    </w:p>
    <w:p w:rsidR="0022647B" w:rsidRDefault="0022647B" w:rsidP="007D44C9"/>
    <w:p w:rsidR="0022647B" w:rsidRDefault="0022647B" w:rsidP="0022647B">
      <w:pPr>
        <w:pStyle w:val="aa"/>
      </w:pPr>
      <w:r w:rsidRPr="0022647B">
        <w:rPr>
          <w:rStyle w:val="a5"/>
        </w:rPr>
        <w:t>Выражением</w:t>
      </w:r>
      <w:r>
        <w:t xml:space="preserve"> (</w:t>
      </w:r>
      <w:r w:rsidRPr="0022647B">
        <w:rPr>
          <w:b/>
        </w:rPr>
        <w:t>expression</w:t>
      </w:r>
      <w:r>
        <w:t xml:space="preserve">) является любой корректный блок кода, который возвращает </w:t>
      </w:r>
      <w:r w:rsidRPr="0022647B">
        <w:t>значение.</w:t>
      </w:r>
    </w:p>
    <w:p w:rsidR="0022647B" w:rsidRDefault="0022647B" w:rsidP="0022647B">
      <w:pPr>
        <w:pStyle w:val="aa"/>
      </w:pPr>
    </w:p>
    <w:p w:rsidR="0022647B" w:rsidRPr="0022647B" w:rsidRDefault="0022647B" w:rsidP="0022647B">
      <w:pPr>
        <w:pStyle w:val="aa"/>
      </w:pPr>
      <w:r w:rsidRPr="0022647B">
        <w:t xml:space="preserve">Концептуально, существуют два типа выражений: те которые </w:t>
      </w:r>
      <w:r w:rsidRPr="00227551">
        <w:rPr>
          <w:b/>
        </w:rPr>
        <w:t>присваивают переменной значение</w:t>
      </w:r>
      <w:r w:rsidRPr="0022647B">
        <w:t xml:space="preserve">, и те, которые </w:t>
      </w:r>
      <w:r w:rsidRPr="00227551">
        <w:rPr>
          <w:b/>
        </w:rPr>
        <w:t>вычисляют</w:t>
      </w:r>
      <w:r w:rsidRPr="0022647B">
        <w:t xml:space="preserve"> </w:t>
      </w:r>
      <w:r w:rsidRPr="00227551">
        <w:rPr>
          <w:b/>
        </w:rPr>
        <w:t>значение без его присваивания</w:t>
      </w:r>
      <w:r w:rsidRPr="0022647B">
        <w:t>.</w:t>
      </w:r>
    </w:p>
    <w:p w:rsidR="0022647B" w:rsidRPr="0022647B" w:rsidRDefault="0022647B" w:rsidP="0022647B">
      <w:pPr>
        <w:pStyle w:val="aa"/>
      </w:pPr>
      <w:r w:rsidRPr="0022647B">
        <w:t xml:space="preserve">Выражение x = 7  является примером выражения первого типа. Данное выражение использует </w:t>
      </w:r>
      <w:r w:rsidRPr="0022647B">
        <w:rPr>
          <w:i/>
          <w:iCs/>
        </w:rPr>
        <w:t>оператор</w:t>
      </w:r>
      <w:r w:rsidRPr="0022647B">
        <w:t> = для присваивания переменной x значения 7. Само выражение также равняется 7.</w:t>
      </w:r>
    </w:p>
    <w:p w:rsidR="0022647B" w:rsidRPr="0022647B" w:rsidRDefault="0022647B" w:rsidP="0022647B">
      <w:pPr>
        <w:pStyle w:val="aa"/>
      </w:pPr>
      <w:r w:rsidRPr="0022647B">
        <w:t>Код 3 + 4 является примером выражения второго типа. Данное выражение использует  </w:t>
      </w:r>
      <w:r w:rsidRPr="0022647B">
        <w:rPr>
          <w:i/>
          <w:iCs/>
        </w:rPr>
        <w:t>оператор</w:t>
      </w:r>
      <w:r w:rsidRPr="0022647B">
        <w:t xml:space="preserve"> "+" для сложения чисел 3 и 4 без присваивания переменной полученного результата 7.</w:t>
      </w:r>
    </w:p>
    <w:p w:rsidR="0022647B" w:rsidRDefault="0022647B" w:rsidP="0022647B">
      <w:pPr>
        <w:pStyle w:val="aa"/>
      </w:pPr>
    </w:p>
    <w:p w:rsidR="0022647B" w:rsidRPr="0022647B" w:rsidRDefault="0022647B" w:rsidP="0022647B">
      <w:pPr>
        <w:pStyle w:val="aa"/>
      </w:pPr>
      <w:r w:rsidRPr="0022647B">
        <w:t>Ниже getAnswer() — это вызов функции — другое выражение. Этот вызов возвращает значение, то есть этот вызов функции выразится в значение:</w:t>
      </w:r>
    </w:p>
    <w:p w:rsidR="0022647B" w:rsidRPr="0022647B" w:rsidRDefault="0022647B" w:rsidP="0022647B">
      <w:pPr>
        <w:pStyle w:val="af1"/>
      </w:pPr>
      <w:r w:rsidRPr="0022647B">
        <w:t>const y = getAnswer();</w:t>
      </w:r>
    </w:p>
    <w:p w:rsidR="0022647B" w:rsidRDefault="0022647B" w:rsidP="0022647B">
      <w:pPr>
        <w:pStyle w:val="aa"/>
      </w:pPr>
    </w:p>
    <w:p w:rsidR="0022647B" w:rsidRPr="0022647B" w:rsidRDefault="0022647B" w:rsidP="0022647B">
      <w:pPr>
        <w:pStyle w:val="aa"/>
      </w:pPr>
      <w:r w:rsidRPr="0022647B">
        <w:t>Ниже пример выражения, которое состоит из нескольких подвыражений, и пошаговый процесс превращения каждого выражения по порядку, пока целое выражение не превратится в одно значение:</w:t>
      </w:r>
    </w:p>
    <w:p w:rsidR="0022647B" w:rsidRPr="0022647B" w:rsidRDefault="0022647B" w:rsidP="0022647B">
      <w:pPr>
        <w:pStyle w:val="af1"/>
      </w:pPr>
      <w:r w:rsidRPr="0022647B">
        <w:t>12 + square(7 + 5) + square(square(2));</w:t>
      </w:r>
    </w:p>
    <w:p w:rsidR="0022647B" w:rsidRPr="0022647B" w:rsidRDefault="0022647B" w:rsidP="0022647B">
      <w:pPr>
        <w:pStyle w:val="af1"/>
      </w:pPr>
    </w:p>
    <w:p w:rsidR="0022647B" w:rsidRPr="0022647B" w:rsidRDefault="0022647B" w:rsidP="0022647B">
      <w:pPr>
        <w:pStyle w:val="af1"/>
      </w:pPr>
      <w:r w:rsidRPr="0022647B">
        <w:t>12 + square(12) + square(square(2));</w:t>
      </w:r>
    </w:p>
    <w:p w:rsidR="0022647B" w:rsidRPr="0022647B" w:rsidRDefault="0022647B" w:rsidP="0022647B">
      <w:pPr>
        <w:pStyle w:val="af1"/>
      </w:pPr>
      <w:r w:rsidRPr="0022647B">
        <w:t>12 + 144 + square(square(2));</w:t>
      </w:r>
    </w:p>
    <w:p w:rsidR="0022647B" w:rsidRPr="0022647B" w:rsidRDefault="0022647B" w:rsidP="0022647B">
      <w:pPr>
        <w:pStyle w:val="af1"/>
      </w:pPr>
      <w:r w:rsidRPr="0022647B">
        <w:t>12 + 144 + square(4);</w:t>
      </w:r>
    </w:p>
    <w:p w:rsidR="0022647B" w:rsidRPr="0022647B" w:rsidRDefault="0022647B" w:rsidP="0022647B">
      <w:pPr>
        <w:pStyle w:val="af1"/>
      </w:pPr>
      <w:r w:rsidRPr="0022647B">
        <w:t>12 + 144 + 16;</w:t>
      </w:r>
    </w:p>
    <w:p w:rsidR="0022647B" w:rsidRPr="0022647B" w:rsidRDefault="0022647B" w:rsidP="0022647B">
      <w:pPr>
        <w:pStyle w:val="af1"/>
      </w:pPr>
      <w:r w:rsidRPr="0022647B">
        <w:t>156 + 16;</w:t>
      </w:r>
    </w:p>
    <w:p w:rsidR="0022647B" w:rsidRPr="0022647B" w:rsidRDefault="0022647B" w:rsidP="0022647B">
      <w:pPr>
        <w:pStyle w:val="af1"/>
      </w:pPr>
      <w:r w:rsidRPr="0022647B">
        <w:t>172;</w:t>
      </w:r>
    </w:p>
    <w:p w:rsidR="0022647B" w:rsidRDefault="0022647B" w:rsidP="0022647B">
      <w:pPr>
        <w:pStyle w:val="aa"/>
      </w:pPr>
    </w:p>
    <w:p w:rsidR="00227551" w:rsidRPr="00227551" w:rsidRDefault="00227551" w:rsidP="00227551">
      <w:pPr>
        <w:pStyle w:val="aa"/>
      </w:pPr>
      <w:r w:rsidRPr="00227551">
        <w:t>Все выражения в JavaScript делятся на следующие категории:</w:t>
      </w:r>
    </w:p>
    <w:p w:rsidR="00227551" w:rsidRPr="00227551" w:rsidRDefault="00227551" w:rsidP="0045546C">
      <w:pPr>
        <w:pStyle w:val="aa"/>
        <w:numPr>
          <w:ilvl w:val="0"/>
          <w:numId w:val="126"/>
        </w:numPr>
      </w:pPr>
      <w:r w:rsidRPr="00227551">
        <w:rPr>
          <w:b/>
          <w:bCs/>
        </w:rPr>
        <w:t>Арифметические</w:t>
      </w:r>
      <w:r w:rsidRPr="00227551">
        <w:t>: вычисляются в число, например: 3.14159 (Используют арифметические операторы).</w:t>
      </w:r>
    </w:p>
    <w:p w:rsidR="00227551" w:rsidRPr="00227551" w:rsidRDefault="00227551" w:rsidP="0045546C">
      <w:pPr>
        <w:pStyle w:val="aa"/>
        <w:numPr>
          <w:ilvl w:val="0"/>
          <w:numId w:val="126"/>
        </w:numPr>
      </w:pPr>
      <w:r w:rsidRPr="00227551">
        <w:rPr>
          <w:b/>
          <w:bCs/>
        </w:rPr>
        <w:t>Строковые</w:t>
      </w:r>
      <w:r w:rsidRPr="00227551">
        <w:t>: вычисляются в текстовую строку, например: "Fred" или "234" (Используют строковые операторы).</w:t>
      </w:r>
    </w:p>
    <w:p w:rsidR="00227551" w:rsidRPr="00227551" w:rsidRDefault="00227551" w:rsidP="0045546C">
      <w:pPr>
        <w:pStyle w:val="aa"/>
        <w:numPr>
          <w:ilvl w:val="0"/>
          <w:numId w:val="126"/>
        </w:numPr>
      </w:pPr>
      <w:r w:rsidRPr="00227551">
        <w:rPr>
          <w:b/>
          <w:bCs/>
        </w:rPr>
        <w:t>Логические</w:t>
      </w:r>
      <w:r w:rsidRPr="00227551">
        <w:t xml:space="preserve">: вычисляются в true или false (Используют </w:t>
      </w:r>
      <w:hyperlink r:id="rId163" w:anchor="Logical_operators" w:history="1">
        <w:r w:rsidRPr="00227551">
          <w:rPr>
            <w:rStyle w:val="a9"/>
          </w:rPr>
          <w:t>логические операторы</w:t>
        </w:r>
      </w:hyperlink>
      <w:r w:rsidRPr="00227551">
        <w:t>).</w:t>
      </w:r>
    </w:p>
    <w:p w:rsidR="00227551" w:rsidRPr="00227551" w:rsidRDefault="00227551" w:rsidP="0045546C">
      <w:pPr>
        <w:pStyle w:val="aa"/>
        <w:numPr>
          <w:ilvl w:val="0"/>
          <w:numId w:val="126"/>
        </w:numPr>
      </w:pPr>
      <w:r w:rsidRPr="00227551">
        <w:rPr>
          <w:b/>
          <w:bCs/>
        </w:rPr>
        <w:t>Основные выражения</w:t>
      </w:r>
      <w:r w:rsidRPr="00227551">
        <w:t>: Базовые ключевые слова и основные выражения в JavaScript.</w:t>
      </w:r>
    </w:p>
    <w:p w:rsidR="00227551" w:rsidRPr="00227551" w:rsidRDefault="00227551" w:rsidP="0045546C">
      <w:pPr>
        <w:pStyle w:val="aa"/>
        <w:numPr>
          <w:ilvl w:val="0"/>
          <w:numId w:val="126"/>
        </w:numPr>
      </w:pPr>
      <w:r w:rsidRPr="00227551">
        <w:rPr>
          <w:b/>
          <w:bCs/>
        </w:rPr>
        <w:t>Левосторонние выражения</w:t>
      </w:r>
      <w:r w:rsidRPr="00227551">
        <w:t>: Значениям слева назначаются значения справа.</w:t>
      </w:r>
    </w:p>
    <w:p w:rsidR="003B5045" w:rsidRDefault="003B5045" w:rsidP="003B5045">
      <w:pPr>
        <w:pStyle w:val="aa"/>
        <w:rPr>
          <w:b/>
        </w:rPr>
      </w:pPr>
    </w:p>
    <w:p w:rsidR="003B5045" w:rsidRPr="003B5045" w:rsidRDefault="003B5045" w:rsidP="003B5045">
      <w:pPr>
        <w:pStyle w:val="aa"/>
        <w:rPr>
          <w:b/>
        </w:rPr>
      </w:pPr>
      <w:r w:rsidRPr="003B5045">
        <w:rPr>
          <w:b/>
        </w:rPr>
        <w:t>Основные выражения</w:t>
      </w:r>
    </w:p>
    <w:p w:rsidR="00227551" w:rsidRDefault="003B5045" w:rsidP="003B5045">
      <w:pPr>
        <w:pStyle w:val="aa"/>
      </w:pPr>
      <w:r>
        <w:t>Базовые ключевые слова и основные выражения в JavaScript.</w:t>
      </w:r>
    </w:p>
    <w:p w:rsidR="00227551" w:rsidRPr="00227551" w:rsidRDefault="00227551" w:rsidP="003B5045">
      <w:pPr>
        <w:pStyle w:val="2"/>
        <w:rPr>
          <w:noProof/>
        </w:rPr>
      </w:pPr>
      <w:r w:rsidRPr="00227551">
        <w:rPr>
          <w:noProof/>
        </w:rPr>
        <w:lastRenderedPageBreak/>
        <w:t>Оператор this</w:t>
      </w:r>
    </w:p>
    <w:p w:rsidR="00227551" w:rsidRPr="00227551" w:rsidRDefault="00227551" w:rsidP="00227551">
      <w:pPr>
        <w:pStyle w:val="aa"/>
      </w:pPr>
      <w:r w:rsidRPr="00227551">
        <w:t>Используйте ключевое слово this для указания на текущий объект. В общем случае this указывает на вызываемый объект, которому принадлежит данный метод. Используйте this следующим образом:</w:t>
      </w:r>
    </w:p>
    <w:p w:rsidR="00227551" w:rsidRPr="00227551" w:rsidRDefault="00227551" w:rsidP="00227551">
      <w:pPr>
        <w:pStyle w:val="af1"/>
      </w:pPr>
      <w:r w:rsidRPr="00227551">
        <w:t>this["propertyName"]</w:t>
      </w:r>
    </w:p>
    <w:p w:rsidR="00227551" w:rsidRPr="00227551" w:rsidRDefault="00227551" w:rsidP="00227551">
      <w:pPr>
        <w:pStyle w:val="af1"/>
      </w:pPr>
      <w:r w:rsidRPr="00227551">
        <w:t>this.propertyName</w:t>
      </w:r>
    </w:p>
    <w:p w:rsidR="00227551" w:rsidRPr="00227551" w:rsidRDefault="00227551" w:rsidP="00227551">
      <w:pPr>
        <w:pStyle w:val="aa"/>
      </w:pPr>
      <w:r w:rsidRPr="00227551">
        <w:t>Предположим, функция validate выполняет проверку свойства value некоторого объекта; задан объект, а также верхняя и нижняя граница величины данного свойства:</w:t>
      </w:r>
    </w:p>
    <w:p w:rsidR="00227551" w:rsidRPr="00227551" w:rsidRDefault="00227551" w:rsidP="00227551">
      <w:pPr>
        <w:pStyle w:val="af1"/>
      </w:pPr>
      <w:r w:rsidRPr="00227551">
        <w:t>function validate(obj, lowval, hival){</w:t>
      </w:r>
    </w:p>
    <w:p w:rsidR="00227551" w:rsidRPr="00227551" w:rsidRDefault="00227551" w:rsidP="00227551">
      <w:pPr>
        <w:pStyle w:val="af1"/>
      </w:pPr>
      <w:r w:rsidRPr="00227551">
        <w:t xml:space="preserve">  if ((obj.value &lt; lowval) || (obj.value &gt; hival))</w:t>
      </w:r>
    </w:p>
    <w:p w:rsidR="00227551" w:rsidRPr="00227551" w:rsidRDefault="00227551" w:rsidP="00227551">
      <w:pPr>
        <w:pStyle w:val="af1"/>
      </w:pPr>
      <w:r w:rsidRPr="00227551">
        <w:t xml:space="preserve">    alert("Неверное значение!");</w:t>
      </w:r>
    </w:p>
    <w:p w:rsidR="00227551" w:rsidRPr="00227551" w:rsidRDefault="00227551" w:rsidP="00227551">
      <w:pPr>
        <w:pStyle w:val="af1"/>
      </w:pPr>
      <w:r w:rsidRPr="00227551">
        <w:t>}</w:t>
      </w:r>
    </w:p>
    <w:p w:rsidR="00227551" w:rsidRPr="00227551" w:rsidRDefault="00227551" w:rsidP="00227551">
      <w:pPr>
        <w:pStyle w:val="aa"/>
      </w:pPr>
      <w:r w:rsidRPr="00227551">
        <w:t>Вы можете вызвать функцию validate для обработчика события onChange для каждого элемента формы, используя this для указания на элемент формы, как это показано в следующем примере:</w:t>
      </w:r>
    </w:p>
    <w:p w:rsidR="00227551" w:rsidRPr="00227551" w:rsidRDefault="00227551" w:rsidP="00227551">
      <w:pPr>
        <w:pStyle w:val="af1"/>
      </w:pPr>
      <w:r w:rsidRPr="00227551">
        <w:t>&lt;B&gt;Введите число от 18 до 99:&lt;/B&gt;</w:t>
      </w:r>
    </w:p>
    <w:p w:rsidR="00227551" w:rsidRPr="00227551" w:rsidRDefault="00227551" w:rsidP="00227551">
      <w:pPr>
        <w:pStyle w:val="af1"/>
      </w:pPr>
      <w:r w:rsidRPr="00227551">
        <w:t>&lt;INPUT TYPE="text" NAME="age" SIZE=3</w:t>
      </w:r>
    </w:p>
    <w:p w:rsidR="00227551" w:rsidRPr="00227551" w:rsidRDefault="00227551" w:rsidP="00227551">
      <w:pPr>
        <w:pStyle w:val="af1"/>
      </w:pPr>
      <w:r w:rsidRPr="00227551">
        <w:t xml:space="preserve">   onChange="validate(this, 18, 99);"&gt;</w:t>
      </w:r>
    </w:p>
    <w:p w:rsidR="00227551" w:rsidRDefault="00227551" w:rsidP="00227551">
      <w:pPr>
        <w:pStyle w:val="aa"/>
        <w:rPr>
          <w:b/>
          <w:bCs/>
        </w:rPr>
      </w:pPr>
    </w:p>
    <w:p w:rsidR="00227551" w:rsidRPr="00227551" w:rsidRDefault="00227551" w:rsidP="003B5045">
      <w:pPr>
        <w:pStyle w:val="2"/>
        <w:rPr>
          <w:noProof/>
        </w:rPr>
      </w:pPr>
      <w:r w:rsidRPr="00227551">
        <w:rPr>
          <w:noProof/>
        </w:rPr>
        <w:t>Оператор группировки</w:t>
      </w:r>
    </w:p>
    <w:p w:rsidR="00227551" w:rsidRPr="00227551" w:rsidRDefault="00227551" w:rsidP="00227551">
      <w:pPr>
        <w:pStyle w:val="aa"/>
      </w:pPr>
      <w:r w:rsidRPr="00227551">
        <w:t>Оператор группировки "скобки" ( ) контролирует приоритет вычисления выражений. Например, вы можете переопределить порядок - "умножение и деление, а потом сложение и вычитание", так чтобы, например, чтобы сложение выполнялось до умножения:</w:t>
      </w:r>
    </w:p>
    <w:p w:rsidR="00227551" w:rsidRPr="00227551" w:rsidRDefault="00227551" w:rsidP="00227551">
      <w:pPr>
        <w:pStyle w:val="af1"/>
      </w:pPr>
      <w:r w:rsidRPr="00227551">
        <w:t>var a = 1;</w:t>
      </w:r>
    </w:p>
    <w:p w:rsidR="00227551" w:rsidRPr="00227551" w:rsidRDefault="00227551" w:rsidP="00227551">
      <w:pPr>
        <w:pStyle w:val="af1"/>
      </w:pPr>
      <w:r w:rsidRPr="00227551">
        <w:t>var b = 2;</w:t>
      </w:r>
    </w:p>
    <w:p w:rsidR="00227551" w:rsidRPr="00227551" w:rsidRDefault="00227551" w:rsidP="00227551">
      <w:pPr>
        <w:pStyle w:val="af1"/>
      </w:pPr>
      <w:r w:rsidRPr="00227551">
        <w:t>var c = 3;</w:t>
      </w:r>
    </w:p>
    <w:p w:rsidR="00227551" w:rsidRPr="00227551" w:rsidRDefault="00227551" w:rsidP="00227551">
      <w:pPr>
        <w:pStyle w:val="af1"/>
      </w:pPr>
    </w:p>
    <w:p w:rsidR="00227551" w:rsidRPr="00227551" w:rsidRDefault="00227551" w:rsidP="00227551">
      <w:pPr>
        <w:pStyle w:val="af1"/>
      </w:pPr>
      <w:r w:rsidRPr="00227551">
        <w:t>// обычный порядок</w:t>
      </w:r>
    </w:p>
    <w:p w:rsidR="00227551" w:rsidRPr="00227551" w:rsidRDefault="00227551" w:rsidP="00227551">
      <w:pPr>
        <w:pStyle w:val="af1"/>
      </w:pPr>
      <w:r w:rsidRPr="00227551">
        <w:t>a + b * c     // 7</w:t>
      </w:r>
    </w:p>
    <w:p w:rsidR="00227551" w:rsidRPr="00227551" w:rsidRDefault="00227551" w:rsidP="00227551">
      <w:pPr>
        <w:pStyle w:val="af1"/>
      </w:pPr>
      <w:r w:rsidRPr="00227551">
        <w:t>// выполняется, как обычно, так</w:t>
      </w:r>
    </w:p>
    <w:p w:rsidR="00227551" w:rsidRPr="00227551" w:rsidRDefault="00227551" w:rsidP="00227551">
      <w:pPr>
        <w:pStyle w:val="af1"/>
      </w:pPr>
      <w:r w:rsidRPr="00227551">
        <w:t>a + (b * c)   // 7</w:t>
      </w:r>
    </w:p>
    <w:p w:rsidR="00227551" w:rsidRPr="00227551" w:rsidRDefault="00227551" w:rsidP="00227551">
      <w:pPr>
        <w:pStyle w:val="af1"/>
      </w:pPr>
    </w:p>
    <w:p w:rsidR="00227551" w:rsidRPr="00227551" w:rsidRDefault="00227551" w:rsidP="00227551">
      <w:pPr>
        <w:pStyle w:val="af1"/>
      </w:pPr>
      <w:r w:rsidRPr="00227551">
        <w:t>// теперь поменяем порядок</w:t>
      </w:r>
    </w:p>
    <w:p w:rsidR="00227551" w:rsidRPr="00227551" w:rsidRDefault="00227551" w:rsidP="00227551">
      <w:pPr>
        <w:pStyle w:val="af1"/>
      </w:pPr>
      <w:r w:rsidRPr="00227551">
        <w:t xml:space="preserve">// сложение до умножения </w:t>
      </w:r>
    </w:p>
    <w:p w:rsidR="00227551" w:rsidRPr="00227551" w:rsidRDefault="00227551" w:rsidP="00227551">
      <w:pPr>
        <w:pStyle w:val="af1"/>
      </w:pPr>
      <w:r w:rsidRPr="00227551">
        <w:t>(a + b) * c   // 9</w:t>
      </w:r>
    </w:p>
    <w:p w:rsidR="00227551" w:rsidRPr="00227551" w:rsidRDefault="00227551" w:rsidP="00227551">
      <w:pPr>
        <w:pStyle w:val="af1"/>
      </w:pPr>
    </w:p>
    <w:p w:rsidR="00227551" w:rsidRPr="00227551" w:rsidRDefault="00227551" w:rsidP="00227551">
      <w:pPr>
        <w:pStyle w:val="af1"/>
      </w:pPr>
      <w:r w:rsidRPr="00227551">
        <w:t>// что эквивалентно следующему</w:t>
      </w:r>
    </w:p>
    <w:p w:rsidR="00227551" w:rsidRPr="00227551" w:rsidRDefault="00227551" w:rsidP="00227551">
      <w:pPr>
        <w:pStyle w:val="af1"/>
      </w:pPr>
      <w:r w:rsidRPr="00227551">
        <w:t>a * c + b * c // 9</w:t>
      </w:r>
    </w:p>
    <w:p w:rsidR="00227551" w:rsidRPr="00227551" w:rsidRDefault="00227551" w:rsidP="003B5045">
      <w:pPr>
        <w:pStyle w:val="2"/>
        <w:rPr>
          <w:noProof/>
        </w:rPr>
      </w:pPr>
      <w:r w:rsidRPr="00227551">
        <w:rPr>
          <w:noProof/>
        </w:rPr>
        <w:t>Упрощенный синтаксис создания массивов и генераторов</w:t>
      </w:r>
    </w:p>
    <w:p w:rsidR="00227551" w:rsidRPr="00227551" w:rsidRDefault="00227551" w:rsidP="00227551">
      <w:pPr>
        <w:pStyle w:val="aa"/>
      </w:pPr>
      <w:r w:rsidRPr="00227551">
        <w:t>Упрощенный синтаксис - экспериментальная возможность JavaScript, которая возможно будет добавлена в будущие версии ECMAScript. Есть 2 версии синтаксиса:</w:t>
      </w:r>
    </w:p>
    <w:p w:rsidR="00227551" w:rsidRPr="00227551" w:rsidRDefault="00227551" w:rsidP="00227551">
      <w:pPr>
        <w:pStyle w:val="af1"/>
      </w:pPr>
      <w:r w:rsidRPr="00227551">
        <w:t>[for (x of y) x]</w:t>
      </w:r>
    </w:p>
    <w:p w:rsidR="00227551" w:rsidRPr="00227551" w:rsidRDefault="00227551" w:rsidP="00227551">
      <w:pPr>
        <w:pStyle w:val="aa"/>
      </w:pPr>
      <w:r w:rsidRPr="00227551">
        <w:t>Упрощенный синтаксис для массивов.</w:t>
      </w:r>
    </w:p>
    <w:p w:rsidR="00227551" w:rsidRPr="00227551" w:rsidRDefault="00227551" w:rsidP="00227551">
      <w:pPr>
        <w:pStyle w:val="af1"/>
        <w:rPr>
          <w:rFonts w:asciiTheme="minorHAnsi" w:hAnsiTheme="minorHAnsi"/>
        </w:rPr>
      </w:pPr>
      <w:r w:rsidRPr="00227551">
        <w:t>(for (x of y) y)</w:t>
      </w:r>
    </w:p>
    <w:p w:rsidR="00227551" w:rsidRPr="00227551" w:rsidRDefault="00227551" w:rsidP="00227551">
      <w:pPr>
        <w:pStyle w:val="aa"/>
      </w:pPr>
      <w:r w:rsidRPr="00227551">
        <w:t>Упрощенный синтаксис для генераторов.</w:t>
      </w:r>
    </w:p>
    <w:p w:rsidR="00227551" w:rsidRDefault="00227551" w:rsidP="00227551">
      <w:pPr>
        <w:pStyle w:val="aa"/>
      </w:pPr>
      <w:r w:rsidRPr="00227551">
        <w:t>Упрощенные синтаксисы существуют во многих языках программирования и позволяют вам быстро собирать новый массив, основанный на существующем. Например:</w:t>
      </w:r>
    </w:p>
    <w:p w:rsidR="003B5045" w:rsidRPr="00227551" w:rsidRDefault="003B5045" w:rsidP="00227551">
      <w:pPr>
        <w:pStyle w:val="aa"/>
      </w:pPr>
    </w:p>
    <w:p w:rsidR="00227551" w:rsidRPr="00227551" w:rsidRDefault="00227551" w:rsidP="003B5045">
      <w:pPr>
        <w:pStyle w:val="af1"/>
      </w:pPr>
      <w:r w:rsidRPr="00227551">
        <w:t xml:space="preserve">[for (i of [ 1, 2, 3 ]) i*i ]; </w:t>
      </w:r>
    </w:p>
    <w:p w:rsidR="00227551" w:rsidRPr="00227551" w:rsidRDefault="00227551" w:rsidP="003B5045">
      <w:pPr>
        <w:pStyle w:val="af1"/>
      </w:pPr>
      <w:r w:rsidRPr="00227551">
        <w:t>// [ 1, 4, 9 ]</w:t>
      </w:r>
    </w:p>
    <w:p w:rsidR="00227551" w:rsidRPr="00227551" w:rsidRDefault="00227551" w:rsidP="003B5045">
      <w:pPr>
        <w:pStyle w:val="af1"/>
      </w:pPr>
    </w:p>
    <w:p w:rsidR="00227551" w:rsidRPr="00227551" w:rsidRDefault="00227551" w:rsidP="003B5045">
      <w:pPr>
        <w:pStyle w:val="af1"/>
      </w:pPr>
      <w:r w:rsidRPr="00227551">
        <w:t>var abc = [ "A", "B", "C" ];</w:t>
      </w:r>
    </w:p>
    <w:p w:rsidR="00227551" w:rsidRPr="00227551" w:rsidRDefault="00227551" w:rsidP="003B5045">
      <w:pPr>
        <w:pStyle w:val="af1"/>
      </w:pPr>
      <w:r w:rsidRPr="00227551">
        <w:t>[for (letters of abc) letters.toLowerCase()];</w:t>
      </w:r>
    </w:p>
    <w:p w:rsidR="00227551" w:rsidRPr="00227551" w:rsidRDefault="00227551" w:rsidP="003B5045">
      <w:pPr>
        <w:pStyle w:val="af1"/>
      </w:pPr>
      <w:r w:rsidRPr="00227551">
        <w:t>// [ "a", "b", "c" ]</w:t>
      </w:r>
    </w:p>
    <w:p w:rsidR="00227551" w:rsidRPr="00227551" w:rsidRDefault="00227551" w:rsidP="003B5045">
      <w:pPr>
        <w:pStyle w:val="2"/>
        <w:rPr>
          <w:noProof/>
        </w:rPr>
      </w:pPr>
      <w:r w:rsidRPr="00227551">
        <w:rPr>
          <w:noProof/>
        </w:rPr>
        <w:t>Левосторонние выражения</w:t>
      </w:r>
    </w:p>
    <w:p w:rsidR="00227551" w:rsidRDefault="00227551" w:rsidP="00227551">
      <w:pPr>
        <w:pStyle w:val="aa"/>
      </w:pPr>
      <w:r w:rsidRPr="00227551">
        <w:t>Значениям слева назначаются значения справа.</w:t>
      </w:r>
    </w:p>
    <w:p w:rsidR="00227551" w:rsidRPr="00227551" w:rsidRDefault="00227551" w:rsidP="003B5045">
      <w:pPr>
        <w:pStyle w:val="2"/>
        <w:rPr>
          <w:noProof/>
        </w:rPr>
      </w:pPr>
      <w:r w:rsidRPr="00227551">
        <w:rPr>
          <w:noProof/>
        </w:rPr>
        <w:t>new</w:t>
      </w:r>
    </w:p>
    <w:p w:rsidR="00227551" w:rsidRPr="00227551" w:rsidRDefault="00227551" w:rsidP="00227551">
      <w:pPr>
        <w:pStyle w:val="aa"/>
      </w:pPr>
      <w:r w:rsidRPr="00227551">
        <w:t xml:space="preserve">Вы можете использовать </w:t>
      </w:r>
      <w:hyperlink r:id="rId164" w:history="1">
        <w:r w:rsidRPr="00227551">
          <w:rPr>
            <w:rStyle w:val="a9"/>
          </w:rPr>
          <w:t>оператор new</w:t>
        </w:r>
      </w:hyperlink>
      <w:r w:rsidRPr="00227551">
        <w:t> для создания экземпляра объекта пользовательского типа или одного из встроенных объектов. Используйте оператор new следующим образом:</w:t>
      </w:r>
    </w:p>
    <w:p w:rsidR="00227551" w:rsidRPr="00227551" w:rsidRDefault="00227551" w:rsidP="003B5045">
      <w:pPr>
        <w:pStyle w:val="af1"/>
      </w:pPr>
      <w:r w:rsidRPr="00227551">
        <w:t>var objectName = new objectType([param1, param2, ..., paramN]);</w:t>
      </w:r>
    </w:p>
    <w:p w:rsidR="00227551" w:rsidRPr="00227551" w:rsidRDefault="00227551" w:rsidP="003B5045">
      <w:pPr>
        <w:pStyle w:val="2"/>
        <w:rPr>
          <w:noProof/>
        </w:rPr>
      </w:pPr>
      <w:r w:rsidRPr="00227551">
        <w:rPr>
          <w:noProof/>
        </w:rPr>
        <w:t>super</w:t>
      </w:r>
    </w:p>
    <w:p w:rsidR="00227551" w:rsidRPr="00227551" w:rsidRDefault="00204C9A" w:rsidP="00227551">
      <w:pPr>
        <w:pStyle w:val="aa"/>
      </w:pPr>
      <w:hyperlink r:id="rId165" w:history="1">
        <w:r w:rsidR="00227551" w:rsidRPr="00227551">
          <w:rPr>
            <w:rStyle w:val="a9"/>
          </w:rPr>
          <w:t>Ключевое слово</w:t>
        </w:r>
      </w:hyperlink>
      <w:r w:rsidR="00227551" w:rsidRPr="00227551">
        <w:t> используется, чтобы вызывать функции родительского объекта. Это полезно и с </w:t>
      </w:r>
      <w:hyperlink r:id="rId166" w:history="1">
        <w:r w:rsidR="00227551" w:rsidRPr="00227551">
          <w:rPr>
            <w:rStyle w:val="a9"/>
          </w:rPr>
          <w:t>классами</w:t>
        </w:r>
      </w:hyperlink>
      <w:r w:rsidR="00227551" w:rsidRPr="00227551">
        <w:t> для вызова конструктора родителя, например.</w:t>
      </w:r>
    </w:p>
    <w:p w:rsidR="00227551" w:rsidRPr="00227551" w:rsidRDefault="00227551" w:rsidP="003B5045">
      <w:pPr>
        <w:pStyle w:val="af1"/>
      </w:pPr>
      <w:r w:rsidRPr="00227551">
        <w:t>super([arguments]); // вызывает конструктор родителя. super.functionOnParent([arguments]);</w:t>
      </w:r>
    </w:p>
    <w:p w:rsidR="00227551" w:rsidRPr="00227551" w:rsidRDefault="00227551" w:rsidP="003B5045">
      <w:pPr>
        <w:pStyle w:val="2"/>
        <w:rPr>
          <w:noProof/>
        </w:rPr>
      </w:pPr>
      <w:r w:rsidRPr="00227551">
        <w:rPr>
          <w:noProof/>
        </w:rPr>
        <w:t>Оператор расширения</w:t>
      </w:r>
    </w:p>
    <w:p w:rsidR="00227551" w:rsidRPr="00227551" w:rsidRDefault="00204C9A" w:rsidP="00227551">
      <w:pPr>
        <w:pStyle w:val="aa"/>
      </w:pPr>
      <w:hyperlink r:id="rId167" w:history="1">
        <w:r w:rsidR="00227551" w:rsidRPr="00227551">
          <w:rPr>
            <w:rStyle w:val="a9"/>
          </w:rPr>
          <w:t>Оператор расширения</w:t>
        </w:r>
      </w:hyperlink>
      <w:r w:rsidR="00227551" w:rsidRPr="00227551">
        <w:t> позволяет выражению расширяться в местах с множеством аргументов (для вызовов функций) или множестве элементов (для массивов).</w:t>
      </w:r>
    </w:p>
    <w:p w:rsidR="00227551" w:rsidRPr="00227551" w:rsidRDefault="00227551" w:rsidP="00227551">
      <w:pPr>
        <w:pStyle w:val="aa"/>
      </w:pPr>
      <w:r w:rsidRPr="00227551">
        <w:rPr>
          <w:b/>
          <w:bCs/>
        </w:rPr>
        <w:t>Пример:</w:t>
      </w:r>
      <w:r w:rsidRPr="00227551">
        <w:t> Сегодня, если у вас есть массив и вы хотите создать новый с существующей частью первого, то литерального синтаксиса массива уже не достаточно, и вы должны писать императивный (без вариантов) код, используя комбинацию push, splice, concat и т.д. Но с этим оператором код становится более коротким:</w:t>
      </w:r>
    </w:p>
    <w:p w:rsidR="00227551" w:rsidRPr="00227551" w:rsidRDefault="00227551" w:rsidP="003B5045">
      <w:pPr>
        <w:pStyle w:val="af1"/>
      </w:pPr>
      <w:r w:rsidRPr="00227551">
        <w:t>var parts = ['shoulder', 'knees'];</w:t>
      </w:r>
    </w:p>
    <w:p w:rsidR="00227551" w:rsidRPr="00227551" w:rsidRDefault="00227551" w:rsidP="003B5045">
      <w:pPr>
        <w:pStyle w:val="af1"/>
      </w:pPr>
      <w:r w:rsidRPr="00227551">
        <w:t>var lyrics = ['head', ...parts, 'and', 'toes'];</w:t>
      </w:r>
    </w:p>
    <w:p w:rsidR="00227551" w:rsidRPr="00227551" w:rsidRDefault="00227551" w:rsidP="00227551">
      <w:pPr>
        <w:pStyle w:val="aa"/>
      </w:pPr>
      <w:r w:rsidRPr="00227551">
        <w:lastRenderedPageBreak/>
        <w:t>Похожим образом оператор работает с вызовами функций:</w:t>
      </w:r>
    </w:p>
    <w:p w:rsidR="00227551" w:rsidRPr="00227551" w:rsidRDefault="00227551" w:rsidP="003B5045">
      <w:pPr>
        <w:pStyle w:val="af1"/>
      </w:pPr>
      <w:r w:rsidRPr="00227551">
        <w:t>function f(x, y, z) { }</w:t>
      </w:r>
    </w:p>
    <w:p w:rsidR="00227551" w:rsidRPr="00227551" w:rsidRDefault="00227551" w:rsidP="003B5045">
      <w:pPr>
        <w:pStyle w:val="af1"/>
      </w:pPr>
      <w:r w:rsidRPr="00227551">
        <w:t>var args = [0, 1, 2];</w:t>
      </w:r>
    </w:p>
    <w:p w:rsidR="00227551" w:rsidRPr="00227551" w:rsidRDefault="00227551" w:rsidP="003B5045">
      <w:pPr>
        <w:pStyle w:val="af1"/>
      </w:pPr>
      <w:r w:rsidRPr="00227551">
        <w:t>f(...args);</w:t>
      </w:r>
    </w:p>
    <w:p w:rsidR="00227551" w:rsidRDefault="00227551" w:rsidP="003B5045">
      <w:pPr>
        <w:pStyle w:val="af1"/>
      </w:pPr>
    </w:p>
    <w:p w:rsidR="003B5045" w:rsidRDefault="003B5045" w:rsidP="0022647B">
      <w:pPr>
        <w:pStyle w:val="aa"/>
      </w:pPr>
    </w:p>
    <w:p w:rsidR="0022647B" w:rsidRPr="0022647B" w:rsidRDefault="0022647B" w:rsidP="0022647B">
      <w:pPr>
        <w:pStyle w:val="aa"/>
      </w:pPr>
      <w:r w:rsidRPr="0022647B">
        <w:t>JavaScript различает выражения (</w:t>
      </w:r>
      <w:r w:rsidRPr="0022647B">
        <w:rPr>
          <w:b/>
        </w:rPr>
        <w:t>expressions</w:t>
      </w:r>
      <w:r w:rsidRPr="0022647B">
        <w:t>) и инструкции (</w:t>
      </w:r>
      <w:r w:rsidRPr="0022647B">
        <w:rPr>
          <w:b/>
        </w:rPr>
        <w:t>statements</w:t>
      </w:r>
      <w:r w:rsidRPr="0022647B">
        <w:t xml:space="preserve">). </w:t>
      </w:r>
      <w:r w:rsidRPr="0022647B">
        <w:rPr>
          <w:rStyle w:val="a5"/>
        </w:rPr>
        <w:t>Инструкция</w:t>
      </w:r>
      <w:r w:rsidRPr="0022647B">
        <w:t xml:space="preserve"> — это (грубо говоря) команда, действие.</w:t>
      </w:r>
    </w:p>
    <w:p w:rsidR="0022647B" w:rsidRPr="0022647B" w:rsidRDefault="0022647B" w:rsidP="0022647B">
      <w:pPr>
        <w:pStyle w:val="aa"/>
      </w:pPr>
      <w:r w:rsidRPr="0022647B">
        <w:t>if, while, for, const — примеры инструкций. Они производят или контролируют действия, но не превращаются в значения.</w:t>
      </w:r>
    </w:p>
    <w:p w:rsidR="0022647B" w:rsidRDefault="0022647B" w:rsidP="0022647B">
      <w:pPr>
        <w:pStyle w:val="aa"/>
      </w:pPr>
    </w:p>
    <w:p w:rsidR="00227551" w:rsidRDefault="00227551" w:rsidP="0022647B">
      <w:pPr>
        <w:pStyle w:val="aa"/>
      </w:pPr>
    </w:p>
    <w:p w:rsidR="0022647B" w:rsidRPr="0022647B" w:rsidRDefault="0022647B" w:rsidP="007D44C9"/>
    <w:p w:rsidR="00E306B1" w:rsidRPr="00962D49" w:rsidRDefault="00E306B1" w:rsidP="00E306B1">
      <w:pPr>
        <w:pStyle w:val="1"/>
      </w:pPr>
      <w:r w:rsidRPr="00962D49">
        <w:t>Взаимодействие с пользователем: alert, prompt, confirm</w:t>
      </w:r>
    </w:p>
    <w:p w:rsidR="00E306B1" w:rsidRPr="00C93443" w:rsidRDefault="00E306B1" w:rsidP="00E306B1">
      <w:pPr>
        <w:pStyle w:val="2"/>
      </w:pPr>
      <w:bookmarkStart w:id="202" w:name="alert"/>
      <w:r w:rsidRPr="00C93443">
        <w:t>alert</w:t>
      </w:r>
      <w:bookmarkEnd w:id="202"/>
    </w:p>
    <w:p w:rsidR="00E306B1" w:rsidRPr="00C93443" w:rsidRDefault="00E306B1" w:rsidP="00E306B1">
      <w:pPr>
        <w:rPr>
          <w:rFonts w:asciiTheme="minorHAnsi" w:hAnsiTheme="minorHAnsi"/>
        </w:rPr>
      </w:pPr>
      <w:r w:rsidRPr="00C93443">
        <w:rPr>
          <w:rFonts w:asciiTheme="minorHAnsi" w:hAnsiTheme="minorHAnsi"/>
        </w:rPr>
        <w:t>Синтаксис:</w:t>
      </w:r>
    </w:p>
    <w:p w:rsidR="00E306B1" w:rsidRPr="00903703" w:rsidRDefault="00E306B1" w:rsidP="00E306B1">
      <w:pPr>
        <w:pStyle w:val="af1"/>
        <w:rPr>
          <w:rStyle w:val="af0"/>
          <w:b w:val="0"/>
          <w:color w:val="auto"/>
        </w:rPr>
      </w:pPr>
      <w:r w:rsidRPr="00903703">
        <w:rPr>
          <w:rStyle w:val="af0"/>
          <w:b w:val="0"/>
          <w:color w:val="auto"/>
        </w:rPr>
        <w:t>alert(сообщение)</w:t>
      </w:r>
    </w:p>
    <w:p w:rsidR="00E306B1" w:rsidRPr="00C93443" w:rsidRDefault="00E306B1" w:rsidP="00E306B1">
      <w:pPr>
        <w:rPr>
          <w:rFonts w:asciiTheme="minorHAnsi" w:hAnsiTheme="minorHAnsi"/>
        </w:rPr>
      </w:pPr>
      <w:r w:rsidRPr="00C93443">
        <w:rPr>
          <w:rFonts w:asciiTheme="minorHAnsi" w:hAnsiTheme="minorHAnsi"/>
        </w:rPr>
        <w:t>alert выводит на экран окно с сообщением и приостанавливает выполнение скрипта, пока пользователь не нажмёт «ОК».</w:t>
      </w:r>
    </w:p>
    <w:p w:rsidR="00E306B1" w:rsidRPr="00C93443" w:rsidRDefault="00E306B1" w:rsidP="00E306B1">
      <w:pPr>
        <w:pStyle w:val="af1"/>
      </w:pPr>
      <w:r w:rsidRPr="00C93443">
        <w:t>alert( "Привет" );</w:t>
      </w:r>
    </w:p>
    <w:p w:rsidR="00E306B1" w:rsidRPr="00C93443" w:rsidRDefault="00E306B1" w:rsidP="00E306B1">
      <w:pPr>
        <w:rPr>
          <w:rFonts w:asciiTheme="minorHAnsi" w:hAnsiTheme="minorHAnsi"/>
        </w:rPr>
      </w:pPr>
      <w:r w:rsidRPr="00C93443">
        <w:rPr>
          <w:rFonts w:asciiTheme="minorHAnsi" w:hAnsiTheme="minorHAnsi"/>
        </w:rPr>
        <w:t xml:space="preserve">Окно сообщения, которое выводится, является </w:t>
      </w:r>
      <w:r w:rsidRPr="00C93443">
        <w:rPr>
          <w:rFonts w:asciiTheme="minorHAnsi" w:hAnsiTheme="minorHAnsi"/>
          <w:i/>
          <w:iCs/>
        </w:rPr>
        <w:t>модальным окном</w:t>
      </w:r>
      <w:r w:rsidRPr="00C93443">
        <w:rPr>
          <w:rFonts w:asciiTheme="minorHAnsi" w:hAnsiTheme="minorHAnsi"/>
        </w:rPr>
        <w:t>. Слово «модальное» означает, что посетитель не может взаимодействовать со страницей, нажимать другие кнопки и т.п., пока не разберётся с окном. В данном случае – пока не нажмёт на «OK».</w:t>
      </w:r>
    </w:p>
    <w:p w:rsidR="00E306B1" w:rsidRPr="00C93443" w:rsidRDefault="00E306B1" w:rsidP="00E306B1">
      <w:pPr>
        <w:pStyle w:val="2"/>
      </w:pPr>
      <w:bookmarkStart w:id="203" w:name="prompt"/>
      <w:r w:rsidRPr="00C93443">
        <w:t>prompt</w:t>
      </w:r>
      <w:bookmarkEnd w:id="203"/>
    </w:p>
    <w:p w:rsidR="00E306B1" w:rsidRPr="00C93443" w:rsidRDefault="00E306B1" w:rsidP="00E306B1">
      <w:pPr>
        <w:rPr>
          <w:rFonts w:asciiTheme="minorHAnsi" w:hAnsiTheme="minorHAnsi"/>
        </w:rPr>
      </w:pPr>
      <w:r w:rsidRPr="00C93443">
        <w:rPr>
          <w:rFonts w:asciiTheme="minorHAnsi" w:hAnsiTheme="minorHAnsi"/>
        </w:rPr>
        <w:t>Функция prompt принимает два аргумента:</w:t>
      </w:r>
    </w:p>
    <w:p w:rsidR="00E306B1" w:rsidRPr="00903703" w:rsidRDefault="00E306B1" w:rsidP="00E306B1">
      <w:pPr>
        <w:pStyle w:val="af1"/>
        <w:rPr>
          <w:rStyle w:val="af0"/>
          <w:b w:val="0"/>
          <w:color w:val="auto"/>
        </w:rPr>
      </w:pPr>
      <w:r w:rsidRPr="00903703">
        <w:rPr>
          <w:rStyle w:val="af0"/>
          <w:b w:val="0"/>
          <w:color w:val="auto"/>
        </w:rPr>
        <w:t>result = prompt(title, default);</w:t>
      </w:r>
    </w:p>
    <w:p w:rsidR="00E306B1" w:rsidRPr="00C93443" w:rsidRDefault="00E306B1" w:rsidP="00E306B1">
      <w:pPr>
        <w:rPr>
          <w:rFonts w:asciiTheme="minorHAnsi" w:hAnsiTheme="minorHAnsi"/>
        </w:rPr>
      </w:pPr>
      <w:r w:rsidRPr="00C93443">
        <w:rPr>
          <w:rFonts w:asciiTheme="minorHAnsi" w:hAnsiTheme="minorHAnsi"/>
        </w:rPr>
        <w:t>Она выводит модальное окно с заголовком title, полем для ввода текста, заполненным строкой по умолчанию default и кнопками OK/CANCEL.</w:t>
      </w:r>
    </w:p>
    <w:p w:rsidR="00E306B1" w:rsidRPr="00C93443" w:rsidRDefault="00E306B1" w:rsidP="00E306B1">
      <w:pPr>
        <w:rPr>
          <w:rFonts w:asciiTheme="minorHAnsi" w:hAnsiTheme="minorHAnsi"/>
        </w:rPr>
      </w:pPr>
      <w:r w:rsidRPr="00C93443">
        <w:rPr>
          <w:rFonts w:asciiTheme="minorHAnsi" w:hAnsiTheme="minorHAnsi"/>
        </w:rPr>
        <w:t>Пользователь должен либо что-то ввести и нажать OK, либо отменить ввод кликом на CANCEL или нажатием Esc на клавиатуре.</w:t>
      </w:r>
    </w:p>
    <w:p w:rsidR="00E306B1" w:rsidRPr="00903703" w:rsidRDefault="00E306B1" w:rsidP="00E306B1">
      <w:pPr>
        <w:rPr>
          <w:rFonts w:asciiTheme="minorHAnsi" w:hAnsiTheme="minorHAnsi"/>
        </w:rPr>
      </w:pPr>
      <w:r w:rsidRPr="00903703">
        <w:rPr>
          <w:rFonts w:asciiTheme="minorHAnsi" w:hAnsiTheme="minorHAnsi"/>
          <w:bCs/>
        </w:rPr>
        <w:t xml:space="preserve">Вызов prompt возвращает то, что ввёл посетитель – строку или специальное значение </w:t>
      </w:r>
      <w:r w:rsidRPr="00903703">
        <w:rPr>
          <w:rStyle w:val="af0"/>
        </w:rPr>
        <w:t>null</w:t>
      </w:r>
      <w:r w:rsidRPr="00903703">
        <w:rPr>
          <w:rFonts w:asciiTheme="minorHAnsi" w:hAnsiTheme="minorHAnsi"/>
          <w:bCs/>
        </w:rPr>
        <w:t>, если ввод отменён.</w:t>
      </w:r>
    </w:p>
    <w:p w:rsidR="00E306B1" w:rsidRPr="00C93443" w:rsidRDefault="00E306B1" w:rsidP="00E306B1">
      <w:pPr>
        <w:rPr>
          <w:rFonts w:asciiTheme="minorHAnsi" w:hAnsiTheme="minorHAnsi"/>
        </w:rPr>
      </w:pPr>
    </w:p>
    <w:p w:rsidR="00E306B1" w:rsidRPr="00C93443" w:rsidRDefault="00E306B1" w:rsidP="00E306B1">
      <w:pPr>
        <w:rPr>
          <w:rFonts w:asciiTheme="minorHAnsi" w:hAnsiTheme="minorHAnsi"/>
        </w:rPr>
      </w:pPr>
      <w:r w:rsidRPr="00C93443">
        <w:rPr>
          <w:rFonts w:asciiTheme="minorHAnsi" w:hAnsiTheme="minorHAnsi"/>
        </w:rPr>
        <w:t>Единственный браузер, который не возвращает null при отмене ввода – это Safari. При отсутствии ввода он возвращает пустую строку. Предположительно, это ошибка в браузере.</w:t>
      </w:r>
    </w:p>
    <w:p w:rsidR="00E306B1" w:rsidRPr="00C93443" w:rsidRDefault="00E306B1" w:rsidP="00E306B1">
      <w:pPr>
        <w:rPr>
          <w:rFonts w:asciiTheme="minorHAnsi" w:hAnsiTheme="minorHAnsi"/>
        </w:rPr>
      </w:pPr>
      <w:r w:rsidRPr="00C93443">
        <w:rPr>
          <w:rFonts w:asciiTheme="minorHAnsi" w:hAnsiTheme="minorHAnsi"/>
        </w:rPr>
        <w:t>Если нам важен этот браузер, то пустую строку нужно обрабатывать точно так же, как и null, т.е. считать отменой ввода.</w:t>
      </w:r>
    </w:p>
    <w:p w:rsidR="00E306B1" w:rsidRPr="00C93443" w:rsidRDefault="00E306B1" w:rsidP="00E306B1">
      <w:pPr>
        <w:rPr>
          <w:rFonts w:asciiTheme="minorHAnsi" w:hAnsiTheme="minorHAnsi"/>
        </w:rPr>
      </w:pPr>
      <w:r w:rsidRPr="00C93443">
        <w:rPr>
          <w:rFonts w:asciiTheme="minorHAnsi" w:hAnsiTheme="minorHAnsi"/>
        </w:rPr>
        <w:t>Как и в случае с alert, окно prompt модальное.</w:t>
      </w:r>
    </w:p>
    <w:p w:rsidR="00E306B1" w:rsidRPr="00903703" w:rsidRDefault="00E306B1" w:rsidP="00E306B1">
      <w:pPr>
        <w:pStyle w:val="af1"/>
        <w:rPr>
          <w:rStyle w:val="af0"/>
          <w:b w:val="0"/>
          <w:color w:val="auto"/>
        </w:rPr>
      </w:pPr>
      <w:r w:rsidRPr="00903703">
        <w:rPr>
          <w:rStyle w:val="af0"/>
          <w:b w:val="0"/>
          <w:color w:val="auto"/>
        </w:rPr>
        <w:t>var years = prompt('Сколько вам лет?', ‘Например,100’);</w:t>
      </w:r>
    </w:p>
    <w:p w:rsidR="00E306B1" w:rsidRPr="00903703" w:rsidRDefault="00E306B1" w:rsidP="00E306B1">
      <w:pPr>
        <w:pStyle w:val="af1"/>
        <w:rPr>
          <w:rStyle w:val="af0"/>
          <w:b w:val="0"/>
          <w:color w:val="auto"/>
        </w:rPr>
      </w:pPr>
      <w:r w:rsidRPr="00903703">
        <w:rPr>
          <w:rStyle w:val="af0"/>
          <w:b w:val="0"/>
          <w:color w:val="auto"/>
        </w:rPr>
        <w:t>alert('Вам ' + years + ' лет!')</w:t>
      </w:r>
    </w:p>
    <w:p w:rsidR="00E306B1" w:rsidRPr="00C93443" w:rsidRDefault="00E306B1" w:rsidP="00E306B1">
      <w:pPr>
        <w:rPr>
          <w:rFonts w:asciiTheme="minorHAnsi" w:hAnsiTheme="minorHAnsi"/>
        </w:rPr>
      </w:pPr>
      <w:r w:rsidRPr="00C93443">
        <w:rPr>
          <w:rFonts w:asciiTheme="minorHAnsi" w:hAnsiTheme="minorHAnsi"/>
        </w:rPr>
        <w:t xml:space="preserve">Рекомендуется </w:t>
      </w:r>
      <w:r w:rsidRPr="00C93443">
        <w:rPr>
          <w:rFonts w:asciiTheme="minorHAnsi" w:hAnsiTheme="minorHAnsi"/>
          <w:i/>
          <w:iCs/>
        </w:rPr>
        <w:t>всегда</w:t>
      </w:r>
      <w:r w:rsidRPr="00C93443">
        <w:rPr>
          <w:rFonts w:asciiTheme="minorHAnsi" w:hAnsiTheme="minorHAnsi"/>
        </w:rPr>
        <w:t xml:space="preserve"> указывать второй аргумент:</w:t>
      </w:r>
    </w:p>
    <w:p w:rsidR="00E306B1" w:rsidRPr="00903703" w:rsidRDefault="00E306B1" w:rsidP="00E306B1">
      <w:pPr>
        <w:pStyle w:val="af1"/>
        <w:rPr>
          <w:rStyle w:val="af0"/>
          <w:b w:val="0"/>
          <w:color w:val="auto"/>
        </w:rPr>
      </w:pPr>
      <w:r w:rsidRPr="00903703">
        <w:rPr>
          <w:rStyle w:val="af0"/>
          <w:b w:val="0"/>
          <w:color w:val="auto"/>
        </w:rPr>
        <w:t xml:space="preserve">var test = prompt("Тест", </w:t>
      </w:r>
      <w:r w:rsidRPr="00646F10">
        <w:rPr>
          <w:rStyle w:val="af0"/>
        </w:rPr>
        <w:t>''</w:t>
      </w:r>
      <w:r w:rsidRPr="00903703">
        <w:rPr>
          <w:rStyle w:val="af0"/>
          <w:b w:val="0"/>
          <w:color w:val="auto"/>
        </w:rPr>
        <w:t>); // &lt;-- так лучше</w:t>
      </w:r>
    </w:p>
    <w:p w:rsidR="00E306B1" w:rsidRPr="00C93443" w:rsidRDefault="00E306B1" w:rsidP="00E306B1">
      <w:pPr>
        <w:pStyle w:val="2"/>
      </w:pPr>
      <w:bookmarkStart w:id="204" w:name="confirm"/>
      <w:r w:rsidRPr="00C93443">
        <w:t>confirm</w:t>
      </w:r>
      <w:bookmarkEnd w:id="204"/>
    </w:p>
    <w:p w:rsidR="00E306B1" w:rsidRPr="00C93443" w:rsidRDefault="00E306B1" w:rsidP="00E306B1">
      <w:pPr>
        <w:rPr>
          <w:rFonts w:asciiTheme="minorHAnsi" w:hAnsiTheme="minorHAnsi"/>
        </w:rPr>
      </w:pPr>
      <w:r w:rsidRPr="00C93443">
        <w:rPr>
          <w:rFonts w:asciiTheme="minorHAnsi" w:hAnsiTheme="minorHAnsi"/>
        </w:rPr>
        <w:t>Синтаксис:</w:t>
      </w:r>
    </w:p>
    <w:p w:rsidR="00E306B1" w:rsidRPr="00646F10" w:rsidRDefault="00E306B1" w:rsidP="00E306B1">
      <w:pPr>
        <w:pStyle w:val="af1"/>
        <w:rPr>
          <w:rStyle w:val="af0"/>
          <w:b w:val="0"/>
          <w:color w:val="auto"/>
        </w:rPr>
      </w:pPr>
      <w:r w:rsidRPr="00646F10">
        <w:rPr>
          <w:rStyle w:val="af0"/>
          <w:b w:val="0"/>
          <w:color w:val="auto"/>
        </w:rPr>
        <w:t>result = confirm(question);</w:t>
      </w:r>
    </w:p>
    <w:p w:rsidR="00E306B1" w:rsidRPr="00C93443" w:rsidRDefault="00E306B1" w:rsidP="00E306B1">
      <w:pPr>
        <w:rPr>
          <w:rFonts w:asciiTheme="minorHAnsi" w:hAnsiTheme="minorHAnsi"/>
        </w:rPr>
      </w:pPr>
      <w:r w:rsidRPr="00C93443">
        <w:rPr>
          <w:rFonts w:asciiTheme="minorHAnsi" w:hAnsiTheme="minorHAnsi"/>
        </w:rPr>
        <w:t>confirm выводит окно с вопросом question с двумя кнопками: OK и CANCEL.</w:t>
      </w:r>
    </w:p>
    <w:p w:rsidR="00E306B1" w:rsidRPr="00C93443" w:rsidRDefault="00E306B1" w:rsidP="00E306B1">
      <w:pPr>
        <w:rPr>
          <w:rFonts w:asciiTheme="minorHAnsi" w:hAnsiTheme="minorHAnsi"/>
        </w:rPr>
      </w:pPr>
      <w:r w:rsidRPr="00C93443">
        <w:rPr>
          <w:rFonts w:asciiTheme="minorHAnsi" w:hAnsiTheme="minorHAnsi"/>
          <w:b/>
          <w:bCs/>
        </w:rPr>
        <w:t>Результатом будет true при нажатии OK и false – при CANCEL(Esc).</w:t>
      </w:r>
    </w:p>
    <w:p w:rsidR="00E306B1" w:rsidRPr="00C93443" w:rsidRDefault="00E306B1" w:rsidP="00E306B1">
      <w:pPr>
        <w:rPr>
          <w:rFonts w:asciiTheme="minorHAnsi" w:hAnsiTheme="minorHAnsi"/>
        </w:rPr>
      </w:pPr>
      <w:r w:rsidRPr="00C93443">
        <w:rPr>
          <w:rFonts w:asciiTheme="minorHAnsi" w:hAnsiTheme="minorHAnsi"/>
        </w:rPr>
        <w:t>Например:</w:t>
      </w:r>
    </w:p>
    <w:p w:rsidR="00E306B1" w:rsidRPr="00646F10" w:rsidRDefault="00E306B1" w:rsidP="00E306B1">
      <w:pPr>
        <w:pStyle w:val="af1"/>
        <w:rPr>
          <w:rStyle w:val="af0"/>
          <w:b w:val="0"/>
          <w:color w:val="auto"/>
        </w:rPr>
      </w:pPr>
      <w:r w:rsidRPr="00646F10">
        <w:rPr>
          <w:rStyle w:val="af0"/>
          <w:b w:val="0"/>
          <w:color w:val="auto"/>
        </w:rPr>
        <w:t>var isAdmin = confirm("Вы - администратор?");</w:t>
      </w:r>
    </w:p>
    <w:p w:rsidR="00E306B1" w:rsidRPr="00646F10" w:rsidRDefault="00E306B1" w:rsidP="00E306B1">
      <w:pPr>
        <w:pStyle w:val="af1"/>
        <w:rPr>
          <w:rStyle w:val="af0"/>
          <w:b w:val="0"/>
          <w:color w:val="auto"/>
        </w:rPr>
      </w:pPr>
      <w:r w:rsidRPr="00646F10">
        <w:rPr>
          <w:rStyle w:val="af0"/>
          <w:b w:val="0"/>
          <w:color w:val="auto"/>
        </w:rPr>
        <w:t>alert( isAdmin );</w:t>
      </w:r>
    </w:p>
    <w:p w:rsidR="00E306B1" w:rsidRPr="00C93443" w:rsidRDefault="00E306B1" w:rsidP="00E306B1">
      <w:pPr>
        <w:rPr>
          <w:rFonts w:asciiTheme="minorHAnsi" w:hAnsiTheme="minorHAnsi"/>
        </w:rPr>
      </w:pPr>
    </w:p>
    <w:p w:rsidR="003217D4" w:rsidRDefault="00E23B7F" w:rsidP="003217D4">
      <w:pPr>
        <w:pStyle w:val="1"/>
      </w:pPr>
      <w:r>
        <w:rPr>
          <w:lang w:val="en-US"/>
        </w:rPr>
        <w:t xml:space="preserve"> </w:t>
      </w:r>
      <w:r w:rsidR="003217D4" w:rsidRPr="003217D4">
        <w:t>Функции</w:t>
      </w:r>
    </w:p>
    <w:p w:rsidR="002D7F77" w:rsidRDefault="002D7F77" w:rsidP="003217D4">
      <w:pPr>
        <w:pStyle w:val="aa"/>
        <w:rPr>
          <w:lang w:val="en-US"/>
        </w:rPr>
      </w:pPr>
      <w:r w:rsidRPr="007435D7">
        <w:rPr>
          <w:bCs/>
        </w:rPr>
        <w:t>Функции  в JavaScript</w:t>
      </w:r>
      <w:r w:rsidRPr="002D7F77">
        <w:t> бывают </w:t>
      </w:r>
      <w:r w:rsidRPr="007435D7">
        <w:rPr>
          <w:rStyle w:val="af0"/>
        </w:rPr>
        <w:t>встроенными</w:t>
      </w:r>
      <w:r w:rsidRPr="002D7F77">
        <w:t>, например alert() и </w:t>
      </w:r>
      <w:r w:rsidRPr="007435D7">
        <w:rPr>
          <w:rStyle w:val="af0"/>
        </w:rPr>
        <w:t>пользовательскими</w:t>
      </w:r>
      <w:r w:rsidRPr="002D7F77">
        <w:t>, которые программист создает сам.</w:t>
      </w:r>
    </w:p>
    <w:p w:rsidR="002D7F77" w:rsidRDefault="002D7F77" w:rsidP="003217D4">
      <w:pPr>
        <w:pStyle w:val="aa"/>
        <w:rPr>
          <w:lang w:val="en-US"/>
        </w:rPr>
      </w:pPr>
      <w:r w:rsidRPr="007435D7">
        <w:rPr>
          <w:bCs/>
        </w:rPr>
        <w:t>Функции в JavaScript</w:t>
      </w:r>
      <w:r w:rsidRPr="002D7F77">
        <w:t xml:space="preserve"> являются объектами, и как следствие могут, например, присваиваться переменным, передаваться другим функциям, можно присваивать значения их свойствам и вызывать их методы. </w:t>
      </w:r>
    </w:p>
    <w:p w:rsidR="00EB01C9" w:rsidRDefault="00EB01C9" w:rsidP="00EB01C9">
      <w:pPr>
        <w:pStyle w:val="aa"/>
      </w:pPr>
    </w:p>
    <w:p w:rsidR="00EB01C9" w:rsidRPr="00EB01C9" w:rsidRDefault="00EB01C9" w:rsidP="00EB01C9">
      <w:pPr>
        <w:pStyle w:val="aa"/>
      </w:pPr>
      <w:r w:rsidRPr="00EB01C9">
        <w:t>•</w:t>
      </w:r>
      <w:r>
        <w:t xml:space="preserve"> </w:t>
      </w:r>
      <w:r w:rsidRPr="00EB01C9">
        <w:t>Со свойствами name, length</w:t>
      </w:r>
      <w:r>
        <w:t xml:space="preserve"> </w:t>
      </w:r>
      <w:r>
        <w:rPr>
          <w:lang w:val="en-US"/>
        </w:rPr>
        <w:t>&lt;</w:t>
      </w:r>
      <w:r>
        <w:t>Число передаваемых  в функцию параметров()</w:t>
      </w:r>
      <w:r>
        <w:rPr>
          <w:lang w:val="en-US"/>
        </w:rPr>
        <w:t>&gt;</w:t>
      </w:r>
      <w:r w:rsidRPr="00EB01C9">
        <w:t xml:space="preserve"> и prototype</w:t>
      </w:r>
      <w:r>
        <w:t>.</w:t>
      </w:r>
    </w:p>
    <w:p w:rsidR="00EB01C9" w:rsidRPr="00EB01C9" w:rsidRDefault="00EB01C9" w:rsidP="00EB01C9">
      <w:pPr>
        <w:pStyle w:val="aa"/>
      </w:pPr>
      <w:r w:rsidRPr="00EB01C9">
        <w:t>• Может использоваться как любой другой</w:t>
      </w:r>
      <w:r>
        <w:t xml:space="preserve"> </w:t>
      </w:r>
      <w:r w:rsidRPr="00EB01C9">
        <w:t>объект: храниться в переменных, других</w:t>
      </w:r>
      <w:r>
        <w:t xml:space="preserve"> </w:t>
      </w:r>
      <w:r w:rsidRPr="00EB01C9">
        <w:t>объектах, передаваться как аргумент и</w:t>
      </w:r>
      <w:r>
        <w:t xml:space="preserve"> </w:t>
      </w:r>
      <w:r w:rsidRPr="00EB01C9">
        <w:t>возвращать как значение</w:t>
      </w:r>
      <w:r>
        <w:t>.</w:t>
      </w:r>
    </w:p>
    <w:p w:rsidR="00EB01C9" w:rsidRPr="00EB01C9" w:rsidRDefault="00EB01C9" w:rsidP="00EB01C9">
      <w:pPr>
        <w:pStyle w:val="aa"/>
      </w:pPr>
      <w:r w:rsidRPr="00EB01C9">
        <w:t>• Функциям можно задавать свойства и</w:t>
      </w:r>
      <w:r>
        <w:t xml:space="preserve"> </w:t>
      </w:r>
      <w:r w:rsidRPr="00EB01C9">
        <w:t>методы (!)</w:t>
      </w:r>
    </w:p>
    <w:p w:rsidR="00EB01C9" w:rsidRPr="00EB01C9" w:rsidRDefault="00EB01C9" w:rsidP="00EB01C9">
      <w:pPr>
        <w:pStyle w:val="aa"/>
      </w:pPr>
      <w:r w:rsidRPr="00EB01C9">
        <w:t>• В отличие от других объектов, функцию</w:t>
      </w:r>
      <w:r>
        <w:t xml:space="preserve"> </w:t>
      </w:r>
      <w:r w:rsidRPr="00EB01C9">
        <w:t>можно вызвать</w:t>
      </w:r>
    </w:p>
    <w:p w:rsidR="00EB01C9" w:rsidRDefault="00EB01C9" w:rsidP="003217D4">
      <w:pPr>
        <w:pStyle w:val="aa"/>
      </w:pPr>
    </w:p>
    <w:p w:rsidR="00B2475F" w:rsidRDefault="00B2475F" w:rsidP="00B2475F">
      <w:pPr>
        <w:pStyle w:val="aa"/>
      </w:pPr>
      <w:r w:rsidRPr="00B2475F">
        <w:rPr>
          <w:rStyle w:val="a5"/>
        </w:rPr>
        <w:t>Детерминированная функция</w:t>
      </w:r>
      <w:r w:rsidRPr="00B2475F">
        <w:t> всегда возвращает одинаковое значение при определённом вводе (аргументы).</w:t>
      </w:r>
    </w:p>
    <w:p w:rsidR="00B2475F" w:rsidRPr="00B2475F" w:rsidRDefault="00B2475F" w:rsidP="00B2475F">
      <w:pPr>
        <w:pStyle w:val="aa"/>
      </w:pPr>
    </w:p>
    <w:p w:rsidR="00B2475F" w:rsidRPr="00B2475F" w:rsidRDefault="00B2475F" w:rsidP="00B2475F">
      <w:pPr>
        <w:pStyle w:val="af1"/>
      </w:pPr>
      <w:r w:rsidRPr="00B2475F">
        <w:t>const surfaceAreaCalculator = (radius) =&gt; {</w:t>
      </w:r>
    </w:p>
    <w:p w:rsidR="00B2475F" w:rsidRPr="00B2475F" w:rsidRDefault="00B2475F" w:rsidP="00B2475F">
      <w:pPr>
        <w:pStyle w:val="af1"/>
      </w:pPr>
      <w:r w:rsidRPr="00B2475F">
        <w:t xml:space="preserve">  return 4 * 3.14 * square(radius);</w:t>
      </w:r>
    </w:p>
    <w:p w:rsidR="00B2475F" w:rsidRPr="00B2475F" w:rsidRDefault="00B2475F" w:rsidP="00B2475F">
      <w:pPr>
        <w:pStyle w:val="af1"/>
      </w:pPr>
      <w:r w:rsidRPr="00B2475F">
        <w:t>}</w:t>
      </w:r>
    </w:p>
    <w:p w:rsidR="00B2475F" w:rsidRDefault="00B2475F" w:rsidP="00B2475F">
      <w:pPr>
        <w:pStyle w:val="aa"/>
      </w:pPr>
      <w:r w:rsidRPr="00B2475F">
        <w:t>surfaceAreaCalculator это детерминированная функция.</w:t>
      </w:r>
    </w:p>
    <w:p w:rsidR="00B2475F" w:rsidRPr="00B2475F" w:rsidRDefault="00B2475F" w:rsidP="00B2475F">
      <w:pPr>
        <w:pStyle w:val="aa"/>
      </w:pPr>
    </w:p>
    <w:p w:rsidR="00B2475F" w:rsidRPr="00B2475F" w:rsidRDefault="00B2475F" w:rsidP="00B2475F">
      <w:pPr>
        <w:pStyle w:val="aa"/>
        <w:rPr>
          <w:rFonts w:eastAsia="Times New Roman"/>
        </w:rPr>
      </w:pPr>
      <w:r w:rsidRPr="00B2475F">
        <w:rPr>
          <w:rStyle w:val="a5"/>
        </w:rPr>
        <w:t>Недетерминированная функция</w:t>
      </w:r>
      <w:r w:rsidRPr="00B2475F">
        <w:rPr>
          <w:rFonts w:eastAsia="Times New Roman"/>
        </w:rPr>
        <w:t> </w:t>
      </w:r>
      <w:r w:rsidRPr="00B2475F">
        <w:rPr>
          <w:rFonts w:eastAsia="Times New Roman"/>
          <w:i/>
          <w:iCs/>
        </w:rPr>
        <w:t>не</w:t>
      </w:r>
      <w:r w:rsidRPr="00B2475F">
        <w:rPr>
          <w:rFonts w:eastAsia="Times New Roman"/>
        </w:rPr>
        <w:t> всегда будет возвращать одинаковое значение при определённом вводе.</w:t>
      </w:r>
    </w:p>
    <w:p w:rsidR="00B2475F" w:rsidRPr="00B2475F" w:rsidRDefault="00B2475F" w:rsidP="00B2475F">
      <w:pPr>
        <w:pStyle w:val="aa"/>
        <w:rPr>
          <w:rFonts w:eastAsia="Times New Roman"/>
        </w:rPr>
      </w:pPr>
      <w:r w:rsidRPr="00B2475F">
        <w:rPr>
          <w:rFonts w:eastAsia="Times New Roman"/>
        </w:rPr>
        <w:t>Функция, которая возвращает погоду на данный момент для какой-нибудь координаты — недетрминированная: погода всегда меняется, поэтому мы не можем быть уверены, какой ответ выдаст функция.</w:t>
      </w:r>
    </w:p>
    <w:p w:rsidR="00B2475F" w:rsidRPr="00B2475F" w:rsidRDefault="00B2475F" w:rsidP="00B2475F">
      <w:pPr>
        <w:pStyle w:val="aa"/>
        <w:rPr>
          <w:rFonts w:eastAsia="Times New Roman"/>
        </w:rPr>
      </w:pPr>
      <w:r w:rsidRPr="00B2475F">
        <w:rPr>
          <w:rFonts w:eastAsia="Times New Roman"/>
        </w:rPr>
        <w:t>Другой пример — генератор случайных чисел:</w:t>
      </w:r>
    </w:p>
    <w:p w:rsidR="00B2475F" w:rsidRPr="00B2475F" w:rsidRDefault="00B2475F" w:rsidP="00B2475F">
      <w:pPr>
        <w:pStyle w:val="af1"/>
      </w:pPr>
      <w:r w:rsidRPr="00B2475F">
        <w:t>Math.random();      // 0.6822304980945362</w:t>
      </w:r>
    </w:p>
    <w:p w:rsidR="00B2475F" w:rsidRPr="00B2475F" w:rsidRDefault="00B2475F" w:rsidP="00B2475F">
      <w:pPr>
        <w:pStyle w:val="af1"/>
      </w:pPr>
      <w:r w:rsidRPr="00B2475F">
        <w:t>Math.random();      // 0.34656303876811245</w:t>
      </w:r>
    </w:p>
    <w:p w:rsidR="00B2475F" w:rsidRPr="00B2475F" w:rsidRDefault="00B2475F" w:rsidP="00B2475F">
      <w:pPr>
        <w:pStyle w:val="af1"/>
      </w:pPr>
      <w:r w:rsidRPr="00B2475F">
        <w:t>Math.random();      // 0.44983037125501646</w:t>
      </w:r>
    </w:p>
    <w:p w:rsidR="00B2475F" w:rsidRDefault="00B2475F" w:rsidP="00B2475F">
      <w:pPr>
        <w:pStyle w:val="aa"/>
        <w:rPr>
          <w:rStyle w:val="a5"/>
        </w:rPr>
      </w:pPr>
    </w:p>
    <w:p w:rsidR="00B2475F" w:rsidRPr="00B2475F" w:rsidRDefault="00B2475F" w:rsidP="00B2475F">
      <w:pPr>
        <w:pStyle w:val="aa"/>
      </w:pPr>
      <w:r w:rsidRPr="00B2475F">
        <w:rPr>
          <w:rStyle w:val="a5"/>
        </w:rPr>
        <w:t>Побочные эффекты</w:t>
      </w:r>
      <w:r w:rsidRPr="00B2475F">
        <w:t>: то, как функция меняет внешний мир.</w:t>
      </w:r>
    </w:p>
    <w:p w:rsidR="00B2475F" w:rsidRPr="00B2475F" w:rsidRDefault="00B2475F" w:rsidP="00B2475F">
      <w:pPr>
        <w:pStyle w:val="aa"/>
      </w:pPr>
      <w:r w:rsidRPr="00B2475F">
        <w:t>surfaceAreaCalculator не имеет никаких побочных эффектов. Она ничего не меняет за пределами своих границ.</w:t>
      </w:r>
    </w:p>
    <w:p w:rsidR="00B2475F" w:rsidRPr="00B2475F" w:rsidRDefault="00B2475F" w:rsidP="00B2475F">
      <w:pPr>
        <w:pStyle w:val="aa"/>
      </w:pPr>
      <w:r w:rsidRPr="00B2475F">
        <w:t>Функция console.log имеет побочный эффект: она что-то выводит на экран.</w:t>
      </w:r>
    </w:p>
    <w:p w:rsidR="00B2475F" w:rsidRPr="00B2475F" w:rsidRDefault="00B2475F" w:rsidP="00B2475F">
      <w:pPr>
        <w:pStyle w:val="aa"/>
      </w:pPr>
      <w:r w:rsidRPr="00B2475F">
        <w:t>Другой пример:</w:t>
      </w:r>
    </w:p>
    <w:p w:rsidR="00B2475F" w:rsidRPr="00B2475F" w:rsidRDefault="00B2475F" w:rsidP="00B2475F">
      <w:pPr>
        <w:pStyle w:val="af1"/>
      </w:pPr>
      <w:r w:rsidRPr="00B2475F">
        <w:t>let a = 0;</w:t>
      </w:r>
    </w:p>
    <w:p w:rsidR="00B2475F" w:rsidRPr="00B2475F" w:rsidRDefault="00B2475F" w:rsidP="00B2475F">
      <w:pPr>
        <w:pStyle w:val="af1"/>
      </w:pPr>
    </w:p>
    <w:p w:rsidR="00B2475F" w:rsidRPr="00B2475F" w:rsidRDefault="00B2475F" w:rsidP="00B2475F">
      <w:pPr>
        <w:pStyle w:val="af1"/>
      </w:pPr>
      <w:r w:rsidRPr="00B2475F">
        <w:t>const f = () =&gt; {</w:t>
      </w:r>
    </w:p>
    <w:p w:rsidR="00B2475F" w:rsidRPr="00B2475F" w:rsidRDefault="00B2475F" w:rsidP="00B2475F">
      <w:pPr>
        <w:pStyle w:val="af1"/>
      </w:pPr>
      <w:r w:rsidRPr="00B2475F">
        <w:t xml:space="preserve">  a = a + 1;</w:t>
      </w:r>
    </w:p>
    <w:p w:rsidR="00B2475F" w:rsidRPr="00B2475F" w:rsidRDefault="00B2475F" w:rsidP="00B2475F">
      <w:pPr>
        <w:pStyle w:val="af1"/>
      </w:pPr>
      <w:r w:rsidRPr="00B2475F">
        <w:t xml:space="preserve">  return true;</w:t>
      </w:r>
    </w:p>
    <w:p w:rsidR="00B2475F" w:rsidRPr="00B2475F" w:rsidRDefault="00B2475F" w:rsidP="00B2475F">
      <w:pPr>
        <w:pStyle w:val="af1"/>
      </w:pPr>
      <w:r w:rsidRPr="00B2475F">
        <w:t>}</w:t>
      </w:r>
    </w:p>
    <w:p w:rsidR="00B2475F" w:rsidRPr="00B2475F" w:rsidRDefault="00B2475F" w:rsidP="00B2475F">
      <w:pPr>
        <w:pStyle w:val="af1"/>
      </w:pPr>
    </w:p>
    <w:p w:rsidR="00B2475F" w:rsidRPr="00B2475F" w:rsidRDefault="00B2475F" w:rsidP="00B2475F">
      <w:pPr>
        <w:pStyle w:val="af1"/>
      </w:pPr>
      <w:r w:rsidRPr="00B2475F">
        <w:t>f();</w:t>
      </w:r>
    </w:p>
    <w:p w:rsidR="00B2475F" w:rsidRPr="00B2475F" w:rsidRDefault="00B2475F" w:rsidP="00B2475F">
      <w:pPr>
        <w:pStyle w:val="aa"/>
      </w:pPr>
      <w:r w:rsidRPr="00B2475F">
        <w:t>Функция f меняет значение глобальной переменной a. Эта переменная, с точки зрения функции, находится во внешнем мире, а функция f это меняет. Поэтому f имеет побочный эффект.</w:t>
      </w:r>
    </w:p>
    <w:p w:rsidR="00B2475F" w:rsidRPr="00B2475F" w:rsidRDefault="00B2475F" w:rsidP="00B2475F">
      <w:pPr>
        <w:pStyle w:val="aa"/>
      </w:pPr>
      <w:r w:rsidRPr="00B2475F">
        <w:t>И f, и console.log имеют побочные эффекты, но они детерминированные. f всегда возвращает true, а console.log всегда возвращает undefined.</w:t>
      </w:r>
    </w:p>
    <w:p w:rsidR="00B2475F" w:rsidRDefault="00B2475F" w:rsidP="00B2475F">
      <w:pPr>
        <w:pStyle w:val="aa"/>
      </w:pPr>
      <w:r w:rsidRPr="00B2475F">
        <w:t>То, что функции возвращают, не имеет ничего общего с тем, как они влияют на внешний мир.</w:t>
      </w:r>
    </w:p>
    <w:p w:rsidR="00B2475F" w:rsidRPr="00B2475F" w:rsidRDefault="00B2475F" w:rsidP="00B2475F">
      <w:pPr>
        <w:pStyle w:val="af1"/>
      </w:pPr>
      <w:r w:rsidRPr="00B2475F">
        <w:t>console.log("Hello!");      // prints "Hello!", but returns undefined</w:t>
      </w:r>
    </w:p>
    <w:p w:rsidR="00B2475F" w:rsidRDefault="00B2475F" w:rsidP="00B2475F">
      <w:pPr>
        <w:pStyle w:val="aa"/>
        <w:rPr>
          <w:rFonts w:eastAsia="Times New Roman"/>
        </w:rPr>
      </w:pPr>
    </w:p>
    <w:p w:rsidR="00B2475F" w:rsidRPr="00B2475F" w:rsidRDefault="00B2475F" w:rsidP="00B2475F">
      <w:pPr>
        <w:pStyle w:val="aa"/>
        <w:rPr>
          <w:rFonts w:eastAsia="Times New Roman"/>
        </w:rPr>
      </w:pPr>
      <w:r w:rsidRPr="00B2475F">
        <w:rPr>
          <w:rFonts w:eastAsia="Times New Roman"/>
        </w:rPr>
        <w:t>Чем меньше побочных эффектов имеет функция, тем лучше.</w:t>
      </w:r>
    </w:p>
    <w:p w:rsidR="00B2475F" w:rsidRPr="00B2475F" w:rsidRDefault="00B2475F" w:rsidP="00B2475F">
      <w:pPr>
        <w:pStyle w:val="aa"/>
        <w:rPr>
          <w:rFonts w:eastAsia="Times New Roman"/>
        </w:rPr>
      </w:pPr>
      <w:r w:rsidRPr="00B2475F">
        <w:rPr>
          <w:rFonts w:eastAsia="Times New Roman"/>
        </w:rPr>
        <w:t>Когда функция детерминированная и не имеет побочных эффектов, мы называем её "чистой" функцией. Чистые функции:</w:t>
      </w:r>
    </w:p>
    <w:p w:rsidR="00B2475F" w:rsidRPr="00B2475F" w:rsidRDefault="00B2475F" w:rsidP="0045546C">
      <w:pPr>
        <w:pStyle w:val="aa"/>
        <w:numPr>
          <w:ilvl w:val="0"/>
          <w:numId w:val="127"/>
        </w:numPr>
        <w:rPr>
          <w:rFonts w:eastAsia="Times New Roman"/>
        </w:rPr>
      </w:pPr>
      <w:r w:rsidRPr="00B2475F">
        <w:rPr>
          <w:rFonts w:eastAsia="Times New Roman"/>
        </w:rPr>
        <w:t>проще читать</w:t>
      </w:r>
    </w:p>
    <w:p w:rsidR="00B2475F" w:rsidRPr="00B2475F" w:rsidRDefault="00B2475F" w:rsidP="0045546C">
      <w:pPr>
        <w:pStyle w:val="aa"/>
        <w:numPr>
          <w:ilvl w:val="0"/>
          <w:numId w:val="127"/>
        </w:numPr>
        <w:rPr>
          <w:rFonts w:eastAsia="Times New Roman"/>
        </w:rPr>
      </w:pPr>
      <w:r w:rsidRPr="00B2475F">
        <w:rPr>
          <w:rFonts w:eastAsia="Times New Roman"/>
        </w:rPr>
        <w:t>проще отлаживать</w:t>
      </w:r>
    </w:p>
    <w:p w:rsidR="00B2475F" w:rsidRPr="00B2475F" w:rsidRDefault="00B2475F" w:rsidP="0045546C">
      <w:pPr>
        <w:pStyle w:val="aa"/>
        <w:numPr>
          <w:ilvl w:val="0"/>
          <w:numId w:val="127"/>
        </w:numPr>
        <w:rPr>
          <w:rFonts w:eastAsia="Times New Roman"/>
        </w:rPr>
      </w:pPr>
      <w:r w:rsidRPr="00B2475F">
        <w:rPr>
          <w:rFonts w:eastAsia="Times New Roman"/>
        </w:rPr>
        <w:t>проще тестировать</w:t>
      </w:r>
    </w:p>
    <w:p w:rsidR="00B2475F" w:rsidRPr="00B2475F" w:rsidRDefault="00B2475F" w:rsidP="00564254">
      <w:pPr>
        <w:pStyle w:val="aa"/>
        <w:numPr>
          <w:ilvl w:val="0"/>
          <w:numId w:val="127"/>
        </w:numPr>
        <w:rPr>
          <w:rFonts w:eastAsia="Times New Roman"/>
        </w:rPr>
      </w:pPr>
      <w:r w:rsidRPr="00B2475F">
        <w:rPr>
          <w:rFonts w:eastAsia="Times New Roman"/>
        </w:rPr>
        <w:t>не зависят от порядка, в котором они вызываются</w:t>
      </w:r>
    </w:p>
    <w:p w:rsidR="00B2475F" w:rsidRPr="00B2475F" w:rsidRDefault="00B2475F" w:rsidP="00564254">
      <w:pPr>
        <w:pStyle w:val="aa"/>
        <w:numPr>
          <w:ilvl w:val="0"/>
          <w:numId w:val="127"/>
        </w:numPr>
        <w:rPr>
          <w:rFonts w:eastAsia="Times New Roman"/>
        </w:rPr>
      </w:pPr>
      <w:r w:rsidRPr="00B2475F">
        <w:rPr>
          <w:rFonts w:eastAsia="Times New Roman"/>
        </w:rPr>
        <w:t>просто запустить параллельно (одновременно)</w:t>
      </w:r>
    </w:p>
    <w:p w:rsidR="00B2475F" w:rsidRPr="00B2475F" w:rsidRDefault="00B2475F" w:rsidP="00B2475F">
      <w:pPr>
        <w:pStyle w:val="aa"/>
        <w:rPr>
          <w:rFonts w:eastAsia="Times New Roman"/>
        </w:rPr>
      </w:pPr>
      <w:r w:rsidRPr="00B2475F">
        <w:rPr>
          <w:rFonts w:eastAsia="Times New Roman"/>
        </w:rPr>
        <w:t>Чистые функции независимы от времени. Недетерминизм и побочные эффекты добавляют понятие времени. Если функция зависит от чего-то, что может случиться, а может не случиться и меняет что-то за пределами своих границ, то она неожиданно становится зависимой от времени.</w:t>
      </w:r>
    </w:p>
    <w:p w:rsidR="00B2475F" w:rsidRDefault="00B2475F" w:rsidP="003217D4">
      <w:pPr>
        <w:pStyle w:val="aa"/>
      </w:pPr>
    </w:p>
    <w:p w:rsidR="003217D4" w:rsidRPr="00C93443" w:rsidRDefault="002D7F77" w:rsidP="003217D4">
      <w:pPr>
        <w:pStyle w:val="aa"/>
        <w:rPr>
          <w:lang w:val="en-US"/>
        </w:rPr>
      </w:pPr>
      <w:r>
        <w:t xml:space="preserve">Функции </w:t>
      </w:r>
      <w:r w:rsidR="003217D4" w:rsidRPr="00C93443">
        <w:t>способ использовать код повторно.</w:t>
      </w:r>
    </w:p>
    <w:p w:rsidR="003217D4" w:rsidRPr="007435D7" w:rsidRDefault="003217D4" w:rsidP="007435D7">
      <w:pPr>
        <w:pStyle w:val="af1"/>
        <w:rPr>
          <w:rStyle w:val="af0"/>
          <w:b w:val="0"/>
          <w:color w:val="auto"/>
        </w:rPr>
      </w:pPr>
      <w:r w:rsidRPr="007435D7">
        <w:rPr>
          <w:rStyle w:val="af0"/>
          <w:b w:val="0"/>
          <w:color w:val="auto"/>
        </w:rPr>
        <w:t>function</w:t>
      </w:r>
      <w:r w:rsidR="007435D7">
        <w:rPr>
          <w:rStyle w:val="af0"/>
          <w:b w:val="0"/>
          <w:color w:val="auto"/>
        </w:rPr>
        <w:t xml:space="preserve"> </w:t>
      </w:r>
      <w:r w:rsidRPr="007435D7">
        <w:rPr>
          <w:rStyle w:val="af0"/>
          <w:b w:val="0"/>
          <w:color w:val="auto"/>
        </w:rPr>
        <w:t>Name(arg:type):type нотация описания функции</w:t>
      </w:r>
    </w:p>
    <w:p w:rsidR="003217D4" w:rsidRPr="003217D4" w:rsidRDefault="003217D4" w:rsidP="003217D4">
      <w:pPr>
        <w:rPr>
          <w:rFonts w:asciiTheme="minorHAnsi" w:hAnsiTheme="minorHAnsi"/>
          <w:b/>
          <w:bCs/>
        </w:rPr>
      </w:pPr>
    </w:p>
    <w:p w:rsidR="003217D4" w:rsidRPr="003217D4" w:rsidRDefault="003217D4" w:rsidP="003217D4">
      <w:pPr>
        <w:rPr>
          <w:rFonts w:asciiTheme="minorHAnsi" w:hAnsiTheme="minorHAnsi"/>
        </w:rPr>
      </w:pPr>
      <w:r w:rsidRPr="003217D4">
        <w:rPr>
          <w:rFonts w:asciiTheme="minorHAnsi" w:hAnsiTheme="minorHAnsi"/>
        </w:rPr>
        <w:t>Зачастую нам надо повторять одно и то же действие во многих частях программы.</w:t>
      </w:r>
    </w:p>
    <w:p w:rsidR="003217D4" w:rsidRPr="003217D4" w:rsidRDefault="003217D4" w:rsidP="003217D4">
      <w:pPr>
        <w:rPr>
          <w:rFonts w:asciiTheme="minorHAnsi" w:hAnsiTheme="minorHAnsi"/>
        </w:rPr>
      </w:pPr>
      <w:r w:rsidRPr="003217D4">
        <w:rPr>
          <w:rFonts w:asciiTheme="minorHAnsi" w:hAnsiTheme="minorHAnsi"/>
        </w:rPr>
        <w:t>Например, красиво вывести сообщение необходимо при приветствии посетителя, при выходе посетителя с сайта, ещё где-нибудь.</w:t>
      </w:r>
    </w:p>
    <w:p w:rsidR="003217D4" w:rsidRPr="003217D4" w:rsidRDefault="003217D4" w:rsidP="003217D4">
      <w:pPr>
        <w:rPr>
          <w:rFonts w:asciiTheme="minorHAnsi" w:hAnsiTheme="minorHAnsi"/>
        </w:rPr>
      </w:pPr>
      <w:r w:rsidRPr="003217D4">
        <w:rPr>
          <w:rFonts w:asciiTheme="minorHAnsi" w:hAnsiTheme="minorHAnsi"/>
        </w:rPr>
        <w:t>Чтобы не повторять один и тот же код во многих местах, придуманы функции. Функции являются основными «строительными блоками» программы.</w:t>
      </w:r>
    </w:p>
    <w:p w:rsidR="003217D4" w:rsidRDefault="003217D4" w:rsidP="003217D4">
      <w:pPr>
        <w:rPr>
          <w:rFonts w:asciiTheme="minorHAnsi" w:hAnsiTheme="minorHAnsi"/>
        </w:rPr>
      </w:pPr>
      <w:r w:rsidRPr="003217D4">
        <w:rPr>
          <w:rFonts w:asciiTheme="minorHAnsi" w:hAnsiTheme="minorHAnsi"/>
        </w:rPr>
        <w:t>Примеры встроенных функций вы уже видели – это alert(message), prompt(message, default) и confirm(question). Но можно создавать и свои.</w:t>
      </w:r>
    </w:p>
    <w:p w:rsidR="00B20CFC" w:rsidRDefault="00B20CFC" w:rsidP="003217D4">
      <w:pPr>
        <w:rPr>
          <w:rFonts w:asciiTheme="minorHAnsi" w:hAnsiTheme="minorHAnsi"/>
        </w:rPr>
      </w:pPr>
    </w:p>
    <w:p w:rsidR="00B20CFC" w:rsidRPr="00B20CFC" w:rsidRDefault="00B20CFC" w:rsidP="00B20CFC">
      <w:pPr>
        <w:pStyle w:val="af1"/>
      </w:pPr>
      <w:r w:rsidRPr="00B20CFC">
        <w:t>function printAmount(amt) {</w:t>
      </w:r>
    </w:p>
    <w:p w:rsidR="00B20CFC" w:rsidRPr="00B20CFC" w:rsidRDefault="00B20CFC" w:rsidP="00B20CFC">
      <w:pPr>
        <w:pStyle w:val="af1"/>
      </w:pPr>
      <w:r w:rsidRPr="00B20CFC">
        <w:tab/>
        <w:t>console.log( amt.toFixed( 2 ) );</w:t>
      </w:r>
    </w:p>
    <w:p w:rsidR="00B20CFC" w:rsidRPr="00B20CFC" w:rsidRDefault="00B20CFC" w:rsidP="00B20CFC">
      <w:pPr>
        <w:pStyle w:val="af1"/>
      </w:pPr>
      <w:r w:rsidRPr="00B20CFC">
        <w:t>}</w:t>
      </w:r>
    </w:p>
    <w:p w:rsidR="00B20CFC" w:rsidRPr="00B20CFC" w:rsidRDefault="00B20CFC" w:rsidP="00B20CFC">
      <w:pPr>
        <w:pStyle w:val="af1"/>
      </w:pPr>
    </w:p>
    <w:p w:rsidR="00B20CFC" w:rsidRPr="00B20CFC" w:rsidRDefault="00B20CFC" w:rsidP="00B20CFC">
      <w:pPr>
        <w:pStyle w:val="af1"/>
      </w:pPr>
      <w:r w:rsidRPr="00B20CFC">
        <w:t>function formatAmount() {</w:t>
      </w:r>
    </w:p>
    <w:p w:rsidR="00B20CFC" w:rsidRPr="00B20CFC" w:rsidRDefault="00B20CFC" w:rsidP="00B20CFC">
      <w:pPr>
        <w:pStyle w:val="af1"/>
      </w:pPr>
      <w:r w:rsidRPr="00B20CFC">
        <w:tab/>
        <w:t xml:space="preserve">return "$" + </w:t>
      </w:r>
      <w:r w:rsidRPr="00B20CFC">
        <w:rPr>
          <w:color w:val="0070C0"/>
        </w:rPr>
        <w:t>amount</w:t>
      </w:r>
      <w:r w:rsidRPr="00B20CFC">
        <w:t>.toFixed( 2 );</w:t>
      </w:r>
    </w:p>
    <w:p w:rsidR="00B20CFC" w:rsidRPr="00B20CFC" w:rsidRDefault="00B20CFC" w:rsidP="00B20CFC">
      <w:pPr>
        <w:pStyle w:val="af1"/>
      </w:pPr>
      <w:r w:rsidRPr="00B20CFC">
        <w:t>}</w:t>
      </w:r>
    </w:p>
    <w:p w:rsidR="00B20CFC" w:rsidRPr="00B20CFC" w:rsidRDefault="00B20CFC" w:rsidP="00B20CFC">
      <w:pPr>
        <w:pStyle w:val="af1"/>
      </w:pPr>
    </w:p>
    <w:p w:rsidR="00B20CFC" w:rsidRPr="00B20CFC" w:rsidRDefault="00B20CFC" w:rsidP="00B20CFC">
      <w:pPr>
        <w:pStyle w:val="af1"/>
      </w:pPr>
      <w:r w:rsidRPr="00B20CFC">
        <w:t xml:space="preserve">var </w:t>
      </w:r>
      <w:r w:rsidRPr="00B20CFC">
        <w:rPr>
          <w:color w:val="0070C0"/>
        </w:rPr>
        <w:t xml:space="preserve">amount </w:t>
      </w:r>
      <w:r w:rsidRPr="00B20CFC">
        <w:t>= 99.99;</w:t>
      </w:r>
    </w:p>
    <w:p w:rsidR="00B20CFC" w:rsidRPr="00B20CFC" w:rsidRDefault="00B20CFC" w:rsidP="00B20CFC">
      <w:pPr>
        <w:pStyle w:val="af1"/>
      </w:pPr>
    </w:p>
    <w:p w:rsidR="00B20CFC" w:rsidRPr="00B20CFC" w:rsidRDefault="00B20CFC" w:rsidP="00B20CFC">
      <w:pPr>
        <w:pStyle w:val="af1"/>
      </w:pPr>
      <w:r w:rsidRPr="00B20CFC">
        <w:t xml:space="preserve">printAmount( </w:t>
      </w:r>
      <w:r w:rsidRPr="00B20CFC">
        <w:rPr>
          <w:color w:val="0070C0"/>
        </w:rPr>
        <w:t xml:space="preserve">amount </w:t>
      </w:r>
      <w:r w:rsidRPr="00B20CFC">
        <w:rPr>
          <w:rStyle w:val="af0"/>
        </w:rPr>
        <w:t>* 2</w:t>
      </w:r>
      <w:r w:rsidRPr="00B20CFC">
        <w:t xml:space="preserve"> );</w:t>
      </w:r>
      <w:r w:rsidRPr="00B20CFC">
        <w:tab/>
      </w:r>
      <w:r w:rsidRPr="00B20CFC">
        <w:tab/>
        <w:t>// "199.98"</w:t>
      </w:r>
    </w:p>
    <w:p w:rsidR="00B20CFC" w:rsidRPr="00B20CFC" w:rsidRDefault="00B20CFC" w:rsidP="00B20CFC">
      <w:pPr>
        <w:pStyle w:val="af1"/>
      </w:pPr>
    </w:p>
    <w:p w:rsidR="00B20CFC" w:rsidRPr="00B20CFC" w:rsidRDefault="00B20CFC" w:rsidP="00B20CFC">
      <w:pPr>
        <w:pStyle w:val="af1"/>
      </w:pPr>
      <w:r w:rsidRPr="00B20CFC">
        <w:rPr>
          <w:color w:val="0070C0"/>
        </w:rPr>
        <w:t xml:space="preserve">amount </w:t>
      </w:r>
      <w:r w:rsidRPr="00B20CFC">
        <w:t>= formatAmount();</w:t>
      </w:r>
    </w:p>
    <w:p w:rsidR="00B20CFC" w:rsidRPr="00B20CFC" w:rsidRDefault="00B20CFC" w:rsidP="00B20CFC">
      <w:pPr>
        <w:pStyle w:val="af1"/>
      </w:pPr>
      <w:r w:rsidRPr="00B20CFC">
        <w:t>console.log( amount );</w:t>
      </w:r>
      <w:r w:rsidRPr="00B20CFC">
        <w:tab/>
      </w:r>
      <w:r w:rsidRPr="00B20CFC">
        <w:tab/>
      </w:r>
      <w:r w:rsidRPr="00B20CFC">
        <w:tab/>
        <w:t>// "$99.99"</w:t>
      </w:r>
    </w:p>
    <w:p w:rsidR="00343C12" w:rsidRDefault="00343C12" w:rsidP="003217D4">
      <w:pPr>
        <w:rPr>
          <w:rFonts w:asciiTheme="minorHAnsi" w:hAnsiTheme="minorHAnsi"/>
          <w:lang w:val="en-US"/>
        </w:rPr>
      </w:pPr>
    </w:p>
    <w:p w:rsidR="00B20CFC" w:rsidRDefault="00561F88" w:rsidP="00343C12">
      <w:pPr>
        <w:pStyle w:val="af1"/>
        <w:rPr>
          <w:lang w:val="en-US"/>
        </w:rPr>
      </w:pPr>
      <w:r>
        <w:rPr>
          <w:lang w:val="en-US"/>
        </w:rPr>
        <w:t xml:space="preserve">function </w:t>
      </w:r>
      <w:r w:rsidRPr="00561F88">
        <w:rPr>
          <w:color w:val="984806" w:themeColor="accent6" w:themeShade="80"/>
          <w:lang w:val="en-US"/>
        </w:rPr>
        <w:t>getIt</w:t>
      </w:r>
      <w:r w:rsidR="00343C12" w:rsidRPr="00561F88">
        <w:rPr>
          <w:color w:val="984806" w:themeColor="accent6" w:themeShade="80"/>
          <w:lang w:val="en-US"/>
        </w:rPr>
        <w:t>()</w:t>
      </w:r>
      <w:r w:rsidR="00343C12">
        <w:rPr>
          <w:lang w:val="en-US"/>
        </w:rPr>
        <w:t xml:space="preserve"> {</w:t>
      </w:r>
    </w:p>
    <w:p w:rsidR="00343C12" w:rsidRDefault="00343C12" w:rsidP="00343C12">
      <w:pPr>
        <w:pStyle w:val="af1"/>
        <w:rPr>
          <w:lang w:val="en-US"/>
        </w:rPr>
      </w:pPr>
      <w:r>
        <w:rPr>
          <w:lang w:val="en-US"/>
        </w:rPr>
        <w:t xml:space="preserve"> return this.x;</w:t>
      </w:r>
    </w:p>
    <w:p w:rsidR="00343C12" w:rsidRDefault="00343C12" w:rsidP="00343C12">
      <w:pPr>
        <w:pStyle w:val="af1"/>
        <w:rPr>
          <w:lang w:val="en-US"/>
        </w:rPr>
      </w:pPr>
      <w:r>
        <w:rPr>
          <w:lang w:val="en-US"/>
        </w:rPr>
        <w:t>}</w:t>
      </w:r>
    </w:p>
    <w:p w:rsidR="00561F88" w:rsidRPr="00561F88" w:rsidRDefault="00561F88" w:rsidP="00561F88">
      <w:pPr>
        <w:pStyle w:val="af1"/>
        <w:rPr>
          <w:lang w:val="en-US"/>
        </w:rPr>
      </w:pPr>
    </w:p>
    <w:p w:rsidR="00343C12" w:rsidRDefault="00343C12" w:rsidP="00343C12">
      <w:pPr>
        <w:pStyle w:val="af1"/>
        <w:rPr>
          <w:lang w:val="en-US"/>
        </w:rPr>
      </w:pPr>
      <w:r>
        <w:rPr>
          <w:lang w:val="en-US"/>
        </w:rPr>
        <w:t xml:space="preserve">var obj1 = { </w:t>
      </w:r>
      <w:r w:rsidRPr="005F7464">
        <w:rPr>
          <w:color w:val="7030A0"/>
          <w:lang w:val="en-US"/>
        </w:rPr>
        <w:t xml:space="preserve">get </w:t>
      </w:r>
      <w:r>
        <w:rPr>
          <w:lang w:val="en-US"/>
        </w:rPr>
        <w:t xml:space="preserve">: </w:t>
      </w:r>
      <w:r w:rsidR="00561F88" w:rsidRPr="00561F88">
        <w:rPr>
          <w:color w:val="984806" w:themeColor="accent6" w:themeShade="80"/>
          <w:lang w:val="en-US"/>
        </w:rPr>
        <w:t>getIt</w:t>
      </w:r>
      <w:r>
        <w:rPr>
          <w:lang w:val="en-US"/>
        </w:rPr>
        <w:t>, x : 1 };</w:t>
      </w:r>
    </w:p>
    <w:p w:rsidR="00343C12" w:rsidRDefault="00343C12" w:rsidP="00343C12">
      <w:pPr>
        <w:pStyle w:val="af1"/>
        <w:rPr>
          <w:lang w:val="en-US"/>
        </w:rPr>
      </w:pPr>
      <w:r>
        <w:rPr>
          <w:lang w:val="en-US"/>
        </w:rPr>
        <w:t>var obj2 = {</w:t>
      </w:r>
      <w:r w:rsidR="00561F88">
        <w:rPr>
          <w:lang w:val="en-US"/>
        </w:rPr>
        <w:t xml:space="preserve"> </w:t>
      </w:r>
      <w:r w:rsidRPr="005F7464">
        <w:rPr>
          <w:color w:val="7030A0"/>
          <w:lang w:val="en-US"/>
        </w:rPr>
        <w:t>get</w:t>
      </w:r>
      <w:r w:rsidR="00561F88" w:rsidRPr="005F7464">
        <w:rPr>
          <w:color w:val="7030A0"/>
          <w:lang w:val="en-US"/>
        </w:rPr>
        <w:t xml:space="preserve"> </w:t>
      </w:r>
      <w:r>
        <w:rPr>
          <w:lang w:val="en-US"/>
        </w:rPr>
        <w:t xml:space="preserve">: </w:t>
      </w:r>
      <w:r w:rsidR="00561F88" w:rsidRPr="00561F88">
        <w:rPr>
          <w:color w:val="984806" w:themeColor="accent6" w:themeShade="80"/>
          <w:lang w:val="en-US"/>
        </w:rPr>
        <w:t>getIt</w:t>
      </w:r>
      <w:r>
        <w:rPr>
          <w:lang w:val="en-US"/>
        </w:rPr>
        <w:t>, x : 2 };</w:t>
      </w:r>
    </w:p>
    <w:p w:rsidR="00343C12" w:rsidRDefault="00343C12" w:rsidP="00343C12">
      <w:pPr>
        <w:pStyle w:val="af1"/>
        <w:rPr>
          <w:lang w:val="en-US"/>
        </w:rPr>
      </w:pPr>
    </w:p>
    <w:p w:rsidR="00343C12" w:rsidRDefault="00343C12" w:rsidP="00343C12">
      <w:pPr>
        <w:pStyle w:val="af1"/>
        <w:rPr>
          <w:lang w:val="en-US"/>
        </w:rPr>
      </w:pPr>
      <w:r>
        <w:rPr>
          <w:lang w:val="en-US"/>
        </w:rPr>
        <w:t xml:space="preserve">obj1.x; </w:t>
      </w:r>
      <w:r>
        <w:rPr>
          <w:lang w:val="en-US"/>
        </w:rPr>
        <w:tab/>
      </w:r>
      <w:r>
        <w:rPr>
          <w:lang w:val="en-US"/>
        </w:rPr>
        <w:tab/>
        <w:t>// 1</w:t>
      </w:r>
    </w:p>
    <w:p w:rsidR="00343C12" w:rsidRDefault="00343C12" w:rsidP="00343C12">
      <w:pPr>
        <w:pStyle w:val="af1"/>
        <w:rPr>
          <w:lang w:val="en-US"/>
        </w:rPr>
      </w:pPr>
      <w:r>
        <w:rPr>
          <w:lang w:val="en-US"/>
        </w:rPr>
        <w:t>obj2.x;</w:t>
      </w:r>
      <w:r>
        <w:rPr>
          <w:lang w:val="en-US"/>
        </w:rPr>
        <w:tab/>
      </w:r>
      <w:r>
        <w:rPr>
          <w:lang w:val="en-US"/>
        </w:rPr>
        <w:tab/>
        <w:t>// 2</w:t>
      </w:r>
    </w:p>
    <w:p w:rsidR="00343C12" w:rsidRDefault="00343C12" w:rsidP="00343C12">
      <w:pPr>
        <w:pStyle w:val="af1"/>
        <w:rPr>
          <w:lang w:val="en-US"/>
        </w:rPr>
      </w:pPr>
    </w:p>
    <w:p w:rsidR="00343C12" w:rsidRDefault="00343C12" w:rsidP="00343C12">
      <w:pPr>
        <w:pStyle w:val="af1"/>
        <w:rPr>
          <w:lang w:val="en-US"/>
        </w:rPr>
      </w:pPr>
      <w:r>
        <w:rPr>
          <w:lang w:val="en-US"/>
        </w:rPr>
        <w:t>obj1.</w:t>
      </w:r>
      <w:r w:rsidRPr="005F7464">
        <w:rPr>
          <w:color w:val="7030A0"/>
          <w:lang w:val="en-US"/>
        </w:rPr>
        <w:t>get()</w:t>
      </w:r>
      <w:r>
        <w:rPr>
          <w:lang w:val="en-US"/>
        </w:rPr>
        <w:t xml:space="preserve">; </w:t>
      </w:r>
      <w:r>
        <w:rPr>
          <w:lang w:val="en-US"/>
        </w:rPr>
        <w:tab/>
        <w:t>// 1</w:t>
      </w:r>
    </w:p>
    <w:p w:rsidR="00343C12" w:rsidRDefault="00343C12" w:rsidP="00343C12">
      <w:pPr>
        <w:pStyle w:val="af1"/>
        <w:rPr>
          <w:lang w:val="en-US"/>
        </w:rPr>
      </w:pPr>
      <w:r>
        <w:rPr>
          <w:lang w:val="en-US"/>
        </w:rPr>
        <w:t>obj2.</w:t>
      </w:r>
      <w:r w:rsidRPr="005F7464">
        <w:rPr>
          <w:color w:val="7030A0"/>
          <w:lang w:val="en-US"/>
        </w:rPr>
        <w:t>get()</w:t>
      </w:r>
      <w:r>
        <w:rPr>
          <w:lang w:val="en-US"/>
        </w:rPr>
        <w:t>;</w:t>
      </w:r>
      <w:r>
        <w:rPr>
          <w:lang w:val="en-US"/>
        </w:rPr>
        <w:tab/>
        <w:t>// 2</w:t>
      </w:r>
    </w:p>
    <w:p w:rsidR="00561F88" w:rsidRDefault="00561F88" w:rsidP="00561F88">
      <w:pPr>
        <w:rPr>
          <w:lang w:val="en-US"/>
        </w:rPr>
      </w:pPr>
    </w:p>
    <w:p w:rsidR="00561F88" w:rsidRDefault="00561F88" w:rsidP="00561F88">
      <w:pPr>
        <w:pStyle w:val="af1"/>
        <w:rPr>
          <w:lang w:val="en-US"/>
        </w:rPr>
      </w:pPr>
      <w:r>
        <w:rPr>
          <w:lang w:val="en-US"/>
        </w:rPr>
        <w:t>var obj = {</w:t>
      </w:r>
    </w:p>
    <w:p w:rsidR="00561F88" w:rsidRDefault="00C83161" w:rsidP="00561F88">
      <w:pPr>
        <w:pStyle w:val="af1"/>
        <w:rPr>
          <w:lang w:val="en-US"/>
        </w:rPr>
      </w:pPr>
      <w:r>
        <w:rPr>
          <w:lang w:val="en-US"/>
        </w:rPr>
        <w:t xml:space="preserve">  </w:t>
      </w:r>
      <w:r w:rsidR="00561F88" w:rsidRPr="00C83161">
        <w:rPr>
          <w:color w:val="984806" w:themeColor="accent6" w:themeShade="80"/>
          <w:lang w:val="en-US"/>
        </w:rPr>
        <w:t xml:space="preserve">base </w:t>
      </w:r>
      <w:r w:rsidR="00561F88">
        <w:rPr>
          <w:lang w:val="en-US"/>
        </w:rPr>
        <w:t>: 13,</w:t>
      </w:r>
    </w:p>
    <w:p w:rsidR="00561F88" w:rsidRDefault="00561F88" w:rsidP="00561F88">
      <w:pPr>
        <w:pStyle w:val="af1"/>
        <w:rPr>
          <w:lang w:val="en-US"/>
        </w:rPr>
      </w:pPr>
      <w:r>
        <w:rPr>
          <w:lang w:val="en-US"/>
        </w:rPr>
        <w:t xml:space="preserve">  average: function (x,y) {</w:t>
      </w:r>
    </w:p>
    <w:p w:rsidR="00561F88" w:rsidRDefault="00561F88" w:rsidP="00561F88">
      <w:pPr>
        <w:pStyle w:val="af1"/>
        <w:rPr>
          <w:lang w:val="en-US"/>
        </w:rPr>
      </w:pPr>
      <w:r>
        <w:rPr>
          <w:lang w:val="en-US"/>
        </w:rPr>
        <w:t xml:space="preserve">    return (</w:t>
      </w:r>
      <w:r w:rsidRPr="00C83161">
        <w:rPr>
          <w:rStyle w:val="af0"/>
        </w:rPr>
        <w:t>this</w:t>
      </w:r>
      <w:r>
        <w:rPr>
          <w:lang w:val="en-US"/>
        </w:rPr>
        <w:t>.</w:t>
      </w:r>
      <w:r w:rsidRPr="00C83161">
        <w:rPr>
          <w:color w:val="984806" w:themeColor="accent6" w:themeShade="80"/>
          <w:lang w:val="en-US"/>
        </w:rPr>
        <w:t>base</w:t>
      </w:r>
      <w:r w:rsidR="00C83161">
        <w:rPr>
          <w:color w:val="984806" w:themeColor="accent6" w:themeShade="80"/>
          <w:lang w:val="en-US"/>
        </w:rPr>
        <w:t xml:space="preserve"> </w:t>
      </w:r>
      <w:r>
        <w:rPr>
          <w:lang w:val="en-US"/>
        </w:rPr>
        <w:t>+</w:t>
      </w:r>
      <w:r w:rsidR="00C83161">
        <w:rPr>
          <w:lang w:val="en-US"/>
        </w:rPr>
        <w:t xml:space="preserve"> </w:t>
      </w:r>
      <w:r>
        <w:rPr>
          <w:lang w:val="en-US"/>
        </w:rPr>
        <w:t>x</w:t>
      </w:r>
      <w:r w:rsidR="00C83161">
        <w:rPr>
          <w:lang w:val="en-US"/>
        </w:rPr>
        <w:t xml:space="preserve"> </w:t>
      </w:r>
      <w:r>
        <w:rPr>
          <w:lang w:val="en-US"/>
        </w:rPr>
        <w:t>+</w:t>
      </w:r>
      <w:r w:rsidR="00C83161">
        <w:rPr>
          <w:lang w:val="en-US"/>
        </w:rPr>
        <w:t xml:space="preserve"> </w:t>
      </w:r>
      <w:r>
        <w:rPr>
          <w:lang w:val="en-US"/>
        </w:rPr>
        <w:t>y)/3;</w:t>
      </w:r>
    </w:p>
    <w:p w:rsidR="00C83161" w:rsidRPr="00C83161" w:rsidRDefault="00561F88" w:rsidP="00C83161">
      <w:pPr>
        <w:pStyle w:val="af1"/>
        <w:rPr>
          <w:lang w:val="en-US"/>
        </w:rPr>
      </w:pPr>
      <w:r>
        <w:rPr>
          <w:lang w:val="en-US"/>
        </w:rPr>
        <w:t xml:space="preserve">  }</w:t>
      </w:r>
    </w:p>
    <w:p w:rsidR="00561F88" w:rsidRPr="00561F88" w:rsidRDefault="00561F88" w:rsidP="00561F88">
      <w:pPr>
        <w:pStyle w:val="af1"/>
        <w:rPr>
          <w:lang w:val="en-US"/>
        </w:rPr>
      </w:pPr>
      <w:r>
        <w:rPr>
          <w:lang w:val="en-US"/>
        </w:rPr>
        <w:t>};</w:t>
      </w:r>
    </w:p>
    <w:p w:rsidR="003217D4" w:rsidRDefault="003217D4" w:rsidP="008735FE">
      <w:pPr>
        <w:pStyle w:val="2"/>
      </w:pPr>
      <w:bookmarkStart w:id="205" w:name="объявление"/>
      <w:r w:rsidRPr="003217D4">
        <w:lastRenderedPageBreak/>
        <w:t>Объявление</w:t>
      </w:r>
      <w:bookmarkEnd w:id="205"/>
    </w:p>
    <w:p w:rsidR="00397FAA" w:rsidRDefault="00397FAA" w:rsidP="00397FAA">
      <w:pPr>
        <w:rPr>
          <w:rFonts w:asciiTheme="minorHAnsi" w:hAnsiTheme="minorHAnsi"/>
          <w:lang w:val="en-US"/>
        </w:rPr>
      </w:pPr>
      <w:r w:rsidRPr="003217D4">
        <w:rPr>
          <w:rFonts w:asciiTheme="minorHAnsi" w:hAnsiTheme="minorHAnsi"/>
        </w:rPr>
        <w:t>Пример объявления функции:</w:t>
      </w:r>
    </w:p>
    <w:p w:rsidR="00671C6D" w:rsidRPr="00F9148D" w:rsidRDefault="00671C6D" w:rsidP="00671C6D">
      <w:pPr>
        <w:pStyle w:val="af1"/>
        <w:rPr>
          <w:rFonts w:eastAsia="Times New Roman"/>
          <w:color w:val="595959" w:themeColor="text1" w:themeTint="A6"/>
          <w:shd w:val="clear" w:color="auto" w:fill="F8F8F8"/>
        </w:rPr>
      </w:pPr>
      <w:r w:rsidRPr="00F9148D">
        <w:rPr>
          <w:rFonts w:eastAsia="Times New Roman"/>
          <w:color w:val="595959" w:themeColor="text1" w:themeTint="A6"/>
        </w:rPr>
        <w:t>// const &lt;name&gt; = (&lt;argument&gt;) =&gt; {</w:t>
      </w:r>
    </w:p>
    <w:p w:rsidR="00671C6D" w:rsidRPr="00F9148D" w:rsidRDefault="00671C6D" w:rsidP="00671C6D">
      <w:pPr>
        <w:pStyle w:val="af1"/>
        <w:rPr>
          <w:rFonts w:eastAsia="Times New Roman"/>
          <w:color w:val="595959" w:themeColor="text1" w:themeTint="A6"/>
          <w:shd w:val="clear" w:color="auto" w:fill="F8F8F8"/>
        </w:rPr>
      </w:pPr>
      <w:r w:rsidRPr="00F9148D">
        <w:rPr>
          <w:rFonts w:eastAsia="Times New Roman"/>
          <w:color w:val="595959" w:themeColor="text1" w:themeTint="A6"/>
        </w:rPr>
        <w:t>//   return &lt;expressions&gt;;</w:t>
      </w:r>
    </w:p>
    <w:p w:rsidR="00671C6D" w:rsidRPr="00F9148D" w:rsidRDefault="00671C6D" w:rsidP="00671C6D">
      <w:pPr>
        <w:pStyle w:val="af1"/>
        <w:rPr>
          <w:rFonts w:eastAsia="Times New Roman"/>
          <w:color w:val="595959" w:themeColor="text1" w:themeTint="A6"/>
          <w:lang w:val="en-US"/>
        </w:rPr>
      </w:pPr>
      <w:r w:rsidRPr="00F9148D">
        <w:rPr>
          <w:rFonts w:eastAsia="Times New Roman"/>
          <w:color w:val="595959" w:themeColor="text1" w:themeTint="A6"/>
        </w:rPr>
        <w:t>// };</w:t>
      </w:r>
    </w:p>
    <w:p w:rsidR="00671C6D" w:rsidRPr="00671C6D" w:rsidRDefault="00671C6D" w:rsidP="00671C6D">
      <w:pPr>
        <w:pStyle w:val="af1"/>
        <w:rPr>
          <w:lang w:val="en-US"/>
        </w:rPr>
      </w:pPr>
    </w:p>
    <w:p w:rsidR="00397FAA" w:rsidRPr="00397FAA" w:rsidRDefault="00397FAA" w:rsidP="00397FAA">
      <w:pPr>
        <w:pStyle w:val="af1"/>
      </w:pPr>
      <w:r w:rsidRPr="00397FAA">
        <w:t xml:space="preserve">var </w:t>
      </w:r>
      <w:r w:rsidRPr="00397FAA">
        <w:rPr>
          <w:color w:val="E36C0A" w:themeColor="accent6" w:themeShade="BF"/>
        </w:rPr>
        <w:t xml:space="preserve">num </w:t>
      </w:r>
      <w:r w:rsidRPr="00397FAA">
        <w:t>= (</w:t>
      </w:r>
      <w:r w:rsidRPr="00397FAA">
        <w:rPr>
          <w:color w:val="7030A0"/>
        </w:rPr>
        <w:t>value</w:t>
      </w:r>
      <w:r w:rsidRPr="00397FAA">
        <w:t>) =&gt; {</w:t>
      </w:r>
    </w:p>
    <w:p w:rsidR="00397FAA" w:rsidRPr="00397FAA" w:rsidRDefault="00397FAA" w:rsidP="00397FAA">
      <w:pPr>
        <w:pStyle w:val="af1"/>
      </w:pPr>
      <w:r w:rsidRPr="00397FAA">
        <w:t xml:space="preserve">  return </w:t>
      </w:r>
      <w:r w:rsidRPr="00397FAA">
        <w:rPr>
          <w:color w:val="7030A0"/>
        </w:rPr>
        <w:t xml:space="preserve">value </w:t>
      </w:r>
      <w:r w:rsidRPr="00397FAA">
        <w:t xml:space="preserve">+ </w:t>
      </w:r>
      <w:r>
        <w:t>1</w:t>
      </w:r>
      <w:r w:rsidRPr="00397FAA">
        <w:t>;</w:t>
      </w:r>
    </w:p>
    <w:p w:rsidR="00397FAA" w:rsidRDefault="00397FAA" w:rsidP="00397FAA">
      <w:pPr>
        <w:pStyle w:val="af1"/>
        <w:rPr>
          <w:lang w:val="en-US"/>
        </w:rPr>
      </w:pPr>
      <w:r w:rsidRPr="00397FAA">
        <w:t>};</w:t>
      </w:r>
    </w:p>
    <w:p w:rsidR="00397FAA" w:rsidRPr="00397FAA" w:rsidRDefault="00397FAA" w:rsidP="00397FAA">
      <w:pPr>
        <w:pStyle w:val="af1"/>
        <w:rPr>
          <w:lang w:val="en-US"/>
        </w:rPr>
      </w:pPr>
    </w:p>
    <w:p w:rsidR="00397FAA" w:rsidRPr="00397FAA" w:rsidRDefault="00397FAA" w:rsidP="00397FAA">
      <w:pPr>
        <w:pStyle w:val="af1"/>
        <w:rPr>
          <w:lang w:val="en-US"/>
        </w:rPr>
      </w:pPr>
      <w:r>
        <w:rPr>
          <w:lang w:val="en-US"/>
        </w:rPr>
        <w:t>num(2) // 3</w:t>
      </w:r>
    </w:p>
    <w:p w:rsidR="00F9148D" w:rsidRDefault="00F9148D" w:rsidP="00397FAA">
      <w:pPr>
        <w:pStyle w:val="aa"/>
        <w:rPr>
          <w:rFonts w:eastAsia="Times New Roman"/>
          <w:lang w:val="en-US"/>
        </w:rPr>
      </w:pPr>
    </w:p>
    <w:p w:rsidR="00397FAA" w:rsidRPr="00397FAA" w:rsidRDefault="00F9148D" w:rsidP="00397FAA">
      <w:pPr>
        <w:pStyle w:val="aa"/>
        <w:rPr>
          <w:rFonts w:eastAsia="Times New Roman"/>
        </w:rPr>
      </w:pPr>
      <w:r>
        <w:rPr>
          <w:rFonts w:eastAsia="Times New Roman"/>
        </w:rPr>
        <w:t>Е</w:t>
      </w:r>
      <w:r w:rsidR="00397FAA" w:rsidRPr="00397FAA">
        <w:rPr>
          <w:rFonts w:eastAsia="Times New Roman"/>
        </w:rPr>
        <w:t>сли у вас функция-однострочник, то можно использовать сокращенный синтаксис:</w:t>
      </w:r>
    </w:p>
    <w:p w:rsidR="00397FAA" w:rsidRPr="00F9148D" w:rsidRDefault="00397FAA" w:rsidP="00671C6D">
      <w:pPr>
        <w:pStyle w:val="af1"/>
        <w:rPr>
          <w:color w:val="595959" w:themeColor="text1" w:themeTint="A6"/>
        </w:rPr>
      </w:pPr>
      <w:r w:rsidRPr="00F9148D">
        <w:rPr>
          <w:color w:val="595959" w:themeColor="text1" w:themeTint="A6"/>
        </w:rPr>
        <w:t>// const &lt;name&gt; = (&lt;argument&gt;) =&gt; &lt;expressions&gt;;</w:t>
      </w:r>
    </w:p>
    <w:p w:rsidR="00397FAA" w:rsidRPr="00397FAA" w:rsidRDefault="00397FAA" w:rsidP="00397FAA">
      <w:pPr>
        <w:pStyle w:val="af1"/>
      </w:pPr>
      <w:r w:rsidRPr="00397FAA">
        <w:t xml:space="preserve">var </w:t>
      </w:r>
      <w:r w:rsidRPr="00F9148D">
        <w:rPr>
          <w:color w:val="E36C0A" w:themeColor="accent6" w:themeShade="BF"/>
        </w:rPr>
        <w:t xml:space="preserve">identity </w:t>
      </w:r>
      <w:r w:rsidRPr="00397FAA">
        <w:t xml:space="preserve">= </w:t>
      </w:r>
      <w:r w:rsidRPr="00F9148D">
        <w:rPr>
          <w:color w:val="7030A0"/>
        </w:rPr>
        <w:t xml:space="preserve">value </w:t>
      </w:r>
      <w:r w:rsidRPr="00397FAA">
        <w:t xml:space="preserve">=&gt; </w:t>
      </w:r>
      <w:r w:rsidRPr="00F9148D">
        <w:rPr>
          <w:color w:val="7030A0"/>
        </w:rPr>
        <w:t>value</w:t>
      </w:r>
      <w:r w:rsidRPr="00397FAA">
        <w:t>;</w:t>
      </w:r>
    </w:p>
    <w:p w:rsidR="00397FAA" w:rsidRDefault="00F9148D" w:rsidP="00397FAA">
      <w:pPr>
        <w:rPr>
          <w:rFonts w:asciiTheme="minorHAnsi" w:hAnsiTheme="minorHAnsi"/>
        </w:rPr>
      </w:pPr>
      <w:r>
        <w:rPr>
          <w:rFonts w:asciiTheme="minorHAnsi" w:hAnsiTheme="minorHAnsi"/>
        </w:rPr>
        <w:t xml:space="preserve">  </w:t>
      </w:r>
      <w:r w:rsidRPr="00F9148D">
        <w:rPr>
          <w:rFonts w:asciiTheme="minorHAnsi" w:hAnsiTheme="minorHAnsi"/>
        </w:rPr>
        <w:t>В коде выше мы опустили фигурные скобки и слово return, а так же скобки вокруг аргумента (это можно делать только если у функции один аргумент).</w:t>
      </w:r>
    </w:p>
    <w:p w:rsidR="00075E07" w:rsidRDefault="00075E07" w:rsidP="00397FAA">
      <w:pPr>
        <w:rPr>
          <w:rFonts w:asciiTheme="minorHAnsi" w:hAnsiTheme="minorHAnsi"/>
        </w:rPr>
      </w:pPr>
    </w:p>
    <w:p w:rsidR="00075E07" w:rsidRDefault="00075E07" w:rsidP="00075E07">
      <w:pPr>
        <w:rPr>
          <w:rFonts w:asciiTheme="minorHAnsi" w:hAnsiTheme="minorHAnsi"/>
        </w:rPr>
      </w:pPr>
      <w:r w:rsidRPr="00075E07">
        <w:rPr>
          <w:rStyle w:val="a5"/>
        </w:rPr>
        <w:t>Формальными параметрами</w:t>
      </w:r>
      <w:r w:rsidRPr="00075E07">
        <w:rPr>
          <w:rFonts w:asciiTheme="minorHAnsi" w:hAnsiTheme="minorHAnsi"/>
        </w:rPr>
        <w:t> функции называются имена переменных в </w:t>
      </w:r>
      <w:r w:rsidRPr="00075E07">
        <w:rPr>
          <w:rFonts w:asciiTheme="minorHAnsi" w:hAnsiTheme="minorHAnsi"/>
          <w:i/>
          <w:iCs/>
        </w:rPr>
        <w:t>определении функции</w:t>
      </w:r>
      <w:r w:rsidRPr="00075E07">
        <w:rPr>
          <w:rFonts w:asciiTheme="minorHAnsi" w:hAnsiTheme="minorHAnsi"/>
        </w:rPr>
        <w:t>. Например у функции</w:t>
      </w:r>
    </w:p>
    <w:p w:rsidR="00075E07" w:rsidRPr="00075E07" w:rsidRDefault="00075E07" w:rsidP="00075E07">
      <w:pPr>
        <w:pStyle w:val="af1"/>
      </w:pPr>
      <w:r w:rsidRPr="00075E07">
        <w:t>const f = (a, b) =&gt; a - b; </w:t>
      </w:r>
      <w:r>
        <w:rPr>
          <w:lang w:val="en-US"/>
        </w:rPr>
        <w:t xml:space="preserve">// </w:t>
      </w:r>
      <w:r w:rsidRPr="00075E07">
        <w:t>формальные параметры — это a и b.</w:t>
      </w:r>
    </w:p>
    <w:p w:rsidR="00075E07" w:rsidRDefault="00075E07" w:rsidP="00075E07">
      <w:pPr>
        <w:rPr>
          <w:rStyle w:val="a5"/>
          <w:lang w:val="en-US"/>
        </w:rPr>
      </w:pPr>
    </w:p>
    <w:p w:rsidR="00075E07" w:rsidRPr="00075E07" w:rsidRDefault="00075E07" w:rsidP="00075E07">
      <w:pPr>
        <w:rPr>
          <w:rFonts w:asciiTheme="minorHAnsi" w:hAnsiTheme="minorHAnsi"/>
        </w:rPr>
      </w:pPr>
      <w:r w:rsidRPr="00075E07">
        <w:rPr>
          <w:rStyle w:val="a5"/>
        </w:rPr>
        <w:t>Фактически параметры</w:t>
      </w:r>
      <w:r w:rsidRPr="00075E07">
        <w:rPr>
          <w:rFonts w:asciiTheme="minorHAnsi" w:hAnsiTheme="minorHAnsi"/>
        </w:rPr>
        <w:t> — это то, что было </w:t>
      </w:r>
      <w:r w:rsidRPr="00075E07">
        <w:rPr>
          <w:rFonts w:asciiTheme="minorHAnsi" w:hAnsiTheme="minorHAnsi"/>
          <w:i/>
          <w:iCs/>
        </w:rPr>
        <w:t>передано в функцию</w:t>
      </w:r>
      <w:r w:rsidRPr="00075E07">
        <w:rPr>
          <w:rFonts w:asciiTheme="minorHAnsi" w:hAnsiTheme="minorHAnsi"/>
        </w:rPr>
        <w:t> в момент вызова. Например</w:t>
      </w:r>
      <w:r>
        <w:rPr>
          <w:rFonts w:asciiTheme="minorHAnsi" w:hAnsiTheme="minorHAnsi"/>
          <w:lang w:val="en-US"/>
        </w:rPr>
        <w:t>,</w:t>
      </w:r>
      <w:r w:rsidRPr="00075E07">
        <w:rPr>
          <w:rFonts w:asciiTheme="minorHAnsi" w:hAnsiTheme="minorHAnsi"/>
        </w:rPr>
        <w:t xml:space="preserve"> если предыдущую функцию вызвать так f(5, z), где const z = 8, то фактическими параметрами являются 5 и z. Результатом этого вызова будет число -3, а внутри функции на момент конкретного вызова параметр a становится равным 5, а b становится равным 8.</w:t>
      </w:r>
    </w:p>
    <w:p w:rsidR="00075E07" w:rsidRPr="00075E07" w:rsidRDefault="00075E07" w:rsidP="00075E07">
      <w:pPr>
        <w:pStyle w:val="af1"/>
      </w:pPr>
      <w:r w:rsidRPr="00075E07">
        <w:rPr>
          <w:b/>
          <w:bCs/>
        </w:rPr>
        <w:t>const</w:t>
      </w:r>
      <w:r w:rsidRPr="00075E07">
        <w:t xml:space="preserve"> </w:t>
      </w:r>
      <w:r w:rsidRPr="00204B27">
        <w:rPr>
          <w:color w:val="E36C0A" w:themeColor="accent6" w:themeShade="BF"/>
        </w:rPr>
        <w:t>f</w:t>
      </w:r>
      <w:r w:rsidRPr="00075E07">
        <w:t xml:space="preserve"> = x =&gt; x * x;</w:t>
      </w:r>
    </w:p>
    <w:p w:rsidR="00075E07" w:rsidRPr="00075E07" w:rsidRDefault="00075E07" w:rsidP="00075E07">
      <w:pPr>
        <w:pStyle w:val="af1"/>
      </w:pPr>
    </w:p>
    <w:p w:rsidR="00075E07" w:rsidRPr="00075E07" w:rsidRDefault="00075E07" w:rsidP="00075E07">
      <w:pPr>
        <w:pStyle w:val="af1"/>
      </w:pPr>
      <w:r w:rsidRPr="00075E07">
        <w:rPr>
          <w:b/>
          <w:bCs/>
        </w:rPr>
        <w:t>const</w:t>
      </w:r>
      <w:r w:rsidRPr="00075E07">
        <w:t xml:space="preserve"> </w:t>
      </w:r>
      <w:r w:rsidRPr="00204B27">
        <w:rPr>
          <w:color w:val="7030A0"/>
        </w:rPr>
        <w:t>y</w:t>
      </w:r>
      <w:r w:rsidRPr="00075E07">
        <w:t xml:space="preserve"> = 5;</w:t>
      </w:r>
    </w:p>
    <w:p w:rsidR="00075E07" w:rsidRPr="00075E07" w:rsidRDefault="00075E07" w:rsidP="00075E07">
      <w:pPr>
        <w:pStyle w:val="af1"/>
      </w:pPr>
      <w:r w:rsidRPr="00075E07">
        <w:t>console.log(</w:t>
      </w:r>
      <w:r w:rsidRPr="00204B27">
        <w:rPr>
          <w:color w:val="E36C0A" w:themeColor="accent6" w:themeShade="BF"/>
        </w:rPr>
        <w:t>f</w:t>
      </w:r>
      <w:r w:rsidRPr="00075E07">
        <w:t>(</w:t>
      </w:r>
      <w:r w:rsidRPr="00204B27">
        <w:rPr>
          <w:color w:val="7030A0"/>
        </w:rPr>
        <w:t>y</w:t>
      </w:r>
      <w:r w:rsidRPr="00075E07">
        <w:t xml:space="preserve">)); </w:t>
      </w:r>
      <w:r w:rsidRPr="00075E07">
        <w:rPr>
          <w:i/>
          <w:iCs/>
        </w:rPr>
        <w:t>// 25</w:t>
      </w:r>
    </w:p>
    <w:p w:rsidR="00075E07" w:rsidRPr="00075E07" w:rsidRDefault="00075E07" w:rsidP="00075E07">
      <w:pPr>
        <w:pStyle w:val="af1"/>
      </w:pPr>
    </w:p>
    <w:p w:rsidR="00075E07" w:rsidRPr="00075E07" w:rsidRDefault="00075E07" w:rsidP="00075E07">
      <w:pPr>
        <w:pStyle w:val="af1"/>
      </w:pPr>
      <w:r w:rsidRPr="00075E07">
        <w:rPr>
          <w:b/>
          <w:bCs/>
        </w:rPr>
        <w:t>const</w:t>
      </w:r>
      <w:r w:rsidRPr="00075E07">
        <w:t xml:space="preserve"> </w:t>
      </w:r>
      <w:r w:rsidRPr="00204B27">
        <w:rPr>
          <w:color w:val="00B050"/>
        </w:rPr>
        <w:t>z</w:t>
      </w:r>
      <w:r w:rsidRPr="00075E07">
        <w:t xml:space="preserve"> = 3;</w:t>
      </w:r>
    </w:p>
    <w:p w:rsidR="00075E07" w:rsidRPr="00075E07" w:rsidRDefault="00075E07" w:rsidP="00075E07">
      <w:pPr>
        <w:pStyle w:val="af1"/>
      </w:pPr>
      <w:r w:rsidRPr="00075E07">
        <w:t>console.log(</w:t>
      </w:r>
      <w:r w:rsidRPr="00204B27">
        <w:rPr>
          <w:color w:val="E36C0A" w:themeColor="accent6" w:themeShade="BF"/>
        </w:rPr>
        <w:t>f</w:t>
      </w:r>
      <w:r w:rsidRPr="00075E07">
        <w:t>(</w:t>
      </w:r>
      <w:r w:rsidRPr="00204B27">
        <w:rPr>
          <w:color w:val="00B050"/>
        </w:rPr>
        <w:t>z</w:t>
      </w:r>
      <w:r w:rsidRPr="00075E07">
        <w:t xml:space="preserve">)); </w:t>
      </w:r>
      <w:r w:rsidRPr="00075E07">
        <w:rPr>
          <w:i/>
          <w:iCs/>
        </w:rPr>
        <w:t>// 9</w:t>
      </w:r>
    </w:p>
    <w:p w:rsidR="00075E07" w:rsidRDefault="00075E07" w:rsidP="00075E07">
      <w:pPr>
        <w:rPr>
          <w:rFonts w:asciiTheme="minorHAnsi" w:hAnsiTheme="minorHAnsi"/>
          <w:lang w:val="en-US"/>
        </w:rPr>
      </w:pPr>
    </w:p>
    <w:p w:rsidR="00075E07" w:rsidRPr="00075E07" w:rsidRDefault="00075E07" w:rsidP="00075E07">
      <w:pPr>
        <w:rPr>
          <w:rFonts w:asciiTheme="minorHAnsi" w:hAnsiTheme="minorHAnsi"/>
        </w:rPr>
      </w:pPr>
      <w:r w:rsidRPr="00075E07">
        <w:rPr>
          <w:rFonts w:asciiTheme="minorHAnsi" w:hAnsiTheme="minorHAnsi"/>
        </w:rPr>
        <w:t>Как видите, нет никакой связи между именами формальных и фактических параметров. Более того, у фактических параметров вообще может не быть имен, как в примере выше, где мы сразу передали число 5 в функцию. Что имеет значение, так это </w:t>
      </w:r>
      <w:r w:rsidRPr="00075E07">
        <w:rPr>
          <w:rFonts w:asciiTheme="minorHAnsi" w:hAnsiTheme="minorHAnsi"/>
          <w:b/>
          <w:bCs/>
        </w:rPr>
        <w:t>позиция</w:t>
      </w:r>
      <w:r w:rsidRPr="00075E07">
        <w:rPr>
          <w:rFonts w:asciiTheme="minorHAnsi" w:hAnsiTheme="minorHAnsi"/>
        </w:rPr>
        <w:t>. Во время вызова функции параметры должны передаваться в правильном порядке, и только тогда функция отработает, как предполагается.</w:t>
      </w:r>
    </w:p>
    <w:p w:rsidR="00075E07" w:rsidRPr="00075E07" w:rsidRDefault="00075E07" w:rsidP="00286AE4">
      <w:pPr>
        <w:pStyle w:val="af1"/>
      </w:pPr>
      <w:r w:rsidRPr="00075E07">
        <w:rPr>
          <w:b/>
          <w:bCs/>
        </w:rPr>
        <w:t>const</w:t>
      </w:r>
      <w:r w:rsidRPr="00075E07">
        <w:t xml:space="preserve"> f = (a, b) =&gt; a - b;</w:t>
      </w:r>
    </w:p>
    <w:p w:rsidR="00075E07" w:rsidRPr="00075E07" w:rsidRDefault="00075E07" w:rsidP="00286AE4">
      <w:pPr>
        <w:pStyle w:val="af1"/>
      </w:pPr>
    </w:p>
    <w:p w:rsidR="00075E07" w:rsidRPr="00075E07" w:rsidRDefault="00075E07" w:rsidP="00286AE4">
      <w:pPr>
        <w:pStyle w:val="af1"/>
      </w:pPr>
      <w:r w:rsidRPr="00075E07">
        <w:rPr>
          <w:b/>
          <w:bCs/>
        </w:rPr>
        <w:t>const</w:t>
      </w:r>
      <w:r w:rsidRPr="00075E07">
        <w:t xml:space="preserve"> x = 5;</w:t>
      </w:r>
    </w:p>
    <w:p w:rsidR="00075E07" w:rsidRPr="00075E07" w:rsidRDefault="00075E07" w:rsidP="00286AE4">
      <w:pPr>
        <w:pStyle w:val="af1"/>
      </w:pPr>
      <w:r w:rsidRPr="00075E07">
        <w:rPr>
          <w:b/>
          <w:bCs/>
        </w:rPr>
        <w:t>const</w:t>
      </w:r>
      <w:r w:rsidRPr="00075E07">
        <w:t xml:space="preserve"> y = 8;</w:t>
      </w:r>
    </w:p>
    <w:p w:rsidR="00075E07" w:rsidRPr="00075E07" w:rsidRDefault="00075E07" w:rsidP="00286AE4">
      <w:pPr>
        <w:pStyle w:val="af1"/>
      </w:pPr>
    </w:p>
    <w:p w:rsidR="00075E07" w:rsidRPr="00075E07" w:rsidRDefault="00075E07" w:rsidP="00286AE4">
      <w:pPr>
        <w:pStyle w:val="af1"/>
      </w:pPr>
      <w:r w:rsidRPr="00075E07">
        <w:t xml:space="preserve">console.log(f(x, y)); </w:t>
      </w:r>
      <w:r w:rsidRPr="00075E07">
        <w:rPr>
          <w:i/>
          <w:iCs/>
        </w:rPr>
        <w:t>// -3</w:t>
      </w:r>
    </w:p>
    <w:p w:rsidR="00075E07" w:rsidRPr="00075E07" w:rsidRDefault="00075E07" w:rsidP="00286AE4">
      <w:pPr>
        <w:pStyle w:val="af1"/>
      </w:pPr>
      <w:r w:rsidRPr="00075E07">
        <w:t xml:space="preserve">console.log(f(y, x)); </w:t>
      </w:r>
      <w:r w:rsidRPr="00075E07">
        <w:rPr>
          <w:i/>
          <w:iCs/>
        </w:rPr>
        <w:t>// 3</w:t>
      </w:r>
    </w:p>
    <w:p w:rsidR="00286AE4" w:rsidRDefault="00286AE4" w:rsidP="00286AE4">
      <w:pPr>
        <w:rPr>
          <w:rFonts w:asciiTheme="minorHAnsi" w:hAnsiTheme="minorHAnsi"/>
          <w:lang w:val="en-US"/>
        </w:rPr>
      </w:pPr>
    </w:p>
    <w:p w:rsidR="00286AE4" w:rsidRPr="00286AE4" w:rsidRDefault="00286AE4" w:rsidP="00286AE4">
      <w:pPr>
        <w:rPr>
          <w:rFonts w:asciiTheme="minorHAnsi" w:hAnsiTheme="minorHAnsi"/>
          <w:b/>
        </w:rPr>
      </w:pPr>
      <w:r w:rsidRPr="00286AE4">
        <w:rPr>
          <w:rFonts w:asciiTheme="minorHAnsi" w:hAnsiTheme="minorHAnsi"/>
          <w:b/>
        </w:rPr>
        <w:t>Return</w:t>
      </w:r>
    </w:p>
    <w:p w:rsidR="00286AE4" w:rsidRPr="00286AE4" w:rsidRDefault="00286AE4" w:rsidP="00286AE4">
      <w:pPr>
        <w:rPr>
          <w:rFonts w:asciiTheme="minorHAnsi" w:hAnsiTheme="minorHAnsi"/>
        </w:rPr>
      </w:pPr>
      <w:r w:rsidRPr="00286AE4">
        <w:rPr>
          <w:rFonts w:asciiTheme="minorHAnsi" w:hAnsiTheme="minorHAnsi"/>
        </w:rPr>
        <w:t>Вызов оператора return приводит к изменению течения программы. Последующие инструкции никогда не будут выполнены:</w:t>
      </w:r>
    </w:p>
    <w:p w:rsidR="00286AE4" w:rsidRPr="00286AE4" w:rsidRDefault="00286AE4" w:rsidP="00286AE4">
      <w:pPr>
        <w:pStyle w:val="af1"/>
      </w:pPr>
      <w:r w:rsidRPr="00286AE4">
        <w:rPr>
          <w:b/>
          <w:bCs/>
        </w:rPr>
        <w:t>const</w:t>
      </w:r>
      <w:r w:rsidRPr="00286AE4">
        <w:t xml:space="preserve"> identity = (value) =&gt; {</w:t>
      </w:r>
    </w:p>
    <w:p w:rsidR="00286AE4" w:rsidRPr="00286AE4" w:rsidRDefault="00286AE4" w:rsidP="00286AE4">
      <w:pPr>
        <w:pStyle w:val="af1"/>
      </w:pPr>
      <w:r w:rsidRPr="00286AE4">
        <w:t xml:space="preserve">  </w:t>
      </w:r>
      <w:r w:rsidRPr="00286AE4">
        <w:rPr>
          <w:b/>
          <w:bCs/>
        </w:rPr>
        <w:t>return</w:t>
      </w:r>
      <w:r w:rsidRPr="00286AE4">
        <w:t xml:space="preserve"> value;</w:t>
      </w:r>
    </w:p>
    <w:p w:rsidR="00286AE4" w:rsidRPr="00286AE4" w:rsidRDefault="00286AE4" w:rsidP="00286AE4">
      <w:pPr>
        <w:pStyle w:val="af1"/>
      </w:pPr>
      <w:r w:rsidRPr="00286AE4">
        <w:t xml:space="preserve">  </w:t>
      </w:r>
      <w:r w:rsidRPr="00286AE4">
        <w:rPr>
          <w:b/>
          <w:bCs/>
        </w:rPr>
        <w:t>const</w:t>
      </w:r>
      <w:r w:rsidRPr="00286AE4">
        <w:t xml:space="preserve"> a = 3 + 5; </w:t>
      </w:r>
      <w:r w:rsidRPr="00286AE4">
        <w:rPr>
          <w:i/>
          <w:iCs/>
        </w:rPr>
        <w:t>// этот код никогда не будет достигнут</w:t>
      </w:r>
    </w:p>
    <w:p w:rsidR="00286AE4" w:rsidRPr="00286AE4" w:rsidRDefault="00286AE4" w:rsidP="00286AE4">
      <w:pPr>
        <w:pStyle w:val="af1"/>
      </w:pPr>
      <w:r w:rsidRPr="00286AE4">
        <w:t>};</w:t>
      </w:r>
    </w:p>
    <w:p w:rsidR="00075E07" w:rsidRDefault="002604B9" w:rsidP="00397FAA">
      <w:pPr>
        <w:rPr>
          <w:rFonts w:asciiTheme="minorHAnsi" w:hAnsiTheme="minorHAnsi"/>
          <w:lang w:val="en-US"/>
        </w:rPr>
      </w:pPr>
      <w:r>
        <w:rPr>
          <w:rFonts w:asciiTheme="minorHAnsi" w:hAnsiTheme="minorHAnsi"/>
        </w:rPr>
        <w:t>Или</w:t>
      </w:r>
      <w:r>
        <w:rPr>
          <w:rFonts w:asciiTheme="minorHAnsi" w:hAnsiTheme="minorHAnsi"/>
          <w:lang w:val="en-US"/>
        </w:rPr>
        <w:t>:</w:t>
      </w:r>
    </w:p>
    <w:p w:rsidR="002604B9" w:rsidRDefault="002604B9" w:rsidP="002604B9">
      <w:pPr>
        <w:pStyle w:val="af1"/>
        <w:rPr>
          <w:lang w:val="en-US"/>
        </w:rPr>
      </w:pPr>
      <w:r w:rsidRPr="002604B9">
        <w:rPr>
          <w:rStyle w:val="hljs-keyword"/>
        </w:rPr>
        <w:t>const</w:t>
      </w:r>
      <w:r w:rsidRPr="002604B9">
        <w:t xml:space="preserve"> func = </w:t>
      </w:r>
      <w:r w:rsidRPr="002604B9">
        <w:rPr>
          <w:rStyle w:val="hljs-function"/>
        </w:rPr>
        <w:t>(</w:t>
      </w:r>
      <w:r w:rsidRPr="002604B9">
        <w:rPr>
          <w:rStyle w:val="hljs-params"/>
        </w:rPr>
        <w:t>num</w:t>
      </w:r>
      <w:r w:rsidRPr="002604B9">
        <w:rPr>
          <w:rStyle w:val="hljs-function"/>
        </w:rPr>
        <w:t>) =&gt;</w:t>
      </w:r>
      <w:r w:rsidRPr="002604B9">
        <w:t xml:space="preserve"> { </w:t>
      </w:r>
    </w:p>
    <w:p w:rsidR="002604B9" w:rsidRPr="002604B9" w:rsidRDefault="002604B9" w:rsidP="002604B9">
      <w:pPr>
        <w:pStyle w:val="af1"/>
        <w:rPr>
          <w:rStyle w:val="af0"/>
        </w:rPr>
      </w:pPr>
      <w:r w:rsidRPr="002604B9">
        <w:rPr>
          <w:rStyle w:val="af0"/>
        </w:rPr>
        <w:t>return num * num * num;</w:t>
      </w:r>
    </w:p>
    <w:p w:rsidR="002604B9" w:rsidRDefault="002604B9" w:rsidP="002604B9">
      <w:pPr>
        <w:pStyle w:val="af1"/>
        <w:rPr>
          <w:lang w:val="en-US"/>
        </w:rPr>
      </w:pPr>
      <w:r w:rsidRPr="002604B9">
        <w:rPr>
          <w:rStyle w:val="hljs-keyword"/>
        </w:rPr>
        <w:t>return</w:t>
      </w:r>
      <w:r w:rsidRPr="002604B9">
        <w:t xml:space="preserve"> num * num * num * num;</w:t>
      </w:r>
    </w:p>
    <w:p w:rsidR="002604B9" w:rsidRDefault="002604B9" w:rsidP="002604B9">
      <w:pPr>
        <w:pStyle w:val="af1"/>
        <w:rPr>
          <w:lang w:val="en-US"/>
        </w:rPr>
      </w:pPr>
      <w:r w:rsidRPr="002604B9">
        <w:rPr>
          <w:rStyle w:val="hljs-keyword"/>
        </w:rPr>
        <w:t>return</w:t>
      </w:r>
      <w:r w:rsidRPr="002604B9">
        <w:t xml:space="preserve"> num * num; }</w:t>
      </w:r>
    </w:p>
    <w:p w:rsidR="002604B9" w:rsidRPr="002604B9" w:rsidRDefault="002604B9" w:rsidP="002604B9">
      <w:pPr>
        <w:pStyle w:val="af1"/>
        <w:rPr>
          <w:lang w:val="en-US"/>
        </w:rPr>
      </w:pPr>
    </w:p>
    <w:p w:rsidR="002604B9" w:rsidRPr="002604B9" w:rsidRDefault="002604B9" w:rsidP="002604B9">
      <w:pPr>
        <w:pStyle w:val="af1"/>
        <w:rPr>
          <w:lang w:val="en-US"/>
        </w:rPr>
      </w:pPr>
      <w:r w:rsidRPr="002604B9">
        <w:rPr>
          <w:rStyle w:val="hljs-builtin"/>
        </w:rPr>
        <w:t>console</w:t>
      </w:r>
      <w:r w:rsidRPr="002604B9">
        <w:t>.log(func(</w:t>
      </w:r>
      <w:r w:rsidRPr="002604B9">
        <w:rPr>
          <w:rStyle w:val="hljs-number"/>
        </w:rPr>
        <w:t>3</w:t>
      </w:r>
      <w:r w:rsidRPr="002604B9">
        <w:t>));</w:t>
      </w:r>
      <w:r>
        <w:rPr>
          <w:lang w:val="en-US"/>
        </w:rPr>
        <w:t xml:space="preserve"> //27</w:t>
      </w:r>
    </w:p>
    <w:p w:rsidR="00145C2B" w:rsidRPr="00145C2B" w:rsidRDefault="00145C2B" w:rsidP="00397FAA">
      <w:pPr>
        <w:rPr>
          <w:rFonts w:asciiTheme="minorHAnsi" w:hAnsiTheme="minorHAnsi"/>
          <w:lang w:val="en-US"/>
        </w:rPr>
      </w:pPr>
      <w:r w:rsidRPr="00145C2B">
        <w:rPr>
          <w:rFonts w:asciiTheme="minorHAnsi" w:hAnsiTheme="minorHAnsi"/>
        </w:rPr>
        <w:t>Строка кода называется </w:t>
      </w:r>
      <w:r w:rsidRPr="00145C2B">
        <w:rPr>
          <w:rStyle w:val="a5"/>
        </w:rPr>
        <w:t>инструкуцией</w:t>
      </w:r>
      <w:r w:rsidRPr="00145C2B">
        <w:rPr>
          <w:rFonts w:asciiTheme="minorHAnsi" w:hAnsiTheme="minorHAnsi"/>
        </w:rPr>
        <w:t>, в JavaScript инструкции должны заканчиваться точкой с запятой.</w:t>
      </w:r>
    </w:p>
    <w:p w:rsidR="00145C2B" w:rsidRDefault="00145C2B" w:rsidP="00145C2B">
      <w:pPr>
        <w:pStyle w:val="aa"/>
        <w:rPr>
          <w:shd w:val="clear" w:color="auto" w:fill="FFFFFF"/>
          <w:lang w:val="en-US"/>
        </w:rPr>
      </w:pPr>
    </w:p>
    <w:p w:rsidR="00F9148D" w:rsidRDefault="00145C2B" w:rsidP="00145C2B">
      <w:pPr>
        <w:pStyle w:val="aa"/>
        <w:rPr>
          <w:shd w:val="clear" w:color="auto" w:fill="FFFFFF"/>
          <w:lang w:val="en-US"/>
        </w:rPr>
      </w:pPr>
      <w:r>
        <w:rPr>
          <w:shd w:val="clear" w:color="auto" w:fill="FFFFFF"/>
        </w:rPr>
        <w:t>Фигурные скобки создают </w:t>
      </w:r>
      <w:r w:rsidRPr="00145C2B">
        <w:rPr>
          <w:rStyle w:val="a5"/>
        </w:rPr>
        <w:t>блок</w:t>
      </w:r>
      <w:r>
        <w:rPr>
          <w:shd w:val="clear" w:color="auto" w:fill="FFFFFF"/>
        </w:rPr>
        <w:t>. В JavaScript и других языках вы часто сталкиваетесь с блоками. Они создают группу </w:t>
      </w:r>
      <w:r w:rsidRPr="00145C2B">
        <w:t>инструкций</w:t>
      </w:r>
      <w:r>
        <w:rPr>
          <w:shd w:val="clear" w:color="auto" w:fill="FFFFFF"/>
        </w:rPr>
        <w:t>, таким способом мы понимаем где функция начинается и заканчивается.</w:t>
      </w:r>
    </w:p>
    <w:p w:rsidR="00A21FA2" w:rsidRDefault="00A21FA2" w:rsidP="00A21FA2">
      <w:pPr>
        <w:pStyle w:val="aa"/>
        <w:rPr>
          <w:b/>
          <w:bCs/>
          <w:lang w:val="en-US"/>
        </w:rPr>
      </w:pPr>
    </w:p>
    <w:p w:rsidR="00A21FA2" w:rsidRPr="00A21FA2" w:rsidRDefault="00A21FA2" w:rsidP="00A21FA2">
      <w:pPr>
        <w:pStyle w:val="af1"/>
      </w:pPr>
      <w:r w:rsidRPr="00A21FA2">
        <w:rPr>
          <w:b/>
          <w:bCs/>
        </w:rPr>
        <w:t>const</w:t>
      </w:r>
      <w:r w:rsidRPr="00A21FA2">
        <w:t xml:space="preserve"> </w:t>
      </w:r>
      <w:r w:rsidRPr="00A21FA2">
        <w:rPr>
          <w:color w:val="E36C0A" w:themeColor="accent6" w:themeShade="BF"/>
        </w:rPr>
        <w:t xml:space="preserve">pi </w:t>
      </w:r>
      <w:r w:rsidRPr="00A21FA2">
        <w:t xml:space="preserve">= </w:t>
      </w:r>
      <w:r w:rsidRPr="009E6D44">
        <w:rPr>
          <w:rStyle w:val="af0"/>
        </w:rPr>
        <w:t>()</w:t>
      </w:r>
      <w:r w:rsidRPr="00A21FA2">
        <w:t xml:space="preserve"> =&gt; {</w:t>
      </w:r>
    </w:p>
    <w:p w:rsidR="00A21FA2" w:rsidRPr="00A21FA2" w:rsidRDefault="00A21FA2" w:rsidP="00A21FA2">
      <w:pPr>
        <w:pStyle w:val="af1"/>
      </w:pPr>
      <w:r w:rsidRPr="00A21FA2">
        <w:t xml:space="preserve">  </w:t>
      </w:r>
      <w:r w:rsidRPr="00A21FA2">
        <w:rPr>
          <w:b/>
          <w:bCs/>
        </w:rPr>
        <w:t>return</w:t>
      </w:r>
      <w:r w:rsidRPr="00A21FA2">
        <w:t xml:space="preserve"> 3.14;</w:t>
      </w:r>
    </w:p>
    <w:p w:rsidR="00A21FA2" w:rsidRPr="00A21FA2" w:rsidRDefault="00A21FA2" w:rsidP="00A21FA2">
      <w:pPr>
        <w:pStyle w:val="af1"/>
      </w:pPr>
      <w:r w:rsidRPr="00A21FA2">
        <w:t>}</w:t>
      </w:r>
    </w:p>
    <w:p w:rsidR="00A21FA2" w:rsidRPr="00A21FA2" w:rsidRDefault="00A21FA2" w:rsidP="00A21FA2">
      <w:pPr>
        <w:pStyle w:val="af1"/>
      </w:pPr>
    </w:p>
    <w:p w:rsidR="00A21FA2" w:rsidRPr="00A21FA2" w:rsidRDefault="00A21FA2" w:rsidP="00A21FA2">
      <w:pPr>
        <w:pStyle w:val="af1"/>
      </w:pPr>
      <w:r w:rsidRPr="00A21FA2">
        <w:rPr>
          <w:b/>
          <w:bCs/>
        </w:rPr>
        <w:t>const</w:t>
      </w:r>
      <w:r w:rsidRPr="00A21FA2">
        <w:t xml:space="preserve"> </w:t>
      </w:r>
      <w:r w:rsidRPr="00A21FA2">
        <w:rPr>
          <w:color w:val="7030A0"/>
        </w:rPr>
        <w:t xml:space="preserve">multi </w:t>
      </w:r>
      <w:r w:rsidRPr="00A21FA2">
        <w:t>= (a, b) =&gt; {</w:t>
      </w:r>
    </w:p>
    <w:p w:rsidR="00A21FA2" w:rsidRPr="00A21FA2" w:rsidRDefault="00A21FA2" w:rsidP="00A21FA2">
      <w:pPr>
        <w:pStyle w:val="af1"/>
      </w:pPr>
      <w:r w:rsidRPr="00A21FA2">
        <w:t xml:space="preserve">  </w:t>
      </w:r>
      <w:r w:rsidRPr="00A21FA2">
        <w:rPr>
          <w:b/>
          <w:bCs/>
        </w:rPr>
        <w:t>return</w:t>
      </w:r>
      <w:r w:rsidRPr="00A21FA2">
        <w:t xml:space="preserve"> Math.round(a * a + b * b);</w:t>
      </w:r>
    </w:p>
    <w:p w:rsidR="00A21FA2" w:rsidRPr="00A21FA2" w:rsidRDefault="00A21FA2" w:rsidP="00A21FA2">
      <w:pPr>
        <w:pStyle w:val="af1"/>
      </w:pPr>
      <w:r w:rsidRPr="00A21FA2">
        <w:t>}</w:t>
      </w:r>
    </w:p>
    <w:p w:rsidR="00A21FA2" w:rsidRPr="00A21FA2" w:rsidRDefault="00A21FA2" w:rsidP="00A21FA2">
      <w:pPr>
        <w:pStyle w:val="af1"/>
      </w:pPr>
    </w:p>
    <w:p w:rsidR="00A21FA2" w:rsidRPr="00A21FA2" w:rsidRDefault="00A21FA2" w:rsidP="00A21FA2">
      <w:pPr>
        <w:pStyle w:val="af1"/>
      </w:pPr>
      <w:r w:rsidRPr="00A21FA2">
        <w:rPr>
          <w:color w:val="7030A0"/>
        </w:rPr>
        <w:t>multi</w:t>
      </w:r>
      <w:r w:rsidRPr="00A21FA2">
        <w:t>(</w:t>
      </w:r>
      <w:r w:rsidRPr="00A21FA2">
        <w:rPr>
          <w:color w:val="E36C0A" w:themeColor="accent6" w:themeShade="BF"/>
        </w:rPr>
        <w:t>pi()</w:t>
      </w:r>
      <w:r w:rsidRPr="00A21FA2">
        <w:t>, 4);</w:t>
      </w:r>
    </w:p>
    <w:p w:rsidR="00A21FA2" w:rsidRDefault="00A21FA2" w:rsidP="00A21FA2">
      <w:pPr>
        <w:pStyle w:val="aa"/>
        <w:rPr>
          <w:lang w:val="en-US"/>
        </w:rPr>
      </w:pPr>
    </w:p>
    <w:p w:rsidR="00A21FA2" w:rsidRPr="00A21FA2" w:rsidRDefault="00A21FA2" w:rsidP="00A21FA2">
      <w:pPr>
        <w:pStyle w:val="aa"/>
      </w:pPr>
      <w:r w:rsidRPr="00A21FA2">
        <w:t>Попробуем вычислить результат выражения multi(pi(), 4) используя подстановочную модель вычислений.</w:t>
      </w:r>
    </w:p>
    <w:p w:rsidR="00A21FA2" w:rsidRPr="00A21FA2" w:rsidRDefault="00A21FA2" w:rsidP="00A21FA2">
      <w:pPr>
        <w:pStyle w:val="af1"/>
      </w:pPr>
      <w:r w:rsidRPr="00A21FA2">
        <w:t>multi(pi(), 4);</w:t>
      </w:r>
    </w:p>
    <w:p w:rsidR="00A21FA2" w:rsidRPr="00A21FA2" w:rsidRDefault="00A21FA2" w:rsidP="00A21FA2">
      <w:pPr>
        <w:pStyle w:val="af1"/>
      </w:pPr>
    </w:p>
    <w:p w:rsidR="00A21FA2" w:rsidRPr="00A21FA2" w:rsidRDefault="00A21FA2" w:rsidP="00A21FA2">
      <w:pPr>
        <w:pStyle w:val="af1"/>
      </w:pPr>
      <w:r w:rsidRPr="00A21FA2">
        <w:rPr>
          <w:i/>
          <w:iCs/>
        </w:rPr>
        <w:t>// Подстановка `pi`</w:t>
      </w:r>
    </w:p>
    <w:p w:rsidR="00A21FA2" w:rsidRPr="00A21FA2" w:rsidRDefault="00A21FA2" w:rsidP="00A21FA2">
      <w:pPr>
        <w:pStyle w:val="af1"/>
      </w:pPr>
      <w:r w:rsidRPr="00A21FA2">
        <w:t>multi(3.14, 4)</w:t>
      </w:r>
    </w:p>
    <w:p w:rsidR="00A21FA2" w:rsidRPr="00A21FA2" w:rsidRDefault="00A21FA2" w:rsidP="00A21FA2">
      <w:pPr>
        <w:pStyle w:val="af1"/>
      </w:pPr>
    </w:p>
    <w:p w:rsidR="00A21FA2" w:rsidRPr="00A21FA2" w:rsidRDefault="00A21FA2" w:rsidP="00A21FA2">
      <w:pPr>
        <w:pStyle w:val="af1"/>
      </w:pPr>
      <w:r w:rsidRPr="00A21FA2">
        <w:rPr>
          <w:i/>
          <w:iCs/>
        </w:rPr>
        <w:lastRenderedPageBreak/>
        <w:t>// Подстановка `multi`</w:t>
      </w:r>
    </w:p>
    <w:p w:rsidR="00A21FA2" w:rsidRPr="00A21FA2" w:rsidRDefault="00A21FA2" w:rsidP="00A21FA2">
      <w:pPr>
        <w:pStyle w:val="af1"/>
      </w:pPr>
      <w:r w:rsidRPr="00A21FA2">
        <w:t>Math.round(3.14 * 3.14 + 4 * 4);</w:t>
      </w:r>
    </w:p>
    <w:p w:rsidR="00A21FA2" w:rsidRPr="00A21FA2" w:rsidRDefault="00A21FA2" w:rsidP="00A21FA2">
      <w:pPr>
        <w:pStyle w:val="af1"/>
      </w:pPr>
    </w:p>
    <w:p w:rsidR="00A21FA2" w:rsidRPr="00A21FA2" w:rsidRDefault="00A21FA2" w:rsidP="00A21FA2">
      <w:pPr>
        <w:pStyle w:val="af1"/>
      </w:pPr>
      <w:r w:rsidRPr="00A21FA2">
        <w:rPr>
          <w:i/>
          <w:iCs/>
        </w:rPr>
        <w:t>// Редукции</w:t>
      </w:r>
    </w:p>
    <w:p w:rsidR="00A21FA2" w:rsidRPr="00A21FA2" w:rsidRDefault="00A21FA2" w:rsidP="00A21FA2">
      <w:pPr>
        <w:pStyle w:val="af1"/>
      </w:pPr>
      <w:r w:rsidRPr="00A21FA2">
        <w:t>Math.round(9.8596 + 4 * 4);</w:t>
      </w:r>
    </w:p>
    <w:p w:rsidR="00A21FA2" w:rsidRPr="00A21FA2" w:rsidRDefault="00A21FA2" w:rsidP="00A21FA2">
      <w:pPr>
        <w:pStyle w:val="af1"/>
      </w:pPr>
      <w:r w:rsidRPr="00A21FA2">
        <w:t>Math.round(9.8596 + 16);</w:t>
      </w:r>
    </w:p>
    <w:p w:rsidR="00A21FA2" w:rsidRPr="00A21FA2" w:rsidRDefault="00A21FA2" w:rsidP="00A21FA2">
      <w:pPr>
        <w:pStyle w:val="af1"/>
      </w:pPr>
      <w:r w:rsidRPr="00A21FA2">
        <w:t>Math.round(25.8596);</w:t>
      </w:r>
    </w:p>
    <w:p w:rsidR="00A21FA2" w:rsidRPr="00A21FA2" w:rsidRDefault="00A21FA2" w:rsidP="00A21FA2">
      <w:pPr>
        <w:pStyle w:val="af1"/>
      </w:pPr>
    </w:p>
    <w:p w:rsidR="00A21FA2" w:rsidRPr="00A21FA2" w:rsidRDefault="00A21FA2" w:rsidP="00A21FA2">
      <w:pPr>
        <w:pStyle w:val="af1"/>
      </w:pPr>
      <w:r w:rsidRPr="00A21FA2">
        <w:rPr>
          <w:i/>
          <w:iCs/>
        </w:rPr>
        <w:t>// Подстановки внутри `round` и вычисления мы не видим,</w:t>
      </w:r>
    </w:p>
    <w:p w:rsidR="00A21FA2" w:rsidRPr="00A21FA2" w:rsidRDefault="00A21FA2" w:rsidP="00A21FA2">
      <w:pPr>
        <w:pStyle w:val="af1"/>
      </w:pPr>
      <w:r w:rsidRPr="00A21FA2">
        <w:rPr>
          <w:i/>
          <w:iCs/>
        </w:rPr>
        <w:t>// потому что это встроенная функция</w:t>
      </w:r>
    </w:p>
    <w:p w:rsidR="00A21FA2" w:rsidRPr="00A21FA2" w:rsidRDefault="00A21FA2" w:rsidP="00A21FA2">
      <w:pPr>
        <w:pStyle w:val="af1"/>
      </w:pPr>
      <w:r w:rsidRPr="00A21FA2">
        <w:t>25;</w:t>
      </w:r>
    </w:p>
    <w:p w:rsidR="00145C2B" w:rsidRPr="00A21FA2" w:rsidRDefault="00145C2B" w:rsidP="00A21FA2">
      <w:pPr>
        <w:pStyle w:val="aa"/>
        <w:rPr>
          <w:rStyle w:val="a5"/>
          <w:i w:val="0"/>
          <w:iCs w:val="0"/>
          <w:shd w:val="clear" w:color="auto" w:fill="auto"/>
        </w:rPr>
      </w:pPr>
    </w:p>
    <w:p w:rsidR="00A21FA2" w:rsidRDefault="00A21FA2" w:rsidP="00145C2B">
      <w:pPr>
        <w:pStyle w:val="aa"/>
        <w:rPr>
          <w:rStyle w:val="a5"/>
          <w:lang w:val="en-US"/>
        </w:rPr>
      </w:pPr>
    </w:p>
    <w:p w:rsidR="00A21FA2" w:rsidRPr="00145C2B" w:rsidRDefault="00A21FA2" w:rsidP="00145C2B">
      <w:pPr>
        <w:pStyle w:val="aa"/>
        <w:rPr>
          <w:rStyle w:val="a5"/>
          <w:lang w:val="en-US"/>
        </w:rPr>
      </w:pPr>
    </w:p>
    <w:p w:rsidR="00397FAA" w:rsidRPr="000A2D63" w:rsidRDefault="00397FAA" w:rsidP="000A2D63">
      <w:pPr>
        <w:pStyle w:val="aa"/>
        <w:rPr>
          <w:lang w:val="en-US"/>
        </w:rPr>
      </w:pPr>
      <w:r>
        <w:t>или</w:t>
      </w:r>
      <w:r w:rsidR="000A2D63">
        <w:t xml:space="preserve"> </w:t>
      </w:r>
      <w:r w:rsidR="000A2D63">
        <w:rPr>
          <w:lang w:val="en-US"/>
        </w:rPr>
        <w:t>&lt;</w:t>
      </w:r>
      <w:r w:rsidR="000A2D63">
        <w:rPr>
          <w:shd w:val="clear" w:color="auto" w:fill="F8F8F8"/>
        </w:rPr>
        <w:t>Устаревший синтаксис</w:t>
      </w:r>
      <w:r w:rsidR="00075E07">
        <w:rPr>
          <w:shd w:val="clear" w:color="auto" w:fill="F8F8F8"/>
          <w:lang w:val="en-US"/>
        </w:rPr>
        <w:t xml:space="preserve"> </w:t>
      </w:r>
      <w:r w:rsidR="00075E07">
        <w:rPr>
          <w:shd w:val="clear" w:color="auto" w:fill="F8F8F8"/>
        </w:rPr>
        <w:t>чуть ниже</w:t>
      </w:r>
      <w:r w:rsidR="000A2D63">
        <w:rPr>
          <w:shd w:val="clear" w:color="auto" w:fill="F8F8F8"/>
        </w:rPr>
        <w:t>, предпочтительным является () =&gt; {}. Кроме синтаксической разницы есть и семантическая.</w:t>
      </w:r>
      <w:r w:rsidR="000A2D63">
        <w:rPr>
          <w:lang w:val="en-US"/>
        </w:rPr>
        <w:t>&gt;</w:t>
      </w:r>
    </w:p>
    <w:p w:rsidR="003217D4" w:rsidRPr="006C1392" w:rsidRDefault="003217D4" w:rsidP="006C1392">
      <w:pPr>
        <w:pStyle w:val="af1"/>
        <w:rPr>
          <w:rStyle w:val="af0"/>
          <w:b w:val="0"/>
          <w:color w:val="auto"/>
        </w:rPr>
      </w:pPr>
      <w:r w:rsidRPr="006C1392">
        <w:rPr>
          <w:rStyle w:val="af0"/>
          <w:b w:val="0"/>
          <w:color w:val="auto"/>
        </w:rPr>
        <w:t>function showMessage() {</w:t>
      </w:r>
    </w:p>
    <w:p w:rsidR="003217D4" w:rsidRPr="006C1392" w:rsidRDefault="003217D4" w:rsidP="006C1392">
      <w:pPr>
        <w:pStyle w:val="af1"/>
        <w:rPr>
          <w:rStyle w:val="af0"/>
          <w:b w:val="0"/>
          <w:color w:val="auto"/>
        </w:rPr>
      </w:pPr>
      <w:r w:rsidRPr="006C1392">
        <w:rPr>
          <w:rStyle w:val="af0"/>
          <w:b w:val="0"/>
          <w:color w:val="auto"/>
        </w:rPr>
        <w:t xml:space="preserve">  alert( 'Привет всем присутствующим!' );</w:t>
      </w:r>
    </w:p>
    <w:p w:rsidR="003217D4" w:rsidRPr="006C1392" w:rsidRDefault="003217D4" w:rsidP="006C1392">
      <w:pPr>
        <w:pStyle w:val="af1"/>
        <w:rPr>
          <w:rStyle w:val="af0"/>
          <w:b w:val="0"/>
          <w:color w:val="auto"/>
        </w:rPr>
      </w:pPr>
      <w:r w:rsidRPr="006C1392">
        <w:rPr>
          <w:rStyle w:val="af0"/>
          <w:b w:val="0"/>
          <w:color w:val="auto"/>
        </w:rPr>
        <w:t>}</w:t>
      </w:r>
    </w:p>
    <w:p w:rsidR="003217D4" w:rsidRPr="003217D4" w:rsidRDefault="003217D4" w:rsidP="003217D4">
      <w:pPr>
        <w:rPr>
          <w:rFonts w:asciiTheme="minorHAnsi" w:hAnsiTheme="minorHAnsi"/>
        </w:rPr>
      </w:pPr>
      <w:r w:rsidRPr="003217D4">
        <w:rPr>
          <w:rFonts w:asciiTheme="minorHAnsi" w:hAnsiTheme="minorHAnsi"/>
        </w:rPr>
        <w:t xml:space="preserve">Вначале идет ключевое слово function, после него </w:t>
      </w:r>
      <w:r w:rsidRPr="003217D4">
        <w:rPr>
          <w:rFonts w:asciiTheme="minorHAnsi" w:hAnsiTheme="minorHAnsi"/>
          <w:i/>
          <w:iCs/>
        </w:rPr>
        <w:t>имя функции</w:t>
      </w:r>
      <w:r w:rsidRPr="003217D4">
        <w:rPr>
          <w:rFonts w:asciiTheme="minorHAnsi" w:hAnsiTheme="minorHAnsi"/>
        </w:rPr>
        <w:t xml:space="preserve">, затем </w:t>
      </w:r>
      <w:r w:rsidRPr="003217D4">
        <w:rPr>
          <w:rFonts w:asciiTheme="minorHAnsi" w:hAnsiTheme="minorHAnsi"/>
          <w:i/>
          <w:iCs/>
        </w:rPr>
        <w:t>список параметров</w:t>
      </w:r>
      <w:r w:rsidRPr="003217D4">
        <w:rPr>
          <w:rFonts w:asciiTheme="minorHAnsi" w:hAnsiTheme="minorHAnsi"/>
        </w:rPr>
        <w:t xml:space="preserve"> в скобках (в примере выше он пустой) и </w:t>
      </w:r>
      <w:r w:rsidRPr="003217D4">
        <w:rPr>
          <w:rFonts w:asciiTheme="minorHAnsi" w:hAnsiTheme="minorHAnsi"/>
          <w:i/>
          <w:iCs/>
        </w:rPr>
        <w:t>тело функции</w:t>
      </w:r>
      <w:r w:rsidRPr="003217D4">
        <w:rPr>
          <w:rFonts w:asciiTheme="minorHAnsi" w:hAnsiTheme="minorHAnsi"/>
        </w:rPr>
        <w:t xml:space="preserve"> – код, который выполняется при её вызове.</w:t>
      </w:r>
    </w:p>
    <w:p w:rsidR="003217D4" w:rsidRPr="003217D4" w:rsidRDefault="003217D4" w:rsidP="003217D4">
      <w:pPr>
        <w:rPr>
          <w:rFonts w:asciiTheme="minorHAnsi" w:hAnsiTheme="minorHAnsi"/>
        </w:rPr>
      </w:pPr>
      <w:r w:rsidRPr="003217D4">
        <w:rPr>
          <w:rFonts w:asciiTheme="minorHAnsi" w:hAnsiTheme="minorHAnsi"/>
        </w:rPr>
        <w:t>Объявленная функция доступна по имени, например:</w:t>
      </w:r>
    </w:p>
    <w:p w:rsidR="003217D4" w:rsidRPr="006C1392" w:rsidRDefault="003217D4" w:rsidP="006C1392">
      <w:pPr>
        <w:pStyle w:val="af1"/>
        <w:rPr>
          <w:rStyle w:val="af0"/>
          <w:b w:val="0"/>
          <w:color w:val="auto"/>
        </w:rPr>
      </w:pPr>
      <w:r w:rsidRPr="006C1392">
        <w:rPr>
          <w:rStyle w:val="af0"/>
          <w:b w:val="0"/>
          <w:color w:val="auto"/>
        </w:rPr>
        <w:t>function showMessage() {</w:t>
      </w:r>
    </w:p>
    <w:p w:rsidR="003217D4" w:rsidRPr="006C1392" w:rsidRDefault="003217D4" w:rsidP="006C1392">
      <w:pPr>
        <w:pStyle w:val="af1"/>
        <w:rPr>
          <w:rStyle w:val="af0"/>
          <w:b w:val="0"/>
          <w:color w:val="auto"/>
        </w:rPr>
      </w:pPr>
      <w:r w:rsidRPr="006C1392">
        <w:rPr>
          <w:rStyle w:val="af0"/>
          <w:b w:val="0"/>
          <w:color w:val="auto"/>
        </w:rPr>
        <w:t xml:space="preserve">  alert( 'Привет всем присутствующим!' );</w:t>
      </w:r>
    </w:p>
    <w:p w:rsidR="003217D4" w:rsidRPr="006C1392" w:rsidRDefault="003217D4" w:rsidP="006C1392">
      <w:pPr>
        <w:pStyle w:val="af1"/>
        <w:rPr>
          <w:rStyle w:val="af0"/>
          <w:b w:val="0"/>
          <w:color w:val="auto"/>
        </w:rPr>
      </w:pPr>
      <w:r w:rsidRPr="006C1392">
        <w:rPr>
          <w:rStyle w:val="af0"/>
          <w:b w:val="0"/>
          <w:color w:val="auto"/>
        </w:rPr>
        <w:t>}</w:t>
      </w:r>
    </w:p>
    <w:p w:rsidR="003217D4" w:rsidRPr="006C1392" w:rsidRDefault="003217D4" w:rsidP="006C1392">
      <w:pPr>
        <w:pStyle w:val="af1"/>
        <w:rPr>
          <w:rStyle w:val="af0"/>
          <w:b w:val="0"/>
          <w:color w:val="auto"/>
        </w:rPr>
      </w:pPr>
    </w:p>
    <w:p w:rsidR="003217D4" w:rsidRPr="006C1392" w:rsidRDefault="003217D4" w:rsidP="006C1392">
      <w:pPr>
        <w:pStyle w:val="af1"/>
        <w:rPr>
          <w:rStyle w:val="af0"/>
          <w:b w:val="0"/>
          <w:color w:val="auto"/>
        </w:rPr>
      </w:pPr>
      <w:r w:rsidRPr="006C1392">
        <w:rPr>
          <w:rStyle w:val="af0"/>
          <w:b w:val="0"/>
          <w:color w:val="auto"/>
        </w:rPr>
        <w:t>showMessage();</w:t>
      </w:r>
    </w:p>
    <w:p w:rsidR="003217D4" w:rsidRPr="006C1392" w:rsidRDefault="003217D4" w:rsidP="006C1392">
      <w:pPr>
        <w:pStyle w:val="af1"/>
        <w:rPr>
          <w:rStyle w:val="af0"/>
          <w:b w:val="0"/>
          <w:color w:val="auto"/>
        </w:rPr>
      </w:pPr>
      <w:r w:rsidRPr="006C1392">
        <w:rPr>
          <w:rStyle w:val="af0"/>
          <w:b w:val="0"/>
          <w:color w:val="auto"/>
        </w:rPr>
        <w:t>showMessage();</w:t>
      </w:r>
    </w:p>
    <w:p w:rsidR="003217D4" w:rsidRPr="003217D4" w:rsidRDefault="003217D4" w:rsidP="00013CC4">
      <w:pPr>
        <w:pStyle w:val="aa"/>
      </w:pPr>
      <w:r w:rsidRPr="003217D4">
        <w:t>Этот код выведет сообщение два раза. Уже здесь видна главная цель создания функций: избавление от дублирования кода.</w:t>
      </w:r>
    </w:p>
    <w:p w:rsidR="003217D4" w:rsidRDefault="003217D4" w:rsidP="003217D4">
      <w:pPr>
        <w:rPr>
          <w:rFonts w:asciiTheme="minorHAnsi" w:hAnsiTheme="minorHAnsi"/>
        </w:rPr>
      </w:pPr>
      <w:r w:rsidRPr="003217D4">
        <w:rPr>
          <w:rFonts w:asciiTheme="minorHAnsi" w:hAnsiTheme="minorHAnsi"/>
        </w:rPr>
        <w:t>Если понадобится поменять сообщение или способ его вывода – достаточно изменить его в одном месте: в функции, которая его выводит.</w:t>
      </w:r>
    </w:p>
    <w:p w:rsidR="002D0136" w:rsidRDefault="002D0136" w:rsidP="003217D4">
      <w:pPr>
        <w:rPr>
          <w:rFonts w:asciiTheme="minorHAnsi" w:hAnsiTheme="minorHAnsi"/>
        </w:rPr>
      </w:pPr>
    </w:p>
    <w:p w:rsidR="006719F9" w:rsidRPr="006719F9" w:rsidRDefault="006719F9" w:rsidP="006719F9">
      <w:pPr>
        <w:rPr>
          <w:rFonts w:asciiTheme="minorHAnsi" w:hAnsiTheme="minorHAnsi"/>
        </w:rPr>
      </w:pPr>
      <w:r w:rsidRPr="006719F9">
        <w:rPr>
          <w:rFonts w:asciiTheme="minorHAnsi" w:hAnsiTheme="minorHAnsi"/>
        </w:rPr>
        <w:t>При определении функции после ключевого слова может не быть имени.  Например мы можем объявить функцию из прошлого шага вот таким способом:</w:t>
      </w:r>
    </w:p>
    <w:p w:rsidR="006719F9" w:rsidRPr="006719F9" w:rsidRDefault="006719F9" w:rsidP="006719F9">
      <w:pPr>
        <w:pStyle w:val="af1"/>
      </w:pPr>
      <w:r w:rsidRPr="006719F9">
        <w:t>var printText = function(a) {document.write(a);};</w:t>
      </w:r>
    </w:p>
    <w:p w:rsidR="006719F9" w:rsidRPr="006719F9" w:rsidRDefault="006719F9" w:rsidP="006719F9">
      <w:pPr>
        <w:rPr>
          <w:rFonts w:asciiTheme="minorHAnsi" w:hAnsiTheme="minorHAnsi"/>
        </w:rPr>
      </w:pPr>
      <w:r w:rsidRPr="006719F9">
        <w:rPr>
          <w:rFonts w:asciiTheme="minorHAnsi" w:hAnsiTheme="minorHAnsi"/>
        </w:rPr>
        <w:br/>
        <w:t>Функция может быть сразу вызвана с необходимым входным параметром. В следующем примере функция сразу будет вызвана - выведет в документ фразу "Hello World!". Если бы функция возвращала какой-либо результат, он бы был записан в переменную printText.</w:t>
      </w:r>
    </w:p>
    <w:p w:rsidR="006719F9" w:rsidRPr="006719F9" w:rsidRDefault="006719F9" w:rsidP="006719F9">
      <w:pPr>
        <w:pStyle w:val="af1"/>
      </w:pPr>
      <w:r w:rsidRPr="006719F9">
        <w:t>var printText = function(a) {document.write(a);}("Hello World!");</w:t>
      </w:r>
    </w:p>
    <w:p w:rsidR="006719F9" w:rsidRPr="006719F9" w:rsidRDefault="006719F9" w:rsidP="006719F9">
      <w:pPr>
        <w:rPr>
          <w:rFonts w:asciiTheme="minorHAnsi" w:hAnsiTheme="minorHAnsi"/>
        </w:rPr>
      </w:pPr>
    </w:p>
    <w:p w:rsidR="006719F9" w:rsidRPr="006719F9" w:rsidRDefault="006719F9" w:rsidP="006719F9">
      <w:pPr>
        <w:rPr>
          <w:rFonts w:asciiTheme="minorHAnsi" w:hAnsiTheme="minorHAnsi"/>
        </w:rPr>
      </w:pPr>
      <w:r w:rsidRPr="006719F9">
        <w:rPr>
          <w:rFonts w:asciiTheme="minorHAnsi" w:hAnsiTheme="minorHAnsi"/>
        </w:rPr>
        <w:t>Для того чтобы обозначить что функция является самовызыв</w:t>
      </w:r>
      <w:r w:rsidR="00224362">
        <w:rPr>
          <w:rFonts w:asciiTheme="minorHAnsi" w:hAnsiTheme="minorHAnsi"/>
        </w:rPr>
        <w:t>а</w:t>
      </w:r>
      <w:r w:rsidRPr="006719F9">
        <w:rPr>
          <w:rFonts w:asciiTheme="minorHAnsi" w:hAnsiTheme="minorHAnsi"/>
        </w:rPr>
        <w:t>емой, ее заключают в скобки. Это не требование стандарта, однако  так делают для большей очевидности.</w:t>
      </w:r>
    </w:p>
    <w:p w:rsidR="006719F9" w:rsidRPr="006719F9" w:rsidRDefault="006719F9" w:rsidP="006719F9">
      <w:pPr>
        <w:pStyle w:val="af1"/>
      </w:pPr>
      <w:r w:rsidRPr="006719F9">
        <w:t>var printText = (function(a) {document.write(a);}("Hello World!"));</w:t>
      </w:r>
    </w:p>
    <w:p w:rsidR="00013CC4" w:rsidRDefault="00013CC4" w:rsidP="00013CC4">
      <w:pPr>
        <w:rPr>
          <w:rFonts w:asciiTheme="minorHAnsi" w:hAnsiTheme="minorHAnsi"/>
          <w:b/>
          <w:bCs/>
        </w:rPr>
      </w:pPr>
    </w:p>
    <w:p w:rsidR="00013CC4" w:rsidRPr="00013CC4" w:rsidRDefault="00013CC4" w:rsidP="00013CC4">
      <w:pPr>
        <w:pStyle w:val="aa"/>
      </w:pPr>
      <w:r w:rsidRPr="00013CC4">
        <w:t>Функция, имеющая имя, может вызывать саму себя. Такие функции называются </w:t>
      </w:r>
      <w:r w:rsidRPr="000F4BAA">
        <w:rPr>
          <w:rStyle w:val="af0"/>
        </w:rPr>
        <w:t>рекурсивными</w:t>
      </w:r>
      <w:r w:rsidRPr="00013CC4">
        <w:t>.</w:t>
      </w:r>
    </w:p>
    <w:p w:rsidR="00013CC4" w:rsidRPr="00013CC4" w:rsidRDefault="00013CC4" w:rsidP="00013CC4">
      <w:pPr>
        <w:pStyle w:val="aa"/>
      </w:pPr>
      <w:r w:rsidRPr="00013CC4">
        <w:t>Например, в приведенном ниже примере функция с помощью рекурсивного вызова вычисляет факториал:</w:t>
      </w:r>
    </w:p>
    <w:p w:rsidR="00013CC4" w:rsidRPr="00013CC4" w:rsidRDefault="00013CC4" w:rsidP="00013CC4">
      <w:pPr>
        <w:pStyle w:val="af1"/>
      </w:pPr>
      <w:r w:rsidRPr="00013CC4">
        <w:t>function factorial(</w:t>
      </w:r>
      <w:r w:rsidRPr="00375F0E">
        <w:rPr>
          <w:color w:val="0070C0"/>
        </w:rPr>
        <w:t>x</w:t>
      </w:r>
      <w:r w:rsidRPr="00013CC4">
        <w:t>) {        //Объявление функции</w:t>
      </w:r>
    </w:p>
    <w:p w:rsidR="00013CC4" w:rsidRPr="00013CC4" w:rsidRDefault="00013CC4" w:rsidP="00013CC4">
      <w:pPr>
        <w:pStyle w:val="af1"/>
      </w:pPr>
      <w:r w:rsidRPr="00013CC4">
        <w:t xml:space="preserve">  if (</w:t>
      </w:r>
      <w:r w:rsidRPr="00375F0E">
        <w:rPr>
          <w:color w:val="0070C0"/>
        </w:rPr>
        <w:t>x</w:t>
      </w:r>
      <w:r w:rsidRPr="00013CC4">
        <w:t xml:space="preserve"> &lt;= 1) </w:t>
      </w:r>
      <w:r w:rsidRPr="00375F0E">
        <w:rPr>
          <w:rStyle w:val="af0"/>
        </w:rPr>
        <w:t>return</w:t>
      </w:r>
      <w:r w:rsidRPr="00013CC4">
        <w:t xml:space="preserve"> 1;        //Проверка условия окончания расчета</w:t>
      </w:r>
    </w:p>
    <w:p w:rsidR="00013CC4" w:rsidRPr="00013CC4" w:rsidRDefault="00013CC4" w:rsidP="00013CC4">
      <w:pPr>
        <w:pStyle w:val="af1"/>
      </w:pPr>
      <w:r w:rsidRPr="00013CC4">
        <w:t xml:space="preserve">  </w:t>
      </w:r>
      <w:r w:rsidRPr="00375F0E">
        <w:rPr>
          <w:rStyle w:val="af0"/>
        </w:rPr>
        <w:t>return</w:t>
      </w:r>
      <w:r w:rsidRPr="00013CC4">
        <w:t xml:space="preserve"> </w:t>
      </w:r>
      <w:r w:rsidRPr="00375F0E">
        <w:rPr>
          <w:color w:val="0070C0"/>
        </w:rPr>
        <w:t>x</w:t>
      </w:r>
      <w:r w:rsidRPr="00013CC4">
        <w:t xml:space="preserve"> * factorial(</w:t>
      </w:r>
      <w:r w:rsidRPr="00375F0E">
        <w:rPr>
          <w:color w:val="0070C0"/>
        </w:rPr>
        <w:t>x</w:t>
      </w:r>
      <w:r w:rsidRPr="00013CC4">
        <w:t>-1);   //Вызов этой же функции с уменьшенным на 1 аргументом</w:t>
      </w:r>
    </w:p>
    <w:p w:rsidR="00013CC4" w:rsidRPr="00013CC4" w:rsidRDefault="00013CC4" w:rsidP="00013CC4">
      <w:pPr>
        <w:pStyle w:val="af1"/>
      </w:pPr>
      <w:r w:rsidRPr="00013CC4">
        <w:t>}</w:t>
      </w:r>
    </w:p>
    <w:p w:rsidR="00013CC4" w:rsidRPr="00013CC4" w:rsidRDefault="00013CC4" w:rsidP="00013CC4">
      <w:pPr>
        <w:pStyle w:val="aa"/>
      </w:pPr>
      <w:r w:rsidRPr="00013CC4">
        <w:t xml:space="preserve">Важное замечание: в рекурсивных функциях нужно не забывать про </w:t>
      </w:r>
      <w:r w:rsidRPr="000F4BAA">
        <w:rPr>
          <w:b/>
        </w:rPr>
        <w:t>условие прекращения рекурсии</w:t>
      </w:r>
      <w:r w:rsidRPr="00013CC4">
        <w:t>, иначе код "зациклится".</w:t>
      </w:r>
    </w:p>
    <w:p w:rsidR="00013CC4" w:rsidRPr="00013CC4" w:rsidRDefault="00013CC4" w:rsidP="00013CC4">
      <w:pPr>
        <w:pStyle w:val="aa"/>
      </w:pPr>
      <w:r w:rsidRPr="00013CC4">
        <w:t>В примере выше, таким условием будет проверка, что x &lt;= 1</w:t>
      </w:r>
    </w:p>
    <w:p w:rsidR="003217D4" w:rsidRPr="003217D4" w:rsidRDefault="003217D4" w:rsidP="008735FE">
      <w:pPr>
        <w:pStyle w:val="2"/>
      </w:pPr>
      <w:bookmarkStart w:id="206" w:name="локальные-переменные"/>
      <w:r w:rsidRPr="003217D4">
        <w:t>Локальные переменные</w:t>
      </w:r>
      <w:bookmarkEnd w:id="206"/>
    </w:p>
    <w:p w:rsidR="003217D4" w:rsidRPr="003217D4" w:rsidRDefault="003217D4" w:rsidP="003217D4">
      <w:pPr>
        <w:rPr>
          <w:rFonts w:asciiTheme="minorHAnsi" w:hAnsiTheme="minorHAnsi"/>
        </w:rPr>
      </w:pPr>
      <w:r w:rsidRPr="003217D4">
        <w:rPr>
          <w:rFonts w:asciiTheme="minorHAnsi" w:hAnsiTheme="minorHAnsi"/>
        </w:rPr>
        <w:t xml:space="preserve">Функция может содержать </w:t>
      </w:r>
      <w:r w:rsidRPr="003217D4">
        <w:rPr>
          <w:rFonts w:asciiTheme="minorHAnsi" w:hAnsiTheme="minorHAnsi"/>
          <w:i/>
          <w:iCs/>
        </w:rPr>
        <w:t>локальные</w:t>
      </w:r>
      <w:r w:rsidRPr="003217D4">
        <w:rPr>
          <w:rFonts w:asciiTheme="minorHAnsi" w:hAnsiTheme="minorHAnsi"/>
        </w:rPr>
        <w:t xml:space="preserve"> переменные, объявленные через var. Такие переменные видны только внутри функции:</w:t>
      </w:r>
    </w:p>
    <w:p w:rsidR="003217D4" w:rsidRPr="000F4BAA" w:rsidRDefault="003217D4" w:rsidP="000F4BAA">
      <w:pPr>
        <w:pStyle w:val="af1"/>
        <w:rPr>
          <w:rStyle w:val="af0"/>
          <w:b w:val="0"/>
          <w:color w:val="auto"/>
        </w:rPr>
      </w:pPr>
      <w:r w:rsidRPr="000F4BAA">
        <w:rPr>
          <w:rStyle w:val="af0"/>
          <w:b w:val="0"/>
          <w:color w:val="auto"/>
        </w:rPr>
        <w:t>function showMessage() {</w:t>
      </w:r>
    </w:p>
    <w:p w:rsidR="003217D4" w:rsidRPr="000F4BAA" w:rsidRDefault="003217D4" w:rsidP="000F4BAA">
      <w:pPr>
        <w:pStyle w:val="af1"/>
        <w:rPr>
          <w:rStyle w:val="af0"/>
          <w:b w:val="0"/>
          <w:color w:val="auto"/>
        </w:rPr>
      </w:pPr>
      <w:r w:rsidRPr="000F4BAA">
        <w:rPr>
          <w:rStyle w:val="af0"/>
          <w:b w:val="0"/>
          <w:color w:val="auto"/>
        </w:rPr>
        <w:t xml:space="preserve">  var message = 'Привет, я - Вася!'; // локальная переменная</w:t>
      </w:r>
    </w:p>
    <w:p w:rsidR="003217D4" w:rsidRPr="000F4BAA" w:rsidRDefault="003217D4" w:rsidP="000F4BAA">
      <w:pPr>
        <w:pStyle w:val="af1"/>
        <w:rPr>
          <w:rStyle w:val="af0"/>
          <w:b w:val="0"/>
          <w:color w:val="auto"/>
        </w:rPr>
      </w:pPr>
    </w:p>
    <w:p w:rsidR="003217D4" w:rsidRPr="000F4BAA" w:rsidRDefault="003217D4" w:rsidP="000F4BAA">
      <w:pPr>
        <w:pStyle w:val="af1"/>
        <w:rPr>
          <w:rStyle w:val="af0"/>
          <w:b w:val="0"/>
          <w:color w:val="auto"/>
        </w:rPr>
      </w:pPr>
      <w:r w:rsidRPr="000F4BAA">
        <w:rPr>
          <w:rStyle w:val="af0"/>
          <w:b w:val="0"/>
          <w:color w:val="auto"/>
        </w:rPr>
        <w:t xml:space="preserve">  alert( message );</w:t>
      </w:r>
    </w:p>
    <w:p w:rsidR="003217D4" w:rsidRPr="000F4BAA" w:rsidRDefault="003217D4" w:rsidP="000F4BAA">
      <w:pPr>
        <w:pStyle w:val="af1"/>
        <w:rPr>
          <w:rStyle w:val="af0"/>
          <w:b w:val="0"/>
          <w:color w:val="auto"/>
        </w:rPr>
      </w:pPr>
      <w:r w:rsidRPr="000F4BAA">
        <w:rPr>
          <w:rStyle w:val="af0"/>
          <w:b w:val="0"/>
          <w:color w:val="auto"/>
        </w:rPr>
        <w:t>}</w:t>
      </w:r>
    </w:p>
    <w:p w:rsidR="003217D4" w:rsidRPr="000F4BAA" w:rsidRDefault="003217D4" w:rsidP="000F4BAA">
      <w:pPr>
        <w:pStyle w:val="af1"/>
        <w:rPr>
          <w:rStyle w:val="af0"/>
          <w:b w:val="0"/>
          <w:color w:val="auto"/>
        </w:rPr>
      </w:pPr>
    </w:p>
    <w:p w:rsidR="003217D4" w:rsidRPr="000F4BAA" w:rsidRDefault="003217D4" w:rsidP="000F4BAA">
      <w:pPr>
        <w:pStyle w:val="af1"/>
        <w:rPr>
          <w:rStyle w:val="af0"/>
          <w:b w:val="0"/>
          <w:color w:val="auto"/>
        </w:rPr>
      </w:pPr>
      <w:r w:rsidRPr="000F4BAA">
        <w:rPr>
          <w:rStyle w:val="af0"/>
          <w:b w:val="0"/>
          <w:color w:val="auto"/>
        </w:rPr>
        <w:t>showMessage(); // 'Привет, я - Вася!'</w:t>
      </w:r>
    </w:p>
    <w:p w:rsidR="003217D4" w:rsidRPr="000F4BAA" w:rsidRDefault="003217D4" w:rsidP="000F4BAA">
      <w:pPr>
        <w:pStyle w:val="af1"/>
        <w:rPr>
          <w:rStyle w:val="af0"/>
          <w:b w:val="0"/>
          <w:color w:val="auto"/>
        </w:rPr>
      </w:pPr>
    </w:p>
    <w:p w:rsidR="003217D4" w:rsidRPr="000F4BAA" w:rsidRDefault="003217D4" w:rsidP="000F4BAA">
      <w:pPr>
        <w:pStyle w:val="af1"/>
        <w:rPr>
          <w:rStyle w:val="af0"/>
          <w:b w:val="0"/>
          <w:color w:val="auto"/>
        </w:rPr>
      </w:pPr>
      <w:r w:rsidRPr="000F4BAA">
        <w:rPr>
          <w:rStyle w:val="af0"/>
          <w:b w:val="0"/>
          <w:color w:val="auto"/>
        </w:rPr>
        <w:t>alert( message ); // &lt;-- будет ошибка, т.к. переменная видна только внутри</w:t>
      </w:r>
    </w:p>
    <w:p w:rsidR="003217D4" w:rsidRDefault="003217D4" w:rsidP="003217D4">
      <w:pPr>
        <w:rPr>
          <w:rFonts w:asciiTheme="minorHAnsi" w:hAnsiTheme="minorHAnsi"/>
          <w:b/>
          <w:bCs/>
        </w:rPr>
      </w:pPr>
    </w:p>
    <w:p w:rsidR="003217D4" w:rsidRPr="003217D4" w:rsidRDefault="003217D4" w:rsidP="003217D4">
      <w:pPr>
        <w:rPr>
          <w:rFonts w:asciiTheme="minorHAnsi" w:hAnsiTheme="minorHAnsi"/>
        </w:rPr>
      </w:pPr>
      <w:r w:rsidRPr="003217D4">
        <w:rPr>
          <w:rFonts w:asciiTheme="minorHAnsi" w:hAnsiTheme="minorHAnsi"/>
          <w:b/>
          <w:bCs/>
        </w:rPr>
        <w:t>Блоки if/else, switch, for, while, do..while не влияют на область видимости переменных.</w:t>
      </w:r>
    </w:p>
    <w:p w:rsidR="003217D4" w:rsidRPr="003217D4" w:rsidRDefault="003217D4" w:rsidP="003217D4">
      <w:pPr>
        <w:rPr>
          <w:rFonts w:asciiTheme="minorHAnsi" w:hAnsiTheme="minorHAnsi"/>
        </w:rPr>
      </w:pPr>
      <w:r w:rsidRPr="003217D4">
        <w:rPr>
          <w:rFonts w:asciiTheme="minorHAnsi" w:hAnsiTheme="minorHAnsi"/>
        </w:rPr>
        <w:t>При объявлении переменной в таких блоках, она всё равно будет видна во всей функции.</w:t>
      </w:r>
    </w:p>
    <w:p w:rsidR="003217D4" w:rsidRPr="003217D4" w:rsidRDefault="003217D4" w:rsidP="003217D4">
      <w:pPr>
        <w:rPr>
          <w:rFonts w:asciiTheme="minorHAnsi" w:hAnsiTheme="minorHAnsi"/>
        </w:rPr>
      </w:pPr>
      <w:r w:rsidRPr="003217D4">
        <w:rPr>
          <w:rFonts w:asciiTheme="minorHAnsi" w:hAnsiTheme="minorHAnsi"/>
        </w:rPr>
        <w:t>Например:</w:t>
      </w:r>
    </w:p>
    <w:p w:rsidR="003217D4" w:rsidRPr="00F62E43" w:rsidRDefault="003217D4" w:rsidP="00F62E43">
      <w:pPr>
        <w:pStyle w:val="af1"/>
        <w:rPr>
          <w:rStyle w:val="af0"/>
          <w:b w:val="0"/>
          <w:color w:val="auto"/>
        </w:rPr>
      </w:pPr>
      <w:r w:rsidRPr="00F62E43">
        <w:rPr>
          <w:rStyle w:val="af0"/>
          <w:b w:val="0"/>
          <w:color w:val="auto"/>
        </w:rPr>
        <w:t>function count() {</w:t>
      </w:r>
    </w:p>
    <w:p w:rsidR="003217D4" w:rsidRPr="00F62E43" w:rsidRDefault="003217D4" w:rsidP="00F62E43">
      <w:pPr>
        <w:pStyle w:val="af1"/>
        <w:rPr>
          <w:rStyle w:val="af0"/>
          <w:b w:val="0"/>
          <w:color w:val="auto"/>
        </w:rPr>
      </w:pPr>
      <w:r w:rsidRPr="00F62E43">
        <w:rPr>
          <w:rStyle w:val="af0"/>
          <w:b w:val="0"/>
          <w:color w:val="auto"/>
        </w:rPr>
        <w:t xml:space="preserve">  // переменные i,j не будут уничтожены по окончании цикла</w:t>
      </w:r>
    </w:p>
    <w:p w:rsidR="003217D4" w:rsidRPr="00F62E43" w:rsidRDefault="003217D4" w:rsidP="00F62E43">
      <w:pPr>
        <w:pStyle w:val="af1"/>
        <w:rPr>
          <w:rStyle w:val="af0"/>
          <w:b w:val="0"/>
          <w:color w:val="auto"/>
        </w:rPr>
      </w:pPr>
      <w:r w:rsidRPr="00F62E43">
        <w:rPr>
          <w:rStyle w:val="af0"/>
          <w:b w:val="0"/>
          <w:color w:val="auto"/>
        </w:rPr>
        <w:t xml:space="preserve">  for (var i = 0; i &lt; 3; i++) {</w:t>
      </w:r>
    </w:p>
    <w:p w:rsidR="003217D4" w:rsidRPr="00F62E43" w:rsidRDefault="003217D4" w:rsidP="00F62E43">
      <w:pPr>
        <w:pStyle w:val="af1"/>
        <w:rPr>
          <w:rStyle w:val="af0"/>
          <w:b w:val="0"/>
          <w:color w:val="auto"/>
        </w:rPr>
      </w:pPr>
      <w:r w:rsidRPr="00F62E43">
        <w:rPr>
          <w:rStyle w:val="af0"/>
          <w:b w:val="0"/>
          <w:color w:val="auto"/>
        </w:rPr>
        <w:t xml:space="preserve">    var j = i * 2;</w:t>
      </w:r>
    </w:p>
    <w:p w:rsidR="003217D4" w:rsidRPr="00F62E43" w:rsidRDefault="003217D4" w:rsidP="00F62E43">
      <w:pPr>
        <w:pStyle w:val="af1"/>
        <w:rPr>
          <w:rStyle w:val="af0"/>
          <w:b w:val="0"/>
          <w:color w:val="auto"/>
        </w:rPr>
      </w:pPr>
      <w:r w:rsidRPr="00F62E43">
        <w:rPr>
          <w:rStyle w:val="af0"/>
          <w:b w:val="0"/>
          <w:color w:val="auto"/>
        </w:rPr>
        <w:t xml:space="preserve">  }</w:t>
      </w:r>
    </w:p>
    <w:p w:rsidR="003217D4" w:rsidRPr="00F62E43" w:rsidRDefault="003217D4" w:rsidP="00F62E43">
      <w:pPr>
        <w:pStyle w:val="af1"/>
        <w:rPr>
          <w:rStyle w:val="af0"/>
          <w:b w:val="0"/>
          <w:color w:val="auto"/>
        </w:rPr>
      </w:pPr>
    </w:p>
    <w:p w:rsidR="003217D4" w:rsidRPr="00F62E43" w:rsidRDefault="003217D4" w:rsidP="00F62E43">
      <w:pPr>
        <w:pStyle w:val="af1"/>
        <w:rPr>
          <w:rStyle w:val="af0"/>
          <w:b w:val="0"/>
          <w:color w:val="auto"/>
        </w:rPr>
      </w:pPr>
      <w:r w:rsidRPr="00F62E43">
        <w:rPr>
          <w:rStyle w:val="af0"/>
          <w:b w:val="0"/>
          <w:color w:val="auto"/>
        </w:rPr>
        <w:t xml:space="preserve">  alert( i ); // i=</w:t>
      </w:r>
      <w:r w:rsidRPr="00375F0E">
        <w:rPr>
          <w:rStyle w:val="af0"/>
        </w:rPr>
        <w:t>3</w:t>
      </w:r>
      <w:r w:rsidRPr="00F62E43">
        <w:rPr>
          <w:rStyle w:val="af0"/>
          <w:b w:val="0"/>
          <w:color w:val="auto"/>
        </w:rPr>
        <w:t>, последнее значение i, при нём цикл перестал работать</w:t>
      </w:r>
    </w:p>
    <w:p w:rsidR="003217D4" w:rsidRPr="00F62E43" w:rsidRDefault="003217D4" w:rsidP="00F62E43">
      <w:pPr>
        <w:pStyle w:val="af1"/>
        <w:rPr>
          <w:rStyle w:val="af0"/>
          <w:b w:val="0"/>
          <w:color w:val="auto"/>
        </w:rPr>
      </w:pPr>
      <w:r w:rsidRPr="00F62E43">
        <w:rPr>
          <w:rStyle w:val="af0"/>
          <w:b w:val="0"/>
          <w:color w:val="auto"/>
        </w:rPr>
        <w:t xml:space="preserve">  alert( j ); // j=</w:t>
      </w:r>
      <w:r w:rsidRPr="00375F0E">
        <w:rPr>
          <w:rStyle w:val="af0"/>
        </w:rPr>
        <w:t>4</w:t>
      </w:r>
      <w:r w:rsidRPr="00F62E43">
        <w:rPr>
          <w:rStyle w:val="af0"/>
          <w:b w:val="0"/>
          <w:color w:val="auto"/>
        </w:rPr>
        <w:t>, последнее значение j, которое вычислил цикл</w:t>
      </w:r>
    </w:p>
    <w:p w:rsidR="003217D4" w:rsidRPr="00F62E43" w:rsidRDefault="003217D4" w:rsidP="00F62E43">
      <w:pPr>
        <w:pStyle w:val="af1"/>
        <w:rPr>
          <w:rStyle w:val="af0"/>
          <w:b w:val="0"/>
          <w:color w:val="auto"/>
        </w:rPr>
      </w:pPr>
      <w:r w:rsidRPr="00F62E43">
        <w:rPr>
          <w:rStyle w:val="af0"/>
          <w:b w:val="0"/>
          <w:color w:val="auto"/>
        </w:rPr>
        <w:lastRenderedPageBreak/>
        <w:t>}</w:t>
      </w:r>
    </w:p>
    <w:p w:rsidR="003217D4" w:rsidRDefault="003217D4" w:rsidP="003217D4">
      <w:pPr>
        <w:rPr>
          <w:rFonts w:asciiTheme="minorHAnsi" w:hAnsiTheme="minorHAnsi"/>
          <w:b/>
          <w:bCs/>
        </w:rPr>
      </w:pPr>
    </w:p>
    <w:p w:rsidR="003217D4" w:rsidRPr="003217D4" w:rsidRDefault="003217D4" w:rsidP="003217D4">
      <w:pPr>
        <w:rPr>
          <w:rFonts w:asciiTheme="minorHAnsi" w:hAnsiTheme="minorHAnsi"/>
        </w:rPr>
      </w:pPr>
      <w:r w:rsidRPr="003217D4">
        <w:rPr>
          <w:rFonts w:asciiTheme="minorHAnsi" w:hAnsiTheme="minorHAnsi"/>
          <w:b/>
          <w:bCs/>
        </w:rPr>
        <w:t>Неважно, где именно в функции и сколько раз объявляется переменная. Любое объявление срабатывает один раз и распространяется на всю функцию.</w:t>
      </w:r>
    </w:p>
    <w:p w:rsidR="003217D4" w:rsidRPr="003217D4" w:rsidRDefault="003217D4" w:rsidP="003217D4">
      <w:pPr>
        <w:rPr>
          <w:rFonts w:asciiTheme="minorHAnsi" w:hAnsiTheme="minorHAnsi"/>
        </w:rPr>
      </w:pPr>
      <w:r w:rsidRPr="003217D4">
        <w:rPr>
          <w:rFonts w:asciiTheme="minorHAnsi" w:hAnsiTheme="minorHAnsi"/>
        </w:rPr>
        <w:t>Объявления переменных в примере выше можно передвинуть вверх, это ни на что не повлияет:</w:t>
      </w:r>
    </w:p>
    <w:p w:rsidR="003217D4" w:rsidRPr="00F62E43" w:rsidRDefault="003217D4" w:rsidP="00F62E43">
      <w:pPr>
        <w:pStyle w:val="af1"/>
        <w:rPr>
          <w:rStyle w:val="af0"/>
          <w:b w:val="0"/>
          <w:color w:val="auto"/>
        </w:rPr>
      </w:pPr>
      <w:r w:rsidRPr="00F62E43">
        <w:rPr>
          <w:rStyle w:val="af0"/>
          <w:b w:val="0"/>
          <w:color w:val="auto"/>
        </w:rPr>
        <w:t>function count() {</w:t>
      </w:r>
    </w:p>
    <w:p w:rsidR="003217D4" w:rsidRPr="00F62E43" w:rsidRDefault="003217D4" w:rsidP="00F62E43">
      <w:pPr>
        <w:pStyle w:val="af1"/>
        <w:rPr>
          <w:rStyle w:val="af0"/>
          <w:b w:val="0"/>
          <w:color w:val="auto"/>
        </w:rPr>
      </w:pPr>
      <w:r w:rsidRPr="00F62E43">
        <w:rPr>
          <w:rStyle w:val="af0"/>
          <w:b w:val="0"/>
          <w:color w:val="auto"/>
        </w:rPr>
        <w:t xml:space="preserve">  var i, j; // передвинули объявления var в начало</w:t>
      </w:r>
    </w:p>
    <w:p w:rsidR="003217D4" w:rsidRPr="00F62E43" w:rsidRDefault="003217D4" w:rsidP="00F62E43">
      <w:pPr>
        <w:pStyle w:val="af1"/>
        <w:rPr>
          <w:rStyle w:val="af0"/>
          <w:b w:val="0"/>
          <w:color w:val="auto"/>
        </w:rPr>
      </w:pPr>
      <w:r w:rsidRPr="00F62E43">
        <w:rPr>
          <w:rStyle w:val="af0"/>
          <w:b w:val="0"/>
          <w:color w:val="auto"/>
        </w:rPr>
        <w:t xml:space="preserve">  for (i = 0; i &lt; 3; i++) {</w:t>
      </w:r>
    </w:p>
    <w:p w:rsidR="003217D4" w:rsidRPr="00F62E43" w:rsidRDefault="003217D4" w:rsidP="00F62E43">
      <w:pPr>
        <w:pStyle w:val="af1"/>
        <w:rPr>
          <w:rStyle w:val="af0"/>
          <w:b w:val="0"/>
          <w:color w:val="auto"/>
        </w:rPr>
      </w:pPr>
      <w:r w:rsidRPr="00F62E43">
        <w:rPr>
          <w:rStyle w:val="af0"/>
          <w:b w:val="0"/>
          <w:color w:val="auto"/>
        </w:rPr>
        <w:t xml:space="preserve">    j = i * 2;</w:t>
      </w:r>
    </w:p>
    <w:p w:rsidR="003217D4" w:rsidRPr="00F62E43" w:rsidRDefault="003217D4" w:rsidP="00F62E43">
      <w:pPr>
        <w:pStyle w:val="af1"/>
        <w:rPr>
          <w:rStyle w:val="af0"/>
          <w:b w:val="0"/>
          <w:color w:val="auto"/>
        </w:rPr>
      </w:pPr>
      <w:r w:rsidRPr="00F62E43">
        <w:rPr>
          <w:rStyle w:val="af0"/>
          <w:b w:val="0"/>
          <w:color w:val="auto"/>
        </w:rPr>
        <w:t xml:space="preserve">  }</w:t>
      </w:r>
    </w:p>
    <w:p w:rsidR="003217D4" w:rsidRPr="00F62E43" w:rsidRDefault="003217D4" w:rsidP="00F62E43">
      <w:pPr>
        <w:pStyle w:val="af1"/>
        <w:rPr>
          <w:rStyle w:val="af0"/>
          <w:b w:val="0"/>
          <w:color w:val="auto"/>
        </w:rPr>
      </w:pPr>
    </w:p>
    <w:p w:rsidR="003217D4" w:rsidRPr="00F62E43" w:rsidRDefault="003217D4" w:rsidP="00F62E43">
      <w:pPr>
        <w:pStyle w:val="af1"/>
        <w:rPr>
          <w:rStyle w:val="af0"/>
          <w:b w:val="0"/>
          <w:color w:val="auto"/>
        </w:rPr>
      </w:pPr>
      <w:r w:rsidRPr="00F62E43">
        <w:rPr>
          <w:rStyle w:val="af0"/>
          <w:b w:val="0"/>
          <w:color w:val="auto"/>
        </w:rPr>
        <w:t xml:space="preserve">  alert( i ); // i=3</w:t>
      </w:r>
    </w:p>
    <w:p w:rsidR="003217D4" w:rsidRPr="00F62E43" w:rsidRDefault="003217D4" w:rsidP="00F62E43">
      <w:pPr>
        <w:pStyle w:val="af1"/>
        <w:rPr>
          <w:rStyle w:val="af0"/>
          <w:b w:val="0"/>
          <w:color w:val="auto"/>
        </w:rPr>
      </w:pPr>
      <w:r w:rsidRPr="00F62E43">
        <w:rPr>
          <w:rStyle w:val="af0"/>
          <w:b w:val="0"/>
          <w:color w:val="auto"/>
        </w:rPr>
        <w:t xml:space="preserve">  alert( j ); // j=4</w:t>
      </w:r>
    </w:p>
    <w:p w:rsidR="003217D4" w:rsidRPr="00F62E43" w:rsidRDefault="003217D4" w:rsidP="00F62E43">
      <w:pPr>
        <w:pStyle w:val="af1"/>
        <w:rPr>
          <w:rStyle w:val="af0"/>
          <w:b w:val="0"/>
          <w:color w:val="auto"/>
        </w:rPr>
      </w:pPr>
      <w:r w:rsidRPr="00F62E43">
        <w:rPr>
          <w:rStyle w:val="af0"/>
          <w:b w:val="0"/>
          <w:color w:val="auto"/>
        </w:rPr>
        <w:t>}</w:t>
      </w:r>
    </w:p>
    <w:p w:rsidR="007306FF" w:rsidRPr="007306FF" w:rsidRDefault="007306FF" w:rsidP="008735FE">
      <w:pPr>
        <w:pStyle w:val="2"/>
      </w:pPr>
      <w:bookmarkStart w:id="207" w:name="внешние-переменные"/>
      <w:r w:rsidRPr="007306FF">
        <w:t>Внешние переменные</w:t>
      </w:r>
      <w:bookmarkEnd w:id="207"/>
    </w:p>
    <w:p w:rsidR="007306FF" w:rsidRPr="007306FF" w:rsidRDefault="007306FF" w:rsidP="007306FF">
      <w:pPr>
        <w:rPr>
          <w:rFonts w:asciiTheme="minorHAnsi" w:hAnsiTheme="minorHAnsi"/>
        </w:rPr>
      </w:pPr>
      <w:r w:rsidRPr="007306FF">
        <w:rPr>
          <w:rFonts w:asciiTheme="minorHAnsi" w:hAnsiTheme="minorHAnsi"/>
        </w:rPr>
        <w:t>Функция может обратиться ко внешней переменной, например:</w:t>
      </w:r>
    </w:p>
    <w:p w:rsidR="007306FF" w:rsidRPr="00F62E43" w:rsidRDefault="007306FF" w:rsidP="00F62E43">
      <w:pPr>
        <w:pStyle w:val="af1"/>
        <w:rPr>
          <w:rStyle w:val="af0"/>
          <w:b w:val="0"/>
          <w:color w:val="auto"/>
        </w:rPr>
      </w:pPr>
      <w:r w:rsidRPr="00F62E43">
        <w:rPr>
          <w:rStyle w:val="af0"/>
          <w:b w:val="0"/>
          <w:color w:val="auto"/>
        </w:rPr>
        <w:t xml:space="preserve">var </w:t>
      </w:r>
      <w:r w:rsidRPr="00375F0E">
        <w:rPr>
          <w:rStyle w:val="af0"/>
          <w:b w:val="0"/>
          <w:color w:val="7030A0"/>
        </w:rPr>
        <w:t xml:space="preserve">userName </w:t>
      </w:r>
      <w:r w:rsidRPr="00F62E43">
        <w:rPr>
          <w:rStyle w:val="af0"/>
          <w:b w:val="0"/>
          <w:color w:val="auto"/>
        </w:rPr>
        <w:t>= 'Вася';</w:t>
      </w:r>
    </w:p>
    <w:p w:rsidR="007306FF" w:rsidRPr="00F62E43" w:rsidRDefault="007306FF" w:rsidP="00F62E43">
      <w:pPr>
        <w:pStyle w:val="af1"/>
        <w:rPr>
          <w:rStyle w:val="af0"/>
          <w:b w:val="0"/>
          <w:color w:val="auto"/>
        </w:rPr>
      </w:pPr>
    </w:p>
    <w:p w:rsidR="007306FF" w:rsidRPr="00F62E43" w:rsidRDefault="007306FF" w:rsidP="00F62E43">
      <w:pPr>
        <w:pStyle w:val="af1"/>
        <w:rPr>
          <w:rStyle w:val="af0"/>
          <w:b w:val="0"/>
          <w:color w:val="auto"/>
        </w:rPr>
      </w:pPr>
      <w:r w:rsidRPr="00F62E43">
        <w:rPr>
          <w:rStyle w:val="af0"/>
          <w:b w:val="0"/>
          <w:color w:val="auto"/>
        </w:rPr>
        <w:t>function showMessage() {</w:t>
      </w:r>
    </w:p>
    <w:p w:rsidR="007306FF" w:rsidRPr="00F62E43" w:rsidRDefault="007306FF" w:rsidP="00F62E43">
      <w:pPr>
        <w:pStyle w:val="af1"/>
        <w:rPr>
          <w:rStyle w:val="af0"/>
          <w:b w:val="0"/>
          <w:color w:val="auto"/>
        </w:rPr>
      </w:pPr>
      <w:r w:rsidRPr="00F62E43">
        <w:rPr>
          <w:rStyle w:val="af0"/>
          <w:b w:val="0"/>
          <w:color w:val="auto"/>
        </w:rPr>
        <w:t xml:space="preserve">  var message = 'Привет, я ' + </w:t>
      </w:r>
      <w:r w:rsidRPr="00375F0E">
        <w:rPr>
          <w:rStyle w:val="af0"/>
          <w:b w:val="0"/>
          <w:color w:val="7030A0"/>
        </w:rPr>
        <w:t>userName</w:t>
      </w:r>
      <w:r w:rsidRPr="00F62E43">
        <w:rPr>
          <w:rStyle w:val="af0"/>
          <w:b w:val="0"/>
          <w:color w:val="auto"/>
        </w:rPr>
        <w:t>;</w:t>
      </w:r>
    </w:p>
    <w:p w:rsidR="007306FF" w:rsidRPr="00F62E43" w:rsidRDefault="007306FF" w:rsidP="00F62E43">
      <w:pPr>
        <w:pStyle w:val="af1"/>
        <w:rPr>
          <w:rStyle w:val="af0"/>
          <w:b w:val="0"/>
          <w:color w:val="auto"/>
        </w:rPr>
      </w:pPr>
      <w:r w:rsidRPr="00F62E43">
        <w:rPr>
          <w:rStyle w:val="af0"/>
          <w:b w:val="0"/>
          <w:color w:val="auto"/>
        </w:rPr>
        <w:t xml:space="preserve">  alert(message);</w:t>
      </w:r>
    </w:p>
    <w:p w:rsidR="007306FF" w:rsidRPr="00F62E43" w:rsidRDefault="007306FF" w:rsidP="00F62E43">
      <w:pPr>
        <w:pStyle w:val="af1"/>
        <w:rPr>
          <w:rStyle w:val="af0"/>
          <w:b w:val="0"/>
          <w:color w:val="auto"/>
        </w:rPr>
      </w:pPr>
      <w:r w:rsidRPr="00F62E43">
        <w:rPr>
          <w:rStyle w:val="af0"/>
          <w:b w:val="0"/>
          <w:color w:val="auto"/>
        </w:rPr>
        <w:t>}</w:t>
      </w:r>
    </w:p>
    <w:p w:rsidR="007306FF" w:rsidRPr="00F62E43" w:rsidRDefault="007306FF" w:rsidP="00F62E43">
      <w:pPr>
        <w:pStyle w:val="af1"/>
        <w:rPr>
          <w:rStyle w:val="af0"/>
          <w:b w:val="0"/>
          <w:color w:val="auto"/>
        </w:rPr>
      </w:pPr>
    </w:p>
    <w:p w:rsidR="007306FF" w:rsidRPr="00F62E43" w:rsidRDefault="007306FF" w:rsidP="00F62E43">
      <w:pPr>
        <w:pStyle w:val="af1"/>
        <w:rPr>
          <w:rStyle w:val="af0"/>
          <w:b w:val="0"/>
          <w:color w:val="auto"/>
        </w:rPr>
      </w:pPr>
      <w:r w:rsidRPr="00F62E43">
        <w:rPr>
          <w:rStyle w:val="af0"/>
          <w:b w:val="0"/>
          <w:color w:val="auto"/>
        </w:rPr>
        <w:t>showMessage(); // Привет, я Вася</w:t>
      </w:r>
    </w:p>
    <w:p w:rsidR="00375F0E" w:rsidRDefault="00375F0E" w:rsidP="007306FF">
      <w:pPr>
        <w:rPr>
          <w:rFonts w:asciiTheme="minorHAnsi" w:hAnsiTheme="minorHAnsi"/>
        </w:rPr>
      </w:pPr>
    </w:p>
    <w:p w:rsidR="007306FF" w:rsidRPr="007306FF" w:rsidRDefault="007306FF" w:rsidP="007306FF">
      <w:pPr>
        <w:rPr>
          <w:rFonts w:asciiTheme="minorHAnsi" w:hAnsiTheme="minorHAnsi"/>
        </w:rPr>
      </w:pPr>
      <w:r w:rsidRPr="007306FF">
        <w:rPr>
          <w:rFonts w:asciiTheme="minorHAnsi" w:hAnsiTheme="minorHAnsi"/>
        </w:rPr>
        <w:t>Доступ возможен не только на чтение, но и на запись. При этом, так как переменная внешняя, то изменения будут видны и снаружи функции:</w:t>
      </w:r>
    </w:p>
    <w:p w:rsidR="007306FF" w:rsidRPr="00565D4E" w:rsidRDefault="007306FF" w:rsidP="00565D4E">
      <w:pPr>
        <w:pStyle w:val="af1"/>
        <w:rPr>
          <w:rStyle w:val="af0"/>
          <w:b w:val="0"/>
          <w:color w:val="auto"/>
        </w:rPr>
      </w:pPr>
      <w:r w:rsidRPr="00565D4E">
        <w:rPr>
          <w:rStyle w:val="af0"/>
          <w:b w:val="0"/>
          <w:color w:val="auto"/>
        </w:rPr>
        <w:t xml:space="preserve">var </w:t>
      </w:r>
      <w:r w:rsidRPr="00375F0E">
        <w:rPr>
          <w:rStyle w:val="af0"/>
          <w:b w:val="0"/>
          <w:color w:val="7030A0"/>
        </w:rPr>
        <w:t xml:space="preserve">userName </w:t>
      </w:r>
      <w:r w:rsidRPr="00565D4E">
        <w:rPr>
          <w:rStyle w:val="af0"/>
          <w:b w:val="0"/>
          <w:color w:val="auto"/>
        </w:rPr>
        <w:t>= 'Вася';</w:t>
      </w:r>
    </w:p>
    <w:p w:rsidR="007306FF" w:rsidRPr="00565D4E" w:rsidRDefault="007306FF" w:rsidP="00565D4E">
      <w:pPr>
        <w:pStyle w:val="af1"/>
        <w:rPr>
          <w:rStyle w:val="af0"/>
          <w:b w:val="0"/>
          <w:color w:val="auto"/>
        </w:rPr>
      </w:pPr>
    </w:p>
    <w:p w:rsidR="007306FF" w:rsidRPr="00565D4E" w:rsidRDefault="007306FF" w:rsidP="00565D4E">
      <w:pPr>
        <w:pStyle w:val="af1"/>
        <w:rPr>
          <w:rStyle w:val="af0"/>
          <w:b w:val="0"/>
          <w:color w:val="auto"/>
        </w:rPr>
      </w:pPr>
      <w:r w:rsidRPr="00565D4E">
        <w:rPr>
          <w:rStyle w:val="af0"/>
          <w:b w:val="0"/>
          <w:color w:val="auto"/>
        </w:rPr>
        <w:t>function showMessage() {</w:t>
      </w:r>
    </w:p>
    <w:p w:rsidR="007306FF" w:rsidRPr="00565D4E" w:rsidRDefault="007306FF" w:rsidP="00565D4E">
      <w:pPr>
        <w:pStyle w:val="af1"/>
        <w:rPr>
          <w:rStyle w:val="af0"/>
          <w:b w:val="0"/>
          <w:color w:val="auto"/>
        </w:rPr>
      </w:pPr>
      <w:r w:rsidRPr="00565D4E">
        <w:rPr>
          <w:rStyle w:val="af0"/>
          <w:b w:val="0"/>
          <w:color w:val="auto"/>
        </w:rPr>
        <w:t xml:space="preserve">  </w:t>
      </w:r>
      <w:r w:rsidRPr="00375F0E">
        <w:rPr>
          <w:rStyle w:val="af0"/>
          <w:b w:val="0"/>
          <w:color w:val="7030A0"/>
        </w:rPr>
        <w:t xml:space="preserve">userName </w:t>
      </w:r>
      <w:r w:rsidRPr="00565D4E">
        <w:rPr>
          <w:rStyle w:val="af0"/>
          <w:b w:val="0"/>
          <w:color w:val="auto"/>
        </w:rPr>
        <w:t xml:space="preserve">= 'Петя'; // </w:t>
      </w:r>
      <w:r w:rsidRPr="00375F0E">
        <w:rPr>
          <w:rStyle w:val="af0"/>
          <w:color w:val="000000" w:themeColor="text1"/>
        </w:rPr>
        <w:t>(1)</w:t>
      </w:r>
      <w:r w:rsidRPr="00375F0E">
        <w:rPr>
          <w:rStyle w:val="af0"/>
          <w:b w:val="0"/>
          <w:color w:val="000000" w:themeColor="text1"/>
        </w:rPr>
        <w:t xml:space="preserve"> </w:t>
      </w:r>
      <w:r w:rsidRPr="00565D4E">
        <w:rPr>
          <w:rStyle w:val="af0"/>
          <w:b w:val="0"/>
          <w:color w:val="auto"/>
        </w:rPr>
        <w:t>присвоение во внешнюю переменную</w:t>
      </w:r>
    </w:p>
    <w:p w:rsidR="007306FF" w:rsidRPr="00565D4E" w:rsidRDefault="007306FF" w:rsidP="00565D4E">
      <w:pPr>
        <w:pStyle w:val="af1"/>
        <w:rPr>
          <w:rStyle w:val="af0"/>
          <w:b w:val="0"/>
          <w:color w:val="auto"/>
        </w:rPr>
      </w:pPr>
    </w:p>
    <w:p w:rsidR="007306FF" w:rsidRPr="00565D4E" w:rsidRDefault="007306FF" w:rsidP="00565D4E">
      <w:pPr>
        <w:pStyle w:val="af1"/>
        <w:rPr>
          <w:rStyle w:val="af0"/>
          <w:b w:val="0"/>
          <w:color w:val="auto"/>
        </w:rPr>
      </w:pPr>
      <w:r w:rsidRPr="00565D4E">
        <w:rPr>
          <w:rStyle w:val="af0"/>
          <w:b w:val="0"/>
          <w:color w:val="auto"/>
        </w:rPr>
        <w:t xml:space="preserve">  var message = 'Привет, я ' + </w:t>
      </w:r>
      <w:r w:rsidRPr="00375F0E">
        <w:rPr>
          <w:rStyle w:val="af0"/>
          <w:b w:val="0"/>
          <w:color w:val="7030A0"/>
        </w:rPr>
        <w:t>userName</w:t>
      </w:r>
      <w:r w:rsidRPr="00565D4E">
        <w:rPr>
          <w:rStyle w:val="af0"/>
          <w:b w:val="0"/>
          <w:color w:val="auto"/>
        </w:rPr>
        <w:t>;</w:t>
      </w:r>
    </w:p>
    <w:p w:rsidR="007306FF" w:rsidRPr="00565D4E" w:rsidRDefault="007306FF" w:rsidP="00565D4E">
      <w:pPr>
        <w:pStyle w:val="af1"/>
        <w:rPr>
          <w:rStyle w:val="af0"/>
          <w:b w:val="0"/>
          <w:color w:val="auto"/>
        </w:rPr>
      </w:pPr>
      <w:r w:rsidRPr="00565D4E">
        <w:rPr>
          <w:rStyle w:val="af0"/>
          <w:b w:val="0"/>
          <w:color w:val="auto"/>
        </w:rPr>
        <w:t xml:space="preserve">  alert( message );</w:t>
      </w:r>
    </w:p>
    <w:p w:rsidR="007306FF" w:rsidRPr="00565D4E" w:rsidRDefault="007306FF" w:rsidP="00565D4E">
      <w:pPr>
        <w:pStyle w:val="af1"/>
        <w:rPr>
          <w:rStyle w:val="af0"/>
          <w:b w:val="0"/>
          <w:color w:val="auto"/>
        </w:rPr>
      </w:pPr>
      <w:r w:rsidRPr="00565D4E">
        <w:rPr>
          <w:rStyle w:val="af0"/>
          <w:b w:val="0"/>
          <w:color w:val="auto"/>
        </w:rPr>
        <w:t>}</w:t>
      </w:r>
    </w:p>
    <w:p w:rsidR="007306FF" w:rsidRPr="00565D4E" w:rsidRDefault="007306FF" w:rsidP="00565D4E">
      <w:pPr>
        <w:pStyle w:val="af1"/>
        <w:rPr>
          <w:rStyle w:val="af0"/>
          <w:b w:val="0"/>
          <w:color w:val="auto"/>
        </w:rPr>
      </w:pPr>
    </w:p>
    <w:p w:rsidR="007306FF" w:rsidRPr="00565D4E" w:rsidRDefault="007306FF" w:rsidP="00565D4E">
      <w:pPr>
        <w:pStyle w:val="af1"/>
        <w:rPr>
          <w:rStyle w:val="af0"/>
          <w:b w:val="0"/>
          <w:color w:val="auto"/>
        </w:rPr>
      </w:pPr>
      <w:r w:rsidRPr="00565D4E">
        <w:rPr>
          <w:rStyle w:val="af0"/>
          <w:b w:val="0"/>
          <w:color w:val="auto"/>
        </w:rPr>
        <w:t>showMessage();</w:t>
      </w:r>
    </w:p>
    <w:p w:rsidR="00D74998" w:rsidRPr="00565D4E" w:rsidRDefault="00D74998" w:rsidP="00565D4E">
      <w:pPr>
        <w:pStyle w:val="af1"/>
        <w:rPr>
          <w:rStyle w:val="af0"/>
          <w:b w:val="0"/>
          <w:color w:val="auto"/>
        </w:rPr>
      </w:pPr>
    </w:p>
    <w:p w:rsidR="007306FF" w:rsidRPr="00565D4E" w:rsidRDefault="007306FF" w:rsidP="00565D4E">
      <w:pPr>
        <w:pStyle w:val="af1"/>
        <w:rPr>
          <w:rStyle w:val="af0"/>
          <w:b w:val="0"/>
          <w:color w:val="auto"/>
        </w:rPr>
      </w:pPr>
      <w:r w:rsidRPr="00565D4E">
        <w:rPr>
          <w:rStyle w:val="af0"/>
          <w:b w:val="0"/>
          <w:color w:val="auto"/>
        </w:rPr>
        <w:t>alert( userName ); // Петя, значение внешней переменной изменено функцией</w:t>
      </w:r>
    </w:p>
    <w:p w:rsidR="007306FF" w:rsidRPr="007306FF" w:rsidRDefault="007306FF" w:rsidP="007306FF">
      <w:pPr>
        <w:rPr>
          <w:rFonts w:asciiTheme="minorHAnsi" w:hAnsiTheme="minorHAnsi"/>
        </w:rPr>
      </w:pPr>
      <w:r w:rsidRPr="007306FF">
        <w:rPr>
          <w:rFonts w:asciiTheme="minorHAnsi" w:hAnsiTheme="minorHAnsi"/>
        </w:rPr>
        <w:t xml:space="preserve">Конечно, если бы внутри функции, в строке </w:t>
      </w:r>
      <w:r w:rsidRPr="00565D4E">
        <w:rPr>
          <w:rStyle w:val="af0"/>
        </w:rPr>
        <w:t>(1)</w:t>
      </w:r>
      <w:r w:rsidRPr="007306FF">
        <w:rPr>
          <w:rFonts w:asciiTheme="minorHAnsi" w:hAnsiTheme="minorHAnsi"/>
        </w:rPr>
        <w:t>, была бы объявлена своя локальная переменная var userName, то все обращения использовали бы её, и внешняя переменная осталась бы неизменной.</w:t>
      </w:r>
    </w:p>
    <w:p w:rsidR="00F9074C" w:rsidRDefault="00F9074C" w:rsidP="007306FF">
      <w:pPr>
        <w:rPr>
          <w:rFonts w:asciiTheme="minorHAnsi" w:hAnsiTheme="minorHAnsi"/>
          <w:b/>
          <w:bCs/>
        </w:rPr>
      </w:pPr>
    </w:p>
    <w:p w:rsidR="007306FF" w:rsidRPr="007306FF" w:rsidRDefault="007306FF" w:rsidP="007306FF">
      <w:pPr>
        <w:rPr>
          <w:rFonts w:asciiTheme="minorHAnsi" w:hAnsiTheme="minorHAnsi"/>
        </w:rPr>
      </w:pPr>
      <w:r w:rsidRPr="007306FF">
        <w:rPr>
          <w:rFonts w:asciiTheme="minorHAnsi" w:hAnsiTheme="minorHAnsi"/>
          <w:b/>
          <w:bCs/>
        </w:rPr>
        <w:t xml:space="preserve">Переменные, объявленные на уровне всего скрипта, называют </w:t>
      </w:r>
      <w:r w:rsidRPr="007306FF">
        <w:rPr>
          <w:rFonts w:asciiTheme="minorHAnsi" w:hAnsiTheme="minorHAnsi"/>
          <w:b/>
          <w:bCs/>
          <w:i/>
          <w:iCs/>
        </w:rPr>
        <w:t>«глобальными переменными»</w:t>
      </w:r>
      <w:r w:rsidRPr="007306FF">
        <w:rPr>
          <w:rFonts w:asciiTheme="minorHAnsi" w:hAnsiTheme="minorHAnsi"/>
          <w:b/>
          <w:bCs/>
        </w:rPr>
        <w:t>.</w:t>
      </w:r>
    </w:p>
    <w:p w:rsidR="007306FF" w:rsidRPr="007306FF" w:rsidRDefault="007306FF" w:rsidP="007306FF">
      <w:pPr>
        <w:rPr>
          <w:rFonts w:asciiTheme="minorHAnsi" w:hAnsiTheme="minorHAnsi"/>
        </w:rPr>
      </w:pPr>
      <w:r w:rsidRPr="007306FF">
        <w:rPr>
          <w:rFonts w:asciiTheme="minorHAnsi" w:hAnsiTheme="minorHAnsi"/>
        </w:rPr>
        <w:t xml:space="preserve">В примере выше переменная userName – </w:t>
      </w:r>
      <w:r w:rsidRPr="009614FA">
        <w:rPr>
          <w:rStyle w:val="af0"/>
        </w:rPr>
        <w:t>глобальная</w:t>
      </w:r>
      <w:r w:rsidRPr="007306FF">
        <w:rPr>
          <w:rFonts w:asciiTheme="minorHAnsi" w:hAnsiTheme="minorHAnsi"/>
        </w:rPr>
        <w:t>.</w:t>
      </w:r>
    </w:p>
    <w:p w:rsidR="007306FF" w:rsidRPr="007306FF" w:rsidRDefault="007306FF" w:rsidP="007306FF">
      <w:pPr>
        <w:rPr>
          <w:rFonts w:asciiTheme="minorHAnsi" w:hAnsiTheme="minorHAnsi"/>
        </w:rPr>
      </w:pPr>
      <w:r w:rsidRPr="007306FF">
        <w:rPr>
          <w:rFonts w:asciiTheme="minorHAnsi" w:hAnsiTheme="minorHAnsi"/>
        </w:rPr>
        <w:t>Делайте глобальными только те переменные, которые действительно имеют общее значение для вашего проекта, а нужные для решения конкретной задачи – пусть будут локальными в соответствующей функции.</w:t>
      </w:r>
    </w:p>
    <w:p w:rsidR="009614FA" w:rsidRDefault="009614FA" w:rsidP="007306FF">
      <w:pPr>
        <w:rPr>
          <w:rFonts w:asciiTheme="minorHAnsi" w:hAnsiTheme="minorHAnsi"/>
        </w:rPr>
      </w:pPr>
    </w:p>
    <w:p w:rsidR="007306FF" w:rsidRPr="007306FF" w:rsidRDefault="007306FF" w:rsidP="007306FF">
      <w:pPr>
        <w:rPr>
          <w:rFonts w:asciiTheme="minorHAnsi" w:hAnsiTheme="minorHAnsi"/>
        </w:rPr>
      </w:pPr>
      <w:r w:rsidRPr="007306FF">
        <w:rPr>
          <w:rFonts w:asciiTheme="minorHAnsi" w:hAnsiTheme="minorHAnsi"/>
        </w:rPr>
        <w:t>Внимание: неявное объявление глобальных переменных!</w:t>
      </w:r>
    </w:p>
    <w:p w:rsidR="007306FF" w:rsidRPr="007306FF" w:rsidRDefault="007306FF" w:rsidP="007306FF">
      <w:pPr>
        <w:rPr>
          <w:rFonts w:asciiTheme="minorHAnsi" w:hAnsiTheme="minorHAnsi"/>
        </w:rPr>
      </w:pPr>
      <w:r w:rsidRPr="007306FF">
        <w:rPr>
          <w:rFonts w:asciiTheme="minorHAnsi" w:hAnsiTheme="minorHAnsi"/>
        </w:rPr>
        <w:t>В старом стандарте JavaScript существовала возможность неявного объявления переменных присвоением значения.</w:t>
      </w:r>
    </w:p>
    <w:p w:rsidR="007306FF" w:rsidRPr="007306FF" w:rsidRDefault="007306FF" w:rsidP="007306FF">
      <w:pPr>
        <w:rPr>
          <w:rFonts w:asciiTheme="minorHAnsi" w:hAnsiTheme="minorHAnsi"/>
        </w:rPr>
      </w:pPr>
      <w:r w:rsidRPr="007306FF">
        <w:rPr>
          <w:rFonts w:asciiTheme="minorHAnsi" w:hAnsiTheme="minorHAnsi"/>
        </w:rPr>
        <w:t>Например:</w:t>
      </w:r>
    </w:p>
    <w:p w:rsidR="007306FF" w:rsidRPr="00565D4E" w:rsidRDefault="007306FF" w:rsidP="00565D4E">
      <w:pPr>
        <w:pStyle w:val="af1"/>
        <w:rPr>
          <w:rStyle w:val="af0"/>
          <w:b w:val="0"/>
          <w:color w:val="auto"/>
        </w:rPr>
      </w:pPr>
      <w:r w:rsidRPr="00565D4E">
        <w:rPr>
          <w:rStyle w:val="af0"/>
          <w:b w:val="0"/>
          <w:color w:val="auto"/>
        </w:rPr>
        <w:t>function showMessage() {</w:t>
      </w:r>
    </w:p>
    <w:p w:rsidR="007306FF" w:rsidRPr="00565D4E" w:rsidRDefault="007306FF" w:rsidP="00565D4E">
      <w:pPr>
        <w:pStyle w:val="af1"/>
        <w:rPr>
          <w:rStyle w:val="af0"/>
          <w:b w:val="0"/>
          <w:color w:val="auto"/>
        </w:rPr>
      </w:pPr>
      <w:r w:rsidRPr="00565D4E">
        <w:rPr>
          <w:rStyle w:val="af0"/>
          <w:b w:val="0"/>
          <w:color w:val="auto"/>
        </w:rPr>
        <w:t xml:space="preserve">  message = 'Привет'; // без var!</w:t>
      </w:r>
    </w:p>
    <w:p w:rsidR="007306FF" w:rsidRPr="00565D4E" w:rsidRDefault="007306FF" w:rsidP="00565D4E">
      <w:pPr>
        <w:pStyle w:val="af1"/>
        <w:rPr>
          <w:rStyle w:val="af0"/>
          <w:b w:val="0"/>
          <w:color w:val="auto"/>
        </w:rPr>
      </w:pPr>
      <w:r w:rsidRPr="00565D4E">
        <w:rPr>
          <w:rStyle w:val="af0"/>
          <w:b w:val="0"/>
          <w:color w:val="auto"/>
        </w:rPr>
        <w:t>}</w:t>
      </w:r>
    </w:p>
    <w:p w:rsidR="007306FF" w:rsidRPr="00565D4E" w:rsidRDefault="007306FF" w:rsidP="00565D4E">
      <w:pPr>
        <w:pStyle w:val="af1"/>
        <w:rPr>
          <w:rStyle w:val="af0"/>
          <w:b w:val="0"/>
          <w:color w:val="auto"/>
        </w:rPr>
      </w:pPr>
    </w:p>
    <w:p w:rsidR="007306FF" w:rsidRPr="00565D4E" w:rsidRDefault="007306FF" w:rsidP="00565D4E">
      <w:pPr>
        <w:pStyle w:val="af1"/>
        <w:rPr>
          <w:rStyle w:val="af0"/>
          <w:b w:val="0"/>
          <w:color w:val="auto"/>
        </w:rPr>
      </w:pPr>
      <w:r w:rsidRPr="00565D4E">
        <w:rPr>
          <w:rStyle w:val="af0"/>
          <w:b w:val="0"/>
          <w:color w:val="auto"/>
        </w:rPr>
        <w:t>showMessage();</w:t>
      </w:r>
    </w:p>
    <w:p w:rsidR="007306FF" w:rsidRPr="00565D4E" w:rsidRDefault="007306FF" w:rsidP="00565D4E">
      <w:pPr>
        <w:pStyle w:val="af1"/>
        <w:rPr>
          <w:rStyle w:val="af0"/>
          <w:b w:val="0"/>
          <w:color w:val="auto"/>
        </w:rPr>
      </w:pPr>
    </w:p>
    <w:p w:rsidR="007306FF" w:rsidRPr="00565D4E" w:rsidRDefault="007306FF" w:rsidP="00565D4E">
      <w:pPr>
        <w:pStyle w:val="af1"/>
        <w:rPr>
          <w:rStyle w:val="af0"/>
          <w:b w:val="0"/>
          <w:color w:val="auto"/>
        </w:rPr>
      </w:pPr>
      <w:r w:rsidRPr="00565D4E">
        <w:rPr>
          <w:rStyle w:val="af0"/>
          <w:b w:val="0"/>
          <w:color w:val="auto"/>
        </w:rPr>
        <w:t>alert( message ); // Привет</w:t>
      </w:r>
    </w:p>
    <w:p w:rsidR="007306FF" w:rsidRPr="007306FF" w:rsidRDefault="007306FF" w:rsidP="007306FF">
      <w:pPr>
        <w:rPr>
          <w:rFonts w:asciiTheme="minorHAnsi" w:hAnsiTheme="minorHAnsi"/>
        </w:rPr>
      </w:pPr>
      <w:r w:rsidRPr="007306FF">
        <w:rPr>
          <w:rFonts w:asciiTheme="minorHAnsi" w:hAnsiTheme="minorHAnsi"/>
        </w:rPr>
        <w:t>В коде выше переменная message нигде не объявлена, а сразу присваивается. Скорее всего, программист просто забыл поставить var.</w:t>
      </w:r>
    </w:p>
    <w:p w:rsidR="007306FF" w:rsidRPr="007306FF" w:rsidRDefault="007306FF" w:rsidP="007306FF">
      <w:pPr>
        <w:rPr>
          <w:rFonts w:asciiTheme="minorHAnsi" w:hAnsiTheme="minorHAnsi"/>
        </w:rPr>
      </w:pPr>
      <w:r w:rsidRPr="007306FF">
        <w:rPr>
          <w:rFonts w:asciiTheme="minorHAnsi" w:hAnsiTheme="minorHAnsi"/>
        </w:rPr>
        <w:t>При use strict такой код привёл бы к ошибке, но без него переменная будет создана автоматически, причём в примере выше она создаётся не в функции, а на уровне всего скрипта.</w:t>
      </w:r>
    </w:p>
    <w:p w:rsidR="007306FF" w:rsidRPr="007306FF" w:rsidRDefault="007306FF" w:rsidP="007306FF">
      <w:pPr>
        <w:rPr>
          <w:rFonts w:asciiTheme="minorHAnsi" w:hAnsiTheme="minorHAnsi"/>
        </w:rPr>
      </w:pPr>
      <w:r w:rsidRPr="007306FF">
        <w:rPr>
          <w:rFonts w:asciiTheme="minorHAnsi" w:hAnsiTheme="minorHAnsi"/>
        </w:rPr>
        <w:t>Избегайте этого.</w:t>
      </w:r>
    </w:p>
    <w:p w:rsidR="007306FF" w:rsidRPr="007306FF" w:rsidRDefault="007306FF" w:rsidP="007306FF">
      <w:pPr>
        <w:rPr>
          <w:rFonts w:asciiTheme="minorHAnsi" w:hAnsiTheme="minorHAnsi"/>
        </w:rPr>
      </w:pPr>
      <w:r w:rsidRPr="007306FF">
        <w:rPr>
          <w:rFonts w:asciiTheme="minorHAnsi" w:hAnsiTheme="minorHAnsi"/>
        </w:rPr>
        <w:t>Здесь опасность даже не в автоматическом создании переменной, а в том, что глобальные переменные должны использоваться тогда, когда действительно нужны «общескриптовые» параметры.</w:t>
      </w:r>
    </w:p>
    <w:p w:rsidR="007306FF" w:rsidRPr="007306FF" w:rsidRDefault="007306FF" w:rsidP="007306FF">
      <w:pPr>
        <w:rPr>
          <w:rFonts w:asciiTheme="minorHAnsi" w:hAnsiTheme="minorHAnsi"/>
        </w:rPr>
      </w:pPr>
      <w:r w:rsidRPr="007306FF">
        <w:rPr>
          <w:rFonts w:asciiTheme="minorHAnsi" w:hAnsiTheme="minorHAnsi"/>
        </w:rPr>
        <w:t>Забыли var в одном месте, потом в другом – в результате одна функция неожиданно поменяла глобальную переменную, которую использует другая. И поди разберись, кто и когда её поменял, не самая приятная ошибка для отладки.</w:t>
      </w:r>
    </w:p>
    <w:p w:rsidR="0028393E" w:rsidRPr="0028393E" w:rsidRDefault="0028393E" w:rsidP="008735FE">
      <w:pPr>
        <w:pStyle w:val="2"/>
      </w:pPr>
      <w:bookmarkStart w:id="208" w:name="параметры"/>
      <w:r w:rsidRPr="0028393E">
        <w:t>Параметры</w:t>
      </w:r>
      <w:bookmarkEnd w:id="208"/>
    </w:p>
    <w:p w:rsidR="0028393E" w:rsidRPr="0028393E" w:rsidRDefault="0028393E" w:rsidP="0028393E">
      <w:pPr>
        <w:rPr>
          <w:rFonts w:asciiTheme="minorHAnsi" w:hAnsiTheme="minorHAnsi"/>
        </w:rPr>
      </w:pPr>
      <w:r w:rsidRPr="0028393E">
        <w:rPr>
          <w:rFonts w:asciiTheme="minorHAnsi" w:hAnsiTheme="minorHAnsi"/>
        </w:rPr>
        <w:t>При вызове функции ей можно передать данные, которые та использует по своему усмотрению.</w:t>
      </w:r>
    </w:p>
    <w:p w:rsidR="0028393E" w:rsidRPr="0028393E" w:rsidRDefault="0028393E" w:rsidP="0028393E">
      <w:pPr>
        <w:rPr>
          <w:rFonts w:asciiTheme="minorHAnsi" w:hAnsiTheme="minorHAnsi"/>
        </w:rPr>
      </w:pPr>
      <w:r w:rsidRPr="0028393E">
        <w:rPr>
          <w:rFonts w:asciiTheme="minorHAnsi" w:hAnsiTheme="minorHAnsi"/>
        </w:rPr>
        <w:t>Например, этот код выводит два сообщения:</w:t>
      </w:r>
    </w:p>
    <w:p w:rsidR="0028393E" w:rsidRPr="00F9074C" w:rsidRDefault="0028393E" w:rsidP="00F9074C">
      <w:pPr>
        <w:pStyle w:val="af1"/>
        <w:rPr>
          <w:rStyle w:val="af0"/>
          <w:b w:val="0"/>
          <w:color w:val="auto"/>
        </w:rPr>
      </w:pPr>
      <w:r w:rsidRPr="00F9074C">
        <w:rPr>
          <w:rStyle w:val="af0"/>
          <w:b w:val="0"/>
          <w:color w:val="auto"/>
        </w:rPr>
        <w:t>function showMessage(from, text) { // параметры from, text</w:t>
      </w:r>
    </w:p>
    <w:p w:rsidR="0028393E" w:rsidRPr="00F9074C" w:rsidRDefault="0028393E" w:rsidP="00F9074C">
      <w:pPr>
        <w:pStyle w:val="af1"/>
        <w:rPr>
          <w:rStyle w:val="af0"/>
          <w:b w:val="0"/>
          <w:color w:val="auto"/>
        </w:rPr>
      </w:pPr>
    </w:p>
    <w:p w:rsidR="0028393E" w:rsidRPr="00F9074C" w:rsidRDefault="0028393E" w:rsidP="00F9074C">
      <w:pPr>
        <w:pStyle w:val="af1"/>
        <w:rPr>
          <w:rStyle w:val="af0"/>
          <w:b w:val="0"/>
          <w:color w:val="auto"/>
        </w:rPr>
      </w:pPr>
      <w:r w:rsidRPr="00F9074C">
        <w:rPr>
          <w:rStyle w:val="af0"/>
          <w:b w:val="0"/>
          <w:color w:val="auto"/>
        </w:rPr>
        <w:t xml:space="preserve">  from = "** " + from + " **"; // здесь может быть сложный код оформления</w:t>
      </w:r>
    </w:p>
    <w:p w:rsidR="0028393E" w:rsidRDefault="0028393E" w:rsidP="00F9074C">
      <w:pPr>
        <w:pStyle w:val="af1"/>
        <w:rPr>
          <w:rStyle w:val="af0"/>
          <w:b w:val="0"/>
          <w:color w:val="auto"/>
        </w:rPr>
      </w:pPr>
    </w:p>
    <w:p w:rsidR="00D95716" w:rsidRPr="00D95716" w:rsidRDefault="00D95716" w:rsidP="00D95716"/>
    <w:p w:rsidR="0028393E" w:rsidRPr="00F9074C" w:rsidRDefault="0028393E" w:rsidP="00F9074C">
      <w:pPr>
        <w:pStyle w:val="af1"/>
        <w:rPr>
          <w:rStyle w:val="af0"/>
          <w:b w:val="0"/>
          <w:color w:val="auto"/>
        </w:rPr>
      </w:pPr>
      <w:r w:rsidRPr="00F9074C">
        <w:rPr>
          <w:rStyle w:val="af0"/>
          <w:b w:val="0"/>
          <w:color w:val="auto"/>
        </w:rPr>
        <w:t xml:space="preserve">  alert(from + ': ' + text);</w:t>
      </w:r>
    </w:p>
    <w:p w:rsidR="0028393E" w:rsidRPr="00F9074C" w:rsidRDefault="0028393E" w:rsidP="00F9074C">
      <w:pPr>
        <w:pStyle w:val="af1"/>
        <w:rPr>
          <w:rStyle w:val="af0"/>
          <w:b w:val="0"/>
          <w:color w:val="auto"/>
        </w:rPr>
      </w:pPr>
      <w:r w:rsidRPr="00F9074C">
        <w:rPr>
          <w:rStyle w:val="af0"/>
          <w:b w:val="0"/>
          <w:color w:val="auto"/>
        </w:rPr>
        <w:lastRenderedPageBreak/>
        <w:t>}</w:t>
      </w:r>
    </w:p>
    <w:p w:rsidR="0028393E" w:rsidRPr="00F9074C" w:rsidRDefault="0028393E" w:rsidP="00F9074C">
      <w:pPr>
        <w:pStyle w:val="af1"/>
        <w:rPr>
          <w:rStyle w:val="af0"/>
          <w:b w:val="0"/>
          <w:color w:val="auto"/>
        </w:rPr>
      </w:pPr>
    </w:p>
    <w:p w:rsidR="0028393E" w:rsidRPr="00F9074C" w:rsidRDefault="0028393E" w:rsidP="00F9074C">
      <w:pPr>
        <w:pStyle w:val="af1"/>
        <w:rPr>
          <w:rStyle w:val="af0"/>
          <w:b w:val="0"/>
          <w:color w:val="auto"/>
        </w:rPr>
      </w:pPr>
      <w:r w:rsidRPr="00F9074C">
        <w:rPr>
          <w:rStyle w:val="af0"/>
          <w:b w:val="0"/>
          <w:color w:val="auto"/>
        </w:rPr>
        <w:t>showMessage('Маша', 'Привет!');</w:t>
      </w:r>
    </w:p>
    <w:p w:rsidR="0028393E" w:rsidRPr="00F9074C" w:rsidRDefault="0028393E" w:rsidP="00F9074C">
      <w:pPr>
        <w:pStyle w:val="af1"/>
        <w:rPr>
          <w:rStyle w:val="af0"/>
          <w:b w:val="0"/>
          <w:color w:val="auto"/>
        </w:rPr>
      </w:pPr>
      <w:r w:rsidRPr="00F9074C">
        <w:rPr>
          <w:rStyle w:val="af0"/>
          <w:b w:val="0"/>
          <w:color w:val="auto"/>
        </w:rPr>
        <w:t>showMessage('Маша', 'Как дела?');</w:t>
      </w:r>
    </w:p>
    <w:p w:rsidR="0028393E" w:rsidRDefault="0028393E" w:rsidP="0028393E">
      <w:pPr>
        <w:rPr>
          <w:rFonts w:asciiTheme="minorHAnsi" w:hAnsiTheme="minorHAnsi"/>
          <w:b/>
          <w:bCs/>
        </w:rPr>
      </w:pPr>
    </w:p>
    <w:p w:rsidR="0028393E" w:rsidRPr="0028393E" w:rsidRDefault="0028393E" w:rsidP="0028393E">
      <w:pPr>
        <w:rPr>
          <w:rFonts w:asciiTheme="minorHAnsi" w:hAnsiTheme="minorHAnsi"/>
        </w:rPr>
      </w:pPr>
      <w:r w:rsidRPr="0028393E">
        <w:rPr>
          <w:rFonts w:asciiTheme="minorHAnsi" w:hAnsiTheme="minorHAnsi"/>
          <w:b/>
          <w:bCs/>
        </w:rPr>
        <w:t>Параметры копируются в локальные переменные функции</w:t>
      </w:r>
      <w:r w:rsidRPr="0028393E">
        <w:rPr>
          <w:rFonts w:asciiTheme="minorHAnsi" w:hAnsiTheme="minorHAnsi"/>
        </w:rPr>
        <w:t>.</w:t>
      </w:r>
    </w:p>
    <w:p w:rsidR="0028393E" w:rsidRPr="0028393E" w:rsidRDefault="0028393E" w:rsidP="0028393E">
      <w:pPr>
        <w:rPr>
          <w:rFonts w:asciiTheme="minorHAnsi" w:hAnsiTheme="minorHAnsi"/>
        </w:rPr>
      </w:pPr>
      <w:r w:rsidRPr="0028393E">
        <w:rPr>
          <w:rFonts w:asciiTheme="minorHAnsi" w:hAnsiTheme="minorHAnsi"/>
        </w:rPr>
        <w:t>Например, в коде ниже есть внешняя переменная from, значение которой при запуске функции копируется в параметр функции с тем же именем. Далее функция работает уже с параметром:</w:t>
      </w:r>
    </w:p>
    <w:p w:rsidR="0028393E" w:rsidRPr="00C36DA3" w:rsidRDefault="0028393E" w:rsidP="00C36DA3">
      <w:pPr>
        <w:pStyle w:val="af1"/>
        <w:rPr>
          <w:rStyle w:val="af0"/>
          <w:b w:val="0"/>
          <w:color w:val="auto"/>
        </w:rPr>
      </w:pPr>
      <w:r w:rsidRPr="00C36DA3">
        <w:rPr>
          <w:rStyle w:val="af0"/>
          <w:b w:val="0"/>
          <w:color w:val="auto"/>
        </w:rPr>
        <w:t>function showMessage(</w:t>
      </w:r>
      <w:r w:rsidRPr="00D95716">
        <w:rPr>
          <w:rStyle w:val="af0"/>
          <w:b w:val="0"/>
          <w:color w:val="E36C0A" w:themeColor="accent6" w:themeShade="BF"/>
        </w:rPr>
        <w:t>from</w:t>
      </w:r>
      <w:r w:rsidRPr="00C36DA3">
        <w:rPr>
          <w:rStyle w:val="af0"/>
          <w:b w:val="0"/>
          <w:color w:val="auto"/>
        </w:rPr>
        <w:t>, text) {</w:t>
      </w:r>
    </w:p>
    <w:p w:rsidR="0028393E" w:rsidRPr="00C36DA3" w:rsidRDefault="0028393E" w:rsidP="00C36DA3">
      <w:pPr>
        <w:pStyle w:val="af1"/>
        <w:rPr>
          <w:rStyle w:val="af0"/>
          <w:b w:val="0"/>
          <w:color w:val="auto"/>
        </w:rPr>
      </w:pPr>
      <w:r w:rsidRPr="00C36DA3">
        <w:rPr>
          <w:rStyle w:val="af0"/>
          <w:b w:val="0"/>
          <w:color w:val="auto"/>
        </w:rPr>
        <w:t xml:space="preserve">  </w:t>
      </w:r>
      <w:r w:rsidRPr="00D95716">
        <w:rPr>
          <w:rStyle w:val="af0"/>
          <w:b w:val="0"/>
          <w:color w:val="E36C0A" w:themeColor="accent6" w:themeShade="BF"/>
        </w:rPr>
        <w:t xml:space="preserve">from </w:t>
      </w:r>
      <w:r w:rsidRPr="00C36DA3">
        <w:rPr>
          <w:rStyle w:val="af0"/>
          <w:b w:val="0"/>
          <w:color w:val="auto"/>
        </w:rPr>
        <w:t>= '**' + from + '**'; // меняем локальную переменную from</w:t>
      </w:r>
    </w:p>
    <w:p w:rsidR="0028393E" w:rsidRPr="00C36DA3" w:rsidRDefault="0028393E" w:rsidP="00C36DA3">
      <w:pPr>
        <w:pStyle w:val="af1"/>
        <w:rPr>
          <w:rStyle w:val="af0"/>
          <w:b w:val="0"/>
          <w:color w:val="auto"/>
        </w:rPr>
      </w:pPr>
      <w:r w:rsidRPr="00C36DA3">
        <w:rPr>
          <w:rStyle w:val="af0"/>
          <w:b w:val="0"/>
          <w:color w:val="auto"/>
        </w:rPr>
        <w:t xml:space="preserve">  alert( </w:t>
      </w:r>
      <w:r w:rsidRPr="00D95716">
        <w:rPr>
          <w:rStyle w:val="af0"/>
          <w:b w:val="0"/>
          <w:color w:val="E36C0A" w:themeColor="accent6" w:themeShade="BF"/>
        </w:rPr>
        <w:t xml:space="preserve">from </w:t>
      </w:r>
      <w:r w:rsidRPr="00C36DA3">
        <w:rPr>
          <w:rStyle w:val="af0"/>
          <w:b w:val="0"/>
          <w:color w:val="auto"/>
        </w:rPr>
        <w:t>+ ': ' + text );</w:t>
      </w:r>
    </w:p>
    <w:p w:rsidR="0028393E" w:rsidRPr="00C36DA3" w:rsidRDefault="0028393E" w:rsidP="00C36DA3">
      <w:pPr>
        <w:pStyle w:val="af1"/>
        <w:rPr>
          <w:rStyle w:val="af0"/>
          <w:b w:val="0"/>
          <w:color w:val="auto"/>
        </w:rPr>
      </w:pPr>
      <w:r w:rsidRPr="00C36DA3">
        <w:rPr>
          <w:rStyle w:val="af0"/>
          <w:b w:val="0"/>
          <w:color w:val="auto"/>
        </w:rPr>
        <w:t>}</w:t>
      </w:r>
    </w:p>
    <w:p w:rsidR="0028393E" w:rsidRPr="00C36DA3" w:rsidRDefault="0028393E" w:rsidP="00C36DA3">
      <w:pPr>
        <w:pStyle w:val="af1"/>
        <w:rPr>
          <w:rStyle w:val="af0"/>
          <w:b w:val="0"/>
          <w:color w:val="auto"/>
        </w:rPr>
      </w:pPr>
    </w:p>
    <w:p w:rsidR="0028393E" w:rsidRPr="00C36DA3" w:rsidRDefault="0028393E" w:rsidP="00C36DA3">
      <w:pPr>
        <w:pStyle w:val="af1"/>
        <w:rPr>
          <w:rStyle w:val="af0"/>
          <w:b w:val="0"/>
          <w:color w:val="auto"/>
        </w:rPr>
      </w:pPr>
      <w:r w:rsidRPr="00C36DA3">
        <w:rPr>
          <w:rStyle w:val="af0"/>
          <w:b w:val="0"/>
          <w:color w:val="auto"/>
        </w:rPr>
        <w:t xml:space="preserve">var </w:t>
      </w:r>
      <w:r w:rsidRPr="00D95716">
        <w:rPr>
          <w:rStyle w:val="af0"/>
          <w:b w:val="0"/>
          <w:color w:val="E36C0A" w:themeColor="accent6" w:themeShade="BF"/>
        </w:rPr>
        <w:t xml:space="preserve">from </w:t>
      </w:r>
      <w:r w:rsidRPr="00C36DA3">
        <w:rPr>
          <w:rStyle w:val="af0"/>
          <w:b w:val="0"/>
          <w:color w:val="auto"/>
        </w:rPr>
        <w:t>= "Маша";</w:t>
      </w:r>
    </w:p>
    <w:p w:rsidR="0028393E" w:rsidRPr="00C36DA3" w:rsidRDefault="0028393E" w:rsidP="00C36DA3">
      <w:pPr>
        <w:pStyle w:val="af1"/>
        <w:rPr>
          <w:rStyle w:val="af0"/>
          <w:b w:val="0"/>
          <w:color w:val="auto"/>
        </w:rPr>
      </w:pPr>
    </w:p>
    <w:p w:rsidR="0028393E" w:rsidRPr="00E26C16" w:rsidRDefault="0028393E" w:rsidP="00C36DA3">
      <w:pPr>
        <w:pStyle w:val="af1"/>
        <w:rPr>
          <w:rStyle w:val="af0"/>
          <w:b w:val="0"/>
          <w:color w:val="auto"/>
          <w:lang w:val="en-US"/>
        </w:rPr>
      </w:pPr>
      <w:r w:rsidRPr="00C36DA3">
        <w:rPr>
          <w:rStyle w:val="af0"/>
          <w:b w:val="0"/>
          <w:color w:val="auto"/>
        </w:rPr>
        <w:t>showMessage(</w:t>
      </w:r>
      <w:r w:rsidRPr="00D95716">
        <w:rPr>
          <w:rStyle w:val="af0"/>
          <w:b w:val="0"/>
          <w:color w:val="E36C0A" w:themeColor="accent6" w:themeShade="BF"/>
        </w:rPr>
        <w:t>from</w:t>
      </w:r>
      <w:r w:rsidRPr="00C36DA3">
        <w:rPr>
          <w:rStyle w:val="af0"/>
          <w:b w:val="0"/>
          <w:color w:val="auto"/>
        </w:rPr>
        <w:t>, "Привет");</w:t>
      </w:r>
      <w:r w:rsidR="00E26C16">
        <w:rPr>
          <w:rStyle w:val="af0"/>
          <w:b w:val="0"/>
          <w:color w:val="auto"/>
        </w:rPr>
        <w:t xml:space="preserve"> </w:t>
      </w:r>
      <w:r w:rsidR="00E26C16">
        <w:rPr>
          <w:rStyle w:val="af0"/>
          <w:b w:val="0"/>
          <w:color w:val="auto"/>
          <w:lang w:val="en-US"/>
        </w:rPr>
        <w:t xml:space="preserve">// </w:t>
      </w:r>
      <w:r w:rsidR="00E26C16" w:rsidRPr="00E26C16">
        <w:rPr>
          <w:rStyle w:val="af0"/>
          <w:b w:val="0"/>
          <w:color w:val="auto"/>
          <w:lang w:val="en-US"/>
        </w:rPr>
        <w:t>**Маша**: Привет</w:t>
      </w:r>
    </w:p>
    <w:p w:rsidR="0028393E" w:rsidRPr="00C36DA3" w:rsidRDefault="0028393E" w:rsidP="00C36DA3">
      <w:pPr>
        <w:pStyle w:val="af1"/>
        <w:rPr>
          <w:rStyle w:val="af0"/>
          <w:b w:val="0"/>
          <w:color w:val="auto"/>
        </w:rPr>
      </w:pPr>
    </w:p>
    <w:p w:rsidR="0028393E" w:rsidRPr="00C36DA3" w:rsidRDefault="0028393E" w:rsidP="00C36DA3">
      <w:pPr>
        <w:pStyle w:val="af1"/>
        <w:rPr>
          <w:rStyle w:val="af0"/>
          <w:b w:val="0"/>
          <w:color w:val="auto"/>
        </w:rPr>
      </w:pPr>
      <w:r w:rsidRPr="00C36DA3">
        <w:rPr>
          <w:rStyle w:val="af0"/>
          <w:b w:val="0"/>
          <w:color w:val="auto"/>
        </w:rPr>
        <w:t xml:space="preserve">alert( </w:t>
      </w:r>
      <w:r w:rsidRPr="00D95716">
        <w:rPr>
          <w:rStyle w:val="af0"/>
          <w:b w:val="0"/>
          <w:color w:val="E36C0A" w:themeColor="accent6" w:themeShade="BF"/>
        </w:rPr>
        <w:t xml:space="preserve">from </w:t>
      </w:r>
      <w:r w:rsidRPr="00C36DA3">
        <w:rPr>
          <w:rStyle w:val="af0"/>
          <w:b w:val="0"/>
          <w:color w:val="auto"/>
        </w:rPr>
        <w:t>); // старое значение from без изменений, в функции была изменена копия</w:t>
      </w:r>
    </w:p>
    <w:p w:rsidR="00BD04A8" w:rsidRPr="00BD04A8" w:rsidRDefault="00BD04A8" w:rsidP="008735FE">
      <w:pPr>
        <w:pStyle w:val="2"/>
      </w:pPr>
      <w:bookmarkStart w:id="209" w:name="аргументы-по-умолчанию"/>
      <w:r w:rsidRPr="00BD04A8">
        <w:t>Аргументы по умолчанию</w:t>
      </w:r>
      <w:bookmarkEnd w:id="209"/>
    </w:p>
    <w:p w:rsidR="00BD04A8" w:rsidRPr="00BD04A8" w:rsidRDefault="00BD04A8" w:rsidP="00BD04A8">
      <w:pPr>
        <w:rPr>
          <w:rFonts w:asciiTheme="minorHAnsi" w:hAnsiTheme="minorHAnsi"/>
        </w:rPr>
      </w:pPr>
      <w:r w:rsidRPr="00BD04A8">
        <w:rPr>
          <w:rFonts w:asciiTheme="minorHAnsi" w:hAnsiTheme="minorHAnsi"/>
        </w:rPr>
        <w:t>Функцию можно вызвать с любым количеством аргументов.</w:t>
      </w:r>
    </w:p>
    <w:p w:rsidR="00BD04A8" w:rsidRPr="00BD04A8" w:rsidRDefault="00BD04A8" w:rsidP="00BD04A8">
      <w:pPr>
        <w:rPr>
          <w:rFonts w:asciiTheme="minorHAnsi" w:hAnsiTheme="minorHAnsi"/>
        </w:rPr>
      </w:pPr>
      <w:r w:rsidRPr="00BD04A8">
        <w:rPr>
          <w:rFonts w:asciiTheme="minorHAnsi" w:hAnsiTheme="minorHAnsi"/>
        </w:rPr>
        <w:t>Если параметр не передан при вызове – он считается равным undefined.</w:t>
      </w:r>
    </w:p>
    <w:p w:rsidR="00BD04A8" w:rsidRPr="00BD04A8" w:rsidRDefault="00BD04A8" w:rsidP="00BD04A8">
      <w:pPr>
        <w:rPr>
          <w:rFonts w:asciiTheme="minorHAnsi" w:hAnsiTheme="minorHAnsi"/>
        </w:rPr>
      </w:pPr>
      <w:r w:rsidRPr="00BD04A8">
        <w:rPr>
          <w:rFonts w:asciiTheme="minorHAnsi" w:hAnsiTheme="minorHAnsi"/>
        </w:rPr>
        <w:t>Например, функцию показа сообщения showMessage(from, text) можно вызвать с одним аргументом:</w:t>
      </w:r>
    </w:p>
    <w:p w:rsidR="00BD04A8" w:rsidRPr="00B246A5" w:rsidRDefault="00BD04A8" w:rsidP="00B246A5">
      <w:pPr>
        <w:pStyle w:val="af1"/>
        <w:rPr>
          <w:rStyle w:val="af0"/>
          <w:b w:val="0"/>
          <w:color w:val="auto"/>
        </w:rPr>
      </w:pPr>
      <w:r w:rsidRPr="00B246A5">
        <w:rPr>
          <w:rStyle w:val="af0"/>
          <w:b w:val="0"/>
          <w:color w:val="auto"/>
        </w:rPr>
        <w:t>showMessage("Маша");</w:t>
      </w:r>
    </w:p>
    <w:p w:rsidR="00BD04A8" w:rsidRPr="00BD04A8" w:rsidRDefault="00BD04A8" w:rsidP="00BD04A8">
      <w:pPr>
        <w:rPr>
          <w:rFonts w:asciiTheme="minorHAnsi" w:hAnsiTheme="minorHAnsi"/>
        </w:rPr>
      </w:pPr>
      <w:r w:rsidRPr="00BD04A8">
        <w:rPr>
          <w:rFonts w:asciiTheme="minorHAnsi" w:hAnsiTheme="minorHAnsi"/>
        </w:rPr>
        <w:t>При этом можно проверить, и если параметр не передан – присвоить ему значение «по умолчанию»:</w:t>
      </w:r>
    </w:p>
    <w:p w:rsidR="00BD04A8" w:rsidRPr="00B246A5" w:rsidRDefault="00BD04A8" w:rsidP="00B246A5">
      <w:pPr>
        <w:pStyle w:val="af1"/>
        <w:rPr>
          <w:rStyle w:val="af0"/>
          <w:b w:val="0"/>
          <w:color w:val="auto"/>
        </w:rPr>
      </w:pPr>
      <w:r w:rsidRPr="00B246A5">
        <w:rPr>
          <w:rStyle w:val="af0"/>
          <w:b w:val="0"/>
          <w:color w:val="auto"/>
        </w:rPr>
        <w:t>function showMessage(</w:t>
      </w:r>
      <w:r w:rsidRPr="00E26C16">
        <w:rPr>
          <w:rStyle w:val="af0"/>
          <w:b w:val="0"/>
          <w:color w:val="00B050"/>
        </w:rPr>
        <w:t>from</w:t>
      </w:r>
      <w:r w:rsidRPr="00B246A5">
        <w:rPr>
          <w:rStyle w:val="af0"/>
          <w:b w:val="0"/>
          <w:color w:val="auto"/>
        </w:rPr>
        <w:t xml:space="preserve">, </w:t>
      </w:r>
      <w:r w:rsidRPr="00E26C16">
        <w:rPr>
          <w:rStyle w:val="af0"/>
          <w:b w:val="0"/>
          <w:color w:val="7030A0"/>
        </w:rPr>
        <w:t>text</w:t>
      </w:r>
      <w:r w:rsidRPr="00B246A5">
        <w:rPr>
          <w:rStyle w:val="af0"/>
          <w:b w:val="0"/>
          <w:color w:val="auto"/>
        </w:rPr>
        <w:t>) {</w:t>
      </w:r>
    </w:p>
    <w:p w:rsidR="00BD04A8" w:rsidRPr="00B246A5" w:rsidRDefault="00BD04A8" w:rsidP="00B246A5">
      <w:pPr>
        <w:pStyle w:val="af1"/>
        <w:rPr>
          <w:rStyle w:val="af0"/>
          <w:b w:val="0"/>
          <w:color w:val="auto"/>
        </w:rPr>
      </w:pPr>
      <w:r w:rsidRPr="00B246A5">
        <w:rPr>
          <w:rStyle w:val="af0"/>
          <w:b w:val="0"/>
          <w:color w:val="auto"/>
        </w:rPr>
        <w:t xml:space="preserve">  if (</w:t>
      </w:r>
      <w:r w:rsidRPr="00E26C16">
        <w:rPr>
          <w:rStyle w:val="af0"/>
          <w:b w:val="0"/>
          <w:color w:val="7030A0"/>
        </w:rPr>
        <w:t xml:space="preserve">text </w:t>
      </w:r>
      <w:r w:rsidRPr="00B246A5">
        <w:rPr>
          <w:rStyle w:val="af0"/>
          <w:b w:val="0"/>
          <w:color w:val="auto"/>
        </w:rPr>
        <w:t>=== undefined) {</w:t>
      </w:r>
    </w:p>
    <w:p w:rsidR="00BD04A8" w:rsidRPr="00B246A5" w:rsidRDefault="00BD04A8" w:rsidP="00B246A5">
      <w:pPr>
        <w:pStyle w:val="af1"/>
        <w:rPr>
          <w:rStyle w:val="af0"/>
          <w:b w:val="0"/>
          <w:color w:val="auto"/>
        </w:rPr>
      </w:pPr>
      <w:r w:rsidRPr="00B246A5">
        <w:rPr>
          <w:rStyle w:val="af0"/>
          <w:b w:val="0"/>
          <w:color w:val="auto"/>
        </w:rPr>
        <w:t xml:space="preserve">    </w:t>
      </w:r>
      <w:r w:rsidRPr="00E26C16">
        <w:rPr>
          <w:rStyle w:val="af0"/>
          <w:b w:val="0"/>
          <w:color w:val="7030A0"/>
        </w:rPr>
        <w:t xml:space="preserve">text </w:t>
      </w:r>
      <w:r w:rsidRPr="00B246A5">
        <w:rPr>
          <w:rStyle w:val="af0"/>
          <w:b w:val="0"/>
          <w:color w:val="auto"/>
        </w:rPr>
        <w:t>= 'текст не передан';</w:t>
      </w:r>
    </w:p>
    <w:p w:rsidR="00BD04A8" w:rsidRPr="00B246A5" w:rsidRDefault="00BD04A8" w:rsidP="00B246A5">
      <w:pPr>
        <w:pStyle w:val="af1"/>
        <w:rPr>
          <w:rStyle w:val="af0"/>
          <w:b w:val="0"/>
          <w:color w:val="auto"/>
        </w:rPr>
      </w:pPr>
      <w:r w:rsidRPr="00B246A5">
        <w:rPr>
          <w:rStyle w:val="af0"/>
          <w:b w:val="0"/>
          <w:color w:val="auto"/>
        </w:rPr>
        <w:t xml:space="preserve">  }</w:t>
      </w:r>
    </w:p>
    <w:p w:rsidR="00BD04A8" w:rsidRPr="00B246A5" w:rsidRDefault="00BD04A8" w:rsidP="00B246A5">
      <w:pPr>
        <w:pStyle w:val="af1"/>
        <w:rPr>
          <w:rStyle w:val="af0"/>
          <w:b w:val="0"/>
          <w:color w:val="auto"/>
        </w:rPr>
      </w:pPr>
    </w:p>
    <w:p w:rsidR="00BD04A8" w:rsidRPr="00B246A5" w:rsidRDefault="00BD04A8" w:rsidP="00B246A5">
      <w:pPr>
        <w:pStyle w:val="af1"/>
        <w:rPr>
          <w:rStyle w:val="af0"/>
          <w:b w:val="0"/>
          <w:color w:val="auto"/>
        </w:rPr>
      </w:pPr>
      <w:r w:rsidRPr="00B246A5">
        <w:rPr>
          <w:rStyle w:val="af0"/>
          <w:b w:val="0"/>
          <w:color w:val="auto"/>
        </w:rPr>
        <w:t xml:space="preserve">  alert( </w:t>
      </w:r>
      <w:r w:rsidRPr="00E26C16">
        <w:rPr>
          <w:rStyle w:val="af0"/>
          <w:b w:val="0"/>
          <w:color w:val="00B050"/>
        </w:rPr>
        <w:t xml:space="preserve">from </w:t>
      </w:r>
      <w:r w:rsidRPr="00B246A5">
        <w:rPr>
          <w:rStyle w:val="af0"/>
          <w:b w:val="0"/>
          <w:color w:val="auto"/>
        </w:rPr>
        <w:t xml:space="preserve">+ ": " + </w:t>
      </w:r>
      <w:r w:rsidRPr="00E26C16">
        <w:rPr>
          <w:rStyle w:val="af0"/>
          <w:b w:val="0"/>
          <w:color w:val="7030A0"/>
        </w:rPr>
        <w:t xml:space="preserve">text </w:t>
      </w:r>
      <w:r w:rsidRPr="00B246A5">
        <w:rPr>
          <w:rStyle w:val="af0"/>
          <w:b w:val="0"/>
          <w:color w:val="auto"/>
        </w:rPr>
        <w:t>);</w:t>
      </w:r>
    </w:p>
    <w:p w:rsidR="00BD04A8" w:rsidRPr="00B246A5" w:rsidRDefault="00BD04A8" w:rsidP="00B246A5">
      <w:pPr>
        <w:pStyle w:val="af1"/>
        <w:rPr>
          <w:rStyle w:val="af0"/>
          <w:b w:val="0"/>
          <w:color w:val="auto"/>
        </w:rPr>
      </w:pPr>
      <w:r w:rsidRPr="00B246A5">
        <w:rPr>
          <w:rStyle w:val="af0"/>
          <w:b w:val="0"/>
          <w:color w:val="auto"/>
        </w:rPr>
        <w:t>}</w:t>
      </w:r>
    </w:p>
    <w:p w:rsidR="00BD04A8" w:rsidRPr="00B246A5" w:rsidRDefault="00BD04A8" w:rsidP="00B246A5">
      <w:pPr>
        <w:pStyle w:val="af1"/>
        <w:rPr>
          <w:rStyle w:val="af0"/>
          <w:b w:val="0"/>
          <w:color w:val="auto"/>
        </w:rPr>
      </w:pPr>
      <w:r w:rsidRPr="00B246A5">
        <w:rPr>
          <w:rStyle w:val="af0"/>
          <w:b w:val="0"/>
          <w:color w:val="auto"/>
        </w:rPr>
        <w:t>showMessage("Маша", "Привет!"); // Маша: Привет!</w:t>
      </w:r>
    </w:p>
    <w:p w:rsidR="00BD04A8" w:rsidRPr="00B246A5" w:rsidRDefault="00BD04A8" w:rsidP="00B246A5">
      <w:pPr>
        <w:pStyle w:val="af1"/>
        <w:rPr>
          <w:rStyle w:val="af0"/>
          <w:b w:val="0"/>
          <w:color w:val="auto"/>
        </w:rPr>
      </w:pPr>
      <w:r w:rsidRPr="00B246A5">
        <w:rPr>
          <w:rStyle w:val="af0"/>
          <w:b w:val="0"/>
          <w:color w:val="auto"/>
        </w:rPr>
        <w:t>showMessage("Маша"); // Маша: текст не передан</w:t>
      </w:r>
    </w:p>
    <w:p w:rsidR="00BD04A8" w:rsidRDefault="00BD04A8" w:rsidP="00BD04A8">
      <w:pPr>
        <w:rPr>
          <w:rFonts w:asciiTheme="minorHAnsi" w:hAnsiTheme="minorHAnsi"/>
          <w:b/>
          <w:bCs/>
        </w:rPr>
      </w:pPr>
    </w:p>
    <w:p w:rsidR="00BD04A8" w:rsidRPr="00BD04A8" w:rsidRDefault="00BD04A8" w:rsidP="00BD04A8">
      <w:pPr>
        <w:rPr>
          <w:rFonts w:asciiTheme="minorHAnsi" w:hAnsiTheme="minorHAnsi"/>
        </w:rPr>
      </w:pPr>
      <w:r w:rsidRPr="00BD04A8">
        <w:rPr>
          <w:rFonts w:asciiTheme="minorHAnsi" w:hAnsiTheme="minorHAnsi"/>
          <w:b/>
          <w:bCs/>
        </w:rPr>
        <w:t>При объявлении функции необязательные аргументы, как правило, располагают в конце списка.</w:t>
      </w:r>
    </w:p>
    <w:p w:rsidR="00BD04A8" w:rsidRPr="00BD04A8" w:rsidRDefault="00BD04A8" w:rsidP="00BD04A8">
      <w:pPr>
        <w:rPr>
          <w:rFonts w:asciiTheme="minorHAnsi" w:hAnsiTheme="minorHAnsi"/>
        </w:rPr>
      </w:pPr>
      <w:r w:rsidRPr="00BD04A8">
        <w:rPr>
          <w:rFonts w:asciiTheme="minorHAnsi" w:hAnsiTheme="minorHAnsi"/>
        </w:rPr>
        <w:t>Для указания значения «по умолчанию», то есть, такого, которое используется, если аргумент не указан, используется два способа:</w:t>
      </w:r>
    </w:p>
    <w:p w:rsidR="00BD04A8" w:rsidRPr="00BD04A8" w:rsidRDefault="00BD04A8" w:rsidP="006F435A">
      <w:pPr>
        <w:numPr>
          <w:ilvl w:val="0"/>
          <w:numId w:val="20"/>
        </w:numPr>
        <w:rPr>
          <w:rFonts w:asciiTheme="minorHAnsi" w:hAnsiTheme="minorHAnsi"/>
        </w:rPr>
      </w:pPr>
      <w:r w:rsidRPr="00BD04A8">
        <w:rPr>
          <w:rFonts w:asciiTheme="minorHAnsi" w:hAnsiTheme="minorHAnsi"/>
        </w:rPr>
        <w:t>Можно проверить, равен ли аргумент undefined, и если да – то записать в него значение по умолчанию. Этот способ продемонстрирован в примере выше.</w:t>
      </w:r>
    </w:p>
    <w:p w:rsidR="00BD04A8" w:rsidRPr="00BD04A8" w:rsidRDefault="00BD04A8" w:rsidP="006F435A">
      <w:pPr>
        <w:numPr>
          <w:ilvl w:val="0"/>
          <w:numId w:val="20"/>
        </w:numPr>
        <w:rPr>
          <w:rFonts w:asciiTheme="minorHAnsi" w:hAnsiTheme="minorHAnsi"/>
        </w:rPr>
      </w:pPr>
      <w:r w:rsidRPr="00BD04A8">
        <w:rPr>
          <w:rFonts w:asciiTheme="minorHAnsi" w:hAnsiTheme="minorHAnsi"/>
        </w:rPr>
        <w:t>Использовать оператор ||:</w:t>
      </w:r>
    </w:p>
    <w:p w:rsidR="0022571E" w:rsidRPr="00B246A5" w:rsidRDefault="00BD04A8" w:rsidP="00B246A5">
      <w:pPr>
        <w:pStyle w:val="af1"/>
        <w:rPr>
          <w:rStyle w:val="af0"/>
          <w:b w:val="0"/>
          <w:color w:val="auto"/>
        </w:rPr>
      </w:pPr>
      <w:r w:rsidRPr="00B246A5">
        <w:rPr>
          <w:rStyle w:val="af0"/>
          <w:b w:val="0"/>
          <w:color w:val="auto"/>
        </w:rPr>
        <w:t>function showMessage(from, text) {</w:t>
      </w:r>
    </w:p>
    <w:p w:rsidR="0022571E" w:rsidRPr="00E26C16" w:rsidRDefault="00BD04A8" w:rsidP="00B246A5">
      <w:pPr>
        <w:pStyle w:val="af1"/>
        <w:rPr>
          <w:rStyle w:val="af0"/>
        </w:rPr>
      </w:pPr>
      <w:r w:rsidRPr="00B246A5">
        <w:rPr>
          <w:rStyle w:val="af0"/>
          <w:b w:val="0"/>
          <w:color w:val="auto"/>
        </w:rPr>
        <w:t xml:space="preserve">text = text </w:t>
      </w:r>
      <w:r w:rsidRPr="00E26C16">
        <w:rPr>
          <w:rStyle w:val="af0"/>
        </w:rPr>
        <w:t>|| 'текст не передан';</w:t>
      </w:r>
    </w:p>
    <w:p w:rsidR="00BD04A8" w:rsidRPr="00B246A5" w:rsidRDefault="00BD04A8" w:rsidP="00B246A5">
      <w:pPr>
        <w:pStyle w:val="af1"/>
        <w:rPr>
          <w:rStyle w:val="af0"/>
          <w:b w:val="0"/>
          <w:color w:val="auto"/>
        </w:rPr>
      </w:pPr>
      <w:r w:rsidRPr="00B246A5">
        <w:rPr>
          <w:rStyle w:val="af0"/>
          <w:b w:val="0"/>
          <w:color w:val="auto"/>
        </w:rPr>
        <w:t>...</w:t>
      </w:r>
    </w:p>
    <w:p w:rsidR="00BD04A8" w:rsidRPr="00B246A5" w:rsidRDefault="00BD04A8" w:rsidP="00B246A5">
      <w:pPr>
        <w:pStyle w:val="af1"/>
        <w:rPr>
          <w:rStyle w:val="af0"/>
          <w:b w:val="0"/>
          <w:color w:val="auto"/>
        </w:rPr>
      </w:pPr>
      <w:r w:rsidRPr="00B246A5">
        <w:rPr>
          <w:rStyle w:val="af0"/>
          <w:b w:val="0"/>
          <w:color w:val="auto"/>
        </w:rPr>
        <w:t>}</w:t>
      </w:r>
    </w:p>
    <w:p w:rsidR="00BD04A8" w:rsidRPr="00BD04A8" w:rsidRDefault="001D7629" w:rsidP="001D7629">
      <w:pPr>
        <w:rPr>
          <w:rFonts w:asciiTheme="minorHAnsi" w:hAnsiTheme="minorHAnsi"/>
        </w:rPr>
      </w:pPr>
      <w:r>
        <w:rPr>
          <w:rFonts w:asciiTheme="minorHAnsi" w:hAnsiTheme="minorHAnsi"/>
        </w:rPr>
        <w:t xml:space="preserve">  </w:t>
      </w:r>
      <w:r w:rsidR="00BD04A8" w:rsidRPr="00BD04A8">
        <w:rPr>
          <w:rFonts w:asciiTheme="minorHAnsi" w:hAnsiTheme="minorHAnsi"/>
        </w:rPr>
        <w:t>Второй способ считает, что аргумент отсутствует, если передана пустая строка, 0, или вообще любое значение, которое в логическом контексте является false.</w:t>
      </w:r>
    </w:p>
    <w:p w:rsidR="00BD04A8" w:rsidRDefault="00BD04A8" w:rsidP="00BD04A8">
      <w:pPr>
        <w:rPr>
          <w:rFonts w:asciiTheme="minorHAnsi" w:hAnsiTheme="minorHAnsi"/>
        </w:rPr>
      </w:pPr>
      <w:r w:rsidRPr="00BD04A8">
        <w:rPr>
          <w:rFonts w:asciiTheme="minorHAnsi" w:hAnsiTheme="minorHAnsi"/>
        </w:rPr>
        <w:t xml:space="preserve">Если аргументов передано больше, чем надо, например showMessage("Маша", "привет", 1, 2, 3), то ошибки не будет. Но, чтобы получить такие «лишние» аргументы, нужно будет прочитать их из специального объекта arguments, который мы рассмотрим в главе </w:t>
      </w:r>
      <w:r w:rsidRPr="0022571E">
        <w:rPr>
          <w:rFonts w:asciiTheme="minorHAnsi" w:hAnsiTheme="minorHAnsi"/>
        </w:rPr>
        <w:t>Псевдомассив аргументов "arguments"</w:t>
      </w:r>
      <w:r w:rsidRPr="00BD04A8">
        <w:rPr>
          <w:rFonts w:asciiTheme="minorHAnsi" w:hAnsiTheme="minorHAnsi"/>
        </w:rPr>
        <w:t>.</w:t>
      </w:r>
    </w:p>
    <w:p w:rsidR="0022571E" w:rsidRPr="0022571E" w:rsidRDefault="0022571E" w:rsidP="008735FE">
      <w:pPr>
        <w:pStyle w:val="2"/>
      </w:pPr>
      <w:bookmarkStart w:id="210" w:name="возврат-значения"/>
      <w:r w:rsidRPr="0022571E">
        <w:t>Возврат значения</w:t>
      </w:r>
      <w:bookmarkEnd w:id="210"/>
    </w:p>
    <w:p w:rsidR="0022571E" w:rsidRPr="0022571E" w:rsidRDefault="0022571E" w:rsidP="0022571E">
      <w:pPr>
        <w:rPr>
          <w:rFonts w:asciiTheme="minorHAnsi" w:hAnsiTheme="minorHAnsi"/>
        </w:rPr>
      </w:pPr>
      <w:r w:rsidRPr="0022571E">
        <w:rPr>
          <w:rFonts w:asciiTheme="minorHAnsi" w:hAnsiTheme="minorHAnsi"/>
        </w:rPr>
        <w:t>Функция может возвратить результат, который будет передан в вызвавший её код.</w:t>
      </w:r>
    </w:p>
    <w:p w:rsidR="0022571E" w:rsidRPr="0022571E" w:rsidRDefault="0022571E" w:rsidP="0022571E">
      <w:pPr>
        <w:rPr>
          <w:rFonts w:asciiTheme="minorHAnsi" w:hAnsiTheme="minorHAnsi"/>
        </w:rPr>
      </w:pPr>
      <w:r w:rsidRPr="0022571E">
        <w:rPr>
          <w:rFonts w:asciiTheme="minorHAnsi" w:hAnsiTheme="minorHAnsi"/>
        </w:rPr>
        <w:t>Например, создадим функцию calcD, которая будет возвращать дискриминант квадратного уравнения по формуле b</w:t>
      </w:r>
      <w:r w:rsidRPr="0022571E">
        <w:rPr>
          <w:rFonts w:asciiTheme="minorHAnsi" w:hAnsiTheme="minorHAnsi"/>
          <w:vertAlign w:val="superscript"/>
        </w:rPr>
        <w:t>2</w:t>
      </w:r>
      <w:r w:rsidRPr="0022571E">
        <w:rPr>
          <w:rFonts w:asciiTheme="minorHAnsi" w:hAnsiTheme="minorHAnsi"/>
        </w:rPr>
        <w:t xml:space="preserve"> – 4ac:</w:t>
      </w:r>
    </w:p>
    <w:p w:rsidR="0022571E" w:rsidRPr="00B211A7" w:rsidRDefault="0022571E" w:rsidP="00B211A7">
      <w:pPr>
        <w:pStyle w:val="af1"/>
        <w:rPr>
          <w:rStyle w:val="af0"/>
          <w:b w:val="0"/>
          <w:color w:val="auto"/>
        </w:rPr>
      </w:pPr>
      <w:r w:rsidRPr="00B211A7">
        <w:rPr>
          <w:rStyle w:val="af0"/>
          <w:b w:val="0"/>
          <w:color w:val="auto"/>
        </w:rPr>
        <w:t>function calcD(a, b, c) {</w:t>
      </w:r>
    </w:p>
    <w:p w:rsidR="0022571E" w:rsidRPr="00B211A7" w:rsidRDefault="0022571E" w:rsidP="00B211A7">
      <w:pPr>
        <w:pStyle w:val="af1"/>
        <w:rPr>
          <w:rStyle w:val="af0"/>
          <w:b w:val="0"/>
          <w:color w:val="auto"/>
        </w:rPr>
      </w:pPr>
      <w:r w:rsidRPr="00B211A7">
        <w:rPr>
          <w:rStyle w:val="af0"/>
          <w:b w:val="0"/>
          <w:color w:val="auto"/>
        </w:rPr>
        <w:t xml:space="preserve">   return b*b - 4*a*c;</w:t>
      </w:r>
    </w:p>
    <w:p w:rsidR="0022571E" w:rsidRPr="00B211A7" w:rsidRDefault="0022571E" w:rsidP="00B211A7">
      <w:pPr>
        <w:pStyle w:val="af1"/>
        <w:rPr>
          <w:rStyle w:val="af0"/>
          <w:b w:val="0"/>
          <w:color w:val="auto"/>
        </w:rPr>
      </w:pPr>
      <w:r w:rsidRPr="00B211A7">
        <w:rPr>
          <w:rStyle w:val="af0"/>
          <w:b w:val="0"/>
          <w:color w:val="auto"/>
        </w:rPr>
        <w:t>}</w:t>
      </w:r>
    </w:p>
    <w:p w:rsidR="0022571E" w:rsidRPr="00B211A7" w:rsidRDefault="0022571E" w:rsidP="00B211A7">
      <w:pPr>
        <w:pStyle w:val="af1"/>
        <w:rPr>
          <w:rStyle w:val="af0"/>
          <w:b w:val="0"/>
          <w:color w:val="auto"/>
        </w:rPr>
      </w:pPr>
    </w:p>
    <w:p w:rsidR="0022571E" w:rsidRPr="00B211A7" w:rsidRDefault="0022571E" w:rsidP="00B211A7">
      <w:pPr>
        <w:pStyle w:val="af1"/>
        <w:rPr>
          <w:rStyle w:val="af0"/>
          <w:b w:val="0"/>
          <w:color w:val="auto"/>
        </w:rPr>
      </w:pPr>
      <w:r w:rsidRPr="00B211A7">
        <w:rPr>
          <w:rStyle w:val="af0"/>
          <w:b w:val="0"/>
          <w:color w:val="auto"/>
        </w:rPr>
        <w:t>var test = calcD(-4, 2, 1);</w:t>
      </w:r>
    </w:p>
    <w:p w:rsidR="0022571E" w:rsidRPr="00B211A7" w:rsidRDefault="0022571E" w:rsidP="00B211A7">
      <w:pPr>
        <w:pStyle w:val="af1"/>
        <w:rPr>
          <w:rStyle w:val="af0"/>
          <w:b w:val="0"/>
          <w:color w:val="auto"/>
        </w:rPr>
      </w:pPr>
      <w:r w:rsidRPr="00B211A7">
        <w:rPr>
          <w:rStyle w:val="af0"/>
          <w:b w:val="0"/>
          <w:color w:val="auto"/>
        </w:rPr>
        <w:t>alert(test); // 20</w:t>
      </w:r>
    </w:p>
    <w:p w:rsidR="00BD04A8" w:rsidRDefault="00BD04A8" w:rsidP="00042F15">
      <w:pPr>
        <w:rPr>
          <w:rFonts w:asciiTheme="minorHAnsi" w:hAnsiTheme="minorHAnsi"/>
        </w:rPr>
      </w:pPr>
    </w:p>
    <w:p w:rsidR="0022571E" w:rsidRPr="0022571E" w:rsidRDefault="0022571E" w:rsidP="0022571E">
      <w:pPr>
        <w:rPr>
          <w:rFonts w:asciiTheme="minorHAnsi" w:hAnsiTheme="minorHAnsi"/>
        </w:rPr>
      </w:pPr>
      <w:r w:rsidRPr="0022571E">
        <w:rPr>
          <w:rFonts w:asciiTheme="minorHAnsi" w:hAnsiTheme="minorHAnsi"/>
          <w:b/>
          <w:bCs/>
        </w:rPr>
        <w:t>Для возврата значения используется директива return.</w:t>
      </w:r>
    </w:p>
    <w:p w:rsidR="0022571E" w:rsidRPr="0022571E" w:rsidRDefault="0022571E" w:rsidP="0022571E">
      <w:pPr>
        <w:rPr>
          <w:rFonts w:asciiTheme="minorHAnsi" w:hAnsiTheme="minorHAnsi"/>
        </w:rPr>
      </w:pPr>
      <w:r w:rsidRPr="0022571E">
        <w:rPr>
          <w:rFonts w:asciiTheme="minorHAnsi" w:hAnsiTheme="minorHAnsi"/>
        </w:rPr>
        <w:t>Она может находиться в любом месте функции. Как только до неё доходит управление – функция завершается и значение передается обратно.</w:t>
      </w:r>
    </w:p>
    <w:p w:rsidR="0022571E" w:rsidRPr="0022571E" w:rsidRDefault="0022571E" w:rsidP="0022571E">
      <w:pPr>
        <w:rPr>
          <w:rFonts w:asciiTheme="minorHAnsi" w:hAnsiTheme="minorHAnsi"/>
        </w:rPr>
      </w:pPr>
      <w:r w:rsidRPr="0022571E">
        <w:rPr>
          <w:rFonts w:asciiTheme="minorHAnsi" w:hAnsiTheme="minorHAnsi"/>
        </w:rPr>
        <w:t>Вызовов return может быть и несколько, например:</w:t>
      </w:r>
    </w:p>
    <w:p w:rsidR="0022571E" w:rsidRPr="006E18B0" w:rsidRDefault="0022571E" w:rsidP="006E18B0">
      <w:pPr>
        <w:pStyle w:val="af1"/>
        <w:rPr>
          <w:rStyle w:val="af0"/>
          <w:b w:val="0"/>
          <w:color w:val="auto"/>
        </w:rPr>
      </w:pPr>
      <w:r w:rsidRPr="006E18B0">
        <w:rPr>
          <w:rStyle w:val="af0"/>
          <w:b w:val="0"/>
          <w:color w:val="auto"/>
        </w:rPr>
        <w:t>function checkAge(age) {</w:t>
      </w:r>
    </w:p>
    <w:p w:rsidR="0022571E" w:rsidRPr="006E18B0" w:rsidRDefault="0022571E" w:rsidP="006E18B0">
      <w:pPr>
        <w:pStyle w:val="af1"/>
        <w:rPr>
          <w:rStyle w:val="af0"/>
          <w:b w:val="0"/>
          <w:color w:val="auto"/>
        </w:rPr>
      </w:pPr>
      <w:r w:rsidRPr="006E18B0">
        <w:rPr>
          <w:rStyle w:val="af0"/>
          <w:b w:val="0"/>
          <w:color w:val="auto"/>
        </w:rPr>
        <w:t xml:space="preserve">  if (age &gt; 18) {</w:t>
      </w:r>
    </w:p>
    <w:p w:rsidR="0022571E" w:rsidRPr="006E18B0" w:rsidRDefault="0022571E" w:rsidP="006E18B0">
      <w:pPr>
        <w:pStyle w:val="af1"/>
        <w:rPr>
          <w:rStyle w:val="af0"/>
          <w:b w:val="0"/>
          <w:color w:val="auto"/>
        </w:rPr>
      </w:pPr>
      <w:r w:rsidRPr="006E18B0">
        <w:rPr>
          <w:rStyle w:val="af0"/>
          <w:b w:val="0"/>
          <w:color w:val="auto"/>
        </w:rPr>
        <w:t xml:space="preserve">    return true;</w:t>
      </w:r>
      <w:r w:rsidR="004B55EF">
        <w:rPr>
          <w:rStyle w:val="af0"/>
          <w:b w:val="0"/>
          <w:color w:val="auto"/>
        </w:rPr>
        <w:tab/>
      </w:r>
      <w:r w:rsidR="004B55EF">
        <w:rPr>
          <w:rStyle w:val="af0"/>
          <w:b w:val="0"/>
          <w:color w:val="auto"/>
        </w:rPr>
        <w:tab/>
        <w:t>(1)</w:t>
      </w:r>
    </w:p>
    <w:p w:rsidR="0022571E" w:rsidRPr="006E18B0" w:rsidRDefault="0022571E" w:rsidP="006E18B0">
      <w:pPr>
        <w:pStyle w:val="af1"/>
        <w:rPr>
          <w:rStyle w:val="af0"/>
          <w:b w:val="0"/>
          <w:color w:val="auto"/>
        </w:rPr>
      </w:pPr>
      <w:r w:rsidRPr="006E18B0">
        <w:rPr>
          <w:rStyle w:val="af0"/>
          <w:b w:val="0"/>
          <w:color w:val="auto"/>
        </w:rPr>
        <w:t xml:space="preserve">  } else {</w:t>
      </w:r>
    </w:p>
    <w:p w:rsidR="0022571E" w:rsidRPr="006E18B0" w:rsidRDefault="0022571E" w:rsidP="006E18B0">
      <w:pPr>
        <w:pStyle w:val="af1"/>
        <w:rPr>
          <w:rStyle w:val="af0"/>
          <w:b w:val="0"/>
          <w:color w:val="auto"/>
        </w:rPr>
      </w:pPr>
      <w:r w:rsidRPr="006E18B0">
        <w:rPr>
          <w:rStyle w:val="af0"/>
          <w:b w:val="0"/>
          <w:color w:val="auto"/>
        </w:rPr>
        <w:t xml:space="preserve">    return confirm('Родители разрешили?');</w:t>
      </w:r>
    </w:p>
    <w:p w:rsidR="0022571E" w:rsidRPr="006E18B0" w:rsidRDefault="0022571E" w:rsidP="006E18B0">
      <w:pPr>
        <w:pStyle w:val="af1"/>
        <w:rPr>
          <w:rStyle w:val="af0"/>
          <w:b w:val="0"/>
          <w:color w:val="auto"/>
        </w:rPr>
      </w:pPr>
      <w:r w:rsidRPr="006E18B0">
        <w:rPr>
          <w:rStyle w:val="af0"/>
          <w:b w:val="0"/>
          <w:color w:val="auto"/>
        </w:rPr>
        <w:t xml:space="preserve">  }</w:t>
      </w:r>
    </w:p>
    <w:p w:rsidR="0022571E" w:rsidRPr="006E18B0" w:rsidRDefault="0022571E" w:rsidP="006E18B0">
      <w:pPr>
        <w:pStyle w:val="af1"/>
        <w:rPr>
          <w:rStyle w:val="af0"/>
          <w:b w:val="0"/>
          <w:color w:val="auto"/>
        </w:rPr>
      </w:pPr>
      <w:r w:rsidRPr="006E18B0">
        <w:rPr>
          <w:rStyle w:val="af0"/>
          <w:b w:val="0"/>
          <w:color w:val="auto"/>
        </w:rPr>
        <w:t>}</w:t>
      </w:r>
    </w:p>
    <w:p w:rsidR="0022571E" w:rsidRPr="006E18B0" w:rsidRDefault="0022571E" w:rsidP="006E18B0">
      <w:pPr>
        <w:pStyle w:val="af1"/>
        <w:rPr>
          <w:rStyle w:val="af0"/>
          <w:b w:val="0"/>
          <w:color w:val="auto"/>
        </w:rPr>
      </w:pPr>
    </w:p>
    <w:p w:rsidR="0022571E" w:rsidRPr="006E18B0" w:rsidRDefault="0022571E" w:rsidP="006E18B0">
      <w:pPr>
        <w:pStyle w:val="af1"/>
        <w:rPr>
          <w:rStyle w:val="af0"/>
          <w:b w:val="0"/>
          <w:color w:val="auto"/>
        </w:rPr>
      </w:pPr>
      <w:r w:rsidRPr="006E18B0">
        <w:rPr>
          <w:rStyle w:val="af0"/>
          <w:b w:val="0"/>
          <w:color w:val="auto"/>
        </w:rPr>
        <w:t>var age = prompt('Ваш возраст?');</w:t>
      </w:r>
    </w:p>
    <w:p w:rsidR="0022571E" w:rsidRPr="006E18B0" w:rsidRDefault="0022571E" w:rsidP="006E18B0">
      <w:pPr>
        <w:pStyle w:val="af1"/>
        <w:rPr>
          <w:rStyle w:val="af0"/>
          <w:b w:val="0"/>
          <w:color w:val="auto"/>
        </w:rPr>
      </w:pPr>
    </w:p>
    <w:p w:rsidR="0022571E" w:rsidRPr="006E18B0" w:rsidRDefault="0022571E" w:rsidP="006E18B0">
      <w:pPr>
        <w:pStyle w:val="af1"/>
        <w:rPr>
          <w:rStyle w:val="af0"/>
          <w:b w:val="0"/>
          <w:color w:val="auto"/>
        </w:rPr>
      </w:pPr>
      <w:r w:rsidRPr="006E18B0">
        <w:rPr>
          <w:rStyle w:val="af0"/>
          <w:b w:val="0"/>
          <w:color w:val="auto"/>
        </w:rPr>
        <w:t>if (checkAge(age)) {</w:t>
      </w:r>
    </w:p>
    <w:p w:rsidR="0022571E" w:rsidRPr="004B55EF" w:rsidRDefault="0022571E" w:rsidP="006E18B0">
      <w:pPr>
        <w:pStyle w:val="af1"/>
        <w:rPr>
          <w:rStyle w:val="af0"/>
          <w:b w:val="0"/>
          <w:color w:val="auto"/>
        </w:rPr>
      </w:pPr>
      <w:r w:rsidRPr="006E18B0">
        <w:rPr>
          <w:rStyle w:val="af0"/>
          <w:b w:val="0"/>
          <w:color w:val="auto"/>
        </w:rPr>
        <w:t xml:space="preserve">  alert( 'Доступ разрешен' );</w:t>
      </w:r>
      <w:r w:rsidR="004B55EF">
        <w:rPr>
          <w:rStyle w:val="af0"/>
          <w:b w:val="0"/>
          <w:color w:val="auto"/>
          <w:lang w:val="en-US"/>
        </w:rPr>
        <w:t xml:space="preserve"> // true </w:t>
      </w:r>
      <w:r w:rsidR="004B55EF">
        <w:rPr>
          <w:rStyle w:val="af0"/>
          <w:b w:val="0"/>
          <w:color w:val="auto"/>
        </w:rPr>
        <w:t>(1)</w:t>
      </w:r>
    </w:p>
    <w:p w:rsidR="0022571E" w:rsidRPr="006E18B0" w:rsidRDefault="0022571E" w:rsidP="006E18B0">
      <w:pPr>
        <w:pStyle w:val="af1"/>
        <w:rPr>
          <w:rStyle w:val="af0"/>
          <w:b w:val="0"/>
          <w:color w:val="auto"/>
        </w:rPr>
      </w:pPr>
      <w:r w:rsidRPr="006E18B0">
        <w:rPr>
          <w:rStyle w:val="af0"/>
          <w:b w:val="0"/>
          <w:color w:val="auto"/>
        </w:rPr>
        <w:t>} else {</w:t>
      </w:r>
    </w:p>
    <w:p w:rsidR="0022571E" w:rsidRPr="004B55EF" w:rsidRDefault="0022571E" w:rsidP="006E18B0">
      <w:pPr>
        <w:pStyle w:val="af1"/>
        <w:rPr>
          <w:rStyle w:val="af0"/>
          <w:b w:val="0"/>
          <w:color w:val="auto"/>
          <w:lang w:val="en-US"/>
        </w:rPr>
      </w:pPr>
      <w:r w:rsidRPr="006E18B0">
        <w:rPr>
          <w:rStyle w:val="af0"/>
          <w:b w:val="0"/>
          <w:color w:val="auto"/>
        </w:rPr>
        <w:lastRenderedPageBreak/>
        <w:t xml:space="preserve">  alert( 'В доступе отказано' );</w:t>
      </w:r>
      <w:r w:rsidR="004B55EF">
        <w:rPr>
          <w:rStyle w:val="af0"/>
          <w:b w:val="0"/>
          <w:color w:val="auto"/>
        </w:rPr>
        <w:t xml:space="preserve"> </w:t>
      </w:r>
    </w:p>
    <w:p w:rsidR="0022571E" w:rsidRPr="006E18B0" w:rsidRDefault="0022571E" w:rsidP="006E18B0">
      <w:pPr>
        <w:pStyle w:val="af1"/>
        <w:rPr>
          <w:rStyle w:val="af0"/>
          <w:b w:val="0"/>
          <w:color w:val="auto"/>
        </w:rPr>
      </w:pPr>
      <w:r w:rsidRPr="006E18B0">
        <w:rPr>
          <w:rStyle w:val="af0"/>
          <w:b w:val="0"/>
          <w:color w:val="auto"/>
        </w:rPr>
        <w:t>}</w:t>
      </w:r>
    </w:p>
    <w:p w:rsidR="007103AC" w:rsidRDefault="007103AC" w:rsidP="0022571E">
      <w:pPr>
        <w:rPr>
          <w:rFonts w:asciiTheme="minorHAnsi" w:hAnsiTheme="minorHAnsi"/>
        </w:rPr>
      </w:pPr>
    </w:p>
    <w:p w:rsidR="00013CC4" w:rsidRPr="00525371" w:rsidRDefault="00013CC4" w:rsidP="00013CC4">
      <w:pPr>
        <w:pStyle w:val="af1"/>
      </w:pPr>
      <w:r w:rsidRPr="00525371">
        <w:t>function divideOneTo(x) {</w:t>
      </w:r>
      <w:r w:rsidRPr="00525371">
        <w:br/>
        <w:t>  if (x != 0) {</w:t>
      </w:r>
      <w:r w:rsidRPr="00525371">
        <w:br/>
        <w:t>    return 1/x;</w:t>
      </w:r>
      <w:r w:rsidRPr="00525371">
        <w:br/>
        <w:t>  } else {</w:t>
      </w:r>
      <w:r w:rsidRPr="00525371">
        <w:br/>
        <w:t>    return "А на ноль делить нельзя!";</w:t>
      </w:r>
      <w:r w:rsidRPr="00525371">
        <w:br/>
        <w:t>  }</w:t>
      </w:r>
      <w:r w:rsidRPr="00525371">
        <w:br/>
        <w:t>}</w:t>
      </w:r>
    </w:p>
    <w:p w:rsidR="00013CC4" w:rsidRPr="00525371" w:rsidRDefault="00013CC4" w:rsidP="00013CC4">
      <w:pPr>
        <w:rPr>
          <w:rFonts w:asciiTheme="minorHAnsi" w:hAnsiTheme="minorHAnsi"/>
        </w:rPr>
      </w:pPr>
      <w:r w:rsidRPr="00525371">
        <w:rPr>
          <w:rFonts w:asciiTheme="minorHAnsi" w:hAnsiTheme="minorHAnsi"/>
        </w:rPr>
        <w:t>Однако, использование ключевого слова </w:t>
      </w:r>
      <w:r w:rsidRPr="00525371">
        <w:rPr>
          <w:rFonts w:asciiTheme="minorHAnsi" w:hAnsiTheme="minorHAnsi"/>
          <w:b/>
          <w:bCs/>
        </w:rPr>
        <w:t>return </w:t>
      </w:r>
      <w:r w:rsidRPr="00525371">
        <w:rPr>
          <w:rFonts w:asciiTheme="minorHAnsi" w:hAnsiTheme="minorHAnsi"/>
        </w:rPr>
        <w:t>не является обязательным. Если в теле функции его нет, то после выполнения всех команд интерпретатор закончит выполнение функции. Значение, которое возвращает эта функция будет "</w:t>
      </w:r>
      <w:r w:rsidRPr="00525371">
        <w:rPr>
          <w:rFonts w:asciiTheme="minorHAnsi" w:hAnsiTheme="minorHAnsi"/>
          <w:b/>
          <w:bCs/>
        </w:rPr>
        <w:t>undefined</w:t>
      </w:r>
      <w:r w:rsidRPr="00525371">
        <w:rPr>
          <w:rFonts w:asciiTheme="minorHAnsi" w:hAnsiTheme="minorHAnsi"/>
        </w:rPr>
        <w:t>".</w:t>
      </w:r>
    </w:p>
    <w:p w:rsidR="00013CC4" w:rsidRDefault="00013CC4" w:rsidP="0022571E">
      <w:pPr>
        <w:rPr>
          <w:rFonts w:asciiTheme="minorHAnsi" w:hAnsiTheme="minorHAnsi"/>
        </w:rPr>
      </w:pPr>
    </w:p>
    <w:p w:rsidR="0022571E" w:rsidRPr="0022571E" w:rsidRDefault="0022571E" w:rsidP="0022571E">
      <w:pPr>
        <w:rPr>
          <w:rFonts w:asciiTheme="minorHAnsi" w:hAnsiTheme="minorHAnsi"/>
        </w:rPr>
      </w:pPr>
      <w:r w:rsidRPr="0022571E">
        <w:rPr>
          <w:rFonts w:asciiTheme="minorHAnsi" w:hAnsiTheme="minorHAnsi"/>
        </w:rPr>
        <w:t>Директива return может также использоваться без значения, чтобы прекратить выполнение и выйти из функции.</w:t>
      </w:r>
    </w:p>
    <w:p w:rsidR="0022571E" w:rsidRPr="0022571E" w:rsidRDefault="0022571E" w:rsidP="0022571E">
      <w:pPr>
        <w:rPr>
          <w:rFonts w:asciiTheme="minorHAnsi" w:hAnsiTheme="minorHAnsi"/>
        </w:rPr>
      </w:pPr>
      <w:r w:rsidRPr="0022571E">
        <w:rPr>
          <w:rFonts w:asciiTheme="minorHAnsi" w:hAnsiTheme="minorHAnsi"/>
        </w:rPr>
        <w:t>Например:</w:t>
      </w:r>
    </w:p>
    <w:p w:rsidR="0022571E" w:rsidRPr="000439D8" w:rsidRDefault="0022571E" w:rsidP="000439D8">
      <w:pPr>
        <w:pStyle w:val="af1"/>
        <w:rPr>
          <w:rStyle w:val="af0"/>
          <w:b w:val="0"/>
          <w:color w:val="auto"/>
        </w:rPr>
      </w:pPr>
      <w:r w:rsidRPr="000439D8">
        <w:rPr>
          <w:rStyle w:val="af0"/>
          <w:b w:val="0"/>
          <w:color w:val="auto"/>
        </w:rPr>
        <w:t>function showMovie(age) {</w:t>
      </w:r>
    </w:p>
    <w:p w:rsidR="0022571E" w:rsidRPr="000439D8" w:rsidRDefault="0022571E" w:rsidP="000439D8">
      <w:pPr>
        <w:pStyle w:val="af1"/>
        <w:rPr>
          <w:rStyle w:val="af0"/>
          <w:b w:val="0"/>
          <w:color w:val="auto"/>
        </w:rPr>
      </w:pPr>
      <w:r w:rsidRPr="000439D8">
        <w:rPr>
          <w:rStyle w:val="af0"/>
          <w:b w:val="0"/>
          <w:color w:val="auto"/>
        </w:rPr>
        <w:t xml:space="preserve">  if (!checkAge(age)) {</w:t>
      </w:r>
    </w:p>
    <w:p w:rsidR="0022571E" w:rsidRPr="000439D8" w:rsidRDefault="0022571E" w:rsidP="000439D8">
      <w:pPr>
        <w:pStyle w:val="af1"/>
        <w:rPr>
          <w:rStyle w:val="af0"/>
          <w:b w:val="0"/>
          <w:color w:val="auto"/>
        </w:rPr>
      </w:pPr>
      <w:r w:rsidRPr="000439D8">
        <w:rPr>
          <w:rStyle w:val="af0"/>
          <w:b w:val="0"/>
          <w:color w:val="auto"/>
        </w:rPr>
        <w:t xml:space="preserve">    return;</w:t>
      </w:r>
    </w:p>
    <w:p w:rsidR="0022571E" w:rsidRPr="000439D8" w:rsidRDefault="0022571E" w:rsidP="000439D8">
      <w:pPr>
        <w:pStyle w:val="af1"/>
        <w:rPr>
          <w:rStyle w:val="af0"/>
          <w:b w:val="0"/>
          <w:color w:val="auto"/>
        </w:rPr>
      </w:pPr>
      <w:r w:rsidRPr="000439D8">
        <w:rPr>
          <w:rStyle w:val="af0"/>
          <w:b w:val="0"/>
          <w:color w:val="auto"/>
        </w:rPr>
        <w:t xml:space="preserve">  }</w:t>
      </w:r>
    </w:p>
    <w:p w:rsidR="0022571E" w:rsidRPr="000439D8" w:rsidRDefault="0022571E" w:rsidP="000439D8">
      <w:pPr>
        <w:pStyle w:val="af1"/>
        <w:rPr>
          <w:rStyle w:val="af0"/>
          <w:b w:val="0"/>
          <w:color w:val="auto"/>
        </w:rPr>
      </w:pPr>
    </w:p>
    <w:p w:rsidR="0022571E" w:rsidRPr="000439D8" w:rsidRDefault="0022571E" w:rsidP="000439D8">
      <w:pPr>
        <w:pStyle w:val="af1"/>
        <w:rPr>
          <w:rStyle w:val="af0"/>
          <w:b w:val="0"/>
          <w:color w:val="auto"/>
        </w:rPr>
      </w:pPr>
      <w:r w:rsidRPr="000439D8">
        <w:rPr>
          <w:rStyle w:val="af0"/>
          <w:b w:val="0"/>
          <w:color w:val="auto"/>
        </w:rPr>
        <w:t xml:space="preserve">  alert( "Фильм не для всех" ); // (*)</w:t>
      </w:r>
    </w:p>
    <w:p w:rsidR="0022571E" w:rsidRPr="000439D8" w:rsidRDefault="0022571E" w:rsidP="000439D8">
      <w:pPr>
        <w:pStyle w:val="af1"/>
        <w:rPr>
          <w:rStyle w:val="af0"/>
          <w:b w:val="0"/>
          <w:color w:val="auto"/>
        </w:rPr>
      </w:pPr>
      <w:r w:rsidRPr="000439D8">
        <w:rPr>
          <w:rStyle w:val="af0"/>
          <w:b w:val="0"/>
          <w:color w:val="auto"/>
        </w:rPr>
        <w:t xml:space="preserve">  // ...</w:t>
      </w:r>
    </w:p>
    <w:p w:rsidR="0022571E" w:rsidRPr="000439D8" w:rsidRDefault="0022571E" w:rsidP="000439D8">
      <w:pPr>
        <w:pStyle w:val="af1"/>
        <w:rPr>
          <w:rStyle w:val="af0"/>
          <w:b w:val="0"/>
          <w:color w:val="auto"/>
        </w:rPr>
      </w:pPr>
      <w:r w:rsidRPr="000439D8">
        <w:rPr>
          <w:rStyle w:val="af0"/>
          <w:b w:val="0"/>
          <w:color w:val="auto"/>
        </w:rPr>
        <w:t>}</w:t>
      </w:r>
    </w:p>
    <w:p w:rsidR="0022571E" w:rsidRPr="0022571E" w:rsidRDefault="0022571E" w:rsidP="0022571E">
      <w:pPr>
        <w:rPr>
          <w:rFonts w:asciiTheme="minorHAnsi" w:hAnsiTheme="minorHAnsi"/>
        </w:rPr>
      </w:pPr>
      <w:r w:rsidRPr="0022571E">
        <w:rPr>
          <w:rFonts w:asciiTheme="minorHAnsi" w:hAnsiTheme="minorHAnsi"/>
        </w:rPr>
        <w:t>В коде выше, если сработал if, то строка (*) и весь код под ней никогда не выполнится, так как return завершает выполнение функции.</w:t>
      </w:r>
    </w:p>
    <w:p w:rsidR="0022571E" w:rsidRPr="0022571E" w:rsidRDefault="0022571E" w:rsidP="0022571E">
      <w:pPr>
        <w:rPr>
          <w:rFonts w:asciiTheme="minorHAnsi" w:hAnsiTheme="minorHAnsi"/>
        </w:rPr>
      </w:pPr>
      <w:r w:rsidRPr="0022571E">
        <w:rPr>
          <w:rFonts w:asciiTheme="minorHAnsi" w:hAnsiTheme="minorHAnsi"/>
        </w:rPr>
        <w:t>Значение функции без return и с пустым return</w:t>
      </w:r>
    </w:p>
    <w:p w:rsidR="0022571E" w:rsidRPr="0022571E" w:rsidRDefault="0022571E" w:rsidP="0022571E">
      <w:pPr>
        <w:rPr>
          <w:rFonts w:asciiTheme="minorHAnsi" w:hAnsiTheme="minorHAnsi"/>
        </w:rPr>
      </w:pPr>
      <w:r w:rsidRPr="0022571E">
        <w:rPr>
          <w:rFonts w:asciiTheme="minorHAnsi" w:hAnsiTheme="minorHAnsi"/>
        </w:rPr>
        <w:t>В случае, когда функция не вернула значение или return был без аргументов, считается что она вернула undefined:</w:t>
      </w:r>
    </w:p>
    <w:p w:rsidR="0022571E" w:rsidRPr="000439D8" w:rsidRDefault="0022571E" w:rsidP="000439D8">
      <w:pPr>
        <w:pStyle w:val="af1"/>
        <w:rPr>
          <w:rStyle w:val="af0"/>
          <w:b w:val="0"/>
          <w:color w:val="auto"/>
        </w:rPr>
      </w:pPr>
      <w:r w:rsidRPr="000439D8">
        <w:rPr>
          <w:rStyle w:val="af0"/>
          <w:b w:val="0"/>
          <w:color w:val="auto"/>
        </w:rPr>
        <w:t>function doNothing() { /* пусто */ }</w:t>
      </w:r>
    </w:p>
    <w:p w:rsidR="0022571E" w:rsidRPr="000439D8" w:rsidRDefault="0022571E" w:rsidP="000439D8">
      <w:pPr>
        <w:pStyle w:val="af1"/>
        <w:rPr>
          <w:rStyle w:val="af0"/>
          <w:b w:val="0"/>
          <w:color w:val="auto"/>
        </w:rPr>
      </w:pPr>
    </w:p>
    <w:p w:rsidR="0022571E" w:rsidRPr="000439D8" w:rsidRDefault="0022571E" w:rsidP="000439D8">
      <w:pPr>
        <w:pStyle w:val="af1"/>
        <w:rPr>
          <w:rStyle w:val="af0"/>
          <w:b w:val="0"/>
          <w:color w:val="auto"/>
        </w:rPr>
      </w:pPr>
      <w:r w:rsidRPr="000439D8">
        <w:rPr>
          <w:rStyle w:val="af0"/>
          <w:b w:val="0"/>
          <w:color w:val="auto"/>
        </w:rPr>
        <w:t>alert( doNothing() ); // undefined</w:t>
      </w:r>
    </w:p>
    <w:p w:rsidR="0022571E" w:rsidRPr="000439D8" w:rsidRDefault="0022571E" w:rsidP="000439D8">
      <w:pPr>
        <w:pStyle w:val="af1"/>
        <w:rPr>
          <w:rStyle w:val="af0"/>
          <w:b w:val="0"/>
          <w:color w:val="auto"/>
        </w:rPr>
      </w:pPr>
      <w:r w:rsidRPr="000439D8">
        <w:rPr>
          <w:rStyle w:val="af0"/>
          <w:b w:val="0"/>
          <w:color w:val="auto"/>
        </w:rPr>
        <w:t>Обратите внимание, никакой ошибки нет. Просто возвращается undefined.</w:t>
      </w:r>
    </w:p>
    <w:p w:rsidR="0022571E" w:rsidRPr="000439D8" w:rsidRDefault="0022571E" w:rsidP="000439D8">
      <w:pPr>
        <w:pStyle w:val="af1"/>
        <w:rPr>
          <w:rStyle w:val="af0"/>
          <w:b w:val="0"/>
          <w:color w:val="auto"/>
        </w:rPr>
      </w:pPr>
      <w:r w:rsidRPr="000439D8">
        <w:rPr>
          <w:rStyle w:val="af0"/>
          <w:b w:val="0"/>
          <w:color w:val="auto"/>
        </w:rPr>
        <w:t>Ещё пример, на этот раз с return без аргумента:</w:t>
      </w:r>
    </w:p>
    <w:p w:rsidR="0022571E" w:rsidRPr="000439D8" w:rsidRDefault="0022571E" w:rsidP="000439D8">
      <w:pPr>
        <w:pStyle w:val="af1"/>
        <w:rPr>
          <w:rStyle w:val="af0"/>
          <w:b w:val="0"/>
          <w:color w:val="auto"/>
        </w:rPr>
      </w:pPr>
      <w:r w:rsidRPr="000439D8">
        <w:rPr>
          <w:rStyle w:val="af0"/>
          <w:b w:val="0"/>
          <w:color w:val="auto"/>
        </w:rPr>
        <w:t>function doNothing() {</w:t>
      </w:r>
    </w:p>
    <w:p w:rsidR="0022571E" w:rsidRPr="000439D8" w:rsidRDefault="0022571E" w:rsidP="000439D8">
      <w:pPr>
        <w:pStyle w:val="af1"/>
        <w:rPr>
          <w:rStyle w:val="af0"/>
          <w:b w:val="0"/>
          <w:color w:val="auto"/>
        </w:rPr>
      </w:pPr>
      <w:r w:rsidRPr="000439D8">
        <w:rPr>
          <w:rStyle w:val="af0"/>
          <w:b w:val="0"/>
          <w:color w:val="auto"/>
        </w:rPr>
        <w:t xml:space="preserve">  return;</w:t>
      </w:r>
    </w:p>
    <w:p w:rsidR="0022571E" w:rsidRPr="000439D8" w:rsidRDefault="0022571E" w:rsidP="000439D8">
      <w:pPr>
        <w:pStyle w:val="af1"/>
        <w:rPr>
          <w:rStyle w:val="af0"/>
          <w:b w:val="0"/>
          <w:color w:val="auto"/>
        </w:rPr>
      </w:pPr>
      <w:r w:rsidRPr="000439D8">
        <w:rPr>
          <w:rStyle w:val="af0"/>
          <w:b w:val="0"/>
          <w:color w:val="auto"/>
        </w:rPr>
        <w:t>}</w:t>
      </w:r>
    </w:p>
    <w:p w:rsidR="0022571E" w:rsidRPr="000439D8" w:rsidRDefault="0022571E" w:rsidP="000439D8">
      <w:pPr>
        <w:pStyle w:val="af1"/>
        <w:rPr>
          <w:rStyle w:val="af0"/>
          <w:b w:val="0"/>
          <w:color w:val="auto"/>
        </w:rPr>
      </w:pPr>
    </w:p>
    <w:p w:rsidR="0022571E" w:rsidRPr="000439D8" w:rsidRDefault="0022571E" w:rsidP="000439D8">
      <w:pPr>
        <w:pStyle w:val="af1"/>
        <w:rPr>
          <w:rStyle w:val="af0"/>
          <w:b w:val="0"/>
          <w:color w:val="auto"/>
        </w:rPr>
      </w:pPr>
      <w:r w:rsidRPr="000439D8">
        <w:rPr>
          <w:rStyle w:val="af0"/>
          <w:b w:val="0"/>
          <w:color w:val="auto"/>
        </w:rPr>
        <w:t>alert( doNothing() === undefined ); // true</w:t>
      </w:r>
    </w:p>
    <w:p w:rsidR="001C5BD4" w:rsidRPr="001C5BD4" w:rsidRDefault="001C5BD4" w:rsidP="008735FE">
      <w:pPr>
        <w:pStyle w:val="2"/>
      </w:pPr>
      <w:bookmarkStart w:id="211" w:name="function-naming"/>
      <w:r w:rsidRPr="001C5BD4">
        <w:t>Выбор имени функции</w:t>
      </w:r>
      <w:bookmarkEnd w:id="211"/>
    </w:p>
    <w:p w:rsidR="001C5BD4" w:rsidRPr="001C5BD4" w:rsidRDefault="001C5BD4" w:rsidP="001C5BD4">
      <w:pPr>
        <w:rPr>
          <w:rFonts w:asciiTheme="minorHAnsi" w:hAnsiTheme="minorHAnsi"/>
        </w:rPr>
      </w:pPr>
      <w:r w:rsidRPr="001C5BD4">
        <w:rPr>
          <w:rFonts w:asciiTheme="minorHAnsi" w:hAnsiTheme="minorHAnsi"/>
        </w:rPr>
        <w:t>Имя функции следует тем же правилам, что и имя переменной. Основное отличие – оно должно быть глаголом, т.к. функция – это действие.</w:t>
      </w:r>
    </w:p>
    <w:p w:rsidR="001C5BD4" w:rsidRPr="001C5BD4" w:rsidRDefault="001C5BD4" w:rsidP="001C5BD4">
      <w:pPr>
        <w:rPr>
          <w:rFonts w:asciiTheme="minorHAnsi" w:hAnsiTheme="minorHAnsi"/>
        </w:rPr>
      </w:pPr>
      <w:r w:rsidRPr="001C5BD4">
        <w:rPr>
          <w:rFonts w:asciiTheme="minorHAnsi" w:hAnsiTheme="minorHAnsi"/>
        </w:rPr>
        <w:t>Как правило, используются глагольные префиксы, обозначающие общий характер действия, после которых следует уточнение.</w:t>
      </w:r>
    </w:p>
    <w:p w:rsidR="001C5BD4" w:rsidRPr="001C5BD4" w:rsidRDefault="001C5BD4" w:rsidP="001C5BD4">
      <w:pPr>
        <w:rPr>
          <w:rFonts w:asciiTheme="minorHAnsi" w:hAnsiTheme="minorHAnsi"/>
        </w:rPr>
      </w:pPr>
      <w:r w:rsidRPr="001C5BD4">
        <w:rPr>
          <w:rFonts w:asciiTheme="minorHAnsi" w:hAnsiTheme="minorHAnsi"/>
        </w:rPr>
        <w:t>Функции, которые начинаются с "show" – что-то показывают:</w:t>
      </w:r>
    </w:p>
    <w:p w:rsidR="001C5BD4" w:rsidRPr="000439D8" w:rsidRDefault="001C5BD4" w:rsidP="000439D8">
      <w:pPr>
        <w:pStyle w:val="af1"/>
        <w:rPr>
          <w:rStyle w:val="af0"/>
          <w:b w:val="0"/>
          <w:color w:val="auto"/>
        </w:rPr>
      </w:pPr>
      <w:r w:rsidRPr="000439D8">
        <w:rPr>
          <w:rStyle w:val="af0"/>
          <w:b w:val="0"/>
          <w:color w:val="auto"/>
        </w:rPr>
        <w:t>showMessage(..)     // префикс show, "показать" сообщение</w:t>
      </w:r>
    </w:p>
    <w:p w:rsidR="001C5BD4" w:rsidRPr="000439D8" w:rsidRDefault="001C5BD4" w:rsidP="000439D8">
      <w:pPr>
        <w:pStyle w:val="af1"/>
        <w:rPr>
          <w:rStyle w:val="af0"/>
          <w:b w:val="0"/>
          <w:color w:val="auto"/>
        </w:rPr>
      </w:pPr>
      <w:r w:rsidRPr="000439D8">
        <w:rPr>
          <w:rStyle w:val="af0"/>
          <w:b w:val="0"/>
          <w:color w:val="auto"/>
        </w:rPr>
        <w:t>Функции, начинающиеся с "get" – получают, и т.п.:</w:t>
      </w:r>
    </w:p>
    <w:p w:rsidR="001C5BD4" w:rsidRPr="000439D8" w:rsidRDefault="001C5BD4" w:rsidP="000439D8">
      <w:pPr>
        <w:pStyle w:val="af1"/>
        <w:rPr>
          <w:rStyle w:val="af0"/>
          <w:b w:val="0"/>
          <w:color w:val="auto"/>
        </w:rPr>
      </w:pPr>
      <w:r w:rsidRPr="000439D8">
        <w:rPr>
          <w:rStyle w:val="af0"/>
          <w:b w:val="0"/>
          <w:color w:val="auto"/>
        </w:rPr>
        <w:t>getAge(..)          // get, "получает" возраст</w:t>
      </w:r>
    </w:p>
    <w:p w:rsidR="001C5BD4" w:rsidRPr="000439D8" w:rsidRDefault="001C5BD4" w:rsidP="000439D8">
      <w:pPr>
        <w:pStyle w:val="af1"/>
        <w:rPr>
          <w:rStyle w:val="af0"/>
          <w:b w:val="0"/>
          <w:color w:val="auto"/>
        </w:rPr>
      </w:pPr>
      <w:r w:rsidRPr="000439D8">
        <w:rPr>
          <w:rStyle w:val="af0"/>
          <w:b w:val="0"/>
          <w:color w:val="auto"/>
        </w:rPr>
        <w:t>calcD(..)           // calc, "вычисляет" дискриминант</w:t>
      </w:r>
    </w:p>
    <w:p w:rsidR="001C5BD4" w:rsidRPr="000439D8" w:rsidRDefault="001C5BD4" w:rsidP="000439D8">
      <w:pPr>
        <w:pStyle w:val="af1"/>
        <w:rPr>
          <w:rStyle w:val="af0"/>
          <w:b w:val="0"/>
          <w:color w:val="auto"/>
        </w:rPr>
      </w:pPr>
      <w:r w:rsidRPr="000439D8">
        <w:rPr>
          <w:rStyle w:val="af0"/>
          <w:b w:val="0"/>
          <w:color w:val="auto"/>
        </w:rPr>
        <w:t>createForm(..)      // create, "создает" форму</w:t>
      </w:r>
    </w:p>
    <w:p w:rsidR="001C5BD4" w:rsidRPr="000439D8" w:rsidRDefault="001C5BD4" w:rsidP="000439D8">
      <w:pPr>
        <w:pStyle w:val="af1"/>
        <w:rPr>
          <w:rStyle w:val="af0"/>
          <w:b w:val="0"/>
          <w:color w:val="auto"/>
        </w:rPr>
      </w:pPr>
      <w:r w:rsidRPr="000439D8">
        <w:rPr>
          <w:rStyle w:val="af0"/>
          <w:b w:val="0"/>
          <w:color w:val="auto"/>
        </w:rPr>
        <w:t>checkPermission(..) // check, "проверяет" разрешение, возвращает true/false</w:t>
      </w:r>
    </w:p>
    <w:p w:rsidR="001C5BD4" w:rsidRPr="001C5BD4" w:rsidRDefault="001C5BD4" w:rsidP="001C5BD4">
      <w:pPr>
        <w:rPr>
          <w:rFonts w:asciiTheme="minorHAnsi" w:hAnsiTheme="minorHAnsi"/>
        </w:rPr>
      </w:pPr>
      <w:r w:rsidRPr="001C5BD4">
        <w:rPr>
          <w:rFonts w:asciiTheme="minorHAnsi" w:hAnsiTheme="minorHAnsi"/>
        </w:rPr>
        <w:t>Это очень удобно, поскольку взглянув на функцию – мы уже примерно представляем, что она делает, даже если функцию написал совсем другой человек, а в отдельных случаях – и какого вида значение она возвращает.</w:t>
      </w:r>
    </w:p>
    <w:p w:rsidR="001C5BD4" w:rsidRPr="001C5BD4" w:rsidRDefault="001C5BD4" w:rsidP="001C5BD4">
      <w:pPr>
        <w:rPr>
          <w:rFonts w:asciiTheme="minorHAnsi" w:hAnsiTheme="minorHAnsi"/>
        </w:rPr>
      </w:pPr>
      <w:r w:rsidRPr="001C5BD4">
        <w:rPr>
          <w:rFonts w:asciiTheme="minorHAnsi" w:hAnsiTheme="minorHAnsi"/>
        </w:rPr>
        <w:t>Одна функция – одно действие</w:t>
      </w:r>
    </w:p>
    <w:p w:rsidR="001C5BD4" w:rsidRPr="001C5BD4" w:rsidRDefault="001C5BD4" w:rsidP="001C5BD4">
      <w:pPr>
        <w:rPr>
          <w:rFonts w:asciiTheme="minorHAnsi" w:hAnsiTheme="minorHAnsi"/>
        </w:rPr>
      </w:pPr>
      <w:r w:rsidRPr="001C5BD4">
        <w:rPr>
          <w:rFonts w:asciiTheme="minorHAnsi" w:hAnsiTheme="minorHAnsi"/>
        </w:rPr>
        <w:t>Функция должна делать только то, что явно подразумевается её названием. И это должно быть одно действие.</w:t>
      </w:r>
    </w:p>
    <w:p w:rsidR="001C5BD4" w:rsidRPr="001C5BD4" w:rsidRDefault="001C5BD4" w:rsidP="001C5BD4">
      <w:pPr>
        <w:rPr>
          <w:rFonts w:asciiTheme="minorHAnsi" w:hAnsiTheme="minorHAnsi"/>
        </w:rPr>
      </w:pPr>
      <w:r w:rsidRPr="001C5BD4">
        <w:rPr>
          <w:rFonts w:asciiTheme="minorHAnsi" w:hAnsiTheme="minorHAnsi"/>
        </w:rPr>
        <w:t>Если оно сложное и подразумевает поддействия – может быть имеет смысл выделить их в отдельные функции? Зачастую это имеет смысл, чтобы лучше структурировать код.</w:t>
      </w:r>
    </w:p>
    <w:p w:rsidR="001C5BD4" w:rsidRPr="001C5BD4" w:rsidRDefault="001C5BD4" w:rsidP="001C5BD4">
      <w:pPr>
        <w:rPr>
          <w:rFonts w:asciiTheme="minorHAnsi" w:hAnsiTheme="minorHAnsi"/>
        </w:rPr>
      </w:pPr>
      <w:r w:rsidRPr="001C5BD4">
        <w:rPr>
          <w:rFonts w:asciiTheme="minorHAnsi" w:hAnsiTheme="minorHAnsi"/>
          <w:b/>
          <w:bCs/>
        </w:rPr>
        <w:t>…Но самое главное – в функции не должно быть ничего, кроме самого действия и поддействий, неразрывно связанных с ним.</w:t>
      </w:r>
    </w:p>
    <w:p w:rsidR="001C5BD4" w:rsidRPr="001C5BD4" w:rsidRDefault="001C5BD4" w:rsidP="001C5BD4">
      <w:pPr>
        <w:rPr>
          <w:rFonts w:asciiTheme="minorHAnsi" w:hAnsiTheme="minorHAnsi"/>
        </w:rPr>
      </w:pPr>
      <w:r w:rsidRPr="001C5BD4">
        <w:rPr>
          <w:rFonts w:asciiTheme="minorHAnsi" w:hAnsiTheme="minorHAnsi"/>
        </w:rPr>
        <w:t>Например, функция проверки данных (скажем, "validate") не должна показывать сообщение об ошибке. Её действие – проверить.</w:t>
      </w:r>
    </w:p>
    <w:p w:rsidR="001C5BD4" w:rsidRPr="001C5BD4" w:rsidRDefault="001C5BD4" w:rsidP="001C5BD4">
      <w:pPr>
        <w:rPr>
          <w:rFonts w:asciiTheme="minorHAnsi" w:hAnsiTheme="minorHAnsi"/>
        </w:rPr>
      </w:pPr>
      <w:r w:rsidRPr="001C5BD4">
        <w:rPr>
          <w:rFonts w:asciiTheme="minorHAnsi" w:hAnsiTheme="minorHAnsi"/>
        </w:rPr>
        <w:t>Сверхкороткие имена функций</w:t>
      </w:r>
    </w:p>
    <w:p w:rsidR="001C5BD4" w:rsidRPr="001C5BD4" w:rsidRDefault="001C5BD4" w:rsidP="001C5BD4">
      <w:pPr>
        <w:rPr>
          <w:rFonts w:asciiTheme="minorHAnsi" w:hAnsiTheme="minorHAnsi"/>
        </w:rPr>
      </w:pPr>
      <w:r w:rsidRPr="001C5BD4">
        <w:rPr>
          <w:rFonts w:asciiTheme="minorHAnsi" w:hAnsiTheme="minorHAnsi"/>
        </w:rPr>
        <w:t xml:space="preserve">Имена функций, которые используются </w:t>
      </w:r>
      <w:r w:rsidRPr="001C5BD4">
        <w:rPr>
          <w:rFonts w:asciiTheme="minorHAnsi" w:hAnsiTheme="minorHAnsi"/>
          <w:i/>
          <w:iCs/>
        </w:rPr>
        <w:t>очень часто</w:t>
      </w:r>
      <w:r w:rsidRPr="001C5BD4">
        <w:rPr>
          <w:rFonts w:asciiTheme="minorHAnsi" w:hAnsiTheme="minorHAnsi"/>
        </w:rPr>
        <w:t>, иногда делают сверхкороткими.</w:t>
      </w:r>
    </w:p>
    <w:p w:rsidR="001C5BD4" w:rsidRPr="001C5BD4" w:rsidRDefault="001C5BD4" w:rsidP="001C5BD4">
      <w:pPr>
        <w:rPr>
          <w:rFonts w:asciiTheme="minorHAnsi" w:hAnsiTheme="minorHAnsi"/>
        </w:rPr>
      </w:pPr>
      <w:r w:rsidRPr="001C5BD4">
        <w:rPr>
          <w:rFonts w:asciiTheme="minorHAnsi" w:hAnsiTheme="minorHAnsi"/>
        </w:rPr>
        <w:t xml:space="preserve">Например, во фреймворке </w:t>
      </w:r>
      <w:hyperlink r:id="rId168" w:history="1">
        <w:r w:rsidRPr="001C5BD4">
          <w:rPr>
            <w:rStyle w:val="a9"/>
            <w:rFonts w:asciiTheme="minorHAnsi" w:hAnsiTheme="minorHAnsi"/>
          </w:rPr>
          <w:t>jQuery</w:t>
        </w:r>
      </w:hyperlink>
      <w:r w:rsidRPr="001C5BD4">
        <w:rPr>
          <w:rFonts w:asciiTheme="minorHAnsi" w:hAnsiTheme="minorHAnsi"/>
        </w:rPr>
        <w:t xml:space="preserve"> есть функция $, во фреймворке </w:t>
      </w:r>
      <w:hyperlink r:id="rId169" w:history="1">
        <w:r w:rsidRPr="001C5BD4">
          <w:rPr>
            <w:rStyle w:val="a9"/>
            <w:rFonts w:asciiTheme="minorHAnsi" w:hAnsiTheme="minorHAnsi"/>
          </w:rPr>
          <w:t>Prototype</w:t>
        </w:r>
      </w:hyperlink>
      <w:r w:rsidRPr="001C5BD4">
        <w:rPr>
          <w:rFonts w:asciiTheme="minorHAnsi" w:hAnsiTheme="minorHAnsi"/>
        </w:rPr>
        <w:t xml:space="preserve"> – функция $$, а в библиотеке </w:t>
      </w:r>
      <w:hyperlink r:id="rId170" w:history="1">
        <w:r w:rsidRPr="001C5BD4">
          <w:rPr>
            <w:rStyle w:val="a9"/>
            <w:rFonts w:asciiTheme="minorHAnsi" w:hAnsiTheme="minorHAnsi"/>
          </w:rPr>
          <w:t>LoDash</w:t>
        </w:r>
      </w:hyperlink>
      <w:r w:rsidRPr="001C5BD4">
        <w:rPr>
          <w:rFonts w:asciiTheme="minorHAnsi" w:hAnsiTheme="minorHAnsi"/>
        </w:rPr>
        <w:t xml:space="preserve"> очень активно используется функция с названием из одного символа подчеркивания _.</w:t>
      </w:r>
    </w:p>
    <w:p w:rsidR="001C5BD4" w:rsidRDefault="001C5BD4" w:rsidP="00042F15">
      <w:pPr>
        <w:rPr>
          <w:rFonts w:asciiTheme="minorHAnsi" w:hAnsiTheme="minorHAnsi"/>
          <w:lang w:val="en-US"/>
        </w:rPr>
      </w:pPr>
    </w:p>
    <w:p w:rsidR="00D273FC" w:rsidRPr="00D273FC" w:rsidRDefault="00D273FC" w:rsidP="00042F15">
      <w:pPr>
        <w:rPr>
          <w:rFonts w:asciiTheme="minorHAnsi" w:hAnsiTheme="minorHAnsi"/>
          <w:lang w:val="en-US"/>
        </w:rPr>
      </w:pPr>
    </w:p>
    <w:p w:rsidR="001C5BD4" w:rsidRPr="001C5BD4" w:rsidRDefault="001C5BD4" w:rsidP="001C5BD4">
      <w:pPr>
        <w:rPr>
          <w:rFonts w:asciiTheme="minorHAnsi" w:hAnsiTheme="minorHAnsi"/>
          <w:b/>
          <w:bCs/>
        </w:rPr>
      </w:pPr>
      <w:r w:rsidRPr="001C5BD4">
        <w:rPr>
          <w:rFonts w:asciiTheme="minorHAnsi" w:hAnsiTheme="minorHAnsi"/>
          <w:b/>
          <w:bCs/>
        </w:rPr>
        <w:t>Итого</w:t>
      </w:r>
    </w:p>
    <w:p w:rsidR="001C5BD4" w:rsidRPr="001C5BD4" w:rsidRDefault="001C5BD4" w:rsidP="001C5BD4">
      <w:pPr>
        <w:rPr>
          <w:rFonts w:asciiTheme="minorHAnsi" w:hAnsiTheme="minorHAnsi"/>
        </w:rPr>
      </w:pPr>
      <w:r w:rsidRPr="001C5BD4">
        <w:rPr>
          <w:rFonts w:asciiTheme="minorHAnsi" w:hAnsiTheme="minorHAnsi"/>
        </w:rPr>
        <w:t>Объявление функции имеет вид:</w:t>
      </w:r>
    </w:p>
    <w:p w:rsidR="001C5BD4" w:rsidRPr="000439D8" w:rsidRDefault="001C5BD4" w:rsidP="000439D8">
      <w:pPr>
        <w:pStyle w:val="af1"/>
        <w:rPr>
          <w:rStyle w:val="af0"/>
          <w:b w:val="0"/>
          <w:color w:val="auto"/>
        </w:rPr>
      </w:pPr>
      <w:r w:rsidRPr="000439D8">
        <w:rPr>
          <w:rStyle w:val="af0"/>
          <w:b w:val="0"/>
          <w:color w:val="auto"/>
        </w:rPr>
        <w:t>function имя(параметры, через, запятую) {</w:t>
      </w:r>
    </w:p>
    <w:p w:rsidR="001C5BD4" w:rsidRPr="000439D8" w:rsidRDefault="001C5BD4" w:rsidP="000439D8">
      <w:pPr>
        <w:pStyle w:val="af1"/>
        <w:rPr>
          <w:rStyle w:val="af0"/>
          <w:b w:val="0"/>
          <w:color w:val="auto"/>
        </w:rPr>
      </w:pPr>
      <w:r w:rsidRPr="000439D8">
        <w:rPr>
          <w:rStyle w:val="af0"/>
          <w:b w:val="0"/>
          <w:color w:val="auto"/>
        </w:rPr>
        <w:t xml:space="preserve">  код функции</w:t>
      </w:r>
    </w:p>
    <w:p w:rsidR="001C5BD4" w:rsidRPr="000439D8" w:rsidRDefault="001C5BD4" w:rsidP="000439D8">
      <w:pPr>
        <w:pStyle w:val="af1"/>
        <w:rPr>
          <w:rStyle w:val="af0"/>
          <w:b w:val="0"/>
          <w:color w:val="auto"/>
        </w:rPr>
      </w:pPr>
      <w:r w:rsidRPr="000439D8">
        <w:rPr>
          <w:rStyle w:val="af0"/>
          <w:b w:val="0"/>
          <w:color w:val="auto"/>
        </w:rPr>
        <w:t>}</w:t>
      </w:r>
    </w:p>
    <w:p w:rsidR="001C5BD4" w:rsidRPr="001C5BD4" w:rsidRDefault="001C5BD4" w:rsidP="00086F55">
      <w:pPr>
        <w:numPr>
          <w:ilvl w:val="0"/>
          <w:numId w:val="21"/>
        </w:numPr>
        <w:rPr>
          <w:rFonts w:asciiTheme="minorHAnsi" w:hAnsiTheme="minorHAnsi"/>
        </w:rPr>
      </w:pPr>
      <w:r w:rsidRPr="001C5BD4">
        <w:rPr>
          <w:rFonts w:asciiTheme="minorHAnsi" w:hAnsiTheme="minorHAnsi"/>
        </w:rPr>
        <w:t>Передаваемые значения копируются в параметры функции и становятся локальными переменными.</w:t>
      </w:r>
    </w:p>
    <w:p w:rsidR="001C5BD4" w:rsidRPr="001C5BD4" w:rsidRDefault="001C5BD4" w:rsidP="00086F55">
      <w:pPr>
        <w:numPr>
          <w:ilvl w:val="0"/>
          <w:numId w:val="21"/>
        </w:numPr>
        <w:rPr>
          <w:rFonts w:asciiTheme="minorHAnsi" w:hAnsiTheme="minorHAnsi"/>
        </w:rPr>
      </w:pPr>
      <w:r w:rsidRPr="001C5BD4">
        <w:rPr>
          <w:rFonts w:asciiTheme="minorHAnsi" w:hAnsiTheme="minorHAnsi"/>
        </w:rPr>
        <w:t>Параметры функции копируются в её локальные переменные.</w:t>
      </w:r>
    </w:p>
    <w:p w:rsidR="001C5BD4" w:rsidRPr="001C5BD4" w:rsidRDefault="001C5BD4" w:rsidP="00086F55">
      <w:pPr>
        <w:numPr>
          <w:ilvl w:val="0"/>
          <w:numId w:val="21"/>
        </w:numPr>
        <w:rPr>
          <w:rFonts w:asciiTheme="minorHAnsi" w:hAnsiTheme="minorHAnsi"/>
        </w:rPr>
      </w:pPr>
      <w:r w:rsidRPr="001C5BD4">
        <w:rPr>
          <w:rFonts w:asciiTheme="minorHAnsi" w:hAnsiTheme="minorHAnsi"/>
        </w:rPr>
        <w:t>Можно объявить новые локальные переменные при помощи var.</w:t>
      </w:r>
    </w:p>
    <w:p w:rsidR="001C5BD4" w:rsidRPr="001C5BD4" w:rsidRDefault="001C5BD4" w:rsidP="00086F55">
      <w:pPr>
        <w:numPr>
          <w:ilvl w:val="0"/>
          <w:numId w:val="21"/>
        </w:numPr>
        <w:rPr>
          <w:rFonts w:asciiTheme="minorHAnsi" w:hAnsiTheme="minorHAnsi"/>
        </w:rPr>
      </w:pPr>
      <w:r w:rsidRPr="001C5BD4">
        <w:rPr>
          <w:rFonts w:asciiTheme="minorHAnsi" w:hAnsiTheme="minorHAnsi"/>
        </w:rPr>
        <w:t>Значение возвращается оператором return ....</w:t>
      </w:r>
    </w:p>
    <w:p w:rsidR="001C5BD4" w:rsidRPr="001C5BD4" w:rsidRDefault="001C5BD4" w:rsidP="00086F55">
      <w:pPr>
        <w:numPr>
          <w:ilvl w:val="0"/>
          <w:numId w:val="21"/>
        </w:numPr>
        <w:rPr>
          <w:rFonts w:asciiTheme="minorHAnsi" w:hAnsiTheme="minorHAnsi"/>
        </w:rPr>
      </w:pPr>
      <w:r w:rsidRPr="001C5BD4">
        <w:rPr>
          <w:rFonts w:asciiTheme="minorHAnsi" w:hAnsiTheme="minorHAnsi"/>
        </w:rPr>
        <w:t>Вызов return тут же прекращает функцию.</w:t>
      </w:r>
    </w:p>
    <w:p w:rsidR="001C5BD4" w:rsidRPr="001C5BD4" w:rsidRDefault="001C5BD4" w:rsidP="00086F55">
      <w:pPr>
        <w:numPr>
          <w:ilvl w:val="0"/>
          <w:numId w:val="21"/>
        </w:numPr>
        <w:rPr>
          <w:rFonts w:asciiTheme="minorHAnsi" w:hAnsiTheme="minorHAnsi"/>
        </w:rPr>
      </w:pPr>
      <w:r w:rsidRPr="001C5BD4">
        <w:rPr>
          <w:rFonts w:asciiTheme="minorHAnsi" w:hAnsiTheme="minorHAnsi"/>
        </w:rPr>
        <w:t>Если return; вызван без значения, или функция завершилась без return, то её результат равен undefined.</w:t>
      </w:r>
    </w:p>
    <w:p w:rsidR="001C5BD4" w:rsidRPr="001C5BD4" w:rsidRDefault="001C5BD4" w:rsidP="001C5BD4">
      <w:pPr>
        <w:rPr>
          <w:rFonts w:asciiTheme="minorHAnsi" w:hAnsiTheme="minorHAnsi"/>
        </w:rPr>
      </w:pPr>
      <w:r w:rsidRPr="001C5BD4">
        <w:rPr>
          <w:rFonts w:asciiTheme="minorHAnsi" w:hAnsiTheme="minorHAnsi"/>
        </w:rPr>
        <w:t xml:space="preserve">При обращении к необъявленной переменной функция будет искать внешнюю переменную с таким именем, но лучше, если функция </w:t>
      </w:r>
      <w:r w:rsidRPr="001C5BD4">
        <w:rPr>
          <w:rFonts w:asciiTheme="minorHAnsi" w:hAnsiTheme="minorHAnsi"/>
        </w:rPr>
        <w:lastRenderedPageBreak/>
        <w:t>использует только локальные переменные:</w:t>
      </w:r>
    </w:p>
    <w:p w:rsidR="001C5BD4" w:rsidRPr="001C5BD4" w:rsidRDefault="001C5BD4" w:rsidP="00086F55">
      <w:pPr>
        <w:numPr>
          <w:ilvl w:val="0"/>
          <w:numId w:val="22"/>
        </w:numPr>
        <w:rPr>
          <w:rFonts w:asciiTheme="minorHAnsi" w:hAnsiTheme="minorHAnsi"/>
        </w:rPr>
      </w:pPr>
      <w:r w:rsidRPr="001C5BD4">
        <w:rPr>
          <w:rFonts w:asciiTheme="minorHAnsi" w:hAnsiTheme="minorHAnsi"/>
        </w:rPr>
        <w:t>Это делает очевидным общий поток выполнения – что передаётся в функцию и какой получаем результат.</w:t>
      </w:r>
    </w:p>
    <w:p w:rsidR="001C5BD4" w:rsidRPr="001C5BD4" w:rsidRDefault="001C5BD4" w:rsidP="00086F55">
      <w:pPr>
        <w:numPr>
          <w:ilvl w:val="0"/>
          <w:numId w:val="22"/>
        </w:numPr>
        <w:rPr>
          <w:rFonts w:asciiTheme="minorHAnsi" w:hAnsiTheme="minorHAnsi"/>
        </w:rPr>
      </w:pPr>
      <w:r w:rsidRPr="001C5BD4">
        <w:rPr>
          <w:rFonts w:asciiTheme="minorHAnsi" w:hAnsiTheme="minorHAnsi"/>
        </w:rPr>
        <w:t>Это предотвращает возможные конфликты доступа, когда две функции, возможно написанные в разное время или разными людьми, неожиданно друг для друга меняют одну и ту же внешнюю переменную.</w:t>
      </w:r>
    </w:p>
    <w:p w:rsidR="001C5BD4" w:rsidRPr="001C5BD4" w:rsidRDefault="001C5BD4" w:rsidP="001C5BD4">
      <w:pPr>
        <w:rPr>
          <w:rFonts w:asciiTheme="minorHAnsi" w:hAnsiTheme="minorHAnsi"/>
        </w:rPr>
      </w:pPr>
      <w:r w:rsidRPr="001C5BD4">
        <w:rPr>
          <w:rFonts w:asciiTheme="minorHAnsi" w:hAnsiTheme="minorHAnsi"/>
        </w:rPr>
        <w:t>Именование функций:</w:t>
      </w:r>
    </w:p>
    <w:p w:rsidR="001C5BD4" w:rsidRPr="001C5BD4" w:rsidRDefault="001C5BD4" w:rsidP="00086F55">
      <w:pPr>
        <w:numPr>
          <w:ilvl w:val="0"/>
          <w:numId w:val="23"/>
        </w:numPr>
        <w:rPr>
          <w:rFonts w:asciiTheme="minorHAnsi" w:hAnsiTheme="minorHAnsi"/>
        </w:rPr>
      </w:pPr>
      <w:r w:rsidRPr="001C5BD4">
        <w:rPr>
          <w:rFonts w:asciiTheme="minorHAnsi" w:hAnsiTheme="minorHAnsi"/>
        </w:rPr>
        <w:t>Имя функции должно понятно и чётко отражать, что она делает. Увидев её вызов в коде, вы должны тут же понимать, что она делает.</w:t>
      </w:r>
    </w:p>
    <w:p w:rsidR="001C5BD4" w:rsidRPr="001C5BD4" w:rsidRDefault="001C5BD4" w:rsidP="00086F55">
      <w:pPr>
        <w:numPr>
          <w:ilvl w:val="0"/>
          <w:numId w:val="23"/>
        </w:numPr>
        <w:rPr>
          <w:rFonts w:asciiTheme="minorHAnsi" w:hAnsiTheme="minorHAnsi"/>
        </w:rPr>
      </w:pPr>
      <w:r w:rsidRPr="001C5BD4">
        <w:rPr>
          <w:rFonts w:asciiTheme="minorHAnsi" w:hAnsiTheme="minorHAnsi"/>
        </w:rPr>
        <w:t>Функция – это действие, поэтому для имён функций, как правило, используются глаголы.</w:t>
      </w:r>
    </w:p>
    <w:p w:rsidR="001C5BD4" w:rsidRPr="001C5BD4" w:rsidRDefault="001C5BD4" w:rsidP="001C5BD4">
      <w:pPr>
        <w:rPr>
          <w:rFonts w:asciiTheme="minorHAnsi" w:hAnsiTheme="minorHAnsi"/>
        </w:rPr>
      </w:pPr>
      <w:r w:rsidRPr="001C5BD4">
        <w:rPr>
          <w:rFonts w:asciiTheme="minorHAnsi" w:hAnsiTheme="minorHAnsi"/>
        </w:rPr>
        <w:t>Функции являются основными строительными блоками скриптов. Мы будем неоднократно возвращаться к ним и изучать все более и более глубоко.</w:t>
      </w:r>
    </w:p>
    <w:p w:rsidR="001C5BD4" w:rsidRDefault="001C5BD4" w:rsidP="00042F15">
      <w:pPr>
        <w:rPr>
          <w:rFonts w:asciiTheme="minorHAnsi" w:hAnsiTheme="minorHAnsi"/>
        </w:rPr>
      </w:pPr>
    </w:p>
    <w:p w:rsidR="001C5BD4" w:rsidRPr="001C5BD4" w:rsidRDefault="001C5BD4" w:rsidP="001C5BD4">
      <w:pPr>
        <w:rPr>
          <w:rFonts w:asciiTheme="minorHAnsi" w:hAnsiTheme="minorHAnsi"/>
        </w:rPr>
      </w:pPr>
      <w:r w:rsidRPr="001C5BD4">
        <w:rPr>
          <w:rFonts w:asciiTheme="minorHAnsi" w:hAnsiTheme="minorHAnsi"/>
        </w:rPr>
        <w:t>Следующая функция возвращает true, если параметр age больше 18. В ином случае она задаёт вопрос посредством вызова confirm и возвращает его результат.</w:t>
      </w:r>
    </w:p>
    <w:p w:rsidR="001C5BD4" w:rsidRPr="007D0F9E" w:rsidRDefault="001C5BD4" w:rsidP="007D0F9E">
      <w:pPr>
        <w:pStyle w:val="af1"/>
        <w:rPr>
          <w:rStyle w:val="af0"/>
          <w:b w:val="0"/>
          <w:color w:val="auto"/>
        </w:rPr>
      </w:pPr>
      <w:r w:rsidRPr="007D0F9E">
        <w:rPr>
          <w:rStyle w:val="af0"/>
          <w:b w:val="0"/>
          <w:color w:val="auto"/>
        </w:rPr>
        <w:t>function checkAge(age) {</w:t>
      </w:r>
    </w:p>
    <w:p w:rsidR="001C5BD4" w:rsidRPr="007D0F9E" w:rsidRDefault="001C5BD4" w:rsidP="007D0F9E">
      <w:pPr>
        <w:pStyle w:val="af1"/>
        <w:rPr>
          <w:rStyle w:val="af0"/>
          <w:b w:val="0"/>
          <w:color w:val="auto"/>
        </w:rPr>
      </w:pPr>
      <w:r w:rsidRPr="007D0F9E">
        <w:rPr>
          <w:rStyle w:val="af0"/>
          <w:b w:val="0"/>
          <w:color w:val="auto"/>
        </w:rPr>
        <w:t xml:space="preserve">  if (age &gt; 18) {</w:t>
      </w:r>
    </w:p>
    <w:p w:rsidR="001C5BD4" w:rsidRPr="007D0F9E" w:rsidRDefault="001C5BD4" w:rsidP="007D0F9E">
      <w:pPr>
        <w:pStyle w:val="af1"/>
        <w:rPr>
          <w:rStyle w:val="af0"/>
          <w:b w:val="0"/>
          <w:color w:val="auto"/>
        </w:rPr>
      </w:pPr>
      <w:r w:rsidRPr="007D0F9E">
        <w:rPr>
          <w:rStyle w:val="af0"/>
          <w:b w:val="0"/>
          <w:color w:val="auto"/>
        </w:rPr>
        <w:t xml:space="preserve">    return true;</w:t>
      </w:r>
    </w:p>
    <w:p w:rsidR="001C5BD4" w:rsidRPr="007D0F9E" w:rsidRDefault="001C5BD4" w:rsidP="007D0F9E">
      <w:pPr>
        <w:pStyle w:val="af1"/>
        <w:rPr>
          <w:rStyle w:val="af0"/>
          <w:b w:val="0"/>
          <w:color w:val="auto"/>
        </w:rPr>
      </w:pPr>
      <w:r w:rsidRPr="007D0F9E">
        <w:rPr>
          <w:rStyle w:val="af0"/>
          <w:b w:val="0"/>
          <w:color w:val="auto"/>
        </w:rPr>
        <w:t xml:space="preserve">  } else {</w:t>
      </w:r>
    </w:p>
    <w:p w:rsidR="001C5BD4" w:rsidRPr="007D0F9E" w:rsidRDefault="001C5BD4" w:rsidP="007D0F9E">
      <w:pPr>
        <w:pStyle w:val="af1"/>
        <w:rPr>
          <w:rStyle w:val="af0"/>
          <w:b w:val="0"/>
          <w:color w:val="auto"/>
        </w:rPr>
      </w:pPr>
      <w:r w:rsidRPr="007D0F9E">
        <w:rPr>
          <w:rStyle w:val="af0"/>
          <w:b w:val="0"/>
          <w:color w:val="auto"/>
        </w:rPr>
        <w:t xml:space="preserve">    // ...</w:t>
      </w:r>
    </w:p>
    <w:p w:rsidR="001C5BD4" w:rsidRPr="007D0F9E" w:rsidRDefault="001C5BD4" w:rsidP="007D0F9E">
      <w:pPr>
        <w:pStyle w:val="af1"/>
        <w:rPr>
          <w:rStyle w:val="af0"/>
          <w:b w:val="0"/>
          <w:color w:val="auto"/>
        </w:rPr>
      </w:pPr>
      <w:r w:rsidRPr="007D0F9E">
        <w:rPr>
          <w:rStyle w:val="af0"/>
          <w:b w:val="0"/>
          <w:color w:val="auto"/>
        </w:rPr>
        <w:t xml:space="preserve">    return confirm('Родители разрешили?');</w:t>
      </w:r>
    </w:p>
    <w:p w:rsidR="001C5BD4" w:rsidRPr="007D0F9E" w:rsidRDefault="001C5BD4" w:rsidP="007D0F9E">
      <w:pPr>
        <w:pStyle w:val="af1"/>
        <w:rPr>
          <w:rStyle w:val="af0"/>
          <w:b w:val="0"/>
          <w:color w:val="auto"/>
        </w:rPr>
      </w:pPr>
      <w:r w:rsidRPr="007D0F9E">
        <w:rPr>
          <w:rStyle w:val="af0"/>
          <w:b w:val="0"/>
          <w:color w:val="auto"/>
        </w:rPr>
        <w:t xml:space="preserve">  }</w:t>
      </w:r>
    </w:p>
    <w:p w:rsidR="001C5BD4" w:rsidRPr="007D0F9E" w:rsidRDefault="001C5BD4" w:rsidP="007D0F9E">
      <w:pPr>
        <w:pStyle w:val="af1"/>
        <w:rPr>
          <w:rStyle w:val="af0"/>
          <w:b w:val="0"/>
          <w:color w:val="auto"/>
        </w:rPr>
      </w:pPr>
      <w:r w:rsidRPr="007D0F9E">
        <w:rPr>
          <w:rStyle w:val="af0"/>
          <w:b w:val="0"/>
          <w:color w:val="auto"/>
        </w:rPr>
        <w:t>}</w:t>
      </w:r>
    </w:p>
    <w:p w:rsidR="001C5BD4" w:rsidRDefault="005C2FCB" w:rsidP="00042F15">
      <w:pPr>
        <w:rPr>
          <w:rFonts w:asciiTheme="minorHAnsi" w:hAnsiTheme="minorHAnsi"/>
        </w:rPr>
      </w:pPr>
      <w:r>
        <w:rPr>
          <w:rFonts w:asciiTheme="minorHAnsi" w:hAnsiTheme="minorHAnsi"/>
        </w:rPr>
        <w:t>Е</w:t>
      </w:r>
      <w:r w:rsidRPr="001C5BD4">
        <w:rPr>
          <w:rFonts w:asciiTheme="minorHAnsi" w:hAnsiTheme="minorHAnsi"/>
        </w:rPr>
        <w:t xml:space="preserve">сли убрать </w:t>
      </w:r>
      <w:r w:rsidRPr="005C2FCB">
        <w:rPr>
          <w:rFonts w:asciiTheme="minorHAnsi" w:hAnsiTheme="minorHAnsi"/>
          <w:color w:val="FF0000"/>
        </w:rPr>
        <w:t xml:space="preserve">else </w:t>
      </w:r>
      <w:r w:rsidR="001C5BD4" w:rsidRPr="001C5BD4">
        <w:rPr>
          <w:rFonts w:asciiTheme="minorHAnsi" w:hAnsiTheme="minorHAnsi"/>
        </w:rPr>
        <w:t xml:space="preserve">эта функция работать </w:t>
      </w:r>
      <w:r>
        <w:rPr>
          <w:rFonts w:asciiTheme="minorHAnsi" w:hAnsiTheme="minorHAnsi"/>
        </w:rPr>
        <w:t>точно так же.</w:t>
      </w:r>
      <w:r w:rsidR="001C5BD4" w:rsidRPr="001C5BD4">
        <w:rPr>
          <w:rFonts w:asciiTheme="minorHAnsi" w:hAnsiTheme="minorHAnsi"/>
        </w:rPr>
        <w:t xml:space="preserve"> </w:t>
      </w:r>
    </w:p>
    <w:p w:rsidR="00F015BF" w:rsidRDefault="007D0F9E" w:rsidP="00246641">
      <w:pPr>
        <w:pStyle w:val="2"/>
      </w:pPr>
      <w:r>
        <w:t>Задачи</w:t>
      </w:r>
    </w:p>
    <w:p w:rsidR="00F015BF" w:rsidRPr="007D0F9E" w:rsidRDefault="00F015BF" w:rsidP="007D0F9E">
      <w:pPr>
        <w:pStyle w:val="af1"/>
        <w:rPr>
          <w:rStyle w:val="af0"/>
          <w:b w:val="0"/>
          <w:color w:val="auto"/>
        </w:rPr>
      </w:pPr>
      <w:r w:rsidRPr="007D0F9E">
        <w:rPr>
          <w:rStyle w:val="af0"/>
          <w:b w:val="0"/>
          <w:color w:val="auto"/>
        </w:rPr>
        <w:t>function checkAge(age) {</w:t>
      </w:r>
    </w:p>
    <w:p w:rsidR="00F015BF" w:rsidRPr="007D0F9E" w:rsidRDefault="00F015BF" w:rsidP="007D0F9E">
      <w:pPr>
        <w:pStyle w:val="af1"/>
        <w:rPr>
          <w:rStyle w:val="af0"/>
          <w:b w:val="0"/>
          <w:color w:val="auto"/>
        </w:rPr>
      </w:pPr>
      <w:r w:rsidRPr="007D0F9E">
        <w:rPr>
          <w:rStyle w:val="af0"/>
          <w:b w:val="0"/>
          <w:color w:val="auto"/>
        </w:rPr>
        <w:t xml:space="preserve">  if (age &gt; 18) {</w:t>
      </w:r>
    </w:p>
    <w:p w:rsidR="00F015BF" w:rsidRPr="007D0F9E" w:rsidRDefault="00F015BF" w:rsidP="007D0F9E">
      <w:pPr>
        <w:pStyle w:val="af1"/>
        <w:rPr>
          <w:rStyle w:val="af0"/>
          <w:b w:val="0"/>
          <w:color w:val="auto"/>
        </w:rPr>
      </w:pPr>
      <w:r w:rsidRPr="007D0F9E">
        <w:rPr>
          <w:rStyle w:val="af0"/>
          <w:b w:val="0"/>
          <w:color w:val="auto"/>
        </w:rPr>
        <w:t xml:space="preserve">    return true;</w:t>
      </w:r>
    </w:p>
    <w:p w:rsidR="00F015BF" w:rsidRPr="007D0F9E" w:rsidRDefault="00F015BF" w:rsidP="007D0F9E">
      <w:pPr>
        <w:pStyle w:val="af1"/>
        <w:rPr>
          <w:rStyle w:val="af0"/>
          <w:b w:val="0"/>
          <w:color w:val="auto"/>
        </w:rPr>
      </w:pPr>
      <w:r w:rsidRPr="007D0F9E">
        <w:rPr>
          <w:rStyle w:val="af0"/>
          <w:b w:val="0"/>
          <w:color w:val="auto"/>
        </w:rPr>
        <w:t xml:space="preserve">  } else {</w:t>
      </w:r>
    </w:p>
    <w:p w:rsidR="00F015BF" w:rsidRPr="007D0F9E" w:rsidRDefault="00F015BF" w:rsidP="007D0F9E">
      <w:pPr>
        <w:pStyle w:val="af1"/>
        <w:rPr>
          <w:rStyle w:val="af0"/>
          <w:b w:val="0"/>
          <w:color w:val="auto"/>
        </w:rPr>
      </w:pPr>
      <w:r w:rsidRPr="007D0F9E">
        <w:rPr>
          <w:rStyle w:val="af0"/>
          <w:b w:val="0"/>
          <w:color w:val="auto"/>
        </w:rPr>
        <w:t xml:space="preserve">    return confirm('Родители разрешили?');</w:t>
      </w:r>
    </w:p>
    <w:p w:rsidR="00F015BF" w:rsidRPr="007D0F9E" w:rsidRDefault="00F015BF" w:rsidP="007D0F9E">
      <w:pPr>
        <w:pStyle w:val="af1"/>
        <w:rPr>
          <w:rStyle w:val="af0"/>
          <w:b w:val="0"/>
          <w:color w:val="auto"/>
        </w:rPr>
      </w:pPr>
      <w:r w:rsidRPr="007D0F9E">
        <w:rPr>
          <w:rStyle w:val="af0"/>
          <w:b w:val="0"/>
          <w:color w:val="auto"/>
        </w:rPr>
        <w:t xml:space="preserve">  }</w:t>
      </w:r>
    </w:p>
    <w:p w:rsidR="00F015BF" w:rsidRPr="007D0F9E" w:rsidRDefault="00F015BF" w:rsidP="007D0F9E">
      <w:pPr>
        <w:pStyle w:val="af1"/>
        <w:rPr>
          <w:rStyle w:val="af0"/>
          <w:b w:val="0"/>
          <w:color w:val="auto"/>
        </w:rPr>
      </w:pPr>
      <w:r w:rsidRPr="007D0F9E">
        <w:rPr>
          <w:rStyle w:val="af0"/>
          <w:b w:val="0"/>
          <w:color w:val="auto"/>
        </w:rPr>
        <w:t>}</w:t>
      </w:r>
    </w:p>
    <w:p w:rsidR="00F015BF" w:rsidRPr="00F015BF" w:rsidRDefault="00F015BF" w:rsidP="00F015BF">
      <w:pPr>
        <w:rPr>
          <w:rFonts w:asciiTheme="minorHAnsi" w:hAnsiTheme="minorHAnsi"/>
        </w:rPr>
      </w:pPr>
      <w:r w:rsidRPr="00F015BF">
        <w:rPr>
          <w:rFonts w:asciiTheme="minorHAnsi" w:hAnsiTheme="minorHAnsi"/>
        </w:rPr>
        <w:t xml:space="preserve">Перепишите функцию, чтобы она делала то же самое, но без if, в одну строку. </w:t>
      </w:r>
    </w:p>
    <w:p w:rsidR="00F015BF" w:rsidRPr="007D0F9E" w:rsidRDefault="00F015BF" w:rsidP="007D0F9E">
      <w:pPr>
        <w:pStyle w:val="af1"/>
        <w:rPr>
          <w:rStyle w:val="af0"/>
          <w:b w:val="0"/>
          <w:color w:val="auto"/>
        </w:rPr>
      </w:pPr>
      <w:r w:rsidRPr="007D0F9E">
        <w:rPr>
          <w:rStyle w:val="af0"/>
          <w:b w:val="0"/>
          <w:color w:val="auto"/>
        </w:rPr>
        <w:t>function checkAge(age) {</w:t>
      </w:r>
    </w:p>
    <w:p w:rsidR="00F015BF" w:rsidRPr="007D0F9E" w:rsidRDefault="00F015BF" w:rsidP="007D0F9E">
      <w:pPr>
        <w:pStyle w:val="af1"/>
        <w:rPr>
          <w:rStyle w:val="af0"/>
          <w:b w:val="0"/>
          <w:color w:val="auto"/>
        </w:rPr>
      </w:pPr>
      <w:r w:rsidRPr="007D0F9E">
        <w:rPr>
          <w:rStyle w:val="af0"/>
          <w:b w:val="0"/>
          <w:color w:val="auto"/>
        </w:rPr>
        <w:t xml:space="preserve">  return (age &gt; 18) ? true : confirm('Родители разрешили?');</w:t>
      </w:r>
    </w:p>
    <w:p w:rsidR="00F015BF" w:rsidRPr="007D0F9E" w:rsidRDefault="00F015BF" w:rsidP="007D0F9E">
      <w:pPr>
        <w:pStyle w:val="af1"/>
        <w:rPr>
          <w:rStyle w:val="af0"/>
          <w:b w:val="0"/>
          <w:color w:val="auto"/>
        </w:rPr>
      </w:pPr>
      <w:r w:rsidRPr="007D0F9E">
        <w:rPr>
          <w:rStyle w:val="af0"/>
          <w:b w:val="0"/>
          <w:color w:val="auto"/>
        </w:rPr>
        <w:t>}</w:t>
      </w:r>
    </w:p>
    <w:p w:rsidR="00F015BF" w:rsidRDefault="00F015BF" w:rsidP="00F015BF">
      <w:pPr>
        <w:rPr>
          <w:rFonts w:asciiTheme="minorHAnsi" w:hAnsiTheme="minorHAnsi"/>
        </w:rPr>
      </w:pPr>
    </w:p>
    <w:p w:rsidR="00F015BF" w:rsidRPr="0029531F" w:rsidRDefault="00F015BF" w:rsidP="0029531F">
      <w:pPr>
        <w:pStyle w:val="af1"/>
        <w:rPr>
          <w:rStyle w:val="af0"/>
          <w:b w:val="0"/>
          <w:color w:val="auto"/>
        </w:rPr>
      </w:pPr>
      <w:r w:rsidRPr="0029531F">
        <w:rPr>
          <w:rStyle w:val="af0"/>
          <w:b w:val="0"/>
          <w:color w:val="auto"/>
        </w:rPr>
        <w:t>function checkAge(age) {</w:t>
      </w:r>
    </w:p>
    <w:p w:rsidR="00F015BF" w:rsidRPr="0029531F" w:rsidRDefault="00F015BF" w:rsidP="0029531F">
      <w:pPr>
        <w:pStyle w:val="af1"/>
        <w:rPr>
          <w:rStyle w:val="af0"/>
          <w:b w:val="0"/>
          <w:color w:val="auto"/>
        </w:rPr>
      </w:pPr>
      <w:r w:rsidRPr="0029531F">
        <w:rPr>
          <w:rStyle w:val="af0"/>
          <w:b w:val="0"/>
          <w:color w:val="auto"/>
        </w:rPr>
        <w:t xml:space="preserve">  return (age &gt; 18) || confirm('Родители разрешили?');</w:t>
      </w:r>
    </w:p>
    <w:p w:rsidR="00F015BF" w:rsidRPr="0029531F" w:rsidRDefault="00F015BF" w:rsidP="0029531F">
      <w:pPr>
        <w:pStyle w:val="af1"/>
        <w:rPr>
          <w:rStyle w:val="af0"/>
          <w:b w:val="0"/>
          <w:color w:val="auto"/>
        </w:rPr>
      </w:pPr>
      <w:r w:rsidRPr="0029531F">
        <w:rPr>
          <w:rStyle w:val="af0"/>
          <w:b w:val="0"/>
          <w:color w:val="auto"/>
        </w:rPr>
        <w:t>}</w:t>
      </w:r>
    </w:p>
    <w:p w:rsidR="00F015BF" w:rsidRDefault="00F015BF" w:rsidP="00042F15">
      <w:pPr>
        <w:rPr>
          <w:rFonts w:asciiTheme="minorHAnsi" w:hAnsiTheme="minorHAnsi"/>
        </w:rPr>
      </w:pPr>
    </w:p>
    <w:p w:rsidR="00F015BF" w:rsidRPr="0029531F" w:rsidRDefault="00F015BF" w:rsidP="00042F15">
      <w:pPr>
        <w:rPr>
          <w:rFonts w:asciiTheme="minorHAnsi" w:hAnsiTheme="minorHAnsi"/>
          <w:b/>
        </w:rPr>
      </w:pPr>
      <w:r w:rsidRPr="0029531F">
        <w:rPr>
          <w:rFonts w:asciiTheme="minorHAnsi" w:hAnsiTheme="minorHAnsi"/>
          <w:b/>
        </w:rPr>
        <w:t>Напишите функцию min(a,b), которая возвращает меньшее из чисел a,b.</w:t>
      </w:r>
    </w:p>
    <w:p w:rsidR="00FD7ABD" w:rsidRPr="0029531F" w:rsidRDefault="00FD7ABD" w:rsidP="00FD7ABD">
      <w:pPr>
        <w:rPr>
          <w:rFonts w:asciiTheme="minorHAnsi" w:hAnsiTheme="minorHAnsi"/>
          <w:b/>
        </w:rPr>
      </w:pPr>
      <w:r w:rsidRPr="0029531F">
        <w:rPr>
          <w:rFonts w:asciiTheme="minorHAnsi" w:hAnsiTheme="minorHAnsi"/>
          <w:b/>
        </w:rPr>
        <w:t>Вариант решения с использованием if:</w:t>
      </w:r>
    </w:p>
    <w:p w:rsidR="00FD7ABD" w:rsidRPr="0029531F" w:rsidRDefault="00FD7ABD" w:rsidP="0029531F">
      <w:pPr>
        <w:pStyle w:val="af1"/>
        <w:rPr>
          <w:rStyle w:val="af0"/>
          <w:b w:val="0"/>
          <w:color w:val="auto"/>
        </w:rPr>
      </w:pPr>
      <w:r w:rsidRPr="0029531F">
        <w:rPr>
          <w:rStyle w:val="af0"/>
          <w:b w:val="0"/>
          <w:color w:val="auto"/>
        </w:rPr>
        <w:t>function min(a, b) {</w:t>
      </w:r>
    </w:p>
    <w:p w:rsidR="00FD7ABD" w:rsidRPr="0029531F" w:rsidRDefault="00FD7ABD" w:rsidP="0029531F">
      <w:pPr>
        <w:pStyle w:val="af1"/>
        <w:rPr>
          <w:rStyle w:val="af0"/>
          <w:b w:val="0"/>
          <w:color w:val="auto"/>
        </w:rPr>
      </w:pPr>
      <w:r w:rsidRPr="0029531F">
        <w:rPr>
          <w:rStyle w:val="af0"/>
          <w:b w:val="0"/>
          <w:color w:val="auto"/>
        </w:rPr>
        <w:t xml:space="preserve">  if (a &lt; b) {</w:t>
      </w:r>
    </w:p>
    <w:p w:rsidR="00FD7ABD" w:rsidRPr="0029531F" w:rsidRDefault="00FD7ABD" w:rsidP="0029531F">
      <w:pPr>
        <w:pStyle w:val="af1"/>
        <w:rPr>
          <w:rStyle w:val="af0"/>
          <w:b w:val="0"/>
          <w:color w:val="auto"/>
        </w:rPr>
      </w:pPr>
      <w:r w:rsidRPr="0029531F">
        <w:rPr>
          <w:rStyle w:val="af0"/>
          <w:b w:val="0"/>
          <w:color w:val="auto"/>
        </w:rPr>
        <w:t xml:space="preserve">    return a;</w:t>
      </w:r>
    </w:p>
    <w:p w:rsidR="00FD7ABD" w:rsidRPr="0029531F" w:rsidRDefault="00FD7ABD" w:rsidP="0029531F">
      <w:pPr>
        <w:pStyle w:val="af1"/>
        <w:rPr>
          <w:rStyle w:val="af0"/>
          <w:b w:val="0"/>
          <w:color w:val="auto"/>
        </w:rPr>
      </w:pPr>
      <w:r w:rsidRPr="0029531F">
        <w:rPr>
          <w:rStyle w:val="af0"/>
          <w:b w:val="0"/>
          <w:color w:val="auto"/>
        </w:rPr>
        <w:t xml:space="preserve">  } else {</w:t>
      </w:r>
    </w:p>
    <w:p w:rsidR="00FD7ABD" w:rsidRPr="0029531F" w:rsidRDefault="00FD7ABD" w:rsidP="0029531F">
      <w:pPr>
        <w:pStyle w:val="af1"/>
        <w:rPr>
          <w:rStyle w:val="af0"/>
          <w:b w:val="0"/>
          <w:color w:val="auto"/>
        </w:rPr>
      </w:pPr>
      <w:r w:rsidRPr="0029531F">
        <w:rPr>
          <w:rStyle w:val="af0"/>
          <w:b w:val="0"/>
          <w:color w:val="auto"/>
        </w:rPr>
        <w:t xml:space="preserve">    return b;</w:t>
      </w:r>
    </w:p>
    <w:p w:rsidR="00FD7ABD" w:rsidRPr="0029531F" w:rsidRDefault="00FD7ABD" w:rsidP="0029531F">
      <w:pPr>
        <w:pStyle w:val="af1"/>
        <w:rPr>
          <w:rStyle w:val="af0"/>
          <w:b w:val="0"/>
          <w:color w:val="auto"/>
        </w:rPr>
      </w:pPr>
      <w:r w:rsidRPr="0029531F">
        <w:rPr>
          <w:rStyle w:val="af0"/>
          <w:b w:val="0"/>
          <w:color w:val="auto"/>
        </w:rPr>
        <w:t xml:space="preserve">  }</w:t>
      </w:r>
    </w:p>
    <w:p w:rsidR="00FD7ABD" w:rsidRPr="0029531F" w:rsidRDefault="00FD7ABD" w:rsidP="0029531F">
      <w:pPr>
        <w:pStyle w:val="af1"/>
        <w:rPr>
          <w:rStyle w:val="af0"/>
          <w:b w:val="0"/>
          <w:color w:val="auto"/>
        </w:rPr>
      </w:pPr>
      <w:r w:rsidRPr="0029531F">
        <w:rPr>
          <w:rStyle w:val="af0"/>
          <w:b w:val="0"/>
          <w:color w:val="auto"/>
        </w:rPr>
        <w:t>}</w:t>
      </w:r>
    </w:p>
    <w:p w:rsidR="00AD2F9A" w:rsidRDefault="00AD2F9A" w:rsidP="00FD7ABD">
      <w:pPr>
        <w:rPr>
          <w:rFonts w:asciiTheme="minorHAnsi" w:hAnsiTheme="minorHAnsi"/>
        </w:rPr>
      </w:pPr>
    </w:p>
    <w:p w:rsidR="00FD7ABD" w:rsidRPr="00FD7ABD" w:rsidRDefault="00FD7ABD" w:rsidP="00FD7ABD">
      <w:pPr>
        <w:rPr>
          <w:rFonts w:asciiTheme="minorHAnsi" w:hAnsiTheme="minorHAnsi"/>
        </w:rPr>
      </w:pPr>
      <w:r w:rsidRPr="00FD7ABD">
        <w:rPr>
          <w:rFonts w:asciiTheme="minorHAnsi" w:hAnsiTheme="minorHAnsi"/>
        </w:rPr>
        <w:t>Вариант решения с оператором '?':</w:t>
      </w:r>
    </w:p>
    <w:p w:rsidR="00FD7ABD" w:rsidRPr="00AD2F9A" w:rsidRDefault="00FD7ABD" w:rsidP="00AD2F9A">
      <w:pPr>
        <w:pStyle w:val="af1"/>
        <w:rPr>
          <w:rStyle w:val="af0"/>
          <w:b w:val="0"/>
          <w:color w:val="auto"/>
        </w:rPr>
      </w:pPr>
      <w:r w:rsidRPr="00AD2F9A">
        <w:rPr>
          <w:rStyle w:val="af0"/>
          <w:b w:val="0"/>
          <w:color w:val="auto"/>
        </w:rPr>
        <w:t>function min(a, b) {</w:t>
      </w:r>
    </w:p>
    <w:p w:rsidR="00FD7ABD" w:rsidRPr="00AD2F9A" w:rsidRDefault="00FD7ABD" w:rsidP="00AD2F9A">
      <w:pPr>
        <w:pStyle w:val="af1"/>
        <w:rPr>
          <w:rStyle w:val="af0"/>
          <w:b w:val="0"/>
          <w:color w:val="auto"/>
        </w:rPr>
      </w:pPr>
      <w:r w:rsidRPr="00AD2F9A">
        <w:rPr>
          <w:rStyle w:val="af0"/>
          <w:b w:val="0"/>
          <w:color w:val="auto"/>
        </w:rPr>
        <w:t xml:space="preserve">  return a &lt; b ? a   : b;</w:t>
      </w:r>
    </w:p>
    <w:p w:rsidR="00FD7ABD" w:rsidRPr="00AD2F9A" w:rsidRDefault="00FD7ABD" w:rsidP="00AD2F9A">
      <w:pPr>
        <w:pStyle w:val="af1"/>
        <w:rPr>
          <w:rStyle w:val="af0"/>
          <w:b w:val="0"/>
          <w:color w:val="auto"/>
        </w:rPr>
      </w:pPr>
      <w:r w:rsidRPr="00AD2F9A">
        <w:rPr>
          <w:rStyle w:val="af0"/>
          <w:b w:val="0"/>
          <w:color w:val="auto"/>
        </w:rPr>
        <w:t>}</w:t>
      </w:r>
    </w:p>
    <w:p w:rsidR="00F015BF" w:rsidRDefault="00FD7ABD" w:rsidP="00FD7ABD">
      <w:pPr>
        <w:rPr>
          <w:rFonts w:asciiTheme="minorHAnsi" w:hAnsiTheme="minorHAnsi"/>
        </w:rPr>
      </w:pPr>
      <w:r w:rsidRPr="00FD7ABD">
        <w:rPr>
          <w:rFonts w:asciiTheme="minorHAnsi" w:hAnsiTheme="minorHAnsi"/>
        </w:rPr>
        <w:t>P.S. Случай равенства a == b здесь отдельно не рассматривается, так как при этом неважно, что возвращать.</w:t>
      </w:r>
    </w:p>
    <w:p w:rsidR="00065B80" w:rsidRDefault="00065B80" w:rsidP="00065B80">
      <w:pPr>
        <w:rPr>
          <w:rFonts w:asciiTheme="minorHAnsi" w:hAnsiTheme="minorHAnsi"/>
        </w:rPr>
      </w:pPr>
    </w:p>
    <w:p w:rsidR="00065B80" w:rsidRPr="00AD2F9A" w:rsidRDefault="00065B80" w:rsidP="00065B80">
      <w:pPr>
        <w:rPr>
          <w:rFonts w:asciiTheme="minorHAnsi" w:hAnsiTheme="minorHAnsi"/>
          <w:b/>
        </w:rPr>
      </w:pPr>
      <w:r w:rsidRPr="00AD2F9A">
        <w:rPr>
          <w:rFonts w:asciiTheme="minorHAnsi" w:hAnsiTheme="minorHAnsi"/>
          <w:b/>
        </w:rPr>
        <w:t>Создайте страницу, которая запрашивает x и n, а затем выводит результат pow(x,n).</w:t>
      </w:r>
    </w:p>
    <w:p w:rsidR="00065B80" w:rsidRPr="00065B80" w:rsidRDefault="00065B80" w:rsidP="00065B80">
      <w:pPr>
        <w:rPr>
          <w:rFonts w:asciiTheme="minorHAnsi" w:hAnsiTheme="minorHAnsi"/>
        </w:rPr>
      </w:pPr>
      <w:r w:rsidRPr="00AD2F9A">
        <w:rPr>
          <w:rFonts w:asciiTheme="minorHAnsi" w:hAnsiTheme="minorHAnsi"/>
          <w:b/>
        </w:rPr>
        <w:t>P.S. В этой задаче функция обязана поддерживать только натуральные значения n, т.е. целые от 1 и выше</w:t>
      </w:r>
      <w:r w:rsidRPr="00065B80">
        <w:rPr>
          <w:rFonts w:asciiTheme="minorHAnsi" w:hAnsiTheme="minorHAnsi"/>
        </w:rPr>
        <w:t>.</w:t>
      </w:r>
    </w:p>
    <w:p w:rsidR="00BF6AC0" w:rsidRDefault="00BF6AC0" w:rsidP="00FD7ABD">
      <w:pPr>
        <w:rPr>
          <w:rFonts w:asciiTheme="minorHAnsi" w:hAnsiTheme="minorHAnsi"/>
        </w:rPr>
      </w:pPr>
    </w:p>
    <w:p w:rsidR="00BF6AC0" w:rsidRPr="00AD2F9A" w:rsidRDefault="00BF6AC0" w:rsidP="00AD2F9A">
      <w:pPr>
        <w:pStyle w:val="af1"/>
        <w:rPr>
          <w:rStyle w:val="af0"/>
          <w:b w:val="0"/>
          <w:color w:val="auto"/>
        </w:rPr>
      </w:pPr>
      <w:r w:rsidRPr="00AD2F9A">
        <w:rPr>
          <w:rStyle w:val="af0"/>
          <w:b w:val="0"/>
          <w:color w:val="auto"/>
        </w:rPr>
        <w:t>function pow(</w:t>
      </w:r>
      <w:r w:rsidRPr="00A043A4">
        <w:rPr>
          <w:rStyle w:val="af0"/>
          <w:b w:val="0"/>
          <w:color w:val="00B050"/>
        </w:rPr>
        <w:t>x</w:t>
      </w:r>
      <w:r w:rsidRPr="00AD2F9A">
        <w:rPr>
          <w:rStyle w:val="af0"/>
          <w:b w:val="0"/>
          <w:color w:val="auto"/>
        </w:rPr>
        <w:t xml:space="preserve">, </w:t>
      </w:r>
      <w:r w:rsidRPr="00DE5E1A">
        <w:rPr>
          <w:rStyle w:val="af0"/>
          <w:b w:val="0"/>
          <w:color w:val="E36C0A" w:themeColor="accent6" w:themeShade="BF"/>
        </w:rPr>
        <w:t>n</w:t>
      </w:r>
      <w:r w:rsidRPr="00AD2F9A">
        <w:rPr>
          <w:rStyle w:val="af0"/>
          <w:b w:val="0"/>
          <w:color w:val="auto"/>
        </w:rPr>
        <w:t>) {</w:t>
      </w:r>
    </w:p>
    <w:p w:rsidR="00BF6AC0" w:rsidRPr="00AD2F9A" w:rsidRDefault="00BF6AC0" w:rsidP="00AD2F9A">
      <w:pPr>
        <w:pStyle w:val="af1"/>
        <w:rPr>
          <w:rStyle w:val="af0"/>
          <w:b w:val="0"/>
          <w:color w:val="auto"/>
        </w:rPr>
      </w:pPr>
      <w:r w:rsidRPr="00AD2F9A">
        <w:rPr>
          <w:rStyle w:val="af0"/>
          <w:b w:val="0"/>
          <w:color w:val="auto"/>
        </w:rPr>
        <w:t xml:space="preserve">  var </w:t>
      </w:r>
      <w:r w:rsidRPr="00A043A4">
        <w:rPr>
          <w:rStyle w:val="af0"/>
          <w:b w:val="0"/>
          <w:color w:val="7030A0"/>
        </w:rPr>
        <w:t xml:space="preserve">result </w:t>
      </w:r>
      <w:r w:rsidRPr="00AD2F9A">
        <w:rPr>
          <w:rStyle w:val="af0"/>
          <w:b w:val="0"/>
          <w:color w:val="auto"/>
        </w:rPr>
        <w:t xml:space="preserve">= </w:t>
      </w:r>
      <w:r w:rsidRPr="00A043A4">
        <w:rPr>
          <w:rStyle w:val="af0"/>
          <w:b w:val="0"/>
          <w:color w:val="00B050"/>
        </w:rPr>
        <w:t>x</w:t>
      </w:r>
      <w:r w:rsidRPr="00AD2F9A">
        <w:rPr>
          <w:rStyle w:val="af0"/>
          <w:b w:val="0"/>
          <w:color w:val="auto"/>
        </w:rPr>
        <w:t>;</w:t>
      </w:r>
    </w:p>
    <w:p w:rsidR="00BF6AC0" w:rsidRPr="00AD2F9A" w:rsidRDefault="00BF6AC0" w:rsidP="00AD2F9A">
      <w:pPr>
        <w:pStyle w:val="af1"/>
        <w:rPr>
          <w:rStyle w:val="af0"/>
          <w:b w:val="0"/>
          <w:color w:val="auto"/>
        </w:rPr>
      </w:pPr>
    </w:p>
    <w:p w:rsidR="00BF6AC0" w:rsidRPr="00AD2F9A" w:rsidRDefault="00BF6AC0" w:rsidP="00AD2F9A">
      <w:pPr>
        <w:pStyle w:val="af1"/>
        <w:rPr>
          <w:rStyle w:val="af0"/>
          <w:b w:val="0"/>
          <w:color w:val="auto"/>
        </w:rPr>
      </w:pPr>
      <w:r w:rsidRPr="00AD2F9A">
        <w:rPr>
          <w:rStyle w:val="af0"/>
          <w:b w:val="0"/>
          <w:color w:val="auto"/>
        </w:rPr>
        <w:t xml:space="preserve">  for (var i = 1; i &lt; </w:t>
      </w:r>
      <w:r w:rsidRPr="00DE5E1A">
        <w:rPr>
          <w:rStyle w:val="af0"/>
          <w:b w:val="0"/>
          <w:color w:val="E36C0A" w:themeColor="accent6" w:themeShade="BF"/>
        </w:rPr>
        <w:t>n</w:t>
      </w:r>
      <w:r w:rsidRPr="00AD2F9A">
        <w:rPr>
          <w:rStyle w:val="af0"/>
          <w:b w:val="0"/>
          <w:color w:val="auto"/>
        </w:rPr>
        <w:t>; i++) {</w:t>
      </w:r>
    </w:p>
    <w:p w:rsidR="00BF6AC0" w:rsidRPr="00AD2F9A" w:rsidRDefault="00BF6AC0" w:rsidP="00AD2F9A">
      <w:pPr>
        <w:pStyle w:val="af1"/>
        <w:rPr>
          <w:rStyle w:val="af0"/>
          <w:b w:val="0"/>
          <w:color w:val="auto"/>
        </w:rPr>
      </w:pPr>
      <w:r w:rsidRPr="00AD2F9A">
        <w:rPr>
          <w:rStyle w:val="af0"/>
          <w:b w:val="0"/>
          <w:color w:val="auto"/>
        </w:rPr>
        <w:t xml:space="preserve">    </w:t>
      </w:r>
      <w:r w:rsidRPr="00A043A4">
        <w:rPr>
          <w:rStyle w:val="af0"/>
          <w:b w:val="0"/>
          <w:color w:val="7030A0"/>
        </w:rPr>
        <w:t xml:space="preserve">result </w:t>
      </w:r>
      <w:r w:rsidRPr="00AD2F9A">
        <w:rPr>
          <w:rStyle w:val="af0"/>
          <w:b w:val="0"/>
          <w:color w:val="auto"/>
        </w:rPr>
        <w:t xml:space="preserve">*= </w:t>
      </w:r>
      <w:r w:rsidRPr="00A043A4">
        <w:rPr>
          <w:rStyle w:val="af0"/>
          <w:b w:val="0"/>
          <w:color w:val="00B050"/>
        </w:rPr>
        <w:t>x</w:t>
      </w:r>
      <w:r w:rsidRPr="00AD2F9A">
        <w:rPr>
          <w:rStyle w:val="af0"/>
          <w:b w:val="0"/>
          <w:color w:val="auto"/>
        </w:rPr>
        <w:t>;</w:t>
      </w:r>
    </w:p>
    <w:p w:rsidR="00BF6AC0" w:rsidRPr="00AD2F9A" w:rsidRDefault="00BF6AC0" w:rsidP="00AD2F9A">
      <w:pPr>
        <w:pStyle w:val="af1"/>
        <w:rPr>
          <w:rStyle w:val="af0"/>
          <w:b w:val="0"/>
          <w:color w:val="auto"/>
        </w:rPr>
      </w:pPr>
      <w:r w:rsidRPr="00AD2F9A">
        <w:rPr>
          <w:rStyle w:val="af0"/>
          <w:b w:val="0"/>
          <w:color w:val="auto"/>
        </w:rPr>
        <w:t xml:space="preserve">  }</w:t>
      </w:r>
    </w:p>
    <w:p w:rsidR="00BF6AC0" w:rsidRPr="00AD2F9A" w:rsidRDefault="00BF6AC0" w:rsidP="00AD2F9A">
      <w:pPr>
        <w:pStyle w:val="af1"/>
        <w:rPr>
          <w:rStyle w:val="af0"/>
          <w:b w:val="0"/>
          <w:color w:val="auto"/>
        </w:rPr>
      </w:pPr>
    </w:p>
    <w:p w:rsidR="00BF6AC0" w:rsidRPr="00AD2F9A" w:rsidRDefault="00BF6AC0" w:rsidP="00AD2F9A">
      <w:pPr>
        <w:pStyle w:val="af1"/>
        <w:rPr>
          <w:rStyle w:val="af0"/>
          <w:b w:val="0"/>
          <w:color w:val="auto"/>
        </w:rPr>
      </w:pPr>
      <w:r w:rsidRPr="00AD2F9A">
        <w:rPr>
          <w:rStyle w:val="af0"/>
          <w:b w:val="0"/>
          <w:color w:val="auto"/>
        </w:rPr>
        <w:t xml:space="preserve">  return </w:t>
      </w:r>
      <w:r w:rsidRPr="00A043A4">
        <w:rPr>
          <w:rStyle w:val="af0"/>
          <w:b w:val="0"/>
          <w:color w:val="7030A0"/>
        </w:rPr>
        <w:t>result</w:t>
      </w:r>
      <w:r w:rsidRPr="00AD2F9A">
        <w:rPr>
          <w:rStyle w:val="af0"/>
          <w:b w:val="0"/>
          <w:color w:val="auto"/>
        </w:rPr>
        <w:t>;</w:t>
      </w:r>
    </w:p>
    <w:p w:rsidR="00BF6AC0" w:rsidRPr="00AD2F9A" w:rsidRDefault="00BF6AC0" w:rsidP="00AD2F9A">
      <w:pPr>
        <w:pStyle w:val="af1"/>
        <w:rPr>
          <w:rStyle w:val="af0"/>
          <w:b w:val="0"/>
          <w:color w:val="auto"/>
        </w:rPr>
      </w:pPr>
      <w:r w:rsidRPr="00AD2F9A">
        <w:rPr>
          <w:rStyle w:val="af0"/>
          <w:b w:val="0"/>
          <w:color w:val="auto"/>
        </w:rPr>
        <w:t>}</w:t>
      </w:r>
    </w:p>
    <w:p w:rsidR="00BF6AC0" w:rsidRPr="00AD2F9A" w:rsidRDefault="00BF6AC0" w:rsidP="00AD2F9A">
      <w:pPr>
        <w:pStyle w:val="af1"/>
        <w:rPr>
          <w:rStyle w:val="af0"/>
          <w:b w:val="0"/>
          <w:color w:val="auto"/>
        </w:rPr>
      </w:pPr>
    </w:p>
    <w:p w:rsidR="00BF6AC0" w:rsidRPr="00AD2F9A" w:rsidRDefault="00BF6AC0" w:rsidP="00AD2F9A">
      <w:pPr>
        <w:pStyle w:val="af1"/>
        <w:rPr>
          <w:rStyle w:val="af0"/>
          <w:b w:val="0"/>
          <w:color w:val="auto"/>
        </w:rPr>
      </w:pPr>
      <w:r w:rsidRPr="00AD2F9A">
        <w:rPr>
          <w:rStyle w:val="af0"/>
          <w:b w:val="0"/>
          <w:color w:val="auto"/>
        </w:rPr>
        <w:t xml:space="preserve">var </w:t>
      </w:r>
      <w:r w:rsidRPr="0087564C">
        <w:rPr>
          <w:rStyle w:val="af0"/>
          <w:b w:val="0"/>
          <w:color w:val="00B050"/>
        </w:rPr>
        <w:t>x</w:t>
      </w:r>
      <w:r w:rsidRPr="00AD2F9A">
        <w:rPr>
          <w:rStyle w:val="af0"/>
          <w:b w:val="0"/>
          <w:color w:val="auto"/>
        </w:rPr>
        <w:t xml:space="preserve"> = prompt("x?", '');</w:t>
      </w:r>
    </w:p>
    <w:p w:rsidR="00BF6AC0" w:rsidRPr="00AD2F9A" w:rsidRDefault="00BF6AC0" w:rsidP="00AD2F9A">
      <w:pPr>
        <w:pStyle w:val="af1"/>
        <w:rPr>
          <w:rStyle w:val="af0"/>
          <w:b w:val="0"/>
          <w:color w:val="auto"/>
        </w:rPr>
      </w:pPr>
      <w:r w:rsidRPr="00AD2F9A">
        <w:rPr>
          <w:rStyle w:val="af0"/>
          <w:b w:val="0"/>
          <w:color w:val="auto"/>
        </w:rPr>
        <w:t xml:space="preserve">var </w:t>
      </w:r>
      <w:r w:rsidRPr="00DE5E1A">
        <w:rPr>
          <w:rStyle w:val="af0"/>
          <w:b w:val="0"/>
          <w:color w:val="E36C0A" w:themeColor="accent6" w:themeShade="BF"/>
        </w:rPr>
        <w:t>n</w:t>
      </w:r>
      <w:r w:rsidRPr="00AD2F9A">
        <w:rPr>
          <w:rStyle w:val="af0"/>
          <w:b w:val="0"/>
          <w:color w:val="auto"/>
        </w:rPr>
        <w:t xml:space="preserve"> = prompt("n?", '');</w:t>
      </w:r>
    </w:p>
    <w:p w:rsidR="00BF6AC0" w:rsidRPr="00AD2F9A" w:rsidRDefault="00BF6AC0" w:rsidP="00AD2F9A">
      <w:pPr>
        <w:pStyle w:val="af1"/>
        <w:rPr>
          <w:rStyle w:val="af0"/>
          <w:b w:val="0"/>
          <w:color w:val="auto"/>
        </w:rPr>
      </w:pPr>
    </w:p>
    <w:p w:rsidR="00BF6AC0" w:rsidRPr="00AD2F9A" w:rsidRDefault="00BF6AC0" w:rsidP="00AD2F9A">
      <w:pPr>
        <w:pStyle w:val="af1"/>
        <w:rPr>
          <w:rStyle w:val="af0"/>
          <w:b w:val="0"/>
          <w:color w:val="auto"/>
        </w:rPr>
      </w:pPr>
      <w:r w:rsidRPr="00AD2F9A">
        <w:rPr>
          <w:rStyle w:val="af0"/>
          <w:b w:val="0"/>
          <w:color w:val="auto"/>
        </w:rPr>
        <w:t>if (</w:t>
      </w:r>
      <w:r w:rsidRPr="00DE5E1A">
        <w:rPr>
          <w:rStyle w:val="af0"/>
          <w:b w:val="0"/>
          <w:color w:val="E36C0A" w:themeColor="accent6" w:themeShade="BF"/>
        </w:rPr>
        <w:t>n</w:t>
      </w:r>
      <w:r w:rsidRPr="00AD2F9A">
        <w:rPr>
          <w:rStyle w:val="af0"/>
          <w:b w:val="0"/>
          <w:color w:val="auto"/>
        </w:rPr>
        <w:t xml:space="preserve"> &lt;= 1) {</w:t>
      </w:r>
    </w:p>
    <w:p w:rsidR="00BF6AC0" w:rsidRPr="00AD2F9A" w:rsidRDefault="00BF6AC0" w:rsidP="00AD2F9A">
      <w:pPr>
        <w:pStyle w:val="af1"/>
        <w:rPr>
          <w:rStyle w:val="af0"/>
          <w:b w:val="0"/>
          <w:color w:val="auto"/>
        </w:rPr>
      </w:pPr>
      <w:r w:rsidRPr="00AD2F9A">
        <w:rPr>
          <w:rStyle w:val="af0"/>
          <w:b w:val="0"/>
          <w:color w:val="auto"/>
        </w:rPr>
        <w:t xml:space="preserve">  alert('Степень ' + </w:t>
      </w:r>
      <w:r w:rsidRPr="00DE5E1A">
        <w:rPr>
          <w:rStyle w:val="af0"/>
          <w:b w:val="0"/>
          <w:color w:val="E36C0A" w:themeColor="accent6" w:themeShade="BF"/>
        </w:rPr>
        <w:t>n</w:t>
      </w:r>
      <w:r w:rsidRPr="00AD2F9A">
        <w:rPr>
          <w:rStyle w:val="af0"/>
          <w:b w:val="0"/>
          <w:color w:val="auto"/>
        </w:rPr>
        <w:t xml:space="preserve"> +</w:t>
      </w:r>
    </w:p>
    <w:p w:rsidR="00BF6AC0" w:rsidRPr="00AD2F9A" w:rsidRDefault="00BF6AC0" w:rsidP="00AD2F9A">
      <w:pPr>
        <w:pStyle w:val="af1"/>
        <w:rPr>
          <w:rStyle w:val="af0"/>
          <w:b w:val="0"/>
          <w:color w:val="auto"/>
        </w:rPr>
      </w:pPr>
      <w:r w:rsidRPr="00AD2F9A">
        <w:rPr>
          <w:rStyle w:val="af0"/>
          <w:b w:val="0"/>
          <w:color w:val="auto"/>
        </w:rPr>
        <w:t xml:space="preserve">    'не поддерживается, введите целую степень, большую 1'</w:t>
      </w:r>
    </w:p>
    <w:p w:rsidR="00BF6AC0" w:rsidRPr="00AD2F9A" w:rsidRDefault="00BF6AC0" w:rsidP="00AD2F9A">
      <w:pPr>
        <w:pStyle w:val="af1"/>
        <w:rPr>
          <w:rStyle w:val="af0"/>
          <w:b w:val="0"/>
          <w:color w:val="auto"/>
        </w:rPr>
      </w:pPr>
      <w:r w:rsidRPr="00AD2F9A">
        <w:rPr>
          <w:rStyle w:val="af0"/>
          <w:b w:val="0"/>
          <w:color w:val="auto"/>
        </w:rPr>
        <w:t xml:space="preserve">  );</w:t>
      </w:r>
    </w:p>
    <w:p w:rsidR="00BF6AC0" w:rsidRPr="00AD2F9A" w:rsidRDefault="00BF6AC0" w:rsidP="00AD2F9A">
      <w:pPr>
        <w:pStyle w:val="af1"/>
        <w:rPr>
          <w:rStyle w:val="af0"/>
          <w:b w:val="0"/>
          <w:color w:val="auto"/>
        </w:rPr>
      </w:pPr>
      <w:r w:rsidRPr="00AD2F9A">
        <w:rPr>
          <w:rStyle w:val="af0"/>
          <w:b w:val="0"/>
          <w:color w:val="auto"/>
        </w:rPr>
        <w:lastRenderedPageBreak/>
        <w:t>} else {</w:t>
      </w:r>
    </w:p>
    <w:p w:rsidR="00BF6AC0" w:rsidRDefault="00BF6AC0" w:rsidP="00AD2F9A">
      <w:pPr>
        <w:pStyle w:val="af1"/>
        <w:rPr>
          <w:rStyle w:val="af0"/>
          <w:b w:val="0"/>
          <w:color w:val="auto"/>
          <w:lang w:val="en-US"/>
        </w:rPr>
      </w:pPr>
      <w:r w:rsidRPr="00AD2F9A">
        <w:rPr>
          <w:rStyle w:val="af0"/>
          <w:b w:val="0"/>
          <w:color w:val="auto"/>
        </w:rPr>
        <w:t xml:space="preserve">  alert( pow(</w:t>
      </w:r>
      <w:r w:rsidRPr="00DE5E1A">
        <w:rPr>
          <w:rStyle w:val="af0"/>
          <w:b w:val="0"/>
          <w:color w:val="7030A0"/>
        </w:rPr>
        <w:t>x</w:t>
      </w:r>
      <w:r w:rsidRPr="00AD2F9A">
        <w:rPr>
          <w:rStyle w:val="af0"/>
          <w:b w:val="0"/>
          <w:color w:val="auto"/>
        </w:rPr>
        <w:t xml:space="preserve">, </w:t>
      </w:r>
      <w:r w:rsidRPr="00DE5E1A">
        <w:rPr>
          <w:rStyle w:val="af0"/>
          <w:b w:val="0"/>
          <w:color w:val="E36C0A" w:themeColor="accent6" w:themeShade="BF"/>
        </w:rPr>
        <w:t>n</w:t>
      </w:r>
      <w:r w:rsidR="0087564C">
        <w:rPr>
          <w:rStyle w:val="af0"/>
          <w:b w:val="0"/>
          <w:color w:val="auto"/>
        </w:rPr>
        <w:t>) )</w:t>
      </w:r>
    </w:p>
    <w:p w:rsidR="00C426B2" w:rsidRPr="00C426B2" w:rsidRDefault="00C426B2" w:rsidP="00C426B2">
      <w:pPr>
        <w:pStyle w:val="af1"/>
        <w:rPr>
          <w:lang w:val="en-US"/>
        </w:rPr>
      </w:pPr>
      <w:r>
        <w:rPr>
          <w:lang w:val="en-US"/>
        </w:rPr>
        <w:t>}</w:t>
      </w:r>
    </w:p>
    <w:p w:rsidR="00BF6AC0" w:rsidRDefault="00BF6AC0" w:rsidP="00FD7ABD">
      <w:pPr>
        <w:rPr>
          <w:rFonts w:asciiTheme="minorHAnsi" w:hAnsiTheme="minorHAnsi"/>
        </w:rPr>
      </w:pPr>
    </w:p>
    <w:p w:rsidR="00856D3F" w:rsidRPr="00856D3F" w:rsidRDefault="00856D3F" w:rsidP="00856D3F">
      <w:pPr>
        <w:pStyle w:val="1"/>
      </w:pPr>
      <w:r w:rsidRPr="00856D3F">
        <w:t>Функциональные выражения</w:t>
      </w:r>
    </w:p>
    <w:p w:rsidR="00856D3F" w:rsidRPr="00856D3F" w:rsidRDefault="00856D3F" w:rsidP="00856D3F">
      <w:pPr>
        <w:rPr>
          <w:rFonts w:asciiTheme="minorHAnsi" w:hAnsiTheme="minorHAnsi"/>
        </w:rPr>
      </w:pPr>
      <w:r w:rsidRPr="00856D3F">
        <w:rPr>
          <w:rFonts w:asciiTheme="minorHAnsi" w:hAnsiTheme="minorHAnsi"/>
        </w:rPr>
        <w:t>В JavaScript функция является значением, таким же как строка или число.</w:t>
      </w:r>
    </w:p>
    <w:p w:rsidR="00856D3F" w:rsidRPr="00856D3F" w:rsidRDefault="00856D3F" w:rsidP="00856D3F">
      <w:pPr>
        <w:rPr>
          <w:rFonts w:asciiTheme="minorHAnsi" w:hAnsiTheme="minorHAnsi"/>
        </w:rPr>
      </w:pPr>
      <w:r w:rsidRPr="00856D3F">
        <w:rPr>
          <w:rFonts w:asciiTheme="minorHAnsi" w:hAnsiTheme="minorHAnsi"/>
        </w:rPr>
        <w:t>Как и любое значение, объявленную функцию можно вывести, вот так:</w:t>
      </w:r>
    </w:p>
    <w:p w:rsidR="00856D3F" w:rsidRPr="00AD2F9A" w:rsidRDefault="00856D3F" w:rsidP="00AD2F9A">
      <w:pPr>
        <w:pStyle w:val="af1"/>
        <w:rPr>
          <w:rStyle w:val="af0"/>
          <w:b w:val="0"/>
          <w:color w:val="auto"/>
        </w:rPr>
      </w:pPr>
      <w:r w:rsidRPr="00AD2F9A">
        <w:rPr>
          <w:rStyle w:val="af0"/>
          <w:b w:val="0"/>
          <w:color w:val="auto"/>
        </w:rPr>
        <w:t>function sayHi() {</w:t>
      </w:r>
    </w:p>
    <w:p w:rsidR="00856D3F" w:rsidRPr="00AD2F9A" w:rsidRDefault="00856D3F" w:rsidP="00AD2F9A">
      <w:pPr>
        <w:pStyle w:val="af1"/>
        <w:rPr>
          <w:rStyle w:val="af0"/>
          <w:b w:val="0"/>
          <w:color w:val="auto"/>
        </w:rPr>
      </w:pPr>
      <w:r w:rsidRPr="00AD2F9A">
        <w:rPr>
          <w:rStyle w:val="af0"/>
          <w:b w:val="0"/>
          <w:color w:val="auto"/>
        </w:rPr>
        <w:t xml:space="preserve">  alert( "Привет" );</w:t>
      </w:r>
    </w:p>
    <w:p w:rsidR="00856D3F" w:rsidRPr="00AD2F9A" w:rsidRDefault="00856D3F" w:rsidP="00AD2F9A">
      <w:pPr>
        <w:pStyle w:val="af1"/>
        <w:rPr>
          <w:rStyle w:val="af0"/>
          <w:b w:val="0"/>
          <w:color w:val="auto"/>
        </w:rPr>
      </w:pPr>
      <w:r w:rsidRPr="00AD2F9A">
        <w:rPr>
          <w:rStyle w:val="af0"/>
          <w:b w:val="0"/>
          <w:color w:val="auto"/>
        </w:rPr>
        <w:t>}</w:t>
      </w:r>
    </w:p>
    <w:p w:rsidR="00856D3F" w:rsidRPr="00AD2F9A" w:rsidRDefault="00856D3F" w:rsidP="00AD2F9A">
      <w:pPr>
        <w:pStyle w:val="af1"/>
        <w:rPr>
          <w:rStyle w:val="af0"/>
          <w:b w:val="0"/>
          <w:color w:val="auto"/>
        </w:rPr>
      </w:pPr>
      <w:r w:rsidRPr="00AD2F9A">
        <w:rPr>
          <w:rStyle w:val="af0"/>
          <w:b w:val="0"/>
          <w:color w:val="auto"/>
        </w:rPr>
        <w:t xml:space="preserve">alert( </w:t>
      </w:r>
      <w:r w:rsidRPr="00AD2F9A">
        <w:rPr>
          <w:rStyle w:val="af0"/>
        </w:rPr>
        <w:t>sayHi</w:t>
      </w:r>
      <w:r w:rsidRPr="00AD2F9A">
        <w:rPr>
          <w:rStyle w:val="af0"/>
          <w:b w:val="0"/>
          <w:color w:val="0070C0"/>
        </w:rPr>
        <w:t xml:space="preserve"> </w:t>
      </w:r>
      <w:r w:rsidRPr="00AD2F9A">
        <w:rPr>
          <w:rStyle w:val="af0"/>
          <w:b w:val="0"/>
          <w:color w:val="auto"/>
        </w:rPr>
        <w:t>); // выведет код функции</w:t>
      </w:r>
    </w:p>
    <w:p w:rsidR="00632B87" w:rsidRDefault="00632B87" w:rsidP="00856D3F">
      <w:pPr>
        <w:rPr>
          <w:rFonts w:asciiTheme="minorHAnsi" w:hAnsiTheme="minorHAnsi"/>
          <w:lang w:val="en-US"/>
        </w:rPr>
      </w:pPr>
    </w:p>
    <w:p w:rsidR="00856D3F" w:rsidRPr="00856D3F" w:rsidRDefault="00856D3F" w:rsidP="00856D3F">
      <w:pPr>
        <w:rPr>
          <w:rFonts w:asciiTheme="minorHAnsi" w:hAnsiTheme="minorHAnsi"/>
        </w:rPr>
      </w:pPr>
      <w:r w:rsidRPr="00856D3F">
        <w:rPr>
          <w:rFonts w:asciiTheme="minorHAnsi" w:hAnsiTheme="minorHAnsi"/>
        </w:rPr>
        <w:t>Обратим внимание на то, что в последней строке после sayHi нет скобок. То есть, функция не вызывается, а просто выводится на экран.</w:t>
      </w:r>
    </w:p>
    <w:p w:rsidR="00856D3F" w:rsidRPr="00856D3F" w:rsidRDefault="00856D3F" w:rsidP="00856D3F">
      <w:pPr>
        <w:rPr>
          <w:rFonts w:asciiTheme="minorHAnsi" w:hAnsiTheme="minorHAnsi"/>
        </w:rPr>
      </w:pPr>
      <w:r w:rsidRPr="00856D3F">
        <w:rPr>
          <w:rFonts w:asciiTheme="minorHAnsi" w:hAnsiTheme="minorHAnsi"/>
          <w:b/>
          <w:bCs/>
        </w:rPr>
        <w:t>Функцию можно скопировать в другую переменную:</w:t>
      </w:r>
    </w:p>
    <w:p w:rsidR="00856D3F" w:rsidRPr="00AD2F9A" w:rsidRDefault="00856D3F" w:rsidP="00AD2F9A">
      <w:pPr>
        <w:pStyle w:val="af1"/>
        <w:rPr>
          <w:rStyle w:val="af0"/>
          <w:b w:val="0"/>
          <w:color w:val="auto"/>
        </w:rPr>
      </w:pPr>
      <w:r w:rsidRPr="00AD2F9A">
        <w:rPr>
          <w:rStyle w:val="af0"/>
          <w:b w:val="0"/>
          <w:color w:val="auto"/>
        </w:rPr>
        <w:t xml:space="preserve">function </w:t>
      </w:r>
      <w:r w:rsidRPr="004E5C1A">
        <w:rPr>
          <w:rStyle w:val="af0"/>
          <w:b w:val="0"/>
          <w:color w:val="E36C0A" w:themeColor="accent6" w:themeShade="BF"/>
        </w:rPr>
        <w:t>sayHi</w:t>
      </w:r>
      <w:r w:rsidRPr="00AD2F9A">
        <w:rPr>
          <w:rStyle w:val="af0"/>
          <w:b w:val="0"/>
          <w:color w:val="auto"/>
        </w:rPr>
        <w:t>() {   // (1)</w:t>
      </w:r>
    </w:p>
    <w:p w:rsidR="00856D3F" w:rsidRPr="00AD2F9A" w:rsidRDefault="00856D3F" w:rsidP="00AD2F9A">
      <w:pPr>
        <w:pStyle w:val="af1"/>
        <w:rPr>
          <w:rStyle w:val="af0"/>
          <w:b w:val="0"/>
          <w:color w:val="auto"/>
        </w:rPr>
      </w:pPr>
      <w:r w:rsidRPr="00AD2F9A">
        <w:rPr>
          <w:rStyle w:val="af0"/>
          <w:b w:val="0"/>
          <w:color w:val="auto"/>
        </w:rPr>
        <w:t xml:space="preserve">  alert( "Привет" );</w:t>
      </w:r>
    </w:p>
    <w:p w:rsidR="00856D3F" w:rsidRPr="00AD2F9A" w:rsidRDefault="00856D3F" w:rsidP="00AD2F9A">
      <w:pPr>
        <w:pStyle w:val="af1"/>
        <w:rPr>
          <w:rStyle w:val="af0"/>
          <w:b w:val="0"/>
          <w:color w:val="auto"/>
        </w:rPr>
      </w:pPr>
      <w:r w:rsidRPr="00AD2F9A">
        <w:rPr>
          <w:rStyle w:val="af0"/>
          <w:b w:val="0"/>
          <w:color w:val="auto"/>
        </w:rPr>
        <w:t>}</w:t>
      </w:r>
    </w:p>
    <w:p w:rsidR="00856D3F" w:rsidRPr="00AD2F9A" w:rsidRDefault="00856D3F" w:rsidP="00AD2F9A">
      <w:pPr>
        <w:pStyle w:val="af1"/>
        <w:rPr>
          <w:rStyle w:val="af0"/>
          <w:b w:val="0"/>
          <w:color w:val="auto"/>
        </w:rPr>
      </w:pPr>
    </w:p>
    <w:p w:rsidR="00856D3F" w:rsidRPr="00AD2F9A" w:rsidRDefault="00856D3F" w:rsidP="00AD2F9A">
      <w:pPr>
        <w:pStyle w:val="af1"/>
        <w:rPr>
          <w:rStyle w:val="af0"/>
          <w:b w:val="0"/>
          <w:color w:val="auto"/>
        </w:rPr>
      </w:pPr>
      <w:r w:rsidRPr="00AD2F9A">
        <w:rPr>
          <w:rStyle w:val="af0"/>
          <w:b w:val="0"/>
          <w:color w:val="auto"/>
        </w:rPr>
        <w:t xml:space="preserve">var func = </w:t>
      </w:r>
      <w:r w:rsidRPr="00032E06">
        <w:rPr>
          <w:rStyle w:val="af0"/>
          <w:b w:val="0"/>
          <w:color w:val="E36C0A" w:themeColor="accent6" w:themeShade="BF"/>
        </w:rPr>
        <w:t>sayHi</w:t>
      </w:r>
      <w:r w:rsidRPr="00AD2F9A">
        <w:rPr>
          <w:rStyle w:val="af0"/>
          <w:b w:val="0"/>
          <w:color w:val="auto"/>
        </w:rPr>
        <w:t>;    // (2)</w:t>
      </w:r>
    </w:p>
    <w:p w:rsidR="00856D3F" w:rsidRPr="00AD2F9A" w:rsidRDefault="00856D3F" w:rsidP="00AD2F9A">
      <w:pPr>
        <w:pStyle w:val="af1"/>
        <w:rPr>
          <w:rStyle w:val="af0"/>
          <w:b w:val="0"/>
          <w:color w:val="auto"/>
        </w:rPr>
      </w:pPr>
      <w:r w:rsidRPr="00AD2F9A">
        <w:rPr>
          <w:rStyle w:val="af0"/>
          <w:b w:val="0"/>
          <w:color w:val="auto"/>
        </w:rPr>
        <w:t>func(); // Привет    // (3)</w:t>
      </w:r>
    </w:p>
    <w:p w:rsidR="00856D3F" w:rsidRPr="00856D3F" w:rsidRDefault="00867471" w:rsidP="00856D3F">
      <w:pPr>
        <w:shd w:val="clear" w:color="auto" w:fill="D9D9D9" w:themeFill="background1" w:themeFillShade="D9"/>
        <w:rPr>
          <w:rStyle w:val="af0"/>
        </w:rPr>
      </w:pPr>
      <w:r>
        <w:rPr>
          <w:rStyle w:val="af0"/>
        </w:rPr>
        <w:t xml:space="preserve"> </w:t>
      </w:r>
    </w:p>
    <w:p w:rsidR="00856D3F" w:rsidRPr="00AD2F9A" w:rsidRDefault="00856D3F" w:rsidP="00AD2F9A">
      <w:pPr>
        <w:pStyle w:val="af1"/>
        <w:rPr>
          <w:rStyle w:val="af0"/>
          <w:b w:val="0"/>
          <w:color w:val="auto"/>
        </w:rPr>
      </w:pPr>
      <w:r w:rsidRPr="00032E06">
        <w:rPr>
          <w:rStyle w:val="af0"/>
          <w:b w:val="0"/>
          <w:color w:val="E36C0A" w:themeColor="accent6" w:themeShade="BF"/>
        </w:rPr>
        <w:t xml:space="preserve">sayHi </w:t>
      </w:r>
      <w:r w:rsidRPr="00AD2F9A">
        <w:rPr>
          <w:rStyle w:val="af0"/>
          <w:b w:val="0"/>
          <w:color w:val="auto"/>
        </w:rPr>
        <w:t>= null;</w:t>
      </w:r>
    </w:p>
    <w:p w:rsidR="00856D3F" w:rsidRPr="00AD2F9A" w:rsidRDefault="00856D3F" w:rsidP="00AD2F9A">
      <w:pPr>
        <w:pStyle w:val="af1"/>
        <w:rPr>
          <w:rStyle w:val="af0"/>
          <w:b w:val="0"/>
          <w:color w:val="auto"/>
        </w:rPr>
      </w:pPr>
      <w:r w:rsidRPr="00032E06">
        <w:rPr>
          <w:rStyle w:val="af0"/>
          <w:b w:val="0"/>
          <w:color w:val="E36C0A" w:themeColor="accent6" w:themeShade="BF"/>
        </w:rPr>
        <w:t>sayHi</w:t>
      </w:r>
      <w:r w:rsidRPr="00AD2F9A">
        <w:rPr>
          <w:rStyle w:val="af0"/>
          <w:b w:val="0"/>
          <w:color w:val="auto"/>
        </w:rPr>
        <w:t>();             // ошибка (4)</w:t>
      </w:r>
    </w:p>
    <w:p w:rsidR="00856D3F" w:rsidRPr="00856D3F" w:rsidRDefault="00856D3F" w:rsidP="00086F55">
      <w:pPr>
        <w:numPr>
          <w:ilvl w:val="0"/>
          <w:numId w:val="24"/>
        </w:numPr>
        <w:rPr>
          <w:rFonts w:asciiTheme="minorHAnsi" w:hAnsiTheme="minorHAnsi"/>
        </w:rPr>
      </w:pPr>
      <w:r w:rsidRPr="00856D3F">
        <w:rPr>
          <w:rFonts w:asciiTheme="minorHAnsi" w:hAnsiTheme="minorHAnsi"/>
        </w:rPr>
        <w:t>Объявление (1) как бы говорит интерпретатору "создай функцию и помести её в переменную sayHi</w:t>
      </w:r>
    </w:p>
    <w:p w:rsidR="00856D3F" w:rsidRPr="00856D3F" w:rsidRDefault="00856D3F" w:rsidP="00086F55">
      <w:pPr>
        <w:numPr>
          <w:ilvl w:val="0"/>
          <w:numId w:val="24"/>
        </w:numPr>
        <w:rPr>
          <w:rFonts w:asciiTheme="minorHAnsi" w:hAnsiTheme="minorHAnsi"/>
        </w:rPr>
      </w:pPr>
      <w:r w:rsidRPr="00856D3F">
        <w:rPr>
          <w:rFonts w:asciiTheme="minorHAnsi" w:hAnsiTheme="minorHAnsi"/>
        </w:rPr>
        <w:t xml:space="preserve">В строке (2) мы копируем функцию в новую переменную func. Ещё раз обратите внимание: после sayHi нет скобок. Если бы они были, то вызов var func = sayHi() записал бы в func </w:t>
      </w:r>
      <w:r w:rsidRPr="00894BCF">
        <w:rPr>
          <w:rStyle w:val="af0"/>
        </w:rPr>
        <w:t>результат</w:t>
      </w:r>
      <w:r w:rsidRPr="00856D3F">
        <w:rPr>
          <w:rFonts w:asciiTheme="minorHAnsi" w:hAnsiTheme="minorHAnsi"/>
        </w:rPr>
        <w:t xml:space="preserve"> работы sayHi() (кстати, чему он равен? правильно, undefined, ведь внутри sayHi нет return).</w:t>
      </w:r>
    </w:p>
    <w:p w:rsidR="00856D3F" w:rsidRPr="00856D3F" w:rsidRDefault="00856D3F" w:rsidP="00086F55">
      <w:pPr>
        <w:numPr>
          <w:ilvl w:val="0"/>
          <w:numId w:val="24"/>
        </w:numPr>
        <w:rPr>
          <w:rFonts w:asciiTheme="minorHAnsi" w:hAnsiTheme="minorHAnsi"/>
        </w:rPr>
      </w:pPr>
      <w:r w:rsidRPr="00856D3F">
        <w:rPr>
          <w:rFonts w:asciiTheme="minorHAnsi" w:hAnsiTheme="minorHAnsi"/>
        </w:rPr>
        <w:t>На момент (3) функцию можно вызывать и как sayHi() и как func()</w:t>
      </w:r>
    </w:p>
    <w:p w:rsidR="00856D3F" w:rsidRPr="00856D3F" w:rsidRDefault="00856D3F" w:rsidP="00086F55">
      <w:pPr>
        <w:numPr>
          <w:ilvl w:val="0"/>
          <w:numId w:val="24"/>
        </w:numPr>
        <w:rPr>
          <w:rFonts w:asciiTheme="minorHAnsi" w:hAnsiTheme="minorHAnsi"/>
        </w:rPr>
      </w:pPr>
      <w:r w:rsidRPr="00856D3F">
        <w:rPr>
          <w:rFonts w:asciiTheme="minorHAnsi" w:hAnsiTheme="minorHAnsi"/>
        </w:rPr>
        <w:t>…Однако, в любой момент значение переменной можно поменять. При этом, если оно не функция, то вызов (4) выдаст ошибку.</w:t>
      </w:r>
    </w:p>
    <w:p w:rsidR="00856D3F" w:rsidRPr="00856D3F" w:rsidRDefault="00856D3F" w:rsidP="00856D3F">
      <w:pPr>
        <w:rPr>
          <w:rFonts w:asciiTheme="minorHAnsi" w:hAnsiTheme="minorHAnsi"/>
        </w:rPr>
      </w:pPr>
      <w:r w:rsidRPr="00856D3F">
        <w:rPr>
          <w:rFonts w:asciiTheme="minorHAnsi" w:hAnsiTheme="minorHAnsi"/>
        </w:rPr>
        <w:t xml:space="preserve">Обычные значения, такие как числа или строки, представляют собой </w:t>
      </w:r>
      <w:r w:rsidRPr="00856D3F">
        <w:rPr>
          <w:rFonts w:asciiTheme="minorHAnsi" w:hAnsiTheme="minorHAnsi"/>
          <w:i/>
          <w:iCs/>
        </w:rPr>
        <w:t>данные</w:t>
      </w:r>
      <w:r w:rsidRPr="00856D3F">
        <w:rPr>
          <w:rFonts w:asciiTheme="minorHAnsi" w:hAnsiTheme="minorHAnsi"/>
        </w:rPr>
        <w:t xml:space="preserve">. А функцию можно воспринимать как </w:t>
      </w:r>
      <w:r w:rsidRPr="00856D3F">
        <w:rPr>
          <w:rFonts w:asciiTheme="minorHAnsi" w:hAnsiTheme="minorHAnsi"/>
          <w:i/>
          <w:iCs/>
        </w:rPr>
        <w:t>действие</w:t>
      </w:r>
      <w:r w:rsidRPr="00856D3F">
        <w:rPr>
          <w:rFonts w:asciiTheme="minorHAnsi" w:hAnsiTheme="minorHAnsi"/>
        </w:rPr>
        <w:t>.</w:t>
      </w:r>
    </w:p>
    <w:p w:rsidR="00856D3F" w:rsidRPr="00856D3F" w:rsidRDefault="00856D3F" w:rsidP="00856D3F">
      <w:pPr>
        <w:rPr>
          <w:rFonts w:asciiTheme="minorHAnsi" w:hAnsiTheme="minorHAnsi"/>
        </w:rPr>
      </w:pPr>
      <w:r w:rsidRPr="00856D3F">
        <w:rPr>
          <w:rFonts w:asciiTheme="minorHAnsi" w:hAnsiTheme="minorHAnsi"/>
        </w:rPr>
        <w:t>Это действие можно запустить через скобки (), а можно и скопировать в другую переменную, как было продемонстрировано выше.</w:t>
      </w:r>
    </w:p>
    <w:p w:rsidR="00856D3F" w:rsidRPr="00856D3F" w:rsidRDefault="00856D3F" w:rsidP="008735FE">
      <w:pPr>
        <w:pStyle w:val="2"/>
      </w:pPr>
      <w:bookmarkStart w:id="212" w:name="function-expression"/>
      <w:r w:rsidRPr="00867471">
        <w:t>Объявление Function Expression</w:t>
      </w:r>
      <w:bookmarkEnd w:id="212"/>
    </w:p>
    <w:p w:rsidR="00856D3F" w:rsidRPr="00856D3F" w:rsidRDefault="00856D3F" w:rsidP="00856D3F">
      <w:pPr>
        <w:rPr>
          <w:rFonts w:asciiTheme="minorHAnsi" w:hAnsiTheme="minorHAnsi"/>
        </w:rPr>
      </w:pPr>
      <w:r w:rsidRPr="00856D3F">
        <w:rPr>
          <w:rFonts w:asciiTheme="minorHAnsi" w:hAnsiTheme="minorHAnsi"/>
        </w:rPr>
        <w:t>Существует альтернативный синтаксис для объявления функции, который ещё более наглядно показывает, что функция – это всего лишь разновидность значения переменной.</w:t>
      </w:r>
    </w:p>
    <w:p w:rsidR="00856D3F" w:rsidRPr="00856D3F" w:rsidRDefault="00856D3F" w:rsidP="00856D3F">
      <w:pPr>
        <w:rPr>
          <w:rFonts w:asciiTheme="minorHAnsi" w:hAnsiTheme="minorHAnsi"/>
        </w:rPr>
      </w:pPr>
      <w:r w:rsidRPr="00856D3F">
        <w:rPr>
          <w:rFonts w:asciiTheme="minorHAnsi" w:hAnsiTheme="minorHAnsi"/>
        </w:rPr>
        <w:t>Он называется «Function Expression» (функциональное выражение) и выглядит так:</w:t>
      </w:r>
    </w:p>
    <w:p w:rsidR="00856D3F" w:rsidRPr="00894BCF" w:rsidRDefault="00856D3F" w:rsidP="00894BCF">
      <w:pPr>
        <w:pStyle w:val="af1"/>
        <w:rPr>
          <w:rStyle w:val="af0"/>
          <w:b w:val="0"/>
          <w:color w:val="auto"/>
        </w:rPr>
      </w:pPr>
      <w:r w:rsidRPr="00894BCF">
        <w:rPr>
          <w:rStyle w:val="af0"/>
          <w:b w:val="0"/>
          <w:color w:val="auto"/>
        </w:rPr>
        <w:t>var f = function(параметры) {</w:t>
      </w:r>
    </w:p>
    <w:p w:rsidR="00856D3F" w:rsidRPr="00894BCF" w:rsidRDefault="00856D3F" w:rsidP="00894BCF">
      <w:pPr>
        <w:pStyle w:val="af1"/>
        <w:rPr>
          <w:rStyle w:val="af0"/>
          <w:b w:val="0"/>
          <w:color w:val="auto"/>
        </w:rPr>
      </w:pPr>
      <w:r w:rsidRPr="00894BCF">
        <w:rPr>
          <w:rStyle w:val="af0"/>
          <w:b w:val="0"/>
          <w:color w:val="auto"/>
        </w:rPr>
        <w:t xml:space="preserve">  // тело функции</w:t>
      </w:r>
    </w:p>
    <w:p w:rsidR="00856D3F" w:rsidRPr="00894BCF" w:rsidRDefault="00856D3F" w:rsidP="00894BCF">
      <w:pPr>
        <w:pStyle w:val="af1"/>
        <w:rPr>
          <w:rStyle w:val="af0"/>
          <w:b w:val="0"/>
          <w:color w:val="auto"/>
        </w:rPr>
      </w:pPr>
      <w:r w:rsidRPr="00894BCF">
        <w:rPr>
          <w:rStyle w:val="af0"/>
          <w:b w:val="0"/>
          <w:color w:val="auto"/>
        </w:rPr>
        <w:t>};</w:t>
      </w:r>
    </w:p>
    <w:p w:rsidR="00856D3F" w:rsidRPr="00894BCF" w:rsidRDefault="00856D3F" w:rsidP="00894BCF">
      <w:pPr>
        <w:pStyle w:val="af1"/>
        <w:rPr>
          <w:rStyle w:val="af0"/>
          <w:b w:val="0"/>
          <w:color w:val="auto"/>
        </w:rPr>
      </w:pPr>
      <w:r w:rsidRPr="00894BCF">
        <w:rPr>
          <w:rStyle w:val="af0"/>
          <w:b w:val="0"/>
          <w:color w:val="auto"/>
        </w:rPr>
        <w:t>Например:</w:t>
      </w:r>
    </w:p>
    <w:p w:rsidR="00856D3F" w:rsidRPr="00894BCF" w:rsidRDefault="00856D3F" w:rsidP="00894BCF">
      <w:pPr>
        <w:pStyle w:val="af1"/>
        <w:rPr>
          <w:rStyle w:val="af0"/>
          <w:b w:val="0"/>
          <w:color w:val="auto"/>
        </w:rPr>
      </w:pPr>
      <w:r w:rsidRPr="00894BCF">
        <w:rPr>
          <w:rStyle w:val="af0"/>
          <w:b w:val="0"/>
          <w:color w:val="auto"/>
        </w:rPr>
        <w:t>var sayHi = function(person) {</w:t>
      </w:r>
    </w:p>
    <w:p w:rsidR="00856D3F" w:rsidRPr="00894BCF" w:rsidRDefault="00856D3F" w:rsidP="00894BCF">
      <w:pPr>
        <w:pStyle w:val="af1"/>
        <w:rPr>
          <w:rStyle w:val="af0"/>
          <w:b w:val="0"/>
          <w:color w:val="auto"/>
        </w:rPr>
      </w:pPr>
      <w:r w:rsidRPr="00894BCF">
        <w:rPr>
          <w:rStyle w:val="af0"/>
          <w:b w:val="0"/>
          <w:color w:val="auto"/>
        </w:rPr>
        <w:t xml:space="preserve">  alert( "Привет, " + person );</w:t>
      </w:r>
    </w:p>
    <w:p w:rsidR="00856D3F" w:rsidRPr="00894BCF" w:rsidRDefault="00856D3F" w:rsidP="00894BCF">
      <w:pPr>
        <w:pStyle w:val="af1"/>
        <w:rPr>
          <w:rStyle w:val="af0"/>
          <w:b w:val="0"/>
          <w:color w:val="auto"/>
        </w:rPr>
      </w:pPr>
      <w:r w:rsidRPr="00894BCF">
        <w:rPr>
          <w:rStyle w:val="af0"/>
          <w:b w:val="0"/>
          <w:color w:val="auto"/>
        </w:rPr>
        <w:t>};</w:t>
      </w:r>
    </w:p>
    <w:p w:rsidR="00856D3F" w:rsidRPr="00894BCF" w:rsidRDefault="00856D3F" w:rsidP="00894BCF">
      <w:pPr>
        <w:pStyle w:val="af1"/>
        <w:rPr>
          <w:rStyle w:val="af0"/>
          <w:b w:val="0"/>
          <w:color w:val="auto"/>
        </w:rPr>
      </w:pPr>
    </w:p>
    <w:p w:rsidR="00856D3F" w:rsidRPr="00894BCF" w:rsidRDefault="00856D3F" w:rsidP="00894BCF">
      <w:pPr>
        <w:pStyle w:val="af1"/>
        <w:rPr>
          <w:rStyle w:val="af0"/>
          <w:b w:val="0"/>
          <w:color w:val="auto"/>
        </w:rPr>
      </w:pPr>
      <w:r w:rsidRPr="00894BCF">
        <w:rPr>
          <w:rStyle w:val="af0"/>
          <w:b w:val="0"/>
          <w:color w:val="auto"/>
        </w:rPr>
        <w:t>sayHi('Вася');</w:t>
      </w:r>
    </w:p>
    <w:p w:rsidR="00856D3F" w:rsidRPr="00856D3F" w:rsidRDefault="00856D3F" w:rsidP="008735FE">
      <w:pPr>
        <w:pStyle w:val="2"/>
      </w:pPr>
      <w:bookmarkStart w:id="213" w:name="сравнение-с-function-declaration"/>
      <w:r w:rsidRPr="00867471">
        <w:t>Сравнение с Function Declaration</w:t>
      </w:r>
      <w:bookmarkEnd w:id="213"/>
    </w:p>
    <w:p w:rsidR="00856D3F" w:rsidRPr="00856D3F" w:rsidRDefault="00856D3F" w:rsidP="00856D3F">
      <w:pPr>
        <w:rPr>
          <w:rFonts w:asciiTheme="minorHAnsi" w:hAnsiTheme="minorHAnsi"/>
        </w:rPr>
      </w:pPr>
      <w:r w:rsidRPr="00856D3F">
        <w:rPr>
          <w:rFonts w:asciiTheme="minorHAnsi" w:hAnsiTheme="minorHAnsi"/>
        </w:rPr>
        <w:t>«Классическое» объявление функции, о котором мы говорили до этого, вида function имя(параметры) {...}, называется в спецификации языка «Function Declaration».</w:t>
      </w:r>
    </w:p>
    <w:p w:rsidR="00856D3F" w:rsidRPr="00856D3F" w:rsidRDefault="00856D3F" w:rsidP="00086F55">
      <w:pPr>
        <w:numPr>
          <w:ilvl w:val="0"/>
          <w:numId w:val="25"/>
        </w:numPr>
        <w:rPr>
          <w:rFonts w:asciiTheme="minorHAnsi" w:hAnsiTheme="minorHAnsi"/>
        </w:rPr>
      </w:pPr>
      <w:r w:rsidRPr="00856D3F">
        <w:rPr>
          <w:rFonts w:asciiTheme="minorHAnsi" w:hAnsiTheme="minorHAnsi"/>
          <w:i/>
          <w:iCs/>
        </w:rPr>
        <w:t>Function Declaration</w:t>
      </w:r>
      <w:r w:rsidRPr="00856D3F">
        <w:rPr>
          <w:rFonts w:asciiTheme="minorHAnsi" w:hAnsiTheme="minorHAnsi"/>
        </w:rPr>
        <w:t xml:space="preserve"> – функция, объявленная в основном потоке кода.</w:t>
      </w:r>
    </w:p>
    <w:p w:rsidR="00856D3F" w:rsidRPr="00856D3F" w:rsidRDefault="00856D3F" w:rsidP="00086F55">
      <w:pPr>
        <w:numPr>
          <w:ilvl w:val="0"/>
          <w:numId w:val="25"/>
        </w:numPr>
        <w:rPr>
          <w:rFonts w:asciiTheme="minorHAnsi" w:hAnsiTheme="minorHAnsi"/>
        </w:rPr>
      </w:pPr>
      <w:r w:rsidRPr="00856D3F">
        <w:rPr>
          <w:rFonts w:asciiTheme="minorHAnsi" w:hAnsiTheme="minorHAnsi"/>
          <w:i/>
          <w:iCs/>
        </w:rPr>
        <w:t>Function Expression</w:t>
      </w:r>
      <w:r w:rsidRPr="00856D3F">
        <w:rPr>
          <w:rFonts w:asciiTheme="minorHAnsi" w:hAnsiTheme="minorHAnsi"/>
        </w:rPr>
        <w:t xml:space="preserve"> – объявление функции в контексте какого-либо выражения, например присваивания.</w:t>
      </w:r>
    </w:p>
    <w:p w:rsidR="00856D3F" w:rsidRPr="00856D3F" w:rsidRDefault="00856D3F" w:rsidP="00856D3F">
      <w:pPr>
        <w:rPr>
          <w:rFonts w:asciiTheme="minorHAnsi" w:hAnsiTheme="minorHAnsi"/>
        </w:rPr>
      </w:pPr>
      <w:r w:rsidRPr="00856D3F">
        <w:rPr>
          <w:rFonts w:asciiTheme="minorHAnsi" w:hAnsiTheme="minorHAnsi"/>
        </w:rPr>
        <w:t>Несмотря на немного разный вид, по сути две эти записи делают одно и то же:</w:t>
      </w:r>
    </w:p>
    <w:p w:rsidR="00856D3F" w:rsidRPr="00894BCF" w:rsidRDefault="00856D3F" w:rsidP="00894BCF">
      <w:pPr>
        <w:pStyle w:val="af1"/>
        <w:rPr>
          <w:rStyle w:val="af0"/>
          <w:b w:val="0"/>
          <w:color w:val="0070C0"/>
        </w:rPr>
      </w:pPr>
      <w:r w:rsidRPr="00894BCF">
        <w:rPr>
          <w:rStyle w:val="af0"/>
          <w:b w:val="0"/>
          <w:color w:val="0070C0"/>
        </w:rPr>
        <w:t>// Function Declaration</w:t>
      </w:r>
    </w:p>
    <w:p w:rsidR="00856D3F" w:rsidRPr="00894BCF" w:rsidRDefault="00856D3F" w:rsidP="00894BCF">
      <w:pPr>
        <w:pStyle w:val="af1"/>
        <w:rPr>
          <w:rStyle w:val="af0"/>
          <w:b w:val="0"/>
          <w:color w:val="auto"/>
        </w:rPr>
      </w:pPr>
      <w:r w:rsidRPr="00894BCF">
        <w:rPr>
          <w:rStyle w:val="af0"/>
          <w:b w:val="0"/>
          <w:color w:val="auto"/>
        </w:rPr>
        <w:t xml:space="preserve">function </w:t>
      </w:r>
      <w:r w:rsidRPr="000813C9">
        <w:rPr>
          <w:rStyle w:val="af0"/>
          <w:b w:val="0"/>
          <w:color w:val="E36C0A" w:themeColor="accent6" w:themeShade="BF"/>
        </w:rPr>
        <w:t>sum</w:t>
      </w:r>
      <w:r w:rsidRPr="00894BCF">
        <w:rPr>
          <w:rStyle w:val="af0"/>
          <w:b w:val="0"/>
          <w:color w:val="auto"/>
        </w:rPr>
        <w:t>(a, b) {</w:t>
      </w:r>
    </w:p>
    <w:p w:rsidR="00856D3F" w:rsidRPr="00894BCF" w:rsidRDefault="00856D3F" w:rsidP="00894BCF">
      <w:pPr>
        <w:pStyle w:val="af1"/>
        <w:rPr>
          <w:rStyle w:val="af0"/>
          <w:b w:val="0"/>
          <w:color w:val="auto"/>
        </w:rPr>
      </w:pPr>
      <w:r w:rsidRPr="00894BCF">
        <w:rPr>
          <w:rStyle w:val="af0"/>
          <w:b w:val="0"/>
          <w:color w:val="auto"/>
        </w:rPr>
        <w:t xml:space="preserve">  return a + b;</w:t>
      </w:r>
    </w:p>
    <w:p w:rsidR="00856D3F" w:rsidRPr="00894BCF" w:rsidRDefault="00856D3F" w:rsidP="00894BCF">
      <w:pPr>
        <w:pStyle w:val="af1"/>
        <w:rPr>
          <w:rStyle w:val="af0"/>
          <w:b w:val="0"/>
          <w:color w:val="auto"/>
        </w:rPr>
      </w:pPr>
      <w:r w:rsidRPr="00894BCF">
        <w:rPr>
          <w:rStyle w:val="af0"/>
          <w:b w:val="0"/>
          <w:color w:val="auto"/>
        </w:rPr>
        <w:t>}</w:t>
      </w:r>
    </w:p>
    <w:p w:rsidR="00856D3F" w:rsidRPr="00867471" w:rsidRDefault="00856D3F" w:rsidP="00867471">
      <w:pPr>
        <w:shd w:val="clear" w:color="auto" w:fill="D9D9D9" w:themeFill="background1" w:themeFillShade="D9"/>
        <w:rPr>
          <w:rStyle w:val="af0"/>
        </w:rPr>
      </w:pPr>
    </w:p>
    <w:p w:rsidR="00856D3F" w:rsidRPr="00894BCF" w:rsidRDefault="00856D3F" w:rsidP="00894BCF">
      <w:pPr>
        <w:pStyle w:val="af1"/>
        <w:rPr>
          <w:rStyle w:val="af0"/>
          <w:b w:val="0"/>
          <w:color w:val="0070C0"/>
        </w:rPr>
      </w:pPr>
      <w:r w:rsidRPr="00894BCF">
        <w:rPr>
          <w:rStyle w:val="af0"/>
          <w:b w:val="0"/>
          <w:color w:val="0070C0"/>
        </w:rPr>
        <w:t>// Function Expression</w:t>
      </w:r>
    </w:p>
    <w:p w:rsidR="00856D3F" w:rsidRPr="00894BCF" w:rsidRDefault="00856D3F" w:rsidP="00894BCF">
      <w:pPr>
        <w:pStyle w:val="af1"/>
        <w:rPr>
          <w:rStyle w:val="af0"/>
          <w:b w:val="0"/>
          <w:color w:val="auto"/>
        </w:rPr>
      </w:pPr>
      <w:r w:rsidRPr="00894BCF">
        <w:rPr>
          <w:rStyle w:val="af0"/>
          <w:b w:val="0"/>
          <w:color w:val="auto"/>
        </w:rPr>
        <w:t xml:space="preserve">var </w:t>
      </w:r>
      <w:r w:rsidRPr="000813C9">
        <w:rPr>
          <w:rStyle w:val="af0"/>
          <w:b w:val="0"/>
          <w:color w:val="E36C0A" w:themeColor="accent6" w:themeShade="BF"/>
        </w:rPr>
        <w:t xml:space="preserve">sum </w:t>
      </w:r>
      <w:r w:rsidRPr="00894BCF">
        <w:rPr>
          <w:rStyle w:val="af0"/>
          <w:b w:val="0"/>
          <w:color w:val="auto"/>
        </w:rPr>
        <w:t>= function(a, b) {</w:t>
      </w:r>
    </w:p>
    <w:p w:rsidR="00856D3F" w:rsidRPr="00894BCF" w:rsidRDefault="00856D3F" w:rsidP="00894BCF">
      <w:pPr>
        <w:pStyle w:val="af1"/>
        <w:rPr>
          <w:rStyle w:val="af0"/>
          <w:b w:val="0"/>
          <w:color w:val="auto"/>
        </w:rPr>
      </w:pPr>
      <w:r w:rsidRPr="00894BCF">
        <w:rPr>
          <w:rStyle w:val="af0"/>
          <w:b w:val="0"/>
          <w:color w:val="auto"/>
        </w:rPr>
        <w:t xml:space="preserve">  return a + b;</w:t>
      </w:r>
    </w:p>
    <w:p w:rsidR="00856D3F" w:rsidRPr="00894BCF" w:rsidRDefault="00856D3F" w:rsidP="00894BCF">
      <w:pPr>
        <w:pStyle w:val="af1"/>
        <w:rPr>
          <w:rStyle w:val="af0"/>
          <w:b w:val="0"/>
          <w:color w:val="auto"/>
        </w:rPr>
      </w:pPr>
      <w:r w:rsidRPr="00894BCF">
        <w:rPr>
          <w:rStyle w:val="af0"/>
          <w:b w:val="0"/>
          <w:color w:val="auto"/>
        </w:rPr>
        <w:t>}</w:t>
      </w:r>
    </w:p>
    <w:p w:rsidR="00856D3F" w:rsidRPr="00856D3F" w:rsidRDefault="00856D3F" w:rsidP="00856D3F">
      <w:pPr>
        <w:rPr>
          <w:rFonts w:asciiTheme="minorHAnsi" w:hAnsiTheme="minorHAnsi"/>
        </w:rPr>
      </w:pPr>
      <w:r w:rsidRPr="00856D3F">
        <w:rPr>
          <w:rFonts w:asciiTheme="minorHAnsi" w:hAnsiTheme="minorHAnsi"/>
        </w:rPr>
        <w:t>Оба этих объявления говорят интерпретатору: "объяви переменную sum, создай функцию с указанными параметрами и кодом и сохрани её в sum".</w:t>
      </w:r>
    </w:p>
    <w:p w:rsidR="00856D3F" w:rsidRPr="00856D3F" w:rsidRDefault="00856D3F" w:rsidP="00856D3F">
      <w:pPr>
        <w:rPr>
          <w:rFonts w:asciiTheme="minorHAnsi" w:hAnsiTheme="minorHAnsi"/>
        </w:rPr>
      </w:pPr>
      <w:r w:rsidRPr="00856D3F">
        <w:rPr>
          <w:rFonts w:asciiTheme="minorHAnsi" w:hAnsiTheme="minorHAnsi"/>
          <w:b/>
          <w:bCs/>
        </w:rPr>
        <w:t>Основное отличие между ними: функции, объявленные как Function Declaration, создаются интерпретатором до выполнения кода.</w:t>
      </w:r>
    </w:p>
    <w:p w:rsidR="00856D3F" w:rsidRPr="00856D3F" w:rsidRDefault="00856D3F" w:rsidP="00856D3F">
      <w:pPr>
        <w:rPr>
          <w:rFonts w:asciiTheme="minorHAnsi" w:hAnsiTheme="minorHAnsi"/>
        </w:rPr>
      </w:pPr>
      <w:r w:rsidRPr="00856D3F">
        <w:rPr>
          <w:rFonts w:asciiTheme="minorHAnsi" w:hAnsiTheme="minorHAnsi"/>
        </w:rPr>
        <w:t xml:space="preserve">Поэтому их можно вызвать </w:t>
      </w:r>
      <w:r w:rsidRPr="00856D3F">
        <w:rPr>
          <w:rFonts w:asciiTheme="minorHAnsi" w:hAnsiTheme="minorHAnsi"/>
          <w:i/>
          <w:iCs/>
        </w:rPr>
        <w:t>до</w:t>
      </w:r>
      <w:r w:rsidRPr="00856D3F">
        <w:rPr>
          <w:rFonts w:asciiTheme="minorHAnsi" w:hAnsiTheme="minorHAnsi"/>
        </w:rPr>
        <w:t xml:space="preserve"> объявления, например:</w:t>
      </w:r>
    </w:p>
    <w:p w:rsidR="00856D3F" w:rsidRPr="00867471" w:rsidRDefault="00856D3F" w:rsidP="00867471">
      <w:pPr>
        <w:shd w:val="clear" w:color="auto" w:fill="D9D9D9" w:themeFill="background1" w:themeFillShade="D9"/>
        <w:rPr>
          <w:rStyle w:val="af0"/>
        </w:rPr>
      </w:pPr>
    </w:p>
    <w:p w:rsidR="00856D3F" w:rsidRPr="00D579E5" w:rsidRDefault="00856D3F" w:rsidP="00D579E5">
      <w:pPr>
        <w:pStyle w:val="af1"/>
        <w:rPr>
          <w:rStyle w:val="af0"/>
          <w:b w:val="0"/>
          <w:color w:val="auto"/>
        </w:rPr>
      </w:pPr>
      <w:r w:rsidRPr="00D579E5">
        <w:rPr>
          <w:rStyle w:val="af0"/>
          <w:b w:val="0"/>
          <w:color w:val="auto"/>
        </w:rPr>
        <w:t>sayHi("Вася"); // Привет, Вася</w:t>
      </w:r>
    </w:p>
    <w:p w:rsidR="00856D3F" w:rsidRPr="00867471" w:rsidRDefault="00856D3F" w:rsidP="00867471">
      <w:pPr>
        <w:shd w:val="clear" w:color="auto" w:fill="D9D9D9" w:themeFill="background1" w:themeFillShade="D9"/>
        <w:rPr>
          <w:rStyle w:val="af0"/>
        </w:rPr>
      </w:pPr>
    </w:p>
    <w:p w:rsidR="00856D3F" w:rsidRPr="00D579E5" w:rsidRDefault="00856D3F" w:rsidP="00D579E5">
      <w:pPr>
        <w:pStyle w:val="af1"/>
        <w:rPr>
          <w:rStyle w:val="af0"/>
          <w:b w:val="0"/>
          <w:color w:val="auto"/>
        </w:rPr>
      </w:pPr>
      <w:r w:rsidRPr="00D579E5">
        <w:rPr>
          <w:rStyle w:val="af0"/>
          <w:b w:val="0"/>
          <w:color w:val="auto"/>
        </w:rPr>
        <w:t>function sayHi(name) {</w:t>
      </w:r>
    </w:p>
    <w:p w:rsidR="00856D3F" w:rsidRPr="00D579E5" w:rsidRDefault="00856D3F" w:rsidP="00D579E5">
      <w:pPr>
        <w:pStyle w:val="af1"/>
        <w:rPr>
          <w:rStyle w:val="af0"/>
          <w:b w:val="0"/>
          <w:color w:val="auto"/>
        </w:rPr>
      </w:pPr>
      <w:r w:rsidRPr="00D579E5">
        <w:rPr>
          <w:rStyle w:val="af0"/>
          <w:b w:val="0"/>
          <w:color w:val="auto"/>
        </w:rPr>
        <w:t xml:space="preserve">  alert( "Привет, " + name );</w:t>
      </w:r>
    </w:p>
    <w:p w:rsidR="00856D3F" w:rsidRDefault="00856D3F" w:rsidP="00D579E5">
      <w:pPr>
        <w:pStyle w:val="af1"/>
        <w:rPr>
          <w:rStyle w:val="af0"/>
          <w:b w:val="0"/>
          <w:color w:val="auto"/>
        </w:rPr>
      </w:pPr>
      <w:r w:rsidRPr="00D579E5">
        <w:rPr>
          <w:rStyle w:val="af0"/>
          <w:b w:val="0"/>
          <w:color w:val="auto"/>
        </w:rPr>
        <w:t>}</w:t>
      </w:r>
    </w:p>
    <w:p w:rsidR="00D579E5" w:rsidRPr="00D579E5" w:rsidRDefault="00D579E5" w:rsidP="00D579E5"/>
    <w:p w:rsidR="00856D3F" w:rsidRPr="00D579E5" w:rsidRDefault="00856D3F" w:rsidP="00D579E5">
      <w:pPr>
        <w:pStyle w:val="af1"/>
        <w:rPr>
          <w:rStyle w:val="af0"/>
          <w:b w:val="0"/>
          <w:color w:val="auto"/>
        </w:rPr>
      </w:pPr>
      <w:r w:rsidRPr="00D579E5">
        <w:rPr>
          <w:rStyle w:val="af0"/>
          <w:b w:val="0"/>
          <w:color w:val="auto"/>
        </w:rPr>
        <w:t>А если бы это было объявление Function Expression, то такой вызов бы не сработал:</w:t>
      </w:r>
    </w:p>
    <w:p w:rsidR="00856D3F" w:rsidRPr="00D579E5" w:rsidRDefault="00856D3F" w:rsidP="00D579E5">
      <w:pPr>
        <w:pStyle w:val="af1"/>
        <w:rPr>
          <w:rStyle w:val="af0"/>
          <w:b w:val="0"/>
          <w:color w:val="auto"/>
        </w:rPr>
      </w:pPr>
    </w:p>
    <w:p w:rsidR="00856D3F" w:rsidRPr="00D579E5" w:rsidRDefault="00856D3F" w:rsidP="00D579E5">
      <w:pPr>
        <w:pStyle w:val="af1"/>
        <w:rPr>
          <w:rStyle w:val="af0"/>
          <w:b w:val="0"/>
          <w:color w:val="auto"/>
        </w:rPr>
      </w:pPr>
      <w:r w:rsidRPr="00D579E5">
        <w:rPr>
          <w:rStyle w:val="af0"/>
          <w:b w:val="0"/>
          <w:color w:val="auto"/>
        </w:rPr>
        <w:lastRenderedPageBreak/>
        <w:t>sayHi("Вася"); // ошибка!</w:t>
      </w:r>
    </w:p>
    <w:p w:rsidR="00856D3F" w:rsidRPr="00D579E5" w:rsidRDefault="00856D3F" w:rsidP="00D579E5">
      <w:pPr>
        <w:pStyle w:val="af1"/>
        <w:rPr>
          <w:rStyle w:val="af0"/>
          <w:b w:val="0"/>
          <w:color w:val="auto"/>
        </w:rPr>
      </w:pPr>
    </w:p>
    <w:p w:rsidR="00856D3F" w:rsidRPr="00D579E5" w:rsidRDefault="00856D3F" w:rsidP="00D579E5">
      <w:pPr>
        <w:pStyle w:val="af1"/>
        <w:rPr>
          <w:rStyle w:val="af0"/>
          <w:b w:val="0"/>
          <w:color w:val="auto"/>
        </w:rPr>
      </w:pPr>
      <w:r w:rsidRPr="00D579E5">
        <w:rPr>
          <w:rStyle w:val="af0"/>
          <w:b w:val="0"/>
          <w:color w:val="auto"/>
        </w:rPr>
        <w:t>var sayHi = function(name) {</w:t>
      </w:r>
    </w:p>
    <w:p w:rsidR="00856D3F" w:rsidRPr="00D579E5" w:rsidRDefault="00856D3F" w:rsidP="00D579E5">
      <w:pPr>
        <w:pStyle w:val="af1"/>
        <w:rPr>
          <w:rStyle w:val="af0"/>
          <w:b w:val="0"/>
          <w:color w:val="auto"/>
        </w:rPr>
      </w:pPr>
      <w:r w:rsidRPr="00D579E5">
        <w:rPr>
          <w:rStyle w:val="af0"/>
          <w:b w:val="0"/>
          <w:color w:val="auto"/>
        </w:rPr>
        <w:t xml:space="preserve">  alert( "Привет, " + name );</w:t>
      </w:r>
    </w:p>
    <w:p w:rsidR="00856D3F" w:rsidRPr="00D579E5" w:rsidRDefault="00856D3F" w:rsidP="00D579E5">
      <w:pPr>
        <w:pStyle w:val="af1"/>
        <w:rPr>
          <w:rStyle w:val="af0"/>
          <w:b w:val="0"/>
          <w:color w:val="auto"/>
        </w:rPr>
      </w:pPr>
      <w:r w:rsidRPr="00D579E5">
        <w:rPr>
          <w:rStyle w:val="af0"/>
          <w:b w:val="0"/>
          <w:color w:val="auto"/>
        </w:rPr>
        <w:t>}</w:t>
      </w:r>
    </w:p>
    <w:p w:rsidR="00856D3F" w:rsidRPr="00856D3F" w:rsidRDefault="00856D3F" w:rsidP="00856D3F">
      <w:pPr>
        <w:rPr>
          <w:rFonts w:asciiTheme="minorHAnsi" w:hAnsiTheme="minorHAnsi"/>
        </w:rPr>
      </w:pPr>
      <w:r w:rsidRPr="00856D3F">
        <w:rPr>
          <w:rFonts w:asciiTheme="minorHAnsi" w:hAnsiTheme="minorHAnsi"/>
        </w:rPr>
        <w:t>Это из-за того, что JavaScript перед запуском кода ищет в нём Function Declaration (их легко найти: они не являются частью выражений и начинаются со слова function) и обрабатывает их.</w:t>
      </w:r>
    </w:p>
    <w:p w:rsidR="00856D3F" w:rsidRPr="00856D3F" w:rsidRDefault="00856D3F" w:rsidP="00856D3F">
      <w:pPr>
        <w:rPr>
          <w:rFonts w:asciiTheme="minorHAnsi" w:hAnsiTheme="minorHAnsi"/>
        </w:rPr>
      </w:pPr>
      <w:r w:rsidRPr="00856D3F">
        <w:rPr>
          <w:rFonts w:asciiTheme="minorHAnsi" w:hAnsiTheme="minorHAnsi"/>
        </w:rPr>
        <w:t>А Function Expression создаются в процессе выполнения выражения, в котором созданы, в данном случае – функция будет создана при операции присваивания sayHi = function...</w:t>
      </w:r>
    </w:p>
    <w:p w:rsidR="00856D3F" w:rsidRPr="00856D3F" w:rsidRDefault="00856D3F" w:rsidP="00856D3F">
      <w:pPr>
        <w:rPr>
          <w:rFonts w:asciiTheme="minorHAnsi" w:hAnsiTheme="minorHAnsi"/>
        </w:rPr>
      </w:pPr>
      <w:r w:rsidRPr="00856D3F">
        <w:rPr>
          <w:rFonts w:asciiTheme="minorHAnsi" w:hAnsiTheme="minorHAnsi"/>
        </w:rPr>
        <w:t>Как правило, возможность Function Declaration вызвать функцию до объявления – это удобно, так как даёт больше свободы в том, как организовать свой код.</w:t>
      </w:r>
    </w:p>
    <w:p w:rsidR="00856D3F" w:rsidRPr="00856D3F" w:rsidRDefault="00856D3F" w:rsidP="00856D3F">
      <w:pPr>
        <w:rPr>
          <w:rFonts w:asciiTheme="minorHAnsi" w:hAnsiTheme="minorHAnsi"/>
        </w:rPr>
      </w:pPr>
      <w:r w:rsidRPr="00856D3F">
        <w:rPr>
          <w:rFonts w:asciiTheme="minorHAnsi" w:hAnsiTheme="minorHAnsi"/>
        </w:rPr>
        <w:t>Можно расположить функции внизу, а их вызов – сверху или наоборот.</w:t>
      </w:r>
    </w:p>
    <w:p w:rsidR="00856D3F" w:rsidRPr="00856D3F" w:rsidRDefault="00856D3F" w:rsidP="008735FE">
      <w:pPr>
        <w:pStyle w:val="2"/>
      </w:pPr>
      <w:bookmarkStart w:id="214" w:name="bad-conditional-declaration"/>
      <w:r w:rsidRPr="00B1748B">
        <w:t>Условное объявление функции</w:t>
      </w:r>
      <w:bookmarkEnd w:id="214"/>
    </w:p>
    <w:p w:rsidR="00856D3F" w:rsidRPr="00856D3F" w:rsidRDefault="00856D3F" w:rsidP="00856D3F">
      <w:pPr>
        <w:rPr>
          <w:rFonts w:asciiTheme="minorHAnsi" w:hAnsiTheme="minorHAnsi"/>
        </w:rPr>
      </w:pPr>
      <w:r w:rsidRPr="00856D3F">
        <w:rPr>
          <w:rFonts w:asciiTheme="minorHAnsi" w:hAnsiTheme="minorHAnsi"/>
        </w:rPr>
        <w:t>В некоторых случаях «дополнительное удобство» Function Declaration может сослужить плохую службу.</w:t>
      </w:r>
    </w:p>
    <w:p w:rsidR="00856D3F" w:rsidRPr="00856D3F" w:rsidRDefault="00856D3F" w:rsidP="00856D3F">
      <w:pPr>
        <w:rPr>
          <w:rFonts w:asciiTheme="minorHAnsi" w:hAnsiTheme="minorHAnsi"/>
        </w:rPr>
      </w:pPr>
      <w:r w:rsidRPr="00856D3F">
        <w:rPr>
          <w:rFonts w:asciiTheme="minorHAnsi" w:hAnsiTheme="minorHAnsi"/>
        </w:rPr>
        <w:t>Например, попробуем, в зависимости от условия, объявить функцию sayHi по-разному:</w:t>
      </w:r>
    </w:p>
    <w:p w:rsidR="00856D3F" w:rsidRPr="00D579E5" w:rsidRDefault="00856D3F" w:rsidP="00D579E5">
      <w:pPr>
        <w:pStyle w:val="af1"/>
        <w:rPr>
          <w:rStyle w:val="af0"/>
          <w:b w:val="0"/>
          <w:color w:val="auto"/>
        </w:rPr>
      </w:pPr>
      <w:r w:rsidRPr="00D579E5">
        <w:rPr>
          <w:rStyle w:val="af0"/>
          <w:b w:val="0"/>
          <w:color w:val="auto"/>
        </w:rPr>
        <w:t>var age = +prompt("Сколько вам лет?", 20);</w:t>
      </w:r>
    </w:p>
    <w:p w:rsidR="00856D3F" w:rsidRPr="00D579E5" w:rsidRDefault="00856D3F" w:rsidP="00D579E5">
      <w:pPr>
        <w:pStyle w:val="af1"/>
        <w:rPr>
          <w:rStyle w:val="af0"/>
          <w:b w:val="0"/>
          <w:color w:val="auto"/>
        </w:rPr>
      </w:pPr>
    </w:p>
    <w:p w:rsidR="00856D3F" w:rsidRPr="00D579E5" w:rsidRDefault="00856D3F" w:rsidP="00D579E5">
      <w:pPr>
        <w:pStyle w:val="af1"/>
        <w:rPr>
          <w:rStyle w:val="af0"/>
          <w:b w:val="0"/>
          <w:color w:val="auto"/>
        </w:rPr>
      </w:pPr>
      <w:r w:rsidRPr="00D579E5">
        <w:rPr>
          <w:rStyle w:val="af0"/>
          <w:b w:val="0"/>
          <w:color w:val="auto"/>
        </w:rPr>
        <w:t>if (age &gt;= 18) {</w:t>
      </w:r>
    </w:p>
    <w:p w:rsidR="00856D3F" w:rsidRPr="00D579E5" w:rsidRDefault="00856D3F" w:rsidP="00D579E5">
      <w:pPr>
        <w:pStyle w:val="af1"/>
        <w:rPr>
          <w:rStyle w:val="af0"/>
          <w:b w:val="0"/>
          <w:color w:val="auto"/>
        </w:rPr>
      </w:pPr>
      <w:r w:rsidRPr="00D579E5">
        <w:rPr>
          <w:rStyle w:val="af0"/>
          <w:b w:val="0"/>
          <w:color w:val="auto"/>
        </w:rPr>
        <w:t xml:space="preserve">  function sayHi() {</w:t>
      </w:r>
    </w:p>
    <w:p w:rsidR="00856D3F" w:rsidRPr="00D579E5" w:rsidRDefault="00856D3F" w:rsidP="00D579E5">
      <w:pPr>
        <w:pStyle w:val="af1"/>
        <w:rPr>
          <w:rStyle w:val="af0"/>
          <w:b w:val="0"/>
          <w:color w:val="auto"/>
        </w:rPr>
      </w:pPr>
      <w:r w:rsidRPr="00D579E5">
        <w:rPr>
          <w:rStyle w:val="af0"/>
          <w:b w:val="0"/>
          <w:color w:val="auto"/>
        </w:rPr>
        <w:t xml:space="preserve">    alert( 'Прошу вас!' );</w:t>
      </w:r>
    </w:p>
    <w:p w:rsidR="00856D3F" w:rsidRPr="00D579E5" w:rsidRDefault="00856D3F" w:rsidP="00D579E5">
      <w:pPr>
        <w:pStyle w:val="af1"/>
        <w:rPr>
          <w:rStyle w:val="af0"/>
          <w:b w:val="0"/>
          <w:color w:val="auto"/>
        </w:rPr>
      </w:pPr>
      <w:r w:rsidRPr="00D579E5">
        <w:rPr>
          <w:rStyle w:val="af0"/>
          <w:b w:val="0"/>
          <w:color w:val="auto"/>
        </w:rPr>
        <w:t xml:space="preserve">  }</w:t>
      </w:r>
    </w:p>
    <w:p w:rsidR="00856D3F" w:rsidRPr="00D579E5" w:rsidRDefault="00856D3F" w:rsidP="00D579E5">
      <w:pPr>
        <w:pStyle w:val="af1"/>
        <w:rPr>
          <w:rStyle w:val="af0"/>
          <w:b w:val="0"/>
          <w:color w:val="auto"/>
        </w:rPr>
      </w:pPr>
      <w:r w:rsidRPr="00D579E5">
        <w:rPr>
          <w:rStyle w:val="af0"/>
          <w:b w:val="0"/>
          <w:color w:val="auto"/>
        </w:rPr>
        <w:t>} else {</w:t>
      </w:r>
    </w:p>
    <w:p w:rsidR="00856D3F" w:rsidRPr="00D579E5" w:rsidRDefault="00856D3F" w:rsidP="00D579E5">
      <w:pPr>
        <w:pStyle w:val="af1"/>
        <w:rPr>
          <w:rStyle w:val="af0"/>
          <w:b w:val="0"/>
          <w:color w:val="auto"/>
        </w:rPr>
      </w:pPr>
      <w:r w:rsidRPr="00D579E5">
        <w:rPr>
          <w:rStyle w:val="af0"/>
          <w:b w:val="0"/>
          <w:color w:val="auto"/>
        </w:rPr>
        <w:t xml:space="preserve">  function sayHi() {</w:t>
      </w:r>
    </w:p>
    <w:p w:rsidR="00856D3F" w:rsidRPr="00D579E5" w:rsidRDefault="00856D3F" w:rsidP="00D579E5">
      <w:pPr>
        <w:pStyle w:val="af1"/>
        <w:rPr>
          <w:rStyle w:val="af0"/>
          <w:b w:val="0"/>
          <w:color w:val="auto"/>
        </w:rPr>
      </w:pPr>
      <w:r w:rsidRPr="00D579E5">
        <w:rPr>
          <w:rStyle w:val="af0"/>
          <w:b w:val="0"/>
          <w:color w:val="auto"/>
        </w:rPr>
        <w:t xml:space="preserve">    alert( 'До 18 нельзя' );</w:t>
      </w:r>
    </w:p>
    <w:p w:rsidR="00856D3F" w:rsidRPr="00D579E5" w:rsidRDefault="00856D3F" w:rsidP="00D579E5">
      <w:pPr>
        <w:pStyle w:val="af1"/>
        <w:rPr>
          <w:rStyle w:val="af0"/>
          <w:b w:val="0"/>
          <w:color w:val="auto"/>
        </w:rPr>
      </w:pPr>
      <w:r w:rsidRPr="00D579E5">
        <w:rPr>
          <w:rStyle w:val="af0"/>
          <w:b w:val="0"/>
          <w:color w:val="auto"/>
        </w:rPr>
        <w:t xml:space="preserve">  }</w:t>
      </w:r>
    </w:p>
    <w:p w:rsidR="00856D3F" w:rsidRPr="00D579E5" w:rsidRDefault="00856D3F" w:rsidP="00D579E5">
      <w:pPr>
        <w:pStyle w:val="af1"/>
        <w:rPr>
          <w:rStyle w:val="af0"/>
          <w:b w:val="0"/>
          <w:color w:val="auto"/>
        </w:rPr>
      </w:pPr>
      <w:r w:rsidRPr="00D579E5">
        <w:rPr>
          <w:rStyle w:val="af0"/>
          <w:b w:val="0"/>
          <w:color w:val="auto"/>
        </w:rPr>
        <w:t>}</w:t>
      </w:r>
    </w:p>
    <w:p w:rsidR="00856D3F" w:rsidRPr="00D579E5" w:rsidRDefault="00856D3F" w:rsidP="00D579E5">
      <w:pPr>
        <w:pStyle w:val="af1"/>
        <w:rPr>
          <w:rStyle w:val="af0"/>
          <w:b w:val="0"/>
          <w:color w:val="auto"/>
        </w:rPr>
      </w:pPr>
    </w:p>
    <w:p w:rsidR="00856D3F" w:rsidRPr="00D579E5" w:rsidRDefault="00856D3F" w:rsidP="00D579E5">
      <w:pPr>
        <w:pStyle w:val="af1"/>
        <w:rPr>
          <w:rStyle w:val="af0"/>
          <w:b w:val="0"/>
          <w:color w:val="auto"/>
        </w:rPr>
      </w:pPr>
      <w:r w:rsidRPr="00D579E5">
        <w:rPr>
          <w:rStyle w:val="af0"/>
          <w:b w:val="0"/>
          <w:color w:val="auto"/>
        </w:rPr>
        <w:t>sayHi();</w:t>
      </w:r>
    </w:p>
    <w:p w:rsidR="00F95B39" w:rsidRDefault="00F95B39" w:rsidP="00856D3F">
      <w:pPr>
        <w:rPr>
          <w:rFonts w:asciiTheme="minorHAnsi" w:hAnsiTheme="minorHAnsi"/>
          <w:lang w:val="en-US"/>
        </w:rPr>
      </w:pPr>
    </w:p>
    <w:p w:rsidR="00856D3F" w:rsidRPr="00856D3F" w:rsidRDefault="00856D3F" w:rsidP="00856D3F">
      <w:pPr>
        <w:rPr>
          <w:rFonts w:asciiTheme="minorHAnsi" w:hAnsiTheme="minorHAnsi"/>
        </w:rPr>
      </w:pPr>
      <w:r w:rsidRPr="00856D3F">
        <w:rPr>
          <w:rFonts w:asciiTheme="minorHAnsi" w:hAnsiTheme="minorHAnsi"/>
        </w:rPr>
        <w:t>Function Declaration при use strict видны только внутри блока, в котором объявлены. Так как код в учебнике выполняется в режиме use strict, то будет ошибка.</w:t>
      </w:r>
    </w:p>
    <w:p w:rsidR="00856D3F" w:rsidRPr="00856D3F" w:rsidRDefault="00856D3F" w:rsidP="00856D3F">
      <w:pPr>
        <w:rPr>
          <w:rFonts w:asciiTheme="minorHAnsi" w:hAnsiTheme="minorHAnsi"/>
        </w:rPr>
      </w:pPr>
      <w:r w:rsidRPr="00856D3F">
        <w:rPr>
          <w:rFonts w:asciiTheme="minorHAnsi" w:hAnsiTheme="minorHAnsi"/>
        </w:rPr>
        <w:t>А что, если использовать Function Expression?</w:t>
      </w:r>
    </w:p>
    <w:p w:rsidR="00856D3F" w:rsidRPr="00E57EB4" w:rsidRDefault="00856D3F" w:rsidP="00E57EB4">
      <w:pPr>
        <w:pStyle w:val="af1"/>
        <w:rPr>
          <w:rStyle w:val="af0"/>
          <w:b w:val="0"/>
          <w:color w:val="auto"/>
        </w:rPr>
      </w:pPr>
      <w:r w:rsidRPr="00E57EB4">
        <w:rPr>
          <w:rStyle w:val="af0"/>
          <w:b w:val="0"/>
          <w:color w:val="auto"/>
        </w:rPr>
        <w:t>var age = prompt('Сколько вам лет?');</w:t>
      </w:r>
    </w:p>
    <w:p w:rsidR="00856D3F" w:rsidRPr="00E57EB4" w:rsidRDefault="00856D3F" w:rsidP="00E57EB4">
      <w:pPr>
        <w:pStyle w:val="af1"/>
        <w:rPr>
          <w:rStyle w:val="af0"/>
          <w:b w:val="0"/>
          <w:color w:val="auto"/>
        </w:rPr>
      </w:pPr>
    </w:p>
    <w:p w:rsidR="00856D3F" w:rsidRPr="00E57EB4" w:rsidRDefault="00856D3F" w:rsidP="00E57EB4">
      <w:pPr>
        <w:pStyle w:val="af1"/>
        <w:rPr>
          <w:rStyle w:val="af0"/>
          <w:b w:val="0"/>
          <w:color w:val="auto"/>
        </w:rPr>
      </w:pPr>
      <w:r w:rsidRPr="00E57EB4">
        <w:rPr>
          <w:rStyle w:val="af0"/>
          <w:b w:val="0"/>
          <w:color w:val="auto"/>
        </w:rPr>
        <w:t>var sayHi;</w:t>
      </w:r>
    </w:p>
    <w:p w:rsidR="00856D3F" w:rsidRPr="00E57EB4" w:rsidRDefault="00856D3F" w:rsidP="00E57EB4">
      <w:pPr>
        <w:pStyle w:val="af1"/>
        <w:rPr>
          <w:rStyle w:val="af0"/>
          <w:b w:val="0"/>
          <w:color w:val="auto"/>
        </w:rPr>
      </w:pPr>
    </w:p>
    <w:p w:rsidR="00856D3F" w:rsidRPr="00E57EB4" w:rsidRDefault="00856D3F" w:rsidP="00E57EB4">
      <w:pPr>
        <w:pStyle w:val="af1"/>
        <w:rPr>
          <w:rStyle w:val="af0"/>
          <w:b w:val="0"/>
          <w:color w:val="auto"/>
        </w:rPr>
      </w:pPr>
      <w:r w:rsidRPr="00E67DC2">
        <w:rPr>
          <w:rStyle w:val="af0"/>
        </w:rPr>
        <w:t>if</w:t>
      </w:r>
      <w:r w:rsidRPr="00E57EB4">
        <w:rPr>
          <w:rStyle w:val="af0"/>
          <w:b w:val="0"/>
          <w:color w:val="auto"/>
        </w:rPr>
        <w:t xml:space="preserve"> (age &gt;= 18) {</w:t>
      </w:r>
    </w:p>
    <w:p w:rsidR="00856D3F" w:rsidRPr="00E57EB4" w:rsidRDefault="00856D3F" w:rsidP="00E57EB4">
      <w:pPr>
        <w:pStyle w:val="af1"/>
        <w:rPr>
          <w:rStyle w:val="af0"/>
          <w:b w:val="0"/>
          <w:color w:val="auto"/>
        </w:rPr>
      </w:pPr>
      <w:r w:rsidRPr="00E57EB4">
        <w:rPr>
          <w:rStyle w:val="af0"/>
          <w:b w:val="0"/>
          <w:color w:val="auto"/>
        </w:rPr>
        <w:t xml:space="preserve">  sayHi = function() {</w:t>
      </w:r>
    </w:p>
    <w:p w:rsidR="00856D3F" w:rsidRPr="00E57EB4" w:rsidRDefault="00856D3F" w:rsidP="00E57EB4">
      <w:pPr>
        <w:pStyle w:val="af1"/>
        <w:rPr>
          <w:rStyle w:val="af0"/>
          <w:b w:val="0"/>
          <w:color w:val="auto"/>
        </w:rPr>
      </w:pPr>
      <w:r w:rsidRPr="00E57EB4">
        <w:rPr>
          <w:rStyle w:val="af0"/>
          <w:b w:val="0"/>
          <w:color w:val="auto"/>
        </w:rPr>
        <w:t xml:space="preserve">    alert( 'Прошу Вас!' );</w:t>
      </w:r>
    </w:p>
    <w:p w:rsidR="00856D3F" w:rsidRPr="00E57EB4" w:rsidRDefault="00856D3F" w:rsidP="00E57EB4">
      <w:pPr>
        <w:pStyle w:val="af1"/>
        <w:rPr>
          <w:rStyle w:val="af0"/>
          <w:b w:val="0"/>
          <w:color w:val="auto"/>
        </w:rPr>
      </w:pPr>
      <w:r w:rsidRPr="00E57EB4">
        <w:rPr>
          <w:rStyle w:val="af0"/>
          <w:b w:val="0"/>
          <w:color w:val="auto"/>
        </w:rPr>
        <w:t xml:space="preserve">  }</w:t>
      </w:r>
    </w:p>
    <w:p w:rsidR="00856D3F" w:rsidRPr="00E57EB4" w:rsidRDefault="00856D3F" w:rsidP="00E57EB4">
      <w:pPr>
        <w:pStyle w:val="af1"/>
        <w:rPr>
          <w:rStyle w:val="af0"/>
          <w:b w:val="0"/>
          <w:color w:val="auto"/>
        </w:rPr>
      </w:pPr>
      <w:r w:rsidRPr="00E57EB4">
        <w:rPr>
          <w:rStyle w:val="af0"/>
          <w:b w:val="0"/>
          <w:color w:val="auto"/>
        </w:rPr>
        <w:t>} else {</w:t>
      </w:r>
    </w:p>
    <w:p w:rsidR="00856D3F" w:rsidRPr="00E57EB4" w:rsidRDefault="00856D3F" w:rsidP="00E57EB4">
      <w:pPr>
        <w:pStyle w:val="af1"/>
        <w:rPr>
          <w:rStyle w:val="af0"/>
          <w:b w:val="0"/>
          <w:color w:val="auto"/>
        </w:rPr>
      </w:pPr>
      <w:r w:rsidRPr="00E57EB4">
        <w:rPr>
          <w:rStyle w:val="af0"/>
          <w:b w:val="0"/>
          <w:color w:val="auto"/>
        </w:rPr>
        <w:t xml:space="preserve">  sayHi = function() {</w:t>
      </w:r>
    </w:p>
    <w:p w:rsidR="00856D3F" w:rsidRPr="00E57EB4" w:rsidRDefault="00856D3F" w:rsidP="00E57EB4">
      <w:pPr>
        <w:pStyle w:val="af1"/>
        <w:rPr>
          <w:rStyle w:val="af0"/>
          <w:b w:val="0"/>
          <w:color w:val="auto"/>
        </w:rPr>
      </w:pPr>
      <w:r w:rsidRPr="00E57EB4">
        <w:rPr>
          <w:rStyle w:val="af0"/>
          <w:b w:val="0"/>
          <w:color w:val="auto"/>
        </w:rPr>
        <w:t xml:space="preserve">    alert( 'До 18 нельзя' );</w:t>
      </w:r>
    </w:p>
    <w:p w:rsidR="00856D3F" w:rsidRPr="00E57EB4" w:rsidRDefault="00856D3F" w:rsidP="00E57EB4">
      <w:pPr>
        <w:pStyle w:val="af1"/>
        <w:rPr>
          <w:rStyle w:val="af0"/>
          <w:b w:val="0"/>
          <w:color w:val="auto"/>
        </w:rPr>
      </w:pPr>
      <w:r w:rsidRPr="00E57EB4">
        <w:rPr>
          <w:rStyle w:val="af0"/>
          <w:b w:val="0"/>
          <w:color w:val="auto"/>
        </w:rPr>
        <w:t xml:space="preserve">  }</w:t>
      </w:r>
    </w:p>
    <w:p w:rsidR="00856D3F" w:rsidRPr="00E57EB4" w:rsidRDefault="00856D3F" w:rsidP="00E57EB4">
      <w:pPr>
        <w:pStyle w:val="af1"/>
        <w:rPr>
          <w:rStyle w:val="af0"/>
          <w:b w:val="0"/>
          <w:color w:val="auto"/>
        </w:rPr>
      </w:pPr>
      <w:r w:rsidRPr="00E57EB4">
        <w:rPr>
          <w:rStyle w:val="af0"/>
          <w:b w:val="0"/>
          <w:color w:val="auto"/>
        </w:rPr>
        <w:t>}</w:t>
      </w:r>
    </w:p>
    <w:p w:rsidR="00856D3F" w:rsidRPr="00E57EB4" w:rsidRDefault="00856D3F" w:rsidP="00E57EB4">
      <w:pPr>
        <w:pStyle w:val="af1"/>
        <w:rPr>
          <w:rStyle w:val="af0"/>
          <w:b w:val="0"/>
          <w:color w:val="auto"/>
        </w:rPr>
      </w:pPr>
    </w:p>
    <w:p w:rsidR="00856D3F" w:rsidRDefault="00856D3F" w:rsidP="00E57EB4">
      <w:pPr>
        <w:pStyle w:val="af1"/>
        <w:rPr>
          <w:rStyle w:val="af0"/>
          <w:b w:val="0"/>
          <w:color w:val="auto"/>
        </w:rPr>
      </w:pPr>
      <w:r w:rsidRPr="00E57EB4">
        <w:rPr>
          <w:rStyle w:val="af0"/>
          <w:b w:val="0"/>
          <w:color w:val="auto"/>
        </w:rPr>
        <w:t>sayHi();</w:t>
      </w:r>
    </w:p>
    <w:p w:rsidR="0086785E" w:rsidRPr="0086785E" w:rsidRDefault="0086785E" w:rsidP="0086785E">
      <w:pPr>
        <w:pStyle w:val="af1"/>
      </w:pPr>
    </w:p>
    <w:p w:rsidR="00856D3F" w:rsidRPr="00E57EB4" w:rsidRDefault="00856D3F" w:rsidP="00E57EB4">
      <w:pPr>
        <w:pStyle w:val="af1"/>
        <w:rPr>
          <w:rStyle w:val="af0"/>
          <w:b w:val="0"/>
          <w:color w:val="auto"/>
        </w:rPr>
      </w:pPr>
      <w:r w:rsidRPr="00E57EB4">
        <w:rPr>
          <w:rStyle w:val="af0"/>
          <w:b w:val="0"/>
          <w:color w:val="auto"/>
        </w:rPr>
        <w:t>Или даже так:</w:t>
      </w:r>
    </w:p>
    <w:p w:rsidR="00856D3F" w:rsidRPr="00E57EB4" w:rsidRDefault="00856D3F" w:rsidP="00E57EB4">
      <w:pPr>
        <w:pStyle w:val="af1"/>
        <w:rPr>
          <w:rStyle w:val="af0"/>
          <w:b w:val="0"/>
          <w:color w:val="auto"/>
        </w:rPr>
      </w:pPr>
      <w:r w:rsidRPr="00E57EB4">
        <w:rPr>
          <w:rStyle w:val="af0"/>
          <w:b w:val="0"/>
          <w:color w:val="auto"/>
        </w:rPr>
        <w:t>var age = prompt('Сколько вам лет?');</w:t>
      </w:r>
    </w:p>
    <w:p w:rsidR="00856D3F" w:rsidRPr="00E57EB4" w:rsidRDefault="00856D3F" w:rsidP="00E57EB4">
      <w:pPr>
        <w:pStyle w:val="af1"/>
        <w:rPr>
          <w:rStyle w:val="af0"/>
          <w:b w:val="0"/>
          <w:color w:val="auto"/>
        </w:rPr>
      </w:pPr>
    </w:p>
    <w:p w:rsidR="00856D3F" w:rsidRPr="00E57EB4" w:rsidRDefault="00856D3F" w:rsidP="00E57EB4">
      <w:pPr>
        <w:pStyle w:val="af1"/>
        <w:rPr>
          <w:rStyle w:val="af0"/>
          <w:b w:val="0"/>
          <w:color w:val="auto"/>
        </w:rPr>
      </w:pPr>
      <w:r w:rsidRPr="00E57EB4">
        <w:rPr>
          <w:rStyle w:val="af0"/>
          <w:b w:val="0"/>
          <w:color w:val="auto"/>
        </w:rPr>
        <w:t>var sayHi = (age &gt;= 18) ?</w:t>
      </w:r>
    </w:p>
    <w:p w:rsidR="00856D3F" w:rsidRPr="00E57EB4" w:rsidRDefault="00856D3F" w:rsidP="00E57EB4">
      <w:pPr>
        <w:pStyle w:val="af1"/>
        <w:rPr>
          <w:rStyle w:val="af0"/>
          <w:b w:val="0"/>
          <w:color w:val="auto"/>
        </w:rPr>
      </w:pPr>
      <w:r w:rsidRPr="00E57EB4">
        <w:rPr>
          <w:rStyle w:val="af0"/>
          <w:b w:val="0"/>
          <w:color w:val="auto"/>
        </w:rPr>
        <w:t xml:space="preserve">  function() { alert('Прошу Вас!');  } :</w:t>
      </w:r>
    </w:p>
    <w:p w:rsidR="00856D3F" w:rsidRPr="00E57EB4" w:rsidRDefault="00856D3F" w:rsidP="00E57EB4">
      <w:pPr>
        <w:pStyle w:val="af1"/>
        <w:rPr>
          <w:rStyle w:val="af0"/>
          <w:b w:val="0"/>
          <w:color w:val="auto"/>
        </w:rPr>
      </w:pPr>
      <w:r w:rsidRPr="00E57EB4">
        <w:rPr>
          <w:rStyle w:val="af0"/>
          <w:b w:val="0"/>
          <w:color w:val="auto"/>
        </w:rPr>
        <w:t xml:space="preserve">  function() { alert('До 18 нельзя'); };</w:t>
      </w:r>
    </w:p>
    <w:p w:rsidR="00856D3F" w:rsidRPr="00E57EB4" w:rsidRDefault="00856D3F" w:rsidP="00E57EB4">
      <w:pPr>
        <w:pStyle w:val="af1"/>
        <w:rPr>
          <w:rStyle w:val="af0"/>
          <w:b w:val="0"/>
          <w:color w:val="auto"/>
        </w:rPr>
      </w:pPr>
    </w:p>
    <w:p w:rsidR="00856D3F" w:rsidRPr="00E57EB4" w:rsidRDefault="00856D3F" w:rsidP="00E57EB4">
      <w:pPr>
        <w:pStyle w:val="af1"/>
        <w:rPr>
          <w:rStyle w:val="af0"/>
          <w:b w:val="0"/>
          <w:color w:val="auto"/>
        </w:rPr>
      </w:pPr>
      <w:r w:rsidRPr="00E57EB4">
        <w:rPr>
          <w:rStyle w:val="af0"/>
          <w:b w:val="0"/>
          <w:color w:val="auto"/>
        </w:rPr>
        <w:t>sayHi();</w:t>
      </w:r>
    </w:p>
    <w:p w:rsidR="00856D3F" w:rsidRPr="00856D3F" w:rsidRDefault="00856D3F" w:rsidP="00856D3F">
      <w:pPr>
        <w:rPr>
          <w:rFonts w:asciiTheme="minorHAnsi" w:hAnsiTheme="minorHAnsi"/>
        </w:rPr>
      </w:pPr>
      <w:r w:rsidRPr="00856D3F">
        <w:rPr>
          <w:rFonts w:asciiTheme="minorHAnsi" w:hAnsiTheme="minorHAnsi"/>
        </w:rPr>
        <w:t>Оба этих варианта работают правильно, поскольку, в зависимости от условия, создаётся именно та функция, которая нужна.</w:t>
      </w:r>
    </w:p>
    <w:p w:rsidR="00856D3F" w:rsidRPr="00856D3F" w:rsidRDefault="00856D3F" w:rsidP="008735FE">
      <w:pPr>
        <w:pStyle w:val="2"/>
      </w:pPr>
      <w:bookmarkStart w:id="215" w:name="анонимные-функции"/>
      <w:r w:rsidRPr="002F1481">
        <w:t>Анонимные функции</w:t>
      </w:r>
      <w:bookmarkEnd w:id="215"/>
    </w:p>
    <w:p w:rsidR="00856D3F" w:rsidRPr="00856D3F" w:rsidRDefault="00856D3F" w:rsidP="00856D3F">
      <w:pPr>
        <w:rPr>
          <w:rFonts w:asciiTheme="minorHAnsi" w:hAnsiTheme="minorHAnsi"/>
        </w:rPr>
      </w:pPr>
      <w:r w:rsidRPr="00856D3F">
        <w:rPr>
          <w:rFonts w:asciiTheme="minorHAnsi" w:hAnsiTheme="minorHAnsi"/>
        </w:rPr>
        <w:t>Взглянем ещё на один пример – функцию ask(question, yes, no) с тремя параметрами:</w:t>
      </w:r>
    </w:p>
    <w:p w:rsidR="00856D3F" w:rsidRPr="0086785E" w:rsidRDefault="0086785E" w:rsidP="0086785E">
      <w:pPr>
        <w:pStyle w:val="af1"/>
        <w:shd w:val="clear" w:color="auto" w:fill="auto"/>
        <w:rPr>
          <w:rStyle w:val="af0"/>
          <w:b w:val="0"/>
          <w:color w:val="auto"/>
        </w:rPr>
      </w:pPr>
      <w:r>
        <w:rPr>
          <w:rStyle w:val="af0"/>
          <w:b w:val="0"/>
          <w:color w:val="auto"/>
        </w:rPr>
        <w:t xml:space="preserve">  </w:t>
      </w:r>
      <w:r w:rsidR="00856D3F" w:rsidRPr="0086785E">
        <w:rPr>
          <w:rStyle w:val="af0"/>
          <w:b w:val="0"/>
          <w:color w:val="auto"/>
        </w:rPr>
        <w:t>question</w:t>
      </w:r>
    </w:p>
    <w:p w:rsidR="00856D3F" w:rsidRPr="0086785E" w:rsidRDefault="0086785E" w:rsidP="0086785E">
      <w:pPr>
        <w:pStyle w:val="af1"/>
        <w:shd w:val="clear" w:color="auto" w:fill="auto"/>
        <w:rPr>
          <w:rStyle w:val="af0"/>
          <w:b w:val="0"/>
          <w:color w:val="auto"/>
        </w:rPr>
      </w:pPr>
      <w:r>
        <w:rPr>
          <w:rStyle w:val="af0"/>
          <w:b w:val="0"/>
          <w:color w:val="auto"/>
        </w:rPr>
        <w:t xml:space="preserve">  </w:t>
      </w:r>
      <w:r w:rsidR="00856D3F" w:rsidRPr="0086785E">
        <w:rPr>
          <w:rStyle w:val="af0"/>
          <w:b w:val="0"/>
          <w:color w:val="auto"/>
        </w:rPr>
        <w:t>Строка-вопрос</w:t>
      </w:r>
    </w:p>
    <w:p w:rsidR="00856D3F" w:rsidRPr="0086785E" w:rsidRDefault="0086785E" w:rsidP="0086785E">
      <w:pPr>
        <w:pStyle w:val="af1"/>
        <w:shd w:val="clear" w:color="auto" w:fill="auto"/>
        <w:rPr>
          <w:rStyle w:val="af0"/>
          <w:b w:val="0"/>
          <w:color w:val="auto"/>
        </w:rPr>
      </w:pPr>
      <w:r>
        <w:rPr>
          <w:rStyle w:val="af0"/>
          <w:b w:val="0"/>
          <w:color w:val="auto"/>
        </w:rPr>
        <w:t xml:space="preserve">  </w:t>
      </w:r>
      <w:r w:rsidR="00856D3F" w:rsidRPr="0086785E">
        <w:rPr>
          <w:rStyle w:val="af0"/>
          <w:b w:val="0"/>
          <w:color w:val="auto"/>
        </w:rPr>
        <w:t>yes</w:t>
      </w:r>
    </w:p>
    <w:p w:rsidR="00856D3F" w:rsidRPr="0086785E" w:rsidRDefault="0086785E" w:rsidP="0086785E">
      <w:pPr>
        <w:pStyle w:val="af1"/>
        <w:shd w:val="clear" w:color="auto" w:fill="auto"/>
        <w:rPr>
          <w:rStyle w:val="af0"/>
          <w:b w:val="0"/>
          <w:color w:val="auto"/>
        </w:rPr>
      </w:pPr>
      <w:r>
        <w:rPr>
          <w:rStyle w:val="af0"/>
          <w:b w:val="0"/>
          <w:color w:val="auto"/>
        </w:rPr>
        <w:t xml:space="preserve">  </w:t>
      </w:r>
      <w:r w:rsidR="00856D3F" w:rsidRPr="0086785E">
        <w:rPr>
          <w:rStyle w:val="af0"/>
          <w:b w:val="0"/>
          <w:color w:val="auto"/>
        </w:rPr>
        <w:t>Функция</w:t>
      </w:r>
    </w:p>
    <w:p w:rsidR="00856D3F" w:rsidRPr="0086785E" w:rsidRDefault="0086785E" w:rsidP="0086785E">
      <w:pPr>
        <w:pStyle w:val="af1"/>
        <w:shd w:val="clear" w:color="auto" w:fill="auto"/>
        <w:rPr>
          <w:rStyle w:val="af0"/>
          <w:b w:val="0"/>
          <w:color w:val="auto"/>
        </w:rPr>
      </w:pPr>
      <w:r>
        <w:rPr>
          <w:rStyle w:val="af0"/>
          <w:b w:val="0"/>
          <w:color w:val="auto"/>
        </w:rPr>
        <w:t xml:space="preserve">  </w:t>
      </w:r>
      <w:r w:rsidR="00856D3F" w:rsidRPr="0086785E">
        <w:rPr>
          <w:rStyle w:val="af0"/>
          <w:b w:val="0"/>
          <w:color w:val="auto"/>
        </w:rPr>
        <w:t>no</w:t>
      </w:r>
    </w:p>
    <w:p w:rsidR="00856D3F" w:rsidRPr="0086785E" w:rsidRDefault="0086785E" w:rsidP="0086785E">
      <w:pPr>
        <w:pStyle w:val="af1"/>
        <w:shd w:val="clear" w:color="auto" w:fill="auto"/>
        <w:rPr>
          <w:rStyle w:val="af0"/>
          <w:b w:val="0"/>
          <w:color w:val="auto"/>
        </w:rPr>
      </w:pPr>
      <w:r>
        <w:rPr>
          <w:rStyle w:val="af0"/>
          <w:b w:val="0"/>
          <w:color w:val="auto"/>
        </w:rPr>
        <w:t xml:space="preserve">  </w:t>
      </w:r>
      <w:r w:rsidR="00856D3F" w:rsidRPr="0086785E">
        <w:rPr>
          <w:rStyle w:val="af0"/>
          <w:b w:val="0"/>
          <w:color w:val="auto"/>
        </w:rPr>
        <w:t>Функция</w:t>
      </w:r>
    </w:p>
    <w:p w:rsidR="00856D3F" w:rsidRPr="00856D3F" w:rsidRDefault="00856D3F" w:rsidP="00856D3F">
      <w:pPr>
        <w:rPr>
          <w:rFonts w:asciiTheme="minorHAnsi" w:hAnsiTheme="minorHAnsi"/>
        </w:rPr>
      </w:pPr>
      <w:r w:rsidRPr="00856D3F">
        <w:rPr>
          <w:rFonts w:asciiTheme="minorHAnsi" w:hAnsiTheme="minorHAnsi"/>
        </w:rPr>
        <w:t>Она выводит вопрос на подтверждение question и, в зависимости от согласия пользователя, вызывает функцию yes() или no():</w:t>
      </w:r>
    </w:p>
    <w:p w:rsidR="00856D3F" w:rsidRPr="0086785E" w:rsidRDefault="00856D3F" w:rsidP="0086785E">
      <w:pPr>
        <w:pStyle w:val="af1"/>
        <w:rPr>
          <w:rStyle w:val="af0"/>
          <w:b w:val="0"/>
          <w:color w:val="auto"/>
        </w:rPr>
      </w:pPr>
      <w:r w:rsidRPr="0086785E">
        <w:rPr>
          <w:rStyle w:val="af0"/>
          <w:b w:val="0"/>
          <w:color w:val="auto"/>
        </w:rPr>
        <w:t>function ask(question, yes, no) {</w:t>
      </w:r>
    </w:p>
    <w:p w:rsidR="00856D3F" w:rsidRPr="0086785E" w:rsidRDefault="00856D3F" w:rsidP="0086785E">
      <w:pPr>
        <w:pStyle w:val="af1"/>
        <w:rPr>
          <w:rStyle w:val="af0"/>
          <w:b w:val="0"/>
          <w:color w:val="auto"/>
        </w:rPr>
      </w:pPr>
      <w:r w:rsidRPr="0086785E">
        <w:rPr>
          <w:rStyle w:val="af0"/>
          <w:b w:val="0"/>
          <w:color w:val="auto"/>
        </w:rPr>
        <w:t xml:space="preserve">    if (confirm(question)) yes()</w:t>
      </w:r>
    </w:p>
    <w:p w:rsidR="00856D3F" w:rsidRPr="0086785E" w:rsidRDefault="00856D3F" w:rsidP="0086785E">
      <w:pPr>
        <w:pStyle w:val="af1"/>
        <w:rPr>
          <w:rStyle w:val="af0"/>
          <w:b w:val="0"/>
          <w:color w:val="auto"/>
        </w:rPr>
      </w:pPr>
      <w:r w:rsidRPr="0086785E">
        <w:rPr>
          <w:rStyle w:val="af0"/>
          <w:b w:val="0"/>
          <w:color w:val="auto"/>
        </w:rPr>
        <w:t xml:space="preserve">    else no();</w:t>
      </w:r>
    </w:p>
    <w:p w:rsidR="00856D3F" w:rsidRPr="0086785E" w:rsidRDefault="00856D3F" w:rsidP="0086785E">
      <w:pPr>
        <w:pStyle w:val="af1"/>
        <w:rPr>
          <w:rStyle w:val="af0"/>
          <w:b w:val="0"/>
          <w:color w:val="auto"/>
        </w:rPr>
      </w:pPr>
      <w:r w:rsidRPr="0086785E">
        <w:rPr>
          <w:rStyle w:val="af0"/>
          <w:b w:val="0"/>
          <w:color w:val="auto"/>
        </w:rPr>
        <w:t xml:space="preserve">  }</w:t>
      </w:r>
    </w:p>
    <w:p w:rsidR="00856D3F" w:rsidRPr="0086785E" w:rsidRDefault="00856D3F" w:rsidP="0086785E">
      <w:pPr>
        <w:pStyle w:val="af1"/>
        <w:rPr>
          <w:rStyle w:val="af0"/>
          <w:b w:val="0"/>
          <w:color w:val="auto"/>
        </w:rPr>
      </w:pPr>
    </w:p>
    <w:p w:rsidR="00856D3F" w:rsidRPr="0086785E" w:rsidRDefault="00856D3F" w:rsidP="0086785E">
      <w:pPr>
        <w:pStyle w:val="af1"/>
        <w:rPr>
          <w:rStyle w:val="af0"/>
          <w:b w:val="0"/>
          <w:color w:val="auto"/>
        </w:rPr>
      </w:pPr>
      <w:r w:rsidRPr="0086785E">
        <w:rPr>
          <w:rStyle w:val="af0"/>
          <w:b w:val="0"/>
          <w:color w:val="auto"/>
        </w:rPr>
        <w:t xml:space="preserve">function </w:t>
      </w:r>
      <w:r w:rsidRPr="00901C99">
        <w:rPr>
          <w:rStyle w:val="af0"/>
          <w:b w:val="0"/>
          <w:color w:val="0070C0"/>
        </w:rPr>
        <w:t>showOk</w:t>
      </w:r>
      <w:r w:rsidRPr="0086785E">
        <w:rPr>
          <w:rStyle w:val="af0"/>
          <w:b w:val="0"/>
          <w:color w:val="auto"/>
        </w:rPr>
        <w:t>() {</w:t>
      </w:r>
    </w:p>
    <w:p w:rsidR="00856D3F" w:rsidRPr="0086785E" w:rsidRDefault="00856D3F" w:rsidP="0086785E">
      <w:pPr>
        <w:pStyle w:val="af1"/>
        <w:rPr>
          <w:rStyle w:val="af0"/>
          <w:b w:val="0"/>
          <w:color w:val="auto"/>
        </w:rPr>
      </w:pPr>
      <w:r w:rsidRPr="0086785E">
        <w:rPr>
          <w:rStyle w:val="af0"/>
          <w:b w:val="0"/>
          <w:color w:val="auto"/>
        </w:rPr>
        <w:t xml:space="preserve">  alert( "Вы согласились." );</w:t>
      </w:r>
    </w:p>
    <w:p w:rsidR="00856D3F" w:rsidRPr="0086785E" w:rsidRDefault="00856D3F" w:rsidP="0086785E">
      <w:pPr>
        <w:pStyle w:val="af1"/>
        <w:rPr>
          <w:rStyle w:val="af0"/>
          <w:b w:val="0"/>
          <w:color w:val="auto"/>
        </w:rPr>
      </w:pPr>
      <w:r w:rsidRPr="0086785E">
        <w:rPr>
          <w:rStyle w:val="af0"/>
          <w:b w:val="0"/>
          <w:color w:val="auto"/>
        </w:rPr>
        <w:t>}</w:t>
      </w:r>
    </w:p>
    <w:p w:rsidR="00856D3F" w:rsidRPr="0086785E" w:rsidRDefault="00856D3F" w:rsidP="0086785E">
      <w:pPr>
        <w:pStyle w:val="af1"/>
        <w:rPr>
          <w:rStyle w:val="af0"/>
          <w:b w:val="0"/>
          <w:color w:val="auto"/>
        </w:rPr>
      </w:pPr>
    </w:p>
    <w:p w:rsidR="00856D3F" w:rsidRPr="0086785E" w:rsidRDefault="00856D3F" w:rsidP="0086785E">
      <w:pPr>
        <w:pStyle w:val="af1"/>
        <w:rPr>
          <w:rStyle w:val="af0"/>
          <w:b w:val="0"/>
          <w:color w:val="auto"/>
        </w:rPr>
      </w:pPr>
      <w:r w:rsidRPr="0086785E">
        <w:rPr>
          <w:rStyle w:val="af0"/>
          <w:b w:val="0"/>
          <w:color w:val="auto"/>
        </w:rPr>
        <w:t xml:space="preserve">function </w:t>
      </w:r>
      <w:r w:rsidRPr="00901C99">
        <w:rPr>
          <w:rStyle w:val="af0"/>
          <w:b w:val="0"/>
          <w:color w:val="E36C0A" w:themeColor="accent6" w:themeShade="BF"/>
        </w:rPr>
        <w:t>showCancel</w:t>
      </w:r>
      <w:r w:rsidRPr="0086785E">
        <w:rPr>
          <w:rStyle w:val="af0"/>
          <w:b w:val="0"/>
          <w:color w:val="auto"/>
        </w:rPr>
        <w:t>() {</w:t>
      </w:r>
    </w:p>
    <w:p w:rsidR="00856D3F" w:rsidRPr="0086785E" w:rsidRDefault="00856D3F" w:rsidP="0086785E">
      <w:pPr>
        <w:pStyle w:val="af1"/>
        <w:rPr>
          <w:rStyle w:val="af0"/>
          <w:b w:val="0"/>
          <w:color w:val="auto"/>
        </w:rPr>
      </w:pPr>
      <w:r w:rsidRPr="0086785E">
        <w:rPr>
          <w:rStyle w:val="af0"/>
          <w:b w:val="0"/>
          <w:color w:val="auto"/>
        </w:rPr>
        <w:lastRenderedPageBreak/>
        <w:t xml:space="preserve">  alert( "Вы отменили выполнение." );</w:t>
      </w:r>
    </w:p>
    <w:p w:rsidR="00856D3F" w:rsidRPr="0086785E" w:rsidRDefault="00856D3F" w:rsidP="0086785E">
      <w:pPr>
        <w:pStyle w:val="af1"/>
        <w:rPr>
          <w:rStyle w:val="af0"/>
          <w:b w:val="0"/>
          <w:color w:val="auto"/>
        </w:rPr>
      </w:pPr>
      <w:r w:rsidRPr="0086785E">
        <w:rPr>
          <w:rStyle w:val="af0"/>
          <w:b w:val="0"/>
          <w:color w:val="auto"/>
        </w:rPr>
        <w:t>}</w:t>
      </w:r>
    </w:p>
    <w:p w:rsidR="00856D3F" w:rsidRPr="0086785E" w:rsidRDefault="00856D3F" w:rsidP="0086785E">
      <w:pPr>
        <w:pStyle w:val="af1"/>
        <w:rPr>
          <w:rStyle w:val="af0"/>
          <w:b w:val="0"/>
          <w:color w:val="auto"/>
        </w:rPr>
      </w:pPr>
    </w:p>
    <w:p w:rsidR="00856D3F" w:rsidRPr="0086785E" w:rsidRDefault="00856D3F" w:rsidP="0086785E">
      <w:pPr>
        <w:pStyle w:val="af1"/>
        <w:rPr>
          <w:rStyle w:val="af0"/>
          <w:b w:val="0"/>
          <w:color w:val="auto"/>
        </w:rPr>
      </w:pPr>
      <w:r w:rsidRPr="0086785E">
        <w:rPr>
          <w:rStyle w:val="af0"/>
          <w:b w:val="0"/>
          <w:color w:val="auto"/>
        </w:rPr>
        <w:t>// использование</w:t>
      </w:r>
    </w:p>
    <w:p w:rsidR="00856D3F" w:rsidRPr="0086785E" w:rsidRDefault="00856D3F" w:rsidP="0086785E">
      <w:pPr>
        <w:pStyle w:val="af1"/>
        <w:rPr>
          <w:rStyle w:val="af0"/>
          <w:b w:val="0"/>
          <w:color w:val="auto"/>
        </w:rPr>
      </w:pPr>
      <w:r w:rsidRPr="0086785E">
        <w:rPr>
          <w:rStyle w:val="af0"/>
          <w:b w:val="0"/>
          <w:color w:val="auto"/>
        </w:rPr>
        <w:t xml:space="preserve">ask("Вы согласны?", </w:t>
      </w:r>
      <w:r w:rsidRPr="00901C99">
        <w:rPr>
          <w:rStyle w:val="af0"/>
          <w:b w:val="0"/>
          <w:color w:val="0070C0"/>
        </w:rPr>
        <w:t>showOk</w:t>
      </w:r>
      <w:r w:rsidRPr="0086785E">
        <w:rPr>
          <w:rStyle w:val="af0"/>
          <w:b w:val="0"/>
          <w:color w:val="auto"/>
        </w:rPr>
        <w:t xml:space="preserve">, </w:t>
      </w:r>
      <w:r w:rsidRPr="00901C99">
        <w:rPr>
          <w:rStyle w:val="af0"/>
          <w:b w:val="0"/>
          <w:color w:val="E36C0A" w:themeColor="accent6" w:themeShade="BF"/>
        </w:rPr>
        <w:t>showCancel</w:t>
      </w:r>
      <w:r w:rsidRPr="0086785E">
        <w:rPr>
          <w:rStyle w:val="af0"/>
          <w:b w:val="0"/>
          <w:color w:val="auto"/>
        </w:rPr>
        <w:t>);</w:t>
      </w:r>
    </w:p>
    <w:p w:rsidR="00856D3F" w:rsidRPr="00856D3F" w:rsidRDefault="00856D3F" w:rsidP="00856D3F">
      <w:pPr>
        <w:rPr>
          <w:rFonts w:asciiTheme="minorHAnsi" w:hAnsiTheme="minorHAnsi"/>
        </w:rPr>
      </w:pPr>
      <w:r w:rsidRPr="00856D3F">
        <w:rPr>
          <w:rFonts w:asciiTheme="minorHAnsi" w:hAnsiTheme="minorHAnsi"/>
        </w:rPr>
        <w:t>Какой-то очень простой код, не правда ли? Зачем, вообще, может понадобиться такая ask?</w:t>
      </w:r>
    </w:p>
    <w:p w:rsidR="00856D3F" w:rsidRPr="00856D3F" w:rsidRDefault="00856D3F" w:rsidP="00856D3F">
      <w:pPr>
        <w:rPr>
          <w:rFonts w:asciiTheme="minorHAnsi" w:hAnsiTheme="minorHAnsi"/>
        </w:rPr>
      </w:pPr>
      <w:r w:rsidRPr="00856D3F">
        <w:rPr>
          <w:rFonts w:asciiTheme="minorHAnsi" w:hAnsiTheme="minorHAnsi"/>
        </w:rPr>
        <w:t>…Оказывается, при работе со страницей такие функции как раз очень востребованы, только вот спрашивают они не простым confirm, а выводят более красивое окно с вопросом и могут интеллектуально обработать ввод посетителя. Но это всё потом, когда перейдём к работе с интерфейсом.</w:t>
      </w:r>
    </w:p>
    <w:p w:rsidR="00856D3F" w:rsidRPr="00856D3F" w:rsidRDefault="00856D3F" w:rsidP="00856D3F">
      <w:pPr>
        <w:rPr>
          <w:rFonts w:asciiTheme="minorHAnsi" w:hAnsiTheme="minorHAnsi"/>
        </w:rPr>
      </w:pPr>
      <w:r w:rsidRPr="00856D3F">
        <w:rPr>
          <w:rFonts w:asciiTheme="minorHAnsi" w:hAnsiTheme="minorHAnsi"/>
        </w:rPr>
        <w:t>Здесь же обратим внимание на то, что то же самое можно написать более коротко:</w:t>
      </w:r>
    </w:p>
    <w:p w:rsidR="00856D3F" w:rsidRPr="0086785E" w:rsidRDefault="00856D3F" w:rsidP="0086785E">
      <w:pPr>
        <w:pStyle w:val="af1"/>
        <w:rPr>
          <w:rStyle w:val="af0"/>
          <w:b w:val="0"/>
          <w:color w:val="auto"/>
        </w:rPr>
      </w:pPr>
      <w:r w:rsidRPr="0086785E">
        <w:rPr>
          <w:rStyle w:val="af0"/>
          <w:b w:val="0"/>
          <w:color w:val="auto"/>
        </w:rPr>
        <w:t>function ask(question, yes, no) {</w:t>
      </w:r>
    </w:p>
    <w:p w:rsidR="00856D3F" w:rsidRPr="0086785E" w:rsidRDefault="00856D3F" w:rsidP="0086785E">
      <w:pPr>
        <w:pStyle w:val="af1"/>
        <w:rPr>
          <w:rStyle w:val="af0"/>
          <w:b w:val="0"/>
          <w:color w:val="auto"/>
        </w:rPr>
      </w:pPr>
      <w:r w:rsidRPr="0086785E">
        <w:rPr>
          <w:rStyle w:val="af0"/>
          <w:b w:val="0"/>
          <w:color w:val="auto"/>
        </w:rPr>
        <w:t xml:space="preserve">  if (confirm(question)) yes()</w:t>
      </w:r>
    </w:p>
    <w:p w:rsidR="00856D3F" w:rsidRPr="0086785E" w:rsidRDefault="00856D3F" w:rsidP="0086785E">
      <w:pPr>
        <w:pStyle w:val="af1"/>
        <w:rPr>
          <w:rStyle w:val="af0"/>
          <w:b w:val="0"/>
          <w:color w:val="auto"/>
        </w:rPr>
      </w:pPr>
      <w:r w:rsidRPr="0086785E">
        <w:rPr>
          <w:rStyle w:val="af0"/>
          <w:b w:val="0"/>
          <w:color w:val="auto"/>
        </w:rPr>
        <w:t xml:space="preserve">  else no();</w:t>
      </w:r>
    </w:p>
    <w:p w:rsidR="00856D3F" w:rsidRPr="0086785E" w:rsidRDefault="00856D3F" w:rsidP="0086785E">
      <w:pPr>
        <w:pStyle w:val="af1"/>
        <w:rPr>
          <w:rStyle w:val="af0"/>
          <w:b w:val="0"/>
          <w:color w:val="auto"/>
        </w:rPr>
      </w:pPr>
      <w:r w:rsidRPr="0086785E">
        <w:rPr>
          <w:rStyle w:val="af0"/>
          <w:b w:val="0"/>
          <w:color w:val="auto"/>
        </w:rPr>
        <w:t>}</w:t>
      </w:r>
    </w:p>
    <w:p w:rsidR="00856D3F" w:rsidRPr="0086785E" w:rsidRDefault="00856D3F" w:rsidP="0086785E">
      <w:pPr>
        <w:pStyle w:val="af1"/>
        <w:rPr>
          <w:rStyle w:val="af0"/>
          <w:b w:val="0"/>
          <w:color w:val="auto"/>
        </w:rPr>
      </w:pPr>
    </w:p>
    <w:p w:rsidR="00856D3F" w:rsidRPr="0086785E" w:rsidRDefault="00856D3F" w:rsidP="0086785E">
      <w:pPr>
        <w:pStyle w:val="af1"/>
        <w:rPr>
          <w:rStyle w:val="af0"/>
          <w:b w:val="0"/>
          <w:color w:val="auto"/>
        </w:rPr>
      </w:pPr>
      <w:r w:rsidRPr="0086785E">
        <w:rPr>
          <w:rStyle w:val="af0"/>
          <w:b w:val="0"/>
          <w:color w:val="auto"/>
        </w:rPr>
        <w:t>ask(</w:t>
      </w:r>
    </w:p>
    <w:p w:rsidR="00856D3F" w:rsidRPr="0086785E" w:rsidRDefault="00856D3F" w:rsidP="0086785E">
      <w:pPr>
        <w:pStyle w:val="af1"/>
        <w:rPr>
          <w:rStyle w:val="af0"/>
          <w:b w:val="0"/>
          <w:color w:val="auto"/>
        </w:rPr>
      </w:pPr>
      <w:r w:rsidRPr="0086785E">
        <w:rPr>
          <w:rStyle w:val="af0"/>
          <w:b w:val="0"/>
          <w:color w:val="auto"/>
        </w:rPr>
        <w:t xml:space="preserve">  "Вы согласны?",</w:t>
      </w:r>
    </w:p>
    <w:p w:rsidR="00856D3F" w:rsidRPr="0086785E" w:rsidRDefault="00856D3F" w:rsidP="0086785E">
      <w:pPr>
        <w:pStyle w:val="af1"/>
        <w:rPr>
          <w:rStyle w:val="af0"/>
          <w:b w:val="0"/>
          <w:color w:val="auto"/>
        </w:rPr>
      </w:pPr>
      <w:r w:rsidRPr="0086785E">
        <w:rPr>
          <w:rStyle w:val="af0"/>
          <w:b w:val="0"/>
          <w:color w:val="auto"/>
        </w:rPr>
        <w:t xml:space="preserve">  function() { alert("Вы согласились."); },</w:t>
      </w:r>
    </w:p>
    <w:p w:rsidR="00856D3F" w:rsidRPr="0086785E" w:rsidRDefault="00856D3F" w:rsidP="0086785E">
      <w:pPr>
        <w:pStyle w:val="af1"/>
        <w:rPr>
          <w:rStyle w:val="af0"/>
          <w:b w:val="0"/>
          <w:color w:val="auto"/>
        </w:rPr>
      </w:pPr>
      <w:r w:rsidRPr="0086785E">
        <w:rPr>
          <w:rStyle w:val="af0"/>
          <w:b w:val="0"/>
          <w:color w:val="auto"/>
        </w:rPr>
        <w:t xml:space="preserve">  function() { alert("Вы отменили выполнение."); }</w:t>
      </w:r>
    </w:p>
    <w:p w:rsidR="00856D3F" w:rsidRPr="0086785E" w:rsidRDefault="00856D3F" w:rsidP="0086785E">
      <w:pPr>
        <w:pStyle w:val="af1"/>
        <w:rPr>
          <w:rStyle w:val="af0"/>
          <w:b w:val="0"/>
          <w:color w:val="auto"/>
        </w:rPr>
      </w:pPr>
      <w:r w:rsidRPr="0086785E">
        <w:rPr>
          <w:rStyle w:val="af0"/>
          <w:b w:val="0"/>
          <w:color w:val="auto"/>
        </w:rPr>
        <w:t>);</w:t>
      </w:r>
    </w:p>
    <w:p w:rsidR="00856D3F" w:rsidRPr="00856D3F" w:rsidRDefault="00856D3F" w:rsidP="00856D3F">
      <w:pPr>
        <w:rPr>
          <w:rFonts w:asciiTheme="minorHAnsi" w:hAnsiTheme="minorHAnsi"/>
        </w:rPr>
      </w:pPr>
      <w:r w:rsidRPr="00856D3F">
        <w:rPr>
          <w:rFonts w:asciiTheme="minorHAnsi" w:hAnsiTheme="minorHAnsi"/>
        </w:rPr>
        <w:t>Здесь функции объявлены прямо внутри вызова ask(...), даже без присвоения им имени.</w:t>
      </w:r>
    </w:p>
    <w:p w:rsidR="00E67DC2" w:rsidRDefault="00E67DC2" w:rsidP="00856D3F">
      <w:pPr>
        <w:rPr>
          <w:rFonts w:asciiTheme="minorHAnsi" w:hAnsiTheme="minorHAnsi"/>
          <w:b/>
          <w:bCs/>
          <w:lang w:val="en-US"/>
        </w:rPr>
      </w:pPr>
    </w:p>
    <w:p w:rsidR="00856D3F" w:rsidRPr="00856D3F" w:rsidRDefault="00856D3F" w:rsidP="00856D3F">
      <w:pPr>
        <w:rPr>
          <w:rFonts w:asciiTheme="minorHAnsi" w:hAnsiTheme="minorHAnsi"/>
        </w:rPr>
      </w:pPr>
      <w:r w:rsidRPr="00856D3F">
        <w:rPr>
          <w:rFonts w:asciiTheme="minorHAnsi" w:hAnsiTheme="minorHAnsi"/>
          <w:b/>
          <w:bCs/>
        </w:rPr>
        <w:t xml:space="preserve">Функциональное выражение, которое не записывается в переменную, называют </w:t>
      </w:r>
      <w:r w:rsidRPr="002F1481">
        <w:rPr>
          <w:rFonts w:asciiTheme="minorHAnsi" w:hAnsiTheme="minorHAnsi"/>
          <w:b/>
          <w:bCs/>
        </w:rPr>
        <w:t>анонимной функцией</w:t>
      </w:r>
      <w:r w:rsidRPr="00856D3F">
        <w:rPr>
          <w:rFonts w:asciiTheme="minorHAnsi" w:hAnsiTheme="minorHAnsi"/>
          <w:b/>
          <w:bCs/>
        </w:rPr>
        <w:t>.</w:t>
      </w:r>
    </w:p>
    <w:p w:rsidR="00856D3F" w:rsidRPr="00856D3F" w:rsidRDefault="00856D3F" w:rsidP="00856D3F">
      <w:pPr>
        <w:rPr>
          <w:rFonts w:asciiTheme="minorHAnsi" w:hAnsiTheme="minorHAnsi"/>
        </w:rPr>
      </w:pPr>
      <w:r w:rsidRPr="00856D3F">
        <w:rPr>
          <w:rFonts w:asciiTheme="minorHAnsi" w:hAnsiTheme="minorHAnsi"/>
        </w:rPr>
        <w:t>Действительно, зачем нам записывать функцию в переменную, если мы не собираемся вызывать её ещё раз? Можно просто объявить непосредственно там, где функция нужна.</w:t>
      </w:r>
    </w:p>
    <w:p w:rsidR="00856D3F" w:rsidRDefault="00856D3F" w:rsidP="00856D3F">
      <w:pPr>
        <w:rPr>
          <w:rFonts w:asciiTheme="minorHAnsi" w:hAnsiTheme="minorHAnsi"/>
        </w:rPr>
      </w:pPr>
      <w:r w:rsidRPr="00856D3F">
        <w:rPr>
          <w:rFonts w:asciiTheme="minorHAnsi" w:hAnsiTheme="minorHAnsi"/>
        </w:rPr>
        <w:t>Такого рода код возникает естественно, он соответствует «духу» JavaScript.</w:t>
      </w:r>
    </w:p>
    <w:p w:rsidR="00246641" w:rsidRDefault="00246641" w:rsidP="00856D3F">
      <w:pPr>
        <w:rPr>
          <w:rFonts w:asciiTheme="minorHAnsi" w:hAnsiTheme="minorHAnsi"/>
        </w:rPr>
      </w:pPr>
    </w:p>
    <w:p w:rsidR="00246641" w:rsidRPr="00246641" w:rsidRDefault="00246641" w:rsidP="00246641">
      <w:pPr>
        <w:pStyle w:val="af1"/>
      </w:pPr>
      <w:r w:rsidRPr="00246641">
        <w:t>var foo = function() {</w:t>
      </w:r>
    </w:p>
    <w:p w:rsidR="00246641" w:rsidRPr="00246641" w:rsidRDefault="00246641" w:rsidP="00246641">
      <w:pPr>
        <w:pStyle w:val="af1"/>
      </w:pPr>
      <w:r w:rsidRPr="00246641">
        <w:tab/>
        <w:t>// ..</w:t>
      </w:r>
    </w:p>
    <w:p w:rsidR="00246641" w:rsidRPr="00246641" w:rsidRDefault="00246641" w:rsidP="00246641">
      <w:pPr>
        <w:pStyle w:val="af1"/>
      </w:pPr>
      <w:r w:rsidRPr="00246641">
        <w:t>};</w:t>
      </w:r>
    </w:p>
    <w:p w:rsidR="00246641" w:rsidRPr="00246641" w:rsidRDefault="00246641" w:rsidP="00246641">
      <w:pPr>
        <w:pStyle w:val="af1"/>
      </w:pPr>
    </w:p>
    <w:p w:rsidR="00246641" w:rsidRPr="00246641" w:rsidRDefault="00246641" w:rsidP="00246641">
      <w:pPr>
        <w:pStyle w:val="af1"/>
      </w:pPr>
      <w:r w:rsidRPr="00246641">
        <w:t>var x = function bar(){</w:t>
      </w:r>
    </w:p>
    <w:p w:rsidR="00246641" w:rsidRPr="00246641" w:rsidRDefault="00246641" w:rsidP="00246641">
      <w:pPr>
        <w:pStyle w:val="af1"/>
      </w:pPr>
      <w:r w:rsidRPr="00246641">
        <w:tab/>
        <w:t>// ..</w:t>
      </w:r>
    </w:p>
    <w:p w:rsidR="00246641" w:rsidRPr="00246641" w:rsidRDefault="00246641" w:rsidP="00246641">
      <w:pPr>
        <w:pStyle w:val="af1"/>
      </w:pPr>
      <w:r w:rsidRPr="00246641">
        <w:t>};</w:t>
      </w:r>
    </w:p>
    <w:p w:rsidR="00246641" w:rsidRPr="00246641" w:rsidRDefault="00246641" w:rsidP="00246641">
      <w:pPr>
        <w:rPr>
          <w:rFonts w:asciiTheme="minorHAnsi" w:hAnsiTheme="minorHAnsi"/>
        </w:rPr>
      </w:pPr>
      <w:r w:rsidRPr="00246641">
        <w:rPr>
          <w:rFonts w:asciiTheme="minorHAnsi" w:hAnsiTheme="minorHAnsi"/>
        </w:rPr>
        <w:t>Первое функциональное выражение, присваиваемое переменной foo, называется </w:t>
      </w:r>
      <w:r w:rsidRPr="00246641">
        <w:rPr>
          <w:rFonts w:asciiTheme="minorHAnsi" w:hAnsiTheme="minorHAnsi"/>
          <w:i/>
          <w:iCs/>
        </w:rPr>
        <w:t>анонимным</w:t>
      </w:r>
      <w:r w:rsidRPr="00246641">
        <w:rPr>
          <w:rFonts w:asciiTheme="minorHAnsi" w:hAnsiTheme="minorHAnsi"/>
        </w:rPr>
        <w:t> поскольку у него нет имени.</w:t>
      </w:r>
    </w:p>
    <w:p w:rsidR="00246641" w:rsidRPr="00246641" w:rsidRDefault="00246641" w:rsidP="00246641">
      <w:pPr>
        <w:rPr>
          <w:rFonts w:asciiTheme="minorHAnsi" w:hAnsiTheme="minorHAnsi"/>
        </w:rPr>
      </w:pPr>
      <w:r w:rsidRPr="00246641">
        <w:rPr>
          <w:rFonts w:asciiTheme="minorHAnsi" w:hAnsiTheme="minorHAnsi"/>
        </w:rPr>
        <w:t>Второе функциональное выражение </w:t>
      </w:r>
      <w:r w:rsidRPr="00246641">
        <w:rPr>
          <w:rFonts w:asciiTheme="minorHAnsi" w:hAnsiTheme="minorHAnsi"/>
          <w:i/>
          <w:iCs/>
        </w:rPr>
        <w:t>именованное</w:t>
      </w:r>
      <w:r w:rsidRPr="00246641">
        <w:rPr>
          <w:rFonts w:asciiTheme="minorHAnsi" w:hAnsiTheme="minorHAnsi"/>
        </w:rPr>
        <w:t> (bar), несмотря на то, что является ссылкой, также присваивается переменной x. </w:t>
      </w:r>
      <w:r w:rsidRPr="00246641">
        <w:rPr>
          <w:rFonts w:asciiTheme="minorHAnsi" w:hAnsiTheme="minorHAnsi"/>
          <w:i/>
          <w:iCs/>
        </w:rPr>
        <w:t>Выражения с именованными функциями</w:t>
      </w:r>
      <w:r w:rsidRPr="00246641">
        <w:rPr>
          <w:rFonts w:asciiTheme="minorHAnsi" w:hAnsiTheme="minorHAnsi"/>
        </w:rPr>
        <w:t> как правило более предпочтительны, хотя </w:t>
      </w:r>
      <w:r w:rsidRPr="00246641">
        <w:rPr>
          <w:rFonts w:asciiTheme="minorHAnsi" w:hAnsiTheme="minorHAnsi"/>
          <w:i/>
          <w:iCs/>
        </w:rPr>
        <w:t>выражения с анонимными функциями</w:t>
      </w:r>
      <w:r w:rsidRPr="00246641">
        <w:rPr>
          <w:rFonts w:asciiTheme="minorHAnsi" w:hAnsiTheme="minorHAnsi"/>
        </w:rPr>
        <w:t> все еще чрезвычайно употребительны.</w:t>
      </w:r>
    </w:p>
    <w:p w:rsidR="00856D3F" w:rsidRPr="00856D3F" w:rsidRDefault="00856D3F" w:rsidP="008735FE">
      <w:pPr>
        <w:pStyle w:val="2"/>
      </w:pPr>
      <w:bookmarkStart w:id="216" w:name="new-function"/>
      <w:r w:rsidRPr="002F1481">
        <w:t>new Function</w:t>
      </w:r>
      <w:bookmarkEnd w:id="216"/>
    </w:p>
    <w:p w:rsidR="00856D3F" w:rsidRPr="00856D3F" w:rsidRDefault="00856D3F" w:rsidP="00856D3F">
      <w:pPr>
        <w:rPr>
          <w:rFonts w:asciiTheme="minorHAnsi" w:hAnsiTheme="minorHAnsi"/>
        </w:rPr>
      </w:pPr>
      <w:r w:rsidRPr="00856D3F">
        <w:rPr>
          <w:rFonts w:asciiTheme="minorHAnsi" w:hAnsiTheme="minorHAnsi"/>
        </w:rPr>
        <w:t>Существует ещё один способ создания функции, который используется очень редко, но упомянем и его для полноты картины.</w:t>
      </w:r>
    </w:p>
    <w:p w:rsidR="00856D3F" w:rsidRPr="00856D3F" w:rsidRDefault="00856D3F" w:rsidP="00856D3F">
      <w:pPr>
        <w:rPr>
          <w:rFonts w:asciiTheme="minorHAnsi" w:hAnsiTheme="minorHAnsi"/>
        </w:rPr>
      </w:pPr>
      <w:r w:rsidRPr="00856D3F">
        <w:rPr>
          <w:rFonts w:asciiTheme="minorHAnsi" w:hAnsiTheme="minorHAnsi"/>
        </w:rPr>
        <w:t>Он позволяет создавать функцию полностью «на лету» из строки, вот так:</w:t>
      </w:r>
    </w:p>
    <w:p w:rsidR="00856D3F" w:rsidRPr="007C7C1E" w:rsidRDefault="00856D3F" w:rsidP="007C7C1E">
      <w:pPr>
        <w:pStyle w:val="af1"/>
        <w:rPr>
          <w:rStyle w:val="af0"/>
          <w:b w:val="0"/>
          <w:color w:val="auto"/>
        </w:rPr>
      </w:pPr>
      <w:r w:rsidRPr="007C7C1E">
        <w:rPr>
          <w:rStyle w:val="af0"/>
          <w:b w:val="0"/>
          <w:color w:val="auto"/>
        </w:rPr>
        <w:t>var sum = new Function('a,b', ' return a+b; ');</w:t>
      </w:r>
    </w:p>
    <w:p w:rsidR="00856D3F" w:rsidRPr="007C7C1E" w:rsidRDefault="00856D3F" w:rsidP="007C7C1E">
      <w:pPr>
        <w:pStyle w:val="af1"/>
        <w:rPr>
          <w:rStyle w:val="af0"/>
          <w:b w:val="0"/>
          <w:color w:val="auto"/>
        </w:rPr>
      </w:pPr>
    </w:p>
    <w:p w:rsidR="00856D3F" w:rsidRPr="007C7C1E" w:rsidRDefault="00856D3F" w:rsidP="007C7C1E">
      <w:pPr>
        <w:pStyle w:val="af1"/>
        <w:rPr>
          <w:rStyle w:val="af0"/>
          <w:b w:val="0"/>
          <w:color w:val="auto"/>
        </w:rPr>
      </w:pPr>
      <w:r w:rsidRPr="007C7C1E">
        <w:rPr>
          <w:rStyle w:val="af0"/>
          <w:b w:val="0"/>
          <w:color w:val="auto"/>
        </w:rPr>
        <w:t>var result = sum(1, 2);</w:t>
      </w:r>
    </w:p>
    <w:p w:rsidR="00856D3F" w:rsidRPr="007C7C1E" w:rsidRDefault="00856D3F" w:rsidP="007C7C1E">
      <w:pPr>
        <w:pStyle w:val="af1"/>
        <w:rPr>
          <w:rStyle w:val="af0"/>
          <w:b w:val="0"/>
          <w:color w:val="auto"/>
        </w:rPr>
      </w:pPr>
      <w:r w:rsidRPr="007C7C1E">
        <w:rPr>
          <w:rStyle w:val="af0"/>
          <w:b w:val="0"/>
          <w:color w:val="auto"/>
        </w:rPr>
        <w:t>alert( result ); // 3</w:t>
      </w:r>
    </w:p>
    <w:p w:rsidR="00856D3F" w:rsidRPr="00856D3F" w:rsidRDefault="00856D3F" w:rsidP="00856D3F">
      <w:pPr>
        <w:rPr>
          <w:rFonts w:asciiTheme="minorHAnsi" w:hAnsiTheme="minorHAnsi"/>
        </w:rPr>
      </w:pPr>
      <w:r w:rsidRPr="00856D3F">
        <w:rPr>
          <w:rFonts w:asciiTheme="minorHAnsi" w:hAnsiTheme="minorHAnsi"/>
        </w:rPr>
        <w:t xml:space="preserve">То есть, функция создаётся вызовом </w:t>
      </w:r>
      <w:r w:rsidRPr="007C7C1E">
        <w:rPr>
          <w:rFonts w:asciiTheme="minorHAnsi" w:hAnsiTheme="minorHAnsi"/>
          <w:b/>
        </w:rPr>
        <w:t>new Function</w:t>
      </w:r>
      <w:r w:rsidRPr="00856D3F">
        <w:rPr>
          <w:rFonts w:asciiTheme="minorHAnsi" w:hAnsiTheme="minorHAnsi"/>
        </w:rPr>
        <w:t>(params, code):</w:t>
      </w:r>
    </w:p>
    <w:p w:rsidR="00856D3F" w:rsidRPr="00E67DC2" w:rsidRDefault="00856D3F" w:rsidP="00856D3F">
      <w:pPr>
        <w:rPr>
          <w:rFonts w:asciiTheme="minorHAnsi" w:hAnsiTheme="minorHAnsi"/>
          <w:b/>
        </w:rPr>
      </w:pPr>
      <w:r w:rsidRPr="00E67DC2">
        <w:rPr>
          <w:rFonts w:asciiTheme="minorHAnsi" w:hAnsiTheme="minorHAnsi"/>
          <w:b/>
        </w:rPr>
        <w:t>params</w:t>
      </w:r>
    </w:p>
    <w:p w:rsidR="00856D3F" w:rsidRPr="00856D3F" w:rsidRDefault="00856D3F" w:rsidP="00856D3F">
      <w:pPr>
        <w:rPr>
          <w:rFonts w:asciiTheme="minorHAnsi" w:hAnsiTheme="minorHAnsi"/>
        </w:rPr>
      </w:pPr>
      <w:r w:rsidRPr="00856D3F">
        <w:rPr>
          <w:rFonts w:asciiTheme="minorHAnsi" w:hAnsiTheme="minorHAnsi"/>
        </w:rPr>
        <w:t>Параметры функции через запятую в виде строки.</w:t>
      </w:r>
    </w:p>
    <w:p w:rsidR="00856D3F" w:rsidRPr="00E67DC2" w:rsidRDefault="00856D3F" w:rsidP="00856D3F">
      <w:pPr>
        <w:rPr>
          <w:rFonts w:asciiTheme="minorHAnsi" w:hAnsiTheme="minorHAnsi"/>
          <w:b/>
        </w:rPr>
      </w:pPr>
      <w:r w:rsidRPr="00E67DC2">
        <w:rPr>
          <w:rFonts w:asciiTheme="minorHAnsi" w:hAnsiTheme="minorHAnsi"/>
          <w:b/>
        </w:rPr>
        <w:t>code</w:t>
      </w:r>
    </w:p>
    <w:p w:rsidR="00856D3F" w:rsidRPr="00856D3F" w:rsidRDefault="00856D3F" w:rsidP="00856D3F">
      <w:pPr>
        <w:rPr>
          <w:rFonts w:asciiTheme="minorHAnsi" w:hAnsiTheme="minorHAnsi"/>
        </w:rPr>
      </w:pPr>
      <w:r w:rsidRPr="00856D3F">
        <w:rPr>
          <w:rFonts w:asciiTheme="minorHAnsi" w:hAnsiTheme="minorHAnsi"/>
        </w:rPr>
        <w:t>Код функции в виде строки.</w:t>
      </w:r>
    </w:p>
    <w:p w:rsidR="00856D3F" w:rsidRPr="00856D3F" w:rsidRDefault="00856D3F" w:rsidP="00856D3F">
      <w:pPr>
        <w:rPr>
          <w:rFonts w:asciiTheme="minorHAnsi" w:hAnsiTheme="minorHAnsi"/>
        </w:rPr>
      </w:pPr>
      <w:r w:rsidRPr="00856D3F">
        <w:rPr>
          <w:rFonts w:asciiTheme="minorHAnsi" w:hAnsiTheme="minorHAnsi"/>
        </w:rPr>
        <w:t>Таким образом можно конструировать функцию, код которой неизвестен на момент написания программы, но строка с ним генерируется или подгружается динамически во время её выполнения.</w:t>
      </w:r>
    </w:p>
    <w:p w:rsidR="00856D3F" w:rsidRPr="00856D3F" w:rsidRDefault="00856D3F" w:rsidP="00856D3F">
      <w:pPr>
        <w:rPr>
          <w:rFonts w:asciiTheme="minorHAnsi" w:hAnsiTheme="minorHAnsi"/>
        </w:rPr>
      </w:pPr>
      <w:r w:rsidRPr="00856D3F">
        <w:rPr>
          <w:rFonts w:asciiTheme="minorHAnsi" w:hAnsiTheme="minorHAnsi"/>
        </w:rPr>
        <w:t>Пример использования – динамическая компиляция шаблонов на JavaScript, мы встретимся с ней позже, при работе с интерфейсами.</w:t>
      </w:r>
    </w:p>
    <w:p w:rsidR="007C7C1E" w:rsidRDefault="007C7C1E" w:rsidP="00856D3F">
      <w:pPr>
        <w:rPr>
          <w:rFonts w:asciiTheme="minorHAnsi" w:hAnsiTheme="minorHAnsi"/>
          <w:b/>
          <w:bCs/>
        </w:rPr>
      </w:pPr>
    </w:p>
    <w:p w:rsidR="00856D3F" w:rsidRPr="00856D3F" w:rsidRDefault="00856D3F" w:rsidP="00856D3F">
      <w:pPr>
        <w:rPr>
          <w:rFonts w:asciiTheme="minorHAnsi" w:hAnsiTheme="minorHAnsi"/>
          <w:b/>
          <w:bCs/>
        </w:rPr>
      </w:pPr>
      <w:r w:rsidRPr="00994616">
        <w:rPr>
          <w:rFonts w:asciiTheme="minorHAnsi" w:hAnsiTheme="minorHAnsi"/>
          <w:b/>
          <w:bCs/>
        </w:rPr>
        <w:t>Итого</w:t>
      </w:r>
    </w:p>
    <w:p w:rsidR="00856D3F" w:rsidRPr="00856D3F" w:rsidRDefault="00856D3F" w:rsidP="00856D3F">
      <w:pPr>
        <w:rPr>
          <w:rFonts w:asciiTheme="minorHAnsi" w:hAnsiTheme="minorHAnsi"/>
        </w:rPr>
      </w:pPr>
      <w:r w:rsidRPr="00856D3F">
        <w:rPr>
          <w:rFonts w:asciiTheme="minorHAnsi" w:hAnsiTheme="minorHAnsi"/>
        </w:rPr>
        <w:t>Функции в JavaScript являются значениями. Их можно присваивать, передавать, создавать в любом месте кода.</w:t>
      </w:r>
    </w:p>
    <w:p w:rsidR="00856D3F" w:rsidRPr="00856D3F" w:rsidRDefault="00856D3F" w:rsidP="00086F55">
      <w:pPr>
        <w:numPr>
          <w:ilvl w:val="0"/>
          <w:numId w:val="26"/>
        </w:numPr>
        <w:rPr>
          <w:rFonts w:asciiTheme="minorHAnsi" w:hAnsiTheme="minorHAnsi"/>
        </w:rPr>
      </w:pPr>
      <w:r w:rsidRPr="00856D3F">
        <w:rPr>
          <w:rFonts w:asciiTheme="minorHAnsi" w:hAnsiTheme="minorHAnsi"/>
        </w:rPr>
        <w:t xml:space="preserve">Если функция объявлена в </w:t>
      </w:r>
      <w:r w:rsidRPr="00856D3F">
        <w:rPr>
          <w:rFonts w:asciiTheme="minorHAnsi" w:hAnsiTheme="minorHAnsi"/>
          <w:i/>
          <w:iCs/>
        </w:rPr>
        <w:t>основном потоке кода</w:t>
      </w:r>
      <w:r w:rsidRPr="00856D3F">
        <w:rPr>
          <w:rFonts w:asciiTheme="minorHAnsi" w:hAnsiTheme="minorHAnsi"/>
        </w:rPr>
        <w:t>, то это Function Declaration.</w:t>
      </w:r>
    </w:p>
    <w:p w:rsidR="00856D3F" w:rsidRPr="00856D3F" w:rsidRDefault="00856D3F" w:rsidP="00086F55">
      <w:pPr>
        <w:numPr>
          <w:ilvl w:val="0"/>
          <w:numId w:val="26"/>
        </w:numPr>
        <w:rPr>
          <w:rFonts w:asciiTheme="minorHAnsi" w:hAnsiTheme="minorHAnsi"/>
        </w:rPr>
      </w:pPr>
      <w:r w:rsidRPr="00856D3F">
        <w:rPr>
          <w:rFonts w:asciiTheme="minorHAnsi" w:hAnsiTheme="minorHAnsi"/>
        </w:rPr>
        <w:t xml:space="preserve">Если функция создана как </w:t>
      </w:r>
      <w:r w:rsidRPr="00856D3F">
        <w:rPr>
          <w:rFonts w:asciiTheme="minorHAnsi" w:hAnsiTheme="minorHAnsi"/>
          <w:i/>
          <w:iCs/>
        </w:rPr>
        <w:t>часть выражения</w:t>
      </w:r>
      <w:r w:rsidRPr="00856D3F">
        <w:rPr>
          <w:rFonts w:asciiTheme="minorHAnsi" w:hAnsiTheme="minorHAnsi"/>
        </w:rPr>
        <w:t>, то это Function Expression.</w:t>
      </w:r>
    </w:p>
    <w:p w:rsidR="00856D3F" w:rsidRPr="00856D3F" w:rsidRDefault="00856D3F" w:rsidP="00856D3F">
      <w:pPr>
        <w:rPr>
          <w:rFonts w:asciiTheme="minorHAnsi" w:hAnsiTheme="minorHAnsi"/>
        </w:rPr>
      </w:pPr>
      <w:r w:rsidRPr="00856D3F">
        <w:rPr>
          <w:rFonts w:asciiTheme="minorHAnsi" w:hAnsiTheme="minorHAnsi"/>
        </w:rPr>
        <w:t>Между этими двумя основными способами создания функций есть следующие различия: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1"/>
        <w:gridCol w:w="3051"/>
        <w:gridCol w:w="4034"/>
      </w:tblGrid>
      <w:tr w:rsidR="00856D3F" w:rsidRPr="00856D3F" w:rsidTr="00856D3F">
        <w:trPr>
          <w:tblCellSpacing w:w="15" w:type="dxa"/>
        </w:trPr>
        <w:tc>
          <w:tcPr>
            <w:tcW w:w="0" w:type="auto"/>
            <w:vAlign w:val="center"/>
            <w:hideMark/>
          </w:tcPr>
          <w:p w:rsidR="00856D3F" w:rsidRPr="007C7C1E" w:rsidRDefault="00856D3F" w:rsidP="007C7C1E">
            <w:pPr>
              <w:pStyle w:val="af1"/>
            </w:pPr>
          </w:p>
        </w:tc>
        <w:tc>
          <w:tcPr>
            <w:tcW w:w="0" w:type="auto"/>
            <w:vAlign w:val="center"/>
            <w:hideMark/>
          </w:tcPr>
          <w:p w:rsidR="00856D3F" w:rsidRPr="007C7C1E" w:rsidRDefault="00856D3F" w:rsidP="007C7C1E">
            <w:pPr>
              <w:pStyle w:val="af1"/>
              <w:rPr>
                <w:b/>
              </w:rPr>
            </w:pPr>
            <w:r w:rsidRPr="007C7C1E">
              <w:rPr>
                <w:b/>
              </w:rPr>
              <w:t>Function Declaration</w:t>
            </w:r>
          </w:p>
        </w:tc>
        <w:tc>
          <w:tcPr>
            <w:tcW w:w="0" w:type="auto"/>
            <w:vAlign w:val="center"/>
            <w:hideMark/>
          </w:tcPr>
          <w:p w:rsidR="00856D3F" w:rsidRPr="007C7C1E" w:rsidRDefault="00856D3F" w:rsidP="007C7C1E">
            <w:pPr>
              <w:pStyle w:val="af1"/>
              <w:rPr>
                <w:b/>
              </w:rPr>
            </w:pPr>
            <w:r w:rsidRPr="007C7C1E">
              <w:rPr>
                <w:b/>
              </w:rPr>
              <w:t>Function Expression</w:t>
            </w:r>
          </w:p>
        </w:tc>
      </w:tr>
      <w:tr w:rsidR="00856D3F" w:rsidRPr="00856D3F" w:rsidTr="00856D3F">
        <w:trPr>
          <w:tblCellSpacing w:w="15" w:type="dxa"/>
        </w:trPr>
        <w:tc>
          <w:tcPr>
            <w:tcW w:w="0" w:type="auto"/>
            <w:vAlign w:val="center"/>
            <w:hideMark/>
          </w:tcPr>
          <w:p w:rsidR="00856D3F" w:rsidRPr="007C7C1E" w:rsidRDefault="00856D3F" w:rsidP="007C7C1E">
            <w:pPr>
              <w:pStyle w:val="af1"/>
            </w:pPr>
            <w:r w:rsidRPr="007C7C1E">
              <w:t>Время создания</w:t>
            </w:r>
          </w:p>
        </w:tc>
        <w:tc>
          <w:tcPr>
            <w:tcW w:w="0" w:type="auto"/>
            <w:vAlign w:val="center"/>
            <w:hideMark/>
          </w:tcPr>
          <w:p w:rsidR="00856D3F" w:rsidRPr="007C7C1E" w:rsidRDefault="00856D3F" w:rsidP="007C7C1E">
            <w:pPr>
              <w:pStyle w:val="af1"/>
            </w:pPr>
            <w:r w:rsidRPr="007C7C1E">
              <w:t>До выполнения первой строчки кода.</w:t>
            </w:r>
          </w:p>
        </w:tc>
        <w:tc>
          <w:tcPr>
            <w:tcW w:w="0" w:type="auto"/>
            <w:vAlign w:val="center"/>
            <w:hideMark/>
          </w:tcPr>
          <w:p w:rsidR="00856D3F" w:rsidRPr="007C7C1E" w:rsidRDefault="00856D3F" w:rsidP="007C7C1E">
            <w:pPr>
              <w:pStyle w:val="af1"/>
            </w:pPr>
            <w:r w:rsidRPr="007C7C1E">
              <w:t>Когда управление достигает строки с функцией.</w:t>
            </w:r>
          </w:p>
        </w:tc>
      </w:tr>
      <w:tr w:rsidR="00856D3F" w:rsidRPr="00856D3F" w:rsidTr="00856D3F">
        <w:trPr>
          <w:tblCellSpacing w:w="15" w:type="dxa"/>
        </w:trPr>
        <w:tc>
          <w:tcPr>
            <w:tcW w:w="0" w:type="auto"/>
            <w:vAlign w:val="center"/>
            <w:hideMark/>
          </w:tcPr>
          <w:p w:rsidR="00856D3F" w:rsidRPr="007C7C1E" w:rsidRDefault="00856D3F" w:rsidP="007C7C1E">
            <w:pPr>
              <w:pStyle w:val="af1"/>
            </w:pPr>
            <w:r w:rsidRPr="007C7C1E">
              <w:t xml:space="preserve">Можно вызвать до объявления </w:t>
            </w:r>
          </w:p>
        </w:tc>
        <w:tc>
          <w:tcPr>
            <w:tcW w:w="0" w:type="auto"/>
            <w:vAlign w:val="center"/>
            <w:hideMark/>
          </w:tcPr>
          <w:p w:rsidR="00856D3F" w:rsidRPr="007C7C1E" w:rsidRDefault="00856D3F" w:rsidP="007C7C1E">
            <w:pPr>
              <w:pStyle w:val="af1"/>
            </w:pPr>
            <w:r w:rsidRPr="007C7C1E">
              <w:t>Да (т.к. создаётся заранее)</w:t>
            </w:r>
          </w:p>
        </w:tc>
        <w:tc>
          <w:tcPr>
            <w:tcW w:w="0" w:type="auto"/>
            <w:vAlign w:val="center"/>
            <w:hideMark/>
          </w:tcPr>
          <w:p w:rsidR="00856D3F" w:rsidRPr="007C7C1E" w:rsidRDefault="00856D3F" w:rsidP="007C7C1E">
            <w:pPr>
              <w:pStyle w:val="af1"/>
            </w:pPr>
            <w:r w:rsidRPr="007C7C1E">
              <w:t>Нет</w:t>
            </w:r>
          </w:p>
        </w:tc>
      </w:tr>
      <w:tr w:rsidR="00856D3F" w:rsidRPr="00856D3F" w:rsidTr="00856D3F">
        <w:trPr>
          <w:tblCellSpacing w:w="15" w:type="dxa"/>
        </w:trPr>
        <w:tc>
          <w:tcPr>
            <w:tcW w:w="0" w:type="auto"/>
            <w:vAlign w:val="center"/>
            <w:hideMark/>
          </w:tcPr>
          <w:p w:rsidR="00856D3F" w:rsidRPr="00E67DC2" w:rsidRDefault="00856D3F" w:rsidP="007C7C1E">
            <w:pPr>
              <w:pStyle w:val="af1"/>
              <w:rPr>
                <w:rStyle w:val="af0"/>
              </w:rPr>
            </w:pPr>
            <w:r w:rsidRPr="00E67DC2">
              <w:rPr>
                <w:rStyle w:val="af0"/>
              </w:rPr>
              <w:t>Условное объявление в if</w:t>
            </w:r>
          </w:p>
        </w:tc>
        <w:tc>
          <w:tcPr>
            <w:tcW w:w="0" w:type="auto"/>
            <w:vAlign w:val="center"/>
            <w:hideMark/>
          </w:tcPr>
          <w:p w:rsidR="00856D3F" w:rsidRPr="00E67DC2" w:rsidRDefault="00856D3F" w:rsidP="007C7C1E">
            <w:pPr>
              <w:pStyle w:val="af1"/>
              <w:rPr>
                <w:rStyle w:val="af0"/>
              </w:rPr>
            </w:pPr>
            <w:r w:rsidRPr="00E67DC2">
              <w:rPr>
                <w:rStyle w:val="af0"/>
              </w:rPr>
              <w:t>Не работает</w:t>
            </w:r>
          </w:p>
        </w:tc>
        <w:tc>
          <w:tcPr>
            <w:tcW w:w="0" w:type="auto"/>
            <w:vAlign w:val="center"/>
            <w:hideMark/>
          </w:tcPr>
          <w:p w:rsidR="00856D3F" w:rsidRPr="007C7C1E" w:rsidRDefault="00856D3F" w:rsidP="007C7C1E">
            <w:pPr>
              <w:pStyle w:val="af1"/>
            </w:pPr>
            <w:r w:rsidRPr="007C7C1E">
              <w:t>Работает</w:t>
            </w:r>
          </w:p>
        </w:tc>
      </w:tr>
    </w:tbl>
    <w:p w:rsidR="00856D3F" w:rsidRPr="00856D3F" w:rsidRDefault="00856D3F" w:rsidP="00856D3F">
      <w:pPr>
        <w:rPr>
          <w:rFonts w:asciiTheme="minorHAnsi" w:hAnsiTheme="minorHAnsi"/>
        </w:rPr>
      </w:pPr>
      <w:r w:rsidRPr="00856D3F">
        <w:rPr>
          <w:rFonts w:asciiTheme="minorHAnsi" w:hAnsiTheme="minorHAnsi"/>
        </w:rPr>
        <w:t>Иногда в коде начинающих разработчиков можно увидеть много Function Expression. Почему-то, видимо, не очень понимая происходящее, функции решают создавать как var func = function(), но в большинстве случаев обычное объявление функции – лучше.</w:t>
      </w:r>
    </w:p>
    <w:p w:rsidR="00E67DC2" w:rsidRDefault="00E67DC2" w:rsidP="00856D3F">
      <w:pPr>
        <w:rPr>
          <w:rFonts w:asciiTheme="minorHAnsi" w:hAnsiTheme="minorHAnsi"/>
          <w:b/>
          <w:bCs/>
          <w:lang w:val="en-US"/>
        </w:rPr>
      </w:pPr>
    </w:p>
    <w:p w:rsidR="00856D3F" w:rsidRPr="00856D3F" w:rsidRDefault="00856D3F" w:rsidP="00856D3F">
      <w:pPr>
        <w:rPr>
          <w:rFonts w:asciiTheme="minorHAnsi" w:hAnsiTheme="minorHAnsi"/>
        </w:rPr>
      </w:pPr>
      <w:r w:rsidRPr="00856D3F">
        <w:rPr>
          <w:rFonts w:asciiTheme="minorHAnsi" w:hAnsiTheme="minorHAnsi"/>
          <w:b/>
          <w:bCs/>
        </w:rPr>
        <w:t>Если нет явной причины использовать Function Expression – предпочитайте Function Declaration.</w:t>
      </w:r>
    </w:p>
    <w:p w:rsidR="00856D3F" w:rsidRPr="00856D3F" w:rsidRDefault="00856D3F" w:rsidP="00856D3F">
      <w:pPr>
        <w:rPr>
          <w:rFonts w:asciiTheme="minorHAnsi" w:hAnsiTheme="minorHAnsi"/>
        </w:rPr>
      </w:pPr>
      <w:r w:rsidRPr="00856D3F">
        <w:rPr>
          <w:rFonts w:asciiTheme="minorHAnsi" w:hAnsiTheme="minorHAnsi"/>
        </w:rPr>
        <w:t>Сравните по читаемости:</w:t>
      </w:r>
    </w:p>
    <w:p w:rsidR="00856D3F" w:rsidRPr="007C7C1E" w:rsidRDefault="00856D3F" w:rsidP="007C7C1E">
      <w:pPr>
        <w:pStyle w:val="af1"/>
        <w:rPr>
          <w:rStyle w:val="af0"/>
          <w:b w:val="0"/>
          <w:color w:val="auto"/>
        </w:rPr>
      </w:pPr>
      <w:r w:rsidRPr="007C7C1E">
        <w:rPr>
          <w:rStyle w:val="af0"/>
          <w:b w:val="0"/>
          <w:color w:val="auto"/>
        </w:rPr>
        <w:t>// Function Expression</w:t>
      </w:r>
    </w:p>
    <w:p w:rsidR="00856D3F" w:rsidRPr="007C7C1E" w:rsidRDefault="00856D3F" w:rsidP="007C7C1E">
      <w:pPr>
        <w:pStyle w:val="af1"/>
        <w:rPr>
          <w:rStyle w:val="af0"/>
          <w:b w:val="0"/>
          <w:color w:val="auto"/>
        </w:rPr>
      </w:pPr>
      <w:r w:rsidRPr="007C7C1E">
        <w:rPr>
          <w:rStyle w:val="af0"/>
          <w:b w:val="0"/>
          <w:color w:val="auto"/>
        </w:rPr>
        <w:t>var f = function() { ... }</w:t>
      </w:r>
    </w:p>
    <w:p w:rsidR="00856D3F" w:rsidRPr="007C7C1E" w:rsidRDefault="00856D3F" w:rsidP="007C7C1E">
      <w:pPr>
        <w:pStyle w:val="af1"/>
      </w:pPr>
    </w:p>
    <w:p w:rsidR="00856D3F" w:rsidRPr="007C7C1E" w:rsidRDefault="00856D3F" w:rsidP="007C7C1E">
      <w:pPr>
        <w:pStyle w:val="af1"/>
        <w:rPr>
          <w:rStyle w:val="af0"/>
          <w:b w:val="0"/>
          <w:color w:val="auto"/>
        </w:rPr>
      </w:pPr>
      <w:r w:rsidRPr="007C7C1E">
        <w:rPr>
          <w:rStyle w:val="af0"/>
          <w:b w:val="0"/>
          <w:color w:val="auto"/>
        </w:rPr>
        <w:t>// Function Declaration</w:t>
      </w:r>
    </w:p>
    <w:p w:rsidR="00856D3F" w:rsidRPr="007C7C1E" w:rsidRDefault="00856D3F" w:rsidP="007C7C1E">
      <w:pPr>
        <w:pStyle w:val="af1"/>
        <w:rPr>
          <w:rStyle w:val="af0"/>
          <w:b w:val="0"/>
          <w:color w:val="auto"/>
        </w:rPr>
      </w:pPr>
      <w:r w:rsidRPr="007C7C1E">
        <w:rPr>
          <w:rStyle w:val="af0"/>
          <w:b w:val="0"/>
          <w:color w:val="auto"/>
        </w:rPr>
        <w:lastRenderedPageBreak/>
        <w:t>function f() { ... }</w:t>
      </w:r>
    </w:p>
    <w:p w:rsidR="00856D3F" w:rsidRPr="00856D3F" w:rsidRDefault="00856D3F" w:rsidP="00856D3F">
      <w:pPr>
        <w:rPr>
          <w:rFonts w:asciiTheme="minorHAnsi" w:hAnsiTheme="minorHAnsi"/>
        </w:rPr>
      </w:pPr>
      <w:r w:rsidRPr="00856D3F">
        <w:rPr>
          <w:rFonts w:asciiTheme="minorHAnsi" w:hAnsiTheme="minorHAnsi"/>
        </w:rPr>
        <w:t>Function Declaration короче и лучше читается. Дополнительный бонус – такие функции можно вызывать до того, как они объявлены.</w:t>
      </w:r>
    </w:p>
    <w:p w:rsidR="00856D3F" w:rsidRDefault="00856D3F" w:rsidP="00856D3F">
      <w:pPr>
        <w:rPr>
          <w:rFonts w:asciiTheme="minorHAnsi" w:hAnsiTheme="minorHAnsi"/>
        </w:rPr>
      </w:pPr>
      <w:r w:rsidRPr="00856D3F">
        <w:rPr>
          <w:rFonts w:asciiTheme="minorHAnsi" w:hAnsiTheme="minorHAnsi"/>
        </w:rPr>
        <w:t>Используйте Function Expression только там, где это действительно нужно и удобно.</w:t>
      </w:r>
    </w:p>
    <w:p w:rsidR="0079496E" w:rsidRPr="0079496E" w:rsidRDefault="0079496E" w:rsidP="0079496E">
      <w:pPr>
        <w:pStyle w:val="2"/>
      </w:pPr>
      <w:r w:rsidRPr="0079496E">
        <w:t>Выражения немедленно вызываемых функций (Immediately Invoked Function Expressions (IIFEs))</w:t>
      </w:r>
    </w:p>
    <w:p w:rsidR="0079496E" w:rsidRPr="0079496E" w:rsidRDefault="0079496E" w:rsidP="0079496E">
      <w:pPr>
        <w:rPr>
          <w:rFonts w:asciiTheme="minorHAnsi" w:hAnsiTheme="minorHAnsi"/>
        </w:rPr>
      </w:pPr>
      <w:r w:rsidRPr="0079496E">
        <w:rPr>
          <w:rFonts w:asciiTheme="minorHAnsi" w:hAnsiTheme="minorHAnsi"/>
        </w:rPr>
        <w:t>Есть еще один путь выполнить выражение с функцией, на который обычно ссылаются как на </w:t>
      </w:r>
      <w:r w:rsidRPr="0079496E">
        <w:rPr>
          <w:rFonts w:asciiTheme="minorHAnsi" w:hAnsiTheme="minorHAnsi"/>
          <w:i/>
          <w:iCs/>
        </w:rPr>
        <w:t>immediately invoked function expression</w:t>
      </w:r>
      <w:r w:rsidRPr="0079496E">
        <w:rPr>
          <w:rFonts w:asciiTheme="minorHAnsi" w:hAnsiTheme="minorHAnsi"/>
        </w:rPr>
        <w:t> (IIFE):</w:t>
      </w:r>
    </w:p>
    <w:p w:rsidR="0079496E" w:rsidRPr="0079496E" w:rsidRDefault="0079496E" w:rsidP="0079496E">
      <w:pPr>
        <w:pStyle w:val="af1"/>
      </w:pPr>
      <w:r w:rsidRPr="0079496E">
        <w:t>(function IIFE(){</w:t>
      </w:r>
    </w:p>
    <w:p w:rsidR="0079496E" w:rsidRPr="0079496E" w:rsidRDefault="00DE3597" w:rsidP="0079496E">
      <w:pPr>
        <w:pStyle w:val="af1"/>
      </w:pPr>
      <w:r>
        <w:rPr>
          <w:lang w:val="en-US"/>
        </w:rPr>
        <w:t xml:space="preserve">  </w:t>
      </w:r>
      <w:r w:rsidR="0079496E" w:rsidRPr="0079496E">
        <w:t>console.log( "Hello!" );</w:t>
      </w:r>
    </w:p>
    <w:p w:rsidR="0079496E" w:rsidRPr="0079496E" w:rsidRDefault="0079496E" w:rsidP="0079496E">
      <w:pPr>
        <w:pStyle w:val="af1"/>
      </w:pPr>
      <w:r w:rsidRPr="0079496E">
        <w:t>})();</w:t>
      </w:r>
    </w:p>
    <w:p w:rsidR="0079496E" w:rsidRDefault="0079496E" w:rsidP="0079496E">
      <w:pPr>
        <w:pStyle w:val="af1"/>
        <w:rPr>
          <w:lang w:val="en-US"/>
        </w:rPr>
      </w:pPr>
      <w:r w:rsidRPr="0079496E">
        <w:t>// "Hello!"</w:t>
      </w:r>
    </w:p>
    <w:p w:rsidR="00967F95" w:rsidRDefault="00967F95" w:rsidP="00967F95"/>
    <w:p w:rsidR="00967F95" w:rsidRDefault="00967F95" w:rsidP="00967F95">
      <w:r>
        <w:t>Или:</w:t>
      </w:r>
    </w:p>
    <w:p w:rsidR="00967F95" w:rsidRPr="00967F95" w:rsidRDefault="00967F95" w:rsidP="00967F95">
      <w:pPr>
        <w:pStyle w:val="af1"/>
        <w:rPr>
          <w:lang w:val="en-US"/>
        </w:rPr>
      </w:pPr>
      <w:r w:rsidRPr="00967F95">
        <w:t xml:space="preserve">const result = </w:t>
      </w:r>
      <w:r w:rsidRPr="00B41D26">
        <w:rPr>
          <w:color w:val="7030A0"/>
        </w:rPr>
        <w:t>((a, b) =&gt; a ** b)</w:t>
      </w:r>
      <w:r w:rsidRPr="00B41D26">
        <w:rPr>
          <w:color w:val="984806" w:themeColor="accent6" w:themeShade="80"/>
        </w:rPr>
        <w:t>(5, 2)</w:t>
      </w:r>
      <w:r w:rsidRPr="00967F95">
        <w:t>;</w:t>
      </w:r>
      <w:r>
        <w:t xml:space="preserve"> </w:t>
      </w:r>
      <w:r>
        <w:rPr>
          <w:lang w:val="en-US"/>
        </w:rPr>
        <w:tab/>
        <w:t>//25</w:t>
      </w:r>
    </w:p>
    <w:p w:rsidR="00967F95" w:rsidRPr="00967F95" w:rsidRDefault="00967F95" w:rsidP="00967F95"/>
    <w:p w:rsidR="0079496E" w:rsidRPr="0079496E" w:rsidRDefault="0079496E" w:rsidP="0079496E">
      <w:pPr>
        <w:rPr>
          <w:rFonts w:asciiTheme="minorHAnsi" w:hAnsiTheme="minorHAnsi"/>
        </w:rPr>
      </w:pPr>
      <w:r w:rsidRPr="0079496E">
        <w:rPr>
          <w:rFonts w:asciiTheme="minorHAnsi" w:hAnsiTheme="minorHAnsi"/>
        </w:rPr>
        <w:t>Внешние ( .. ), которые окружают выражение функции (function IIFE(){ .. }) — это всего лишь нюанс грамматики JS, необходимый для предотвращения того, чтобы это выражение воспринималось как объявление обычной функции.</w:t>
      </w:r>
    </w:p>
    <w:p w:rsidR="0079496E" w:rsidRPr="0079496E" w:rsidRDefault="0079496E" w:rsidP="0079496E">
      <w:pPr>
        <w:rPr>
          <w:rFonts w:asciiTheme="minorHAnsi" w:hAnsiTheme="minorHAnsi"/>
        </w:rPr>
      </w:pPr>
      <w:r w:rsidRPr="0079496E">
        <w:rPr>
          <w:rFonts w:asciiTheme="minorHAnsi" w:hAnsiTheme="minorHAnsi"/>
        </w:rPr>
        <w:t>Последние () в конце выражения, строка })(); — это то, что и выполняет выражение с функцией, указанное сразу перед ним.</w:t>
      </w:r>
    </w:p>
    <w:p w:rsidR="0079496E" w:rsidRPr="0079496E" w:rsidRDefault="0079496E" w:rsidP="0079496E">
      <w:pPr>
        <w:rPr>
          <w:rFonts w:asciiTheme="minorHAnsi" w:hAnsiTheme="minorHAnsi"/>
        </w:rPr>
      </w:pPr>
      <w:r w:rsidRPr="0079496E">
        <w:rPr>
          <w:rFonts w:asciiTheme="minorHAnsi" w:hAnsiTheme="minorHAnsi"/>
        </w:rPr>
        <w:t>Может показаться странным, но это не так уж чужеродно, как кажется на первый взгляд. Посмотрите на сходства между foo и IIFE тут:</w:t>
      </w:r>
    </w:p>
    <w:p w:rsidR="0079496E" w:rsidRPr="0079496E" w:rsidRDefault="0079496E" w:rsidP="00E67DC2">
      <w:pPr>
        <w:pStyle w:val="af1"/>
      </w:pPr>
      <w:r w:rsidRPr="0079496E">
        <w:t>function foo() { .. }</w:t>
      </w:r>
    </w:p>
    <w:p w:rsidR="0079496E" w:rsidRPr="0079496E" w:rsidRDefault="0079496E" w:rsidP="0079496E">
      <w:pPr>
        <w:pStyle w:val="af1"/>
      </w:pPr>
      <w:r w:rsidRPr="0079496E">
        <w:t>// `foo` выражение со ссылкой на функцию,</w:t>
      </w:r>
    </w:p>
    <w:p w:rsidR="0079496E" w:rsidRPr="0079496E" w:rsidRDefault="0079496E" w:rsidP="0079496E">
      <w:pPr>
        <w:pStyle w:val="af1"/>
      </w:pPr>
      <w:r w:rsidRPr="0079496E">
        <w:t>// затем `()` выполняют ее</w:t>
      </w:r>
    </w:p>
    <w:p w:rsidR="0079496E" w:rsidRPr="0079496E" w:rsidRDefault="0079496E" w:rsidP="0079496E">
      <w:pPr>
        <w:pStyle w:val="af1"/>
      </w:pPr>
      <w:r w:rsidRPr="0079496E">
        <w:t>foo();</w:t>
      </w:r>
    </w:p>
    <w:p w:rsidR="0079496E" w:rsidRPr="0079496E" w:rsidRDefault="0079496E" w:rsidP="0079496E">
      <w:pPr>
        <w:pStyle w:val="af1"/>
      </w:pPr>
    </w:p>
    <w:p w:rsidR="0079496E" w:rsidRPr="0079496E" w:rsidRDefault="0079496E" w:rsidP="0079496E">
      <w:pPr>
        <w:pStyle w:val="af1"/>
      </w:pPr>
      <w:r w:rsidRPr="0079496E">
        <w:t>// Выражение с функцией `IIFE`,</w:t>
      </w:r>
    </w:p>
    <w:p w:rsidR="0079496E" w:rsidRPr="0079496E" w:rsidRDefault="0079496E" w:rsidP="0079496E">
      <w:pPr>
        <w:pStyle w:val="af1"/>
      </w:pPr>
      <w:r w:rsidRPr="0079496E">
        <w:t>// затем `()` выполняют ее</w:t>
      </w:r>
    </w:p>
    <w:p w:rsidR="0079496E" w:rsidRPr="0079496E" w:rsidRDefault="0079496E" w:rsidP="0079496E">
      <w:pPr>
        <w:pStyle w:val="af1"/>
      </w:pPr>
      <w:r w:rsidRPr="0079496E">
        <w:t>(function IIFE(){ .. })();</w:t>
      </w:r>
    </w:p>
    <w:p w:rsidR="00287E98" w:rsidRDefault="00287E98" w:rsidP="0079496E">
      <w:pPr>
        <w:rPr>
          <w:rFonts w:asciiTheme="minorHAnsi" w:hAnsiTheme="minorHAnsi"/>
          <w:lang w:val="en-US"/>
        </w:rPr>
      </w:pPr>
    </w:p>
    <w:p w:rsidR="0079496E" w:rsidRPr="0079496E" w:rsidRDefault="0079496E" w:rsidP="0079496E">
      <w:pPr>
        <w:rPr>
          <w:rFonts w:asciiTheme="minorHAnsi" w:hAnsiTheme="minorHAnsi"/>
        </w:rPr>
      </w:pPr>
      <w:r w:rsidRPr="0079496E">
        <w:rPr>
          <w:rFonts w:asciiTheme="minorHAnsi" w:hAnsiTheme="minorHAnsi"/>
        </w:rPr>
        <w:t>Как видите, содержимое (function IIFE(){ .. }) до ее вызова в () фактически такое же, как включение foo до его вызова после (). В обоих случаях ссылка на функцию выполняется с помощью () сразу после них.</w:t>
      </w:r>
    </w:p>
    <w:p w:rsidR="0079496E" w:rsidRPr="0079496E" w:rsidRDefault="0079496E" w:rsidP="0079496E">
      <w:pPr>
        <w:rPr>
          <w:rFonts w:asciiTheme="minorHAnsi" w:hAnsiTheme="minorHAnsi"/>
        </w:rPr>
      </w:pPr>
      <w:r w:rsidRPr="0079496E">
        <w:rPr>
          <w:rFonts w:asciiTheme="minorHAnsi" w:hAnsiTheme="minorHAnsi"/>
        </w:rPr>
        <w:t>Так как IIFE — просто функция, а функции создают </w:t>
      </w:r>
      <w:r w:rsidRPr="0079496E">
        <w:rPr>
          <w:rFonts w:asciiTheme="minorHAnsi" w:hAnsiTheme="minorHAnsi"/>
          <w:i/>
          <w:iCs/>
        </w:rPr>
        <w:t>область видимости</w:t>
      </w:r>
      <w:r w:rsidRPr="0079496E">
        <w:rPr>
          <w:rFonts w:asciiTheme="minorHAnsi" w:hAnsiTheme="minorHAnsi"/>
        </w:rPr>
        <w:t> переменных, то использование IIFE таким образом обычно происходит, чтобы объявлять переменные, которые не будут влиять на код, окружающий IIFE снаружи:</w:t>
      </w:r>
    </w:p>
    <w:p w:rsidR="0079496E" w:rsidRPr="0079496E" w:rsidRDefault="0079496E" w:rsidP="0079496E">
      <w:pPr>
        <w:pStyle w:val="af1"/>
      </w:pPr>
      <w:r w:rsidRPr="0079496E">
        <w:t>var a = 42;</w:t>
      </w:r>
    </w:p>
    <w:p w:rsidR="0079496E" w:rsidRPr="0079496E" w:rsidRDefault="0079496E" w:rsidP="0079496E">
      <w:pPr>
        <w:pStyle w:val="af1"/>
      </w:pPr>
    </w:p>
    <w:p w:rsidR="0079496E" w:rsidRPr="0079496E" w:rsidRDefault="0079496E" w:rsidP="0079496E">
      <w:pPr>
        <w:pStyle w:val="af1"/>
      </w:pPr>
      <w:r w:rsidRPr="0079496E">
        <w:t>(function IIFE(){</w:t>
      </w:r>
    </w:p>
    <w:p w:rsidR="0079496E" w:rsidRPr="0079496E" w:rsidRDefault="0079496E" w:rsidP="0079496E">
      <w:pPr>
        <w:pStyle w:val="af1"/>
      </w:pPr>
      <w:r w:rsidRPr="0079496E">
        <w:tab/>
        <w:t>var a = 10;</w:t>
      </w:r>
    </w:p>
    <w:p w:rsidR="0079496E" w:rsidRPr="0079496E" w:rsidRDefault="0079496E" w:rsidP="0079496E">
      <w:pPr>
        <w:pStyle w:val="af1"/>
      </w:pPr>
      <w:r w:rsidRPr="0079496E">
        <w:tab/>
        <w:t>console.log( a );</w:t>
      </w:r>
      <w:r w:rsidRPr="0079496E">
        <w:tab/>
        <w:t>// 10</w:t>
      </w:r>
    </w:p>
    <w:p w:rsidR="0079496E" w:rsidRPr="0079496E" w:rsidRDefault="0079496E" w:rsidP="0079496E">
      <w:pPr>
        <w:pStyle w:val="af1"/>
      </w:pPr>
      <w:r w:rsidRPr="0079496E">
        <w:t>})();</w:t>
      </w:r>
    </w:p>
    <w:p w:rsidR="0079496E" w:rsidRPr="0079496E" w:rsidRDefault="0079496E" w:rsidP="0079496E">
      <w:pPr>
        <w:pStyle w:val="af1"/>
      </w:pPr>
    </w:p>
    <w:p w:rsidR="0079496E" w:rsidRPr="0079496E" w:rsidRDefault="0079496E" w:rsidP="0079496E">
      <w:pPr>
        <w:pStyle w:val="af1"/>
      </w:pPr>
      <w:r w:rsidRPr="0079496E">
        <w:t>console.log( a );</w:t>
      </w:r>
      <w:r w:rsidRPr="0079496E">
        <w:tab/>
      </w:r>
      <w:r w:rsidRPr="0079496E">
        <w:tab/>
        <w:t>// 42</w:t>
      </w:r>
    </w:p>
    <w:p w:rsidR="00287E98" w:rsidRDefault="00287E98" w:rsidP="0079496E">
      <w:pPr>
        <w:rPr>
          <w:rFonts w:asciiTheme="minorHAnsi" w:hAnsiTheme="minorHAnsi"/>
          <w:lang w:val="en-US"/>
        </w:rPr>
      </w:pPr>
    </w:p>
    <w:p w:rsidR="0079496E" w:rsidRPr="0079496E" w:rsidRDefault="0079496E" w:rsidP="0079496E">
      <w:pPr>
        <w:rPr>
          <w:rFonts w:asciiTheme="minorHAnsi" w:hAnsiTheme="minorHAnsi"/>
        </w:rPr>
      </w:pPr>
      <w:r w:rsidRPr="0079496E">
        <w:rPr>
          <w:rFonts w:asciiTheme="minorHAnsi" w:hAnsiTheme="minorHAnsi"/>
        </w:rPr>
        <w:t>Функции IIFE также могут возвращать значения:</w:t>
      </w:r>
    </w:p>
    <w:p w:rsidR="0079496E" w:rsidRPr="0079496E" w:rsidRDefault="0079496E" w:rsidP="0079496E">
      <w:pPr>
        <w:pStyle w:val="af1"/>
      </w:pPr>
      <w:r w:rsidRPr="0079496E">
        <w:t>var x = (function IIFE(){</w:t>
      </w:r>
    </w:p>
    <w:p w:rsidR="0079496E" w:rsidRPr="0079496E" w:rsidRDefault="0079496E" w:rsidP="0079496E">
      <w:pPr>
        <w:pStyle w:val="af1"/>
      </w:pPr>
      <w:r w:rsidRPr="0079496E">
        <w:tab/>
        <w:t>return 42;</w:t>
      </w:r>
    </w:p>
    <w:p w:rsidR="0079496E" w:rsidRPr="0079496E" w:rsidRDefault="0079496E" w:rsidP="0079496E">
      <w:pPr>
        <w:pStyle w:val="af1"/>
      </w:pPr>
      <w:r w:rsidRPr="0079496E">
        <w:t>})();</w:t>
      </w:r>
    </w:p>
    <w:p w:rsidR="0079496E" w:rsidRPr="0079496E" w:rsidRDefault="0079496E" w:rsidP="0079496E">
      <w:pPr>
        <w:pStyle w:val="af1"/>
      </w:pPr>
    </w:p>
    <w:p w:rsidR="0079496E" w:rsidRPr="0079496E" w:rsidRDefault="0079496E" w:rsidP="0079496E">
      <w:pPr>
        <w:pStyle w:val="af1"/>
      </w:pPr>
      <w:r w:rsidRPr="0079496E">
        <w:t>x;</w:t>
      </w:r>
      <w:r w:rsidRPr="0079496E">
        <w:tab/>
        <w:t>// 42</w:t>
      </w:r>
    </w:p>
    <w:p w:rsidR="0079496E" w:rsidRPr="0079496E" w:rsidRDefault="0079496E" w:rsidP="0079496E">
      <w:pPr>
        <w:rPr>
          <w:rFonts w:asciiTheme="minorHAnsi" w:hAnsiTheme="minorHAnsi"/>
        </w:rPr>
      </w:pPr>
      <w:r w:rsidRPr="0079496E">
        <w:rPr>
          <w:rFonts w:asciiTheme="minorHAnsi" w:hAnsiTheme="minorHAnsi"/>
        </w:rPr>
        <w:t>Значение 42 возвращается из выполненной IIFE функции, а затем присваивается в x.</w:t>
      </w:r>
    </w:p>
    <w:p w:rsidR="007C7C1E" w:rsidRPr="00856D3F" w:rsidRDefault="007C7C1E" w:rsidP="00856D3F">
      <w:pPr>
        <w:rPr>
          <w:rFonts w:asciiTheme="minorHAnsi" w:hAnsiTheme="minorHAnsi"/>
        </w:rPr>
      </w:pPr>
    </w:p>
    <w:p w:rsidR="002C4D33" w:rsidRPr="002C4D33" w:rsidRDefault="002C4D33" w:rsidP="00FC26FD">
      <w:pPr>
        <w:pStyle w:val="1"/>
      </w:pPr>
      <w:r w:rsidRPr="002C4D33">
        <w:t>Всё вместе: особенности JavaScript</w:t>
      </w:r>
    </w:p>
    <w:p w:rsidR="002C4D33" w:rsidRPr="002C4D33" w:rsidRDefault="002C4D33" w:rsidP="002C4D33">
      <w:pPr>
        <w:rPr>
          <w:rFonts w:asciiTheme="minorHAnsi" w:hAnsiTheme="minorHAnsi"/>
        </w:rPr>
      </w:pPr>
      <w:r w:rsidRPr="002C4D33">
        <w:rPr>
          <w:rFonts w:asciiTheme="minorHAnsi" w:hAnsiTheme="minorHAnsi"/>
        </w:rPr>
        <w:t>В этой главе приводятся основные особенности JavaScript, на уровне базовых конструкций, типов, синтаксиса.</w:t>
      </w:r>
    </w:p>
    <w:p w:rsidR="002C4D33" w:rsidRPr="002C4D33" w:rsidRDefault="002C4D33" w:rsidP="002C4D33">
      <w:pPr>
        <w:rPr>
          <w:rFonts w:asciiTheme="minorHAnsi" w:hAnsiTheme="minorHAnsi"/>
        </w:rPr>
      </w:pPr>
      <w:r w:rsidRPr="002C4D33">
        <w:rPr>
          <w:rFonts w:asciiTheme="minorHAnsi" w:hAnsiTheme="minorHAnsi"/>
        </w:rPr>
        <w:t>Она будет особенно полезна, если ранее вы программировали на другом языке, ну или как повторение важных моментов раздела.</w:t>
      </w:r>
    </w:p>
    <w:p w:rsidR="002C4D33" w:rsidRPr="002C4D33" w:rsidRDefault="002C4D33" w:rsidP="002C4D33">
      <w:pPr>
        <w:rPr>
          <w:rFonts w:asciiTheme="minorHAnsi" w:hAnsiTheme="minorHAnsi"/>
        </w:rPr>
      </w:pPr>
      <w:r w:rsidRPr="002C4D33">
        <w:rPr>
          <w:rFonts w:asciiTheme="minorHAnsi" w:hAnsiTheme="minorHAnsi"/>
        </w:rPr>
        <w:t>Всё очень компактно, со ссылками на развёрнутые описания.</w:t>
      </w:r>
    </w:p>
    <w:p w:rsidR="002C4D33" w:rsidRPr="002C4D33" w:rsidRDefault="002C4D33" w:rsidP="008735FE">
      <w:pPr>
        <w:pStyle w:val="2"/>
      </w:pPr>
      <w:bookmarkStart w:id="217" w:name="структура-кода"/>
      <w:r w:rsidRPr="00FC26FD">
        <w:t>Структура кода</w:t>
      </w:r>
      <w:bookmarkEnd w:id="217"/>
    </w:p>
    <w:p w:rsidR="002C4D33" w:rsidRPr="002C4D33" w:rsidRDefault="002C4D33" w:rsidP="002C4D33">
      <w:pPr>
        <w:rPr>
          <w:rFonts w:asciiTheme="minorHAnsi" w:hAnsiTheme="minorHAnsi"/>
        </w:rPr>
      </w:pPr>
      <w:r w:rsidRPr="002C4D33">
        <w:rPr>
          <w:rFonts w:asciiTheme="minorHAnsi" w:hAnsiTheme="minorHAnsi"/>
        </w:rPr>
        <w:t>Операторы разделяются точкой с запятой:</w:t>
      </w:r>
    </w:p>
    <w:p w:rsidR="002C4D33" w:rsidRPr="007C7C1E" w:rsidRDefault="002C4D33" w:rsidP="007C7C1E">
      <w:pPr>
        <w:pStyle w:val="af1"/>
        <w:rPr>
          <w:rStyle w:val="af0"/>
          <w:b w:val="0"/>
          <w:color w:val="auto"/>
        </w:rPr>
      </w:pPr>
      <w:r w:rsidRPr="007C7C1E">
        <w:rPr>
          <w:rStyle w:val="af0"/>
          <w:b w:val="0"/>
          <w:color w:val="auto"/>
        </w:rPr>
        <w:t>alert('Привет'); alert('Мир');</w:t>
      </w:r>
    </w:p>
    <w:p w:rsidR="002C4D33" w:rsidRPr="002C4D33" w:rsidRDefault="002C4D33" w:rsidP="002C4D33">
      <w:pPr>
        <w:rPr>
          <w:rFonts w:asciiTheme="minorHAnsi" w:hAnsiTheme="minorHAnsi"/>
        </w:rPr>
      </w:pPr>
      <w:r w:rsidRPr="002C4D33">
        <w:rPr>
          <w:rFonts w:asciiTheme="minorHAnsi" w:hAnsiTheme="minorHAnsi"/>
        </w:rPr>
        <w:t>Как правило, перевод строки тоже подразумевает точку с запятой. Так тоже будет работать:</w:t>
      </w:r>
    </w:p>
    <w:p w:rsidR="002C4D33" w:rsidRPr="007C7C1E" w:rsidRDefault="002C4D33" w:rsidP="007C7C1E">
      <w:pPr>
        <w:pStyle w:val="af1"/>
        <w:rPr>
          <w:rStyle w:val="af0"/>
          <w:b w:val="0"/>
          <w:color w:val="auto"/>
        </w:rPr>
      </w:pPr>
      <w:r w:rsidRPr="007C7C1E">
        <w:rPr>
          <w:rStyle w:val="af0"/>
          <w:b w:val="0"/>
          <w:color w:val="auto"/>
        </w:rPr>
        <w:t>alert('Привет')</w:t>
      </w:r>
    </w:p>
    <w:p w:rsidR="002C4D33" w:rsidRPr="007C7C1E" w:rsidRDefault="002C4D33" w:rsidP="007C7C1E">
      <w:pPr>
        <w:pStyle w:val="af1"/>
        <w:rPr>
          <w:rStyle w:val="af0"/>
          <w:b w:val="0"/>
          <w:color w:val="auto"/>
        </w:rPr>
      </w:pPr>
      <w:r w:rsidRPr="007C7C1E">
        <w:rPr>
          <w:rStyle w:val="af0"/>
          <w:b w:val="0"/>
          <w:color w:val="auto"/>
        </w:rPr>
        <w:t>alert('Мир')</w:t>
      </w:r>
    </w:p>
    <w:p w:rsidR="002C4D33" w:rsidRPr="002C4D33" w:rsidRDefault="002C4D33" w:rsidP="002C4D33">
      <w:pPr>
        <w:rPr>
          <w:rFonts w:asciiTheme="minorHAnsi" w:hAnsiTheme="minorHAnsi"/>
        </w:rPr>
      </w:pPr>
      <w:r w:rsidRPr="002C4D33">
        <w:rPr>
          <w:rFonts w:asciiTheme="minorHAnsi" w:hAnsiTheme="minorHAnsi"/>
        </w:rPr>
        <w:t>…Однако, иногда JavaScript не вставляет точку с запятой. Например:</w:t>
      </w:r>
    </w:p>
    <w:p w:rsidR="002C4D33" w:rsidRPr="00A63B92" w:rsidRDefault="002C4D33" w:rsidP="007C7C1E">
      <w:pPr>
        <w:pStyle w:val="af1"/>
        <w:rPr>
          <w:rStyle w:val="af0"/>
        </w:rPr>
      </w:pPr>
      <w:r w:rsidRPr="00A63B92">
        <w:rPr>
          <w:rStyle w:val="af0"/>
        </w:rPr>
        <w:t>var a = 2</w:t>
      </w:r>
    </w:p>
    <w:p w:rsidR="002C4D33" w:rsidRPr="00A63B92" w:rsidRDefault="002C4D33" w:rsidP="007C7C1E">
      <w:pPr>
        <w:pStyle w:val="af1"/>
        <w:rPr>
          <w:rStyle w:val="af0"/>
        </w:rPr>
      </w:pPr>
      <w:r w:rsidRPr="00A63B92">
        <w:rPr>
          <w:rStyle w:val="af0"/>
        </w:rPr>
        <w:t>+3</w:t>
      </w:r>
    </w:p>
    <w:p w:rsidR="002C4D33" w:rsidRPr="00A63B92" w:rsidRDefault="002C4D33" w:rsidP="007C7C1E">
      <w:pPr>
        <w:pStyle w:val="af1"/>
        <w:rPr>
          <w:rStyle w:val="af0"/>
        </w:rPr>
      </w:pPr>
    </w:p>
    <w:p w:rsidR="002C4D33" w:rsidRPr="00A63B92" w:rsidRDefault="002C4D33" w:rsidP="007C7C1E">
      <w:pPr>
        <w:pStyle w:val="af1"/>
        <w:rPr>
          <w:rStyle w:val="af0"/>
        </w:rPr>
      </w:pPr>
      <w:r w:rsidRPr="00A63B92">
        <w:rPr>
          <w:rStyle w:val="af0"/>
        </w:rPr>
        <w:t>alert(a); // 5</w:t>
      </w:r>
    </w:p>
    <w:p w:rsidR="002C4D33" w:rsidRPr="002C4D33" w:rsidRDefault="002C4D33" w:rsidP="002C4D33">
      <w:pPr>
        <w:rPr>
          <w:rFonts w:asciiTheme="minorHAnsi" w:hAnsiTheme="minorHAnsi"/>
        </w:rPr>
      </w:pPr>
      <w:r w:rsidRPr="002C4D33">
        <w:rPr>
          <w:rFonts w:asciiTheme="minorHAnsi" w:hAnsiTheme="minorHAnsi"/>
        </w:rPr>
        <w:t>Бывают случаи, когда это ведёт к ошибкам, которые достаточно трудно найти и исправить, например:</w:t>
      </w:r>
    </w:p>
    <w:p w:rsidR="002C4D33" w:rsidRPr="007C7C1E" w:rsidRDefault="002C4D33" w:rsidP="007C7C1E">
      <w:pPr>
        <w:pStyle w:val="af1"/>
        <w:rPr>
          <w:rStyle w:val="af0"/>
          <w:b w:val="0"/>
          <w:color w:val="auto"/>
        </w:rPr>
      </w:pPr>
      <w:r w:rsidRPr="007C7C1E">
        <w:rPr>
          <w:rStyle w:val="af0"/>
          <w:b w:val="0"/>
          <w:color w:val="auto"/>
        </w:rPr>
        <w:t>alert("После этого сообщения будет ошибка")</w:t>
      </w:r>
    </w:p>
    <w:p w:rsidR="002C4D33" w:rsidRPr="007C7C1E" w:rsidRDefault="002C4D33" w:rsidP="007C7C1E">
      <w:pPr>
        <w:pStyle w:val="af1"/>
        <w:rPr>
          <w:rStyle w:val="af0"/>
          <w:b w:val="0"/>
          <w:color w:val="auto"/>
        </w:rPr>
      </w:pPr>
    </w:p>
    <w:p w:rsidR="002C4D33" w:rsidRPr="007C7C1E" w:rsidRDefault="002C4D33" w:rsidP="007C7C1E">
      <w:pPr>
        <w:pStyle w:val="af1"/>
        <w:rPr>
          <w:rStyle w:val="af0"/>
          <w:b w:val="0"/>
          <w:color w:val="auto"/>
        </w:rPr>
      </w:pPr>
      <w:r w:rsidRPr="007C7C1E">
        <w:rPr>
          <w:rStyle w:val="af0"/>
          <w:b w:val="0"/>
          <w:color w:val="auto"/>
        </w:rPr>
        <w:t>[1, 2].forEach(alert)</w:t>
      </w:r>
    </w:p>
    <w:p w:rsidR="002C4D33" w:rsidRPr="002C4D33" w:rsidRDefault="002C4D33" w:rsidP="002C4D33">
      <w:pPr>
        <w:rPr>
          <w:rFonts w:asciiTheme="minorHAnsi" w:hAnsiTheme="minorHAnsi"/>
        </w:rPr>
      </w:pPr>
      <w:r w:rsidRPr="002C4D33">
        <w:rPr>
          <w:rFonts w:asciiTheme="minorHAnsi" w:hAnsiTheme="minorHAnsi"/>
        </w:rPr>
        <w:t>Детали того, как работает код выше (массивы [...] и forEach) мы скоро изучим, здесь важно то, что при установке точки с запятой после alert он будет работать корректно.</w:t>
      </w:r>
    </w:p>
    <w:p w:rsidR="002C4D33" w:rsidRPr="002C4D33" w:rsidRDefault="002C4D33" w:rsidP="002C4D33">
      <w:pPr>
        <w:rPr>
          <w:rFonts w:asciiTheme="minorHAnsi" w:hAnsiTheme="minorHAnsi"/>
        </w:rPr>
      </w:pPr>
      <w:r w:rsidRPr="002C4D33">
        <w:rPr>
          <w:rFonts w:asciiTheme="minorHAnsi" w:hAnsiTheme="minorHAnsi"/>
          <w:b/>
          <w:bCs/>
        </w:rPr>
        <w:t>Поэтому в JavaScript рекомендуется точки с запятой ставить. Сейчас это, фактически, общепринятый стандарт.</w:t>
      </w:r>
    </w:p>
    <w:p w:rsidR="002C4D33" w:rsidRPr="002C4D33" w:rsidRDefault="002C4D33" w:rsidP="002C4D33">
      <w:pPr>
        <w:rPr>
          <w:rFonts w:asciiTheme="minorHAnsi" w:hAnsiTheme="minorHAnsi"/>
        </w:rPr>
      </w:pPr>
      <w:r w:rsidRPr="002C4D33">
        <w:rPr>
          <w:rFonts w:asciiTheme="minorHAnsi" w:hAnsiTheme="minorHAnsi"/>
        </w:rPr>
        <w:t>Поддерживаются однострочные комментарии // ... и многострочные /* ... */:</w:t>
      </w:r>
    </w:p>
    <w:p w:rsidR="002C4D33" w:rsidRPr="002C4D33" w:rsidRDefault="002C4D33" w:rsidP="008735FE">
      <w:pPr>
        <w:pStyle w:val="2"/>
      </w:pPr>
      <w:bookmarkStart w:id="218" w:name="переменные-и-типы"/>
      <w:r w:rsidRPr="00A63B92">
        <w:lastRenderedPageBreak/>
        <w:t>Переменные и типы</w:t>
      </w:r>
      <w:bookmarkEnd w:id="218"/>
    </w:p>
    <w:p w:rsidR="002C4D33" w:rsidRPr="002C4D33" w:rsidRDefault="002C4D33" w:rsidP="00086F55">
      <w:pPr>
        <w:numPr>
          <w:ilvl w:val="0"/>
          <w:numId w:val="27"/>
        </w:numPr>
        <w:rPr>
          <w:rFonts w:asciiTheme="minorHAnsi" w:hAnsiTheme="minorHAnsi"/>
        </w:rPr>
      </w:pPr>
      <w:r w:rsidRPr="002C4D33">
        <w:rPr>
          <w:rFonts w:asciiTheme="minorHAnsi" w:hAnsiTheme="minorHAnsi"/>
        </w:rPr>
        <w:t>Объявляются директивой var. Могут хранить любое значение:</w:t>
      </w:r>
    </w:p>
    <w:p w:rsidR="002C4D33" w:rsidRPr="00A2608E" w:rsidRDefault="002C4D33" w:rsidP="00A2608E">
      <w:pPr>
        <w:pStyle w:val="af1"/>
        <w:rPr>
          <w:rStyle w:val="af0"/>
          <w:b w:val="0"/>
          <w:color w:val="auto"/>
        </w:rPr>
      </w:pPr>
      <w:r w:rsidRPr="00A2608E">
        <w:rPr>
          <w:rStyle w:val="af0"/>
          <w:b w:val="0"/>
          <w:color w:val="auto"/>
        </w:rPr>
        <w:t>var x = 5;</w:t>
      </w:r>
    </w:p>
    <w:p w:rsidR="002C4D33" w:rsidRPr="00A2608E" w:rsidRDefault="002C4D33" w:rsidP="00A2608E">
      <w:pPr>
        <w:pStyle w:val="af1"/>
        <w:rPr>
          <w:rStyle w:val="af0"/>
          <w:b w:val="0"/>
          <w:color w:val="auto"/>
        </w:rPr>
      </w:pPr>
      <w:r w:rsidRPr="00A2608E">
        <w:rPr>
          <w:rStyle w:val="af0"/>
          <w:b w:val="0"/>
          <w:color w:val="auto"/>
        </w:rPr>
        <w:t>x = "Петя";</w:t>
      </w:r>
    </w:p>
    <w:p w:rsidR="002C4D33" w:rsidRPr="002C4D33" w:rsidRDefault="002C4D33" w:rsidP="002C4D33">
      <w:pPr>
        <w:rPr>
          <w:rFonts w:asciiTheme="minorHAnsi" w:hAnsiTheme="minorHAnsi"/>
        </w:rPr>
      </w:pPr>
      <w:r w:rsidRPr="002C4D33">
        <w:rPr>
          <w:rFonts w:asciiTheme="minorHAnsi" w:hAnsiTheme="minorHAnsi"/>
        </w:rPr>
        <w:t>Есть 5 «примитивных» типов и объекты:</w:t>
      </w:r>
    </w:p>
    <w:p w:rsidR="002C4D33" w:rsidRPr="00A2608E" w:rsidRDefault="002C4D33" w:rsidP="00A2608E">
      <w:pPr>
        <w:pStyle w:val="af1"/>
        <w:rPr>
          <w:rStyle w:val="af0"/>
          <w:b w:val="0"/>
          <w:color w:val="auto"/>
        </w:rPr>
      </w:pPr>
      <w:r w:rsidRPr="00A2608E">
        <w:rPr>
          <w:rStyle w:val="af0"/>
          <w:b w:val="0"/>
          <w:color w:val="auto"/>
        </w:rPr>
        <w:t>x = 1;             // число</w:t>
      </w:r>
    </w:p>
    <w:p w:rsidR="002C4D33" w:rsidRPr="00A2608E" w:rsidRDefault="002C4D33" w:rsidP="00A2608E">
      <w:pPr>
        <w:pStyle w:val="af1"/>
        <w:rPr>
          <w:rStyle w:val="af0"/>
          <w:b w:val="0"/>
          <w:color w:val="auto"/>
        </w:rPr>
      </w:pPr>
      <w:r w:rsidRPr="00A2608E">
        <w:rPr>
          <w:rStyle w:val="af0"/>
          <w:b w:val="0"/>
          <w:color w:val="auto"/>
        </w:rPr>
        <w:t>x = "Тест";        // строка, кавычки могут быть одинарные или двойные</w:t>
      </w:r>
    </w:p>
    <w:p w:rsidR="002C4D33" w:rsidRPr="00A2608E" w:rsidRDefault="002C4D33" w:rsidP="00A2608E">
      <w:pPr>
        <w:pStyle w:val="af1"/>
        <w:rPr>
          <w:rStyle w:val="af0"/>
          <w:b w:val="0"/>
          <w:color w:val="auto"/>
        </w:rPr>
      </w:pPr>
      <w:r w:rsidRPr="00A2608E">
        <w:rPr>
          <w:rStyle w:val="af0"/>
          <w:b w:val="0"/>
          <w:color w:val="auto"/>
        </w:rPr>
        <w:t>x = true;          // булево значение true/false</w:t>
      </w:r>
    </w:p>
    <w:p w:rsidR="002C4D33" w:rsidRPr="00A2608E" w:rsidRDefault="002C4D33" w:rsidP="00A2608E">
      <w:pPr>
        <w:pStyle w:val="af1"/>
        <w:rPr>
          <w:rStyle w:val="af0"/>
          <w:b w:val="0"/>
          <w:color w:val="auto"/>
        </w:rPr>
      </w:pPr>
      <w:r w:rsidRPr="00A2608E">
        <w:rPr>
          <w:rStyle w:val="af0"/>
          <w:b w:val="0"/>
          <w:color w:val="auto"/>
        </w:rPr>
        <w:t>x = null;          // спец. значение (само себе тип)</w:t>
      </w:r>
    </w:p>
    <w:p w:rsidR="002C4D33" w:rsidRPr="00A2608E" w:rsidRDefault="002C4D33" w:rsidP="00A2608E">
      <w:pPr>
        <w:pStyle w:val="af1"/>
        <w:rPr>
          <w:rStyle w:val="af0"/>
          <w:b w:val="0"/>
          <w:color w:val="auto"/>
        </w:rPr>
      </w:pPr>
      <w:r w:rsidRPr="00A2608E">
        <w:rPr>
          <w:rStyle w:val="af0"/>
          <w:b w:val="0"/>
          <w:color w:val="auto"/>
        </w:rPr>
        <w:t>x = undefined;     // спец. значение (само себе тип)</w:t>
      </w:r>
    </w:p>
    <w:p w:rsidR="002C4D33" w:rsidRPr="002C4D33" w:rsidRDefault="002C4D33" w:rsidP="002C4D33">
      <w:pPr>
        <w:rPr>
          <w:rFonts w:asciiTheme="minorHAnsi" w:hAnsiTheme="minorHAnsi"/>
        </w:rPr>
      </w:pPr>
      <w:r w:rsidRPr="002C4D33">
        <w:rPr>
          <w:rFonts w:asciiTheme="minorHAnsi" w:hAnsiTheme="minorHAnsi"/>
        </w:rPr>
        <w:t>Также есть специальные числовые значения Infinity (бесконечность) и NaN.</w:t>
      </w:r>
    </w:p>
    <w:p w:rsidR="002C4D33" w:rsidRPr="002C4D33" w:rsidRDefault="002C4D33" w:rsidP="002C4D33">
      <w:pPr>
        <w:rPr>
          <w:rFonts w:asciiTheme="minorHAnsi" w:hAnsiTheme="minorHAnsi"/>
        </w:rPr>
      </w:pPr>
      <w:r w:rsidRPr="002C4D33">
        <w:rPr>
          <w:rFonts w:asciiTheme="minorHAnsi" w:hAnsiTheme="minorHAnsi"/>
        </w:rPr>
        <w:t>Значение NaN обозначает ошибку и является результатом числовой операции, если она некорректна.</w:t>
      </w:r>
    </w:p>
    <w:p w:rsidR="002C4D33" w:rsidRPr="002C4D33" w:rsidRDefault="002C4D33" w:rsidP="002C4D33">
      <w:pPr>
        <w:rPr>
          <w:rFonts w:asciiTheme="minorHAnsi" w:hAnsiTheme="minorHAnsi"/>
        </w:rPr>
      </w:pPr>
      <w:r w:rsidRPr="002C4D33">
        <w:rPr>
          <w:rFonts w:asciiTheme="minorHAnsi" w:hAnsiTheme="minorHAnsi"/>
          <w:b/>
          <w:bCs/>
        </w:rPr>
        <w:t>Значение null не является «ссылкой на нулевой адрес/объект» или чем-то подобным. Это просто специальное значение.</w:t>
      </w:r>
    </w:p>
    <w:p w:rsidR="002C4D33" w:rsidRPr="002C4D33" w:rsidRDefault="002C4D33" w:rsidP="002C4D33">
      <w:pPr>
        <w:rPr>
          <w:rFonts w:asciiTheme="minorHAnsi" w:hAnsiTheme="minorHAnsi"/>
        </w:rPr>
      </w:pPr>
      <w:r w:rsidRPr="002C4D33">
        <w:rPr>
          <w:rFonts w:asciiTheme="minorHAnsi" w:hAnsiTheme="minorHAnsi"/>
        </w:rPr>
        <w:t>Оно присваивается, если мы хотим указать, что значение переменной неизвестно.</w:t>
      </w:r>
    </w:p>
    <w:p w:rsidR="002C4D33" w:rsidRPr="002C4D33" w:rsidRDefault="002C4D33" w:rsidP="002C4D33">
      <w:pPr>
        <w:rPr>
          <w:rFonts w:asciiTheme="minorHAnsi" w:hAnsiTheme="minorHAnsi"/>
        </w:rPr>
      </w:pPr>
      <w:r w:rsidRPr="002C4D33">
        <w:rPr>
          <w:rFonts w:asciiTheme="minorHAnsi" w:hAnsiTheme="minorHAnsi"/>
        </w:rPr>
        <w:t>Например:</w:t>
      </w:r>
    </w:p>
    <w:p w:rsidR="002C4D33" w:rsidRPr="00A2608E" w:rsidRDefault="002C4D33" w:rsidP="00A2608E">
      <w:pPr>
        <w:pStyle w:val="af1"/>
        <w:rPr>
          <w:rStyle w:val="af0"/>
          <w:b w:val="0"/>
          <w:color w:val="auto"/>
        </w:rPr>
      </w:pPr>
      <w:r w:rsidRPr="00A2608E">
        <w:rPr>
          <w:rStyle w:val="af0"/>
          <w:b w:val="0"/>
          <w:color w:val="auto"/>
        </w:rPr>
        <w:t>var age = null; // возраст неизвестен</w:t>
      </w:r>
    </w:p>
    <w:p w:rsidR="002C4D33" w:rsidRPr="002C4D33" w:rsidRDefault="002C4D33" w:rsidP="002C4D33">
      <w:pPr>
        <w:rPr>
          <w:rFonts w:asciiTheme="minorHAnsi" w:hAnsiTheme="minorHAnsi"/>
        </w:rPr>
      </w:pPr>
      <w:r w:rsidRPr="002C4D33">
        <w:rPr>
          <w:rFonts w:asciiTheme="minorHAnsi" w:hAnsiTheme="minorHAnsi"/>
          <w:b/>
          <w:bCs/>
        </w:rPr>
        <w:t>Значение undefined означает «переменная не присвоена».</w:t>
      </w:r>
    </w:p>
    <w:p w:rsidR="002C4D33" w:rsidRPr="002C4D33" w:rsidRDefault="002C4D33" w:rsidP="002C4D33">
      <w:pPr>
        <w:rPr>
          <w:rFonts w:asciiTheme="minorHAnsi" w:hAnsiTheme="minorHAnsi"/>
        </w:rPr>
      </w:pPr>
      <w:r w:rsidRPr="002C4D33">
        <w:rPr>
          <w:rFonts w:asciiTheme="minorHAnsi" w:hAnsiTheme="minorHAnsi"/>
        </w:rPr>
        <w:t>Например:</w:t>
      </w:r>
    </w:p>
    <w:p w:rsidR="002C4D33" w:rsidRPr="00A2608E" w:rsidRDefault="002C4D33" w:rsidP="00A2608E">
      <w:pPr>
        <w:pStyle w:val="af1"/>
        <w:rPr>
          <w:rStyle w:val="af0"/>
          <w:b w:val="0"/>
          <w:color w:val="auto"/>
        </w:rPr>
      </w:pPr>
      <w:r w:rsidRPr="00A2608E">
        <w:rPr>
          <w:rStyle w:val="af0"/>
          <w:b w:val="0"/>
          <w:color w:val="auto"/>
        </w:rPr>
        <w:t>var x;</w:t>
      </w:r>
    </w:p>
    <w:p w:rsidR="002C4D33" w:rsidRPr="00A2608E" w:rsidRDefault="002C4D33" w:rsidP="00A2608E">
      <w:pPr>
        <w:pStyle w:val="af1"/>
        <w:rPr>
          <w:rStyle w:val="af0"/>
          <w:b w:val="0"/>
          <w:color w:val="auto"/>
        </w:rPr>
      </w:pPr>
      <w:r w:rsidRPr="00A2608E">
        <w:rPr>
          <w:rStyle w:val="af0"/>
          <w:b w:val="0"/>
          <w:color w:val="auto"/>
        </w:rPr>
        <w:t>alert( x ); // undefined</w:t>
      </w:r>
    </w:p>
    <w:p w:rsidR="002C4D33" w:rsidRPr="002C4D33" w:rsidRDefault="002C4D33" w:rsidP="00086F55">
      <w:pPr>
        <w:numPr>
          <w:ilvl w:val="0"/>
          <w:numId w:val="28"/>
        </w:numPr>
        <w:rPr>
          <w:rFonts w:asciiTheme="minorHAnsi" w:hAnsiTheme="minorHAnsi"/>
        </w:rPr>
      </w:pPr>
      <w:r w:rsidRPr="002C4D33">
        <w:rPr>
          <w:rFonts w:asciiTheme="minorHAnsi" w:hAnsiTheme="minorHAnsi"/>
        </w:rPr>
        <w:t>Можно присвоить его и явным образом: x = undefined, но так делать не рекомендуется.</w:t>
      </w:r>
    </w:p>
    <w:p w:rsidR="002C4D33" w:rsidRPr="002C4D33" w:rsidRDefault="002C4D33" w:rsidP="00086F55">
      <w:pPr>
        <w:numPr>
          <w:ilvl w:val="0"/>
          <w:numId w:val="28"/>
        </w:numPr>
        <w:rPr>
          <w:rFonts w:asciiTheme="minorHAnsi" w:hAnsiTheme="minorHAnsi"/>
        </w:rPr>
      </w:pPr>
      <w:r w:rsidRPr="002C4D33">
        <w:rPr>
          <w:rFonts w:asciiTheme="minorHAnsi" w:hAnsiTheme="minorHAnsi"/>
        </w:rPr>
        <w:t>В имени переменной могут быть использованы любые буквы или цифры, но цифра не может быть первой. Символы доллар $ и подчёркивание _ допускаются наравне с буквами.</w:t>
      </w:r>
    </w:p>
    <w:p w:rsidR="002C4D33" w:rsidRPr="002C4D33" w:rsidRDefault="002C4D33" w:rsidP="008735FE">
      <w:pPr>
        <w:pStyle w:val="2"/>
      </w:pPr>
      <w:bookmarkStart w:id="219" w:name="строгий-режим"/>
      <w:r w:rsidRPr="00A63B92">
        <w:t>Строгий режим</w:t>
      </w:r>
      <w:bookmarkEnd w:id="219"/>
    </w:p>
    <w:p w:rsidR="002C4D33" w:rsidRPr="002C4D33" w:rsidRDefault="002C4D33" w:rsidP="002C4D33">
      <w:pPr>
        <w:rPr>
          <w:rFonts w:asciiTheme="minorHAnsi" w:hAnsiTheme="minorHAnsi"/>
        </w:rPr>
      </w:pPr>
      <w:r w:rsidRPr="002C4D33">
        <w:rPr>
          <w:rFonts w:asciiTheme="minorHAnsi" w:hAnsiTheme="minorHAnsi"/>
        </w:rPr>
        <w:t>Для того, чтобы интерпретатор работал в режиме максимального соответствия современному стандарту, нужно начинать скрипт директивой 'use strict';</w:t>
      </w:r>
    </w:p>
    <w:p w:rsidR="002C4D33" w:rsidRPr="00A2608E" w:rsidRDefault="002C4D33" w:rsidP="00A2608E">
      <w:pPr>
        <w:pStyle w:val="af1"/>
        <w:rPr>
          <w:rStyle w:val="af0"/>
          <w:b w:val="0"/>
          <w:color w:val="auto"/>
        </w:rPr>
      </w:pPr>
      <w:r w:rsidRPr="00A2608E">
        <w:rPr>
          <w:rStyle w:val="af0"/>
          <w:b w:val="0"/>
          <w:color w:val="auto"/>
        </w:rPr>
        <w:t>'use strict';</w:t>
      </w:r>
    </w:p>
    <w:p w:rsidR="002C4D33" w:rsidRPr="00A2608E" w:rsidRDefault="002C4D33" w:rsidP="00A2608E">
      <w:pPr>
        <w:pStyle w:val="af1"/>
        <w:rPr>
          <w:rStyle w:val="af0"/>
          <w:b w:val="0"/>
          <w:color w:val="auto"/>
        </w:rPr>
      </w:pPr>
      <w:r w:rsidRPr="00A2608E">
        <w:rPr>
          <w:rStyle w:val="af0"/>
          <w:b w:val="0"/>
          <w:color w:val="auto"/>
        </w:rPr>
        <w:t>...</w:t>
      </w:r>
    </w:p>
    <w:p w:rsidR="002C4D33" w:rsidRPr="002C4D33" w:rsidRDefault="002C4D33" w:rsidP="002C4D33">
      <w:pPr>
        <w:rPr>
          <w:rFonts w:asciiTheme="minorHAnsi" w:hAnsiTheme="minorHAnsi"/>
        </w:rPr>
      </w:pPr>
      <w:r w:rsidRPr="002C4D33">
        <w:rPr>
          <w:rFonts w:asciiTheme="minorHAnsi" w:hAnsiTheme="minorHAnsi"/>
        </w:rPr>
        <w:t>Эта директива может также указываться в начале функций. При этом функция будет выполняться в режиме соответствия, а на внешний код такая директива не повлияет.</w:t>
      </w:r>
    </w:p>
    <w:p w:rsidR="002C4D33" w:rsidRPr="002C4D33" w:rsidRDefault="002C4D33" w:rsidP="002C4D33">
      <w:pPr>
        <w:rPr>
          <w:rFonts w:asciiTheme="minorHAnsi" w:hAnsiTheme="minorHAnsi"/>
        </w:rPr>
      </w:pPr>
      <w:r w:rsidRPr="002C4D33">
        <w:rPr>
          <w:rFonts w:asciiTheme="minorHAnsi" w:hAnsiTheme="minorHAnsi"/>
        </w:rPr>
        <w:t>Одно из важных изменений в современном стандарте – все переменные нужно объявлять через var. Есть и другие, которые мы изучим позже, вместе с соответствующими возможностями языка.</w:t>
      </w:r>
    </w:p>
    <w:p w:rsidR="002C4D33" w:rsidRPr="002C4D33" w:rsidRDefault="002C4D33" w:rsidP="008735FE">
      <w:pPr>
        <w:pStyle w:val="2"/>
      </w:pPr>
      <w:bookmarkStart w:id="220" w:name="взаимодействие-с-посетителем"/>
      <w:r w:rsidRPr="00535C26">
        <w:t>Взаимодействие с посетителем</w:t>
      </w:r>
      <w:bookmarkEnd w:id="220"/>
    </w:p>
    <w:p w:rsidR="002C4D33" w:rsidRPr="002C4D33" w:rsidRDefault="002C4D33" w:rsidP="002C4D33">
      <w:pPr>
        <w:rPr>
          <w:rFonts w:asciiTheme="minorHAnsi" w:hAnsiTheme="minorHAnsi"/>
        </w:rPr>
      </w:pPr>
      <w:r w:rsidRPr="002C4D33">
        <w:rPr>
          <w:rFonts w:asciiTheme="minorHAnsi" w:hAnsiTheme="minorHAnsi"/>
        </w:rPr>
        <w:t>Простейшие функции для взаимодействия с посетителем в браузере:</w:t>
      </w:r>
    </w:p>
    <w:p w:rsidR="002C4D33" w:rsidRPr="00A2608E" w:rsidRDefault="002C4D33" w:rsidP="00A2608E">
      <w:pPr>
        <w:pStyle w:val="af1"/>
        <w:rPr>
          <w:rStyle w:val="af0"/>
          <w:b w:val="0"/>
          <w:color w:val="auto"/>
        </w:rPr>
      </w:pPr>
      <w:r w:rsidRPr="00A2608E">
        <w:rPr>
          <w:rStyle w:val="af0"/>
          <w:b w:val="0"/>
          <w:color w:val="auto"/>
        </w:rPr>
        <w:t>«prompt(вопрос[, по_умолчанию])»</w:t>
      </w:r>
    </w:p>
    <w:p w:rsidR="002C4D33" w:rsidRPr="002C4D33" w:rsidRDefault="002C4D33" w:rsidP="002C4D33">
      <w:pPr>
        <w:rPr>
          <w:rFonts w:asciiTheme="minorHAnsi" w:hAnsiTheme="minorHAnsi"/>
        </w:rPr>
      </w:pPr>
      <w:r w:rsidRPr="002C4D33">
        <w:rPr>
          <w:rFonts w:asciiTheme="minorHAnsi" w:hAnsiTheme="minorHAnsi"/>
        </w:rPr>
        <w:t>Задать вопрос и возвратить введённую строку, либо null, если посетитель нажал «Отмена».</w:t>
      </w:r>
    </w:p>
    <w:p w:rsidR="002C4D33" w:rsidRPr="00A2608E" w:rsidRDefault="002C4D33" w:rsidP="00A2608E">
      <w:pPr>
        <w:pStyle w:val="af1"/>
        <w:rPr>
          <w:rStyle w:val="af0"/>
          <w:b w:val="0"/>
          <w:color w:val="auto"/>
        </w:rPr>
      </w:pPr>
      <w:r w:rsidRPr="00A2608E">
        <w:rPr>
          <w:rStyle w:val="af0"/>
          <w:b w:val="0"/>
          <w:color w:val="auto"/>
        </w:rPr>
        <w:t>«confirm(вопрос)»</w:t>
      </w:r>
    </w:p>
    <w:p w:rsidR="002C4D33" w:rsidRPr="002C4D33" w:rsidRDefault="002C4D33" w:rsidP="002C4D33">
      <w:pPr>
        <w:rPr>
          <w:rFonts w:asciiTheme="minorHAnsi" w:hAnsiTheme="minorHAnsi"/>
        </w:rPr>
      </w:pPr>
      <w:r w:rsidRPr="002C4D33">
        <w:rPr>
          <w:rFonts w:asciiTheme="minorHAnsi" w:hAnsiTheme="minorHAnsi"/>
        </w:rPr>
        <w:t>Задать вопрос и предложить кнопки «Ок», «Отмена». Возвращает, соответственно, true/false.</w:t>
      </w:r>
    </w:p>
    <w:p w:rsidR="002C4D33" w:rsidRPr="00A2608E" w:rsidRDefault="002C4D33" w:rsidP="00A2608E">
      <w:pPr>
        <w:pStyle w:val="af1"/>
        <w:rPr>
          <w:rStyle w:val="af0"/>
          <w:b w:val="0"/>
          <w:color w:val="auto"/>
        </w:rPr>
      </w:pPr>
      <w:r w:rsidRPr="00A2608E">
        <w:rPr>
          <w:rStyle w:val="af0"/>
          <w:b w:val="0"/>
          <w:color w:val="auto"/>
        </w:rPr>
        <w:t>«alert(сообщение)»</w:t>
      </w:r>
    </w:p>
    <w:p w:rsidR="002C4D33" w:rsidRPr="002C4D33" w:rsidRDefault="002C4D33" w:rsidP="002C4D33">
      <w:pPr>
        <w:rPr>
          <w:rFonts w:asciiTheme="minorHAnsi" w:hAnsiTheme="minorHAnsi"/>
        </w:rPr>
      </w:pPr>
      <w:r w:rsidRPr="002C4D33">
        <w:rPr>
          <w:rFonts w:asciiTheme="minorHAnsi" w:hAnsiTheme="minorHAnsi"/>
        </w:rPr>
        <w:t>Вывести сообщение на экран.</w:t>
      </w:r>
    </w:p>
    <w:p w:rsidR="002C4D33" w:rsidRPr="002C4D33" w:rsidRDefault="002C4D33" w:rsidP="002C4D33">
      <w:pPr>
        <w:rPr>
          <w:rFonts w:asciiTheme="minorHAnsi" w:hAnsiTheme="minorHAnsi"/>
        </w:rPr>
      </w:pPr>
      <w:r w:rsidRPr="002C4D33">
        <w:rPr>
          <w:rFonts w:asciiTheme="minorHAnsi" w:hAnsiTheme="minorHAnsi"/>
        </w:rPr>
        <w:t xml:space="preserve">Все эти функции являются </w:t>
      </w:r>
      <w:r w:rsidRPr="002C4D33">
        <w:rPr>
          <w:rFonts w:asciiTheme="minorHAnsi" w:hAnsiTheme="minorHAnsi"/>
          <w:i/>
          <w:iCs/>
        </w:rPr>
        <w:t>модальными</w:t>
      </w:r>
      <w:r w:rsidRPr="002C4D33">
        <w:rPr>
          <w:rFonts w:asciiTheme="minorHAnsi" w:hAnsiTheme="minorHAnsi"/>
        </w:rPr>
        <w:t>, т.е. не позволяют посетителю взаимодействовать со страницей до ответа.</w:t>
      </w:r>
    </w:p>
    <w:p w:rsidR="002C4D33" w:rsidRPr="002C4D33" w:rsidRDefault="002C4D33" w:rsidP="002C4D33">
      <w:pPr>
        <w:rPr>
          <w:rFonts w:asciiTheme="minorHAnsi" w:hAnsiTheme="minorHAnsi"/>
        </w:rPr>
      </w:pPr>
      <w:r w:rsidRPr="002C4D33">
        <w:rPr>
          <w:rFonts w:asciiTheme="minorHAnsi" w:hAnsiTheme="minorHAnsi"/>
        </w:rPr>
        <w:t>Например:</w:t>
      </w:r>
    </w:p>
    <w:p w:rsidR="002C4D33" w:rsidRPr="00717858" w:rsidRDefault="002C4D33" w:rsidP="00717858">
      <w:pPr>
        <w:pStyle w:val="af1"/>
        <w:rPr>
          <w:rStyle w:val="af0"/>
          <w:b w:val="0"/>
          <w:color w:val="auto"/>
        </w:rPr>
      </w:pPr>
      <w:r w:rsidRPr="00717858">
        <w:rPr>
          <w:rStyle w:val="af0"/>
          <w:b w:val="0"/>
          <w:color w:val="auto"/>
        </w:rPr>
        <w:t>var userName = prompt("Введите имя?", "Василий");</w:t>
      </w:r>
    </w:p>
    <w:p w:rsidR="002C4D33" w:rsidRPr="00717858" w:rsidRDefault="002C4D33" w:rsidP="00717858">
      <w:pPr>
        <w:pStyle w:val="af1"/>
        <w:rPr>
          <w:rStyle w:val="af0"/>
          <w:b w:val="0"/>
          <w:color w:val="auto"/>
        </w:rPr>
      </w:pPr>
      <w:r w:rsidRPr="00717858">
        <w:rPr>
          <w:rStyle w:val="af0"/>
          <w:b w:val="0"/>
          <w:color w:val="auto"/>
        </w:rPr>
        <w:t>var isTeaWanted = confirm("Вы хотите чаю?");</w:t>
      </w:r>
    </w:p>
    <w:p w:rsidR="002C4D33" w:rsidRPr="002C4D33" w:rsidRDefault="002C4D33" w:rsidP="002C4D33">
      <w:pPr>
        <w:rPr>
          <w:rFonts w:asciiTheme="minorHAnsi" w:hAnsiTheme="minorHAnsi"/>
        </w:rPr>
      </w:pPr>
    </w:p>
    <w:p w:rsidR="002C4D33" w:rsidRPr="00717858" w:rsidRDefault="002C4D33" w:rsidP="00717858">
      <w:pPr>
        <w:pStyle w:val="af1"/>
        <w:rPr>
          <w:rStyle w:val="af0"/>
          <w:b w:val="0"/>
          <w:color w:val="auto"/>
        </w:rPr>
      </w:pPr>
      <w:r w:rsidRPr="00717858">
        <w:rPr>
          <w:rStyle w:val="af0"/>
          <w:b w:val="0"/>
          <w:color w:val="auto"/>
        </w:rPr>
        <w:t>alert( "Посетитель: " + userName );</w:t>
      </w:r>
    </w:p>
    <w:p w:rsidR="002C4D33" w:rsidRPr="00717858" w:rsidRDefault="002C4D33" w:rsidP="00717858">
      <w:pPr>
        <w:pStyle w:val="af1"/>
        <w:rPr>
          <w:rStyle w:val="af0"/>
          <w:b w:val="0"/>
          <w:color w:val="auto"/>
        </w:rPr>
      </w:pPr>
      <w:r w:rsidRPr="00717858">
        <w:rPr>
          <w:rStyle w:val="af0"/>
          <w:b w:val="0"/>
          <w:color w:val="auto"/>
        </w:rPr>
        <w:t>alert( "Чай: " + isTeaWanted );</w:t>
      </w:r>
    </w:p>
    <w:p w:rsidR="002C4D33" w:rsidRPr="002C4D33" w:rsidRDefault="002C4D33" w:rsidP="008735FE">
      <w:pPr>
        <w:pStyle w:val="2"/>
      </w:pPr>
      <w:bookmarkStart w:id="221" w:name="особенности-операторов"/>
      <w:r w:rsidRPr="00535C26">
        <w:t>Особенности операторов</w:t>
      </w:r>
      <w:bookmarkEnd w:id="221"/>
    </w:p>
    <w:p w:rsidR="002C4D33" w:rsidRPr="002C4D33" w:rsidRDefault="002C4D33" w:rsidP="00086F55">
      <w:pPr>
        <w:numPr>
          <w:ilvl w:val="0"/>
          <w:numId w:val="29"/>
        </w:numPr>
        <w:rPr>
          <w:rFonts w:asciiTheme="minorHAnsi" w:hAnsiTheme="minorHAnsi"/>
        </w:rPr>
      </w:pPr>
      <w:r w:rsidRPr="002C4D33">
        <w:rPr>
          <w:rFonts w:asciiTheme="minorHAnsi" w:hAnsiTheme="minorHAnsi"/>
          <w:b/>
          <w:bCs/>
        </w:rPr>
        <w:t>Для сложения строк используется оператор +.</w:t>
      </w:r>
    </w:p>
    <w:p w:rsidR="002C4D33" w:rsidRPr="002C4D33" w:rsidRDefault="002C4D33" w:rsidP="002C4D33">
      <w:pPr>
        <w:rPr>
          <w:rFonts w:asciiTheme="minorHAnsi" w:hAnsiTheme="minorHAnsi"/>
        </w:rPr>
      </w:pPr>
      <w:r w:rsidRPr="002C4D33">
        <w:rPr>
          <w:rFonts w:asciiTheme="minorHAnsi" w:hAnsiTheme="minorHAnsi"/>
        </w:rPr>
        <w:t>Если хоть один аргумент – строка, то другой тоже приводится к строке:</w:t>
      </w:r>
    </w:p>
    <w:p w:rsidR="002C4D33" w:rsidRPr="002C4D33" w:rsidRDefault="002C4D33" w:rsidP="00695622">
      <w:pPr>
        <w:pStyle w:val="af1"/>
      </w:pPr>
      <w:r w:rsidRPr="002C4D33">
        <w:t>alert( 1 + 2 ); // 3, число</w:t>
      </w:r>
    </w:p>
    <w:p w:rsidR="002C4D33" w:rsidRPr="002C4D33" w:rsidRDefault="002C4D33" w:rsidP="00695622">
      <w:pPr>
        <w:pStyle w:val="af1"/>
      </w:pPr>
      <w:r w:rsidRPr="002C4D33">
        <w:t>alert( '1' + 2 ); // '12', строка</w:t>
      </w:r>
    </w:p>
    <w:p w:rsidR="002C4D33" w:rsidRPr="002C4D33" w:rsidRDefault="002C4D33" w:rsidP="00695622">
      <w:pPr>
        <w:pStyle w:val="af1"/>
      </w:pPr>
      <w:r w:rsidRPr="002C4D33">
        <w:t>alert( 1 + '2' ); // '12', строка</w:t>
      </w:r>
    </w:p>
    <w:p w:rsidR="002C4D33" w:rsidRPr="002C4D33" w:rsidRDefault="002C4D33" w:rsidP="002C4D33">
      <w:pPr>
        <w:rPr>
          <w:rFonts w:asciiTheme="minorHAnsi" w:hAnsiTheme="minorHAnsi"/>
        </w:rPr>
      </w:pPr>
      <w:r w:rsidRPr="002C4D33">
        <w:rPr>
          <w:rFonts w:asciiTheme="minorHAnsi" w:hAnsiTheme="minorHAnsi"/>
        </w:rPr>
        <w:t xml:space="preserve">  </w:t>
      </w:r>
      <w:r w:rsidRPr="002C4D33">
        <w:rPr>
          <w:rFonts w:asciiTheme="minorHAnsi" w:hAnsiTheme="minorHAnsi"/>
          <w:b/>
          <w:bCs/>
        </w:rPr>
        <w:t>Сравнение === проверяет точное равенство, включая одинаковый тип.</w:t>
      </w:r>
      <w:r w:rsidRPr="002C4D33">
        <w:rPr>
          <w:rFonts w:asciiTheme="minorHAnsi" w:hAnsiTheme="minorHAnsi"/>
        </w:rPr>
        <w:t xml:space="preserve"> Это самый очевидный и надёжный способ сравнения.</w:t>
      </w:r>
    </w:p>
    <w:p w:rsidR="002C4D33" w:rsidRPr="002C4D33" w:rsidRDefault="002C4D33" w:rsidP="002C4D33">
      <w:pPr>
        <w:rPr>
          <w:rFonts w:asciiTheme="minorHAnsi" w:hAnsiTheme="minorHAnsi"/>
        </w:rPr>
      </w:pPr>
      <w:r w:rsidRPr="002C4D33">
        <w:rPr>
          <w:rFonts w:asciiTheme="minorHAnsi" w:hAnsiTheme="minorHAnsi"/>
        </w:rPr>
        <w:t xml:space="preserve">  </w:t>
      </w:r>
      <w:r w:rsidRPr="002C4D33">
        <w:rPr>
          <w:rFonts w:asciiTheme="minorHAnsi" w:hAnsiTheme="minorHAnsi"/>
          <w:b/>
          <w:bCs/>
        </w:rPr>
        <w:t>Остальные сравнения == &lt; &lt;= &gt; &gt;= осуществляют числовое приведение типа:</w:t>
      </w:r>
    </w:p>
    <w:p w:rsidR="002C4D33" w:rsidRPr="002C4D33" w:rsidRDefault="002C4D33" w:rsidP="00695622">
      <w:pPr>
        <w:pStyle w:val="af1"/>
      </w:pPr>
      <w:r w:rsidRPr="002C4D33">
        <w:t>alert( 0 == false ); // true</w:t>
      </w:r>
    </w:p>
    <w:p w:rsidR="002C4D33" w:rsidRPr="002C4D33" w:rsidRDefault="002C4D33" w:rsidP="00695622">
      <w:pPr>
        <w:pStyle w:val="af1"/>
      </w:pPr>
      <w:r w:rsidRPr="002C4D33">
        <w:t>alert( true &gt; 0 ); // true</w:t>
      </w:r>
    </w:p>
    <w:p w:rsidR="002C4D33" w:rsidRPr="002C4D33" w:rsidRDefault="002C4D33" w:rsidP="002C4D33">
      <w:pPr>
        <w:rPr>
          <w:rFonts w:asciiTheme="minorHAnsi" w:hAnsiTheme="minorHAnsi"/>
        </w:rPr>
      </w:pPr>
      <w:r w:rsidRPr="002C4D33">
        <w:rPr>
          <w:rFonts w:asciiTheme="minorHAnsi" w:hAnsiTheme="minorHAnsi"/>
        </w:rPr>
        <w:t>Исключение – сравнение двух строк, которое о</w:t>
      </w:r>
      <w:r w:rsidR="00535C26">
        <w:rPr>
          <w:rFonts w:asciiTheme="minorHAnsi" w:hAnsiTheme="minorHAnsi"/>
        </w:rPr>
        <w:t>существляется лексикографически.</w:t>
      </w:r>
    </w:p>
    <w:p w:rsidR="002C4D33" w:rsidRPr="002C4D33" w:rsidRDefault="002C4D33" w:rsidP="002C4D33">
      <w:pPr>
        <w:rPr>
          <w:rFonts w:asciiTheme="minorHAnsi" w:hAnsiTheme="minorHAnsi"/>
        </w:rPr>
      </w:pPr>
      <w:r w:rsidRPr="002C4D33">
        <w:rPr>
          <w:rFonts w:asciiTheme="minorHAnsi" w:hAnsiTheme="minorHAnsi"/>
        </w:rPr>
        <w:t>Также: значения null и undefined при == равны друг другу и не равны ничему ещё. А при операторах больше/меньше происходит приведение null к 0, а undefined к NaN.</w:t>
      </w:r>
    </w:p>
    <w:p w:rsidR="002C4D33" w:rsidRPr="002C4D33" w:rsidRDefault="002C4D33" w:rsidP="002C4D33">
      <w:pPr>
        <w:rPr>
          <w:rFonts w:asciiTheme="minorHAnsi" w:hAnsiTheme="minorHAnsi"/>
        </w:rPr>
      </w:pPr>
      <w:r w:rsidRPr="002C4D33">
        <w:rPr>
          <w:rFonts w:asciiTheme="minorHAnsi" w:hAnsiTheme="minorHAnsi"/>
        </w:rPr>
        <w:t>Такое поведение может привести к неочевидным результатам, поэтому лучше всего использовать для сравнения с null/undefined оператор ===. Оператор == тоже можно, если не хотите отличать null от undefined.</w:t>
      </w:r>
    </w:p>
    <w:p w:rsidR="002C4D33" w:rsidRPr="002C4D33" w:rsidRDefault="002C4D33" w:rsidP="002C4D33">
      <w:pPr>
        <w:rPr>
          <w:rFonts w:asciiTheme="minorHAnsi" w:hAnsiTheme="minorHAnsi"/>
        </w:rPr>
      </w:pPr>
      <w:r w:rsidRPr="002C4D33">
        <w:rPr>
          <w:rFonts w:asciiTheme="minorHAnsi" w:hAnsiTheme="minorHAnsi"/>
        </w:rPr>
        <w:t>Например, забавное следствие этих правил для null:</w:t>
      </w:r>
    </w:p>
    <w:p w:rsidR="002C4D33" w:rsidRPr="002C4D33" w:rsidRDefault="002C4D33" w:rsidP="00695622">
      <w:pPr>
        <w:pStyle w:val="af1"/>
      </w:pPr>
      <w:r w:rsidRPr="002C4D33">
        <w:t>alert( null &gt; 0 );  // false, т.к. null преобразовано к 0</w:t>
      </w:r>
    </w:p>
    <w:p w:rsidR="002C4D33" w:rsidRPr="002C4D33" w:rsidRDefault="002C4D33" w:rsidP="00695622">
      <w:pPr>
        <w:pStyle w:val="af1"/>
      </w:pPr>
      <w:r w:rsidRPr="002C4D33">
        <w:t>alert( null &gt;= 0 ); // true, т.к. null преобразовано к 0</w:t>
      </w:r>
    </w:p>
    <w:p w:rsidR="002C4D33" w:rsidRPr="002C4D33" w:rsidRDefault="002C4D33" w:rsidP="00695622">
      <w:pPr>
        <w:pStyle w:val="af1"/>
      </w:pPr>
      <w:r w:rsidRPr="002C4D33">
        <w:t>alert( null == 0 ); // false, в стандарте явно указано, что null равен лишь undefined</w:t>
      </w:r>
    </w:p>
    <w:p w:rsidR="002C4D33" w:rsidRPr="002C4D33" w:rsidRDefault="002C4D33" w:rsidP="002C4D33">
      <w:pPr>
        <w:rPr>
          <w:rFonts w:asciiTheme="minorHAnsi" w:hAnsiTheme="minorHAnsi"/>
        </w:rPr>
      </w:pPr>
      <w:r w:rsidRPr="002C4D33">
        <w:rPr>
          <w:rFonts w:asciiTheme="minorHAnsi" w:hAnsiTheme="minorHAnsi"/>
        </w:rPr>
        <w:t>  С точки зрения здравого смысла такое невозможно. Значение null не равно нулю и не больше, но при этом null &gt;= 0 возвращает true!</w:t>
      </w:r>
    </w:p>
    <w:p w:rsidR="002C4D33" w:rsidRPr="002C4D33" w:rsidRDefault="002C4D33" w:rsidP="002C4D33">
      <w:pPr>
        <w:rPr>
          <w:rFonts w:asciiTheme="minorHAnsi" w:hAnsiTheme="minorHAnsi"/>
        </w:rPr>
      </w:pPr>
      <w:r w:rsidRPr="002C4D33">
        <w:rPr>
          <w:rFonts w:asciiTheme="minorHAnsi" w:hAnsiTheme="minorHAnsi"/>
        </w:rPr>
        <w:t xml:space="preserve">  </w:t>
      </w:r>
      <w:r w:rsidRPr="002C4D33">
        <w:rPr>
          <w:rFonts w:asciiTheme="minorHAnsi" w:hAnsiTheme="minorHAnsi"/>
          <w:b/>
          <w:bCs/>
        </w:rPr>
        <w:t>Сравнение строк – лексикографическое, символы сравниваются по своим unicode-кодам.</w:t>
      </w:r>
    </w:p>
    <w:p w:rsidR="002C4D33" w:rsidRPr="002C4D33" w:rsidRDefault="002C4D33" w:rsidP="002C4D33">
      <w:pPr>
        <w:rPr>
          <w:rFonts w:asciiTheme="minorHAnsi" w:hAnsiTheme="minorHAnsi"/>
        </w:rPr>
      </w:pPr>
      <w:r w:rsidRPr="002C4D33">
        <w:rPr>
          <w:rFonts w:asciiTheme="minorHAnsi" w:hAnsiTheme="minorHAnsi"/>
        </w:rPr>
        <w:t>Поэтому получается, что строчные буквы всегда больше, чем прописные:</w:t>
      </w:r>
    </w:p>
    <w:p w:rsidR="002C4D33" w:rsidRPr="00842125" w:rsidRDefault="002C4D33" w:rsidP="00695622">
      <w:pPr>
        <w:pStyle w:val="af1"/>
        <w:rPr>
          <w:lang w:val="en-US"/>
        </w:rPr>
      </w:pPr>
      <w:r w:rsidRPr="002C4D33">
        <w:t>alert( 'а' &gt; 'Я' ); // true</w:t>
      </w:r>
    </w:p>
    <w:p w:rsidR="002C4D33" w:rsidRPr="002C4D33" w:rsidRDefault="002C4D33" w:rsidP="008735FE">
      <w:pPr>
        <w:pStyle w:val="2"/>
      </w:pPr>
      <w:bookmarkStart w:id="222" w:name="логические-операторы"/>
      <w:r w:rsidRPr="00535C26">
        <w:lastRenderedPageBreak/>
        <w:t>Логические операторы</w:t>
      </w:r>
      <w:bookmarkEnd w:id="222"/>
    </w:p>
    <w:p w:rsidR="002C4D33" w:rsidRPr="002C4D33" w:rsidRDefault="002C4D33" w:rsidP="002C4D33">
      <w:pPr>
        <w:rPr>
          <w:rFonts w:asciiTheme="minorHAnsi" w:hAnsiTheme="minorHAnsi"/>
        </w:rPr>
      </w:pPr>
      <w:r w:rsidRPr="002C4D33">
        <w:rPr>
          <w:rFonts w:asciiTheme="minorHAnsi" w:hAnsiTheme="minorHAnsi"/>
        </w:rPr>
        <w:t>В JavaScript есть логические операторы: И (обозначается &amp;&amp;), ИЛИ (обозначается ||) и НЕ (обозначается !). Они интерпретируют любое значение как логическое.</w:t>
      </w:r>
    </w:p>
    <w:p w:rsidR="002C4D33" w:rsidRPr="002C4D33" w:rsidRDefault="002C4D33" w:rsidP="002C4D33">
      <w:pPr>
        <w:rPr>
          <w:rFonts w:asciiTheme="minorHAnsi" w:hAnsiTheme="minorHAnsi"/>
        </w:rPr>
      </w:pPr>
      <w:r w:rsidRPr="002C4D33">
        <w:rPr>
          <w:rFonts w:asciiTheme="minorHAnsi" w:hAnsiTheme="minorHAnsi"/>
        </w:rPr>
        <w:t xml:space="preserve">Не стоит путать их с </w:t>
      </w:r>
      <w:r w:rsidRPr="00535C26">
        <w:rPr>
          <w:rFonts w:asciiTheme="minorHAnsi" w:hAnsiTheme="minorHAnsi"/>
        </w:rPr>
        <w:t>побитовыми операторами</w:t>
      </w:r>
      <w:r w:rsidRPr="002C4D33">
        <w:rPr>
          <w:rFonts w:asciiTheme="minorHAnsi" w:hAnsiTheme="minorHAnsi"/>
        </w:rPr>
        <w:t xml:space="preserve"> И, ИЛИ, НЕ, которые тоже есть в JavaScript и работают с числами на уровне битов.</w:t>
      </w:r>
    </w:p>
    <w:p w:rsidR="002C4D33" w:rsidRPr="002C4D33" w:rsidRDefault="002C4D33" w:rsidP="002C4D33">
      <w:pPr>
        <w:rPr>
          <w:rFonts w:asciiTheme="minorHAnsi" w:hAnsiTheme="minorHAnsi"/>
        </w:rPr>
      </w:pPr>
      <w:r w:rsidRPr="002C4D33">
        <w:rPr>
          <w:rFonts w:asciiTheme="minorHAnsi" w:hAnsiTheme="minorHAnsi"/>
        </w:rPr>
        <w:t>Как и в большинстве других языков, в логических операторах используется «короткий цикл» вычислений. Например, вычисление выражения 1 &amp;&amp; 0 &amp;&amp; 2 остановится после первого И &amp;&amp;, т.к. понятно что результат будет ложным (ноль интерпретируется как false).</w:t>
      </w:r>
    </w:p>
    <w:p w:rsidR="002C4D33" w:rsidRPr="002C4D33" w:rsidRDefault="002C4D33" w:rsidP="002C4D33">
      <w:pPr>
        <w:rPr>
          <w:rFonts w:asciiTheme="minorHAnsi" w:hAnsiTheme="minorHAnsi"/>
        </w:rPr>
      </w:pPr>
      <w:r w:rsidRPr="002C4D33">
        <w:rPr>
          <w:rFonts w:asciiTheme="minorHAnsi" w:hAnsiTheme="minorHAnsi"/>
          <w:b/>
          <w:bCs/>
        </w:rPr>
        <w:t>Результатом логического оператора служит последнее значение в коротком цикле вычислений.</w:t>
      </w:r>
    </w:p>
    <w:p w:rsidR="002C4D33" w:rsidRPr="002C4D33" w:rsidRDefault="002C4D33" w:rsidP="002C4D33">
      <w:pPr>
        <w:rPr>
          <w:rFonts w:asciiTheme="minorHAnsi" w:hAnsiTheme="minorHAnsi"/>
        </w:rPr>
      </w:pPr>
      <w:r w:rsidRPr="002C4D33">
        <w:rPr>
          <w:rFonts w:asciiTheme="minorHAnsi" w:hAnsiTheme="minorHAnsi"/>
        </w:rPr>
        <w:t>Можно сказать и по-другому: значения хоть и интерпретируются как логические, но то, которое в итоге определяет результат, возвращается без преобразования.</w:t>
      </w:r>
    </w:p>
    <w:p w:rsidR="002C4D33" w:rsidRPr="002C4D33" w:rsidRDefault="002C4D33" w:rsidP="002C4D33">
      <w:pPr>
        <w:rPr>
          <w:rFonts w:asciiTheme="minorHAnsi" w:hAnsiTheme="minorHAnsi"/>
        </w:rPr>
      </w:pPr>
      <w:r w:rsidRPr="002C4D33">
        <w:rPr>
          <w:rFonts w:asciiTheme="minorHAnsi" w:hAnsiTheme="minorHAnsi"/>
        </w:rPr>
        <w:t>Например:</w:t>
      </w:r>
    </w:p>
    <w:p w:rsidR="002C4D33" w:rsidRPr="00DD69F9" w:rsidRDefault="002C4D33" w:rsidP="00DD69F9">
      <w:pPr>
        <w:pStyle w:val="af1"/>
        <w:rPr>
          <w:rStyle w:val="af0"/>
          <w:b w:val="0"/>
          <w:color w:val="auto"/>
        </w:rPr>
      </w:pPr>
      <w:r w:rsidRPr="00DD69F9">
        <w:rPr>
          <w:rStyle w:val="af0"/>
          <w:b w:val="0"/>
          <w:color w:val="auto"/>
        </w:rPr>
        <w:t>alert( 0 &amp;&amp; 1 ); // 0</w:t>
      </w:r>
    </w:p>
    <w:p w:rsidR="002C4D33" w:rsidRPr="00DD69F9" w:rsidRDefault="002C4D33" w:rsidP="00DD69F9">
      <w:pPr>
        <w:pStyle w:val="af1"/>
        <w:rPr>
          <w:rStyle w:val="af0"/>
          <w:b w:val="0"/>
          <w:color w:val="auto"/>
        </w:rPr>
      </w:pPr>
      <w:r w:rsidRPr="00DD69F9">
        <w:rPr>
          <w:rStyle w:val="af0"/>
          <w:b w:val="0"/>
          <w:color w:val="auto"/>
        </w:rPr>
        <w:t>alert( 1 &amp;&amp; 2 &amp;&amp; 3 ); // 3</w:t>
      </w:r>
    </w:p>
    <w:p w:rsidR="002C4D33" w:rsidRPr="00DD69F9" w:rsidRDefault="002C4D33" w:rsidP="00DD69F9">
      <w:pPr>
        <w:pStyle w:val="af1"/>
        <w:rPr>
          <w:rStyle w:val="af0"/>
          <w:b w:val="0"/>
          <w:color w:val="auto"/>
        </w:rPr>
      </w:pPr>
      <w:r w:rsidRPr="00DD69F9">
        <w:rPr>
          <w:rStyle w:val="af0"/>
          <w:b w:val="0"/>
          <w:color w:val="auto"/>
        </w:rPr>
        <w:t>alert( null || 1 || 2 ); // 1</w:t>
      </w:r>
    </w:p>
    <w:p w:rsidR="002C4D33" w:rsidRDefault="002C4D33" w:rsidP="008735FE">
      <w:pPr>
        <w:pStyle w:val="2"/>
        <w:rPr>
          <w:lang w:val="en-US"/>
        </w:rPr>
      </w:pPr>
      <w:bookmarkStart w:id="223" w:name="циклы"/>
      <w:r w:rsidRPr="00535C26">
        <w:t>Циклы</w:t>
      </w:r>
      <w:bookmarkEnd w:id="223"/>
    </w:p>
    <w:p w:rsidR="00695622" w:rsidRPr="00695622" w:rsidRDefault="00695622" w:rsidP="00695622">
      <w:pPr>
        <w:rPr>
          <w:lang w:val="en-US"/>
        </w:rPr>
      </w:pPr>
    </w:p>
    <w:p w:rsidR="002C4D33" w:rsidRPr="00DD69F9" w:rsidRDefault="002C4D33" w:rsidP="00DD69F9">
      <w:pPr>
        <w:pStyle w:val="af1"/>
        <w:rPr>
          <w:rStyle w:val="af0"/>
          <w:b w:val="0"/>
          <w:color w:val="auto"/>
        </w:rPr>
      </w:pPr>
      <w:r w:rsidRPr="00DD69F9">
        <w:rPr>
          <w:rStyle w:val="af0"/>
          <w:b w:val="0"/>
          <w:color w:val="auto"/>
        </w:rPr>
        <w:t>Поддерживаются три вида циклов:</w:t>
      </w:r>
    </w:p>
    <w:p w:rsidR="002C4D33" w:rsidRPr="00DD69F9" w:rsidRDefault="002C4D33" w:rsidP="00DD69F9">
      <w:pPr>
        <w:pStyle w:val="af1"/>
        <w:rPr>
          <w:rStyle w:val="af0"/>
          <w:b w:val="0"/>
          <w:color w:val="auto"/>
        </w:rPr>
      </w:pPr>
      <w:r w:rsidRPr="00DD69F9">
        <w:rPr>
          <w:rStyle w:val="af0"/>
          <w:b w:val="0"/>
          <w:color w:val="auto"/>
        </w:rPr>
        <w:t>// 1</w:t>
      </w:r>
    </w:p>
    <w:p w:rsidR="002C4D33" w:rsidRPr="00DD69F9" w:rsidRDefault="002C4D33" w:rsidP="00DD69F9">
      <w:pPr>
        <w:pStyle w:val="af1"/>
        <w:rPr>
          <w:rStyle w:val="af0"/>
          <w:b w:val="0"/>
          <w:color w:val="auto"/>
        </w:rPr>
      </w:pPr>
      <w:r w:rsidRPr="00DD69F9">
        <w:rPr>
          <w:rStyle w:val="af0"/>
          <w:b w:val="0"/>
          <w:color w:val="auto"/>
        </w:rPr>
        <w:t>while (условие) {</w:t>
      </w:r>
    </w:p>
    <w:p w:rsidR="002C4D33" w:rsidRPr="00DD69F9" w:rsidRDefault="002C4D33" w:rsidP="00DD69F9">
      <w:pPr>
        <w:pStyle w:val="af1"/>
        <w:rPr>
          <w:rStyle w:val="af0"/>
          <w:b w:val="0"/>
          <w:color w:val="auto"/>
        </w:rPr>
      </w:pPr>
      <w:r w:rsidRPr="00DD69F9">
        <w:rPr>
          <w:rStyle w:val="af0"/>
          <w:b w:val="0"/>
          <w:color w:val="auto"/>
        </w:rPr>
        <w:t xml:space="preserve">  ...</w:t>
      </w:r>
    </w:p>
    <w:p w:rsidR="002C4D33" w:rsidRPr="00DD69F9" w:rsidRDefault="002C4D33" w:rsidP="00DD69F9">
      <w:pPr>
        <w:pStyle w:val="af1"/>
        <w:rPr>
          <w:rStyle w:val="af0"/>
          <w:b w:val="0"/>
          <w:color w:val="auto"/>
        </w:rPr>
      </w:pPr>
      <w:r w:rsidRPr="00DD69F9">
        <w:rPr>
          <w:rStyle w:val="af0"/>
          <w:b w:val="0"/>
          <w:color w:val="auto"/>
        </w:rPr>
        <w:t>}</w:t>
      </w:r>
    </w:p>
    <w:p w:rsidR="002C4D33" w:rsidRPr="00DD69F9" w:rsidRDefault="002C4D33" w:rsidP="00DD69F9">
      <w:pPr>
        <w:pStyle w:val="af1"/>
        <w:rPr>
          <w:rStyle w:val="af0"/>
          <w:b w:val="0"/>
          <w:color w:val="auto"/>
        </w:rPr>
      </w:pPr>
    </w:p>
    <w:p w:rsidR="002C4D33" w:rsidRPr="00DD69F9" w:rsidRDefault="002C4D33" w:rsidP="00DD69F9">
      <w:pPr>
        <w:pStyle w:val="af1"/>
        <w:rPr>
          <w:rStyle w:val="af0"/>
          <w:b w:val="0"/>
          <w:color w:val="auto"/>
        </w:rPr>
      </w:pPr>
      <w:r w:rsidRPr="00DD69F9">
        <w:rPr>
          <w:rStyle w:val="af0"/>
          <w:b w:val="0"/>
          <w:color w:val="auto"/>
        </w:rPr>
        <w:t>// 2</w:t>
      </w:r>
    </w:p>
    <w:p w:rsidR="002C4D33" w:rsidRPr="00DD69F9" w:rsidRDefault="002C4D33" w:rsidP="00DD69F9">
      <w:pPr>
        <w:pStyle w:val="af1"/>
        <w:rPr>
          <w:rStyle w:val="af0"/>
          <w:b w:val="0"/>
          <w:color w:val="auto"/>
        </w:rPr>
      </w:pPr>
      <w:r w:rsidRPr="00DD69F9">
        <w:rPr>
          <w:rStyle w:val="af0"/>
          <w:b w:val="0"/>
          <w:color w:val="auto"/>
        </w:rPr>
        <w:t>do {</w:t>
      </w:r>
    </w:p>
    <w:p w:rsidR="002C4D33" w:rsidRPr="00DD69F9" w:rsidRDefault="002C4D33" w:rsidP="00DD69F9">
      <w:pPr>
        <w:pStyle w:val="af1"/>
        <w:rPr>
          <w:rStyle w:val="af0"/>
          <w:b w:val="0"/>
          <w:color w:val="auto"/>
        </w:rPr>
      </w:pPr>
      <w:r w:rsidRPr="00DD69F9">
        <w:rPr>
          <w:rStyle w:val="af0"/>
          <w:b w:val="0"/>
          <w:color w:val="auto"/>
        </w:rPr>
        <w:t xml:space="preserve">  ...</w:t>
      </w:r>
    </w:p>
    <w:p w:rsidR="002C4D33" w:rsidRPr="00DD69F9" w:rsidRDefault="002C4D33" w:rsidP="00DD69F9">
      <w:pPr>
        <w:pStyle w:val="af1"/>
        <w:rPr>
          <w:rStyle w:val="af0"/>
          <w:b w:val="0"/>
          <w:color w:val="auto"/>
        </w:rPr>
      </w:pPr>
      <w:r w:rsidRPr="00DD69F9">
        <w:rPr>
          <w:rStyle w:val="af0"/>
          <w:b w:val="0"/>
          <w:color w:val="auto"/>
        </w:rPr>
        <w:t>} while (условие);</w:t>
      </w:r>
    </w:p>
    <w:p w:rsidR="002C4D33" w:rsidRPr="00DD69F9" w:rsidRDefault="002C4D33" w:rsidP="00DD69F9">
      <w:pPr>
        <w:pStyle w:val="af1"/>
        <w:rPr>
          <w:rStyle w:val="af0"/>
          <w:b w:val="0"/>
          <w:color w:val="auto"/>
        </w:rPr>
      </w:pPr>
    </w:p>
    <w:p w:rsidR="002C4D33" w:rsidRPr="00DD69F9" w:rsidRDefault="002C4D33" w:rsidP="00DD69F9">
      <w:pPr>
        <w:pStyle w:val="af1"/>
        <w:rPr>
          <w:rStyle w:val="af0"/>
          <w:b w:val="0"/>
          <w:color w:val="auto"/>
        </w:rPr>
      </w:pPr>
      <w:r w:rsidRPr="00DD69F9">
        <w:rPr>
          <w:rStyle w:val="af0"/>
          <w:b w:val="0"/>
          <w:color w:val="auto"/>
        </w:rPr>
        <w:t>// 3</w:t>
      </w:r>
    </w:p>
    <w:p w:rsidR="002C4D33" w:rsidRPr="00DD69F9" w:rsidRDefault="002C4D33" w:rsidP="00DD69F9">
      <w:pPr>
        <w:pStyle w:val="af1"/>
        <w:rPr>
          <w:rStyle w:val="af0"/>
          <w:b w:val="0"/>
          <w:color w:val="auto"/>
        </w:rPr>
      </w:pPr>
      <w:r w:rsidRPr="00DD69F9">
        <w:rPr>
          <w:rStyle w:val="af0"/>
          <w:b w:val="0"/>
          <w:color w:val="auto"/>
        </w:rPr>
        <w:t>for (var i = 0; i &lt; 10; i++) {</w:t>
      </w:r>
    </w:p>
    <w:p w:rsidR="002C4D33" w:rsidRPr="00DD69F9" w:rsidRDefault="002C4D33" w:rsidP="00DD69F9">
      <w:pPr>
        <w:pStyle w:val="af1"/>
        <w:rPr>
          <w:rStyle w:val="af0"/>
          <w:b w:val="0"/>
          <w:color w:val="auto"/>
        </w:rPr>
      </w:pPr>
      <w:r w:rsidRPr="00DD69F9">
        <w:rPr>
          <w:rStyle w:val="af0"/>
          <w:b w:val="0"/>
          <w:color w:val="auto"/>
        </w:rPr>
        <w:t xml:space="preserve">  ...</w:t>
      </w:r>
    </w:p>
    <w:p w:rsidR="002C4D33" w:rsidRPr="00DD69F9" w:rsidRDefault="002C4D33" w:rsidP="00DD69F9">
      <w:pPr>
        <w:pStyle w:val="af1"/>
        <w:rPr>
          <w:rStyle w:val="af0"/>
          <w:b w:val="0"/>
          <w:color w:val="auto"/>
        </w:rPr>
      </w:pPr>
      <w:r w:rsidRPr="00DD69F9">
        <w:rPr>
          <w:rStyle w:val="af0"/>
          <w:b w:val="0"/>
          <w:color w:val="auto"/>
        </w:rPr>
        <w:t>}</w:t>
      </w:r>
    </w:p>
    <w:p w:rsidR="002C4D33" w:rsidRPr="002C4D33" w:rsidRDefault="002C4D33" w:rsidP="002C4D33">
      <w:pPr>
        <w:rPr>
          <w:rFonts w:asciiTheme="minorHAnsi" w:hAnsiTheme="minorHAnsi"/>
        </w:rPr>
      </w:pPr>
      <w:r w:rsidRPr="002C4D33">
        <w:rPr>
          <w:rFonts w:asciiTheme="minorHAnsi" w:hAnsiTheme="minorHAnsi"/>
        </w:rPr>
        <w:t>  Переменную можно объявлять прямо в цикле, но видна она будет и за его пределами.</w:t>
      </w:r>
    </w:p>
    <w:p w:rsidR="002C4D33" w:rsidRPr="002C4D33" w:rsidRDefault="002C4D33" w:rsidP="002C4D33">
      <w:pPr>
        <w:rPr>
          <w:rFonts w:asciiTheme="minorHAnsi" w:hAnsiTheme="minorHAnsi"/>
        </w:rPr>
      </w:pPr>
      <w:r w:rsidRPr="002C4D33">
        <w:rPr>
          <w:rFonts w:asciiTheme="minorHAnsi" w:hAnsiTheme="minorHAnsi"/>
        </w:rPr>
        <w:t>  Поддерживаются директивы break/continue для выхода из цикла/перехода на следующую итерацию.</w:t>
      </w:r>
    </w:p>
    <w:p w:rsidR="002C4D33" w:rsidRPr="002C4D33" w:rsidRDefault="002C4D33" w:rsidP="002C4D33">
      <w:pPr>
        <w:rPr>
          <w:rFonts w:asciiTheme="minorHAnsi" w:hAnsiTheme="minorHAnsi"/>
        </w:rPr>
      </w:pPr>
      <w:r w:rsidRPr="002C4D33">
        <w:rPr>
          <w:rFonts w:asciiTheme="minorHAnsi" w:hAnsiTheme="minorHAnsi"/>
        </w:rPr>
        <w:t>Для выхода одновременно из нескольких уровней цикла можно задать метку.</w:t>
      </w:r>
    </w:p>
    <w:p w:rsidR="002C4D33" w:rsidRPr="002C4D33" w:rsidRDefault="002C4D33" w:rsidP="002C4D33">
      <w:pPr>
        <w:rPr>
          <w:rFonts w:asciiTheme="minorHAnsi" w:hAnsiTheme="minorHAnsi"/>
        </w:rPr>
      </w:pPr>
      <w:r w:rsidRPr="002C4D33">
        <w:rPr>
          <w:rFonts w:asciiTheme="minorHAnsi" w:hAnsiTheme="minorHAnsi"/>
        </w:rPr>
        <w:t>Синтаксис: «имя_метки:», ставится она только перед циклами и блоками, например:</w:t>
      </w:r>
    </w:p>
    <w:p w:rsidR="002C4D33" w:rsidRPr="00DD69F9" w:rsidRDefault="002C4D33" w:rsidP="00DD69F9">
      <w:pPr>
        <w:pStyle w:val="af1"/>
        <w:rPr>
          <w:rStyle w:val="af0"/>
          <w:b w:val="0"/>
          <w:color w:val="auto"/>
        </w:rPr>
      </w:pPr>
      <w:r w:rsidRPr="00695622">
        <w:rPr>
          <w:rStyle w:val="af0"/>
          <w:b w:val="0"/>
          <w:color w:val="7030A0"/>
        </w:rPr>
        <w:t>outer</w:t>
      </w:r>
      <w:r w:rsidRPr="00DD69F9">
        <w:rPr>
          <w:rStyle w:val="af0"/>
          <w:b w:val="0"/>
          <w:color w:val="auto"/>
        </w:rPr>
        <w:t>:</w:t>
      </w:r>
    </w:p>
    <w:p w:rsidR="002C4D33" w:rsidRPr="00DD69F9" w:rsidRDefault="002C4D33" w:rsidP="00DD69F9">
      <w:pPr>
        <w:pStyle w:val="af1"/>
        <w:rPr>
          <w:rStyle w:val="af0"/>
          <w:b w:val="0"/>
          <w:color w:val="auto"/>
        </w:rPr>
      </w:pPr>
      <w:r w:rsidRPr="00DD69F9">
        <w:rPr>
          <w:rStyle w:val="af0"/>
          <w:b w:val="0"/>
          <w:color w:val="auto"/>
        </w:rPr>
        <w:t>for(;;) {</w:t>
      </w:r>
    </w:p>
    <w:p w:rsidR="002C4D33" w:rsidRPr="00DD69F9" w:rsidRDefault="002C4D33" w:rsidP="00DD69F9">
      <w:pPr>
        <w:pStyle w:val="af1"/>
        <w:rPr>
          <w:rStyle w:val="af0"/>
          <w:b w:val="0"/>
          <w:color w:val="auto"/>
        </w:rPr>
      </w:pPr>
      <w:r w:rsidRPr="00DD69F9">
        <w:rPr>
          <w:rStyle w:val="af0"/>
          <w:b w:val="0"/>
          <w:color w:val="auto"/>
        </w:rPr>
        <w:t xml:space="preserve">    ...</w:t>
      </w:r>
    </w:p>
    <w:p w:rsidR="002C4D33" w:rsidRPr="00DD69F9" w:rsidRDefault="002C4D33" w:rsidP="00DD69F9">
      <w:pPr>
        <w:pStyle w:val="af1"/>
        <w:rPr>
          <w:rStyle w:val="af0"/>
          <w:b w:val="0"/>
          <w:color w:val="auto"/>
        </w:rPr>
      </w:pPr>
      <w:r w:rsidRPr="00DD69F9">
        <w:rPr>
          <w:rStyle w:val="af0"/>
          <w:b w:val="0"/>
          <w:color w:val="auto"/>
        </w:rPr>
        <w:t xml:space="preserve">  for(;;) {</w:t>
      </w:r>
    </w:p>
    <w:p w:rsidR="002C4D33" w:rsidRPr="00DD69F9" w:rsidRDefault="002C4D33" w:rsidP="00DD69F9">
      <w:pPr>
        <w:pStyle w:val="af1"/>
        <w:rPr>
          <w:rStyle w:val="af0"/>
          <w:b w:val="0"/>
          <w:color w:val="auto"/>
        </w:rPr>
      </w:pPr>
      <w:r w:rsidRPr="00DD69F9">
        <w:rPr>
          <w:rStyle w:val="af0"/>
          <w:b w:val="0"/>
          <w:color w:val="auto"/>
        </w:rPr>
        <w:t xml:space="preserve">    ...</w:t>
      </w:r>
    </w:p>
    <w:p w:rsidR="002C4D33" w:rsidRPr="00DD69F9" w:rsidRDefault="002C4D33" w:rsidP="00DD69F9">
      <w:pPr>
        <w:pStyle w:val="af1"/>
        <w:rPr>
          <w:rStyle w:val="af0"/>
          <w:b w:val="0"/>
          <w:color w:val="auto"/>
        </w:rPr>
      </w:pPr>
      <w:r w:rsidRPr="00DD69F9">
        <w:rPr>
          <w:rStyle w:val="af0"/>
          <w:b w:val="0"/>
          <w:color w:val="auto"/>
        </w:rPr>
        <w:t xml:space="preserve">    break </w:t>
      </w:r>
      <w:r w:rsidRPr="00695622">
        <w:rPr>
          <w:rStyle w:val="af0"/>
          <w:b w:val="0"/>
          <w:color w:val="7030A0"/>
        </w:rPr>
        <w:t>outer</w:t>
      </w:r>
      <w:r w:rsidRPr="00DD69F9">
        <w:rPr>
          <w:rStyle w:val="af0"/>
          <w:b w:val="0"/>
          <w:color w:val="auto"/>
        </w:rPr>
        <w:t>;</w:t>
      </w:r>
    </w:p>
    <w:p w:rsidR="002C4D33" w:rsidRPr="00DD69F9" w:rsidRDefault="002C4D33" w:rsidP="00DD69F9">
      <w:pPr>
        <w:pStyle w:val="af1"/>
        <w:rPr>
          <w:rStyle w:val="af0"/>
          <w:b w:val="0"/>
          <w:color w:val="auto"/>
        </w:rPr>
      </w:pPr>
      <w:r w:rsidRPr="00DD69F9">
        <w:rPr>
          <w:rStyle w:val="af0"/>
          <w:b w:val="0"/>
          <w:color w:val="auto"/>
        </w:rPr>
        <w:t xml:space="preserve">  }</w:t>
      </w:r>
    </w:p>
    <w:p w:rsidR="002C4D33" w:rsidRPr="00DD69F9" w:rsidRDefault="002C4D33" w:rsidP="00DD69F9">
      <w:pPr>
        <w:pStyle w:val="af1"/>
        <w:rPr>
          <w:rStyle w:val="af0"/>
          <w:b w:val="0"/>
          <w:color w:val="auto"/>
        </w:rPr>
      </w:pPr>
      <w:r w:rsidRPr="00DD69F9">
        <w:rPr>
          <w:rStyle w:val="af0"/>
          <w:b w:val="0"/>
          <w:color w:val="auto"/>
        </w:rPr>
        <w:t>}</w:t>
      </w:r>
    </w:p>
    <w:p w:rsidR="002C4D33" w:rsidRPr="002C4D33" w:rsidRDefault="002C4D33" w:rsidP="00086F55">
      <w:pPr>
        <w:numPr>
          <w:ilvl w:val="0"/>
          <w:numId w:val="30"/>
        </w:numPr>
        <w:rPr>
          <w:rFonts w:asciiTheme="minorHAnsi" w:hAnsiTheme="minorHAnsi"/>
        </w:rPr>
      </w:pPr>
      <w:r w:rsidRPr="002C4D33">
        <w:rPr>
          <w:rFonts w:asciiTheme="minorHAnsi" w:hAnsiTheme="minorHAnsi"/>
        </w:rPr>
        <w:t>Переход на метку возможен только изнутри цикла, и только на внешний блок по отношению к данному циклу. В произвольное место программы перейти нельзя.</w:t>
      </w:r>
    </w:p>
    <w:p w:rsidR="002C4D33" w:rsidRPr="002C4D33" w:rsidRDefault="002C4D33" w:rsidP="008735FE">
      <w:pPr>
        <w:pStyle w:val="2"/>
      </w:pPr>
      <w:bookmarkStart w:id="224" w:name="конструкция-switch"/>
      <w:r w:rsidRPr="003202E9">
        <w:t>Конструкция switch</w:t>
      </w:r>
      <w:bookmarkEnd w:id="224"/>
    </w:p>
    <w:p w:rsidR="002C4D33" w:rsidRPr="002C4D33" w:rsidRDefault="002C4D33" w:rsidP="002C4D33">
      <w:pPr>
        <w:rPr>
          <w:rFonts w:asciiTheme="minorHAnsi" w:hAnsiTheme="minorHAnsi"/>
        </w:rPr>
      </w:pPr>
      <w:r w:rsidRPr="002C4D33">
        <w:rPr>
          <w:rFonts w:asciiTheme="minorHAnsi" w:hAnsiTheme="minorHAnsi"/>
        </w:rPr>
        <w:t>При сравнениях в конструкции switch используется оператор ===.</w:t>
      </w:r>
    </w:p>
    <w:p w:rsidR="002C4D33" w:rsidRPr="002C4D33" w:rsidRDefault="002C4D33" w:rsidP="002C4D33">
      <w:pPr>
        <w:rPr>
          <w:rFonts w:asciiTheme="minorHAnsi" w:hAnsiTheme="minorHAnsi"/>
        </w:rPr>
      </w:pPr>
      <w:r w:rsidRPr="002C4D33">
        <w:rPr>
          <w:rFonts w:asciiTheme="minorHAnsi" w:hAnsiTheme="minorHAnsi"/>
        </w:rPr>
        <w:t>Например:</w:t>
      </w:r>
    </w:p>
    <w:p w:rsidR="002C4D33" w:rsidRPr="00DD69F9" w:rsidRDefault="002C4D33" w:rsidP="00DD69F9">
      <w:pPr>
        <w:pStyle w:val="af1"/>
        <w:rPr>
          <w:rStyle w:val="af0"/>
          <w:b w:val="0"/>
          <w:color w:val="auto"/>
        </w:rPr>
      </w:pPr>
      <w:r w:rsidRPr="00DD69F9">
        <w:rPr>
          <w:rStyle w:val="af0"/>
          <w:b w:val="0"/>
          <w:color w:val="auto"/>
        </w:rPr>
        <w:t>var age = prompt('Ваш возраст', 18);</w:t>
      </w:r>
    </w:p>
    <w:p w:rsidR="002C4D33" w:rsidRPr="00DD69F9" w:rsidRDefault="002C4D33" w:rsidP="00DD69F9">
      <w:pPr>
        <w:pStyle w:val="af1"/>
        <w:rPr>
          <w:rStyle w:val="af0"/>
          <w:b w:val="0"/>
          <w:color w:val="auto"/>
        </w:rPr>
      </w:pPr>
    </w:p>
    <w:p w:rsidR="002C4D33" w:rsidRPr="00DD69F9" w:rsidRDefault="002C4D33" w:rsidP="00DD69F9">
      <w:pPr>
        <w:pStyle w:val="af1"/>
        <w:rPr>
          <w:rStyle w:val="af0"/>
          <w:b w:val="0"/>
          <w:color w:val="auto"/>
        </w:rPr>
      </w:pPr>
      <w:r w:rsidRPr="00DD69F9">
        <w:rPr>
          <w:rStyle w:val="af0"/>
          <w:b w:val="0"/>
          <w:color w:val="auto"/>
        </w:rPr>
        <w:t>switch (age) {</w:t>
      </w:r>
    </w:p>
    <w:p w:rsidR="002C4D33" w:rsidRPr="00DD69F9" w:rsidRDefault="002C4D33" w:rsidP="00DD69F9">
      <w:pPr>
        <w:pStyle w:val="af1"/>
        <w:rPr>
          <w:rStyle w:val="af0"/>
          <w:b w:val="0"/>
          <w:color w:val="auto"/>
        </w:rPr>
      </w:pPr>
      <w:r w:rsidRPr="00DD69F9">
        <w:rPr>
          <w:rStyle w:val="af0"/>
          <w:b w:val="0"/>
          <w:color w:val="auto"/>
        </w:rPr>
        <w:t xml:space="preserve">  case </w:t>
      </w:r>
      <w:r w:rsidRPr="00DD69F9">
        <w:rPr>
          <w:rStyle w:val="af0"/>
        </w:rPr>
        <w:t>18</w:t>
      </w:r>
      <w:r w:rsidRPr="00DD69F9">
        <w:rPr>
          <w:rStyle w:val="af0"/>
          <w:b w:val="0"/>
          <w:color w:val="auto"/>
        </w:rPr>
        <w:t>:</w:t>
      </w:r>
    </w:p>
    <w:p w:rsidR="002C4D33" w:rsidRPr="00DD69F9" w:rsidRDefault="002C4D33" w:rsidP="00DD69F9">
      <w:pPr>
        <w:pStyle w:val="af1"/>
        <w:rPr>
          <w:rStyle w:val="af0"/>
          <w:b w:val="0"/>
          <w:color w:val="auto"/>
        </w:rPr>
      </w:pPr>
      <w:r w:rsidRPr="00DD69F9">
        <w:rPr>
          <w:rStyle w:val="af0"/>
          <w:b w:val="0"/>
          <w:color w:val="auto"/>
        </w:rPr>
        <w:t xml:space="preserve">    alert( 'Никогда не сработает' ); // результат prompt - строка, а не число</w:t>
      </w:r>
    </w:p>
    <w:p w:rsidR="002C4D33" w:rsidRPr="00DD69F9" w:rsidRDefault="002C4D33" w:rsidP="00DD69F9">
      <w:pPr>
        <w:pStyle w:val="af1"/>
        <w:rPr>
          <w:rStyle w:val="af0"/>
          <w:b w:val="0"/>
          <w:color w:val="auto"/>
        </w:rPr>
      </w:pPr>
    </w:p>
    <w:p w:rsidR="002C4D33" w:rsidRPr="00DD69F9" w:rsidRDefault="002C4D33" w:rsidP="00DD69F9">
      <w:pPr>
        <w:pStyle w:val="af1"/>
        <w:rPr>
          <w:rStyle w:val="af0"/>
          <w:b w:val="0"/>
          <w:color w:val="auto"/>
        </w:rPr>
      </w:pPr>
      <w:r w:rsidRPr="00DD69F9">
        <w:rPr>
          <w:rStyle w:val="af0"/>
          <w:b w:val="0"/>
          <w:color w:val="auto"/>
        </w:rPr>
        <w:t xml:space="preserve">  case "18": // вот так - сработает!</w:t>
      </w:r>
    </w:p>
    <w:p w:rsidR="002C4D33" w:rsidRPr="00DD69F9" w:rsidRDefault="002C4D33" w:rsidP="00DD69F9">
      <w:pPr>
        <w:pStyle w:val="af1"/>
        <w:rPr>
          <w:rStyle w:val="af0"/>
          <w:b w:val="0"/>
          <w:color w:val="auto"/>
        </w:rPr>
      </w:pPr>
      <w:r w:rsidRPr="00DD69F9">
        <w:rPr>
          <w:rStyle w:val="af0"/>
          <w:b w:val="0"/>
          <w:color w:val="auto"/>
        </w:rPr>
        <w:t xml:space="preserve">    alert( 'Вам 18 лет!' );</w:t>
      </w:r>
    </w:p>
    <w:p w:rsidR="002C4D33" w:rsidRPr="00DD69F9" w:rsidRDefault="002C4D33" w:rsidP="00DD69F9">
      <w:pPr>
        <w:pStyle w:val="af1"/>
        <w:rPr>
          <w:rStyle w:val="af0"/>
          <w:b w:val="0"/>
          <w:color w:val="auto"/>
        </w:rPr>
      </w:pPr>
      <w:r w:rsidRPr="00DD69F9">
        <w:rPr>
          <w:rStyle w:val="af0"/>
          <w:b w:val="0"/>
          <w:color w:val="auto"/>
        </w:rPr>
        <w:t xml:space="preserve">    break;</w:t>
      </w:r>
    </w:p>
    <w:p w:rsidR="002C4D33" w:rsidRPr="00DD69F9" w:rsidRDefault="002C4D33" w:rsidP="00DD69F9">
      <w:pPr>
        <w:pStyle w:val="af1"/>
        <w:rPr>
          <w:rStyle w:val="af0"/>
          <w:b w:val="0"/>
          <w:color w:val="auto"/>
        </w:rPr>
      </w:pPr>
    </w:p>
    <w:p w:rsidR="002C4D33" w:rsidRPr="00DD69F9" w:rsidRDefault="002C4D33" w:rsidP="00DD69F9">
      <w:pPr>
        <w:pStyle w:val="af1"/>
        <w:rPr>
          <w:rStyle w:val="af0"/>
          <w:b w:val="0"/>
          <w:color w:val="auto"/>
        </w:rPr>
      </w:pPr>
      <w:r w:rsidRPr="00DD69F9">
        <w:rPr>
          <w:rStyle w:val="af0"/>
          <w:b w:val="0"/>
          <w:color w:val="auto"/>
        </w:rPr>
        <w:t xml:space="preserve">  default:</w:t>
      </w:r>
    </w:p>
    <w:p w:rsidR="002C4D33" w:rsidRPr="00DD69F9" w:rsidRDefault="002C4D33" w:rsidP="00DD69F9">
      <w:pPr>
        <w:pStyle w:val="af1"/>
        <w:rPr>
          <w:rStyle w:val="af0"/>
          <w:b w:val="0"/>
          <w:color w:val="auto"/>
        </w:rPr>
      </w:pPr>
      <w:r w:rsidRPr="00DD69F9">
        <w:rPr>
          <w:rStyle w:val="af0"/>
          <w:b w:val="0"/>
          <w:color w:val="auto"/>
        </w:rPr>
        <w:t xml:space="preserve">    alert( 'Любое значение, не совпавшее с case' );</w:t>
      </w:r>
    </w:p>
    <w:p w:rsidR="002C4D33" w:rsidRPr="00DD69F9" w:rsidRDefault="002C4D33" w:rsidP="00DD69F9">
      <w:pPr>
        <w:pStyle w:val="af1"/>
        <w:rPr>
          <w:rStyle w:val="af0"/>
          <w:b w:val="0"/>
          <w:color w:val="auto"/>
        </w:rPr>
      </w:pPr>
      <w:r w:rsidRPr="00DD69F9">
        <w:rPr>
          <w:rStyle w:val="af0"/>
          <w:b w:val="0"/>
          <w:color w:val="auto"/>
        </w:rPr>
        <w:t>}</w:t>
      </w:r>
    </w:p>
    <w:p w:rsidR="002C4D33" w:rsidRPr="002C4D33" w:rsidRDefault="002C4D33" w:rsidP="008735FE">
      <w:pPr>
        <w:pStyle w:val="2"/>
      </w:pPr>
      <w:bookmarkStart w:id="225" w:name="функции"/>
      <w:r w:rsidRPr="003202E9">
        <w:t>Функции</w:t>
      </w:r>
      <w:bookmarkEnd w:id="225"/>
    </w:p>
    <w:p w:rsidR="002C4D33" w:rsidRPr="002C4D33" w:rsidRDefault="002C4D33" w:rsidP="002C4D33">
      <w:pPr>
        <w:rPr>
          <w:rFonts w:asciiTheme="minorHAnsi" w:hAnsiTheme="minorHAnsi"/>
        </w:rPr>
      </w:pPr>
      <w:r w:rsidRPr="002C4D33">
        <w:rPr>
          <w:rFonts w:asciiTheme="minorHAnsi" w:hAnsiTheme="minorHAnsi"/>
        </w:rPr>
        <w:t>Синтаксис функций в JavaScript:</w:t>
      </w:r>
    </w:p>
    <w:p w:rsidR="002C4D33" w:rsidRPr="00DD69F9" w:rsidRDefault="002C4D33" w:rsidP="00DD69F9">
      <w:pPr>
        <w:pStyle w:val="af1"/>
        <w:rPr>
          <w:rStyle w:val="af0"/>
          <w:b w:val="0"/>
          <w:color w:val="auto"/>
        </w:rPr>
      </w:pPr>
      <w:r w:rsidRPr="00DD69F9">
        <w:rPr>
          <w:rStyle w:val="af0"/>
          <w:b w:val="0"/>
          <w:color w:val="auto"/>
        </w:rPr>
        <w:t>// function имя(список параметров) { тело }</w:t>
      </w:r>
    </w:p>
    <w:p w:rsidR="002C4D33" w:rsidRPr="00DD69F9" w:rsidRDefault="002C4D33" w:rsidP="00DD69F9">
      <w:pPr>
        <w:pStyle w:val="af1"/>
        <w:rPr>
          <w:rStyle w:val="af0"/>
          <w:b w:val="0"/>
          <w:color w:val="auto"/>
        </w:rPr>
      </w:pPr>
      <w:r w:rsidRPr="00DD69F9">
        <w:rPr>
          <w:rStyle w:val="af0"/>
          <w:b w:val="0"/>
          <w:color w:val="auto"/>
        </w:rPr>
        <w:t>function sum(a, b) {</w:t>
      </w:r>
    </w:p>
    <w:p w:rsidR="002C4D33" w:rsidRPr="00DD69F9" w:rsidRDefault="002C4D33" w:rsidP="00DD69F9">
      <w:pPr>
        <w:pStyle w:val="af1"/>
        <w:rPr>
          <w:rStyle w:val="af0"/>
          <w:b w:val="0"/>
          <w:color w:val="auto"/>
        </w:rPr>
      </w:pPr>
      <w:r w:rsidRPr="00DD69F9">
        <w:rPr>
          <w:rStyle w:val="af0"/>
          <w:b w:val="0"/>
          <w:color w:val="auto"/>
        </w:rPr>
        <w:t xml:space="preserve">  var result = a + b;</w:t>
      </w:r>
    </w:p>
    <w:p w:rsidR="002C4D33" w:rsidRPr="00DD69F9" w:rsidRDefault="002C4D33" w:rsidP="00DD69F9">
      <w:pPr>
        <w:pStyle w:val="af1"/>
        <w:rPr>
          <w:rStyle w:val="af0"/>
          <w:b w:val="0"/>
          <w:color w:val="auto"/>
        </w:rPr>
      </w:pPr>
    </w:p>
    <w:p w:rsidR="002C4D33" w:rsidRPr="00DD69F9" w:rsidRDefault="002C4D33" w:rsidP="00DD69F9">
      <w:pPr>
        <w:pStyle w:val="af1"/>
        <w:rPr>
          <w:rStyle w:val="af0"/>
          <w:b w:val="0"/>
          <w:color w:val="auto"/>
        </w:rPr>
      </w:pPr>
      <w:r w:rsidRPr="00DD69F9">
        <w:rPr>
          <w:rStyle w:val="af0"/>
          <w:b w:val="0"/>
          <w:color w:val="auto"/>
        </w:rPr>
        <w:t xml:space="preserve">  return result;</w:t>
      </w:r>
    </w:p>
    <w:p w:rsidR="002C4D33" w:rsidRPr="00DD69F9" w:rsidRDefault="002C4D33" w:rsidP="00DD69F9">
      <w:pPr>
        <w:pStyle w:val="af1"/>
        <w:rPr>
          <w:rStyle w:val="af0"/>
          <w:b w:val="0"/>
          <w:color w:val="auto"/>
        </w:rPr>
      </w:pPr>
      <w:r w:rsidRPr="00DD69F9">
        <w:rPr>
          <w:rStyle w:val="af0"/>
          <w:b w:val="0"/>
          <w:color w:val="auto"/>
        </w:rPr>
        <w:t>}</w:t>
      </w:r>
    </w:p>
    <w:p w:rsidR="002C4D33" w:rsidRPr="002C4D33" w:rsidRDefault="002C4D33" w:rsidP="002C4D33">
      <w:pPr>
        <w:rPr>
          <w:rFonts w:asciiTheme="minorHAnsi" w:hAnsiTheme="minorHAnsi"/>
        </w:rPr>
      </w:pPr>
    </w:p>
    <w:p w:rsidR="002C4D33" w:rsidRPr="00DD69F9" w:rsidRDefault="002C4D33" w:rsidP="00DD69F9">
      <w:pPr>
        <w:pStyle w:val="af1"/>
        <w:rPr>
          <w:rStyle w:val="af0"/>
          <w:b w:val="0"/>
          <w:color w:val="auto"/>
        </w:rPr>
      </w:pPr>
      <w:r w:rsidRPr="00DD69F9">
        <w:rPr>
          <w:rStyle w:val="af0"/>
          <w:b w:val="0"/>
          <w:color w:val="auto"/>
        </w:rPr>
        <w:t>// использование:</w:t>
      </w:r>
    </w:p>
    <w:p w:rsidR="002C4D33" w:rsidRPr="00DD69F9" w:rsidRDefault="002C4D33" w:rsidP="00DD69F9">
      <w:pPr>
        <w:pStyle w:val="af1"/>
        <w:rPr>
          <w:rStyle w:val="af0"/>
          <w:b w:val="0"/>
          <w:color w:val="auto"/>
        </w:rPr>
      </w:pPr>
      <w:r w:rsidRPr="00DD69F9">
        <w:rPr>
          <w:rStyle w:val="af0"/>
          <w:b w:val="0"/>
          <w:color w:val="auto"/>
        </w:rPr>
        <w:t>alert( sum(1, 2) ); // 3</w:t>
      </w:r>
    </w:p>
    <w:p w:rsidR="002C4D33" w:rsidRPr="002C4D33" w:rsidRDefault="002C4D33" w:rsidP="002C4D33">
      <w:pPr>
        <w:rPr>
          <w:rFonts w:asciiTheme="minorHAnsi" w:hAnsiTheme="minorHAnsi"/>
        </w:rPr>
      </w:pPr>
      <w:r w:rsidRPr="002C4D33">
        <w:rPr>
          <w:rFonts w:asciiTheme="minorHAnsi" w:hAnsiTheme="minorHAnsi"/>
        </w:rPr>
        <w:t>  sum – имя функции, ограничения на имя функции – те же, что и на имя переменной.</w:t>
      </w:r>
    </w:p>
    <w:p w:rsidR="002C4D33" w:rsidRPr="002C4D33" w:rsidRDefault="002C4D33" w:rsidP="002C4D33">
      <w:pPr>
        <w:rPr>
          <w:rFonts w:asciiTheme="minorHAnsi" w:hAnsiTheme="minorHAnsi"/>
        </w:rPr>
      </w:pPr>
      <w:r w:rsidRPr="002C4D33">
        <w:rPr>
          <w:rFonts w:asciiTheme="minorHAnsi" w:hAnsiTheme="minorHAnsi"/>
        </w:rPr>
        <w:t>  Переменные, объявленные через var внутри функции, видны везде внутри этой функции, блоки if, for и т.п. на видимость не влияют.</w:t>
      </w:r>
    </w:p>
    <w:p w:rsidR="002C4D33" w:rsidRPr="002C4D33" w:rsidRDefault="002C4D33" w:rsidP="002C4D33">
      <w:pPr>
        <w:rPr>
          <w:rFonts w:asciiTheme="minorHAnsi" w:hAnsiTheme="minorHAnsi"/>
        </w:rPr>
      </w:pPr>
      <w:r w:rsidRPr="002C4D33">
        <w:rPr>
          <w:rFonts w:asciiTheme="minorHAnsi" w:hAnsiTheme="minorHAnsi"/>
        </w:rPr>
        <w:t>  Параметры копируются в локальные переменные a, b.</w:t>
      </w:r>
    </w:p>
    <w:p w:rsidR="002C4D33" w:rsidRPr="002C4D33" w:rsidRDefault="002C4D33" w:rsidP="002C4D33">
      <w:pPr>
        <w:rPr>
          <w:rFonts w:asciiTheme="minorHAnsi" w:hAnsiTheme="minorHAnsi"/>
        </w:rPr>
      </w:pPr>
      <w:r w:rsidRPr="002C4D33">
        <w:rPr>
          <w:rFonts w:asciiTheme="minorHAnsi" w:hAnsiTheme="minorHAnsi"/>
        </w:rPr>
        <w:lastRenderedPageBreak/>
        <w:t>  Функция без return считается возвращающей undefined. Вызов return без значения также возвращает undefined:</w:t>
      </w:r>
    </w:p>
    <w:p w:rsidR="002C4D33" w:rsidRPr="002C4D33" w:rsidRDefault="002C4D33" w:rsidP="00372675">
      <w:pPr>
        <w:pStyle w:val="af1"/>
      </w:pPr>
      <w:r w:rsidRPr="002C4D33">
        <w:t>function f() { }</w:t>
      </w:r>
    </w:p>
    <w:p w:rsidR="002C4D33" w:rsidRPr="002C4D33" w:rsidRDefault="002C4D33" w:rsidP="00372675">
      <w:pPr>
        <w:pStyle w:val="af1"/>
      </w:pPr>
      <w:r w:rsidRPr="002C4D33">
        <w:t>alert( f() ); // undefined</w:t>
      </w:r>
    </w:p>
    <w:p w:rsidR="002C4D33" w:rsidRPr="002C4D33" w:rsidRDefault="002C4D33" w:rsidP="008735FE">
      <w:pPr>
        <w:pStyle w:val="2"/>
      </w:pPr>
      <w:bookmarkStart w:id="226" w:name="function-declaration-и-expression"/>
      <w:r w:rsidRPr="003202E9">
        <w:t>Function Declaration и Expression</w:t>
      </w:r>
      <w:bookmarkEnd w:id="226"/>
    </w:p>
    <w:p w:rsidR="002C4D33" w:rsidRPr="002C4D33" w:rsidRDefault="002C4D33" w:rsidP="002C4D33">
      <w:pPr>
        <w:rPr>
          <w:rFonts w:asciiTheme="minorHAnsi" w:hAnsiTheme="minorHAnsi"/>
        </w:rPr>
      </w:pPr>
      <w:r w:rsidRPr="002C4D33">
        <w:rPr>
          <w:rFonts w:asciiTheme="minorHAnsi" w:hAnsiTheme="minorHAnsi"/>
        </w:rPr>
        <w:t>Функция в JavaScript является обычным значением.</w:t>
      </w:r>
    </w:p>
    <w:p w:rsidR="002C4D33" w:rsidRPr="002C4D33" w:rsidRDefault="002C4D33" w:rsidP="002C4D33">
      <w:pPr>
        <w:rPr>
          <w:rFonts w:asciiTheme="minorHAnsi" w:hAnsiTheme="minorHAnsi"/>
        </w:rPr>
      </w:pPr>
      <w:r w:rsidRPr="002C4D33">
        <w:rPr>
          <w:rFonts w:asciiTheme="minorHAnsi" w:hAnsiTheme="minorHAnsi"/>
        </w:rPr>
        <w:t>Её можно создать в любом месте кода и присвоить в переменную, вот так:</w:t>
      </w:r>
    </w:p>
    <w:p w:rsidR="002C4D33" w:rsidRPr="00372675" w:rsidRDefault="002C4D33" w:rsidP="00372675">
      <w:pPr>
        <w:pStyle w:val="af1"/>
        <w:rPr>
          <w:rStyle w:val="af0"/>
          <w:b w:val="0"/>
          <w:color w:val="auto"/>
        </w:rPr>
      </w:pPr>
      <w:r w:rsidRPr="00372675">
        <w:rPr>
          <w:rStyle w:val="af0"/>
          <w:b w:val="0"/>
          <w:color w:val="auto"/>
        </w:rPr>
        <w:t>var sum = function(a, b) {</w:t>
      </w:r>
    </w:p>
    <w:p w:rsidR="002C4D33" w:rsidRPr="00372675" w:rsidRDefault="002C4D33" w:rsidP="00372675">
      <w:pPr>
        <w:pStyle w:val="af1"/>
        <w:rPr>
          <w:rStyle w:val="af0"/>
          <w:b w:val="0"/>
          <w:color w:val="auto"/>
        </w:rPr>
      </w:pPr>
      <w:r w:rsidRPr="00372675">
        <w:rPr>
          <w:rStyle w:val="af0"/>
          <w:b w:val="0"/>
          <w:color w:val="auto"/>
        </w:rPr>
        <w:t xml:space="preserve">  var result = a + b;</w:t>
      </w:r>
    </w:p>
    <w:p w:rsidR="002C4D33" w:rsidRPr="00372675" w:rsidRDefault="002C4D33" w:rsidP="00372675">
      <w:pPr>
        <w:pStyle w:val="af1"/>
        <w:rPr>
          <w:rStyle w:val="af0"/>
          <w:b w:val="0"/>
          <w:color w:val="auto"/>
        </w:rPr>
      </w:pPr>
    </w:p>
    <w:p w:rsidR="002C4D33" w:rsidRPr="00372675" w:rsidRDefault="002C4D33" w:rsidP="00372675">
      <w:pPr>
        <w:pStyle w:val="af1"/>
        <w:rPr>
          <w:rStyle w:val="af0"/>
          <w:b w:val="0"/>
          <w:color w:val="auto"/>
        </w:rPr>
      </w:pPr>
      <w:r w:rsidRPr="00372675">
        <w:rPr>
          <w:rStyle w:val="af0"/>
          <w:b w:val="0"/>
          <w:color w:val="auto"/>
        </w:rPr>
        <w:t xml:space="preserve">  return result;</w:t>
      </w:r>
    </w:p>
    <w:p w:rsidR="002C4D33" w:rsidRPr="00372675" w:rsidRDefault="002C4D33" w:rsidP="00372675">
      <w:pPr>
        <w:pStyle w:val="af1"/>
        <w:rPr>
          <w:rStyle w:val="af0"/>
          <w:b w:val="0"/>
          <w:color w:val="auto"/>
        </w:rPr>
      </w:pPr>
      <w:r w:rsidRPr="00372675">
        <w:rPr>
          <w:rStyle w:val="af0"/>
          <w:b w:val="0"/>
          <w:color w:val="auto"/>
        </w:rPr>
        <w:t>}</w:t>
      </w:r>
    </w:p>
    <w:p w:rsidR="002C4D33" w:rsidRPr="00372675" w:rsidRDefault="002C4D33" w:rsidP="00372675">
      <w:pPr>
        <w:pStyle w:val="af1"/>
        <w:rPr>
          <w:rStyle w:val="af0"/>
          <w:b w:val="0"/>
          <w:color w:val="auto"/>
        </w:rPr>
      </w:pPr>
    </w:p>
    <w:p w:rsidR="002C4D33" w:rsidRPr="00372675" w:rsidRDefault="002C4D33" w:rsidP="00372675">
      <w:pPr>
        <w:pStyle w:val="af1"/>
        <w:rPr>
          <w:rStyle w:val="af0"/>
          <w:b w:val="0"/>
          <w:color w:val="auto"/>
        </w:rPr>
      </w:pPr>
      <w:r w:rsidRPr="00372675">
        <w:rPr>
          <w:rStyle w:val="af0"/>
          <w:b w:val="0"/>
          <w:color w:val="auto"/>
        </w:rPr>
        <w:t>alert( sum(1, 2) ); // 3</w:t>
      </w:r>
    </w:p>
    <w:p w:rsidR="002C4D33" w:rsidRPr="002C4D33" w:rsidRDefault="002C4D33" w:rsidP="002C4D33">
      <w:pPr>
        <w:rPr>
          <w:rFonts w:asciiTheme="minorHAnsi" w:hAnsiTheme="minorHAnsi"/>
        </w:rPr>
      </w:pPr>
      <w:r w:rsidRPr="002C4D33">
        <w:rPr>
          <w:rFonts w:asciiTheme="minorHAnsi" w:hAnsiTheme="minorHAnsi"/>
        </w:rPr>
        <w:t>Такой синтаксис, при котором функция объявляется в контексте выражения (в данном случае, выражения присваивания), называется Function Expression, а обычный синтаксис, при котором функция объявляется в основном потоке кода – Function Declaration.</w:t>
      </w:r>
    </w:p>
    <w:p w:rsidR="002C4D33" w:rsidRPr="002C4D33" w:rsidRDefault="002C4D33" w:rsidP="002C4D33">
      <w:pPr>
        <w:rPr>
          <w:rFonts w:asciiTheme="minorHAnsi" w:hAnsiTheme="minorHAnsi"/>
        </w:rPr>
      </w:pPr>
      <w:r w:rsidRPr="002C4D33">
        <w:rPr>
          <w:rFonts w:asciiTheme="minorHAnsi" w:hAnsiTheme="minorHAnsi"/>
        </w:rPr>
        <w:t>Функции, объявленные через Function Declaration, отличаются от Function Expression тем, что интерпретатор создаёт их при входе в область видимости (в начале выполнения скрипта), так что они работают до объявления.</w:t>
      </w:r>
    </w:p>
    <w:p w:rsidR="002C4D33" w:rsidRPr="002C4D33" w:rsidRDefault="002C4D33" w:rsidP="002C4D33">
      <w:pPr>
        <w:rPr>
          <w:rFonts w:asciiTheme="minorHAnsi" w:hAnsiTheme="minorHAnsi"/>
        </w:rPr>
      </w:pPr>
      <w:r w:rsidRPr="002C4D33">
        <w:rPr>
          <w:rFonts w:asciiTheme="minorHAnsi" w:hAnsiTheme="minorHAnsi"/>
        </w:rPr>
        <w:t>Обычно это удобно, но может быть проблемой, если нужно объявить функцию в зависимости от условия. В этом случае, а также в других ситуациях, когда хочется создать функцию «здесь и сейчас», используют Function Expression.</w:t>
      </w:r>
    </w:p>
    <w:p w:rsidR="002C4D33" w:rsidRPr="002C4D33" w:rsidRDefault="002C4D33" w:rsidP="008735FE">
      <w:pPr>
        <w:pStyle w:val="2"/>
      </w:pPr>
      <w:bookmarkStart w:id="227" w:name="named-function-expression"/>
      <w:r w:rsidRPr="003202E9">
        <w:t>Named Function Expression</w:t>
      </w:r>
      <w:bookmarkEnd w:id="227"/>
    </w:p>
    <w:p w:rsidR="002C4D33" w:rsidRPr="002C4D33" w:rsidRDefault="002C4D33" w:rsidP="002C4D33">
      <w:pPr>
        <w:rPr>
          <w:rFonts w:asciiTheme="minorHAnsi" w:hAnsiTheme="minorHAnsi"/>
        </w:rPr>
      </w:pPr>
      <w:r w:rsidRPr="002C4D33">
        <w:rPr>
          <w:rFonts w:asciiTheme="minorHAnsi" w:hAnsiTheme="minorHAnsi"/>
        </w:rPr>
        <w:t>Если объявление функции является частью какого-либо выражения, например var f = function... или любого другого, то это Function Expression.</w:t>
      </w:r>
    </w:p>
    <w:p w:rsidR="002C4D33" w:rsidRPr="002C4D33" w:rsidRDefault="002C4D33" w:rsidP="002C4D33">
      <w:pPr>
        <w:rPr>
          <w:rFonts w:asciiTheme="minorHAnsi" w:hAnsiTheme="minorHAnsi"/>
        </w:rPr>
      </w:pPr>
      <w:r w:rsidRPr="002C4D33">
        <w:rPr>
          <w:rFonts w:asciiTheme="minorHAnsi" w:hAnsiTheme="minorHAnsi"/>
        </w:rPr>
        <w:t>В этом случае функции можно присвоить «внутреннее» имя, указав его после function. Оно будет видно только внутри этой функции и позволяет обратиться к функции изнутри себя. Обычно это используется для рекурсивных вызовов.</w:t>
      </w:r>
    </w:p>
    <w:p w:rsidR="002C4D33" w:rsidRPr="002C4D33" w:rsidRDefault="002C4D33" w:rsidP="002C4D33">
      <w:pPr>
        <w:rPr>
          <w:rFonts w:asciiTheme="minorHAnsi" w:hAnsiTheme="minorHAnsi"/>
        </w:rPr>
      </w:pPr>
      <w:r w:rsidRPr="002C4D33">
        <w:rPr>
          <w:rFonts w:asciiTheme="minorHAnsi" w:hAnsiTheme="minorHAnsi"/>
        </w:rPr>
        <w:t>Например, создадим функцию для вычисления факториала как Function Expression и дадим ей имя me:</w:t>
      </w:r>
    </w:p>
    <w:p w:rsidR="002C4D33" w:rsidRPr="00372675" w:rsidRDefault="002C4D33" w:rsidP="00372675">
      <w:pPr>
        <w:pStyle w:val="af1"/>
        <w:rPr>
          <w:rStyle w:val="af0"/>
          <w:b w:val="0"/>
          <w:color w:val="auto"/>
        </w:rPr>
      </w:pPr>
      <w:r w:rsidRPr="00372675">
        <w:rPr>
          <w:rStyle w:val="af0"/>
          <w:b w:val="0"/>
          <w:color w:val="auto"/>
        </w:rPr>
        <w:t xml:space="preserve">var </w:t>
      </w:r>
      <w:r w:rsidRPr="00487981">
        <w:rPr>
          <w:rStyle w:val="af0"/>
          <w:b w:val="0"/>
          <w:color w:val="E36C0A" w:themeColor="accent6" w:themeShade="BF"/>
        </w:rPr>
        <w:t xml:space="preserve">factorial </w:t>
      </w:r>
      <w:r w:rsidRPr="00372675">
        <w:rPr>
          <w:rStyle w:val="af0"/>
          <w:b w:val="0"/>
          <w:color w:val="auto"/>
        </w:rPr>
        <w:t xml:space="preserve">= function </w:t>
      </w:r>
      <w:r w:rsidRPr="00487981">
        <w:rPr>
          <w:rStyle w:val="af0"/>
          <w:b w:val="0"/>
          <w:color w:val="7030A0"/>
        </w:rPr>
        <w:t>me</w:t>
      </w:r>
      <w:r w:rsidRPr="00372675">
        <w:rPr>
          <w:rStyle w:val="af0"/>
          <w:b w:val="0"/>
          <w:color w:val="auto"/>
        </w:rPr>
        <w:t>(</w:t>
      </w:r>
      <w:r w:rsidRPr="00487981">
        <w:rPr>
          <w:rStyle w:val="af0"/>
          <w:b w:val="0"/>
          <w:color w:val="76923C" w:themeColor="accent3" w:themeShade="BF"/>
        </w:rPr>
        <w:t>n</w:t>
      </w:r>
      <w:r w:rsidRPr="00372675">
        <w:rPr>
          <w:rStyle w:val="af0"/>
          <w:b w:val="0"/>
          <w:color w:val="auto"/>
        </w:rPr>
        <w:t>) {</w:t>
      </w:r>
    </w:p>
    <w:p w:rsidR="002C4D33" w:rsidRPr="00372675" w:rsidRDefault="002C4D33" w:rsidP="00372675">
      <w:pPr>
        <w:pStyle w:val="af1"/>
        <w:rPr>
          <w:rStyle w:val="af0"/>
          <w:b w:val="0"/>
          <w:color w:val="auto"/>
        </w:rPr>
      </w:pPr>
      <w:r w:rsidRPr="00372675">
        <w:rPr>
          <w:rStyle w:val="af0"/>
          <w:b w:val="0"/>
          <w:color w:val="auto"/>
        </w:rPr>
        <w:t xml:space="preserve">  return (n == 1) ? </w:t>
      </w:r>
      <w:r w:rsidRPr="00487981">
        <w:rPr>
          <w:rStyle w:val="af0"/>
          <w:b w:val="0"/>
          <w:color w:val="76923C" w:themeColor="accent3" w:themeShade="BF"/>
        </w:rPr>
        <w:t>n</w:t>
      </w:r>
      <w:r w:rsidRPr="00372675">
        <w:rPr>
          <w:rStyle w:val="af0"/>
          <w:b w:val="0"/>
          <w:color w:val="auto"/>
        </w:rPr>
        <w:t xml:space="preserve"> : </w:t>
      </w:r>
      <w:r w:rsidRPr="00487981">
        <w:rPr>
          <w:rStyle w:val="af0"/>
          <w:b w:val="0"/>
          <w:color w:val="76923C" w:themeColor="accent3" w:themeShade="BF"/>
        </w:rPr>
        <w:t>n</w:t>
      </w:r>
      <w:r w:rsidRPr="00372675">
        <w:rPr>
          <w:rStyle w:val="af0"/>
          <w:b w:val="0"/>
          <w:color w:val="auto"/>
        </w:rPr>
        <w:t xml:space="preserve"> * </w:t>
      </w:r>
      <w:r w:rsidRPr="00487981">
        <w:rPr>
          <w:rStyle w:val="af0"/>
          <w:b w:val="0"/>
          <w:color w:val="7030A0"/>
        </w:rPr>
        <w:t>me</w:t>
      </w:r>
      <w:r w:rsidRPr="00372675">
        <w:rPr>
          <w:rStyle w:val="af0"/>
          <w:b w:val="0"/>
          <w:color w:val="auto"/>
        </w:rPr>
        <w:t>(</w:t>
      </w:r>
      <w:r w:rsidRPr="00487981">
        <w:rPr>
          <w:rStyle w:val="af0"/>
          <w:b w:val="0"/>
          <w:color w:val="76923C" w:themeColor="accent3" w:themeShade="BF"/>
        </w:rPr>
        <w:t>n - 1</w:t>
      </w:r>
      <w:r w:rsidRPr="00372675">
        <w:rPr>
          <w:rStyle w:val="af0"/>
          <w:b w:val="0"/>
          <w:color w:val="auto"/>
        </w:rPr>
        <w:t>);</w:t>
      </w:r>
    </w:p>
    <w:p w:rsidR="002C4D33" w:rsidRPr="00372675" w:rsidRDefault="002C4D33" w:rsidP="00372675">
      <w:pPr>
        <w:pStyle w:val="af1"/>
        <w:rPr>
          <w:rStyle w:val="af0"/>
          <w:b w:val="0"/>
          <w:color w:val="auto"/>
        </w:rPr>
      </w:pPr>
      <w:r w:rsidRPr="00372675">
        <w:rPr>
          <w:rStyle w:val="af0"/>
          <w:b w:val="0"/>
          <w:color w:val="auto"/>
        </w:rPr>
        <w:t>}</w:t>
      </w:r>
    </w:p>
    <w:p w:rsidR="002C4D33" w:rsidRPr="00372675" w:rsidRDefault="002C4D33" w:rsidP="00372675">
      <w:pPr>
        <w:pStyle w:val="af1"/>
        <w:rPr>
          <w:rStyle w:val="af0"/>
          <w:b w:val="0"/>
          <w:color w:val="auto"/>
        </w:rPr>
      </w:pPr>
    </w:p>
    <w:p w:rsidR="002C4D33" w:rsidRPr="00372675" w:rsidRDefault="002C4D33" w:rsidP="00372675">
      <w:pPr>
        <w:pStyle w:val="af1"/>
        <w:rPr>
          <w:rStyle w:val="af0"/>
          <w:b w:val="0"/>
          <w:color w:val="auto"/>
        </w:rPr>
      </w:pPr>
      <w:r w:rsidRPr="00372675">
        <w:rPr>
          <w:rStyle w:val="af0"/>
          <w:b w:val="0"/>
          <w:color w:val="auto"/>
        </w:rPr>
        <w:t>alert( factorial(5) ); // 120</w:t>
      </w:r>
    </w:p>
    <w:p w:rsidR="002C4D33" w:rsidRPr="00372675" w:rsidRDefault="002C4D33" w:rsidP="00372675">
      <w:pPr>
        <w:pStyle w:val="af1"/>
        <w:rPr>
          <w:rStyle w:val="af0"/>
          <w:b w:val="0"/>
          <w:color w:val="auto"/>
        </w:rPr>
      </w:pPr>
      <w:r w:rsidRPr="00372675">
        <w:rPr>
          <w:rStyle w:val="af0"/>
          <w:b w:val="0"/>
          <w:color w:val="auto"/>
        </w:rPr>
        <w:t>alert( me ); // ошибка, нет такой переменной</w:t>
      </w:r>
    </w:p>
    <w:p w:rsidR="002C4D33" w:rsidRPr="002C4D33" w:rsidRDefault="002C4D33" w:rsidP="002C4D33">
      <w:pPr>
        <w:rPr>
          <w:rFonts w:asciiTheme="minorHAnsi" w:hAnsiTheme="minorHAnsi"/>
        </w:rPr>
      </w:pPr>
      <w:r w:rsidRPr="002C4D33">
        <w:rPr>
          <w:rFonts w:asciiTheme="minorHAnsi" w:hAnsiTheme="minorHAnsi"/>
        </w:rPr>
        <w:t>Ограничение видимости для имени не работает в IE8-, но вызов с его помощью работает во всех браузерах.</w:t>
      </w:r>
    </w:p>
    <w:p w:rsidR="001C72E9" w:rsidRDefault="001C72E9" w:rsidP="002C4D33">
      <w:pPr>
        <w:rPr>
          <w:rFonts w:asciiTheme="minorHAnsi" w:hAnsiTheme="minorHAnsi"/>
          <w:b/>
          <w:bCs/>
        </w:rPr>
      </w:pPr>
    </w:p>
    <w:p w:rsidR="002C4D33" w:rsidRPr="002C4D33" w:rsidRDefault="002C4D33" w:rsidP="002C4D33">
      <w:pPr>
        <w:rPr>
          <w:rFonts w:asciiTheme="minorHAnsi" w:hAnsiTheme="minorHAnsi"/>
          <w:b/>
          <w:bCs/>
        </w:rPr>
      </w:pPr>
      <w:r w:rsidRPr="003202E9">
        <w:rPr>
          <w:rFonts w:asciiTheme="minorHAnsi" w:hAnsiTheme="minorHAnsi"/>
          <w:b/>
          <w:bCs/>
        </w:rPr>
        <w:t>Итого</w:t>
      </w:r>
    </w:p>
    <w:p w:rsidR="002C4D33" w:rsidRPr="002C4D33" w:rsidRDefault="002C4D33" w:rsidP="002C4D33">
      <w:pPr>
        <w:rPr>
          <w:rFonts w:asciiTheme="minorHAnsi" w:hAnsiTheme="minorHAnsi"/>
        </w:rPr>
      </w:pPr>
      <w:r w:rsidRPr="002C4D33">
        <w:rPr>
          <w:rFonts w:asciiTheme="minorHAnsi" w:hAnsiTheme="minorHAnsi"/>
        </w:rPr>
        <w:t>В этой главе мы повторили основные особенности JavaScript, знание которых необходимо для обхода большинства «граблей», да и просто для написания хорошего кода.</w:t>
      </w:r>
    </w:p>
    <w:p w:rsidR="002C4D33" w:rsidRDefault="002C4D33" w:rsidP="002C4D33">
      <w:pPr>
        <w:rPr>
          <w:rFonts w:asciiTheme="minorHAnsi" w:hAnsiTheme="minorHAnsi"/>
        </w:rPr>
      </w:pPr>
      <w:r w:rsidRPr="002C4D33">
        <w:rPr>
          <w:rFonts w:asciiTheme="minorHAnsi" w:hAnsiTheme="minorHAnsi"/>
        </w:rPr>
        <w:t>Это, конечно, лишь основы. Дальше вы узнаете много других особенностей и приёмов программирования на этом языке.</w:t>
      </w:r>
    </w:p>
    <w:p w:rsidR="003202E9" w:rsidRPr="002C4D33" w:rsidRDefault="003202E9" w:rsidP="002C4D33">
      <w:pPr>
        <w:rPr>
          <w:rFonts w:asciiTheme="minorHAnsi" w:hAnsiTheme="minorHAnsi"/>
        </w:rPr>
      </w:pPr>
    </w:p>
    <w:p w:rsidR="00856D3F" w:rsidRDefault="003202E9" w:rsidP="003202E9">
      <w:pPr>
        <w:pStyle w:val="1"/>
      </w:pPr>
      <w:r>
        <w:t>Качество кода</w:t>
      </w:r>
    </w:p>
    <w:p w:rsidR="003202E9" w:rsidRPr="003202E9" w:rsidRDefault="003202E9" w:rsidP="008735FE">
      <w:pPr>
        <w:pStyle w:val="2"/>
      </w:pPr>
      <w:r w:rsidRPr="003202E9">
        <w:t>Отладка в браузере Chrome</w:t>
      </w:r>
    </w:p>
    <w:p w:rsidR="006102B7" w:rsidRPr="006102B7" w:rsidRDefault="006102B7" w:rsidP="006102B7">
      <w:pPr>
        <w:pStyle w:val="aa"/>
      </w:pPr>
      <w:r w:rsidRPr="006102B7">
        <w:t>Перед тем, как двигаться дальше, поговорим об отладке скриптов.</w:t>
      </w:r>
    </w:p>
    <w:p w:rsidR="006102B7" w:rsidRPr="006102B7" w:rsidRDefault="006102B7" w:rsidP="006102B7">
      <w:pPr>
        <w:pStyle w:val="aa"/>
      </w:pPr>
      <w:r w:rsidRPr="006102B7">
        <w:t>Все современные браузеры поддерживают для этого «инструменты разработчика». Исправление ошибок с их помощью намного проще и быстрее.</w:t>
      </w:r>
    </w:p>
    <w:p w:rsidR="006102B7" w:rsidRPr="006102B7" w:rsidRDefault="006102B7" w:rsidP="006102B7">
      <w:pPr>
        <w:pStyle w:val="aa"/>
      </w:pPr>
      <w:r w:rsidRPr="006102B7">
        <w:t>На текущий момент самые многофункциональные инструменты – в браузере Chrome. Также очень хорош Firebug (для Firefox).</w:t>
      </w:r>
    </w:p>
    <w:p w:rsidR="006102B7" w:rsidRPr="006102B7" w:rsidRDefault="006102B7" w:rsidP="008735FE">
      <w:pPr>
        <w:pStyle w:val="2"/>
      </w:pPr>
      <w:bookmarkStart w:id="228" w:name="общий-вид-панели-sources"/>
      <w:r w:rsidRPr="006102B7">
        <w:t>Общий вид панели Sources</w:t>
      </w:r>
      <w:bookmarkEnd w:id="228"/>
    </w:p>
    <w:p w:rsidR="006102B7" w:rsidRPr="006102B7" w:rsidRDefault="006102B7" w:rsidP="006102B7">
      <w:pPr>
        <w:pStyle w:val="aa"/>
      </w:pPr>
      <w:r w:rsidRPr="006102B7">
        <w:t>В вашей версии Chrome панель может выглядеть несколько по-иному, но что где находится, должно быть понятно.</w:t>
      </w:r>
    </w:p>
    <w:p w:rsidR="006102B7" w:rsidRPr="006102B7" w:rsidRDefault="006102B7" w:rsidP="006102B7">
      <w:pPr>
        <w:pStyle w:val="aa"/>
      </w:pPr>
      <w:r w:rsidRPr="006102B7">
        <w:t>Зайдите на </w:t>
      </w:r>
      <w:hyperlink r:id="rId171" w:history="1">
        <w:r w:rsidRPr="006102B7">
          <w:rPr>
            <w:rStyle w:val="a9"/>
          </w:rPr>
          <w:t>страницу с примером</w:t>
        </w:r>
      </w:hyperlink>
      <w:r w:rsidRPr="006102B7">
        <w:t> браузером Chrome.</w:t>
      </w:r>
    </w:p>
    <w:p w:rsidR="006102B7" w:rsidRPr="006102B7" w:rsidRDefault="006102B7" w:rsidP="006102B7">
      <w:pPr>
        <w:pStyle w:val="aa"/>
      </w:pPr>
      <w:r w:rsidRPr="006102B7">
        <w:t>Откройте инструменты разработчика: F12 или в меню Инструменты &gt; Инструменты Разработчика.</w:t>
      </w:r>
    </w:p>
    <w:p w:rsidR="006102B7" w:rsidRPr="006102B7" w:rsidRDefault="006102B7" w:rsidP="006102B7">
      <w:pPr>
        <w:pStyle w:val="aa"/>
      </w:pPr>
      <w:r w:rsidRPr="006102B7">
        <w:t>Выберите сверху Sources.</w:t>
      </w:r>
    </w:p>
    <w:p w:rsidR="006102B7" w:rsidRPr="006102B7" w:rsidRDefault="006102B7" w:rsidP="006102B7">
      <w:pPr>
        <w:pStyle w:val="aa"/>
      </w:pPr>
      <w:r w:rsidRPr="006102B7">
        <w:drawing>
          <wp:inline distT="0" distB="0" distL="0" distR="0" wp14:anchorId="01DCBC1E" wp14:editId="0C29747D">
            <wp:extent cx="2581200" cy="1152000"/>
            <wp:effectExtent l="0" t="0" r="0" b="0"/>
            <wp:docPr id="67" name="Рисунок 67" descr="http://learn.javascript.ru/article/debugging-chrome/chrome_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earn.javascript.ru/article/debugging-chrome/chrome_sources.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1200" cy="1152000"/>
                    </a:xfrm>
                    <a:prstGeom prst="rect">
                      <a:avLst/>
                    </a:prstGeom>
                    <a:noFill/>
                    <a:ln>
                      <a:noFill/>
                    </a:ln>
                  </pic:spPr>
                </pic:pic>
              </a:graphicData>
            </a:graphic>
          </wp:inline>
        </w:drawing>
      </w:r>
    </w:p>
    <w:p w:rsidR="006102B7" w:rsidRPr="006102B7" w:rsidRDefault="006102B7" w:rsidP="006102B7">
      <w:pPr>
        <w:pStyle w:val="aa"/>
      </w:pPr>
      <w:r w:rsidRPr="006102B7">
        <w:t>Вы видите три зоны:</w:t>
      </w:r>
    </w:p>
    <w:p w:rsidR="006102B7" w:rsidRPr="006102B7" w:rsidRDefault="006102B7" w:rsidP="006102B7">
      <w:pPr>
        <w:pStyle w:val="aa"/>
      </w:pPr>
      <w:r w:rsidRPr="006102B7">
        <w:rPr>
          <w:b/>
          <w:bCs/>
        </w:rPr>
        <w:t>Зона исходных файлов.</w:t>
      </w:r>
      <w:r w:rsidRPr="006102B7">
        <w:t> В ней находятся все подключённые к странице файлы, включая JS/CSS. Выберите pow.js, если он не выбран.</w:t>
      </w:r>
    </w:p>
    <w:p w:rsidR="006102B7" w:rsidRPr="006102B7" w:rsidRDefault="006102B7" w:rsidP="006102B7">
      <w:pPr>
        <w:pStyle w:val="aa"/>
      </w:pPr>
      <w:r w:rsidRPr="006102B7">
        <w:rPr>
          <w:b/>
          <w:bCs/>
        </w:rPr>
        <w:t>Зона текста.</w:t>
      </w:r>
      <w:r w:rsidRPr="006102B7">
        <w:t> В ней находится текст файлов.</w:t>
      </w:r>
    </w:p>
    <w:p w:rsidR="006102B7" w:rsidRPr="006102B7" w:rsidRDefault="006102B7" w:rsidP="006102B7">
      <w:pPr>
        <w:pStyle w:val="aa"/>
      </w:pPr>
      <w:r w:rsidRPr="006102B7">
        <w:rPr>
          <w:b/>
          <w:bCs/>
        </w:rPr>
        <w:t>Зона информации и контроля.</w:t>
      </w:r>
      <w:r w:rsidRPr="006102B7">
        <w:t> Мы поговорим о ней позже.</w:t>
      </w:r>
    </w:p>
    <w:p w:rsidR="006102B7" w:rsidRPr="006102B7" w:rsidRDefault="006102B7" w:rsidP="006102B7">
      <w:pPr>
        <w:pStyle w:val="aa"/>
      </w:pPr>
      <w:r w:rsidRPr="006102B7">
        <w:t>Обычно зона исходных файлов при отладке не нужна. Скройте её кнопкой .</w:t>
      </w:r>
    </w:p>
    <w:p w:rsidR="006102B7" w:rsidRPr="006102B7" w:rsidRDefault="006102B7" w:rsidP="008735FE">
      <w:pPr>
        <w:pStyle w:val="2"/>
      </w:pPr>
      <w:bookmarkStart w:id="229" w:name="общие-кнопки-управления"/>
      <w:r w:rsidRPr="006102B7">
        <w:lastRenderedPageBreak/>
        <w:t>Общие кнопки управления</w:t>
      </w:r>
      <w:bookmarkEnd w:id="229"/>
    </w:p>
    <w:p w:rsidR="006102B7" w:rsidRPr="006102B7" w:rsidRDefault="006102B7" w:rsidP="006102B7">
      <w:r w:rsidRPr="006102B7">
        <w:rPr>
          <w:noProof/>
        </w:rPr>
        <w:drawing>
          <wp:inline distT="0" distB="0" distL="0" distR="0" wp14:anchorId="2D668B9F" wp14:editId="520723AD">
            <wp:extent cx="2581200" cy="921600"/>
            <wp:effectExtent l="0" t="0" r="0" b="0"/>
            <wp:docPr id="66" name="Рисунок 66" descr="http://learn.javascript.ru/article/debugging-chrome/chrome_sources_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earn.javascript.ru/article/debugging-chrome/chrome_sources_buttons.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581200" cy="921600"/>
                    </a:xfrm>
                    <a:prstGeom prst="rect">
                      <a:avLst/>
                    </a:prstGeom>
                    <a:noFill/>
                    <a:ln>
                      <a:noFill/>
                    </a:ln>
                  </pic:spPr>
                </pic:pic>
              </a:graphicData>
            </a:graphic>
          </wp:inline>
        </w:drawing>
      </w:r>
    </w:p>
    <w:p w:rsidR="006102B7" w:rsidRPr="006102B7" w:rsidRDefault="006102B7" w:rsidP="00540807">
      <w:pPr>
        <w:pStyle w:val="aa"/>
      </w:pPr>
      <w:r w:rsidRPr="006102B7">
        <w:t>Три наиболее часто используемые кнопки управления:</w:t>
      </w:r>
    </w:p>
    <w:p w:rsidR="006102B7" w:rsidRPr="006102B7" w:rsidRDefault="006102B7" w:rsidP="00540807">
      <w:pPr>
        <w:pStyle w:val="aa"/>
        <w:rPr>
          <w:b/>
          <w:bCs/>
        </w:rPr>
      </w:pPr>
      <w:r w:rsidRPr="006102B7">
        <w:rPr>
          <w:b/>
          <w:bCs/>
        </w:rPr>
        <w:t>Формат </w:t>
      </w:r>
    </w:p>
    <w:p w:rsidR="006102B7" w:rsidRPr="006102B7" w:rsidRDefault="006102B7" w:rsidP="00540807">
      <w:pPr>
        <w:pStyle w:val="aa"/>
      </w:pPr>
      <w:r w:rsidRPr="006102B7">
        <w:t>Нажатие форматирует текст текущего файла, расставляет отступы. Нужна, если вы хотите разобраться в чужом коде, плохо отформатированном или сжатом.</w:t>
      </w:r>
    </w:p>
    <w:p w:rsidR="006102B7" w:rsidRPr="006102B7" w:rsidRDefault="006102B7" w:rsidP="00540807">
      <w:pPr>
        <w:pStyle w:val="aa"/>
        <w:rPr>
          <w:b/>
          <w:bCs/>
        </w:rPr>
      </w:pPr>
      <w:r w:rsidRPr="006102B7">
        <w:rPr>
          <w:b/>
          <w:bCs/>
        </w:rPr>
        <w:t>Консоль </w:t>
      </w:r>
    </w:p>
    <w:p w:rsidR="006102B7" w:rsidRPr="006102B7" w:rsidRDefault="006102B7" w:rsidP="00540807">
      <w:pPr>
        <w:pStyle w:val="aa"/>
      </w:pPr>
      <w:r w:rsidRPr="006102B7">
        <w:t>Очень полезная кнопка, открывает тут же консоль для запуска команд. Можно смотреть код и тут же запускать функции. Её нажатие можно заменить на клавишу Esc.</w:t>
      </w:r>
    </w:p>
    <w:p w:rsidR="006102B7" w:rsidRPr="006102B7" w:rsidRDefault="006102B7" w:rsidP="00540807">
      <w:pPr>
        <w:pStyle w:val="aa"/>
        <w:rPr>
          <w:b/>
          <w:bCs/>
        </w:rPr>
      </w:pPr>
      <w:r w:rsidRPr="006102B7">
        <w:rPr>
          <w:b/>
          <w:bCs/>
        </w:rPr>
        <w:t>Окно </w:t>
      </w:r>
    </w:p>
    <w:p w:rsidR="006102B7" w:rsidRPr="006102B7" w:rsidRDefault="006102B7" w:rsidP="00540807">
      <w:pPr>
        <w:pStyle w:val="aa"/>
      </w:pPr>
      <w:r w:rsidRPr="006102B7">
        <w:t>Если код очень большой, то можно вынести инструменты разработки вбок или в отдельное окно, зажав эту кнопку и выбрав соответствующий вариант из списка.</w:t>
      </w:r>
    </w:p>
    <w:p w:rsidR="006102B7" w:rsidRPr="006102B7" w:rsidRDefault="006102B7" w:rsidP="008735FE">
      <w:pPr>
        <w:pStyle w:val="2"/>
      </w:pPr>
      <w:bookmarkStart w:id="230" w:name="точки-останова"/>
      <w:r w:rsidRPr="006102B7">
        <w:t>Точки останова</w:t>
      </w:r>
      <w:bookmarkEnd w:id="230"/>
    </w:p>
    <w:p w:rsidR="006102B7" w:rsidRPr="006102B7" w:rsidRDefault="006102B7" w:rsidP="00540807">
      <w:pPr>
        <w:pStyle w:val="aa"/>
      </w:pPr>
      <w:r w:rsidRPr="006102B7">
        <w:t>Открыли файл pow.js во вкладке Sources? Кликните на 6-й строке файла pow.js, прямо на цифре 6.</w:t>
      </w:r>
    </w:p>
    <w:p w:rsidR="006102B7" w:rsidRPr="006102B7" w:rsidRDefault="006102B7" w:rsidP="00540807">
      <w:pPr>
        <w:pStyle w:val="aa"/>
      </w:pPr>
      <w:r w:rsidRPr="006102B7">
        <w:t>Поздравляю! Вы поставили точку останова или, как чаще говорят, «брейкпойнт».</w:t>
      </w:r>
    </w:p>
    <w:p w:rsidR="006102B7" w:rsidRPr="006102B7" w:rsidRDefault="006102B7" w:rsidP="00540807">
      <w:pPr>
        <w:pStyle w:val="aa"/>
      </w:pPr>
      <w:r w:rsidRPr="006102B7">
        <w:t>Выглядеть это должно примерно так:</w:t>
      </w:r>
    </w:p>
    <w:p w:rsidR="006102B7" w:rsidRPr="006102B7" w:rsidRDefault="006102B7" w:rsidP="006102B7">
      <w:r w:rsidRPr="006102B7">
        <w:rPr>
          <w:noProof/>
        </w:rPr>
        <w:drawing>
          <wp:inline distT="0" distB="0" distL="0" distR="0" wp14:anchorId="76F07508" wp14:editId="01C69983">
            <wp:extent cx="2577600" cy="921600"/>
            <wp:effectExtent l="0" t="0" r="0" b="0"/>
            <wp:docPr id="65" name="Рисунок 65" descr="http://learn.javascript.ru/article/debugging-chrome/chrome_sources_brea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earn.javascript.ru/article/debugging-chrome/chrome_sources_breakpoint.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77600" cy="921600"/>
                    </a:xfrm>
                    <a:prstGeom prst="rect">
                      <a:avLst/>
                    </a:prstGeom>
                    <a:noFill/>
                    <a:ln>
                      <a:noFill/>
                    </a:ln>
                  </pic:spPr>
                </pic:pic>
              </a:graphicData>
            </a:graphic>
          </wp:inline>
        </w:drawing>
      </w:r>
    </w:p>
    <w:p w:rsidR="006102B7" w:rsidRPr="006102B7" w:rsidRDefault="006102B7" w:rsidP="00540807">
      <w:pPr>
        <w:pStyle w:val="aa"/>
      </w:pPr>
      <w:r w:rsidRPr="006102B7">
        <w:t>Слово </w:t>
      </w:r>
      <w:r w:rsidRPr="006102B7">
        <w:rPr>
          <w:i/>
          <w:iCs/>
        </w:rPr>
        <w:t>Брейкпойнт</w:t>
      </w:r>
      <w:r w:rsidRPr="006102B7">
        <w:t> (breakpoint) – часто используемый английский жаргонизм. Это то место в коде, где отладчик будет </w:t>
      </w:r>
      <w:r w:rsidRPr="006102B7">
        <w:rPr>
          <w:i/>
          <w:iCs/>
        </w:rPr>
        <w:t>автоматически</w:t>
      </w:r>
      <w:r w:rsidRPr="006102B7">
        <w:t> останавливать выполнение JavaScript, как только оно до него дойдёт.</w:t>
      </w:r>
    </w:p>
    <w:p w:rsidR="006853DA" w:rsidRDefault="006853DA" w:rsidP="00540807">
      <w:pPr>
        <w:pStyle w:val="aa"/>
        <w:rPr>
          <w:b/>
          <w:bCs/>
          <w:lang w:val="en-US"/>
        </w:rPr>
      </w:pPr>
    </w:p>
    <w:p w:rsidR="006102B7" w:rsidRPr="006102B7" w:rsidRDefault="006102B7" w:rsidP="00540807">
      <w:pPr>
        <w:pStyle w:val="aa"/>
      </w:pPr>
      <w:r w:rsidRPr="006102B7">
        <w:rPr>
          <w:b/>
          <w:bCs/>
        </w:rPr>
        <w:t>В остановленном коде можно посмотреть текущие значения переменных, выполнять команды и т.п., в общем – отлаживать его.</w:t>
      </w:r>
    </w:p>
    <w:p w:rsidR="006102B7" w:rsidRPr="006102B7" w:rsidRDefault="006102B7" w:rsidP="00540807">
      <w:pPr>
        <w:pStyle w:val="aa"/>
      </w:pPr>
      <w:r w:rsidRPr="006102B7">
        <w:t>Вы можете видеть, что информация о точке останова появилась справа, в подвкладке Breakpoints.</w:t>
      </w:r>
    </w:p>
    <w:p w:rsidR="006102B7" w:rsidRPr="006102B7" w:rsidRDefault="006102B7" w:rsidP="00540807">
      <w:pPr>
        <w:pStyle w:val="aa"/>
      </w:pPr>
      <w:r w:rsidRPr="006102B7">
        <w:t>Вкладка Breakpoints очень удобна, когда код большой, она позволяет:</w:t>
      </w:r>
    </w:p>
    <w:p w:rsidR="006102B7" w:rsidRPr="006102B7" w:rsidRDefault="006102B7" w:rsidP="00540807">
      <w:pPr>
        <w:pStyle w:val="aa"/>
      </w:pPr>
      <w:r w:rsidRPr="006102B7">
        <w:t>Быстро перейти на место кода, где стоит брейкпойнт кликом на текст.</w:t>
      </w:r>
    </w:p>
    <w:p w:rsidR="006102B7" w:rsidRPr="006102B7" w:rsidRDefault="006102B7" w:rsidP="00540807">
      <w:pPr>
        <w:pStyle w:val="aa"/>
      </w:pPr>
      <w:r w:rsidRPr="006102B7">
        <w:t>Временно выключить брейкпойнт кликом на чекбокс.</w:t>
      </w:r>
    </w:p>
    <w:p w:rsidR="006102B7" w:rsidRPr="006102B7" w:rsidRDefault="006102B7" w:rsidP="00540807">
      <w:pPr>
        <w:pStyle w:val="aa"/>
      </w:pPr>
      <w:r w:rsidRPr="006102B7">
        <w:t>Быстро удалить брейкпойнт правым кликом на текст и выбором Remove, и так далее.</w:t>
      </w:r>
    </w:p>
    <w:p w:rsidR="006853DA" w:rsidRDefault="006853DA" w:rsidP="00540807">
      <w:pPr>
        <w:pStyle w:val="aa"/>
        <w:rPr>
          <w:b/>
          <w:bCs/>
          <w:lang w:val="en-US"/>
        </w:rPr>
      </w:pPr>
    </w:p>
    <w:p w:rsidR="006102B7" w:rsidRPr="006102B7" w:rsidRDefault="006102B7" w:rsidP="00540807">
      <w:pPr>
        <w:pStyle w:val="aa"/>
      </w:pPr>
      <w:r w:rsidRPr="006102B7">
        <w:rPr>
          <w:b/>
          <w:bCs/>
        </w:rPr>
        <w:t>Дополнительные возможности</w:t>
      </w:r>
    </w:p>
    <w:p w:rsidR="006102B7" w:rsidRPr="006102B7" w:rsidRDefault="006102B7" w:rsidP="00540807">
      <w:pPr>
        <w:pStyle w:val="aa"/>
      </w:pPr>
      <w:r w:rsidRPr="006102B7">
        <w:t>Остановку можно инициировать и напрямую из кода скрипта, командой debugger:</w:t>
      </w:r>
    </w:p>
    <w:p w:rsidR="006102B7" w:rsidRPr="006102B7" w:rsidRDefault="006102B7" w:rsidP="00296AA5">
      <w:pPr>
        <w:pStyle w:val="af1"/>
      </w:pPr>
      <w:r w:rsidRPr="006102B7">
        <w:t>function pow(x, n) {</w:t>
      </w:r>
    </w:p>
    <w:p w:rsidR="006102B7" w:rsidRPr="006102B7" w:rsidRDefault="006102B7" w:rsidP="00296AA5">
      <w:pPr>
        <w:pStyle w:val="af1"/>
      </w:pPr>
      <w:r w:rsidRPr="006102B7">
        <w:t xml:space="preserve">  ...</w:t>
      </w:r>
    </w:p>
    <w:p w:rsidR="006102B7" w:rsidRPr="006102B7" w:rsidRDefault="006102B7" w:rsidP="00296AA5">
      <w:pPr>
        <w:pStyle w:val="af1"/>
      </w:pPr>
      <w:r w:rsidRPr="006102B7">
        <w:t xml:space="preserve">  </w:t>
      </w:r>
      <w:r w:rsidRPr="006853DA">
        <w:rPr>
          <w:rStyle w:val="af0"/>
        </w:rPr>
        <w:t>debugger</w:t>
      </w:r>
      <w:r w:rsidRPr="006102B7">
        <w:t>; // &lt;-- отладчик остановится тут</w:t>
      </w:r>
    </w:p>
    <w:p w:rsidR="006102B7" w:rsidRPr="006102B7" w:rsidRDefault="006102B7" w:rsidP="00296AA5">
      <w:pPr>
        <w:pStyle w:val="af1"/>
      </w:pPr>
      <w:r w:rsidRPr="006102B7">
        <w:t xml:space="preserve">  ...</w:t>
      </w:r>
    </w:p>
    <w:p w:rsidR="006102B7" w:rsidRPr="006102B7" w:rsidRDefault="006102B7" w:rsidP="00296AA5">
      <w:pPr>
        <w:pStyle w:val="af1"/>
      </w:pPr>
      <w:r w:rsidRPr="006102B7">
        <w:t>}</w:t>
      </w:r>
    </w:p>
    <w:p w:rsidR="006102B7" w:rsidRPr="006102B7" w:rsidRDefault="006102B7" w:rsidP="00540807">
      <w:pPr>
        <w:pStyle w:val="aa"/>
      </w:pPr>
      <w:r w:rsidRPr="006102B7">
        <w:rPr>
          <w:i/>
          <w:iCs/>
        </w:rPr>
        <w:t>Правый клик</w:t>
      </w:r>
      <w:r w:rsidRPr="006102B7">
        <w:t> на номер строки pow.js позволит создать условную точку останова (conditional breakpoint), т.е. задать условие, при котором точка останова сработает.</w:t>
      </w:r>
    </w:p>
    <w:p w:rsidR="006102B7" w:rsidRPr="006102B7" w:rsidRDefault="006102B7" w:rsidP="00540807">
      <w:pPr>
        <w:pStyle w:val="aa"/>
      </w:pPr>
      <w:r w:rsidRPr="006102B7">
        <w:t>Это удобно, если останов нужен только при определённом значении переменной или параметра функции.</w:t>
      </w:r>
    </w:p>
    <w:p w:rsidR="006102B7" w:rsidRPr="006102B7" w:rsidRDefault="006102B7" w:rsidP="008735FE">
      <w:pPr>
        <w:pStyle w:val="2"/>
      </w:pPr>
      <w:bookmarkStart w:id="231" w:name="остановиться-и-осмотреться"/>
      <w:r w:rsidRPr="006102B7">
        <w:t>Остановиться и осмотреться</w:t>
      </w:r>
      <w:bookmarkEnd w:id="231"/>
    </w:p>
    <w:p w:rsidR="006102B7" w:rsidRPr="006102B7" w:rsidRDefault="006102B7" w:rsidP="00540807">
      <w:pPr>
        <w:pStyle w:val="aa"/>
      </w:pPr>
      <w:r w:rsidRPr="006102B7">
        <w:t>Наша функция выполняется сразу при загрузке страницы, так что самый простой способ активировать отладчик JavaScript – перезагрузить её. Итак, нажимаем F5 (Windows, Linux) или Cmd+R (Mac).</w:t>
      </w:r>
    </w:p>
    <w:p w:rsidR="006102B7" w:rsidRPr="006102B7" w:rsidRDefault="006102B7" w:rsidP="00540807">
      <w:pPr>
        <w:pStyle w:val="aa"/>
      </w:pPr>
      <w:r w:rsidRPr="006102B7">
        <w:t>Если вы сделали всё, как описано выше, то выполнение прервётся как раз на 6-й строке.</w:t>
      </w:r>
    </w:p>
    <w:p w:rsidR="006102B7" w:rsidRPr="006102B7" w:rsidRDefault="006102B7" w:rsidP="006102B7">
      <w:r w:rsidRPr="006102B7">
        <w:rPr>
          <w:noProof/>
        </w:rPr>
        <w:drawing>
          <wp:inline distT="0" distB="0" distL="0" distR="0" wp14:anchorId="3AFBF5C1" wp14:editId="6F0FCBAC">
            <wp:extent cx="2577600" cy="1260000"/>
            <wp:effectExtent l="0" t="0" r="0" b="0"/>
            <wp:docPr id="64" name="Рисунок 64" descr="http://learn.javascript.ru/article/debugging-chrome/chrome_sources_br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earn.javascript.ru/article/debugging-chrome/chrome_sources_break.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77600" cy="1260000"/>
                    </a:xfrm>
                    <a:prstGeom prst="rect">
                      <a:avLst/>
                    </a:prstGeom>
                    <a:noFill/>
                    <a:ln>
                      <a:noFill/>
                    </a:ln>
                  </pic:spPr>
                </pic:pic>
              </a:graphicData>
            </a:graphic>
          </wp:inline>
        </w:drawing>
      </w:r>
    </w:p>
    <w:p w:rsidR="006102B7" w:rsidRPr="006102B7" w:rsidRDefault="006102B7" w:rsidP="00540807">
      <w:pPr>
        <w:pStyle w:val="aa"/>
      </w:pPr>
      <w:r w:rsidRPr="006102B7">
        <w:t>Обратите внимание на информационные вкладки справа (отмечены стрелками).</w:t>
      </w:r>
    </w:p>
    <w:p w:rsidR="006102B7" w:rsidRPr="006102B7" w:rsidRDefault="006102B7" w:rsidP="00540807">
      <w:pPr>
        <w:pStyle w:val="aa"/>
      </w:pPr>
      <w:r w:rsidRPr="006102B7">
        <w:t>В них мы можем посмотреть текущее состояние:</w:t>
      </w:r>
    </w:p>
    <w:p w:rsidR="006102B7" w:rsidRPr="006102B7" w:rsidRDefault="006102B7" w:rsidP="00540807">
      <w:pPr>
        <w:pStyle w:val="aa"/>
      </w:pPr>
      <w:r w:rsidRPr="006102B7">
        <w:rPr>
          <w:b/>
          <w:bCs/>
        </w:rPr>
        <w:t>Watch Expressions – показывает текущие значения любых выражений.</w:t>
      </w:r>
    </w:p>
    <w:p w:rsidR="006102B7" w:rsidRPr="006102B7" w:rsidRDefault="006102B7" w:rsidP="00540807">
      <w:pPr>
        <w:pStyle w:val="aa"/>
      </w:pPr>
      <w:r w:rsidRPr="006102B7">
        <w:t>Можно раскрыть эту вкладку, нажать мышью + на ней и ввести любое выражение. Отладчик будет отображать его значение на текущий момент, автоматически перевычисляя его при проходе по коду.</w:t>
      </w:r>
    </w:p>
    <w:p w:rsidR="006102B7" w:rsidRPr="006102B7" w:rsidRDefault="006102B7" w:rsidP="00540807">
      <w:pPr>
        <w:pStyle w:val="aa"/>
      </w:pPr>
      <w:r w:rsidRPr="006102B7">
        <w:rPr>
          <w:b/>
          <w:bCs/>
        </w:rPr>
        <w:t>Call Stack – стек вызовов, все вложенные вызовы, которые привели к текущему месту кода.</w:t>
      </w:r>
    </w:p>
    <w:p w:rsidR="006102B7" w:rsidRPr="006102B7" w:rsidRDefault="006102B7" w:rsidP="00540807">
      <w:pPr>
        <w:pStyle w:val="aa"/>
      </w:pPr>
      <w:r w:rsidRPr="006102B7">
        <w:t>На текущий момент видно, отладчик находится в функции pow (pow.js, строка 6), вызванной из аноним</w:t>
      </w:r>
      <w:r w:rsidR="00AE6D44">
        <w:t xml:space="preserve">ного кода (index.html, строка </w:t>
      </w:r>
      <w:r w:rsidR="00AE6D44">
        <w:lastRenderedPageBreak/>
        <w:t>13</w:t>
      </w:r>
      <w:r w:rsidRPr="006102B7">
        <w:t>).</w:t>
      </w:r>
    </w:p>
    <w:p w:rsidR="006102B7" w:rsidRPr="006102B7" w:rsidRDefault="006102B7" w:rsidP="00540807">
      <w:pPr>
        <w:pStyle w:val="aa"/>
      </w:pPr>
      <w:r w:rsidRPr="006102B7">
        <w:rPr>
          <w:b/>
          <w:bCs/>
        </w:rPr>
        <w:t>Scope Variables – переменные.</w:t>
      </w:r>
    </w:p>
    <w:p w:rsidR="006102B7" w:rsidRPr="006102B7" w:rsidRDefault="006102B7" w:rsidP="00540807">
      <w:pPr>
        <w:pStyle w:val="aa"/>
      </w:pPr>
      <w:r w:rsidRPr="006102B7">
        <w:t>На текущий момент строка 6 ещё не выполнилась, поэтому result равен undefined.</w:t>
      </w:r>
    </w:p>
    <w:p w:rsidR="006102B7" w:rsidRPr="006102B7" w:rsidRDefault="006102B7" w:rsidP="00540807">
      <w:pPr>
        <w:pStyle w:val="aa"/>
      </w:pPr>
      <w:r w:rsidRPr="006102B7">
        <w:t>В Local показываются переменные функции: объявленные через var и параметры. Вы также можете там видеть ключевое слово this, если вы не знаете, что это такое – ничего страшного, мы это обсудим позже, в следующих главах учебника.</w:t>
      </w:r>
    </w:p>
    <w:p w:rsidR="006102B7" w:rsidRPr="006102B7" w:rsidRDefault="006102B7" w:rsidP="00540807">
      <w:pPr>
        <w:pStyle w:val="aa"/>
      </w:pPr>
      <w:r w:rsidRPr="006102B7">
        <w:t>В Global – глобальные переменные и функции.</w:t>
      </w:r>
    </w:p>
    <w:p w:rsidR="006102B7" w:rsidRPr="006102B7" w:rsidRDefault="006102B7" w:rsidP="008735FE">
      <w:pPr>
        <w:pStyle w:val="2"/>
      </w:pPr>
      <w:bookmarkStart w:id="232" w:name="управление-выполнением"/>
      <w:r w:rsidRPr="006102B7">
        <w:t>Управление выполнением</w:t>
      </w:r>
      <w:bookmarkEnd w:id="232"/>
    </w:p>
    <w:p w:rsidR="006102B7" w:rsidRPr="006102B7" w:rsidRDefault="006102B7" w:rsidP="00540807">
      <w:pPr>
        <w:pStyle w:val="aa"/>
      </w:pPr>
      <w:r w:rsidRPr="006102B7">
        <w:t>Пришло время, как говорят, «погонять» скрипт и «оттрейсить» (от англ. trace – отслеживать) его работу.</w:t>
      </w:r>
    </w:p>
    <w:p w:rsidR="006102B7" w:rsidRPr="006102B7" w:rsidRDefault="006102B7" w:rsidP="00540807">
      <w:pPr>
        <w:pStyle w:val="aa"/>
      </w:pPr>
      <w:r w:rsidRPr="006102B7">
        <w:t>Обратим внимание на панель управления справа-сверху, в ней есть 6 кнопок:</w:t>
      </w:r>
    </w:p>
    <w:p w:rsidR="006102B7" w:rsidRPr="006102B7" w:rsidRDefault="006102B7" w:rsidP="00540807">
      <w:pPr>
        <w:pStyle w:val="aa"/>
        <w:rPr>
          <w:b/>
          <w:bCs/>
        </w:rPr>
      </w:pPr>
      <w:r w:rsidRPr="006102B7">
        <w:rPr>
          <w:b/>
          <w:bCs/>
        </w:rPr>
        <w:drawing>
          <wp:inline distT="0" distB="0" distL="0" distR="0" wp14:anchorId="4C057F2B" wp14:editId="09EC6DDD">
            <wp:extent cx="249555" cy="202565"/>
            <wp:effectExtent l="0" t="0" r="0" b="6985"/>
            <wp:docPr id="63" name="Рисунок 63" descr="http://learn.javascript.ru/article/debugging-chrome/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earn.javascript.ru/article/debugging-chrome/manage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9555" cy="202565"/>
                    </a:xfrm>
                    <a:prstGeom prst="rect">
                      <a:avLst/>
                    </a:prstGeom>
                    <a:noFill/>
                    <a:ln>
                      <a:noFill/>
                    </a:ln>
                  </pic:spPr>
                </pic:pic>
              </a:graphicData>
            </a:graphic>
          </wp:inline>
        </w:drawing>
      </w:r>
      <w:r w:rsidRPr="006102B7">
        <w:rPr>
          <w:b/>
          <w:bCs/>
        </w:rPr>
        <w:t> – продолжить выполнение, горячая клавиша F8.</w:t>
      </w:r>
    </w:p>
    <w:p w:rsidR="006102B7" w:rsidRPr="006102B7" w:rsidRDefault="006102B7" w:rsidP="00540807">
      <w:pPr>
        <w:pStyle w:val="aa"/>
      </w:pPr>
      <w:r w:rsidRPr="006102B7">
        <w:t>Продолжает выполнения скрипта с текущего момента в обычном режиме. Если скрипт не встретит новых точек останова, то в отладчик управление больше не вернётся.</w:t>
      </w:r>
    </w:p>
    <w:p w:rsidR="006102B7" w:rsidRPr="006102B7" w:rsidRDefault="006102B7" w:rsidP="00540807">
      <w:pPr>
        <w:pStyle w:val="aa"/>
      </w:pPr>
      <w:r w:rsidRPr="006102B7">
        <w:t>Нажмите на эту кнопку.</w:t>
      </w:r>
    </w:p>
    <w:p w:rsidR="006102B7" w:rsidRPr="006102B7" w:rsidRDefault="006102B7" w:rsidP="00540807">
      <w:pPr>
        <w:pStyle w:val="aa"/>
      </w:pPr>
      <w:r w:rsidRPr="006102B7">
        <w:t>Скрипт продолжится, далее, в 6-й строке находится рекурсивный вызов функции pow, т.е. управление перейдёт в неё опять (с другими аргументами) и сработает точка останова, вновь включая отладчик.</w:t>
      </w:r>
    </w:p>
    <w:p w:rsidR="006102B7" w:rsidRPr="006102B7" w:rsidRDefault="006102B7" w:rsidP="00540807">
      <w:pPr>
        <w:pStyle w:val="aa"/>
      </w:pPr>
      <w:r w:rsidRPr="006102B7">
        <w:t>При этом вы увидите, что выполнение стоит на той же строке, но в Call Stack появился новый вызов.</w:t>
      </w:r>
    </w:p>
    <w:p w:rsidR="006102B7" w:rsidRPr="006102B7" w:rsidRDefault="006102B7" w:rsidP="00540807">
      <w:pPr>
        <w:pStyle w:val="aa"/>
      </w:pPr>
      <w:r w:rsidRPr="006102B7">
        <w:t>Походите по стеку вверх-вниз – вы увидите, что действительно аргументы разные.</w:t>
      </w:r>
    </w:p>
    <w:p w:rsidR="006102B7" w:rsidRPr="006102B7" w:rsidRDefault="006102B7" w:rsidP="00540807">
      <w:pPr>
        <w:pStyle w:val="aa"/>
        <w:rPr>
          <w:b/>
          <w:bCs/>
        </w:rPr>
      </w:pPr>
      <w:r w:rsidRPr="006102B7">
        <w:rPr>
          <w:b/>
          <w:bCs/>
        </w:rPr>
        <w:drawing>
          <wp:inline distT="0" distB="0" distL="0" distR="0" wp14:anchorId="4E3F7793" wp14:editId="73DB1665">
            <wp:extent cx="249555" cy="202565"/>
            <wp:effectExtent l="0" t="0" r="0" b="6985"/>
            <wp:docPr id="62" name="Рисунок 62" descr="http://learn.javascript.ru/article/debugging-chrome/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earn.javascript.ru/article/debugging-chrome/manage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9555" cy="202565"/>
                    </a:xfrm>
                    <a:prstGeom prst="rect">
                      <a:avLst/>
                    </a:prstGeom>
                    <a:noFill/>
                    <a:ln>
                      <a:noFill/>
                    </a:ln>
                  </pic:spPr>
                </pic:pic>
              </a:graphicData>
            </a:graphic>
          </wp:inline>
        </w:drawing>
      </w:r>
      <w:r w:rsidRPr="006102B7">
        <w:rPr>
          <w:b/>
          <w:bCs/>
        </w:rPr>
        <w:t> – сделать шаг, не заходя внутрь функции, горячая клавиша F10.</w:t>
      </w:r>
    </w:p>
    <w:p w:rsidR="006102B7" w:rsidRPr="006102B7" w:rsidRDefault="006102B7" w:rsidP="00540807">
      <w:pPr>
        <w:pStyle w:val="aa"/>
      </w:pPr>
      <w:r w:rsidRPr="006102B7">
        <w:t>Выполняет одну команду скрипта. Если в ней есть вызов функции – то отладчик обходит его стороной, т.е. не переходит на код внутри.</w:t>
      </w:r>
    </w:p>
    <w:p w:rsidR="006102B7" w:rsidRPr="006102B7" w:rsidRDefault="006102B7" w:rsidP="00540807">
      <w:pPr>
        <w:pStyle w:val="aa"/>
      </w:pPr>
      <w:r w:rsidRPr="006102B7">
        <w:t>Эта кнопка очень удобна, если в текущей строке вызывается функция JS-фреймворка или какая-то другая, которая нас ну совсем не интересует. Тогда выполнение продолжится дальше, без захода в эту функцию, что нам и нужно.</w:t>
      </w:r>
    </w:p>
    <w:p w:rsidR="006102B7" w:rsidRPr="006102B7" w:rsidRDefault="006102B7" w:rsidP="00540807">
      <w:pPr>
        <w:pStyle w:val="aa"/>
      </w:pPr>
      <w:r w:rsidRPr="006102B7">
        <w:t>Обратим внимание, в данном случае эта кнопка при нажатии всё-таки перейдёт внутрь вложенного вызова pow, так как внутри pow находится брейкпойнт, а на включённых брейкпойнтах отладчик останавливается всегда.</w:t>
      </w:r>
    </w:p>
    <w:p w:rsidR="006102B7" w:rsidRPr="006102B7" w:rsidRDefault="006102B7" w:rsidP="00540807">
      <w:pPr>
        <w:pStyle w:val="aa"/>
        <w:rPr>
          <w:b/>
          <w:bCs/>
        </w:rPr>
      </w:pPr>
      <w:r w:rsidRPr="006102B7">
        <w:rPr>
          <w:b/>
          <w:bCs/>
        </w:rPr>
        <w:drawing>
          <wp:inline distT="0" distB="0" distL="0" distR="0" wp14:anchorId="36F71249" wp14:editId="3F853C15">
            <wp:extent cx="249555" cy="202565"/>
            <wp:effectExtent l="0" t="0" r="0" b="6985"/>
            <wp:docPr id="61" name="Рисунок 61" descr="http://learn.javascript.ru/article/debugging-chrome/man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earn.javascript.ru/article/debugging-chrome/manage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9555" cy="202565"/>
                    </a:xfrm>
                    <a:prstGeom prst="rect">
                      <a:avLst/>
                    </a:prstGeom>
                    <a:noFill/>
                    <a:ln>
                      <a:noFill/>
                    </a:ln>
                  </pic:spPr>
                </pic:pic>
              </a:graphicData>
            </a:graphic>
          </wp:inline>
        </w:drawing>
      </w:r>
      <w:r w:rsidRPr="006102B7">
        <w:rPr>
          <w:b/>
          <w:bCs/>
        </w:rPr>
        <w:t> – сделать шаг, горячая клавиша F11.</w:t>
      </w:r>
    </w:p>
    <w:p w:rsidR="006102B7" w:rsidRPr="006102B7" w:rsidRDefault="006102B7" w:rsidP="00540807">
      <w:pPr>
        <w:pStyle w:val="aa"/>
      </w:pPr>
      <w:r w:rsidRPr="006102B7">
        <w:t>Выполняет одну команду скрипта и переходит к следующей. Если есть вложенный вызов, то заходит внутрь функции.</w:t>
      </w:r>
    </w:p>
    <w:p w:rsidR="006102B7" w:rsidRPr="006102B7" w:rsidRDefault="006102B7" w:rsidP="00540807">
      <w:pPr>
        <w:pStyle w:val="aa"/>
      </w:pPr>
      <w:r w:rsidRPr="006102B7">
        <w:t>Эта кнопка позволяет подробнейшим образом пройтись по очереди по командам скрипта.</w:t>
      </w:r>
    </w:p>
    <w:p w:rsidR="006102B7" w:rsidRPr="006102B7" w:rsidRDefault="006102B7" w:rsidP="00540807">
      <w:pPr>
        <w:pStyle w:val="aa"/>
        <w:rPr>
          <w:b/>
          <w:bCs/>
        </w:rPr>
      </w:pPr>
      <w:r w:rsidRPr="006102B7">
        <w:rPr>
          <w:b/>
          <w:bCs/>
        </w:rPr>
        <w:drawing>
          <wp:inline distT="0" distB="0" distL="0" distR="0" wp14:anchorId="755EC8FE" wp14:editId="5051B088">
            <wp:extent cx="249555" cy="202565"/>
            <wp:effectExtent l="0" t="0" r="0" b="6985"/>
            <wp:docPr id="60" name="Рисунок 60" descr="http://learn.javascript.ru/article/debugging-chrome/man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earn.javascript.ru/article/debugging-chrome/manage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9555" cy="202565"/>
                    </a:xfrm>
                    <a:prstGeom prst="rect">
                      <a:avLst/>
                    </a:prstGeom>
                    <a:noFill/>
                    <a:ln>
                      <a:noFill/>
                    </a:ln>
                  </pic:spPr>
                </pic:pic>
              </a:graphicData>
            </a:graphic>
          </wp:inline>
        </w:drawing>
      </w:r>
      <w:r w:rsidRPr="006102B7">
        <w:rPr>
          <w:b/>
          <w:bCs/>
        </w:rPr>
        <w:t> – выполнять до выхода из текущей функции, горячая клавиша Shift+F11.</w:t>
      </w:r>
    </w:p>
    <w:p w:rsidR="006102B7" w:rsidRPr="006102B7" w:rsidRDefault="006102B7" w:rsidP="00540807">
      <w:pPr>
        <w:pStyle w:val="aa"/>
      </w:pPr>
      <w:r w:rsidRPr="006102B7">
        <w:t>Выполняет команды до завершения текущей функции.</w:t>
      </w:r>
    </w:p>
    <w:p w:rsidR="006102B7" w:rsidRPr="006102B7" w:rsidRDefault="006102B7" w:rsidP="00540807">
      <w:pPr>
        <w:pStyle w:val="aa"/>
      </w:pPr>
      <w:r w:rsidRPr="006102B7">
        <w:t>Эта кнопка очень удобна в случае, если мы нечаянно вошли во вложенный вызов, который нам не интересен – чтобы быстро из него выйти.</w:t>
      </w:r>
    </w:p>
    <w:p w:rsidR="006102B7" w:rsidRPr="006102B7" w:rsidRDefault="006102B7" w:rsidP="00540807">
      <w:pPr>
        <w:pStyle w:val="aa"/>
        <w:rPr>
          <w:b/>
          <w:bCs/>
        </w:rPr>
      </w:pPr>
      <w:r w:rsidRPr="006102B7">
        <w:rPr>
          <w:b/>
          <w:bCs/>
        </w:rPr>
        <w:drawing>
          <wp:inline distT="0" distB="0" distL="0" distR="0" wp14:anchorId="68EE3FC6" wp14:editId="17117E20">
            <wp:extent cx="249555" cy="202565"/>
            <wp:effectExtent l="0" t="0" r="0" b="6985"/>
            <wp:docPr id="59" name="Рисунок 59" descr="http://learn.javascript.ru/article/debugging-chrome/man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earn.javascript.ru/article/debugging-chrome/manage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9555" cy="202565"/>
                    </a:xfrm>
                    <a:prstGeom prst="rect">
                      <a:avLst/>
                    </a:prstGeom>
                    <a:noFill/>
                    <a:ln>
                      <a:noFill/>
                    </a:ln>
                  </pic:spPr>
                </pic:pic>
              </a:graphicData>
            </a:graphic>
          </wp:inline>
        </w:drawing>
      </w:r>
      <w:r w:rsidRPr="006102B7">
        <w:rPr>
          <w:b/>
          <w:bCs/>
        </w:rPr>
        <w:t> – отключить/включить все точки останова.</w:t>
      </w:r>
    </w:p>
    <w:p w:rsidR="006102B7" w:rsidRPr="006102B7" w:rsidRDefault="006102B7" w:rsidP="00540807">
      <w:pPr>
        <w:pStyle w:val="aa"/>
      </w:pPr>
      <w:r w:rsidRPr="006102B7">
        <w:t>Эта кнопка никак не двигает нас по коду, она позволяет временно отключить все точки останова в файле.</w:t>
      </w:r>
    </w:p>
    <w:p w:rsidR="006102B7" w:rsidRPr="006102B7" w:rsidRDefault="006102B7" w:rsidP="00540807">
      <w:pPr>
        <w:pStyle w:val="aa"/>
        <w:rPr>
          <w:b/>
          <w:bCs/>
        </w:rPr>
      </w:pPr>
      <w:r w:rsidRPr="006102B7">
        <w:rPr>
          <w:b/>
          <w:bCs/>
        </w:rPr>
        <w:drawing>
          <wp:inline distT="0" distB="0" distL="0" distR="0" wp14:anchorId="15205A62" wp14:editId="15382364">
            <wp:extent cx="249555" cy="202565"/>
            <wp:effectExtent l="0" t="0" r="0" b="6985"/>
            <wp:docPr id="34" name="Рисунок 34" descr="http://learn.javascript.ru/article/debugging-chrome/man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earn.javascript.ru/article/debugging-chrome/manage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9555" cy="202565"/>
                    </a:xfrm>
                    <a:prstGeom prst="rect">
                      <a:avLst/>
                    </a:prstGeom>
                    <a:noFill/>
                    <a:ln>
                      <a:noFill/>
                    </a:ln>
                  </pic:spPr>
                </pic:pic>
              </a:graphicData>
            </a:graphic>
          </wp:inline>
        </w:drawing>
      </w:r>
      <w:r w:rsidRPr="006102B7">
        <w:rPr>
          <w:b/>
          <w:bCs/>
        </w:rPr>
        <w:t> – включить/отключить автоматическую остановку при ошибке.</w:t>
      </w:r>
    </w:p>
    <w:p w:rsidR="006102B7" w:rsidRPr="006102B7" w:rsidRDefault="006102B7" w:rsidP="00540807">
      <w:pPr>
        <w:pStyle w:val="aa"/>
      </w:pPr>
      <w:r w:rsidRPr="006102B7">
        <w:t>Эта кнопка – одна из самых важных.</w:t>
      </w:r>
    </w:p>
    <w:p w:rsidR="006102B7" w:rsidRPr="006102B7" w:rsidRDefault="006102B7" w:rsidP="00540807">
      <w:pPr>
        <w:pStyle w:val="aa"/>
      </w:pPr>
      <w:r w:rsidRPr="006102B7">
        <w:t>Нажмите её несколько раз. В старых версиях Chrome у неё три режима – нужен фиолетовый, в новых – два, тогда достаточно синего.</w:t>
      </w:r>
    </w:p>
    <w:p w:rsidR="006102B7" w:rsidRPr="006102B7" w:rsidRDefault="006102B7" w:rsidP="00540807">
      <w:pPr>
        <w:pStyle w:val="aa"/>
      </w:pPr>
      <w:r w:rsidRPr="006102B7">
        <w:t>Когда она включена, то при ошибке в коде он автоматически остановится и мы сможем посмотреть в отладчике текущие значения переменных, при желании выполнить команды и выяснить, как так получилось.</w:t>
      </w:r>
    </w:p>
    <w:p w:rsidR="006102B7" w:rsidRPr="006102B7" w:rsidRDefault="006102B7" w:rsidP="00540807">
      <w:pPr>
        <w:pStyle w:val="aa"/>
      </w:pPr>
      <w:r w:rsidRPr="006102B7">
        <w:rPr>
          <w:b/>
          <w:bCs/>
        </w:rPr>
        <w:t>Процесс отладки заключается в том, что мы останавливаем скрипт, смотрим, что с переменными, переходим дальше и ищем, где поведение отклоняется от правильного.</w:t>
      </w:r>
    </w:p>
    <w:p w:rsidR="00490D10" w:rsidRDefault="00490D10" w:rsidP="00540807">
      <w:pPr>
        <w:pStyle w:val="aa"/>
        <w:rPr>
          <w:b/>
          <w:bCs/>
          <w:lang w:val="en-US"/>
        </w:rPr>
      </w:pPr>
    </w:p>
    <w:p w:rsidR="006102B7" w:rsidRPr="006102B7" w:rsidRDefault="006102B7" w:rsidP="00540807">
      <w:pPr>
        <w:pStyle w:val="aa"/>
      </w:pPr>
      <w:r w:rsidRPr="006102B7">
        <w:rPr>
          <w:b/>
          <w:bCs/>
        </w:rPr>
        <w:t>Continue to here</w:t>
      </w:r>
    </w:p>
    <w:p w:rsidR="006102B7" w:rsidRPr="006102B7" w:rsidRDefault="006102B7" w:rsidP="00540807">
      <w:pPr>
        <w:pStyle w:val="aa"/>
      </w:pPr>
      <w:r w:rsidRPr="006102B7">
        <w:t>Правый клик на номер строки открывает контекстное меню, в котором можно запустить выполнение кода до неё (Continue to here). Это удобно, когда хочется сразу прыгнуть вперёд и breakpoint неохота ставить.</w:t>
      </w:r>
    </w:p>
    <w:p w:rsidR="006102B7" w:rsidRPr="006102B7" w:rsidRDefault="006102B7" w:rsidP="008735FE">
      <w:pPr>
        <w:pStyle w:val="2"/>
      </w:pPr>
      <w:bookmarkStart w:id="233" w:name="консоль"/>
      <w:r w:rsidRPr="006102B7">
        <w:t>Консоль</w:t>
      </w:r>
      <w:bookmarkEnd w:id="233"/>
    </w:p>
    <w:p w:rsidR="006102B7" w:rsidRPr="006102B7" w:rsidRDefault="006102B7" w:rsidP="00540807">
      <w:pPr>
        <w:pStyle w:val="aa"/>
      </w:pPr>
      <w:r w:rsidRPr="006102B7">
        <w:t>При отладке, кроме просмотра переменных и передвижения по скрипту, бывает полезно запускать команды JavaScript. Для этого нужна консоль.</w:t>
      </w:r>
    </w:p>
    <w:p w:rsidR="006102B7" w:rsidRPr="006102B7" w:rsidRDefault="006102B7" w:rsidP="00540807">
      <w:pPr>
        <w:pStyle w:val="aa"/>
      </w:pPr>
      <w:r w:rsidRPr="006102B7">
        <w:t>В неё можно перейти, нажав кнопку «Console» вверху-справа, а можно и открыть в дополнение к отладчику, нажав на кнопку  или клавишей ESC.</w:t>
      </w:r>
    </w:p>
    <w:p w:rsidR="00490D10" w:rsidRDefault="00490D10" w:rsidP="00540807">
      <w:pPr>
        <w:pStyle w:val="aa"/>
        <w:rPr>
          <w:b/>
          <w:bCs/>
          <w:lang w:val="en-US"/>
        </w:rPr>
      </w:pPr>
    </w:p>
    <w:p w:rsidR="006102B7" w:rsidRPr="006102B7" w:rsidRDefault="006102B7" w:rsidP="00540807">
      <w:pPr>
        <w:pStyle w:val="aa"/>
      </w:pPr>
      <w:r w:rsidRPr="006102B7">
        <w:rPr>
          <w:b/>
          <w:bCs/>
        </w:rPr>
        <w:t>Самая любимая команда разработчиков: console.log(...).</w:t>
      </w:r>
    </w:p>
    <w:p w:rsidR="006102B7" w:rsidRPr="006102B7" w:rsidRDefault="006102B7" w:rsidP="00540807">
      <w:pPr>
        <w:pStyle w:val="aa"/>
      </w:pPr>
      <w:r w:rsidRPr="006102B7">
        <w:t>Она пишет переданные ей аргументы в консоль, например:</w:t>
      </w:r>
    </w:p>
    <w:p w:rsidR="006102B7" w:rsidRPr="006102B7" w:rsidRDefault="006102B7" w:rsidP="00540807">
      <w:pPr>
        <w:pStyle w:val="aa"/>
      </w:pPr>
      <w:r w:rsidRPr="006102B7">
        <w:t>// результат будет виден в консоли</w:t>
      </w:r>
    </w:p>
    <w:p w:rsidR="006102B7" w:rsidRPr="006102B7" w:rsidRDefault="006102B7" w:rsidP="00540807">
      <w:pPr>
        <w:pStyle w:val="aa"/>
      </w:pPr>
      <w:r w:rsidRPr="006102B7">
        <w:t>for (var i = 0; i &lt; 5; i++) {</w:t>
      </w:r>
    </w:p>
    <w:p w:rsidR="006102B7" w:rsidRPr="006102B7" w:rsidRDefault="006102B7" w:rsidP="00540807">
      <w:pPr>
        <w:pStyle w:val="aa"/>
      </w:pPr>
      <w:r w:rsidRPr="006102B7">
        <w:t xml:space="preserve">  console.log("значение", i);</w:t>
      </w:r>
    </w:p>
    <w:p w:rsidR="006102B7" w:rsidRPr="006102B7" w:rsidRDefault="006102B7" w:rsidP="00540807">
      <w:pPr>
        <w:pStyle w:val="aa"/>
      </w:pPr>
      <w:r w:rsidRPr="006102B7">
        <w:t>}</w:t>
      </w:r>
    </w:p>
    <w:p w:rsidR="006102B7" w:rsidRPr="006102B7" w:rsidRDefault="006102B7" w:rsidP="00540807">
      <w:pPr>
        <w:pStyle w:val="aa"/>
      </w:pPr>
      <w:r w:rsidRPr="006102B7">
        <w:t>Полную информацию по специальным командам консоли вы можете получить на странице </w:t>
      </w:r>
      <w:hyperlink r:id="rId182" w:history="1">
        <w:r w:rsidRPr="006102B7">
          <w:rPr>
            <w:rStyle w:val="a9"/>
          </w:rPr>
          <w:t>Chrome Console API</w:t>
        </w:r>
      </w:hyperlink>
      <w:r w:rsidRPr="006102B7">
        <w:t> и </w:t>
      </w:r>
      <w:hyperlink r:id="rId183" w:history="1">
        <w:r w:rsidRPr="006102B7">
          <w:rPr>
            <w:rStyle w:val="a9"/>
          </w:rPr>
          <w:t>Chrome CommandLine API</w:t>
        </w:r>
      </w:hyperlink>
      <w:r w:rsidRPr="006102B7">
        <w:t>. Почти все команды также действуют в Firebug (отладчик для браузера Firefox).</w:t>
      </w:r>
    </w:p>
    <w:p w:rsidR="006102B7" w:rsidRPr="006102B7" w:rsidRDefault="006102B7" w:rsidP="00540807">
      <w:pPr>
        <w:pStyle w:val="aa"/>
      </w:pPr>
      <w:r w:rsidRPr="006102B7">
        <w:t>Консоль поддерживают все браузеры, и, хотя IE10- поддерживает далеко не все функции, но console.logработает везде. Используйте его для вывода отладочной информации по ходу работы скрипта.</w:t>
      </w:r>
    </w:p>
    <w:p w:rsidR="006102B7" w:rsidRPr="006102B7" w:rsidRDefault="006102B7" w:rsidP="008735FE">
      <w:pPr>
        <w:pStyle w:val="2"/>
      </w:pPr>
      <w:bookmarkStart w:id="234" w:name="ошибки"/>
      <w:r w:rsidRPr="006102B7">
        <w:t>Ошибки</w:t>
      </w:r>
      <w:bookmarkEnd w:id="234"/>
    </w:p>
    <w:p w:rsidR="006102B7" w:rsidRPr="006102B7" w:rsidRDefault="006102B7" w:rsidP="00540807">
      <w:pPr>
        <w:pStyle w:val="aa"/>
      </w:pPr>
      <w:r w:rsidRPr="006102B7">
        <w:t>Ошибки JavaScript выводятся в консоли.</w:t>
      </w:r>
    </w:p>
    <w:p w:rsidR="006102B7" w:rsidRPr="006102B7" w:rsidRDefault="006102B7" w:rsidP="00540807">
      <w:pPr>
        <w:pStyle w:val="aa"/>
      </w:pPr>
      <w:r w:rsidRPr="006102B7">
        <w:t>Например, прервите отладку – для этого достаточно закрыть инструменты разработчика – и откройте </w:t>
      </w:r>
      <w:hyperlink r:id="rId184" w:history="1">
        <w:r w:rsidRPr="006102B7">
          <w:rPr>
            <w:rStyle w:val="a9"/>
          </w:rPr>
          <w:t>страницу с ошибкой</w:t>
        </w:r>
      </w:hyperlink>
      <w:r w:rsidRPr="006102B7">
        <w:t>.</w:t>
      </w:r>
    </w:p>
    <w:p w:rsidR="006102B7" w:rsidRPr="006102B7" w:rsidRDefault="006102B7" w:rsidP="00540807">
      <w:pPr>
        <w:pStyle w:val="aa"/>
      </w:pPr>
      <w:r w:rsidRPr="006102B7">
        <w:t>Перейдите во вкладку Console инструментов разработчика (Ctrl+Shift+J / Cmd+Shift+J).</w:t>
      </w:r>
    </w:p>
    <w:p w:rsidR="006102B7" w:rsidRDefault="006102B7" w:rsidP="00540807">
      <w:pPr>
        <w:pStyle w:val="aa"/>
      </w:pPr>
      <w:r w:rsidRPr="006102B7">
        <w:lastRenderedPageBreak/>
        <w:t>В консоли вы увидите что-то подобное:</w:t>
      </w:r>
    </w:p>
    <w:p w:rsidR="006102B7" w:rsidRPr="006102B7" w:rsidRDefault="006102B7" w:rsidP="006102B7">
      <w:r w:rsidRPr="006102B7">
        <w:t> </w:t>
      </w:r>
      <w:r w:rsidRPr="006102B7">
        <w:rPr>
          <w:noProof/>
        </w:rPr>
        <w:drawing>
          <wp:inline distT="0" distB="0" distL="0" distR="0" wp14:anchorId="25B2793D" wp14:editId="4AE1DEB1">
            <wp:extent cx="2566800" cy="1026000"/>
            <wp:effectExtent l="0" t="0" r="5080" b="3175"/>
            <wp:docPr id="31" name="Рисунок 31" descr="http://learn.javascript.ru/article/debugging-chrome/console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earn.javascript.ru/article/debugging-chrome/console_error.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66800" cy="1026000"/>
                    </a:xfrm>
                    <a:prstGeom prst="rect">
                      <a:avLst/>
                    </a:prstGeom>
                    <a:noFill/>
                    <a:ln>
                      <a:noFill/>
                    </a:ln>
                  </pic:spPr>
                </pic:pic>
              </a:graphicData>
            </a:graphic>
          </wp:inline>
        </w:drawing>
      </w:r>
    </w:p>
    <w:p w:rsidR="006102B7" w:rsidRPr="006102B7" w:rsidRDefault="006102B7" w:rsidP="00540807">
      <w:pPr>
        <w:pStyle w:val="aa"/>
      </w:pPr>
      <w:r w:rsidRPr="006102B7">
        <w:t>Красная строка – это сообщение об ошибке.</w:t>
      </w:r>
    </w:p>
    <w:p w:rsidR="006102B7" w:rsidRPr="006102B7" w:rsidRDefault="006102B7" w:rsidP="00540807">
      <w:pPr>
        <w:pStyle w:val="aa"/>
      </w:pPr>
      <w:r w:rsidRPr="006102B7">
        <w:t>Если кликнуть на ссылке pow.js в консоли, справа в строке с ошибкой, то мы перейдём непосредственно к месту в скрипте, где возникла ошибка.</w:t>
      </w:r>
    </w:p>
    <w:p w:rsidR="006102B7" w:rsidRPr="006102B7" w:rsidRDefault="006102B7" w:rsidP="00540807">
      <w:pPr>
        <w:pStyle w:val="aa"/>
      </w:pPr>
      <w:r w:rsidRPr="006102B7">
        <w:t>Однако почему она возникла?</w:t>
      </w:r>
    </w:p>
    <w:p w:rsidR="006102B7" w:rsidRPr="006102B7" w:rsidRDefault="006102B7" w:rsidP="00540807">
      <w:pPr>
        <w:pStyle w:val="aa"/>
      </w:pPr>
      <w:r w:rsidRPr="006102B7">
        <w:t>Более подробно прояснить произошедшее нам поможет отладчик. Он может «заморозить» выполнение скрипта на момент ошибки и дать нам возможность посмотреть значения переменных и стека на тот момент.</w:t>
      </w:r>
    </w:p>
    <w:p w:rsidR="006102B7" w:rsidRPr="006102B7" w:rsidRDefault="006102B7" w:rsidP="00540807">
      <w:pPr>
        <w:pStyle w:val="aa"/>
      </w:pPr>
      <w:r w:rsidRPr="006102B7">
        <w:t>Для этого:</w:t>
      </w:r>
    </w:p>
    <w:p w:rsidR="006102B7" w:rsidRPr="006102B7" w:rsidRDefault="006102B7" w:rsidP="00540807">
      <w:pPr>
        <w:pStyle w:val="aa"/>
      </w:pPr>
      <w:r w:rsidRPr="006102B7">
        <w:t>Перейдите на вкладку Sources.</w:t>
      </w:r>
    </w:p>
    <w:p w:rsidR="006102B7" w:rsidRPr="006102B7" w:rsidRDefault="006102B7" w:rsidP="00540807">
      <w:pPr>
        <w:pStyle w:val="aa"/>
      </w:pPr>
      <w:r w:rsidRPr="006102B7">
        <w:t>Включите останов при ошибке, кликнув на кнопку </w:t>
      </w:r>
      <w:r w:rsidRPr="006102B7">
        <w:drawing>
          <wp:inline distT="0" distB="0" distL="0" distR="0" wp14:anchorId="56291BB8" wp14:editId="02193F82">
            <wp:extent cx="249555" cy="202565"/>
            <wp:effectExtent l="0" t="0" r="0" b="6985"/>
            <wp:docPr id="29" name="Рисунок 29" descr="http://learn.javascript.ru/article/debugging-chrome/man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earn.javascript.ru/article/debugging-chrome/manage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9555" cy="202565"/>
                    </a:xfrm>
                    <a:prstGeom prst="rect">
                      <a:avLst/>
                    </a:prstGeom>
                    <a:noFill/>
                    <a:ln>
                      <a:noFill/>
                    </a:ln>
                  </pic:spPr>
                </pic:pic>
              </a:graphicData>
            </a:graphic>
          </wp:inline>
        </w:drawing>
      </w:r>
    </w:p>
    <w:p w:rsidR="006102B7" w:rsidRPr="006102B7" w:rsidRDefault="006102B7" w:rsidP="00540807">
      <w:pPr>
        <w:pStyle w:val="aa"/>
      </w:pPr>
      <w:r w:rsidRPr="006102B7">
        <w:t>Перезагрузите страницу.</w:t>
      </w:r>
    </w:p>
    <w:p w:rsidR="006102B7" w:rsidRPr="006102B7" w:rsidRDefault="006102B7" w:rsidP="00540807">
      <w:pPr>
        <w:pStyle w:val="aa"/>
      </w:pPr>
      <w:r w:rsidRPr="006102B7">
        <w:t>После перезагрузки страницы JavaScript-код запустится снова и отладчик остановит выполнение на строке с ошибкой:</w:t>
      </w:r>
    </w:p>
    <w:p w:rsidR="006102B7" w:rsidRPr="006102B7" w:rsidRDefault="006102B7" w:rsidP="006102B7">
      <w:r w:rsidRPr="006102B7">
        <w:rPr>
          <w:noProof/>
        </w:rPr>
        <w:drawing>
          <wp:inline distT="0" distB="0" distL="0" distR="0" wp14:anchorId="1DA613A7" wp14:editId="074CB4B5">
            <wp:extent cx="2566800" cy="1026000"/>
            <wp:effectExtent l="0" t="0" r="5080" b="3175"/>
            <wp:docPr id="16" name="Рисунок 16" descr="http://learn.javascript.ru/article/debugging-chrome/chrome_break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earn.javascript.ru/article/debugging-chrome/chrome_break_error.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66800" cy="1026000"/>
                    </a:xfrm>
                    <a:prstGeom prst="rect">
                      <a:avLst/>
                    </a:prstGeom>
                    <a:noFill/>
                    <a:ln>
                      <a:noFill/>
                    </a:ln>
                  </pic:spPr>
                </pic:pic>
              </a:graphicData>
            </a:graphic>
          </wp:inline>
        </w:drawing>
      </w:r>
    </w:p>
    <w:p w:rsidR="006102B7" w:rsidRPr="006102B7" w:rsidRDefault="006102B7" w:rsidP="00540807">
      <w:pPr>
        <w:pStyle w:val="aa"/>
      </w:pPr>
      <w:r w:rsidRPr="006102B7">
        <w:t>Можно посмотреть значения переменных. Открыть консоль и попробовать запустить что-то в ней. Поставить брейкпойнты раньше по коду и посмотреть, что привело к такой печальной картине, и так далее.</w:t>
      </w:r>
    </w:p>
    <w:p w:rsidR="006102B7" w:rsidRPr="006102B7" w:rsidRDefault="006102B7" w:rsidP="008735FE">
      <w:pPr>
        <w:pStyle w:val="2"/>
      </w:pPr>
      <w:r w:rsidRPr="006102B7">
        <w:t>Итого</w:t>
      </w:r>
    </w:p>
    <w:p w:rsidR="006102B7" w:rsidRPr="006102B7" w:rsidRDefault="006102B7" w:rsidP="00540807">
      <w:pPr>
        <w:pStyle w:val="aa"/>
      </w:pPr>
      <w:r w:rsidRPr="006102B7">
        <w:t>Отладчик позволяет:</w:t>
      </w:r>
    </w:p>
    <w:p w:rsidR="006102B7" w:rsidRPr="006102B7" w:rsidRDefault="006102B7" w:rsidP="00540807">
      <w:pPr>
        <w:pStyle w:val="aa"/>
      </w:pPr>
      <w:r w:rsidRPr="006102B7">
        <w:t>Останавливаться на отмеченном месте (breakpoint) или по команде debugger.</w:t>
      </w:r>
    </w:p>
    <w:p w:rsidR="006102B7" w:rsidRPr="006102B7" w:rsidRDefault="006102B7" w:rsidP="00540807">
      <w:pPr>
        <w:pStyle w:val="aa"/>
      </w:pPr>
      <w:r w:rsidRPr="006102B7">
        <w:t>Выполнять код – по одной строке или до определённого места.</w:t>
      </w:r>
    </w:p>
    <w:p w:rsidR="006102B7" w:rsidRPr="006102B7" w:rsidRDefault="006102B7" w:rsidP="00540807">
      <w:pPr>
        <w:pStyle w:val="aa"/>
      </w:pPr>
      <w:r w:rsidRPr="006102B7">
        <w:t>Смотреть переменные, выполнять команды в консоли и т.п.</w:t>
      </w:r>
    </w:p>
    <w:p w:rsidR="006102B7" w:rsidRPr="006102B7" w:rsidRDefault="006102B7" w:rsidP="00540807">
      <w:pPr>
        <w:pStyle w:val="aa"/>
      </w:pPr>
      <w:r w:rsidRPr="006102B7">
        <w:t>В этой главе кратко описаны возможности отладчика Google Chrome, относящиеся именно к работе с кодом.</w:t>
      </w:r>
    </w:p>
    <w:p w:rsidR="006102B7" w:rsidRDefault="006102B7" w:rsidP="00540807">
      <w:pPr>
        <w:pStyle w:val="aa"/>
      </w:pPr>
      <w:r w:rsidRPr="006102B7">
        <w:t>Пока что это всё, что нам надо, но, конечно, инструменты разработчика умеют много чего ещё. В частности, вкладка Elements – позволяет работать со страницей (понадобится позже), Timeline – смотреть, что именно делает браузер и сколько это у него занимает и т.п.</w:t>
      </w:r>
    </w:p>
    <w:p w:rsidR="00540807" w:rsidRDefault="00540807" w:rsidP="00540807">
      <w:pPr>
        <w:pStyle w:val="aa"/>
      </w:pPr>
    </w:p>
    <w:p w:rsidR="00540807" w:rsidRPr="00540807" w:rsidRDefault="00540807" w:rsidP="00540807">
      <w:pPr>
        <w:pStyle w:val="1"/>
        <w:rPr>
          <w:noProof/>
        </w:rPr>
      </w:pPr>
      <w:r w:rsidRPr="00540807">
        <w:rPr>
          <w:noProof/>
        </w:rPr>
        <w:t>Советы по стилю кода</w:t>
      </w:r>
    </w:p>
    <w:p w:rsidR="006102B7" w:rsidRPr="006102B7" w:rsidRDefault="006102B7" w:rsidP="00540807">
      <w:pPr>
        <w:pStyle w:val="aa"/>
      </w:pPr>
      <w:r w:rsidRPr="006102B7">
        <w:t>Осваивать можно двумя путями:</w:t>
      </w:r>
    </w:p>
    <w:p w:rsidR="006102B7" w:rsidRPr="006102B7" w:rsidRDefault="00204C9A" w:rsidP="00540807">
      <w:pPr>
        <w:pStyle w:val="aa"/>
      </w:pPr>
      <w:hyperlink r:id="rId187" w:history="1">
        <w:r w:rsidR="006102B7" w:rsidRPr="006102B7">
          <w:rPr>
            <w:rStyle w:val="a9"/>
          </w:rPr>
          <w:t>Официальная документация</w:t>
        </w:r>
      </w:hyperlink>
      <w:r w:rsidR="006102B7" w:rsidRPr="006102B7">
        <w:t> (на англ.)</w:t>
      </w:r>
    </w:p>
    <w:p w:rsidR="006102B7" w:rsidRPr="006102B7" w:rsidRDefault="006102B7" w:rsidP="00540807">
      <w:pPr>
        <w:pStyle w:val="aa"/>
      </w:pPr>
      <w:r w:rsidRPr="006102B7">
        <w:t>Кликать в разных местах и смотреть, что получается. Не забывать о клике правой кнопкой мыши.</w:t>
      </w:r>
    </w:p>
    <w:p w:rsidR="006102B7" w:rsidRPr="006102B7" w:rsidRDefault="006102B7" w:rsidP="00540807">
      <w:pPr>
        <w:pStyle w:val="aa"/>
      </w:pPr>
      <w:r w:rsidRPr="006102B7">
        <w:t>Мы ещё вернёмся к отладчику позже, когда будем работать с HTML.</w:t>
      </w:r>
    </w:p>
    <w:p w:rsidR="00540807" w:rsidRPr="00540807" w:rsidRDefault="00540807" w:rsidP="008735FE">
      <w:pPr>
        <w:pStyle w:val="2"/>
        <w:rPr>
          <w:noProof/>
        </w:rPr>
      </w:pPr>
      <w:r w:rsidRPr="00540807">
        <w:rPr>
          <w:noProof/>
        </w:rPr>
        <w:t>Советы по стилю кода</w:t>
      </w:r>
    </w:p>
    <w:p w:rsidR="00540807" w:rsidRPr="00540807" w:rsidRDefault="00540807" w:rsidP="00540807">
      <w:pPr>
        <w:pStyle w:val="aa"/>
      </w:pPr>
      <w:r w:rsidRPr="00540807">
        <w:t>Код должен быть максимально читаемым и понятным. Для этого нужен </w:t>
      </w:r>
      <w:r w:rsidRPr="00540807">
        <w:rPr>
          <w:i/>
          <w:iCs/>
        </w:rPr>
        <w:t>хороший стиль</w:t>
      </w:r>
      <w:r w:rsidRPr="00540807">
        <w:t> написания кода. В этой главе мы рассмотрим компоненты такого стиля.</w:t>
      </w:r>
    </w:p>
    <w:p w:rsidR="00540807" w:rsidRPr="00540807" w:rsidRDefault="00540807" w:rsidP="008735FE">
      <w:pPr>
        <w:pStyle w:val="2"/>
        <w:rPr>
          <w:noProof/>
        </w:rPr>
      </w:pPr>
      <w:r w:rsidRPr="00540807">
        <w:t>Синтаксис</w:t>
      </w:r>
    </w:p>
    <w:p w:rsidR="00540807" w:rsidRPr="00540807" w:rsidRDefault="00540807" w:rsidP="00540807">
      <w:pPr>
        <w:pStyle w:val="aa"/>
      </w:pPr>
      <w:r w:rsidRPr="00540807">
        <w:t>Шпаргалка с правилами синтаксиса (детально их варианты разобраны далее):</w:t>
      </w:r>
    </w:p>
    <w:p w:rsidR="00540807" w:rsidRPr="00540807" w:rsidRDefault="00540807" w:rsidP="00540807">
      <w:pPr>
        <w:pStyle w:val="aa"/>
      </w:pPr>
      <w:r w:rsidRPr="00540807">
        <w:lastRenderedPageBreak/>
        <w:drawing>
          <wp:inline distT="0" distB="0" distL="0" distR="0" wp14:anchorId="24BD2F5D" wp14:editId="08CED1B0">
            <wp:extent cx="4132800" cy="3211200"/>
            <wp:effectExtent l="0" t="0" r="1270" b="8255"/>
            <wp:docPr id="69" name="Рисунок 69" descr="http://learn.javascript.ru/article/coding-style/code-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earn.javascript.ru/article/coding-style/code-styl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132800" cy="3211200"/>
                    </a:xfrm>
                    <a:prstGeom prst="rect">
                      <a:avLst/>
                    </a:prstGeom>
                    <a:noFill/>
                    <a:ln>
                      <a:noFill/>
                    </a:ln>
                  </pic:spPr>
                </pic:pic>
              </a:graphicData>
            </a:graphic>
          </wp:inline>
        </w:drawing>
      </w:r>
    </w:p>
    <w:p w:rsidR="00540807" w:rsidRPr="00540807" w:rsidRDefault="00540807" w:rsidP="00540807">
      <w:pPr>
        <w:pStyle w:val="aa"/>
      </w:pPr>
      <w:r w:rsidRPr="00540807">
        <w:t>Не всё здесь однозначно, так что разберём эти правила подробнее.</w:t>
      </w:r>
    </w:p>
    <w:p w:rsidR="00540807" w:rsidRPr="00540807" w:rsidRDefault="00540807" w:rsidP="008735FE">
      <w:pPr>
        <w:pStyle w:val="2"/>
        <w:rPr>
          <w:noProof/>
        </w:rPr>
      </w:pPr>
      <w:bookmarkStart w:id="235" w:name="фигурные-скобки"/>
      <w:r w:rsidRPr="00540807">
        <w:t>Фигурные скобки</w:t>
      </w:r>
      <w:bookmarkEnd w:id="235"/>
    </w:p>
    <w:p w:rsidR="00540807" w:rsidRPr="00540807" w:rsidRDefault="00540807" w:rsidP="00540807">
      <w:pPr>
        <w:pStyle w:val="aa"/>
      </w:pPr>
      <w:r w:rsidRPr="00540807">
        <w:t>Пишутся на той же строке, так называемый «египетский» стиль. Перед скобкой – пробел.</w:t>
      </w:r>
    </w:p>
    <w:p w:rsidR="00540807" w:rsidRPr="00540807" w:rsidRDefault="00540807" w:rsidP="00540807">
      <w:pPr>
        <w:pStyle w:val="aa"/>
      </w:pPr>
      <w:r w:rsidRPr="00540807">
        <w:drawing>
          <wp:inline distT="0" distB="0" distL="0" distR="0" wp14:anchorId="014F0AAF" wp14:editId="50598276">
            <wp:extent cx="2797200" cy="2127600"/>
            <wp:effectExtent l="0" t="0" r="3175" b="6350"/>
            <wp:docPr id="68" name="Рисунок 68" descr="http://learn.javascript.ru/article/coding-style/figure-bracket-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earn.javascript.ru/article/coding-style/figure-bracket-styl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97200" cy="2127600"/>
                    </a:xfrm>
                    <a:prstGeom prst="rect">
                      <a:avLst/>
                    </a:prstGeom>
                    <a:noFill/>
                    <a:ln>
                      <a:noFill/>
                    </a:ln>
                  </pic:spPr>
                </pic:pic>
              </a:graphicData>
            </a:graphic>
          </wp:inline>
        </w:drawing>
      </w:r>
    </w:p>
    <w:p w:rsidR="00540807" w:rsidRPr="00540807" w:rsidRDefault="00540807" w:rsidP="00540807">
      <w:pPr>
        <w:pStyle w:val="aa"/>
      </w:pPr>
      <w:r w:rsidRPr="00540807">
        <w:t>Если у вас уже есть опыт в разработке, и вы привыкли делать скобку на отдельной строке – это тоже вариант. В конце концов, решать вам. Но в большинстве JavaScript-фреймворков стиль именно такой.</w:t>
      </w:r>
    </w:p>
    <w:p w:rsidR="00540807" w:rsidRPr="00540807" w:rsidRDefault="00540807" w:rsidP="00540807">
      <w:pPr>
        <w:pStyle w:val="aa"/>
      </w:pPr>
      <w:r w:rsidRPr="00540807">
        <w:t>Если условие и код достаточно короткие, например if (cond) return null, то запись в одну строку вполне читаема… Но, как правило, отдельная строка всё равно воспринимается лучше.</w:t>
      </w:r>
    </w:p>
    <w:p w:rsidR="00540807" w:rsidRPr="00540807" w:rsidRDefault="00540807" w:rsidP="008735FE">
      <w:pPr>
        <w:pStyle w:val="2"/>
        <w:rPr>
          <w:noProof/>
        </w:rPr>
      </w:pPr>
      <w:bookmarkStart w:id="236" w:name="длина-строки"/>
      <w:r w:rsidRPr="00540807">
        <w:t>Длина строки</w:t>
      </w:r>
      <w:bookmarkEnd w:id="236"/>
    </w:p>
    <w:p w:rsidR="00540807" w:rsidRPr="00540807" w:rsidRDefault="00540807" w:rsidP="00540807">
      <w:pPr>
        <w:pStyle w:val="aa"/>
      </w:pPr>
      <w:r w:rsidRPr="00540807">
        <w:t>Максимальную длину строки согласовывают в команде. Как правило, это либо 80, либо 120 символов, в зависимости от того, какие мониторы у разработчиков.</w:t>
      </w:r>
    </w:p>
    <w:p w:rsidR="00540807" w:rsidRPr="00540807" w:rsidRDefault="00540807" w:rsidP="00540807">
      <w:pPr>
        <w:pStyle w:val="aa"/>
      </w:pPr>
      <w:r w:rsidRPr="00540807">
        <w:t>Более длинные строки необходимо разбивать для улучшения читаемости.</w:t>
      </w:r>
    </w:p>
    <w:p w:rsidR="00540807" w:rsidRPr="00540807" w:rsidRDefault="00540807" w:rsidP="008735FE">
      <w:pPr>
        <w:pStyle w:val="2"/>
        <w:rPr>
          <w:noProof/>
        </w:rPr>
      </w:pPr>
      <w:bookmarkStart w:id="237" w:name="отступы"/>
      <w:r w:rsidRPr="00540807">
        <w:t>Отступы</w:t>
      </w:r>
      <w:bookmarkEnd w:id="237"/>
    </w:p>
    <w:p w:rsidR="00540807" w:rsidRPr="00540807" w:rsidRDefault="00540807" w:rsidP="00540807">
      <w:pPr>
        <w:pStyle w:val="aa"/>
      </w:pPr>
      <w:r w:rsidRPr="00540807">
        <w:t>Отступы нужны двух типов:</w:t>
      </w:r>
    </w:p>
    <w:p w:rsidR="00540807" w:rsidRPr="00540807" w:rsidRDefault="00540807" w:rsidP="00086F55">
      <w:pPr>
        <w:pStyle w:val="aa"/>
        <w:numPr>
          <w:ilvl w:val="0"/>
          <w:numId w:val="31"/>
        </w:numPr>
      </w:pPr>
      <w:r w:rsidRPr="00540807">
        <w:rPr>
          <w:b/>
          <w:bCs/>
        </w:rPr>
        <w:t>Горизонтальный отступ, при вложенности – два(или четыре) пробела.</w:t>
      </w:r>
    </w:p>
    <w:p w:rsidR="00540807" w:rsidRPr="00540807" w:rsidRDefault="00540807" w:rsidP="00540807">
      <w:pPr>
        <w:pStyle w:val="aa"/>
      </w:pPr>
      <w:r w:rsidRPr="00540807">
        <w:t>Как правило, используются именно пробелы, т.к. они позволяют сделать более гибкие «конфигурации отступов», чем символ «Tab».</w:t>
      </w:r>
    </w:p>
    <w:p w:rsidR="00540807" w:rsidRPr="00540807" w:rsidRDefault="00540807" w:rsidP="00540807">
      <w:pPr>
        <w:pStyle w:val="aa"/>
      </w:pPr>
      <w:r w:rsidRPr="00540807">
        <w:t>Например, выровнять аргументы относительно открывающей скобки:</w:t>
      </w:r>
    </w:p>
    <w:p w:rsidR="00540807" w:rsidRPr="00302DDD" w:rsidRDefault="00540807" w:rsidP="00302DDD">
      <w:pPr>
        <w:pStyle w:val="af1"/>
        <w:rPr>
          <w:rStyle w:val="af0"/>
          <w:b w:val="0"/>
          <w:color w:val="auto"/>
        </w:rPr>
      </w:pPr>
      <w:r w:rsidRPr="00302DDD">
        <w:rPr>
          <w:rStyle w:val="af0"/>
          <w:b w:val="0"/>
          <w:color w:val="auto"/>
        </w:rPr>
        <w:t>show("Строки" +</w:t>
      </w:r>
    </w:p>
    <w:p w:rsidR="00540807" w:rsidRPr="00302DDD" w:rsidRDefault="00540807" w:rsidP="00302DDD">
      <w:pPr>
        <w:pStyle w:val="af1"/>
        <w:rPr>
          <w:rStyle w:val="af0"/>
          <w:b w:val="0"/>
          <w:color w:val="auto"/>
        </w:rPr>
      </w:pPr>
      <w:r w:rsidRPr="00302DDD">
        <w:rPr>
          <w:rStyle w:val="af0"/>
          <w:b w:val="0"/>
          <w:color w:val="auto"/>
        </w:rPr>
        <w:t xml:space="preserve">     " выровнены" +</w:t>
      </w:r>
    </w:p>
    <w:p w:rsidR="00540807" w:rsidRPr="00302DDD" w:rsidRDefault="00540807" w:rsidP="00302DDD">
      <w:pPr>
        <w:pStyle w:val="af1"/>
        <w:rPr>
          <w:rStyle w:val="af0"/>
          <w:b w:val="0"/>
          <w:color w:val="auto"/>
        </w:rPr>
      </w:pPr>
      <w:r w:rsidRPr="00302DDD">
        <w:rPr>
          <w:rStyle w:val="af0"/>
          <w:b w:val="0"/>
          <w:color w:val="auto"/>
        </w:rPr>
        <w:t xml:space="preserve">     " строго" +</w:t>
      </w:r>
    </w:p>
    <w:p w:rsidR="00540807" w:rsidRPr="00302DDD" w:rsidRDefault="00540807" w:rsidP="00302DDD">
      <w:pPr>
        <w:pStyle w:val="af1"/>
        <w:rPr>
          <w:rStyle w:val="af0"/>
          <w:b w:val="0"/>
          <w:color w:val="auto"/>
        </w:rPr>
      </w:pPr>
      <w:r w:rsidRPr="00302DDD">
        <w:rPr>
          <w:rStyle w:val="af0"/>
          <w:b w:val="0"/>
          <w:color w:val="auto"/>
        </w:rPr>
        <w:t xml:space="preserve">     " одна под другой");</w:t>
      </w:r>
    </w:p>
    <w:p w:rsidR="00540807" w:rsidRPr="00540807" w:rsidRDefault="00540807" w:rsidP="00086F55">
      <w:pPr>
        <w:pStyle w:val="aa"/>
        <w:numPr>
          <w:ilvl w:val="0"/>
          <w:numId w:val="31"/>
        </w:numPr>
      </w:pPr>
      <w:r w:rsidRPr="00540807">
        <w:rPr>
          <w:b/>
          <w:bCs/>
        </w:rPr>
        <w:t>Вертикальный отступ, для лучшей разбивки кода – перевод строки.</w:t>
      </w:r>
    </w:p>
    <w:p w:rsidR="00540807" w:rsidRPr="00540807" w:rsidRDefault="00540807" w:rsidP="00540807">
      <w:pPr>
        <w:pStyle w:val="aa"/>
      </w:pPr>
      <w:r w:rsidRPr="00540807">
        <w:t>Используется, чтобы разделить логические блоки внутри одной функции. В примере разделены инициализация переменных, главный цикл и возвращение результата:</w:t>
      </w:r>
    </w:p>
    <w:p w:rsidR="00540807" w:rsidRPr="00D93E7A" w:rsidRDefault="00540807" w:rsidP="00D93E7A">
      <w:pPr>
        <w:pStyle w:val="af1"/>
        <w:rPr>
          <w:rStyle w:val="af0"/>
          <w:b w:val="0"/>
          <w:color w:val="auto"/>
        </w:rPr>
      </w:pPr>
      <w:r w:rsidRPr="00D93E7A">
        <w:rPr>
          <w:rStyle w:val="af0"/>
          <w:b w:val="0"/>
          <w:color w:val="auto"/>
        </w:rPr>
        <w:t>function pow(x, n) {</w:t>
      </w:r>
    </w:p>
    <w:p w:rsidR="00540807" w:rsidRPr="00D93E7A" w:rsidRDefault="00540807" w:rsidP="00D93E7A">
      <w:pPr>
        <w:pStyle w:val="af1"/>
        <w:rPr>
          <w:rStyle w:val="af0"/>
          <w:b w:val="0"/>
          <w:color w:val="auto"/>
        </w:rPr>
      </w:pPr>
      <w:r w:rsidRPr="00D93E7A">
        <w:rPr>
          <w:rStyle w:val="af0"/>
          <w:b w:val="0"/>
          <w:color w:val="auto"/>
        </w:rPr>
        <w:t xml:space="preserve">  var result = 1;</w:t>
      </w:r>
    </w:p>
    <w:p w:rsidR="00540807" w:rsidRPr="00D93E7A" w:rsidRDefault="00540807" w:rsidP="00D93E7A">
      <w:pPr>
        <w:pStyle w:val="af1"/>
        <w:rPr>
          <w:rStyle w:val="af0"/>
          <w:b w:val="0"/>
          <w:color w:val="auto"/>
        </w:rPr>
      </w:pPr>
      <w:r w:rsidRPr="00D93E7A">
        <w:rPr>
          <w:rStyle w:val="af0"/>
          <w:b w:val="0"/>
          <w:color w:val="auto"/>
        </w:rPr>
        <w:t xml:space="preserve">  //              &lt;--</w:t>
      </w:r>
    </w:p>
    <w:p w:rsidR="00540807" w:rsidRPr="00D93E7A" w:rsidRDefault="00540807" w:rsidP="00D93E7A">
      <w:pPr>
        <w:pStyle w:val="af1"/>
        <w:rPr>
          <w:rStyle w:val="af0"/>
          <w:b w:val="0"/>
          <w:color w:val="auto"/>
        </w:rPr>
      </w:pPr>
      <w:r w:rsidRPr="00D93E7A">
        <w:rPr>
          <w:rStyle w:val="af0"/>
          <w:b w:val="0"/>
          <w:color w:val="auto"/>
        </w:rPr>
        <w:t xml:space="preserve">  for (var i = 0; i &lt; n; i++) {</w:t>
      </w:r>
    </w:p>
    <w:p w:rsidR="00540807" w:rsidRPr="00D93E7A" w:rsidRDefault="00540807" w:rsidP="00D93E7A">
      <w:pPr>
        <w:pStyle w:val="af1"/>
        <w:rPr>
          <w:rStyle w:val="af0"/>
          <w:b w:val="0"/>
          <w:color w:val="auto"/>
        </w:rPr>
      </w:pPr>
      <w:r w:rsidRPr="00D93E7A">
        <w:rPr>
          <w:rStyle w:val="af0"/>
          <w:b w:val="0"/>
          <w:color w:val="auto"/>
        </w:rPr>
        <w:t xml:space="preserve">    result *= x;</w:t>
      </w:r>
    </w:p>
    <w:p w:rsidR="00540807" w:rsidRPr="00D93E7A" w:rsidRDefault="00540807" w:rsidP="00D93E7A">
      <w:pPr>
        <w:pStyle w:val="af1"/>
        <w:rPr>
          <w:rStyle w:val="af0"/>
          <w:b w:val="0"/>
          <w:color w:val="auto"/>
        </w:rPr>
      </w:pPr>
      <w:r w:rsidRPr="00D93E7A">
        <w:rPr>
          <w:rStyle w:val="af0"/>
          <w:b w:val="0"/>
          <w:color w:val="auto"/>
        </w:rPr>
        <w:t xml:space="preserve">  }</w:t>
      </w:r>
    </w:p>
    <w:p w:rsidR="00540807" w:rsidRPr="00D93E7A" w:rsidRDefault="00540807" w:rsidP="00D93E7A">
      <w:pPr>
        <w:pStyle w:val="af1"/>
        <w:rPr>
          <w:rStyle w:val="af0"/>
          <w:b w:val="0"/>
          <w:color w:val="auto"/>
        </w:rPr>
      </w:pPr>
      <w:r w:rsidRPr="00D93E7A">
        <w:rPr>
          <w:rStyle w:val="af0"/>
          <w:b w:val="0"/>
          <w:color w:val="auto"/>
        </w:rPr>
        <w:t xml:space="preserve">  //              &lt;--</w:t>
      </w:r>
    </w:p>
    <w:p w:rsidR="00540807" w:rsidRPr="00D93E7A" w:rsidRDefault="00540807" w:rsidP="00D93E7A">
      <w:pPr>
        <w:pStyle w:val="af1"/>
        <w:rPr>
          <w:rStyle w:val="af0"/>
          <w:b w:val="0"/>
          <w:color w:val="auto"/>
        </w:rPr>
      </w:pPr>
      <w:r w:rsidRPr="00D93E7A">
        <w:rPr>
          <w:rStyle w:val="af0"/>
          <w:b w:val="0"/>
          <w:color w:val="auto"/>
        </w:rPr>
        <w:lastRenderedPageBreak/>
        <w:t xml:space="preserve">  return result;</w:t>
      </w:r>
    </w:p>
    <w:p w:rsidR="00540807" w:rsidRPr="00D93E7A" w:rsidRDefault="00540807" w:rsidP="00D93E7A">
      <w:pPr>
        <w:pStyle w:val="af1"/>
        <w:rPr>
          <w:rStyle w:val="af0"/>
          <w:b w:val="0"/>
          <w:color w:val="auto"/>
        </w:rPr>
      </w:pPr>
      <w:r w:rsidRPr="00D93E7A">
        <w:rPr>
          <w:rStyle w:val="af0"/>
          <w:b w:val="0"/>
          <w:color w:val="auto"/>
        </w:rPr>
        <w:t>}</w:t>
      </w:r>
    </w:p>
    <w:p w:rsidR="00540807" w:rsidRPr="00540807" w:rsidRDefault="00540807" w:rsidP="00540807">
      <w:pPr>
        <w:pStyle w:val="aa"/>
      </w:pPr>
      <w:r w:rsidRPr="00540807">
        <w:t>Вставляйте дополнительный перевод строки туда, где это сделает код более читаемым. Не должно быть более 9 строк кода подряд без вертикального отступа.</w:t>
      </w:r>
    </w:p>
    <w:p w:rsidR="00540807" w:rsidRPr="00540807" w:rsidRDefault="00540807" w:rsidP="008735FE">
      <w:pPr>
        <w:pStyle w:val="2"/>
        <w:rPr>
          <w:noProof/>
        </w:rPr>
      </w:pPr>
      <w:bookmarkStart w:id="238" w:name="точка-с-запятой"/>
      <w:r w:rsidRPr="00540807">
        <w:t>Точка с запятой</w:t>
      </w:r>
      <w:bookmarkEnd w:id="238"/>
    </w:p>
    <w:p w:rsidR="00540807" w:rsidRPr="00540807" w:rsidRDefault="00540807" w:rsidP="00540807">
      <w:pPr>
        <w:pStyle w:val="aa"/>
      </w:pPr>
      <w:r w:rsidRPr="00540807">
        <w:t>Точки с запятой нужно ставить, даже если их, казалось бы, можно пропустить.</w:t>
      </w:r>
    </w:p>
    <w:p w:rsidR="00540807" w:rsidRPr="00540807" w:rsidRDefault="00540807" w:rsidP="00540807">
      <w:pPr>
        <w:pStyle w:val="aa"/>
      </w:pPr>
      <w:r w:rsidRPr="00540807">
        <w:t>Есть языки, в которых точка с запятой не обязательна, и её там никто не ставит. В JavaScript перевод строки её заменяет, но лишь частично, поэтому лучше её ставить</w:t>
      </w:r>
      <w:r w:rsidR="005D0EC0">
        <w:t>.</w:t>
      </w:r>
    </w:p>
    <w:p w:rsidR="00540807" w:rsidRPr="00540807" w:rsidRDefault="00540807" w:rsidP="008735FE">
      <w:pPr>
        <w:pStyle w:val="2"/>
      </w:pPr>
      <w:bookmarkStart w:id="239" w:name="именование"/>
      <w:r w:rsidRPr="005D0EC0">
        <w:t>Именование</w:t>
      </w:r>
      <w:bookmarkEnd w:id="239"/>
    </w:p>
    <w:p w:rsidR="00540807" w:rsidRPr="00540807" w:rsidRDefault="00540807" w:rsidP="00540807">
      <w:pPr>
        <w:pStyle w:val="aa"/>
      </w:pPr>
      <w:r w:rsidRPr="00540807">
        <w:t>Общее правило:</w:t>
      </w:r>
    </w:p>
    <w:p w:rsidR="00540807" w:rsidRPr="00540807" w:rsidRDefault="00540807" w:rsidP="00086F55">
      <w:pPr>
        <w:pStyle w:val="aa"/>
        <w:numPr>
          <w:ilvl w:val="0"/>
          <w:numId w:val="32"/>
        </w:numPr>
      </w:pPr>
      <w:r w:rsidRPr="00540807">
        <w:t>Имя переменной – существительное.</w:t>
      </w:r>
    </w:p>
    <w:p w:rsidR="00540807" w:rsidRPr="00540807" w:rsidRDefault="00540807" w:rsidP="00086F55">
      <w:pPr>
        <w:pStyle w:val="aa"/>
        <w:numPr>
          <w:ilvl w:val="0"/>
          <w:numId w:val="32"/>
        </w:numPr>
      </w:pPr>
      <w:r w:rsidRPr="00540807">
        <w:t>Имя функции – глагол или начинается с глагола. Бывает, что имена для краткости делают существительными, но глаголы понятнее.</w:t>
      </w:r>
    </w:p>
    <w:p w:rsidR="00540807" w:rsidRPr="00540807" w:rsidRDefault="00540807" w:rsidP="00540807">
      <w:pPr>
        <w:pStyle w:val="aa"/>
      </w:pPr>
      <w:r w:rsidRPr="00540807">
        <w:t>Для имён используется английский язык (не транслит) и верблюжья нотация.</w:t>
      </w:r>
    </w:p>
    <w:p w:rsidR="00540807" w:rsidRPr="00540807" w:rsidRDefault="00540807" w:rsidP="008735FE">
      <w:pPr>
        <w:pStyle w:val="2"/>
      </w:pPr>
      <w:bookmarkStart w:id="240" w:name="уровни-вложенности"/>
      <w:r w:rsidRPr="005D0EC0">
        <w:t>Уровни вложенности</w:t>
      </w:r>
      <w:bookmarkEnd w:id="240"/>
    </w:p>
    <w:p w:rsidR="00540807" w:rsidRPr="00540807" w:rsidRDefault="00540807" w:rsidP="00540807">
      <w:pPr>
        <w:pStyle w:val="aa"/>
      </w:pPr>
      <w:r w:rsidRPr="00540807">
        <w:t>Уровней вложенности должно быть немного.</w:t>
      </w:r>
    </w:p>
    <w:p w:rsidR="00540807" w:rsidRPr="00540807" w:rsidRDefault="00540807" w:rsidP="00540807">
      <w:pPr>
        <w:pStyle w:val="aa"/>
      </w:pPr>
      <w:r w:rsidRPr="00540807">
        <w:t>Например, </w:t>
      </w:r>
      <w:hyperlink r:id="rId190" w:anchor="continue" w:history="1">
        <w:r w:rsidRPr="00540807">
          <w:rPr>
            <w:rStyle w:val="a9"/>
          </w:rPr>
          <w:t>проверки в циклах можно делать через «continue»</w:t>
        </w:r>
      </w:hyperlink>
      <w:r w:rsidRPr="00540807">
        <w:t>, чтобы не было дополнительного уровня if(..) { ... }:</w:t>
      </w:r>
    </w:p>
    <w:p w:rsidR="00540807" w:rsidRPr="00540807" w:rsidRDefault="00540807" w:rsidP="00540807">
      <w:pPr>
        <w:pStyle w:val="aa"/>
      </w:pPr>
      <w:r w:rsidRPr="00540807">
        <w:t>Вместо:</w:t>
      </w:r>
    </w:p>
    <w:p w:rsidR="00540807" w:rsidRPr="00AC1675" w:rsidRDefault="00540807" w:rsidP="00AC1675">
      <w:pPr>
        <w:pStyle w:val="af1"/>
        <w:rPr>
          <w:rStyle w:val="af0"/>
          <w:b w:val="0"/>
          <w:color w:val="auto"/>
        </w:rPr>
      </w:pPr>
      <w:r w:rsidRPr="00AC1675">
        <w:rPr>
          <w:rStyle w:val="af0"/>
          <w:b w:val="0"/>
          <w:color w:val="auto"/>
        </w:rPr>
        <w:t>for (var i = 0; i &lt; 10; i++) {</w:t>
      </w:r>
    </w:p>
    <w:p w:rsidR="00540807" w:rsidRPr="00AC1675" w:rsidRDefault="00540807" w:rsidP="00AC1675">
      <w:pPr>
        <w:pStyle w:val="af1"/>
        <w:rPr>
          <w:rStyle w:val="af0"/>
          <w:b w:val="0"/>
          <w:color w:val="auto"/>
        </w:rPr>
      </w:pPr>
      <w:r w:rsidRPr="00AC1675">
        <w:rPr>
          <w:rStyle w:val="af0"/>
          <w:b w:val="0"/>
          <w:color w:val="auto"/>
        </w:rPr>
        <w:t xml:space="preserve">  if (i подходит) {</w:t>
      </w:r>
    </w:p>
    <w:p w:rsidR="00540807" w:rsidRPr="00AC1675" w:rsidRDefault="00540807" w:rsidP="00AC1675">
      <w:pPr>
        <w:pStyle w:val="af1"/>
        <w:rPr>
          <w:rStyle w:val="af0"/>
          <w:b w:val="0"/>
          <w:color w:val="auto"/>
        </w:rPr>
      </w:pPr>
      <w:r w:rsidRPr="00AC1675">
        <w:rPr>
          <w:rStyle w:val="af0"/>
          <w:b w:val="0"/>
          <w:color w:val="auto"/>
        </w:rPr>
        <w:t xml:space="preserve">    ... // &lt;- уровень вложенности 2</w:t>
      </w:r>
    </w:p>
    <w:p w:rsidR="00540807" w:rsidRPr="00AC1675" w:rsidRDefault="00540807" w:rsidP="00AC1675">
      <w:pPr>
        <w:pStyle w:val="af1"/>
        <w:rPr>
          <w:rStyle w:val="af0"/>
          <w:b w:val="0"/>
          <w:color w:val="auto"/>
        </w:rPr>
      </w:pPr>
      <w:r w:rsidRPr="00AC1675">
        <w:rPr>
          <w:rStyle w:val="af0"/>
          <w:b w:val="0"/>
          <w:color w:val="auto"/>
        </w:rPr>
        <w:t xml:space="preserve">  }</w:t>
      </w:r>
    </w:p>
    <w:p w:rsidR="00540807" w:rsidRPr="00AC1675" w:rsidRDefault="00540807" w:rsidP="00AC1675">
      <w:pPr>
        <w:pStyle w:val="af1"/>
        <w:rPr>
          <w:rStyle w:val="af0"/>
          <w:b w:val="0"/>
          <w:color w:val="auto"/>
        </w:rPr>
      </w:pPr>
      <w:r w:rsidRPr="00AC1675">
        <w:rPr>
          <w:rStyle w:val="af0"/>
          <w:b w:val="0"/>
          <w:color w:val="auto"/>
        </w:rPr>
        <w:t>}</w:t>
      </w:r>
    </w:p>
    <w:p w:rsidR="00540807" w:rsidRPr="00AC1675" w:rsidRDefault="00540807" w:rsidP="00AC1675">
      <w:pPr>
        <w:pStyle w:val="af1"/>
        <w:rPr>
          <w:rStyle w:val="af0"/>
          <w:b w:val="0"/>
          <w:color w:val="auto"/>
        </w:rPr>
      </w:pPr>
      <w:r w:rsidRPr="00AC1675">
        <w:rPr>
          <w:rStyle w:val="af0"/>
          <w:b w:val="0"/>
          <w:color w:val="auto"/>
        </w:rPr>
        <w:t>Используйте:</w:t>
      </w:r>
    </w:p>
    <w:p w:rsidR="00540807" w:rsidRPr="00AC1675" w:rsidRDefault="00540807" w:rsidP="00AC1675">
      <w:pPr>
        <w:pStyle w:val="af1"/>
        <w:rPr>
          <w:rStyle w:val="af0"/>
          <w:b w:val="0"/>
          <w:color w:val="auto"/>
        </w:rPr>
      </w:pPr>
      <w:r w:rsidRPr="00AC1675">
        <w:rPr>
          <w:rStyle w:val="af0"/>
          <w:b w:val="0"/>
          <w:color w:val="auto"/>
        </w:rPr>
        <w:t xml:space="preserve">                            </w:t>
      </w:r>
    </w:p>
    <w:p w:rsidR="00540807" w:rsidRPr="00AC1675" w:rsidRDefault="00540807" w:rsidP="00AC1675">
      <w:pPr>
        <w:pStyle w:val="af1"/>
        <w:rPr>
          <w:rStyle w:val="af0"/>
          <w:b w:val="0"/>
          <w:color w:val="auto"/>
        </w:rPr>
      </w:pPr>
      <w:r w:rsidRPr="00AC1675">
        <w:rPr>
          <w:rStyle w:val="af0"/>
          <w:b w:val="0"/>
          <w:color w:val="auto"/>
        </w:rPr>
        <w:t>for (var i = 0; i &lt; 10; i++) {</w:t>
      </w:r>
    </w:p>
    <w:p w:rsidR="00540807" w:rsidRPr="00AC1675" w:rsidRDefault="00540807" w:rsidP="00AC1675">
      <w:pPr>
        <w:pStyle w:val="af1"/>
        <w:rPr>
          <w:rStyle w:val="af0"/>
          <w:b w:val="0"/>
          <w:color w:val="auto"/>
        </w:rPr>
      </w:pPr>
      <w:r w:rsidRPr="00AC1675">
        <w:rPr>
          <w:rStyle w:val="af0"/>
          <w:b w:val="0"/>
          <w:color w:val="auto"/>
        </w:rPr>
        <w:t xml:space="preserve">  if (i не подходит) continue;</w:t>
      </w:r>
    </w:p>
    <w:p w:rsidR="00540807" w:rsidRPr="00AC1675" w:rsidRDefault="00540807" w:rsidP="00AC1675">
      <w:pPr>
        <w:pStyle w:val="af1"/>
        <w:rPr>
          <w:rStyle w:val="af0"/>
          <w:b w:val="0"/>
          <w:color w:val="auto"/>
        </w:rPr>
      </w:pPr>
      <w:r w:rsidRPr="00AC1675">
        <w:rPr>
          <w:rStyle w:val="af0"/>
          <w:b w:val="0"/>
          <w:color w:val="auto"/>
        </w:rPr>
        <w:t xml:space="preserve">  ...  // &lt;- уровень вложенности 1</w:t>
      </w:r>
    </w:p>
    <w:p w:rsidR="00540807" w:rsidRPr="00AC1675" w:rsidRDefault="00540807" w:rsidP="00AC1675">
      <w:pPr>
        <w:pStyle w:val="af1"/>
        <w:rPr>
          <w:rStyle w:val="af0"/>
          <w:b w:val="0"/>
          <w:color w:val="auto"/>
        </w:rPr>
      </w:pPr>
      <w:r w:rsidRPr="00AC1675">
        <w:rPr>
          <w:rStyle w:val="af0"/>
          <w:b w:val="0"/>
          <w:color w:val="auto"/>
        </w:rPr>
        <w:t>}</w:t>
      </w:r>
    </w:p>
    <w:p w:rsidR="00540807" w:rsidRPr="00540807" w:rsidRDefault="00540807" w:rsidP="00540807">
      <w:pPr>
        <w:pStyle w:val="aa"/>
      </w:pPr>
      <w:r w:rsidRPr="00540807">
        <w:t>Аналогичная ситуация – с if/else и return. Следующие две конструкции идентичны.</w:t>
      </w:r>
    </w:p>
    <w:p w:rsidR="00540807" w:rsidRPr="00540807" w:rsidRDefault="00540807" w:rsidP="00540807">
      <w:pPr>
        <w:pStyle w:val="aa"/>
      </w:pPr>
      <w:r w:rsidRPr="00540807">
        <w:t>Первая:</w:t>
      </w:r>
    </w:p>
    <w:p w:rsidR="00540807" w:rsidRPr="00AC1675" w:rsidRDefault="00540807" w:rsidP="00AC1675">
      <w:pPr>
        <w:pStyle w:val="af1"/>
        <w:rPr>
          <w:rStyle w:val="af0"/>
          <w:b w:val="0"/>
          <w:color w:val="auto"/>
        </w:rPr>
      </w:pPr>
      <w:r w:rsidRPr="00AC1675">
        <w:rPr>
          <w:rStyle w:val="af0"/>
          <w:b w:val="0"/>
          <w:color w:val="auto"/>
        </w:rPr>
        <w:t>function isEven(n) { // проверка чётности</w:t>
      </w:r>
    </w:p>
    <w:p w:rsidR="00540807" w:rsidRPr="00AC1675" w:rsidRDefault="00540807" w:rsidP="00AC1675">
      <w:pPr>
        <w:pStyle w:val="af1"/>
        <w:rPr>
          <w:rStyle w:val="af0"/>
          <w:b w:val="0"/>
          <w:color w:val="auto"/>
        </w:rPr>
      </w:pPr>
      <w:r w:rsidRPr="00AC1675">
        <w:rPr>
          <w:rStyle w:val="af0"/>
          <w:b w:val="0"/>
          <w:color w:val="auto"/>
        </w:rPr>
        <w:t xml:space="preserve">  if (n % 2 == 0) {</w:t>
      </w:r>
    </w:p>
    <w:p w:rsidR="00540807" w:rsidRPr="00AC1675" w:rsidRDefault="00540807" w:rsidP="00AC1675">
      <w:pPr>
        <w:pStyle w:val="af1"/>
        <w:rPr>
          <w:rStyle w:val="af0"/>
          <w:b w:val="0"/>
          <w:color w:val="auto"/>
        </w:rPr>
      </w:pPr>
      <w:r w:rsidRPr="00AC1675">
        <w:rPr>
          <w:rStyle w:val="af0"/>
          <w:b w:val="0"/>
          <w:color w:val="auto"/>
        </w:rPr>
        <w:t xml:space="preserve">    return true;</w:t>
      </w:r>
    </w:p>
    <w:p w:rsidR="00540807" w:rsidRPr="00AC1675" w:rsidRDefault="00540807" w:rsidP="00AC1675">
      <w:pPr>
        <w:pStyle w:val="af1"/>
        <w:rPr>
          <w:rStyle w:val="af0"/>
          <w:b w:val="0"/>
          <w:color w:val="auto"/>
        </w:rPr>
      </w:pPr>
      <w:r w:rsidRPr="00AC1675">
        <w:rPr>
          <w:rStyle w:val="af0"/>
          <w:b w:val="0"/>
          <w:color w:val="auto"/>
        </w:rPr>
        <w:t xml:space="preserve">  } else {</w:t>
      </w:r>
    </w:p>
    <w:p w:rsidR="00540807" w:rsidRPr="00AC1675" w:rsidRDefault="00540807" w:rsidP="00AC1675">
      <w:pPr>
        <w:pStyle w:val="af1"/>
        <w:rPr>
          <w:rStyle w:val="af0"/>
          <w:b w:val="0"/>
          <w:color w:val="auto"/>
        </w:rPr>
      </w:pPr>
      <w:r w:rsidRPr="00AC1675">
        <w:rPr>
          <w:rStyle w:val="af0"/>
          <w:b w:val="0"/>
          <w:color w:val="auto"/>
        </w:rPr>
        <w:t xml:space="preserve">    return false;</w:t>
      </w:r>
    </w:p>
    <w:p w:rsidR="00540807" w:rsidRPr="00AC1675" w:rsidRDefault="00540807" w:rsidP="00AC1675">
      <w:pPr>
        <w:pStyle w:val="af1"/>
        <w:rPr>
          <w:rStyle w:val="af0"/>
          <w:b w:val="0"/>
          <w:color w:val="auto"/>
        </w:rPr>
      </w:pPr>
      <w:r w:rsidRPr="00AC1675">
        <w:rPr>
          <w:rStyle w:val="af0"/>
          <w:b w:val="0"/>
          <w:color w:val="auto"/>
        </w:rPr>
        <w:t xml:space="preserve">  }</w:t>
      </w:r>
    </w:p>
    <w:p w:rsidR="00540807" w:rsidRPr="00AC1675" w:rsidRDefault="00540807" w:rsidP="00AC1675">
      <w:pPr>
        <w:pStyle w:val="af1"/>
        <w:rPr>
          <w:rStyle w:val="af0"/>
          <w:b w:val="0"/>
          <w:color w:val="auto"/>
        </w:rPr>
      </w:pPr>
      <w:r w:rsidRPr="00AC1675">
        <w:rPr>
          <w:rStyle w:val="af0"/>
          <w:b w:val="0"/>
          <w:color w:val="auto"/>
        </w:rPr>
        <w:t>}</w:t>
      </w:r>
    </w:p>
    <w:p w:rsidR="00540807" w:rsidRPr="00540807" w:rsidRDefault="00540807" w:rsidP="00540807">
      <w:pPr>
        <w:pStyle w:val="aa"/>
      </w:pPr>
      <w:r w:rsidRPr="00540807">
        <w:t>Вторая:</w:t>
      </w:r>
    </w:p>
    <w:p w:rsidR="00540807" w:rsidRPr="00AC1675" w:rsidRDefault="00540807" w:rsidP="00AC1675">
      <w:pPr>
        <w:pStyle w:val="af1"/>
        <w:rPr>
          <w:rStyle w:val="af0"/>
          <w:b w:val="0"/>
          <w:color w:val="auto"/>
        </w:rPr>
      </w:pPr>
      <w:r w:rsidRPr="00AC1675">
        <w:rPr>
          <w:rStyle w:val="af0"/>
          <w:b w:val="0"/>
          <w:color w:val="auto"/>
        </w:rPr>
        <w:t>function isEven(n) { // проверка чётности</w:t>
      </w:r>
    </w:p>
    <w:p w:rsidR="00540807" w:rsidRPr="00AC1675" w:rsidRDefault="00540807" w:rsidP="00AC1675">
      <w:pPr>
        <w:pStyle w:val="af1"/>
        <w:rPr>
          <w:rStyle w:val="af0"/>
          <w:b w:val="0"/>
          <w:color w:val="auto"/>
        </w:rPr>
      </w:pPr>
      <w:r w:rsidRPr="00AC1675">
        <w:rPr>
          <w:rStyle w:val="af0"/>
          <w:b w:val="0"/>
          <w:color w:val="auto"/>
        </w:rPr>
        <w:t xml:space="preserve">  if (n % 2 == 0) {</w:t>
      </w:r>
    </w:p>
    <w:p w:rsidR="00540807" w:rsidRPr="00AC1675" w:rsidRDefault="00540807" w:rsidP="00AC1675">
      <w:pPr>
        <w:pStyle w:val="af1"/>
        <w:rPr>
          <w:rStyle w:val="af0"/>
          <w:b w:val="0"/>
          <w:color w:val="auto"/>
        </w:rPr>
      </w:pPr>
      <w:r w:rsidRPr="00AC1675">
        <w:rPr>
          <w:rStyle w:val="af0"/>
          <w:b w:val="0"/>
          <w:color w:val="auto"/>
        </w:rPr>
        <w:t xml:space="preserve">    return true;</w:t>
      </w:r>
    </w:p>
    <w:p w:rsidR="00540807" w:rsidRPr="00AC1675" w:rsidRDefault="00540807" w:rsidP="00AC1675">
      <w:pPr>
        <w:pStyle w:val="af1"/>
        <w:rPr>
          <w:rStyle w:val="af0"/>
          <w:b w:val="0"/>
          <w:color w:val="auto"/>
        </w:rPr>
      </w:pPr>
      <w:r w:rsidRPr="00AC1675">
        <w:rPr>
          <w:rStyle w:val="af0"/>
          <w:b w:val="0"/>
          <w:color w:val="auto"/>
        </w:rPr>
        <w:t xml:space="preserve">  }</w:t>
      </w:r>
    </w:p>
    <w:p w:rsidR="00540807" w:rsidRPr="00AC1675" w:rsidRDefault="00540807" w:rsidP="00AC1675">
      <w:pPr>
        <w:pStyle w:val="af1"/>
        <w:rPr>
          <w:rStyle w:val="af0"/>
          <w:b w:val="0"/>
          <w:color w:val="auto"/>
        </w:rPr>
      </w:pPr>
    </w:p>
    <w:p w:rsidR="00540807" w:rsidRPr="00AC1675" w:rsidRDefault="00540807" w:rsidP="00AC1675">
      <w:pPr>
        <w:pStyle w:val="af1"/>
        <w:rPr>
          <w:rStyle w:val="af0"/>
        </w:rPr>
      </w:pPr>
      <w:r w:rsidRPr="00AC1675">
        <w:rPr>
          <w:rStyle w:val="af0"/>
          <w:b w:val="0"/>
          <w:color w:val="auto"/>
        </w:rPr>
        <w:t xml:space="preserve">  </w:t>
      </w:r>
      <w:r w:rsidRPr="00AC1675">
        <w:rPr>
          <w:rStyle w:val="af0"/>
        </w:rPr>
        <w:t>return false;</w:t>
      </w:r>
    </w:p>
    <w:p w:rsidR="00540807" w:rsidRPr="00AC1675" w:rsidRDefault="00540807" w:rsidP="00AC1675">
      <w:pPr>
        <w:pStyle w:val="af1"/>
        <w:rPr>
          <w:rStyle w:val="af0"/>
          <w:b w:val="0"/>
          <w:color w:val="auto"/>
        </w:rPr>
      </w:pPr>
      <w:r w:rsidRPr="00AC1675">
        <w:rPr>
          <w:rStyle w:val="af0"/>
          <w:b w:val="0"/>
          <w:color w:val="auto"/>
        </w:rPr>
        <w:t>}</w:t>
      </w:r>
    </w:p>
    <w:p w:rsidR="00540807" w:rsidRDefault="00540807" w:rsidP="00540807">
      <w:pPr>
        <w:pStyle w:val="aa"/>
      </w:pPr>
      <w:r w:rsidRPr="00540807">
        <w:t>Если в блоке if идёт return, то else за ним не нужен.</w:t>
      </w:r>
    </w:p>
    <w:p w:rsidR="00AC1675" w:rsidRPr="00540807" w:rsidRDefault="00AC1675" w:rsidP="00540807">
      <w:pPr>
        <w:pStyle w:val="aa"/>
      </w:pPr>
    </w:p>
    <w:p w:rsidR="00540807" w:rsidRPr="00540807" w:rsidRDefault="00540807" w:rsidP="00540807">
      <w:pPr>
        <w:pStyle w:val="aa"/>
      </w:pPr>
      <w:r w:rsidRPr="00540807">
        <w:rPr>
          <w:b/>
          <w:bCs/>
        </w:rPr>
        <w:t>Лучше быстро обработать простые случаи, вернуть результат, а дальше разбираться со сложным, без дополнительного уровня вложенности.</w:t>
      </w:r>
    </w:p>
    <w:p w:rsidR="00540807" w:rsidRPr="00540807" w:rsidRDefault="00540807" w:rsidP="00540807">
      <w:pPr>
        <w:pStyle w:val="aa"/>
      </w:pPr>
      <w:r w:rsidRPr="00540807">
        <w:t>В случае с функцией isEven можно было бы поступить и проще:</w:t>
      </w:r>
    </w:p>
    <w:p w:rsidR="00540807" w:rsidRPr="00AC1675" w:rsidRDefault="00540807" w:rsidP="00AC1675">
      <w:pPr>
        <w:pStyle w:val="af1"/>
        <w:rPr>
          <w:rStyle w:val="af0"/>
          <w:b w:val="0"/>
          <w:color w:val="auto"/>
        </w:rPr>
      </w:pPr>
      <w:r w:rsidRPr="00AC1675">
        <w:rPr>
          <w:rStyle w:val="af0"/>
          <w:b w:val="0"/>
          <w:color w:val="auto"/>
        </w:rPr>
        <w:t>function isEven(n) { // проверка чётности</w:t>
      </w:r>
    </w:p>
    <w:p w:rsidR="00540807" w:rsidRPr="00AC1675" w:rsidRDefault="00540807" w:rsidP="00AC1675">
      <w:pPr>
        <w:pStyle w:val="af1"/>
        <w:rPr>
          <w:rStyle w:val="af0"/>
          <w:b w:val="0"/>
          <w:color w:val="auto"/>
        </w:rPr>
      </w:pPr>
      <w:r w:rsidRPr="00AC1675">
        <w:rPr>
          <w:rStyle w:val="af0"/>
          <w:b w:val="0"/>
          <w:color w:val="auto"/>
        </w:rPr>
        <w:t xml:space="preserve">  return !(n % 2);</w:t>
      </w:r>
    </w:p>
    <w:p w:rsidR="00540807" w:rsidRPr="00AC1675" w:rsidRDefault="00540807" w:rsidP="00AC1675">
      <w:pPr>
        <w:pStyle w:val="af1"/>
        <w:rPr>
          <w:rStyle w:val="af0"/>
          <w:b w:val="0"/>
          <w:color w:val="auto"/>
        </w:rPr>
      </w:pPr>
      <w:r w:rsidRPr="00AC1675">
        <w:rPr>
          <w:rStyle w:val="af0"/>
          <w:b w:val="0"/>
          <w:color w:val="auto"/>
        </w:rPr>
        <w:t>}</w:t>
      </w:r>
    </w:p>
    <w:p w:rsidR="00540807" w:rsidRPr="00540807" w:rsidRDefault="00540807" w:rsidP="00540807">
      <w:pPr>
        <w:pStyle w:val="aa"/>
      </w:pPr>
      <w:r w:rsidRPr="00540807">
        <w:t>…Однако, если код !(n % 2) для вас менее очевиден чем предыдущий вариант, то стоит использовать предыдущий.</w:t>
      </w:r>
    </w:p>
    <w:p w:rsidR="00540807" w:rsidRPr="00540807" w:rsidRDefault="00540807" w:rsidP="00540807">
      <w:pPr>
        <w:pStyle w:val="aa"/>
      </w:pPr>
      <w:r w:rsidRPr="00540807">
        <w:t>Главное для нас – не краткость кода, а его простота и читаемость. Совсем не всегда более короткий код проще для понимания, чем более развёрнутый.</w:t>
      </w:r>
    </w:p>
    <w:p w:rsidR="00540807" w:rsidRPr="00540807" w:rsidRDefault="00540807" w:rsidP="008735FE">
      <w:pPr>
        <w:pStyle w:val="2"/>
      </w:pPr>
      <w:bookmarkStart w:id="241" w:name="функции-комментарии"/>
      <w:r w:rsidRPr="005D0EC0">
        <w:t>Функции = Комментарии</w:t>
      </w:r>
      <w:bookmarkEnd w:id="241"/>
    </w:p>
    <w:p w:rsidR="00540807" w:rsidRPr="00540807" w:rsidRDefault="00540807" w:rsidP="00540807">
      <w:pPr>
        <w:pStyle w:val="aa"/>
      </w:pPr>
      <w:r w:rsidRPr="00540807">
        <w:t>Функции должны быть небольшими. Если функция большая – желательно разбить её на несколько.</w:t>
      </w:r>
    </w:p>
    <w:p w:rsidR="00540807" w:rsidRPr="00540807" w:rsidRDefault="00540807" w:rsidP="00540807">
      <w:pPr>
        <w:pStyle w:val="aa"/>
      </w:pPr>
      <w:r w:rsidRPr="00540807">
        <w:t>Этому правилу бывает сложно следовать, но оно стоит того. При чем же здесь комментарии?</w:t>
      </w:r>
    </w:p>
    <w:p w:rsidR="00540807" w:rsidRPr="00540807" w:rsidRDefault="00540807" w:rsidP="00540807">
      <w:pPr>
        <w:pStyle w:val="aa"/>
      </w:pPr>
      <w:r w:rsidRPr="00540807">
        <w:t>Вызов отдельной небольшой функции не только легче отлаживать и тестировать – сам факт его наличия является </w:t>
      </w:r>
      <w:r w:rsidRPr="00540807">
        <w:rPr>
          <w:i/>
          <w:iCs/>
        </w:rPr>
        <w:t>отличным комментарием</w:t>
      </w:r>
      <w:r w:rsidRPr="00540807">
        <w:t>.</w:t>
      </w:r>
    </w:p>
    <w:p w:rsidR="00540807" w:rsidRPr="00540807" w:rsidRDefault="00540807" w:rsidP="00540807">
      <w:pPr>
        <w:pStyle w:val="aa"/>
      </w:pPr>
      <w:r w:rsidRPr="00540807">
        <w:t>Сравните, например, две функции showPrimes(n) для вывода простых чисел до n.</w:t>
      </w:r>
    </w:p>
    <w:p w:rsidR="00540807" w:rsidRPr="00540807" w:rsidRDefault="00540807" w:rsidP="00540807">
      <w:pPr>
        <w:pStyle w:val="aa"/>
      </w:pPr>
      <w:r w:rsidRPr="00540807">
        <w:t>Первый вариант использует метку:</w:t>
      </w:r>
    </w:p>
    <w:p w:rsidR="00540807" w:rsidRPr="00542DDC" w:rsidRDefault="00540807" w:rsidP="00542DDC">
      <w:pPr>
        <w:pStyle w:val="af1"/>
        <w:rPr>
          <w:rStyle w:val="af0"/>
          <w:b w:val="0"/>
          <w:color w:val="auto"/>
        </w:rPr>
      </w:pPr>
      <w:r w:rsidRPr="00542DDC">
        <w:rPr>
          <w:rStyle w:val="af0"/>
          <w:b w:val="0"/>
          <w:color w:val="auto"/>
        </w:rPr>
        <w:t>function showPrimes(n) {</w:t>
      </w:r>
    </w:p>
    <w:p w:rsidR="00540807" w:rsidRPr="00542DDC" w:rsidRDefault="00540807" w:rsidP="00542DDC">
      <w:pPr>
        <w:pStyle w:val="af1"/>
        <w:rPr>
          <w:rStyle w:val="af0"/>
          <w:b w:val="0"/>
          <w:color w:val="auto"/>
        </w:rPr>
      </w:pPr>
      <w:r w:rsidRPr="00542DDC">
        <w:rPr>
          <w:rStyle w:val="af0"/>
          <w:b w:val="0"/>
          <w:color w:val="auto"/>
        </w:rPr>
        <w:t xml:space="preserve">  nextPrime: for (var i = 2; i &lt; n; i++) {</w:t>
      </w:r>
    </w:p>
    <w:p w:rsidR="00540807" w:rsidRPr="00542DDC" w:rsidRDefault="00540807" w:rsidP="00542DDC">
      <w:pPr>
        <w:pStyle w:val="af1"/>
        <w:rPr>
          <w:rStyle w:val="af0"/>
          <w:b w:val="0"/>
          <w:color w:val="auto"/>
        </w:rPr>
      </w:pPr>
    </w:p>
    <w:p w:rsidR="00540807" w:rsidRPr="00542DDC" w:rsidRDefault="00540807" w:rsidP="00542DDC">
      <w:pPr>
        <w:pStyle w:val="af1"/>
        <w:rPr>
          <w:rStyle w:val="af0"/>
          <w:b w:val="0"/>
          <w:color w:val="auto"/>
        </w:rPr>
      </w:pPr>
      <w:r w:rsidRPr="00542DDC">
        <w:rPr>
          <w:rStyle w:val="af0"/>
          <w:b w:val="0"/>
          <w:color w:val="auto"/>
        </w:rPr>
        <w:t xml:space="preserve">    for (var j = 2; j &lt; i; j++) {</w:t>
      </w:r>
    </w:p>
    <w:p w:rsidR="00540807" w:rsidRPr="00542DDC" w:rsidRDefault="00540807" w:rsidP="00542DDC">
      <w:pPr>
        <w:pStyle w:val="af1"/>
        <w:rPr>
          <w:rStyle w:val="af0"/>
          <w:b w:val="0"/>
          <w:color w:val="auto"/>
        </w:rPr>
      </w:pPr>
      <w:r w:rsidRPr="00542DDC">
        <w:rPr>
          <w:rStyle w:val="af0"/>
          <w:b w:val="0"/>
          <w:color w:val="auto"/>
        </w:rPr>
        <w:t xml:space="preserve">      if (i % j == 0) continue nextPrime;</w:t>
      </w:r>
    </w:p>
    <w:p w:rsidR="00540807" w:rsidRPr="00542DDC" w:rsidRDefault="00540807" w:rsidP="00542DDC">
      <w:pPr>
        <w:pStyle w:val="af1"/>
        <w:rPr>
          <w:rStyle w:val="af0"/>
          <w:b w:val="0"/>
          <w:color w:val="auto"/>
        </w:rPr>
      </w:pPr>
      <w:r w:rsidRPr="00542DDC">
        <w:rPr>
          <w:rStyle w:val="af0"/>
          <w:b w:val="0"/>
          <w:color w:val="auto"/>
        </w:rPr>
        <w:t xml:space="preserve">    }</w:t>
      </w:r>
    </w:p>
    <w:p w:rsidR="00540807" w:rsidRPr="00542DDC" w:rsidRDefault="00540807" w:rsidP="00542DDC">
      <w:pPr>
        <w:pStyle w:val="af1"/>
        <w:rPr>
          <w:rStyle w:val="af0"/>
          <w:b w:val="0"/>
          <w:color w:val="auto"/>
        </w:rPr>
      </w:pPr>
    </w:p>
    <w:p w:rsidR="00540807" w:rsidRPr="00542DDC" w:rsidRDefault="00540807" w:rsidP="00542DDC">
      <w:pPr>
        <w:pStyle w:val="af1"/>
        <w:rPr>
          <w:rStyle w:val="af0"/>
          <w:b w:val="0"/>
          <w:color w:val="auto"/>
        </w:rPr>
      </w:pPr>
      <w:r w:rsidRPr="00542DDC">
        <w:rPr>
          <w:rStyle w:val="af0"/>
          <w:b w:val="0"/>
          <w:color w:val="auto"/>
        </w:rPr>
        <w:lastRenderedPageBreak/>
        <w:t xml:space="preserve">    alert( i ); // простое</w:t>
      </w:r>
    </w:p>
    <w:p w:rsidR="00540807" w:rsidRPr="00542DDC" w:rsidRDefault="00540807" w:rsidP="00542DDC">
      <w:pPr>
        <w:pStyle w:val="af1"/>
        <w:rPr>
          <w:rStyle w:val="af0"/>
          <w:b w:val="0"/>
          <w:color w:val="auto"/>
        </w:rPr>
      </w:pPr>
      <w:r w:rsidRPr="00542DDC">
        <w:rPr>
          <w:rStyle w:val="af0"/>
          <w:b w:val="0"/>
          <w:color w:val="auto"/>
        </w:rPr>
        <w:t xml:space="preserve">  }</w:t>
      </w:r>
    </w:p>
    <w:p w:rsidR="00540807" w:rsidRPr="00542DDC" w:rsidRDefault="00540807" w:rsidP="00542DDC">
      <w:pPr>
        <w:pStyle w:val="af1"/>
        <w:rPr>
          <w:rStyle w:val="af0"/>
          <w:b w:val="0"/>
          <w:color w:val="auto"/>
        </w:rPr>
      </w:pPr>
      <w:r w:rsidRPr="00542DDC">
        <w:rPr>
          <w:rStyle w:val="af0"/>
          <w:b w:val="0"/>
          <w:color w:val="auto"/>
        </w:rPr>
        <w:t>}</w:t>
      </w:r>
    </w:p>
    <w:p w:rsidR="008D09CB" w:rsidRDefault="008D09CB" w:rsidP="00540807">
      <w:pPr>
        <w:pStyle w:val="aa"/>
        <w:rPr>
          <w:lang w:val="en-US"/>
        </w:rPr>
      </w:pPr>
    </w:p>
    <w:p w:rsidR="00540807" w:rsidRPr="00540807" w:rsidRDefault="00540807" w:rsidP="00540807">
      <w:pPr>
        <w:pStyle w:val="aa"/>
      </w:pPr>
      <w:r w:rsidRPr="00540807">
        <w:t>Второй вариант – дополнительную функцию isPrime(n) для проверки на простоту:</w:t>
      </w:r>
    </w:p>
    <w:p w:rsidR="00540807" w:rsidRPr="00542DDC" w:rsidRDefault="00540807" w:rsidP="00542DDC">
      <w:pPr>
        <w:pStyle w:val="af1"/>
        <w:rPr>
          <w:rStyle w:val="af0"/>
          <w:b w:val="0"/>
          <w:color w:val="auto"/>
        </w:rPr>
      </w:pPr>
      <w:r w:rsidRPr="00542DDC">
        <w:rPr>
          <w:rStyle w:val="af0"/>
          <w:b w:val="0"/>
          <w:color w:val="auto"/>
        </w:rPr>
        <w:t>function showPrimes(n) {</w:t>
      </w:r>
    </w:p>
    <w:p w:rsidR="00540807" w:rsidRPr="00542DDC" w:rsidRDefault="00540807" w:rsidP="00542DDC">
      <w:pPr>
        <w:pStyle w:val="af1"/>
        <w:rPr>
          <w:rStyle w:val="af0"/>
          <w:b w:val="0"/>
          <w:color w:val="auto"/>
        </w:rPr>
      </w:pPr>
    </w:p>
    <w:p w:rsidR="00540807" w:rsidRPr="00542DDC" w:rsidRDefault="00540807" w:rsidP="00542DDC">
      <w:pPr>
        <w:pStyle w:val="af1"/>
        <w:rPr>
          <w:rStyle w:val="af0"/>
          <w:b w:val="0"/>
          <w:color w:val="auto"/>
        </w:rPr>
      </w:pPr>
      <w:r w:rsidRPr="00542DDC">
        <w:rPr>
          <w:rStyle w:val="af0"/>
          <w:b w:val="0"/>
          <w:color w:val="auto"/>
        </w:rPr>
        <w:t xml:space="preserve">  for (var i = 2; i &lt; n; i++) {</w:t>
      </w:r>
    </w:p>
    <w:p w:rsidR="00540807" w:rsidRPr="00542DDC" w:rsidRDefault="00540807" w:rsidP="00542DDC">
      <w:pPr>
        <w:pStyle w:val="af1"/>
        <w:rPr>
          <w:rStyle w:val="af0"/>
          <w:b w:val="0"/>
          <w:color w:val="auto"/>
        </w:rPr>
      </w:pPr>
      <w:r w:rsidRPr="00542DDC">
        <w:rPr>
          <w:rStyle w:val="af0"/>
          <w:b w:val="0"/>
          <w:color w:val="auto"/>
        </w:rPr>
        <w:t xml:space="preserve">    if (!isPrime(i)) continue;</w:t>
      </w:r>
    </w:p>
    <w:p w:rsidR="00540807" w:rsidRPr="00542DDC" w:rsidRDefault="00540807" w:rsidP="00542DDC">
      <w:pPr>
        <w:pStyle w:val="af1"/>
        <w:rPr>
          <w:rStyle w:val="af0"/>
          <w:b w:val="0"/>
          <w:color w:val="auto"/>
        </w:rPr>
      </w:pPr>
    </w:p>
    <w:p w:rsidR="00540807" w:rsidRPr="00542DDC" w:rsidRDefault="00540807" w:rsidP="00542DDC">
      <w:pPr>
        <w:pStyle w:val="af1"/>
        <w:rPr>
          <w:rStyle w:val="af0"/>
          <w:b w:val="0"/>
          <w:color w:val="auto"/>
        </w:rPr>
      </w:pPr>
      <w:r w:rsidRPr="00542DDC">
        <w:rPr>
          <w:rStyle w:val="af0"/>
          <w:b w:val="0"/>
          <w:color w:val="auto"/>
        </w:rPr>
        <w:t xml:space="preserve">    alert(i);  // простое</w:t>
      </w:r>
    </w:p>
    <w:p w:rsidR="00540807" w:rsidRPr="00542DDC" w:rsidRDefault="00540807" w:rsidP="00542DDC">
      <w:pPr>
        <w:pStyle w:val="af1"/>
        <w:rPr>
          <w:rStyle w:val="af0"/>
          <w:b w:val="0"/>
          <w:color w:val="auto"/>
        </w:rPr>
      </w:pPr>
      <w:r w:rsidRPr="00542DDC">
        <w:rPr>
          <w:rStyle w:val="af0"/>
          <w:b w:val="0"/>
          <w:color w:val="auto"/>
        </w:rPr>
        <w:t xml:space="preserve">  }</w:t>
      </w:r>
    </w:p>
    <w:p w:rsidR="00540807" w:rsidRPr="00542DDC" w:rsidRDefault="00540807" w:rsidP="00542DDC">
      <w:pPr>
        <w:pStyle w:val="af1"/>
        <w:rPr>
          <w:rStyle w:val="af0"/>
          <w:b w:val="0"/>
          <w:color w:val="auto"/>
        </w:rPr>
      </w:pPr>
      <w:r w:rsidRPr="00542DDC">
        <w:rPr>
          <w:rStyle w:val="af0"/>
          <w:b w:val="0"/>
          <w:color w:val="auto"/>
        </w:rPr>
        <w:t>}</w:t>
      </w:r>
    </w:p>
    <w:p w:rsidR="00540807" w:rsidRPr="00542DDC" w:rsidRDefault="00540807" w:rsidP="00542DDC">
      <w:pPr>
        <w:pStyle w:val="af1"/>
        <w:rPr>
          <w:rStyle w:val="af0"/>
          <w:b w:val="0"/>
          <w:color w:val="auto"/>
        </w:rPr>
      </w:pPr>
    </w:p>
    <w:p w:rsidR="00540807" w:rsidRPr="00542DDC" w:rsidRDefault="00540807" w:rsidP="00542DDC">
      <w:pPr>
        <w:pStyle w:val="af1"/>
        <w:rPr>
          <w:rStyle w:val="af0"/>
          <w:b w:val="0"/>
          <w:color w:val="auto"/>
        </w:rPr>
      </w:pPr>
      <w:r w:rsidRPr="00542DDC">
        <w:rPr>
          <w:rStyle w:val="af0"/>
          <w:b w:val="0"/>
          <w:color w:val="auto"/>
        </w:rPr>
        <w:t>function isPrime(n) {</w:t>
      </w:r>
    </w:p>
    <w:p w:rsidR="00540807" w:rsidRPr="00542DDC" w:rsidRDefault="00540807" w:rsidP="00542DDC">
      <w:pPr>
        <w:pStyle w:val="af1"/>
        <w:rPr>
          <w:rStyle w:val="af0"/>
          <w:b w:val="0"/>
          <w:color w:val="auto"/>
        </w:rPr>
      </w:pPr>
      <w:r w:rsidRPr="00542DDC">
        <w:rPr>
          <w:rStyle w:val="af0"/>
          <w:b w:val="0"/>
          <w:color w:val="auto"/>
        </w:rPr>
        <w:t xml:space="preserve">  for (var i = 2; i &lt; n; i++) {</w:t>
      </w:r>
    </w:p>
    <w:p w:rsidR="00540807" w:rsidRPr="00542DDC" w:rsidRDefault="00540807" w:rsidP="00542DDC">
      <w:pPr>
        <w:pStyle w:val="af1"/>
        <w:rPr>
          <w:rStyle w:val="af0"/>
          <w:b w:val="0"/>
          <w:color w:val="auto"/>
        </w:rPr>
      </w:pPr>
      <w:r w:rsidRPr="00542DDC">
        <w:rPr>
          <w:rStyle w:val="af0"/>
          <w:b w:val="0"/>
          <w:color w:val="auto"/>
        </w:rPr>
        <w:t xml:space="preserve">    if ( n % i == 0) return false;</w:t>
      </w:r>
    </w:p>
    <w:p w:rsidR="00540807" w:rsidRPr="00542DDC" w:rsidRDefault="00540807" w:rsidP="00542DDC">
      <w:pPr>
        <w:pStyle w:val="af1"/>
        <w:rPr>
          <w:rStyle w:val="af0"/>
          <w:b w:val="0"/>
          <w:color w:val="auto"/>
        </w:rPr>
      </w:pPr>
      <w:r w:rsidRPr="00542DDC">
        <w:rPr>
          <w:rStyle w:val="af0"/>
          <w:b w:val="0"/>
          <w:color w:val="auto"/>
        </w:rPr>
        <w:t xml:space="preserve">  }</w:t>
      </w:r>
    </w:p>
    <w:p w:rsidR="00540807" w:rsidRPr="00542DDC" w:rsidRDefault="00540807" w:rsidP="00542DDC">
      <w:pPr>
        <w:pStyle w:val="af1"/>
        <w:rPr>
          <w:rStyle w:val="af0"/>
          <w:b w:val="0"/>
          <w:color w:val="auto"/>
        </w:rPr>
      </w:pPr>
      <w:r w:rsidRPr="00542DDC">
        <w:rPr>
          <w:rStyle w:val="af0"/>
          <w:b w:val="0"/>
          <w:color w:val="auto"/>
        </w:rPr>
        <w:t xml:space="preserve">  return true;</w:t>
      </w:r>
    </w:p>
    <w:p w:rsidR="00540807" w:rsidRPr="00542DDC" w:rsidRDefault="00540807" w:rsidP="00542DDC">
      <w:pPr>
        <w:pStyle w:val="af1"/>
        <w:rPr>
          <w:rStyle w:val="af0"/>
          <w:b w:val="0"/>
          <w:color w:val="auto"/>
        </w:rPr>
      </w:pPr>
      <w:r w:rsidRPr="00542DDC">
        <w:rPr>
          <w:rStyle w:val="af0"/>
          <w:b w:val="0"/>
          <w:color w:val="auto"/>
        </w:rPr>
        <w:t>}</w:t>
      </w:r>
    </w:p>
    <w:p w:rsidR="00540807" w:rsidRPr="00540807" w:rsidRDefault="00540807" w:rsidP="00540807">
      <w:pPr>
        <w:pStyle w:val="aa"/>
      </w:pPr>
      <w:r w:rsidRPr="00540807">
        <w:t>Второй вариант проще и понятнее, не правда ли? Вместо участка кода мы видим описание действия, которое там совершается (проверка isPrime).</w:t>
      </w:r>
    </w:p>
    <w:p w:rsidR="00540807" w:rsidRPr="00540807" w:rsidRDefault="00540807" w:rsidP="008735FE">
      <w:pPr>
        <w:pStyle w:val="2"/>
      </w:pPr>
      <w:bookmarkStart w:id="242" w:name="функции-под-кодом"/>
      <w:r w:rsidRPr="005D0EC0">
        <w:t>Функции – под кодом</w:t>
      </w:r>
      <w:bookmarkEnd w:id="242"/>
    </w:p>
    <w:p w:rsidR="00540807" w:rsidRPr="00540807" w:rsidRDefault="00540807" w:rsidP="00540807">
      <w:pPr>
        <w:pStyle w:val="aa"/>
      </w:pPr>
      <w:r w:rsidRPr="00540807">
        <w:t>Есть два способа расположить функции, необходимые для выполнения кода.</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 объявить функции</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function createElement() {</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 xml:space="preserve">  ...</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w:t>
      </w:r>
    </w:p>
    <w:p w:rsidR="00444687" w:rsidRPr="00444687" w:rsidRDefault="00444687" w:rsidP="00444687">
      <w:pPr>
        <w:pStyle w:val="aa"/>
        <w:shd w:val="clear" w:color="auto" w:fill="D9D9D9" w:themeFill="background1" w:themeFillShade="D9"/>
        <w:rPr>
          <w:rFonts w:ascii="Consolas" w:hAnsi="Consolas" w:cs="Consolas"/>
          <w:sz w:val="16"/>
          <w:szCs w:val="16"/>
        </w:rPr>
      </w:pP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function setHandler(elem) {</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 xml:space="preserve">  ...</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w:t>
      </w:r>
    </w:p>
    <w:p w:rsidR="00444687" w:rsidRPr="00444687" w:rsidRDefault="00444687" w:rsidP="00444687">
      <w:pPr>
        <w:pStyle w:val="aa"/>
        <w:shd w:val="clear" w:color="auto" w:fill="D9D9D9" w:themeFill="background1" w:themeFillShade="D9"/>
        <w:rPr>
          <w:rFonts w:ascii="Consolas" w:hAnsi="Consolas" w:cs="Consolas"/>
          <w:sz w:val="16"/>
          <w:szCs w:val="16"/>
        </w:rPr>
      </w:pP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function walkAround() {</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 xml:space="preserve">  ...</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w:t>
      </w:r>
    </w:p>
    <w:p w:rsidR="00444687" w:rsidRPr="00444687" w:rsidRDefault="00444687" w:rsidP="00444687">
      <w:pPr>
        <w:pStyle w:val="aa"/>
        <w:shd w:val="clear" w:color="auto" w:fill="D9D9D9" w:themeFill="background1" w:themeFillShade="D9"/>
        <w:rPr>
          <w:rFonts w:ascii="Consolas" w:hAnsi="Consolas" w:cs="Consolas"/>
          <w:sz w:val="16"/>
          <w:szCs w:val="16"/>
        </w:rPr>
      </w:pP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 код, использующий функции</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var elem = createElement();</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setHandler(elem);</w:t>
      </w:r>
    </w:p>
    <w:p w:rsidR="00444687" w:rsidRPr="00444687" w:rsidRDefault="00444687" w:rsidP="00444687">
      <w:pPr>
        <w:pStyle w:val="aa"/>
        <w:shd w:val="clear" w:color="auto" w:fill="D9D9D9" w:themeFill="background1" w:themeFillShade="D9"/>
        <w:rPr>
          <w:rFonts w:ascii="Consolas" w:hAnsi="Consolas" w:cs="Consolas"/>
          <w:sz w:val="16"/>
          <w:szCs w:val="16"/>
        </w:rPr>
      </w:pPr>
      <w:r w:rsidRPr="00444687">
        <w:rPr>
          <w:rFonts w:ascii="Consolas" w:hAnsi="Consolas" w:cs="Consolas"/>
          <w:sz w:val="16"/>
          <w:szCs w:val="16"/>
        </w:rPr>
        <w:t>walkAround();</w:t>
      </w:r>
    </w:p>
    <w:p w:rsidR="00444687" w:rsidRDefault="00444687" w:rsidP="00540807">
      <w:pPr>
        <w:pStyle w:val="aa"/>
        <w:rPr>
          <w:rStyle w:val="af0"/>
        </w:rPr>
      </w:pPr>
    </w:p>
    <w:p w:rsidR="00444687" w:rsidRPr="00444687" w:rsidRDefault="00444687" w:rsidP="00444687">
      <w:pPr>
        <w:pStyle w:val="aa"/>
        <w:rPr>
          <w:rFonts w:ascii="Consolas" w:hAnsi="Consolas" w:cs="Consolas"/>
          <w:sz w:val="16"/>
          <w:szCs w:val="16"/>
        </w:rPr>
      </w:pPr>
      <w:r w:rsidRPr="00444687">
        <w:rPr>
          <w:rFonts w:ascii="Consolas" w:hAnsi="Consolas" w:cs="Consolas"/>
          <w:sz w:val="16"/>
          <w:szCs w:val="16"/>
        </w:rPr>
        <w:t>Сначала код, а функции внизу:</w:t>
      </w:r>
    </w:p>
    <w:p w:rsidR="00444687" w:rsidRPr="00542DDC" w:rsidRDefault="00444687" w:rsidP="00542DDC">
      <w:pPr>
        <w:pStyle w:val="af1"/>
        <w:rPr>
          <w:rStyle w:val="af0"/>
          <w:b w:val="0"/>
          <w:color w:val="auto"/>
        </w:rPr>
      </w:pPr>
      <w:r w:rsidRPr="00542DDC">
        <w:rPr>
          <w:rStyle w:val="af0"/>
          <w:b w:val="0"/>
          <w:color w:val="auto"/>
        </w:rPr>
        <w:t>// код, использующий функции</w:t>
      </w:r>
    </w:p>
    <w:p w:rsidR="00444687" w:rsidRPr="00542DDC" w:rsidRDefault="00444687" w:rsidP="00542DDC">
      <w:pPr>
        <w:pStyle w:val="af1"/>
        <w:rPr>
          <w:rStyle w:val="af0"/>
          <w:b w:val="0"/>
          <w:color w:val="auto"/>
        </w:rPr>
      </w:pPr>
      <w:r w:rsidRPr="00542DDC">
        <w:rPr>
          <w:rStyle w:val="af0"/>
          <w:b w:val="0"/>
          <w:color w:val="auto"/>
        </w:rPr>
        <w:t>var elem = createElement();</w:t>
      </w:r>
    </w:p>
    <w:p w:rsidR="00444687" w:rsidRPr="00542DDC" w:rsidRDefault="00444687" w:rsidP="00542DDC">
      <w:pPr>
        <w:pStyle w:val="af1"/>
        <w:rPr>
          <w:rStyle w:val="af0"/>
          <w:b w:val="0"/>
          <w:color w:val="auto"/>
        </w:rPr>
      </w:pPr>
      <w:r w:rsidRPr="00542DDC">
        <w:rPr>
          <w:rStyle w:val="af0"/>
          <w:b w:val="0"/>
          <w:color w:val="auto"/>
        </w:rPr>
        <w:t>setHandler(elem);</w:t>
      </w:r>
    </w:p>
    <w:p w:rsidR="00444687" w:rsidRPr="00542DDC" w:rsidRDefault="00444687" w:rsidP="00542DDC">
      <w:pPr>
        <w:pStyle w:val="af1"/>
        <w:rPr>
          <w:rStyle w:val="af0"/>
          <w:b w:val="0"/>
          <w:color w:val="auto"/>
        </w:rPr>
      </w:pPr>
      <w:r w:rsidRPr="00542DDC">
        <w:rPr>
          <w:rStyle w:val="af0"/>
          <w:b w:val="0"/>
          <w:color w:val="auto"/>
        </w:rPr>
        <w:t>walkAround();</w:t>
      </w:r>
    </w:p>
    <w:p w:rsidR="00444687" w:rsidRPr="00542DDC" w:rsidRDefault="00444687" w:rsidP="00542DDC">
      <w:pPr>
        <w:pStyle w:val="af1"/>
        <w:rPr>
          <w:rStyle w:val="af0"/>
          <w:b w:val="0"/>
          <w:color w:val="auto"/>
        </w:rPr>
      </w:pPr>
    </w:p>
    <w:p w:rsidR="00444687" w:rsidRPr="00542DDC" w:rsidRDefault="00444687" w:rsidP="00542DDC">
      <w:pPr>
        <w:pStyle w:val="af1"/>
        <w:rPr>
          <w:rStyle w:val="af0"/>
          <w:b w:val="0"/>
          <w:color w:val="auto"/>
        </w:rPr>
      </w:pPr>
      <w:r w:rsidRPr="00542DDC">
        <w:rPr>
          <w:rStyle w:val="af0"/>
          <w:b w:val="0"/>
          <w:color w:val="auto"/>
        </w:rPr>
        <w:t>// --- функции ---</w:t>
      </w:r>
    </w:p>
    <w:p w:rsidR="00444687" w:rsidRPr="00542DDC" w:rsidRDefault="00444687" w:rsidP="00542DDC">
      <w:pPr>
        <w:pStyle w:val="af1"/>
        <w:rPr>
          <w:rStyle w:val="af0"/>
          <w:b w:val="0"/>
          <w:color w:val="auto"/>
        </w:rPr>
      </w:pPr>
    </w:p>
    <w:p w:rsidR="00444687" w:rsidRPr="00542DDC" w:rsidRDefault="00444687" w:rsidP="00542DDC">
      <w:pPr>
        <w:pStyle w:val="af1"/>
        <w:rPr>
          <w:rStyle w:val="af0"/>
          <w:b w:val="0"/>
          <w:color w:val="auto"/>
        </w:rPr>
      </w:pPr>
      <w:r w:rsidRPr="00542DDC">
        <w:rPr>
          <w:rStyle w:val="af0"/>
          <w:b w:val="0"/>
          <w:color w:val="auto"/>
        </w:rPr>
        <w:t>function createElement() {</w:t>
      </w:r>
    </w:p>
    <w:p w:rsidR="00444687" w:rsidRPr="00542DDC" w:rsidRDefault="00444687" w:rsidP="00542DDC">
      <w:pPr>
        <w:pStyle w:val="af1"/>
        <w:rPr>
          <w:rStyle w:val="af0"/>
          <w:b w:val="0"/>
          <w:color w:val="auto"/>
        </w:rPr>
      </w:pPr>
      <w:r w:rsidRPr="00542DDC">
        <w:rPr>
          <w:rStyle w:val="af0"/>
          <w:b w:val="0"/>
          <w:color w:val="auto"/>
        </w:rPr>
        <w:t xml:space="preserve">  ...</w:t>
      </w:r>
    </w:p>
    <w:p w:rsidR="00444687" w:rsidRPr="00542DDC" w:rsidRDefault="00444687" w:rsidP="00542DDC">
      <w:pPr>
        <w:pStyle w:val="af1"/>
        <w:rPr>
          <w:rStyle w:val="af0"/>
          <w:b w:val="0"/>
          <w:color w:val="auto"/>
        </w:rPr>
      </w:pPr>
      <w:r w:rsidRPr="00542DDC">
        <w:rPr>
          <w:rStyle w:val="af0"/>
          <w:b w:val="0"/>
          <w:color w:val="auto"/>
        </w:rPr>
        <w:t>}</w:t>
      </w:r>
    </w:p>
    <w:p w:rsidR="00444687" w:rsidRPr="00542DDC" w:rsidRDefault="00444687" w:rsidP="00542DDC">
      <w:pPr>
        <w:pStyle w:val="af1"/>
        <w:rPr>
          <w:rStyle w:val="af0"/>
          <w:b w:val="0"/>
          <w:color w:val="auto"/>
        </w:rPr>
      </w:pPr>
    </w:p>
    <w:p w:rsidR="00444687" w:rsidRPr="00542DDC" w:rsidRDefault="00444687" w:rsidP="00542DDC">
      <w:pPr>
        <w:pStyle w:val="af1"/>
        <w:rPr>
          <w:rStyle w:val="af0"/>
          <w:b w:val="0"/>
          <w:color w:val="auto"/>
        </w:rPr>
      </w:pPr>
      <w:r w:rsidRPr="00542DDC">
        <w:rPr>
          <w:rStyle w:val="af0"/>
          <w:b w:val="0"/>
          <w:color w:val="auto"/>
        </w:rPr>
        <w:t>function setHandler(elem) {</w:t>
      </w:r>
    </w:p>
    <w:p w:rsidR="00444687" w:rsidRPr="00542DDC" w:rsidRDefault="00444687" w:rsidP="00542DDC">
      <w:pPr>
        <w:pStyle w:val="af1"/>
        <w:rPr>
          <w:rStyle w:val="af0"/>
          <w:b w:val="0"/>
          <w:color w:val="auto"/>
        </w:rPr>
      </w:pPr>
      <w:r w:rsidRPr="00542DDC">
        <w:rPr>
          <w:rStyle w:val="af0"/>
          <w:b w:val="0"/>
          <w:color w:val="auto"/>
        </w:rPr>
        <w:t xml:space="preserve">  ...</w:t>
      </w:r>
    </w:p>
    <w:p w:rsidR="00444687" w:rsidRPr="00542DDC" w:rsidRDefault="00444687" w:rsidP="00542DDC">
      <w:pPr>
        <w:pStyle w:val="af1"/>
        <w:rPr>
          <w:rStyle w:val="af0"/>
          <w:b w:val="0"/>
          <w:color w:val="auto"/>
        </w:rPr>
      </w:pPr>
      <w:r w:rsidRPr="00542DDC">
        <w:rPr>
          <w:rStyle w:val="af0"/>
          <w:b w:val="0"/>
          <w:color w:val="auto"/>
        </w:rPr>
        <w:t>}</w:t>
      </w:r>
    </w:p>
    <w:p w:rsidR="00444687" w:rsidRPr="00542DDC" w:rsidRDefault="00444687" w:rsidP="00542DDC">
      <w:pPr>
        <w:pStyle w:val="af1"/>
        <w:rPr>
          <w:rStyle w:val="af0"/>
          <w:b w:val="0"/>
          <w:color w:val="auto"/>
        </w:rPr>
      </w:pPr>
    </w:p>
    <w:p w:rsidR="00444687" w:rsidRPr="00542DDC" w:rsidRDefault="00444687" w:rsidP="00542DDC">
      <w:pPr>
        <w:pStyle w:val="af1"/>
        <w:rPr>
          <w:rStyle w:val="af0"/>
          <w:b w:val="0"/>
          <w:color w:val="auto"/>
        </w:rPr>
      </w:pPr>
      <w:r w:rsidRPr="00542DDC">
        <w:rPr>
          <w:rStyle w:val="af0"/>
          <w:b w:val="0"/>
          <w:color w:val="auto"/>
        </w:rPr>
        <w:t>function walkAround() {</w:t>
      </w:r>
    </w:p>
    <w:p w:rsidR="00444687" w:rsidRPr="00542DDC" w:rsidRDefault="00444687" w:rsidP="00542DDC">
      <w:pPr>
        <w:pStyle w:val="af1"/>
        <w:rPr>
          <w:rStyle w:val="af0"/>
          <w:b w:val="0"/>
          <w:color w:val="auto"/>
        </w:rPr>
      </w:pPr>
      <w:r w:rsidRPr="00542DDC">
        <w:rPr>
          <w:rStyle w:val="af0"/>
          <w:b w:val="0"/>
          <w:color w:val="auto"/>
        </w:rPr>
        <w:t xml:space="preserve">  ...</w:t>
      </w:r>
    </w:p>
    <w:p w:rsidR="00444687" w:rsidRPr="00542DDC" w:rsidRDefault="00444687" w:rsidP="00542DDC">
      <w:pPr>
        <w:pStyle w:val="af1"/>
        <w:rPr>
          <w:rStyle w:val="af0"/>
          <w:b w:val="0"/>
          <w:color w:val="auto"/>
        </w:rPr>
      </w:pPr>
      <w:r w:rsidRPr="00542DDC">
        <w:rPr>
          <w:rStyle w:val="af0"/>
          <w:b w:val="0"/>
          <w:color w:val="auto"/>
        </w:rPr>
        <w:t>}</w:t>
      </w:r>
    </w:p>
    <w:p w:rsidR="00444687" w:rsidRPr="00444687" w:rsidRDefault="00444687" w:rsidP="00540807">
      <w:pPr>
        <w:pStyle w:val="aa"/>
        <w:rPr>
          <w:rStyle w:val="af0"/>
        </w:rPr>
      </w:pPr>
    </w:p>
    <w:p w:rsidR="00540807" w:rsidRPr="00540807" w:rsidRDefault="00540807" w:rsidP="00540807">
      <w:pPr>
        <w:pStyle w:val="aa"/>
      </w:pPr>
      <w:r w:rsidRPr="00540807">
        <w:t>…На самом деле существует еще третий «стиль», при котором функции хаотично разбросаны по коду, но это ведь не наш метод, да?</w:t>
      </w:r>
    </w:p>
    <w:p w:rsidR="00540807" w:rsidRPr="00540807" w:rsidRDefault="00540807" w:rsidP="00540807">
      <w:pPr>
        <w:pStyle w:val="aa"/>
      </w:pPr>
      <w:r w:rsidRPr="00540807">
        <w:rPr>
          <w:b/>
          <w:bCs/>
        </w:rPr>
        <w:t>Как правило, лучше располагать функции под кодом, который их использует.</w:t>
      </w:r>
    </w:p>
    <w:p w:rsidR="00540807" w:rsidRPr="00540807" w:rsidRDefault="00540807" w:rsidP="00540807">
      <w:pPr>
        <w:pStyle w:val="aa"/>
      </w:pPr>
      <w:r w:rsidRPr="00540807">
        <w:t>То есть, предпочтителен 2-й способ.</w:t>
      </w:r>
    </w:p>
    <w:p w:rsidR="00540807" w:rsidRPr="00540807" w:rsidRDefault="00540807" w:rsidP="00540807">
      <w:pPr>
        <w:pStyle w:val="aa"/>
      </w:pPr>
      <w:r w:rsidRPr="00540807">
        <w:t>Дело в том, что при чтении такого кода мы хотим знать в первую очередь, </w:t>
      </w:r>
      <w:r w:rsidRPr="00540807">
        <w:rPr>
          <w:i/>
          <w:iCs/>
        </w:rPr>
        <w:t>что он делает</w:t>
      </w:r>
      <w:r w:rsidRPr="00540807">
        <w:t>, а уже затем </w:t>
      </w:r>
      <w:r w:rsidRPr="00540807">
        <w:rPr>
          <w:i/>
          <w:iCs/>
        </w:rPr>
        <w:t>какие функции ему помогают.</w:t>
      </w:r>
      <w:r w:rsidRPr="00540807">
        <w:t> Если первым идёт код, то это как раз дает необходимую информацию. Что же касается функций, то вполне возможно нам и не понадобится их читать, особенно если они названы адекватно и то, что они делают, понятно из названия.</w:t>
      </w:r>
    </w:p>
    <w:p w:rsidR="00540807" w:rsidRPr="00540807" w:rsidRDefault="00540807" w:rsidP="008735FE">
      <w:pPr>
        <w:pStyle w:val="2"/>
      </w:pPr>
      <w:bookmarkStart w:id="243" w:name="плохие-комментарии"/>
      <w:r w:rsidRPr="00444687">
        <w:t>Плохие комментарии</w:t>
      </w:r>
      <w:bookmarkEnd w:id="243"/>
    </w:p>
    <w:p w:rsidR="00540807" w:rsidRPr="00540807" w:rsidRDefault="00540807" w:rsidP="00540807">
      <w:pPr>
        <w:pStyle w:val="aa"/>
      </w:pPr>
      <w:r w:rsidRPr="00540807">
        <w:t>В коде нужны комментарии.</w:t>
      </w:r>
    </w:p>
    <w:p w:rsidR="00540807" w:rsidRPr="00540807" w:rsidRDefault="00540807" w:rsidP="00540807">
      <w:pPr>
        <w:pStyle w:val="aa"/>
      </w:pPr>
      <w:r w:rsidRPr="00540807">
        <w:t>Сразу начну с того, каких комментариев быть почти не должно.</w:t>
      </w:r>
    </w:p>
    <w:p w:rsidR="00540807" w:rsidRPr="00540807" w:rsidRDefault="00540807" w:rsidP="00540807">
      <w:pPr>
        <w:pStyle w:val="aa"/>
      </w:pPr>
      <w:r w:rsidRPr="00540807">
        <w:rPr>
          <w:b/>
          <w:bCs/>
        </w:rPr>
        <w:t>Должен быть минимум комментариев, которые отвечают на вопрос «что происходит в коде?»</w:t>
      </w:r>
    </w:p>
    <w:p w:rsidR="00540807" w:rsidRPr="00540807" w:rsidRDefault="00540807" w:rsidP="00540807">
      <w:pPr>
        <w:pStyle w:val="aa"/>
      </w:pPr>
      <w:r w:rsidRPr="00540807">
        <w:t>Что интересно, в коде начинающих разработчиков обычно комментариев либо нет, либо они как раз такого типа: «что делается в этих строках».</w:t>
      </w:r>
    </w:p>
    <w:p w:rsidR="00540807" w:rsidRPr="00540807" w:rsidRDefault="00540807" w:rsidP="00540807">
      <w:pPr>
        <w:pStyle w:val="aa"/>
      </w:pPr>
      <w:r w:rsidRPr="00540807">
        <w:t>Серьёзно, хороший код и так понятен.</w:t>
      </w:r>
    </w:p>
    <w:p w:rsidR="00540807" w:rsidRPr="00540807" w:rsidRDefault="00540807" w:rsidP="00540807">
      <w:pPr>
        <w:pStyle w:val="aa"/>
      </w:pPr>
      <w:r w:rsidRPr="00540807">
        <w:t>Об этом замечательно выразился Р.Мартин в книге </w:t>
      </w:r>
      <w:hyperlink r:id="rId191" w:history="1">
        <w:r w:rsidRPr="00540807">
          <w:rPr>
            <w:rStyle w:val="a9"/>
          </w:rPr>
          <w:t>«Чистый код»</w:t>
        </w:r>
      </w:hyperlink>
      <w:r w:rsidRPr="00540807">
        <w:t xml:space="preserve">: «Если вам кажется, что нужно добавить комментарий для улучшения </w:t>
      </w:r>
      <w:r w:rsidRPr="00540807">
        <w:lastRenderedPageBreak/>
        <w:t>понимания, это значит, что ваш код недостаточно прост, и, может, стоит переписать его».</w:t>
      </w:r>
    </w:p>
    <w:p w:rsidR="00540807" w:rsidRPr="00540807" w:rsidRDefault="00540807" w:rsidP="00540807">
      <w:pPr>
        <w:pStyle w:val="aa"/>
      </w:pPr>
      <w:r w:rsidRPr="00540807">
        <w:t>Если у вас образовалась длинная «простыня», то, возможно, стоит разбить её на отдельные функции, и тогда из их названий будет понятно, что делает тот или иной фрагмент.</w:t>
      </w:r>
    </w:p>
    <w:p w:rsidR="00540807" w:rsidRPr="00540807" w:rsidRDefault="00540807" w:rsidP="00540807">
      <w:pPr>
        <w:pStyle w:val="aa"/>
      </w:pPr>
      <w:r w:rsidRPr="00540807">
        <w:t>Да, конечно, бывают сложные алгоритмы, хитрые решения для оптимизации, поэтому нельзя такие комментарии просто запретить. Но перед тем, как писать подобное – подумайте: «Нельзя ли сделать код понятным и без них?»</w:t>
      </w:r>
    </w:p>
    <w:p w:rsidR="00540807" w:rsidRPr="00540807" w:rsidRDefault="00540807" w:rsidP="008735FE">
      <w:pPr>
        <w:pStyle w:val="2"/>
      </w:pPr>
      <w:bookmarkStart w:id="244" w:name="хорошие-комментарии"/>
      <w:r w:rsidRPr="00444687">
        <w:t>Хорошие комментарии</w:t>
      </w:r>
      <w:bookmarkEnd w:id="244"/>
    </w:p>
    <w:p w:rsidR="00540807" w:rsidRPr="00540807" w:rsidRDefault="00540807" w:rsidP="00540807">
      <w:pPr>
        <w:pStyle w:val="aa"/>
      </w:pPr>
      <w:r w:rsidRPr="00540807">
        <w:t>А какие комментарии полезны и приветствуются?</w:t>
      </w:r>
    </w:p>
    <w:p w:rsidR="00540807" w:rsidRPr="00540807" w:rsidRDefault="00540807" w:rsidP="00086F55">
      <w:pPr>
        <w:pStyle w:val="aa"/>
        <w:numPr>
          <w:ilvl w:val="0"/>
          <w:numId w:val="33"/>
        </w:numPr>
      </w:pPr>
      <w:r w:rsidRPr="00540807">
        <w:rPr>
          <w:b/>
          <w:bCs/>
        </w:rPr>
        <w:t>Архитектурный комментарий – «как оно, вообще, устроено».</w:t>
      </w:r>
    </w:p>
    <w:p w:rsidR="00540807" w:rsidRPr="00540807" w:rsidRDefault="00540807" w:rsidP="00540807">
      <w:pPr>
        <w:pStyle w:val="aa"/>
      </w:pPr>
      <w:r w:rsidRPr="00540807">
        <w:t>Какие компоненты есть, какие технологии использованы, поток взаимодействия. О чём и зачем этот скрипт. Взгляд с высоты птичьего полёта. Эти комментарии особенно нужны, если вы не один, а проект большой.</w:t>
      </w:r>
    </w:p>
    <w:p w:rsidR="00540807" w:rsidRPr="00540807" w:rsidRDefault="00540807" w:rsidP="00540807">
      <w:pPr>
        <w:pStyle w:val="aa"/>
      </w:pPr>
      <w:r w:rsidRPr="00540807">
        <w:t>Для описания архитектуры, кстати, создан специальный язык </w:t>
      </w:r>
      <w:hyperlink r:id="rId192" w:history="1">
        <w:r w:rsidRPr="00540807">
          <w:rPr>
            <w:rStyle w:val="a9"/>
          </w:rPr>
          <w:t>UML</w:t>
        </w:r>
      </w:hyperlink>
      <w:r w:rsidRPr="00540807">
        <w:t>, красивые диаграммы, но можно и без этого. Главное – чтобы понятно.</w:t>
      </w:r>
    </w:p>
    <w:p w:rsidR="00540807" w:rsidRPr="00540807" w:rsidRDefault="00540807" w:rsidP="00086F55">
      <w:pPr>
        <w:pStyle w:val="aa"/>
        <w:numPr>
          <w:ilvl w:val="0"/>
          <w:numId w:val="33"/>
        </w:numPr>
      </w:pPr>
      <w:r w:rsidRPr="00540807">
        <w:rPr>
          <w:b/>
          <w:bCs/>
        </w:rPr>
        <w:t>Справочный комментарий перед функцией – о том, что именно она делает, какие параметры принимает и что возвращает.</w:t>
      </w:r>
    </w:p>
    <w:p w:rsidR="00540807" w:rsidRPr="00540807" w:rsidRDefault="00540807" w:rsidP="00540807">
      <w:pPr>
        <w:pStyle w:val="aa"/>
      </w:pPr>
      <w:r w:rsidRPr="00540807">
        <w:t>Для таких комментариев существует синтаксис </w:t>
      </w:r>
      <w:hyperlink r:id="rId193" w:history="1">
        <w:r w:rsidRPr="00540807">
          <w:rPr>
            <w:rStyle w:val="a9"/>
          </w:rPr>
          <w:t>JSDoc</w:t>
        </w:r>
      </w:hyperlink>
      <w:r w:rsidRPr="00540807">
        <w:t>.</w:t>
      </w:r>
    </w:p>
    <w:p w:rsidR="00540807" w:rsidRPr="00540807" w:rsidRDefault="00540807" w:rsidP="008D09CB">
      <w:pPr>
        <w:pStyle w:val="af1"/>
      </w:pPr>
      <w:r w:rsidRPr="00540807">
        <w:t>/**</w:t>
      </w:r>
    </w:p>
    <w:p w:rsidR="00540807" w:rsidRPr="00540807" w:rsidRDefault="00540807" w:rsidP="008D09CB">
      <w:pPr>
        <w:pStyle w:val="af1"/>
      </w:pPr>
      <w:r w:rsidRPr="00540807">
        <w:t xml:space="preserve"> * Возвращает x в степени n, только для натуральных n</w:t>
      </w:r>
    </w:p>
    <w:p w:rsidR="00540807" w:rsidRPr="00540807" w:rsidRDefault="00540807" w:rsidP="008D09CB">
      <w:pPr>
        <w:pStyle w:val="af1"/>
      </w:pPr>
      <w:r w:rsidRPr="00540807">
        <w:t xml:space="preserve"> *</w:t>
      </w:r>
    </w:p>
    <w:p w:rsidR="00540807" w:rsidRPr="00540807" w:rsidRDefault="00540807" w:rsidP="008D09CB">
      <w:pPr>
        <w:pStyle w:val="af1"/>
      </w:pPr>
      <w:r w:rsidRPr="00540807">
        <w:t xml:space="preserve"> * @param {number} x Число для возведения в степень.</w:t>
      </w:r>
    </w:p>
    <w:p w:rsidR="00540807" w:rsidRPr="00540807" w:rsidRDefault="00540807" w:rsidP="008D09CB">
      <w:pPr>
        <w:pStyle w:val="af1"/>
      </w:pPr>
      <w:r w:rsidRPr="00540807">
        <w:t xml:space="preserve"> * @param {number} n Показатель степени, натуральное число.</w:t>
      </w:r>
    </w:p>
    <w:p w:rsidR="00540807" w:rsidRPr="00540807" w:rsidRDefault="00540807" w:rsidP="008D09CB">
      <w:pPr>
        <w:pStyle w:val="af1"/>
      </w:pPr>
      <w:r w:rsidRPr="00540807">
        <w:t xml:space="preserve"> * @return {number} x в степени n.</w:t>
      </w:r>
    </w:p>
    <w:p w:rsidR="00540807" w:rsidRPr="00540807" w:rsidRDefault="00540807" w:rsidP="008D09CB">
      <w:pPr>
        <w:pStyle w:val="af1"/>
      </w:pPr>
      <w:r w:rsidRPr="00540807">
        <w:t xml:space="preserve"> */</w:t>
      </w:r>
    </w:p>
    <w:p w:rsidR="00540807" w:rsidRPr="00540807" w:rsidRDefault="00540807" w:rsidP="008D09CB">
      <w:pPr>
        <w:pStyle w:val="af1"/>
      </w:pPr>
      <w:r w:rsidRPr="00540807">
        <w:t>function pow(x, n) {</w:t>
      </w:r>
    </w:p>
    <w:p w:rsidR="00540807" w:rsidRPr="00540807" w:rsidRDefault="00540807" w:rsidP="008D09CB">
      <w:pPr>
        <w:pStyle w:val="af1"/>
      </w:pPr>
      <w:r w:rsidRPr="00540807">
        <w:t xml:space="preserve">  ...</w:t>
      </w:r>
    </w:p>
    <w:p w:rsidR="00540807" w:rsidRPr="00540807" w:rsidRDefault="00540807" w:rsidP="008D09CB">
      <w:pPr>
        <w:pStyle w:val="af1"/>
      </w:pPr>
      <w:r w:rsidRPr="00540807">
        <w:t>}</w:t>
      </w:r>
    </w:p>
    <w:p w:rsidR="00540807" w:rsidRPr="00540807" w:rsidRDefault="00540807" w:rsidP="00540807">
      <w:pPr>
        <w:pStyle w:val="aa"/>
      </w:pPr>
      <w:r w:rsidRPr="00540807">
        <w:t>Такие комментарии позволяют сразу понять, что принимает и что делает функция, не вникая в код.</w:t>
      </w:r>
    </w:p>
    <w:p w:rsidR="00540807" w:rsidRPr="00540807" w:rsidRDefault="00540807" w:rsidP="00540807">
      <w:pPr>
        <w:pStyle w:val="aa"/>
      </w:pPr>
      <w:r w:rsidRPr="00540807">
        <w:t>Кстати, они автоматически обрабатываются многими редакторами, например </w:t>
      </w:r>
      <w:hyperlink r:id="rId194" w:history="1">
        <w:r w:rsidRPr="00540807">
          <w:rPr>
            <w:rStyle w:val="a9"/>
          </w:rPr>
          <w:t>Aptana</w:t>
        </w:r>
      </w:hyperlink>
      <w:r w:rsidRPr="00540807">
        <w:t> и редакторами от </w:t>
      </w:r>
      <w:hyperlink r:id="rId195" w:history="1">
        <w:r w:rsidRPr="00540807">
          <w:rPr>
            <w:rStyle w:val="a9"/>
          </w:rPr>
          <w:t>JetBrains</w:t>
        </w:r>
      </w:hyperlink>
      <w:r w:rsidRPr="00540807">
        <w:t>, которые учитывают их при автодополнении, а также выводят их в автоподсказках при наборе кода.</w:t>
      </w:r>
    </w:p>
    <w:p w:rsidR="00540807" w:rsidRPr="00540807" w:rsidRDefault="00540807" w:rsidP="00540807">
      <w:pPr>
        <w:pStyle w:val="aa"/>
      </w:pPr>
      <w:r w:rsidRPr="00540807">
        <w:t>Кроме того, есть инструменты, например </w:t>
      </w:r>
      <w:hyperlink r:id="rId196" w:history="1">
        <w:r w:rsidRPr="00540807">
          <w:rPr>
            <w:rStyle w:val="a9"/>
          </w:rPr>
          <w:t>JSDoc 3</w:t>
        </w:r>
      </w:hyperlink>
      <w:r w:rsidRPr="00540807">
        <w:t>, которые умеют генерировать по таким комментариям документацию в формате HTML. Более подробную информацию об этом можно также найти на сайте </w:t>
      </w:r>
      <w:hyperlink r:id="rId197" w:history="1">
        <w:r w:rsidRPr="00540807">
          <w:rPr>
            <w:rStyle w:val="a9"/>
          </w:rPr>
          <w:t>http://usejsdoc.org/</w:t>
        </w:r>
      </w:hyperlink>
      <w:r w:rsidRPr="00540807">
        <w:t>.</w:t>
      </w:r>
    </w:p>
    <w:p w:rsidR="00540807" w:rsidRPr="00540807" w:rsidRDefault="00540807" w:rsidP="00540807">
      <w:pPr>
        <w:pStyle w:val="aa"/>
      </w:pPr>
      <w:r w:rsidRPr="00540807">
        <w:rPr>
          <w:b/>
          <w:bCs/>
        </w:rPr>
        <w:t>…Но куда более важными могут быть комментарии, которые объясняют не </w:t>
      </w:r>
      <w:r w:rsidRPr="00540807">
        <w:rPr>
          <w:b/>
          <w:bCs/>
          <w:i/>
          <w:iCs/>
        </w:rPr>
        <w:t>что</w:t>
      </w:r>
      <w:r w:rsidRPr="00540807">
        <w:rPr>
          <w:b/>
          <w:bCs/>
        </w:rPr>
        <w:t>, а </w:t>
      </w:r>
      <w:r w:rsidRPr="00540807">
        <w:rPr>
          <w:b/>
          <w:bCs/>
          <w:i/>
          <w:iCs/>
        </w:rPr>
        <w:t>почему</w:t>
      </w:r>
      <w:r w:rsidRPr="00540807">
        <w:rPr>
          <w:b/>
          <w:bCs/>
        </w:rPr>
        <w:t> в коде происходит именно это!</w:t>
      </w:r>
    </w:p>
    <w:p w:rsidR="00540807" w:rsidRPr="00540807" w:rsidRDefault="00540807" w:rsidP="00540807">
      <w:pPr>
        <w:pStyle w:val="aa"/>
      </w:pPr>
      <w:r w:rsidRPr="00540807">
        <w:t>Как правило, из кода можно понять, что он делает. Бывает, конечно, всякое, но, в конце концов, вы этот код </w:t>
      </w:r>
      <w:r w:rsidRPr="00540807">
        <w:rPr>
          <w:i/>
          <w:iCs/>
        </w:rPr>
        <w:t>видите</w:t>
      </w:r>
      <w:r w:rsidRPr="00540807">
        <w:t>. Однако гораздо важнее может быть то, чего вы </w:t>
      </w:r>
      <w:r w:rsidRPr="00540807">
        <w:rPr>
          <w:i/>
          <w:iCs/>
        </w:rPr>
        <w:t>не видите</w:t>
      </w:r>
      <w:r w:rsidRPr="00540807">
        <w:t>!</w:t>
      </w:r>
    </w:p>
    <w:p w:rsidR="00540807" w:rsidRPr="00540807" w:rsidRDefault="00540807" w:rsidP="00540807">
      <w:pPr>
        <w:pStyle w:val="aa"/>
      </w:pPr>
      <w:r w:rsidRPr="00540807">
        <w:rPr>
          <w:i/>
          <w:iCs/>
        </w:rPr>
        <w:t>Почему</w:t>
      </w:r>
      <w:r w:rsidRPr="00540807">
        <w:t> это сделано именно так? На это сам код ответа не даёт.</w:t>
      </w:r>
    </w:p>
    <w:p w:rsidR="00540807" w:rsidRPr="00540807" w:rsidRDefault="00540807" w:rsidP="00540807">
      <w:pPr>
        <w:pStyle w:val="aa"/>
      </w:pPr>
      <w:r w:rsidRPr="00540807">
        <w:t>Например:</w:t>
      </w:r>
    </w:p>
    <w:p w:rsidR="00540807" w:rsidRPr="00540807" w:rsidRDefault="00540807" w:rsidP="00540807">
      <w:pPr>
        <w:pStyle w:val="aa"/>
        <w:rPr>
          <w:b/>
          <w:bCs/>
        </w:rPr>
      </w:pPr>
      <w:r w:rsidRPr="00540807">
        <w:rPr>
          <w:b/>
          <w:bCs/>
        </w:rPr>
        <w:t>Есть несколько способов решения задачи. Почему выбран именно этот?</w:t>
      </w:r>
    </w:p>
    <w:p w:rsidR="00540807" w:rsidRPr="00540807" w:rsidRDefault="00540807" w:rsidP="00540807">
      <w:pPr>
        <w:pStyle w:val="aa"/>
      </w:pPr>
      <w:r w:rsidRPr="00540807">
        <w:t>Например, пробовали решить задачу по-другому, но не получилось – напишите об этом. Почему вы выбрали именно этот способ решения? Особенно это важно в тех случаях, когда используется не первый приходящий в голову способ, а какой-то другой.</w:t>
      </w:r>
    </w:p>
    <w:p w:rsidR="00540807" w:rsidRPr="00540807" w:rsidRDefault="00540807" w:rsidP="00540807">
      <w:pPr>
        <w:pStyle w:val="aa"/>
      </w:pPr>
      <w:r w:rsidRPr="00540807">
        <w:t>Без этого возможна, например, такая ситуация:</w:t>
      </w:r>
    </w:p>
    <w:p w:rsidR="00540807" w:rsidRPr="00540807" w:rsidRDefault="00540807" w:rsidP="00086F55">
      <w:pPr>
        <w:pStyle w:val="aa"/>
        <w:numPr>
          <w:ilvl w:val="0"/>
          <w:numId w:val="34"/>
        </w:numPr>
      </w:pPr>
      <w:r w:rsidRPr="00540807">
        <w:t>Вы открываете код, который был написан какое-то время назад, и видите, что он «неоптимален».</w:t>
      </w:r>
    </w:p>
    <w:p w:rsidR="00540807" w:rsidRPr="00540807" w:rsidRDefault="00540807" w:rsidP="00086F55">
      <w:pPr>
        <w:pStyle w:val="aa"/>
        <w:numPr>
          <w:ilvl w:val="0"/>
          <w:numId w:val="34"/>
        </w:numPr>
      </w:pPr>
      <w:r w:rsidRPr="00540807">
        <w:t>Думаете: «Какой я был дурак», и переписываете под «более очевидный и правильный» вариант.</w:t>
      </w:r>
    </w:p>
    <w:p w:rsidR="00540807" w:rsidRPr="00540807" w:rsidRDefault="00540807" w:rsidP="00086F55">
      <w:pPr>
        <w:pStyle w:val="aa"/>
        <w:numPr>
          <w:ilvl w:val="0"/>
          <w:numId w:val="34"/>
        </w:numPr>
      </w:pPr>
      <w:r w:rsidRPr="00540807">
        <w:t>…Порыв, конечно, хороший, да только этот вариант вы уже обдумали раньше. И отказались, а почему – забыли. В процессе переписывания вспомнили, конечно (к счастью), но результат – потеря времени на повторное обдумывание.</w:t>
      </w:r>
    </w:p>
    <w:p w:rsidR="00540807" w:rsidRPr="00540807" w:rsidRDefault="00540807" w:rsidP="00540807">
      <w:pPr>
        <w:pStyle w:val="aa"/>
      </w:pPr>
      <w:r w:rsidRPr="00540807">
        <w:t>Комментарии, которые объясняют выбор решения, очень важны. Они помогают понять происходящее и предпринять правильные шаги при развитии кода.</w:t>
      </w:r>
    </w:p>
    <w:p w:rsidR="00540807" w:rsidRPr="00540807" w:rsidRDefault="00540807" w:rsidP="00540807">
      <w:pPr>
        <w:pStyle w:val="aa"/>
        <w:rPr>
          <w:b/>
          <w:bCs/>
        </w:rPr>
      </w:pPr>
      <w:r w:rsidRPr="00540807">
        <w:rPr>
          <w:b/>
          <w:bCs/>
        </w:rPr>
        <w:t>Какие неочевидные возможности обеспечивает этот код? Где ещё они используются?</w:t>
      </w:r>
    </w:p>
    <w:p w:rsidR="00540807" w:rsidRPr="00540807" w:rsidRDefault="00540807" w:rsidP="00540807">
      <w:pPr>
        <w:pStyle w:val="aa"/>
      </w:pPr>
      <w:r w:rsidRPr="00540807">
        <w:t>В хорошем коде должно быть минимум неочевидного. Но там, где это есть – пожалуйста, комментируйте.</w:t>
      </w:r>
    </w:p>
    <w:p w:rsidR="00540807" w:rsidRPr="00540807" w:rsidRDefault="00540807" w:rsidP="00540807">
      <w:pPr>
        <w:pStyle w:val="aa"/>
      </w:pPr>
      <w:r w:rsidRPr="00540807">
        <w:rPr>
          <w:b/>
          <w:bCs/>
        </w:rPr>
        <w:t>Комментарии – это важно</w:t>
      </w:r>
    </w:p>
    <w:p w:rsidR="00540807" w:rsidRPr="00540807" w:rsidRDefault="00540807" w:rsidP="00540807">
      <w:pPr>
        <w:pStyle w:val="aa"/>
      </w:pPr>
      <w:r w:rsidRPr="00540807">
        <w:t>Один из показателей хорошего разработчика – качество комментариев, которые позволяют эффективно поддерживать код, возвращаться к нему после любой паузы и легко вносить изменения.</w:t>
      </w:r>
    </w:p>
    <w:p w:rsidR="00540807" w:rsidRPr="00540807" w:rsidRDefault="00540807" w:rsidP="008735FE">
      <w:pPr>
        <w:pStyle w:val="2"/>
      </w:pPr>
      <w:bookmarkStart w:id="245" w:name="руководства-по-стилю"/>
      <w:r w:rsidRPr="005D0EC0">
        <w:t>Руководства по стилю</w:t>
      </w:r>
      <w:bookmarkEnd w:id="245"/>
    </w:p>
    <w:p w:rsidR="00540807" w:rsidRPr="00540807" w:rsidRDefault="00540807" w:rsidP="00540807">
      <w:pPr>
        <w:pStyle w:val="aa"/>
      </w:pPr>
      <w:r w:rsidRPr="00540807">
        <w:t>Когда написанием проекта занимается целая команда, то должен существовать один стандарт кода, описывающий где и когда ставить пробелы, запятые, переносы строк и т.п.</w:t>
      </w:r>
    </w:p>
    <w:p w:rsidR="00540807" w:rsidRPr="00540807" w:rsidRDefault="00540807" w:rsidP="00540807">
      <w:pPr>
        <w:pStyle w:val="aa"/>
      </w:pPr>
      <w:r w:rsidRPr="00540807">
        <w:t>Сейчас, когда есть столько готовых проектов, нет смысла придумывать целиком своё руководство по стилю. Можно взять уже готовое, к которому, по желанию, всегда можно что-то добавить.</w:t>
      </w:r>
    </w:p>
    <w:p w:rsidR="00540807" w:rsidRPr="00540807" w:rsidRDefault="00540807" w:rsidP="00540807">
      <w:pPr>
        <w:pStyle w:val="aa"/>
      </w:pPr>
      <w:r w:rsidRPr="00540807">
        <w:t>Большинство есть на английском, сообщите мне, если найдёте хороший перевод:</w:t>
      </w:r>
    </w:p>
    <w:p w:rsidR="00540807" w:rsidRPr="00540807" w:rsidRDefault="00204C9A" w:rsidP="00086F55">
      <w:pPr>
        <w:pStyle w:val="aa"/>
        <w:numPr>
          <w:ilvl w:val="0"/>
          <w:numId w:val="35"/>
        </w:numPr>
      </w:pPr>
      <w:hyperlink r:id="rId198" w:history="1">
        <w:r w:rsidR="00540807" w:rsidRPr="00540807">
          <w:rPr>
            <w:rStyle w:val="a9"/>
          </w:rPr>
          <w:t>Google JavaScript Style Guide</w:t>
        </w:r>
      </w:hyperlink>
    </w:p>
    <w:p w:rsidR="00540807" w:rsidRPr="00540807" w:rsidRDefault="00204C9A" w:rsidP="00086F55">
      <w:pPr>
        <w:pStyle w:val="aa"/>
        <w:numPr>
          <w:ilvl w:val="0"/>
          <w:numId w:val="35"/>
        </w:numPr>
      </w:pPr>
      <w:hyperlink r:id="rId199" w:history="1">
        <w:r w:rsidR="00540807" w:rsidRPr="00540807">
          <w:rPr>
            <w:rStyle w:val="a9"/>
          </w:rPr>
          <w:t>jQuery JavaScript Style Guide</w:t>
        </w:r>
      </w:hyperlink>
    </w:p>
    <w:p w:rsidR="00540807" w:rsidRPr="00540807" w:rsidRDefault="00204C9A" w:rsidP="00086F55">
      <w:pPr>
        <w:pStyle w:val="aa"/>
        <w:numPr>
          <w:ilvl w:val="0"/>
          <w:numId w:val="35"/>
        </w:numPr>
      </w:pPr>
      <w:hyperlink r:id="rId200" w:history="1">
        <w:r w:rsidR="00540807" w:rsidRPr="00540807">
          <w:rPr>
            <w:rStyle w:val="a9"/>
          </w:rPr>
          <w:t>Airbnb JavaScript Style Guide</w:t>
        </w:r>
      </w:hyperlink>
    </w:p>
    <w:p w:rsidR="00540807" w:rsidRPr="00540807" w:rsidRDefault="00204C9A" w:rsidP="00086F55">
      <w:pPr>
        <w:pStyle w:val="aa"/>
        <w:numPr>
          <w:ilvl w:val="0"/>
          <w:numId w:val="35"/>
        </w:numPr>
      </w:pPr>
      <w:hyperlink r:id="rId201" w:history="1">
        <w:r w:rsidR="00540807" w:rsidRPr="00540807">
          <w:rPr>
            <w:rStyle w:val="a9"/>
          </w:rPr>
          <w:t>Idiomatic.JS</w:t>
        </w:r>
      </w:hyperlink>
      <w:r w:rsidR="00540807" w:rsidRPr="00540807">
        <w:t> (есть </w:t>
      </w:r>
      <w:hyperlink r:id="rId202" w:history="1">
        <w:r w:rsidR="00540807" w:rsidRPr="00540807">
          <w:rPr>
            <w:rStyle w:val="a9"/>
          </w:rPr>
          <w:t>перевод</w:t>
        </w:r>
      </w:hyperlink>
      <w:r w:rsidR="00540807" w:rsidRPr="00540807">
        <w:t>)</w:t>
      </w:r>
    </w:p>
    <w:p w:rsidR="00540807" w:rsidRPr="00540807" w:rsidRDefault="00204C9A" w:rsidP="00086F55">
      <w:pPr>
        <w:pStyle w:val="aa"/>
        <w:numPr>
          <w:ilvl w:val="0"/>
          <w:numId w:val="35"/>
        </w:numPr>
      </w:pPr>
      <w:hyperlink r:id="rId203" w:history="1">
        <w:r w:rsidR="00540807" w:rsidRPr="00540807">
          <w:rPr>
            <w:rStyle w:val="a9"/>
          </w:rPr>
          <w:t>Dojo Style Guide</w:t>
        </w:r>
      </w:hyperlink>
    </w:p>
    <w:p w:rsidR="00540807" w:rsidRPr="00540807" w:rsidRDefault="00540807" w:rsidP="00540807">
      <w:pPr>
        <w:pStyle w:val="aa"/>
      </w:pPr>
      <w:r w:rsidRPr="00540807">
        <w:t>Для того, чтобы начать разработку, вполне хватит элементов стилей, обозначенных в этой главе. В дальнейшем, посмотрев эти руководства, вы можете выработать и свой стиль, но лучше не делать его особенно «уникальным и неповторимым», себе дороже потом будет с людьми сотрудничать.</w:t>
      </w:r>
    </w:p>
    <w:p w:rsidR="00540807" w:rsidRPr="00540807" w:rsidRDefault="00540807" w:rsidP="008735FE">
      <w:pPr>
        <w:pStyle w:val="2"/>
      </w:pPr>
      <w:bookmarkStart w:id="246" w:name="автоматизированные-средства-проверки"/>
      <w:r w:rsidRPr="005D0EC0">
        <w:t>Автоматизированные средства проверки</w:t>
      </w:r>
      <w:bookmarkEnd w:id="246"/>
    </w:p>
    <w:p w:rsidR="00540807" w:rsidRPr="00540807" w:rsidRDefault="00540807" w:rsidP="00540807">
      <w:pPr>
        <w:pStyle w:val="aa"/>
      </w:pPr>
      <w:r w:rsidRPr="00540807">
        <w:t>Существуют средства, проверяющие стиль кода.</w:t>
      </w:r>
    </w:p>
    <w:p w:rsidR="00540807" w:rsidRPr="00540807" w:rsidRDefault="00540807" w:rsidP="00540807">
      <w:pPr>
        <w:pStyle w:val="aa"/>
      </w:pPr>
      <w:r w:rsidRPr="00540807">
        <w:t>Самые известные – это:</w:t>
      </w:r>
    </w:p>
    <w:p w:rsidR="00540807" w:rsidRPr="00540807" w:rsidRDefault="00204C9A" w:rsidP="00086F55">
      <w:pPr>
        <w:pStyle w:val="aa"/>
        <w:numPr>
          <w:ilvl w:val="0"/>
          <w:numId w:val="36"/>
        </w:numPr>
      </w:pPr>
      <w:hyperlink r:id="rId204" w:history="1">
        <w:r w:rsidR="00540807" w:rsidRPr="00540807">
          <w:rPr>
            <w:rStyle w:val="a9"/>
          </w:rPr>
          <w:t>JSLint</w:t>
        </w:r>
      </w:hyperlink>
      <w:r w:rsidR="00540807" w:rsidRPr="00540807">
        <w:t> – проверяет код на соответствие </w:t>
      </w:r>
      <w:hyperlink r:id="rId205" w:history="1">
        <w:r w:rsidR="00540807" w:rsidRPr="00540807">
          <w:rPr>
            <w:rStyle w:val="a9"/>
          </w:rPr>
          <w:t>стилю JSLint</w:t>
        </w:r>
      </w:hyperlink>
      <w:r w:rsidR="00540807" w:rsidRPr="00540807">
        <w:t>, в онлайн-интерфейсе вверху можно ввести код, а внизу различные настройки проверки, чтобы сделать её более мягкой.</w:t>
      </w:r>
    </w:p>
    <w:p w:rsidR="00540807" w:rsidRPr="00540807" w:rsidRDefault="00204C9A" w:rsidP="00086F55">
      <w:pPr>
        <w:pStyle w:val="aa"/>
        <w:numPr>
          <w:ilvl w:val="0"/>
          <w:numId w:val="36"/>
        </w:numPr>
      </w:pPr>
      <w:hyperlink r:id="rId206" w:history="1">
        <w:r w:rsidR="00540807" w:rsidRPr="00540807">
          <w:rPr>
            <w:rStyle w:val="a9"/>
          </w:rPr>
          <w:t>JSHint</w:t>
        </w:r>
      </w:hyperlink>
      <w:r w:rsidR="00540807" w:rsidRPr="00540807">
        <w:t> – вариант JSLint с большим количеством настроек.</w:t>
      </w:r>
    </w:p>
    <w:p w:rsidR="00540807" w:rsidRPr="00540807" w:rsidRDefault="00204C9A" w:rsidP="00086F55">
      <w:pPr>
        <w:pStyle w:val="aa"/>
        <w:numPr>
          <w:ilvl w:val="0"/>
          <w:numId w:val="36"/>
        </w:numPr>
      </w:pPr>
      <w:hyperlink r:id="rId207" w:history="1">
        <w:r w:rsidR="00540807" w:rsidRPr="00540807">
          <w:rPr>
            <w:rStyle w:val="a9"/>
          </w:rPr>
          <w:t>Closure Linter</w:t>
        </w:r>
      </w:hyperlink>
      <w:r w:rsidR="00540807" w:rsidRPr="00540807">
        <w:t> – проверка на соответствие </w:t>
      </w:r>
      <w:hyperlink r:id="rId208" w:history="1">
        <w:r w:rsidR="00540807" w:rsidRPr="00540807">
          <w:rPr>
            <w:rStyle w:val="a9"/>
          </w:rPr>
          <w:t>Google JavaScript Style Guide</w:t>
        </w:r>
      </w:hyperlink>
      <w:r w:rsidR="00540807" w:rsidRPr="00540807">
        <w:t>.</w:t>
      </w:r>
    </w:p>
    <w:p w:rsidR="00540807" w:rsidRPr="00540807" w:rsidRDefault="00540807" w:rsidP="00540807">
      <w:pPr>
        <w:pStyle w:val="aa"/>
      </w:pPr>
      <w:r w:rsidRPr="00540807">
        <w:t>В частности, JSLint и JSHint интегрированы с большинством редакторов, они гибко настраиваются под нужный стиль и совершенно незаметно улучшают разработку, подсказывая, где и что поправить.</w:t>
      </w:r>
    </w:p>
    <w:p w:rsidR="00540807" w:rsidRPr="00540807" w:rsidRDefault="00540807" w:rsidP="00540807">
      <w:pPr>
        <w:pStyle w:val="aa"/>
      </w:pPr>
      <w:r w:rsidRPr="00540807">
        <w:t>Побочный эффект – они видят некоторые ошибки, например необъявленные переменные. У меня это обычно результат опечатки, которые таким образом сразу отлавливаются. Очень рекомендую поставить что-то из этого. Я использую </w:t>
      </w:r>
      <w:hyperlink r:id="rId209" w:history="1">
        <w:r w:rsidRPr="00540807">
          <w:rPr>
            <w:rStyle w:val="a9"/>
          </w:rPr>
          <w:t>JSHint</w:t>
        </w:r>
      </w:hyperlink>
      <w:r w:rsidRPr="00540807">
        <w:t>.</w:t>
      </w:r>
    </w:p>
    <w:p w:rsidR="00540807" w:rsidRPr="00540807" w:rsidRDefault="00540807" w:rsidP="00540807">
      <w:pPr>
        <w:pStyle w:val="aa"/>
        <w:rPr>
          <w:b/>
          <w:bCs/>
        </w:rPr>
      </w:pPr>
      <w:r w:rsidRPr="005D0EC0">
        <w:rPr>
          <w:b/>
          <w:bCs/>
        </w:rPr>
        <w:t>Итого</w:t>
      </w:r>
    </w:p>
    <w:p w:rsidR="00540807" w:rsidRPr="00540807" w:rsidRDefault="00540807" w:rsidP="00540807">
      <w:pPr>
        <w:pStyle w:val="aa"/>
      </w:pPr>
      <w:r w:rsidRPr="00540807">
        <w:t>Описанные принципы оформления кода уместны в большинстве проектов. Есть и другие полезные соглашения.</w:t>
      </w:r>
    </w:p>
    <w:p w:rsidR="00540807" w:rsidRDefault="00540807" w:rsidP="00540807">
      <w:pPr>
        <w:pStyle w:val="aa"/>
      </w:pPr>
      <w:r w:rsidRPr="00540807">
        <w:t>Следуя (или не следуя) им, необходимо помнить, что любые советы по стилю хороши лишь тогда, когда делают код читаемее, понятнее, проще в поддержке.</w:t>
      </w:r>
    </w:p>
    <w:p w:rsidR="00D91904" w:rsidRDefault="00D91904" w:rsidP="00540807">
      <w:pPr>
        <w:pStyle w:val="aa"/>
      </w:pPr>
    </w:p>
    <w:p w:rsidR="00D91904" w:rsidRPr="00542DDC" w:rsidRDefault="00D91904" w:rsidP="00542DDC">
      <w:pPr>
        <w:pStyle w:val="af1"/>
        <w:rPr>
          <w:rStyle w:val="af0"/>
          <w:b w:val="0"/>
          <w:color w:val="auto"/>
        </w:rPr>
      </w:pPr>
      <w:r w:rsidRPr="00542DDC">
        <w:rPr>
          <w:rStyle w:val="af0"/>
          <w:b w:val="0"/>
          <w:color w:val="auto"/>
        </w:rPr>
        <w:t>function pow(x, n) {</w:t>
      </w:r>
    </w:p>
    <w:p w:rsidR="00D91904" w:rsidRPr="00542DDC" w:rsidRDefault="00D91904" w:rsidP="00542DDC">
      <w:pPr>
        <w:pStyle w:val="af1"/>
        <w:rPr>
          <w:rStyle w:val="af0"/>
          <w:b w:val="0"/>
          <w:color w:val="auto"/>
        </w:rPr>
      </w:pPr>
      <w:r w:rsidRPr="00542DDC">
        <w:rPr>
          <w:rStyle w:val="af0"/>
          <w:b w:val="0"/>
          <w:color w:val="auto"/>
        </w:rPr>
        <w:t xml:space="preserve">  var result = 1;</w:t>
      </w:r>
    </w:p>
    <w:p w:rsidR="00D91904" w:rsidRPr="00542DDC" w:rsidRDefault="00D91904" w:rsidP="00542DDC">
      <w:pPr>
        <w:pStyle w:val="af1"/>
        <w:rPr>
          <w:rStyle w:val="af0"/>
          <w:b w:val="0"/>
          <w:color w:val="auto"/>
        </w:rPr>
      </w:pPr>
    </w:p>
    <w:p w:rsidR="00D91904" w:rsidRPr="00542DDC" w:rsidRDefault="00D91904" w:rsidP="00542DDC">
      <w:pPr>
        <w:pStyle w:val="af1"/>
        <w:rPr>
          <w:rStyle w:val="af0"/>
          <w:b w:val="0"/>
          <w:color w:val="auto"/>
        </w:rPr>
      </w:pPr>
      <w:r w:rsidRPr="00542DDC">
        <w:rPr>
          <w:rStyle w:val="af0"/>
          <w:b w:val="0"/>
          <w:color w:val="auto"/>
        </w:rPr>
        <w:t xml:space="preserve">  for (var i = 0; i &lt; n; i++) {</w:t>
      </w:r>
    </w:p>
    <w:p w:rsidR="00D91904" w:rsidRPr="00542DDC" w:rsidRDefault="00D91904" w:rsidP="00542DDC">
      <w:pPr>
        <w:pStyle w:val="af1"/>
        <w:rPr>
          <w:rStyle w:val="af0"/>
          <w:b w:val="0"/>
          <w:color w:val="auto"/>
        </w:rPr>
      </w:pPr>
      <w:r w:rsidRPr="00542DDC">
        <w:rPr>
          <w:rStyle w:val="af0"/>
          <w:b w:val="0"/>
          <w:color w:val="auto"/>
        </w:rPr>
        <w:t xml:space="preserve">    result *= x;</w:t>
      </w:r>
    </w:p>
    <w:p w:rsidR="00D91904" w:rsidRPr="00542DDC" w:rsidRDefault="00D91904" w:rsidP="00542DDC">
      <w:pPr>
        <w:pStyle w:val="af1"/>
        <w:rPr>
          <w:rStyle w:val="af0"/>
          <w:b w:val="0"/>
          <w:color w:val="auto"/>
        </w:rPr>
      </w:pPr>
      <w:r w:rsidRPr="00542DDC">
        <w:rPr>
          <w:rStyle w:val="af0"/>
          <w:b w:val="0"/>
          <w:color w:val="auto"/>
        </w:rPr>
        <w:t xml:space="preserve">  }</w:t>
      </w:r>
    </w:p>
    <w:p w:rsidR="00D91904" w:rsidRPr="00542DDC" w:rsidRDefault="00D91904" w:rsidP="00542DDC">
      <w:pPr>
        <w:pStyle w:val="af1"/>
        <w:rPr>
          <w:rStyle w:val="af0"/>
          <w:b w:val="0"/>
          <w:color w:val="auto"/>
        </w:rPr>
      </w:pPr>
    </w:p>
    <w:p w:rsidR="00D91904" w:rsidRPr="00542DDC" w:rsidRDefault="00D91904" w:rsidP="00542DDC">
      <w:pPr>
        <w:pStyle w:val="af1"/>
        <w:rPr>
          <w:rStyle w:val="af0"/>
          <w:b w:val="0"/>
          <w:color w:val="auto"/>
        </w:rPr>
      </w:pPr>
      <w:r w:rsidRPr="00542DDC">
        <w:rPr>
          <w:rStyle w:val="af0"/>
          <w:b w:val="0"/>
          <w:color w:val="auto"/>
        </w:rPr>
        <w:t xml:space="preserve">  return result;</w:t>
      </w:r>
    </w:p>
    <w:p w:rsidR="00D91904" w:rsidRPr="00542DDC" w:rsidRDefault="00D91904" w:rsidP="00542DDC">
      <w:pPr>
        <w:pStyle w:val="af1"/>
        <w:rPr>
          <w:rStyle w:val="af0"/>
          <w:b w:val="0"/>
          <w:color w:val="auto"/>
        </w:rPr>
      </w:pPr>
      <w:r w:rsidRPr="00542DDC">
        <w:rPr>
          <w:rStyle w:val="af0"/>
          <w:b w:val="0"/>
          <w:color w:val="auto"/>
        </w:rPr>
        <w:t>}</w:t>
      </w:r>
    </w:p>
    <w:p w:rsidR="00D91904" w:rsidRPr="00542DDC" w:rsidRDefault="00D91904" w:rsidP="00542DDC">
      <w:pPr>
        <w:pStyle w:val="af1"/>
        <w:rPr>
          <w:rStyle w:val="af0"/>
          <w:b w:val="0"/>
          <w:color w:val="auto"/>
        </w:rPr>
      </w:pPr>
    </w:p>
    <w:p w:rsidR="00D91904" w:rsidRPr="00542DDC" w:rsidRDefault="00D91904" w:rsidP="00542DDC">
      <w:pPr>
        <w:pStyle w:val="af1"/>
        <w:rPr>
          <w:rStyle w:val="af0"/>
          <w:b w:val="0"/>
          <w:color w:val="auto"/>
        </w:rPr>
      </w:pPr>
      <w:r w:rsidRPr="00542DDC">
        <w:rPr>
          <w:rStyle w:val="af0"/>
          <w:b w:val="0"/>
          <w:color w:val="auto"/>
        </w:rPr>
        <w:t>var x = prompt("x?", "");</w:t>
      </w:r>
    </w:p>
    <w:p w:rsidR="00D91904" w:rsidRPr="00542DDC" w:rsidRDefault="00D91904" w:rsidP="00542DDC">
      <w:pPr>
        <w:pStyle w:val="af1"/>
        <w:rPr>
          <w:rStyle w:val="af0"/>
          <w:b w:val="0"/>
          <w:color w:val="auto"/>
        </w:rPr>
      </w:pPr>
      <w:r w:rsidRPr="00542DDC">
        <w:rPr>
          <w:rStyle w:val="af0"/>
          <w:b w:val="0"/>
          <w:color w:val="auto"/>
        </w:rPr>
        <w:t>var n = prompt("n?", "");</w:t>
      </w:r>
    </w:p>
    <w:p w:rsidR="00D91904" w:rsidRPr="00542DDC" w:rsidRDefault="00D91904" w:rsidP="00542DDC">
      <w:pPr>
        <w:pStyle w:val="af1"/>
        <w:rPr>
          <w:rStyle w:val="af0"/>
          <w:b w:val="0"/>
          <w:color w:val="auto"/>
        </w:rPr>
      </w:pPr>
    </w:p>
    <w:p w:rsidR="00D91904" w:rsidRPr="00542DDC" w:rsidRDefault="00D91904" w:rsidP="00542DDC">
      <w:pPr>
        <w:pStyle w:val="af1"/>
        <w:rPr>
          <w:rStyle w:val="af0"/>
          <w:b w:val="0"/>
          <w:color w:val="auto"/>
        </w:rPr>
      </w:pPr>
      <w:r w:rsidRPr="00542DDC">
        <w:rPr>
          <w:rStyle w:val="af0"/>
          <w:b w:val="0"/>
          <w:color w:val="auto"/>
        </w:rPr>
        <w:t>if (n &lt; 0) {</w:t>
      </w:r>
    </w:p>
    <w:p w:rsidR="00D91904" w:rsidRPr="00542DDC" w:rsidRDefault="00D91904" w:rsidP="00542DDC">
      <w:pPr>
        <w:pStyle w:val="af1"/>
        <w:rPr>
          <w:rStyle w:val="af0"/>
          <w:b w:val="0"/>
          <w:color w:val="auto"/>
        </w:rPr>
      </w:pPr>
      <w:r w:rsidRPr="00542DDC">
        <w:rPr>
          <w:rStyle w:val="af0"/>
          <w:b w:val="0"/>
          <w:color w:val="auto"/>
        </w:rPr>
        <w:t xml:space="preserve">  alert('Степень ' + n +</w:t>
      </w:r>
    </w:p>
    <w:p w:rsidR="00D91904" w:rsidRPr="00542DDC" w:rsidRDefault="00D91904" w:rsidP="00542DDC">
      <w:pPr>
        <w:pStyle w:val="af1"/>
        <w:rPr>
          <w:rStyle w:val="af0"/>
          <w:b w:val="0"/>
          <w:color w:val="auto"/>
        </w:rPr>
      </w:pPr>
      <w:r w:rsidRPr="00542DDC">
        <w:rPr>
          <w:rStyle w:val="af0"/>
          <w:b w:val="0"/>
          <w:color w:val="auto"/>
        </w:rPr>
        <w:t xml:space="preserve">    'не поддерживается, введите целую степень, большую 0');</w:t>
      </w:r>
    </w:p>
    <w:p w:rsidR="00D91904" w:rsidRPr="00542DDC" w:rsidRDefault="00D91904" w:rsidP="00542DDC">
      <w:pPr>
        <w:pStyle w:val="af1"/>
        <w:rPr>
          <w:rStyle w:val="af0"/>
          <w:b w:val="0"/>
          <w:color w:val="auto"/>
        </w:rPr>
      </w:pPr>
      <w:r w:rsidRPr="00542DDC">
        <w:rPr>
          <w:rStyle w:val="af0"/>
          <w:b w:val="0"/>
          <w:color w:val="auto"/>
        </w:rPr>
        <w:t>} else {</w:t>
      </w:r>
    </w:p>
    <w:p w:rsidR="00D91904" w:rsidRPr="00542DDC" w:rsidRDefault="00D91904" w:rsidP="00542DDC">
      <w:pPr>
        <w:pStyle w:val="af1"/>
        <w:rPr>
          <w:rStyle w:val="af0"/>
          <w:b w:val="0"/>
          <w:color w:val="auto"/>
        </w:rPr>
      </w:pPr>
      <w:r w:rsidRPr="00542DDC">
        <w:rPr>
          <w:rStyle w:val="af0"/>
          <w:b w:val="0"/>
          <w:color w:val="auto"/>
        </w:rPr>
        <w:t xml:space="preserve">  alert( pow(x, n) );</w:t>
      </w:r>
    </w:p>
    <w:p w:rsidR="00D91904" w:rsidRPr="00542DDC" w:rsidRDefault="00D91904" w:rsidP="00542DDC">
      <w:pPr>
        <w:pStyle w:val="af1"/>
        <w:rPr>
          <w:rStyle w:val="af0"/>
          <w:b w:val="0"/>
          <w:color w:val="auto"/>
        </w:rPr>
      </w:pPr>
      <w:r w:rsidRPr="00542DDC">
        <w:rPr>
          <w:rStyle w:val="af0"/>
          <w:b w:val="0"/>
          <w:color w:val="auto"/>
        </w:rPr>
        <w:t>}</w:t>
      </w:r>
    </w:p>
    <w:p w:rsidR="00D91904" w:rsidRPr="00540807" w:rsidRDefault="00D91904" w:rsidP="00540807">
      <w:pPr>
        <w:pStyle w:val="aa"/>
      </w:pPr>
    </w:p>
    <w:p w:rsidR="00540807" w:rsidRDefault="00540807" w:rsidP="00540807">
      <w:pPr>
        <w:pStyle w:val="aa"/>
      </w:pPr>
    </w:p>
    <w:p w:rsidR="00E05434" w:rsidRPr="00E05434" w:rsidRDefault="00E05434" w:rsidP="00D91904">
      <w:pPr>
        <w:pStyle w:val="1"/>
        <w:rPr>
          <w:noProof/>
        </w:rPr>
      </w:pPr>
      <w:r w:rsidRPr="00E05434">
        <w:rPr>
          <w:noProof/>
        </w:rPr>
        <w:t>Автоматические тесты при помощи chai и mocha</w:t>
      </w:r>
    </w:p>
    <w:p w:rsidR="00E05434" w:rsidRDefault="00D91904" w:rsidP="00540807">
      <w:pPr>
        <w:pStyle w:val="aa"/>
      </w:pPr>
      <w:r>
        <w:t xml:space="preserve"> </w:t>
      </w:r>
      <w:hyperlink r:id="rId210" w:history="1">
        <w:r w:rsidRPr="000F1C5D">
          <w:rPr>
            <w:rStyle w:val="a9"/>
          </w:rPr>
          <w:t>http://learn.javascript.ru/testing</w:t>
        </w:r>
      </w:hyperlink>
    </w:p>
    <w:p w:rsidR="00D91904" w:rsidRDefault="00D91904" w:rsidP="00540807">
      <w:pPr>
        <w:pStyle w:val="aa"/>
      </w:pPr>
    </w:p>
    <w:p w:rsidR="00D91904" w:rsidRPr="00D91904" w:rsidRDefault="00D91904" w:rsidP="00043980">
      <w:pPr>
        <w:pStyle w:val="1"/>
        <w:rPr>
          <w:noProof/>
        </w:rPr>
      </w:pPr>
      <w:r w:rsidRPr="00D91904">
        <w:rPr>
          <w:noProof/>
        </w:rPr>
        <w:t>Введение в методы и свойства</w:t>
      </w:r>
    </w:p>
    <w:p w:rsidR="00D91904" w:rsidRPr="00D91904" w:rsidRDefault="00D91904" w:rsidP="00D91904">
      <w:pPr>
        <w:pStyle w:val="aa"/>
      </w:pPr>
      <w:r w:rsidRPr="00D91904">
        <w:t>Все значения в JavaScript, за исключением null и undefined, содержат набор вспомогательных функций и значений, доступных «через точку».</w:t>
      </w:r>
    </w:p>
    <w:p w:rsidR="00D91904" w:rsidRPr="00D91904" w:rsidRDefault="00D91904" w:rsidP="00D91904">
      <w:pPr>
        <w:pStyle w:val="aa"/>
      </w:pPr>
      <w:r w:rsidRPr="00D91904">
        <w:t>Такие функции называют «методами», а значения – «свойствами». Здесь мы рассмотрим основы использования свойств и методов.</w:t>
      </w:r>
    </w:p>
    <w:p w:rsidR="00D91904" w:rsidRPr="00495CA7" w:rsidRDefault="00D91904" w:rsidP="008735FE">
      <w:pPr>
        <w:pStyle w:val="2"/>
        <w:rPr>
          <w:noProof/>
          <w:lang w:val="en-US"/>
        </w:rPr>
      </w:pPr>
      <w:bookmarkStart w:id="247" w:name="свойство-str-length"/>
      <w:r w:rsidRPr="00043980">
        <w:t>Свойство str.length</w:t>
      </w:r>
      <w:bookmarkEnd w:id="247"/>
      <w:r w:rsidR="00495CA7">
        <w:rPr>
          <w:lang w:val="en-US"/>
        </w:rPr>
        <w:t xml:space="preserve"> </w:t>
      </w:r>
    </w:p>
    <w:p w:rsidR="00D91904" w:rsidRPr="00D91904" w:rsidRDefault="00D91904" w:rsidP="00D91904">
      <w:pPr>
        <w:pStyle w:val="aa"/>
      </w:pPr>
      <w:r w:rsidRPr="00D91904">
        <w:t>У строки есть </w:t>
      </w:r>
      <w:r w:rsidRPr="00D91904">
        <w:rPr>
          <w:i/>
          <w:iCs/>
        </w:rPr>
        <w:t>свойство</w:t>
      </w:r>
      <w:r w:rsidRPr="00D91904">
        <w:t> length, содержащее длину:</w:t>
      </w:r>
    </w:p>
    <w:p w:rsidR="00D91904" w:rsidRPr="00542DDC" w:rsidRDefault="00D91904" w:rsidP="00542DDC">
      <w:pPr>
        <w:pStyle w:val="af1"/>
        <w:rPr>
          <w:rStyle w:val="af0"/>
          <w:b w:val="0"/>
          <w:color w:val="auto"/>
        </w:rPr>
      </w:pPr>
      <w:r w:rsidRPr="00542DDC">
        <w:rPr>
          <w:rStyle w:val="af0"/>
          <w:b w:val="0"/>
          <w:color w:val="auto"/>
        </w:rPr>
        <w:t>alert( "Привет, мир!".length ); // 12</w:t>
      </w:r>
    </w:p>
    <w:p w:rsidR="00D91904" w:rsidRPr="00D91904" w:rsidRDefault="00D91904" w:rsidP="00D91904">
      <w:pPr>
        <w:pStyle w:val="aa"/>
      </w:pPr>
      <w:r w:rsidRPr="00D91904">
        <w:t>Можно и записать строку в переменную, а потом запросить её свойство:</w:t>
      </w:r>
    </w:p>
    <w:p w:rsidR="00D91904" w:rsidRPr="00542DDC" w:rsidRDefault="00D91904" w:rsidP="00542DDC">
      <w:pPr>
        <w:pStyle w:val="af1"/>
        <w:rPr>
          <w:rStyle w:val="af0"/>
          <w:b w:val="0"/>
          <w:color w:val="auto"/>
        </w:rPr>
      </w:pPr>
      <w:r w:rsidRPr="00542DDC">
        <w:rPr>
          <w:rStyle w:val="af0"/>
          <w:b w:val="0"/>
          <w:color w:val="auto"/>
        </w:rPr>
        <w:t>var str = "Привет, мир!";</w:t>
      </w:r>
    </w:p>
    <w:p w:rsidR="00D91904" w:rsidRPr="00542DDC" w:rsidRDefault="00D91904" w:rsidP="00542DDC">
      <w:pPr>
        <w:pStyle w:val="af1"/>
        <w:rPr>
          <w:rStyle w:val="af0"/>
          <w:b w:val="0"/>
          <w:color w:val="auto"/>
        </w:rPr>
      </w:pPr>
      <w:r w:rsidRPr="00542DDC">
        <w:rPr>
          <w:rStyle w:val="af0"/>
          <w:b w:val="0"/>
          <w:color w:val="auto"/>
        </w:rPr>
        <w:t>alert( str.length ); // 12</w:t>
      </w:r>
    </w:p>
    <w:p w:rsidR="00D91904" w:rsidRPr="00D91904" w:rsidRDefault="00D91904" w:rsidP="008735FE">
      <w:pPr>
        <w:pStyle w:val="2"/>
        <w:rPr>
          <w:noProof/>
        </w:rPr>
      </w:pPr>
      <w:bookmarkStart w:id="248" w:name="метод-str-touppercase"/>
      <w:r w:rsidRPr="00043980">
        <w:t>Метод str.toUpperCase()</w:t>
      </w:r>
      <w:bookmarkEnd w:id="248"/>
    </w:p>
    <w:p w:rsidR="00D91904" w:rsidRPr="00D91904" w:rsidRDefault="00D91904" w:rsidP="00D91904">
      <w:pPr>
        <w:pStyle w:val="aa"/>
      </w:pPr>
      <w:r w:rsidRPr="00D91904">
        <w:t>Также у строк есть </w:t>
      </w:r>
      <w:r w:rsidRPr="00D91904">
        <w:rPr>
          <w:i/>
          <w:iCs/>
        </w:rPr>
        <w:t>метод</w:t>
      </w:r>
      <w:r w:rsidRPr="00D91904">
        <w:t> toUpperCase(), который возвращает строку в верхнем регистре:</w:t>
      </w:r>
    </w:p>
    <w:p w:rsidR="00D91904" w:rsidRPr="00542DDC" w:rsidRDefault="00D91904" w:rsidP="00542DDC">
      <w:pPr>
        <w:pStyle w:val="af1"/>
        <w:rPr>
          <w:rStyle w:val="af0"/>
          <w:b w:val="0"/>
          <w:color w:val="auto"/>
        </w:rPr>
      </w:pPr>
      <w:r w:rsidRPr="00542DDC">
        <w:rPr>
          <w:rStyle w:val="af0"/>
          <w:b w:val="0"/>
          <w:color w:val="auto"/>
        </w:rPr>
        <w:t>var hello = "Привет, мир!";</w:t>
      </w:r>
    </w:p>
    <w:p w:rsidR="00D91904" w:rsidRPr="00542DDC" w:rsidRDefault="00D91904" w:rsidP="00542DDC">
      <w:pPr>
        <w:pStyle w:val="af1"/>
        <w:rPr>
          <w:rStyle w:val="af0"/>
          <w:b w:val="0"/>
          <w:color w:val="auto"/>
        </w:rPr>
      </w:pPr>
      <w:r w:rsidRPr="00542DDC">
        <w:rPr>
          <w:rStyle w:val="af0"/>
          <w:b w:val="0"/>
          <w:color w:val="auto"/>
        </w:rPr>
        <w:t>alert( hello.toUpperCase() ); // "ПРИВЕТ, МИР!"</w:t>
      </w:r>
    </w:p>
    <w:p w:rsidR="00D91904" w:rsidRPr="00D91904" w:rsidRDefault="00D91904" w:rsidP="00D91904">
      <w:pPr>
        <w:pStyle w:val="aa"/>
      </w:pPr>
      <w:r w:rsidRPr="00D91904">
        <w:rPr>
          <w:b/>
          <w:bCs/>
        </w:rPr>
        <w:t>Вызов метода – через круглые скобки!</w:t>
      </w:r>
    </w:p>
    <w:p w:rsidR="00D91904" w:rsidRPr="00D91904" w:rsidRDefault="00D91904" w:rsidP="00D91904">
      <w:pPr>
        <w:pStyle w:val="aa"/>
      </w:pPr>
      <w:r w:rsidRPr="00D91904">
        <w:t>Обратите внимание, для вызова метода обязательно нужны круглые скобки.</w:t>
      </w:r>
    </w:p>
    <w:p w:rsidR="00D91904" w:rsidRPr="00D91904" w:rsidRDefault="00D91904" w:rsidP="00D91904">
      <w:pPr>
        <w:pStyle w:val="aa"/>
      </w:pPr>
      <w:r w:rsidRPr="00D91904">
        <w:t>Посмотрите, например, результат обращения к toUpperCase без скобок:</w:t>
      </w:r>
    </w:p>
    <w:p w:rsidR="00D91904" w:rsidRPr="00542DDC" w:rsidRDefault="00D91904" w:rsidP="00542DDC">
      <w:pPr>
        <w:pStyle w:val="af1"/>
        <w:rPr>
          <w:rStyle w:val="af0"/>
          <w:b w:val="0"/>
          <w:color w:val="auto"/>
        </w:rPr>
      </w:pPr>
      <w:r w:rsidRPr="00542DDC">
        <w:rPr>
          <w:rStyle w:val="af0"/>
          <w:b w:val="0"/>
          <w:color w:val="auto"/>
        </w:rPr>
        <w:t>var hello = "Привет";</w:t>
      </w:r>
    </w:p>
    <w:p w:rsidR="00D91904" w:rsidRPr="00542DDC" w:rsidRDefault="00D91904" w:rsidP="00542DDC">
      <w:pPr>
        <w:pStyle w:val="af1"/>
        <w:rPr>
          <w:rStyle w:val="af0"/>
          <w:b w:val="0"/>
          <w:color w:val="auto"/>
        </w:rPr>
      </w:pPr>
      <w:r w:rsidRPr="00542DDC">
        <w:rPr>
          <w:rStyle w:val="af0"/>
          <w:b w:val="0"/>
          <w:color w:val="auto"/>
        </w:rPr>
        <w:t>alert( hello.toUpperCase ); // function...</w:t>
      </w:r>
    </w:p>
    <w:p w:rsidR="00D91904" w:rsidRPr="00D91904" w:rsidRDefault="00D91904" w:rsidP="00D91904">
      <w:pPr>
        <w:pStyle w:val="aa"/>
      </w:pPr>
      <w:r w:rsidRPr="00D91904">
        <w:t>Метод – это встроенная команда («функция», мы поговорим о них позже), которую нужно вызвать для получения значения. При обращении без скобок мы получим саму эту функцию. Как правило браузер выведет её как-то так: "function toUpperCase() { ... }".</w:t>
      </w:r>
    </w:p>
    <w:p w:rsidR="00D91904" w:rsidRPr="00D91904" w:rsidRDefault="00D91904" w:rsidP="00D91904">
      <w:pPr>
        <w:pStyle w:val="aa"/>
      </w:pPr>
      <w:r w:rsidRPr="00D91904">
        <w:t>А чтобы получить результат – нужно произвести её вызов, добавив скобки:</w:t>
      </w:r>
    </w:p>
    <w:p w:rsidR="00D91904" w:rsidRPr="00AA610D" w:rsidRDefault="00D91904" w:rsidP="00AA610D">
      <w:pPr>
        <w:pStyle w:val="af1"/>
        <w:rPr>
          <w:rStyle w:val="af0"/>
          <w:b w:val="0"/>
          <w:color w:val="auto"/>
        </w:rPr>
      </w:pPr>
      <w:r w:rsidRPr="00AA610D">
        <w:rPr>
          <w:rStyle w:val="af0"/>
          <w:b w:val="0"/>
          <w:color w:val="auto"/>
        </w:rPr>
        <w:t>var hello = "Привет";</w:t>
      </w:r>
    </w:p>
    <w:p w:rsidR="00D91904" w:rsidRPr="00AA610D" w:rsidRDefault="00D91904" w:rsidP="00AA610D">
      <w:pPr>
        <w:pStyle w:val="af1"/>
        <w:rPr>
          <w:rStyle w:val="af0"/>
          <w:b w:val="0"/>
          <w:color w:val="auto"/>
        </w:rPr>
      </w:pPr>
      <w:r w:rsidRPr="00AA610D">
        <w:rPr>
          <w:rStyle w:val="af0"/>
          <w:b w:val="0"/>
          <w:color w:val="auto"/>
        </w:rPr>
        <w:t>alert( hello.toUpperCase() ); // ПРИВЕТ</w:t>
      </w:r>
    </w:p>
    <w:p w:rsidR="00D91904" w:rsidRPr="00D91904" w:rsidRDefault="00D91904" w:rsidP="008735FE">
      <w:pPr>
        <w:pStyle w:val="2"/>
        <w:rPr>
          <w:noProof/>
        </w:rPr>
      </w:pPr>
      <w:bookmarkStart w:id="249" w:name="метод-num-tofixed-n"/>
      <w:r w:rsidRPr="00043980">
        <w:t>Метод num.toFixed(n)</w:t>
      </w:r>
      <w:bookmarkEnd w:id="249"/>
    </w:p>
    <w:p w:rsidR="00D91904" w:rsidRPr="00D91904" w:rsidRDefault="00D91904" w:rsidP="00D91904">
      <w:pPr>
        <w:pStyle w:val="aa"/>
      </w:pPr>
      <w:r w:rsidRPr="00D91904">
        <w:t>Есть методы и у чисел, например num.toFixed(n). Он округляет число num до n знаков после запятой, при необходимости добивает нулями до данной длины и возвращает в виде строки (удобно для форматированного вывода):</w:t>
      </w:r>
    </w:p>
    <w:p w:rsidR="00D91904" w:rsidRPr="00AA610D" w:rsidRDefault="00D91904" w:rsidP="00AA610D">
      <w:pPr>
        <w:pStyle w:val="af1"/>
        <w:rPr>
          <w:rStyle w:val="af0"/>
          <w:b w:val="0"/>
          <w:color w:val="auto"/>
        </w:rPr>
      </w:pPr>
      <w:r w:rsidRPr="00AA610D">
        <w:rPr>
          <w:rStyle w:val="af0"/>
          <w:b w:val="0"/>
          <w:color w:val="auto"/>
        </w:rPr>
        <w:t>var n = 12.345;</w:t>
      </w:r>
    </w:p>
    <w:p w:rsidR="00D91904" w:rsidRPr="00AA610D" w:rsidRDefault="00D91904" w:rsidP="00AA610D">
      <w:pPr>
        <w:pStyle w:val="af1"/>
        <w:rPr>
          <w:rStyle w:val="af0"/>
          <w:b w:val="0"/>
          <w:color w:val="auto"/>
        </w:rPr>
      </w:pPr>
    </w:p>
    <w:p w:rsidR="00D91904" w:rsidRPr="00AA610D" w:rsidRDefault="00D91904" w:rsidP="00AA610D">
      <w:pPr>
        <w:pStyle w:val="af1"/>
        <w:rPr>
          <w:rStyle w:val="af0"/>
          <w:b w:val="0"/>
          <w:color w:val="auto"/>
        </w:rPr>
      </w:pPr>
      <w:r w:rsidRPr="00AA610D">
        <w:rPr>
          <w:rStyle w:val="af0"/>
          <w:b w:val="0"/>
          <w:color w:val="auto"/>
        </w:rPr>
        <w:t>alert( n.toFixed(2) ); // "12.35"</w:t>
      </w:r>
    </w:p>
    <w:p w:rsidR="00D91904" w:rsidRPr="00AA610D" w:rsidRDefault="00D91904" w:rsidP="00AA610D">
      <w:pPr>
        <w:pStyle w:val="af1"/>
        <w:rPr>
          <w:rStyle w:val="af0"/>
          <w:b w:val="0"/>
          <w:color w:val="auto"/>
        </w:rPr>
      </w:pPr>
      <w:r w:rsidRPr="00AA610D">
        <w:rPr>
          <w:rStyle w:val="af0"/>
          <w:b w:val="0"/>
          <w:color w:val="auto"/>
        </w:rPr>
        <w:t>alert( n.toFixed(0) ); // "12"</w:t>
      </w:r>
    </w:p>
    <w:p w:rsidR="00D91904" w:rsidRPr="00AA610D" w:rsidRDefault="00D91904" w:rsidP="00AA610D">
      <w:pPr>
        <w:pStyle w:val="af1"/>
        <w:rPr>
          <w:rStyle w:val="af0"/>
          <w:b w:val="0"/>
          <w:color w:val="auto"/>
        </w:rPr>
      </w:pPr>
      <w:r w:rsidRPr="00AA610D">
        <w:rPr>
          <w:rStyle w:val="af0"/>
          <w:b w:val="0"/>
          <w:color w:val="auto"/>
        </w:rPr>
        <w:t>alert( n.toFixed(5) ); // "12.34500"</w:t>
      </w:r>
    </w:p>
    <w:p w:rsidR="00D91904" w:rsidRPr="00D91904" w:rsidRDefault="00D91904" w:rsidP="008735FE">
      <w:pPr>
        <w:pStyle w:val="2"/>
        <w:rPr>
          <w:noProof/>
        </w:rPr>
      </w:pPr>
      <w:r w:rsidRPr="00D91904">
        <w:rPr>
          <w:noProof/>
        </w:rPr>
        <w:lastRenderedPageBreak/>
        <w:t>Обращение к методам чисел</w:t>
      </w:r>
    </w:p>
    <w:p w:rsidR="00D91904" w:rsidRPr="00D91904" w:rsidRDefault="00D91904" w:rsidP="00D91904">
      <w:pPr>
        <w:pStyle w:val="aa"/>
      </w:pPr>
      <w:r w:rsidRPr="00D91904">
        <w:t>К методу числа можно обратиться и напрямую:</w:t>
      </w:r>
    </w:p>
    <w:p w:rsidR="00D91904" w:rsidRPr="00AA610D" w:rsidRDefault="00D91904" w:rsidP="00AA610D">
      <w:pPr>
        <w:pStyle w:val="af1"/>
        <w:rPr>
          <w:rStyle w:val="af0"/>
          <w:b w:val="0"/>
          <w:color w:val="auto"/>
        </w:rPr>
      </w:pPr>
      <w:r w:rsidRPr="00AA610D">
        <w:rPr>
          <w:rStyle w:val="af0"/>
          <w:b w:val="0"/>
          <w:color w:val="auto"/>
        </w:rPr>
        <w:t>alert( 12.34.toFixed(1) ); // 12.3</w:t>
      </w:r>
    </w:p>
    <w:p w:rsidR="00D91904" w:rsidRPr="00D91904" w:rsidRDefault="00D91904" w:rsidP="00D91904">
      <w:pPr>
        <w:pStyle w:val="aa"/>
      </w:pPr>
      <w:r w:rsidRPr="00D91904">
        <w:t>…Но если число целое, то будет проблема:</w:t>
      </w:r>
    </w:p>
    <w:p w:rsidR="00D91904" w:rsidRPr="00AA610D" w:rsidRDefault="00D91904" w:rsidP="00AA610D">
      <w:pPr>
        <w:pStyle w:val="af1"/>
        <w:rPr>
          <w:rStyle w:val="af0"/>
          <w:b w:val="0"/>
          <w:color w:val="auto"/>
        </w:rPr>
      </w:pPr>
      <w:r w:rsidRPr="00AA610D">
        <w:rPr>
          <w:rStyle w:val="af0"/>
          <w:b w:val="0"/>
          <w:color w:val="auto"/>
        </w:rPr>
        <w:t>alert(12.toFixed(1)); // ошибка!</w:t>
      </w:r>
    </w:p>
    <w:p w:rsidR="00D91904" w:rsidRPr="00D91904" w:rsidRDefault="00D91904" w:rsidP="00D91904">
      <w:pPr>
        <w:pStyle w:val="aa"/>
      </w:pPr>
      <w:r w:rsidRPr="00D91904">
        <w:t>Ошибка произойдёт потому, что JavaScript ожидает десятичную дробь после точки.</w:t>
      </w:r>
    </w:p>
    <w:p w:rsidR="00D91904" w:rsidRPr="00D91904" w:rsidRDefault="00D91904" w:rsidP="00D91904">
      <w:pPr>
        <w:pStyle w:val="aa"/>
      </w:pPr>
      <w:r w:rsidRPr="00D91904">
        <w:t>Это – особенность синтаксиса JavaScript. Вот так – будет работать:</w:t>
      </w:r>
    </w:p>
    <w:p w:rsidR="00D91904" w:rsidRPr="00AA610D" w:rsidRDefault="00D91904" w:rsidP="00AA610D">
      <w:pPr>
        <w:pStyle w:val="af1"/>
        <w:rPr>
          <w:rStyle w:val="af0"/>
          <w:b w:val="0"/>
          <w:color w:val="auto"/>
        </w:rPr>
      </w:pPr>
      <w:r w:rsidRPr="00AA610D">
        <w:rPr>
          <w:rStyle w:val="af0"/>
          <w:b w:val="0"/>
          <w:color w:val="auto"/>
        </w:rPr>
        <w:t>alert( 12..toFixed(1) ); // 12.0</w:t>
      </w:r>
    </w:p>
    <w:p w:rsidR="00043980" w:rsidRDefault="00043980" w:rsidP="00D91904">
      <w:pPr>
        <w:pStyle w:val="aa"/>
        <w:rPr>
          <w:b/>
          <w:bCs/>
        </w:rPr>
      </w:pPr>
    </w:p>
    <w:p w:rsidR="00D91904" w:rsidRPr="00D91904" w:rsidRDefault="00D91904" w:rsidP="00D91904">
      <w:pPr>
        <w:pStyle w:val="aa"/>
        <w:rPr>
          <w:b/>
          <w:bCs/>
        </w:rPr>
      </w:pPr>
      <w:r w:rsidRPr="00043980">
        <w:rPr>
          <w:b/>
          <w:bCs/>
        </w:rPr>
        <w:t>Итого</w:t>
      </w:r>
    </w:p>
    <w:p w:rsidR="00D91904" w:rsidRPr="00D91904" w:rsidRDefault="00D91904" w:rsidP="00D91904">
      <w:pPr>
        <w:pStyle w:val="aa"/>
      </w:pPr>
      <w:r w:rsidRPr="00D91904">
        <w:t>В этой главе мы познакомились с методами и свойствами.</w:t>
      </w:r>
    </w:p>
    <w:p w:rsidR="00D91904" w:rsidRPr="00D91904" w:rsidRDefault="00D91904" w:rsidP="00D91904">
      <w:pPr>
        <w:pStyle w:val="aa"/>
      </w:pPr>
      <w:r w:rsidRPr="00D91904">
        <w:t>Почти все значения в JavaScript, кроме разве что null и undefined имеют их и предоставляют через них разный функционал.</w:t>
      </w:r>
    </w:p>
    <w:p w:rsidR="00D91904" w:rsidRPr="00D91904" w:rsidRDefault="00D91904" w:rsidP="00D91904">
      <w:pPr>
        <w:pStyle w:val="aa"/>
      </w:pPr>
      <w:r w:rsidRPr="00D91904">
        <w:t>Далее мы подробно разберём основные свойства и методы структур данных в JavaScript.</w:t>
      </w:r>
    </w:p>
    <w:p w:rsidR="00D91904" w:rsidRPr="00AA610D" w:rsidRDefault="00AA610D" w:rsidP="00BC1A0F">
      <w:pPr>
        <w:pStyle w:val="2"/>
      </w:pPr>
      <w:r>
        <w:t>Задачи</w:t>
      </w:r>
    </w:p>
    <w:p w:rsidR="003B7D71" w:rsidRPr="007726A5" w:rsidRDefault="003B7D71" w:rsidP="003B7D71">
      <w:pPr>
        <w:pStyle w:val="aa"/>
        <w:rPr>
          <w:b/>
        </w:rPr>
      </w:pPr>
      <w:r w:rsidRPr="007726A5">
        <w:rPr>
          <w:b/>
        </w:rPr>
        <w:t>Сумма четных цифр от 0 до a;</w:t>
      </w:r>
    </w:p>
    <w:p w:rsidR="003B7D71" w:rsidRDefault="003B7D71" w:rsidP="003B7D71">
      <w:pPr>
        <w:pStyle w:val="af1"/>
      </w:pPr>
      <w:r>
        <w:t>function testWhile(a) {</w:t>
      </w:r>
    </w:p>
    <w:p w:rsidR="003B7D71" w:rsidRDefault="003B7D71" w:rsidP="003B7D71">
      <w:pPr>
        <w:pStyle w:val="af1"/>
      </w:pPr>
      <w:r>
        <w:t xml:space="preserve">    var x = 0;</w:t>
      </w:r>
    </w:p>
    <w:p w:rsidR="003B7D71" w:rsidRDefault="003B7D71" w:rsidP="003B7D71">
      <w:pPr>
        <w:pStyle w:val="af1"/>
      </w:pPr>
      <w:r>
        <w:t xml:space="preserve">    for( i=2; i &lt;= a; i +=2) {</w:t>
      </w:r>
    </w:p>
    <w:p w:rsidR="003B7D71" w:rsidRDefault="003B7D71" w:rsidP="003B7D71">
      <w:pPr>
        <w:pStyle w:val="af1"/>
      </w:pPr>
      <w:r>
        <w:tab/>
        <w:t>x += i;</w:t>
      </w:r>
    </w:p>
    <w:p w:rsidR="003B7D71" w:rsidRDefault="003B7D71" w:rsidP="003B7D71">
      <w:pPr>
        <w:pStyle w:val="af1"/>
      </w:pPr>
      <w:r>
        <w:tab/>
        <w:t>}</w:t>
      </w:r>
    </w:p>
    <w:p w:rsidR="003B7D71" w:rsidRDefault="003B7D71" w:rsidP="003B7D71">
      <w:pPr>
        <w:pStyle w:val="af1"/>
      </w:pPr>
      <w:r>
        <w:t xml:space="preserve">    return x;</w:t>
      </w:r>
    </w:p>
    <w:p w:rsidR="003B7D71" w:rsidRDefault="003B7D71" w:rsidP="003B7D71">
      <w:pPr>
        <w:pStyle w:val="af1"/>
        <w:rPr>
          <w:lang w:val="en-US"/>
        </w:rPr>
      </w:pPr>
      <w:r>
        <w:t>}</w:t>
      </w:r>
    </w:p>
    <w:p w:rsidR="002D5C5A" w:rsidRDefault="002D5C5A" w:rsidP="002D5C5A">
      <w:pPr>
        <w:pStyle w:val="aa"/>
        <w:rPr>
          <w:lang w:val="en-US"/>
        </w:rPr>
      </w:pPr>
    </w:p>
    <w:p w:rsidR="002D5C5A" w:rsidRPr="007726A5" w:rsidRDefault="002D5C5A" w:rsidP="002D5C5A">
      <w:pPr>
        <w:pStyle w:val="aa"/>
        <w:rPr>
          <w:b/>
          <w:lang w:val="en-US"/>
        </w:rPr>
      </w:pPr>
      <w:r w:rsidRPr="007726A5">
        <w:rPr>
          <w:b/>
        </w:rPr>
        <w:t>Дано натуральное число n. Напишите </w:t>
      </w:r>
      <w:r w:rsidRPr="007726A5">
        <w:rPr>
          <w:b/>
          <w:i/>
          <w:iCs/>
        </w:rPr>
        <w:t>рекурсивную</w:t>
      </w:r>
      <w:r w:rsidRPr="007726A5">
        <w:rPr>
          <w:b/>
        </w:rPr>
        <w:t> функцию, которая возвращает строку чисел от 1 до n, разделенных пробелом.</w:t>
      </w:r>
    </w:p>
    <w:p w:rsidR="002D5C5A" w:rsidRPr="002D5C5A" w:rsidRDefault="002D5C5A" w:rsidP="002D5C5A">
      <w:pPr>
        <w:pStyle w:val="af1"/>
        <w:rPr>
          <w:lang w:val="en-US"/>
        </w:rPr>
      </w:pPr>
      <w:r w:rsidRPr="002D5C5A">
        <w:rPr>
          <w:lang w:val="en-US"/>
        </w:rPr>
        <w:t>function getNumLine(a) {</w:t>
      </w:r>
    </w:p>
    <w:p w:rsidR="002D5C5A" w:rsidRPr="002D5C5A" w:rsidRDefault="002D5C5A" w:rsidP="002D5C5A">
      <w:pPr>
        <w:pStyle w:val="af1"/>
        <w:rPr>
          <w:lang w:val="en-US"/>
        </w:rPr>
      </w:pPr>
      <w:r w:rsidRPr="002D5C5A">
        <w:rPr>
          <w:lang w:val="en-US"/>
        </w:rPr>
        <w:t xml:space="preserve">  if (a == 1) return '1';</w:t>
      </w:r>
    </w:p>
    <w:p w:rsidR="002D5C5A" w:rsidRPr="002D5C5A" w:rsidRDefault="002D5C5A" w:rsidP="002D5C5A">
      <w:pPr>
        <w:pStyle w:val="af1"/>
        <w:rPr>
          <w:lang w:val="en-US"/>
        </w:rPr>
      </w:pPr>
      <w:r w:rsidRPr="002D5C5A">
        <w:rPr>
          <w:lang w:val="en-US"/>
        </w:rPr>
        <w:t xml:space="preserve">  else return getNumLine(a - 1) + " " + a;</w:t>
      </w:r>
    </w:p>
    <w:p w:rsidR="002D5C5A" w:rsidRDefault="002D5C5A" w:rsidP="002D5C5A">
      <w:pPr>
        <w:pStyle w:val="af1"/>
      </w:pPr>
      <w:r w:rsidRPr="002D5C5A">
        <w:rPr>
          <w:lang w:val="en-US"/>
        </w:rPr>
        <w:t>}</w:t>
      </w:r>
    </w:p>
    <w:p w:rsidR="00596054" w:rsidRDefault="00596054" w:rsidP="00596054">
      <w:pPr>
        <w:rPr>
          <w:lang w:val="en-US"/>
        </w:rPr>
      </w:pPr>
    </w:p>
    <w:p w:rsidR="008428FD" w:rsidRPr="008428FD" w:rsidRDefault="008428FD" w:rsidP="00596054">
      <w:pPr>
        <w:rPr>
          <w:lang w:val="en-US"/>
        </w:rPr>
      </w:pPr>
    </w:p>
    <w:p w:rsidR="00596054" w:rsidRPr="007726A5" w:rsidRDefault="00596054" w:rsidP="00596054">
      <w:pPr>
        <w:pStyle w:val="aa"/>
        <w:rPr>
          <w:b/>
        </w:rPr>
      </w:pPr>
      <w:r w:rsidRPr="007726A5">
        <w:rPr>
          <w:b/>
        </w:rPr>
        <w:t>В этом задании в нашу функцию testStr передаются две строки. Вам нужно вернуть из функции их суммарную длину.</w:t>
      </w:r>
    </w:p>
    <w:p w:rsidR="00596054" w:rsidRDefault="00596054" w:rsidP="00596054">
      <w:pPr>
        <w:pStyle w:val="af1"/>
      </w:pPr>
      <w:r>
        <w:t>function lengthStr(a,b) {</w:t>
      </w:r>
    </w:p>
    <w:p w:rsidR="00596054" w:rsidRDefault="00596054" w:rsidP="00596054">
      <w:pPr>
        <w:pStyle w:val="af1"/>
      </w:pPr>
      <w:r>
        <w:t>if (typeof a == 'string' &amp;&amp; typeof b == 'string') {</w:t>
      </w:r>
    </w:p>
    <w:p w:rsidR="00596054" w:rsidRDefault="00596054" w:rsidP="00596054">
      <w:pPr>
        <w:pStyle w:val="af1"/>
      </w:pPr>
      <w:r>
        <w:t>var result = a.length + b.length;</w:t>
      </w:r>
    </w:p>
    <w:p w:rsidR="00596054" w:rsidRDefault="00596054" w:rsidP="00596054">
      <w:pPr>
        <w:pStyle w:val="af1"/>
      </w:pPr>
      <w:r>
        <w:t>} else {</w:t>
      </w:r>
    </w:p>
    <w:p w:rsidR="00596054" w:rsidRDefault="00596054" w:rsidP="00596054">
      <w:pPr>
        <w:pStyle w:val="af1"/>
      </w:pPr>
      <w:r>
        <w:t>a = String(a);</w:t>
      </w:r>
    </w:p>
    <w:p w:rsidR="00596054" w:rsidRDefault="00596054" w:rsidP="00596054">
      <w:pPr>
        <w:pStyle w:val="af1"/>
      </w:pPr>
      <w:r>
        <w:t xml:space="preserve">b = String(b);  </w:t>
      </w:r>
    </w:p>
    <w:p w:rsidR="00596054" w:rsidRDefault="00596054" w:rsidP="00596054">
      <w:pPr>
        <w:pStyle w:val="af1"/>
      </w:pPr>
      <w:r>
        <w:t>var result = a.length + b.length;</w:t>
      </w:r>
    </w:p>
    <w:p w:rsidR="00596054" w:rsidRDefault="00596054" w:rsidP="00596054">
      <w:pPr>
        <w:pStyle w:val="af1"/>
      </w:pPr>
      <w:r>
        <w:t>}</w:t>
      </w:r>
    </w:p>
    <w:p w:rsidR="00596054" w:rsidRDefault="00596054" w:rsidP="00596054">
      <w:pPr>
        <w:pStyle w:val="af1"/>
      </w:pPr>
      <w:r>
        <w:t>return result;</w:t>
      </w:r>
    </w:p>
    <w:p w:rsidR="00596054" w:rsidRDefault="00596054" w:rsidP="00596054">
      <w:pPr>
        <w:pStyle w:val="af1"/>
        <w:rPr>
          <w:lang w:val="en-US"/>
        </w:rPr>
      </w:pPr>
      <w:r>
        <w:t>}</w:t>
      </w:r>
    </w:p>
    <w:p w:rsidR="001E1C9E" w:rsidRPr="001E1C9E" w:rsidRDefault="001E1C9E" w:rsidP="001E1C9E">
      <w:pPr>
        <w:pStyle w:val="af1"/>
        <w:rPr>
          <w:lang w:val="en-US"/>
        </w:rPr>
      </w:pPr>
    </w:p>
    <w:p w:rsidR="00596054" w:rsidRDefault="00596054" w:rsidP="00596054">
      <w:pPr>
        <w:pStyle w:val="af1"/>
        <w:rPr>
          <w:lang w:val="en-US"/>
        </w:rPr>
      </w:pPr>
      <w:r>
        <w:t>lengthStr(234234,234234234);</w:t>
      </w:r>
    </w:p>
    <w:p w:rsidR="007439F0" w:rsidRDefault="007439F0" w:rsidP="007439F0">
      <w:pPr>
        <w:rPr>
          <w:lang w:val="en-US"/>
        </w:rPr>
      </w:pPr>
    </w:p>
    <w:p w:rsidR="007439F0" w:rsidRPr="001E1C9E" w:rsidRDefault="001E1C9E" w:rsidP="001E1C9E">
      <w:pPr>
        <w:pStyle w:val="aa"/>
        <w:rPr>
          <w:b/>
          <w:lang w:val="en-US"/>
        </w:rPr>
      </w:pPr>
      <w:r w:rsidRPr="001E1C9E">
        <w:rPr>
          <w:b/>
        </w:rPr>
        <w:t>В этом задании в нашу функцию testArray передаются два массива случайной длины заполненные случайными числами. Вам нужно сосчитать сумму всех элементов обоих массивов и возвратить ее из функции.</w:t>
      </w:r>
    </w:p>
    <w:p w:rsidR="001E1C9E" w:rsidRPr="001E1C9E" w:rsidRDefault="001E1C9E" w:rsidP="001E1C9E">
      <w:pPr>
        <w:pStyle w:val="af1"/>
        <w:rPr>
          <w:lang w:val="en-US"/>
        </w:rPr>
      </w:pPr>
      <w:r w:rsidRPr="001E1C9E">
        <w:rPr>
          <w:lang w:val="en-US"/>
        </w:rPr>
        <w:t>function testArray(a,b) {</w:t>
      </w:r>
    </w:p>
    <w:p w:rsidR="001E1C9E" w:rsidRPr="001E1C9E" w:rsidRDefault="001E1C9E" w:rsidP="001E1C9E">
      <w:pPr>
        <w:pStyle w:val="af1"/>
        <w:rPr>
          <w:lang w:val="en-US"/>
        </w:rPr>
      </w:pPr>
      <w:r w:rsidRPr="001E1C9E">
        <w:rPr>
          <w:lang w:val="en-US"/>
        </w:rPr>
        <w:t>var sumA = 0,</w:t>
      </w:r>
    </w:p>
    <w:p w:rsidR="001E1C9E" w:rsidRPr="001E1C9E" w:rsidRDefault="001E1C9E" w:rsidP="001E1C9E">
      <w:pPr>
        <w:pStyle w:val="af1"/>
        <w:rPr>
          <w:lang w:val="en-US"/>
        </w:rPr>
      </w:pPr>
      <w:r w:rsidRPr="001E1C9E">
        <w:rPr>
          <w:lang w:val="en-US"/>
        </w:rPr>
        <w:t xml:space="preserve">    sumB = 0,</w:t>
      </w:r>
    </w:p>
    <w:p w:rsidR="001E1C9E" w:rsidRPr="001E1C9E" w:rsidRDefault="001E1C9E" w:rsidP="001E1C9E">
      <w:pPr>
        <w:pStyle w:val="af1"/>
        <w:rPr>
          <w:lang w:val="en-US"/>
        </w:rPr>
      </w:pPr>
      <w:r w:rsidRPr="001E1C9E">
        <w:rPr>
          <w:lang w:val="en-US"/>
        </w:rPr>
        <w:t xml:space="preserve">    i = a.length,</w:t>
      </w:r>
    </w:p>
    <w:p w:rsidR="001E1C9E" w:rsidRPr="001E1C9E" w:rsidRDefault="001E1C9E" w:rsidP="001E1C9E">
      <w:pPr>
        <w:pStyle w:val="af1"/>
        <w:rPr>
          <w:lang w:val="en-US"/>
        </w:rPr>
      </w:pPr>
      <w:r w:rsidRPr="001E1C9E">
        <w:rPr>
          <w:lang w:val="en-US"/>
        </w:rPr>
        <w:t xml:space="preserve">    j = b.length;</w:t>
      </w:r>
    </w:p>
    <w:p w:rsidR="001E1C9E" w:rsidRPr="001E1C9E" w:rsidRDefault="001E1C9E" w:rsidP="001E1C9E">
      <w:pPr>
        <w:pStyle w:val="af1"/>
        <w:rPr>
          <w:lang w:val="en-US"/>
        </w:rPr>
      </w:pPr>
    </w:p>
    <w:p w:rsidR="001E1C9E" w:rsidRPr="001E1C9E" w:rsidRDefault="001E1C9E" w:rsidP="001E1C9E">
      <w:pPr>
        <w:pStyle w:val="af1"/>
        <w:rPr>
          <w:lang w:val="en-US"/>
        </w:rPr>
      </w:pPr>
      <w:r w:rsidRPr="001E1C9E">
        <w:rPr>
          <w:lang w:val="en-US"/>
        </w:rPr>
        <w:t>while (i--) {</w:t>
      </w:r>
    </w:p>
    <w:p w:rsidR="001E1C9E" w:rsidRPr="001E1C9E" w:rsidRDefault="001E1C9E" w:rsidP="001E1C9E">
      <w:pPr>
        <w:pStyle w:val="af1"/>
        <w:rPr>
          <w:lang w:val="en-US"/>
        </w:rPr>
      </w:pPr>
      <w:r w:rsidRPr="001E1C9E">
        <w:rPr>
          <w:lang w:val="en-US"/>
        </w:rPr>
        <w:t xml:space="preserve">  sumA += a[i];</w:t>
      </w:r>
    </w:p>
    <w:p w:rsidR="001E1C9E" w:rsidRPr="001E1C9E" w:rsidRDefault="001E1C9E" w:rsidP="001E1C9E">
      <w:pPr>
        <w:pStyle w:val="af1"/>
        <w:rPr>
          <w:lang w:val="en-US"/>
        </w:rPr>
      </w:pPr>
      <w:r w:rsidRPr="001E1C9E">
        <w:rPr>
          <w:lang w:val="en-US"/>
        </w:rPr>
        <w:t>}</w:t>
      </w:r>
    </w:p>
    <w:p w:rsidR="001E1C9E" w:rsidRPr="001E1C9E" w:rsidRDefault="001E1C9E" w:rsidP="001E1C9E">
      <w:pPr>
        <w:pStyle w:val="af1"/>
        <w:rPr>
          <w:lang w:val="en-US"/>
        </w:rPr>
      </w:pPr>
    </w:p>
    <w:p w:rsidR="001E1C9E" w:rsidRPr="001E1C9E" w:rsidRDefault="001E1C9E" w:rsidP="001E1C9E">
      <w:pPr>
        <w:pStyle w:val="af1"/>
        <w:rPr>
          <w:lang w:val="en-US"/>
        </w:rPr>
      </w:pPr>
      <w:r w:rsidRPr="001E1C9E">
        <w:rPr>
          <w:lang w:val="en-US"/>
        </w:rPr>
        <w:t>while (j--) {</w:t>
      </w:r>
    </w:p>
    <w:p w:rsidR="001E1C9E" w:rsidRPr="001E1C9E" w:rsidRDefault="001E1C9E" w:rsidP="001E1C9E">
      <w:pPr>
        <w:pStyle w:val="af1"/>
        <w:rPr>
          <w:lang w:val="en-US"/>
        </w:rPr>
      </w:pPr>
      <w:r w:rsidRPr="001E1C9E">
        <w:rPr>
          <w:lang w:val="en-US"/>
        </w:rPr>
        <w:t xml:space="preserve">  sumB += b[j];</w:t>
      </w:r>
    </w:p>
    <w:p w:rsidR="001E1C9E" w:rsidRPr="001E1C9E" w:rsidRDefault="001E1C9E" w:rsidP="001E1C9E">
      <w:pPr>
        <w:pStyle w:val="af1"/>
        <w:rPr>
          <w:lang w:val="en-US"/>
        </w:rPr>
      </w:pPr>
      <w:r w:rsidRPr="001E1C9E">
        <w:rPr>
          <w:lang w:val="en-US"/>
        </w:rPr>
        <w:t>}</w:t>
      </w:r>
    </w:p>
    <w:p w:rsidR="001E1C9E" w:rsidRPr="001E1C9E" w:rsidRDefault="001E1C9E" w:rsidP="001E1C9E">
      <w:pPr>
        <w:pStyle w:val="af1"/>
        <w:rPr>
          <w:lang w:val="en-US"/>
        </w:rPr>
      </w:pPr>
    </w:p>
    <w:p w:rsidR="001E1C9E" w:rsidRPr="001E1C9E" w:rsidRDefault="001E1C9E" w:rsidP="001E1C9E">
      <w:pPr>
        <w:pStyle w:val="af1"/>
        <w:rPr>
          <w:lang w:val="en-US"/>
        </w:rPr>
      </w:pPr>
      <w:r w:rsidRPr="001E1C9E">
        <w:rPr>
          <w:lang w:val="en-US"/>
        </w:rPr>
        <w:t>return sumA + sumB;</w:t>
      </w:r>
    </w:p>
    <w:p w:rsidR="001E1C9E" w:rsidRDefault="001E1C9E" w:rsidP="001E1C9E">
      <w:pPr>
        <w:pStyle w:val="af1"/>
        <w:rPr>
          <w:lang w:val="en-US"/>
        </w:rPr>
      </w:pPr>
      <w:r w:rsidRPr="001E1C9E">
        <w:rPr>
          <w:lang w:val="en-US"/>
        </w:rPr>
        <w:t>}</w:t>
      </w:r>
    </w:p>
    <w:p w:rsidR="001E1C9E" w:rsidRDefault="001E1C9E" w:rsidP="001E1C9E">
      <w:pPr>
        <w:pStyle w:val="af1"/>
        <w:rPr>
          <w:lang w:val="en-US"/>
        </w:rPr>
      </w:pPr>
    </w:p>
    <w:p w:rsidR="007439F0" w:rsidRDefault="007439F0" w:rsidP="001E1C9E">
      <w:pPr>
        <w:pStyle w:val="af1"/>
        <w:rPr>
          <w:lang w:val="en-US"/>
        </w:rPr>
      </w:pPr>
      <w:r w:rsidRPr="006E3E86">
        <w:t>console.log ( testArray([8, 1, 1, 7, 4, 0]</w:t>
      </w:r>
      <w:r w:rsidR="006E3E86">
        <w:rPr>
          <w:lang w:val="en-US"/>
        </w:rPr>
        <w:t xml:space="preserve">, </w:t>
      </w:r>
      <w:r w:rsidRPr="006E3E86">
        <w:t>[5, 8, 5, 4, 8])</w:t>
      </w:r>
      <w:r w:rsidR="006E3E86">
        <w:rPr>
          <w:lang w:val="en-US"/>
        </w:rPr>
        <w:t xml:space="preserve"> </w:t>
      </w:r>
      <w:r w:rsidRPr="006E3E86">
        <w:t>)</w:t>
      </w:r>
    </w:p>
    <w:p w:rsidR="00550421" w:rsidRDefault="00550421" w:rsidP="00550421">
      <w:pPr>
        <w:rPr>
          <w:lang w:val="en-US"/>
        </w:rPr>
      </w:pPr>
    </w:p>
    <w:p w:rsidR="00550421" w:rsidRDefault="00550421" w:rsidP="00550421">
      <w:pPr>
        <w:rPr>
          <w:lang w:val="en-US"/>
        </w:rPr>
      </w:pPr>
      <w:r w:rsidRPr="00550421">
        <w:t>В этом задании в нашу функцию testArray передаются две строки случайной длины и содержания. Вам нужно составить из символов этих строк один массив (каждый символ строки становится отдельным элементом массива), затем добавить первым элементом  массива текстовое значение "Иванов", и вернуть из функции все элементы в обратном порядке, преобразовав в строку. Обратите внимание, что в обратном порядке нужно переставить элементы внутри массива, а данные внутри элементов инвертировать не нужно!</w:t>
      </w:r>
    </w:p>
    <w:p w:rsidR="00550421" w:rsidRDefault="00550421" w:rsidP="00550421">
      <w:pPr>
        <w:rPr>
          <w:lang w:val="en-US"/>
        </w:rPr>
      </w:pPr>
    </w:p>
    <w:p w:rsidR="00550421" w:rsidRPr="00550421" w:rsidRDefault="00550421" w:rsidP="00550421">
      <w:pPr>
        <w:pStyle w:val="af1"/>
      </w:pPr>
      <w:r w:rsidRPr="00550421">
        <w:t>function testArray(a,b) {</w:t>
      </w:r>
    </w:p>
    <w:p w:rsidR="00550421" w:rsidRPr="00550421" w:rsidRDefault="00550421" w:rsidP="00550421">
      <w:pPr>
        <w:pStyle w:val="af1"/>
      </w:pPr>
      <w:r w:rsidRPr="00550421">
        <w:t>var str = a+b;</w:t>
      </w:r>
    </w:p>
    <w:p w:rsidR="00550421" w:rsidRPr="00550421" w:rsidRDefault="00550421" w:rsidP="00550421">
      <w:pPr>
        <w:pStyle w:val="af1"/>
      </w:pPr>
      <w:r w:rsidRPr="00550421">
        <w:t>var mass = str.split('');</w:t>
      </w:r>
    </w:p>
    <w:p w:rsidR="00550421" w:rsidRPr="00550421" w:rsidRDefault="00550421" w:rsidP="00550421">
      <w:pPr>
        <w:pStyle w:val="af1"/>
      </w:pPr>
      <w:r w:rsidRPr="00550421">
        <w:t>mass.splice(0, 0 , 'Иванов');</w:t>
      </w:r>
    </w:p>
    <w:p w:rsidR="00550421" w:rsidRPr="00550421" w:rsidRDefault="00550421" w:rsidP="00550421">
      <w:pPr>
        <w:pStyle w:val="af1"/>
      </w:pPr>
      <w:r w:rsidRPr="00550421">
        <w:t>mass.reverse();</w:t>
      </w:r>
    </w:p>
    <w:p w:rsidR="00550421" w:rsidRPr="00550421" w:rsidRDefault="00550421" w:rsidP="00550421">
      <w:pPr>
        <w:pStyle w:val="af1"/>
      </w:pPr>
      <w:r w:rsidRPr="00550421">
        <w:lastRenderedPageBreak/>
        <w:t>var reverseStr = mass.join('');</w:t>
      </w:r>
    </w:p>
    <w:p w:rsidR="00550421" w:rsidRPr="00550421" w:rsidRDefault="00550421" w:rsidP="00550421">
      <w:pPr>
        <w:pStyle w:val="af1"/>
      </w:pPr>
      <w:r w:rsidRPr="00550421">
        <w:t>return reverseStr;</w:t>
      </w:r>
    </w:p>
    <w:p w:rsidR="00550421" w:rsidRDefault="00550421" w:rsidP="00550421">
      <w:pPr>
        <w:pStyle w:val="af1"/>
        <w:rPr>
          <w:lang w:val="en-US"/>
        </w:rPr>
      </w:pPr>
      <w:r w:rsidRPr="00550421">
        <w:t>}</w:t>
      </w:r>
    </w:p>
    <w:p w:rsidR="00550421" w:rsidRDefault="00550421" w:rsidP="00550421">
      <w:pPr>
        <w:pStyle w:val="aa"/>
        <w:rPr>
          <w:lang w:val="en-US"/>
        </w:rPr>
      </w:pPr>
    </w:p>
    <w:p w:rsidR="004730FF" w:rsidRPr="004730FF" w:rsidRDefault="004730FF" w:rsidP="00AE1994">
      <w:pPr>
        <w:pStyle w:val="aa"/>
        <w:rPr>
          <w:lang w:val="en-US"/>
        </w:rPr>
      </w:pPr>
    </w:p>
    <w:p w:rsidR="006C68E2" w:rsidRDefault="006C68E2" w:rsidP="006C68E2">
      <w:pPr>
        <w:pStyle w:val="aa"/>
      </w:pPr>
    </w:p>
    <w:p w:rsidR="006C68E2" w:rsidRPr="006C68E2" w:rsidRDefault="006C68E2" w:rsidP="006C68E2">
      <w:pPr>
        <w:pStyle w:val="1"/>
        <w:rPr>
          <w:rFonts w:asciiTheme="minorHAnsi" w:hAnsiTheme="minorHAnsi"/>
          <w:noProof/>
        </w:rPr>
      </w:pPr>
      <w:r>
        <w:t>Продвинутые операции</w:t>
      </w:r>
    </w:p>
    <w:p w:rsidR="004730FF" w:rsidRPr="006C68E2" w:rsidRDefault="004730FF" w:rsidP="004730FF">
      <w:pPr>
        <w:pStyle w:val="aa"/>
      </w:pPr>
      <w:r w:rsidRPr="006C68E2">
        <w:t>А начнем мы изучение этой темы с понятия "</w:t>
      </w:r>
      <w:r w:rsidRPr="006C68E2">
        <w:rPr>
          <w:b/>
          <w:bCs/>
        </w:rPr>
        <w:t>Исключение</w:t>
      </w:r>
      <w:r w:rsidRPr="006C68E2">
        <w:t>". Рассмотрим несколько терминов:</w:t>
      </w:r>
    </w:p>
    <w:p w:rsidR="00E142FE" w:rsidRDefault="006C68E2" w:rsidP="008735FE">
      <w:pPr>
        <w:pStyle w:val="2"/>
      </w:pPr>
      <w:r w:rsidRPr="00E142FE">
        <w:rPr>
          <w:rStyle w:val="20"/>
        </w:rPr>
        <w:t>Исключение</w:t>
      </w:r>
      <w:r w:rsidRPr="006C68E2">
        <w:rPr>
          <w:noProof/>
        </w:rPr>
        <w:t> </w:t>
      </w:r>
      <w:r w:rsidR="00E142FE">
        <w:rPr>
          <w:noProof/>
        </w:rPr>
        <w:t xml:space="preserve"> </w:t>
      </w:r>
    </w:p>
    <w:p w:rsidR="006C68E2" w:rsidRPr="006C68E2" w:rsidRDefault="006C68E2" w:rsidP="006C68E2">
      <w:pPr>
        <w:pStyle w:val="aa"/>
      </w:pPr>
      <w:r w:rsidRPr="006C68E2">
        <w:t>- это некоторое событие, сигнализирующее о возникновении нештатной ситуации или ошибки.</w:t>
      </w:r>
    </w:p>
    <w:p w:rsidR="006C68E2" w:rsidRPr="006C68E2" w:rsidRDefault="006C68E2" w:rsidP="006C68E2">
      <w:pPr>
        <w:pStyle w:val="aa"/>
      </w:pPr>
      <w:r w:rsidRPr="006C68E2">
        <w:rPr>
          <w:b/>
          <w:bCs/>
        </w:rPr>
        <w:t>Возбудить, (создать, бросить) исключение</w:t>
      </w:r>
      <w:r w:rsidRPr="006C68E2">
        <w:t> - просигнализировать о такой ошибке или исключительной ситуации.</w:t>
      </w:r>
    </w:p>
    <w:p w:rsidR="006C68E2" w:rsidRPr="006C68E2" w:rsidRDefault="006C68E2" w:rsidP="006C68E2">
      <w:pPr>
        <w:pStyle w:val="aa"/>
      </w:pPr>
      <w:r w:rsidRPr="006C68E2">
        <w:rPr>
          <w:b/>
          <w:bCs/>
        </w:rPr>
        <w:t>Перехватить исключение</w:t>
      </w:r>
      <w:r w:rsidRPr="006C68E2">
        <w:t> - значит предпринять действия по обработке исключения и восстановления нормальной работоспособности кода.</w:t>
      </w:r>
    </w:p>
    <w:p w:rsidR="006C68E2" w:rsidRPr="006C68E2" w:rsidRDefault="006C68E2" w:rsidP="006C68E2">
      <w:pPr>
        <w:pStyle w:val="aa"/>
      </w:pPr>
    </w:p>
    <w:p w:rsidR="006C68E2" w:rsidRDefault="006C68E2" w:rsidP="006C68E2">
      <w:pPr>
        <w:pStyle w:val="aa"/>
      </w:pPr>
      <w:r w:rsidRPr="006C68E2">
        <w:t>Возбуждение исключения производится оператором "</w:t>
      </w:r>
      <w:r w:rsidRPr="006C68E2">
        <w:rPr>
          <w:b/>
          <w:bCs/>
        </w:rPr>
        <w:t>throw</w:t>
      </w:r>
      <w:r w:rsidRPr="006C68E2">
        <w:t>", перехват - командой "</w:t>
      </w:r>
      <w:r w:rsidRPr="006C68E2">
        <w:rPr>
          <w:b/>
          <w:bCs/>
        </w:rPr>
        <w:t>catch</w:t>
      </w:r>
      <w:r w:rsidRPr="006C68E2">
        <w:t>" (точнее связкой операторов "try-catch-finally")</w:t>
      </w:r>
    </w:p>
    <w:p w:rsidR="00E142FE" w:rsidRDefault="00E142FE" w:rsidP="006C68E2">
      <w:pPr>
        <w:pStyle w:val="aa"/>
      </w:pPr>
    </w:p>
    <w:p w:rsidR="00E142FE" w:rsidRDefault="00E142FE" w:rsidP="008735FE">
      <w:pPr>
        <w:pStyle w:val="2"/>
      </w:pPr>
      <w:r w:rsidRPr="00E142FE">
        <w:rPr>
          <w:rStyle w:val="20"/>
        </w:rPr>
        <w:t>throw</w:t>
      </w:r>
      <w:r w:rsidRPr="00E142FE">
        <w:rPr>
          <w:noProof/>
        </w:rPr>
        <w:t> </w:t>
      </w:r>
    </w:p>
    <w:p w:rsidR="00E142FE" w:rsidRPr="00E142FE" w:rsidRDefault="00E142FE" w:rsidP="00E142FE">
      <w:pPr>
        <w:pStyle w:val="aa"/>
      </w:pPr>
      <w:r w:rsidRPr="00E142FE">
        <w:t>Синтаксис оператора </w:t>
      </w:r>
      <w:r w:rsidRPr="00E142FE">
        <w:rPr>
          <w:rStyle w:val="20"/>
        </w:rPr>
        <w:t>throw</w:t>
      </w:r>
      <w:r w:rsidRPr="00E142FE">
        <w:t> выглядит следующим образом:</w:t>
      </w:r>
    </w:p>
    <w:p w:rsidR="00E142FE" w:rsidRPr="00E142FE" w:rsidRDefault="00E142FE" w:rsidP="00E142FE">
      <w:pPr>
        <w:pStyle w:val="af1"/>
      </w:pPr>
      <w:r w:rsidRPr="00E142FE">
        <w:t>throw выражение;</w:t>
      </w:r>
    </w:p>
    <w:p w:rsidR="00E142FE" w:rsidRPr="00E142FE" w:rsidRDefault="00E142FE" w:rsidP="00E142FE">
      <w:pPr>
        <w:pStyle w:val="aa"/>
      </w:pPr>
      <w:r w:rsidRPr="00E142FE">
        <w:t>"</w:t>
      </w:r>
      <w:r w:rsidRPr="00E142FE">
        <w:rPr>
          <w:i/>
          <w:iCs/>
        </w:rPr>
        <w:t>выражение</w:t>
      </w:r>
      <w:r w:rsidRPr="00E142FE">
        <w:t>" (или результат его вычисления) может представлять из себя практически любой тип данных: строку, число, булево значение, объект. Например число, представляющее код ошибки, строку, содержащую текст ошибки.</w:t>
      </w:r>
    </w:p>
    <w:p w:rsidR="00E142FE" w:rsidRPr="00E142FE" w:rsidRDefault="00E142FE" w:rsidP="00E142FE">
      <w:pPr>
        <w:pStyle w:val="aa"/>
      </w:pPr>
      <w:r w:rsidRPr="00E142FE">
        <w:t>Например, приведенный ниже пример демонстрирует проверку входного параметра в рекурсивной функции при вычислении:</w:t>
      </w:r>
    </w:p>
    <w:p w:rsidR="00E142FE" w:rsidRPr="00E142FE" w:rsidRDefault="00E142FE" w:rsidP="00E142FE">
      <w:pPr>
        <w:pStyle w:val="af1"/>
      </w:pPr>
      <w:r w:rsidRPr="00E142FE">
        <w:t>function testFactorial(inputData) {</w:t>
      </w:r>
    </w:p>
    <w:p w:rsidR="00E142FE" w:rsidRPr="00E142FE" w:rsidRDefault="00E142FE" w:rsidP="00E142FE">
      <w:pPr>
        <w:pStyle w:val="af1"/>
      </w:pPr>
      <w:r w:rsidRPr="00E142FE">
        <w:t>  if (inputData &lt; 0)                              // Проверяем - положительное ли число</w:t>
      </w:r>
    </w:p>
    <w:p w:rsidR="00E142FE" w:rsidRPr="00E142FE" w:rsidRDefault="00E142FE" w:rsidP="00E142FE">
      <w:pPr>
        <w:pStyle w:val="af1"/>
      </w:pPr>
      <w:r w:rsidRPr="00E142FE">
        <w:t xml:space="preserve">    </w:t>
      </w:r>
      <w:r w:rsidRPr="00E142FE">
        <w:rPr>
          <w:rStyle w:val="af0"/>
        </w:rPr>
        <w:t>throw</w:t>
      </w:r>
      <w:r w:rsidRPr="00E142FE">
        <w:t xml:space="preserve"> "Число не должно быть меньше нуля";    // Если отрицательное - "бросаем" исключение</w:t>
      </w:r>
    </w:p>
    <w:p w:rsidR="00E142FE" w:rsidRPr="00E142FE" w:rsidRDefault="00E142FE" w:rsidP="00E142FE">
      <w:pPr>
        <w:pStyle w:val="af1"/>
      </w:pPr>
    </w:p>
    <w:p w:rsidR="00E142FE" w:rsidRPr="00E142FE" w:rsidRDefault="00E142FE" w:rsidP="00E142FE">
      <w:pPr>
        <w:pStyle w:val="af1"/>
      </w:pPr>
      <w:r w:rsidRPr="00E142FE">
        <w:t xml:space="preserve">  return (inputData - 1)?(inputData * testFactorial(inputData - 1)):inputData;</w:t>
      </w:r>
    </w:p>
    <w:p w:rsidR="00E142FE" w:rsidRPr="00E142FE" w:rsidRDefault="00E142FE" w:rsidP="00E142FE">
      <w:pPr>
        <w:pStyle w:val="af1"/>
      </w:pPr>
      <w:r w:rsidRPr="00E142FE">
        <w:t>}</w:t>
      </w:r>
    </w:p>
    <w:p w:rsidR="00E142FE" w:rsidRPr="00E142FE" w:rsidRDefault="00E142FE" w:rsidP="00E142FE">
      <w:pPr>
        <w:pStyle w:val="aa"/>
      </w:pPr>
      <w:r w:rsidRPr="00E142FE">
        <w:t>В этом примере, если на вход функции будет подано число меньше 0, то будет сгенерирована ошибка с текстом "Число не должно быть меньше нуля" и произойдет выход из функции.</w:t>
      </w:r>
    </w:p>
    <w:p w:rsidR="00E142FE" w:rsidRPr="00E142FE" w:rsidRDefault="00E142FE" w:rsidP="00E142FE">
      <w:pPr>
        <w:pStyle w:val="aa"/>
      </w:pPr>
      <w:r w:rsidRPr="00E142FE">
        <w:t>Если ввод корректный, то будет вычислен факториал числа, поданного на вход.</w:t>
      </w:r>
    </w:p>
    <w:p w:rsidR="00E142FE" w:rsidRDefault="00E142FE" w:rsidP="00E142FE">
      <w:pPr>
        <w:pStyle w:val="aa"/>
      </w:pPr>
    </w:p>
    <w:p w:rsidR="00E142FE" w:rsidRPr="00E142FE" w:rsidRDefault="00E142FE" w:rsidP="00E142FE">
      <w:pPr>
        <w:pStyle w:val="aa"/>
      </w:pPr>
      <w:r w:rsidRPr="00E142FE">
        <w:t>Как только исключение создано, интерпретатор JavaScript прерывает нормальное выполнение кода и начинает поиск обработчика исключений - конструкции </w:t>
      </w:r>
      <w:r w:rsidRPr="00E142FE">
        <w:rPr>
          <w:b/>
          <w:bCs/>
        </w:rPr>
        <w:t>try/catch/finally</w:t>
      </w:r>
      <w:r w:rsidRPr="00E142FE">
        <w:t>.</w:t>
      </w:r>
    </w:p>
    <w:p w:rsidR="00E142FE" w:rsidRPr="00E142FE" w:rsidRDefault="00E142FE" w:rsidP="00E142FE">
      <w:pPr>
        <w:pStyle w:val="aa"/>
      </w:pPr>
      <w:r w:rsidRPr="00E142FE">
        <w:t>Синтаксис этой конструкции выглядит следующим образом:</w:t>
      </w:r>
    </w:p>
    <w:p w:rsidR="00E142FE" w:rsidRPr="00E142FE" w:rsidRDefault="00E142FE" w:rsidP="00E142FE">
      <w:pPr>
        <w:pStyle w:val="af1"/>
      </w:pPr>
      <w:r w:rsidRPr="00E142FE">
        <w:t>try {</w:t>
      </w:r>
      <w:r w:rsidRPr="00E142FE">
        <w:br/>
        <w:t>  // код, который нужно "попробовать"</w:t>
      </w:r>
      <w:r w:rsidRPr="00E142FE">
        <w:br/>
        <w:t>  // в этом коде может быть брошено исключение</w:t>
      </w:r>
    </w:p>
    <w:p w:rsidR="00E142FE" w:rsidRPr="00E142FE" w:rsidRDefault="00E142FE" w:rsidP="00E142FE">
      <w:pPr>
        <w:pStyle w:val="af1"/>
      </w:pPr>
      <w:r w:rsidRPr="00E142FE">
        <w:t>} catch(exception_variable) {</w:t>
      </w:r>
      <w:r w:rsidRPr="00E142FE">
        <w:br/>
        <w:t xml:space="preserve">  // в этом месте пишется код, который выполняется только в случае обнаружения </w:t>
      </w:r>
    </w:p>
    <w:p w:rsidR="00E142FE" w:rsidRPr="00E142FE" w:rsidRDefault="00E142FE" w:rsidP="00E142FE">
      <w:pPr>
        <w:pStyle w:val="af1"/>
      </w:pPr>
      <w:r w:rsidRPr="00E142FE">
        <w:t xml:space="preserve">  // исключения в предыдущем блоке "trу" </w:t>
      </w:r>
      <w:r w:rsidRPr="00E142FE">
        <w:br/>
        <w:t xml:space="preserve">  // в случае возникновения исключения, в переменную exception_variable будет передан </w:t>
      </w:r>
    </w:p>
    <w:p w:rsidR="00E142FE" w:rsidRPr="00E142FE" w:rsidRDefault="00E142FE" w:rsidP="00E142FE">
      <w:pPr>
        <w:pStyle w:val="af1"/>
      </w:pPr>
      <w:r w:rsidRPr="00E142FE">
        <w:t xml:space="preserve">  // код возникшей ошибки, например аргумент оператора throw</w:t>
      </w:r>
    </w:p>
    <w:p w:rsidR="00E142FE" w:rsidRPr="00E142FE" w:rsidRDefault="00E142FE" w:rsidP="00E142FE">
      <w:pPr>
        <w:pStyle w:val="af1"/>
      </w:pPr>
      <w:r w:rsidRPr="00E142FE">
        <w:t>} finally {</w:t>
      </w:r>
      <w:r w:rsidRPr="00E142FE">
        <w:br/>
        <w:t>  // Код в этом блоке будет выполнен всегда, независимо от результата завершения блока try:</w:t>
      </w:r>
      <w:r w:rsidRPr="00E142FE">
        <w:br/>
        <w:t>  // и при завершении без ошибки, и при завершении с ошибкой, и при завершении по любому оператору перехода</w:t>
      </w:r>
      <w:r w:rsidRPr="00E142FE">
        <w:br/>
        <w:t>  // (break, continue, return)</w:t>
      </w:r>
    </w:p>
    <w:p w:rsidR="00E142FE" w:rsidRPr="00E142FE" w:rsidRDefault="00E142FE" w:rsidP="00E142FE">
      <w:pPr>
        <w:pStyle w:val="af1"/>
      </w:pPr>
      <w:r w:rsidRPr="00E142FE">
        <w:t>}</w:t>
      </w:r>
    </w:p>
    <w:p w:rsidR="00E142FE" w:rsidRPr="00E142FE" w:rsidRDefault="00E142FE" w:rsidP="00E142FE">
      <w:pPr>
        <w:pStyle w:val="aa"/>
      </w:pPr>
      <w:r w:rsidRPr="00E142FE">
        <w:t>Блоки </w:t>
      </w:r>
      <w:r w:rsidRPr="00E142FE">
        <w:rPr>
          <w:b/>
          <w:bCs/>
        </w:rPr>
        <w:t>catch</w:t>
      </w:r>
      <w:r w:rsidRPr="00E142FE">
        <w:t> и </w:t>
      </w:r>
      <w:r w:rsidRPr="00E142FE">
        <w:rPr>
          <w:b/>
          <w:bCs/>
        </w:rPr>
        <w:t>finally </w:t>
      </w:r>
      <w:r w:rsidRPr="00E142FE">
        <w:t>не являются строго обязательными, однако хотя бы один из них должен присутствовать в конструкции.</w:t>
      </w:r>
    </w:p>
    <w:p w:rsidR="00E142FE" w:rsidRDefault="00E142FE" w:rsidP="006C68E2">
      <w:pPr>
        <w:pStyle w:val="aa"/>
      </w:pPr>
    </w:p>
    <w:p w:rsidR="00312EE2" w:rsidRPr="00312EE2" w:rsidRDefault="00312EE2" w:rsidP="00312EE2">
      <w:pPr>
        <w:pStyle w:val="aa"/>
      </w:pPr>
      <w:r w:rsidRPr="00312EE2">
        <w:t>Давайте рассмотрим пример с использованием функции factorial(), созданной в течение этого урока.</w:t>
      </w:r>
    </w:p>
    <w:p w:rsidR="00312EE2" w:rsidRPr="00312EE2" w:rsidRDefault="00312EE2" w:rsidP="00312EE2">
      <w:pPr>
        <w:pStyle w:val="af1"/>
      </w:pPr>
      <w:r w:rsidRPr="00312EE2">
        <w:t>// Объявление функции</w:t>
      </w:r>
    </w:p>
    <w:p w:rsidR="00312EE2" w:rsidRPr="00312EE2" w:rsidRDefault="00312EE2" w:rsidP="00312EE2">
      <w:pPr>
        <w:pStyle w:val="af1"/>
      </w:pPr>
      <w:r w:rsidRPr="00312EE2">
        <w:t>function testFactorial(inputData) {</w:t>
      </w:r>
    </w:p>
    <w:p w:rsidR="00312EE2" w:rsidRPr="00312EE2" w:rsidRDefault="00312EE2" w:rsidP="00312EE2">
      <w:pPr>
        <w:pStyle w:val="af1"/>
      </w:pPr>
      <w:r w:rsidRPr="00312EE2">
        <w:t>  if (inputData &lt; 0)                           // Проверяем - положительное ли число</w:t>
      </w:r>
    </w:p>
    <w:p w:rsidR="00312EE2" w:rsidRPr="00312EE2" w:rsidRDefault="00312EE2" w:rsidP="00312EE2">
      <w:pPr>
        <w:pStyle w:val="af1"/>
      </w:pPr>
      <w:r w:rsidRPr="00312EE2">
        <w:t xml:space="preserve">    throw "Число не должно быть меньше нуля";      // Если отрицательное - "бросаем" исключение</w:t>
      </w:r>
    </w:p>
    <w:p w:rsidR="00312EE2" w:rsidRPr="00312EE2" w:rsidRDefault="00312EE2" w:rsidP="00312EE2">
      <w:pPr>
        <w:pStyle w:val="af1"/>
      </w:pPr>
    </w:p>
    <w:p w:rsidR="00312EE2" w:rsidRPr="00312EE2" w:rsidRDefault="00312EE2" w:rsidP="00312EE2">
      <w:pPr>
        <w:pStyle w:val="af1"/>
      </w:pPr>
      <w:r w:rsidRPr="00312EE2">
        <w:t xml:space="preserve">  return (inputData - 1) ? (inputData * testFactorial(inputData - 1)) : inputData;</w:t>
      </w:r>
    </w:p>
    <w:p w:rsidR="00312EE2" w:rsidRPr="00312EE2" w:rsidRDefault="00312EE2" w:rsidP="00312EE2">
      <w:pPr>
        <w:pStyle w:val="af1"/>
      </w:pPr>
      <w:r w:rsidRPr="00312EE2">
        <w:t>}</w:t>
      </w:r>
      <w:r w:rsidRPr="00312EE2">
        <w:br/>
      </w:r>
    </w:p>
    <w:p w:rsidR="00312EE2" w:rsidRPr="00312EE2" w:rsidRDefault="00312EE2" w:rsidP="00312EE2">
      <w:pPr>
        <w:pStyle w:val="af1"/>
      </w:pPr>
    </w:p>
    <w:p w:rsidR="00312EE2" w:rsidRPr="00312EE2" w:rsidRDefault="00312EE2" w:rsidP="00312EE2">
      <w:pPr>
        <w:pStyle w:val="af1"/>
      </w:pPr>
    </w:p>
    <w:p w:rsidR="00312EE2" w:rsidRPr="00312EE2" w:rsidRDefault="00312EE2" w:rsidP="00312EE2">
      <w:pPr>
        <w:pStyle w:val="af1"/>
      </w:pPr>
      <w:r w:rsidRPr="00312EE2">
        <w:t>// инициируем переменную для входного параметра, зададим ее вручную в этом примере</w:t>
      </w:r>
    </w:p>
    <w:p w:rsidR="00312EE2" w:rsidRPr="00312EE2" w:rsidRDefault="00312EE2" w:rsidP="00312EE2">
      <w:pPr>
        <w:pStyle w:val="af1"/>
      </w:pPr>
      <w:r w:rsidRPr="00312EE2">
        <w:t>var myNumber = -5;  </w:t>
      </w:r>
    </w:p>
    <w:p w:rsidR="00312EE2" w:rsidRPr="00312EE2" w:rsidRDefault="00312EE2" w:rsidP="00312EE2">
      <w:pPr>
        <w:pStyle w:val="af1"/>
      </w:pPr>
      <w:r w:rsidRPr="00312EE2">
        <w:t>// начало конструкции обработки ошибок</w:t>
      </w:r>
    </w:p>
    <w:p w:rsidR="00312EE2" w:rsidRPr="00312EE2" w:rsidRDefault="00312EE2" w:rsidP="00312EE2">
      <w:pPr>
        <w:pStyle w:val="af1"/>
      </w:pPr>
      <w:r w:rsidRPr="00312EE2">
        <w:t>try {</w:t>
      </w:r>
      <w:r w:rsidRPr="00312EE2">
        <w:br/>
        <w:t xml:space="preserve">  document.write(testFactorial(myNumber));    //  попытка вызова функции</w:t>
      </w:r>
    </w:p>
    <w:p w:rsidR="00312EE2" w:rsidRPr="00312EE2" w:rsidRDefault="00312EE2" w:rsidP="00312EE2">
      <w:pPr>
        <w:pStyle w:val="af1"/>
      </w:pPr>
      <w:r w:rsidRPr="00312EE2">
        <w:t>} catch(ex) {</w:t>
      </w:r>
      <w:r w:rsidRPr="00312EE2">
        <w:br/>
        <w:t xml:space="preserve">  document.write(ex); // если в функции произойдет исключение, то будет выведен текст,</w:t>
      </w:r>
    </w:p>
    <w:p w:rsidR="00312EE2" w:rsidRPr="00312EE2" w:rsidRDefault="00312EE2" w:rsidP="00312EE2">
      <w:pPr>
        <w:pStyle w:val="af1"/>
      </w:pPr>
      <w:r w:rsidRPr="00312EE2">
        <w:t xml:space="preserve">                      // который мы использовали в параметре оператора throw</w:t>
      </w:r>
    </w:p>
    <w:p w:rsidR="00312EE2" w:rsidRPr="00312EE2" w:rsidRDefault="00312EE2" w:rsidP="00312EE2">
      <w:pPr>
        <w:pStyle w:val="af1"/>
      </w:pPr>
      <w:r w:rsidRPr="00312EE2">
        <w:t>}</w:t>
      </w:r>
    </w:p>
    <w:p w:rsidR="00312EE2" w:rsidRPr="00312EE2" w:rsidRDefault="00312EE2" w:rsidP="00312EE2">
      <w:pPr>
        <w:pStyle w:val="aa"/>
      </w:pPr>
    </w:p>
    <w:p w:rsidR="00312EE2" w:rsidRPr="00312EE2" w:rsidRDefault="00312EE2" w:rsidP="00312EE2">
      <w:pPr>
        <w:pStyle w:val="aa"/>
      </w:pPr>
      <w:r w:rsidRPr="00312EE2">
        <w:t>В этом примере мы не использовали блок finally, он нам тут не нужен. Если вы помните, минимум один любой из блоков finally и catch может быть использован в конструкции, оба - не обязательно.</w:t>
      </w:r>
    </w:p>
    <w:p w:rsidR="00312EE2" w:rsidRPr="006C68E2" w:rsidRDefault="00312EE2" w:rsidP="006C68E2">
      <w:pPr>
        <w:pStyle w:val="aa"/>
      </w:pPr>
    </w:p>
    <w:p w:rsidR="00312EE2" w:rsidRPr="00312EE2" w:rsidRDefault="00312EE2" w:rsidP="00312EE2">
      <w:pPr>
        <w:pStyle w:val="aa"/>
      </w:pPr>
      <w:r w:rsidRPr="00312EE2">
        <w:t>Очень важный момент - конструкции </w:t>
      </w:r>
      <w:r w:rsidRPr="00312EE2">
        <w:rPr>
          <w:b/>
          <w:bCs/>
        </w:rPr>
        <w:t>try/catch/finally</w:t>
      </w:r>
      <w:r w:rsidRPr="00312EE2">
        <w:t> могут быть многократно вложенными. В такой ситуации нам зачастую необходимо проверить - а что за исключение возникло, и если это не то исключение, которое мы ждали и готовы обработать, "не наше", то нужно его отправить дальше. Вариант "не перехватывать" мы реализовать не можем, однако можно перехватить, проверить и если это не то, что нужно - сгенерировать заново, как бы послать дальше.</w:t>
      </w:r>
    </w:p>
    <w:p w:rsidR="00312EE2" w:rsidRPr="00312EE2" w:rsidRDefault="00312EE2" w:rsidP="00312EE2">
      <w:pPr>
        <w:pStyle w:val="aa"/>
      </w:pPr>
      <w:r w:rsidRPr="00312EE2">
        <w:t>Давайте посмотрим, как бы мы реализовали предыдущий пример с таким уточнением:</w:t>
      </w:r>
    </w:p>
    <w:p w:rsidR="00312EE2" w:rsidRPr="00312EE2" w:rsidRDefault="00312EE2" w:rsidP="00F02DBF">
      <w:pPr>
        <w:pStyle w:val="af1"/>
      </w:pPr>
      <w:r w:rsidRPr="00312EE2">
        <w:t>// Объявление функции</w:t>
      </w:r>
    </w:p>
    <w:p w:rsidR="00312EE2" w:rsidRPr="00312EE2" w:rsidRDefault="00312EE2" w:rsidP="00F02DBF">
      <w:pPr>
        <w:pStyle w:val="af1"/>
      </w:pPr>
      <w:r w:rsidRPr="00312EE2">
        <w:t>function testFactorial(inputData) {</w:t>
      </w:r>
      <w:r w:rsidRPr="00312EE2">
        <w:br/>
        <w:t>  if (inputData &lt; 0)                             // Проверяем - положительное ли число</w:t>
      </w:r>
    </w:p>
    <w:p w:rsidR="00312EE2" w:rsidRPr="00312EE2" w:rsidRDefault="00312EE2" w:rsidP="00F02DBF">
      <w:pPr>
        <w:pStyle w:val="af1"/>
      </w:pPr>
      <w:r w:rsidRPr="00312EE2">
        <w:t xml:space="preserve">    throw "Число не должно быть меньше нуля";        // Если отрицательное - "бросаем" исключение</w:t>
      </w:r>
    </w:p>
    <w:p w:rsidR="00312EE2" w:rsidRPr="00312EE2" w:rsidRDefault="00312EE2" w:rsidP="00F02DBF">
      <w:pPr>
        <w:pStyle w:val="af1"/>
      </w:pPr>
    </w:p>
    <w:p w:rsidR="00312EE2" w:rsidRPr="00312EE2" w:rsidRDefault="00312EE2" w:rsidP="00F02DBF">
      <w:pPr>
        <w:pStyle w:val="af1"/>
      </w:pPr>
      <w:r w:rsidRPr="00312EE2">
        <w:t xml:space="preserve">  return (inputData - 1) ? (inputData * testFactorial(inputData - 1)) : inputData;</w:t>
      </w:r>
      <w:r w:rsidRPr="00312EE2">
        <w:br/>
        <w:t>}</w:t>
      </w:r>
    </w:p>
    <w:p w:rsidR="00312EE2" w:rsidRPr="00312EE2" w:rsidRDefault="00312EE2" w:rsidP="00F02DBF">
      <w:pPr>
        <w:pStyle w:val="af1"/>
      </w:pPr>
      <w:r w:rsidRPr="00312EE2">
        <w:t>// инициируем переменную для входного параметра, зададим ее вручную в этом примере</w:t>
      </w:r>
    </w:p>
    <w:p w:rsidR="00312EE2" w:rsidRPr="00312EE2" w:rsidRDefault="00312EE2" w:rsidP="00F02DBF">
      <w:pPr>
        <w:pStyle w:val="af1"/>
      </w:pPr>
      <w:r w:rsidRPr="00312EE2">
        <w:t>var myNumber = -5;  </w:t>
      </w:r>
    </w:p>
    <w:p w:rsidR="00312EE2" w:rsidRPr="00312EE2" w:rsidRDefault="00312EE2" w:rsidP="00F02DBF">
      <w:pPr>
        <w:pStyle w:val="af1"/>
      </w:pPr>
      <w:r w:rsidRPr="00312EE2">
        <w:t>// начало конструкции обработки ошибок</w:t>
      </w:r>
    </w:p>
    <w:p w:rsidR="00312EE2" w:rsidRPr="00312EE2" w:rsidRDefault="00312EE2" w:rsidP="00F02DBF">
      <w:pPr>
        <w:pStyle w:val="af1"/>
      </w:pPr>
      <w:r w:rsidRPr="00312EE2">
        <w:t>try {</w:t>
      </w:r>
      <w:r w:rsidRPr="00312EE2">
        <w:br/>
        <w:t xml:space="preserve">  document.write(testFactorial(myNumber));      //  попытка вызова функции</w:t>
      </w:r>
    </w:p>
    <w:p w:rsidR="00312EE2" w:rsidRPr="00312EE2" w:rsidRDefault="00312EE2" w:rsidP="00F02DBF">
      <w:pPr>
        <w:pStyle w:val="af1"/>
      </w:pPr>
      <w:r w:rsidRPr="00312EE2">
        <w:t>} catch(ex) {</w:t>
      </w:r>
      <w:r w:rsidRPr="00312EE2">
        <w:br/>
        <w:t xml:space="preserve">  if (ex != "Число не должно быть меньше нуля")     // Проверяем - если исключение не наше</w:t>
      </w:r>
    </w:p>
    <w:p w:rsidR="00312EE2" w:rsidRPr="00312EE2" w:rsidRDefault="00312EE2" w:rsidP="00F02DBF">
      <w:pPr>
        <w:pStyle w:val="af1"/>
      </w:pPr>
      <w:r w:rsidRPr="00312EE2">
        <w:t xml:space="preserve">    throw (ex);                                 // то "запускаем" его дальше</w:t>
      </w:r>
    </w:p>
    <w:p w:rsidR="00312EE2" w:rsidRPr="00312EE2" w:rsidRDefault="00312EE2" w:rsidP="00F02DBF">
      <w:pPr>
        <w:pStyle w:val="af1"/>
      </w:pPr>
    </w:p>
    <w:p w:rsidR="00312EE2" w:rsidRPr="00312EE2" w:rsidRDefault="00312EE2" w:rsidP="00F02DBF">
      <w:pPr>
        <w:pStyle w:val="af1"/>
      </w:pPr>
      <w:r w:rsidRPr="00312EE2">
        <w:t xml:space="preserve">  document.write(ex);                           // вывод строки ошибки если исключение "наше"</w:t>
      </w:r>
    </w:p>
    <w:p w:rsidR="00312EE2" w:rsidRPr="00312EE2" w:rsidRDefault="00312EE2" w:rsidP="00F02DBF">
      <w:pPr>
        <w:pStyle w:val="af1"/>
      </w:pPr>
      <w:r w:rsidRPr="00312EE2">
        <w:t>}</w:t>
      </w:r>
    </w:p>
    <w:p w:rsidR="00312EE2" w:rsidRPr="00312EE2" w:rsidRDefault="00312EE2" w:rsidP="00312EE2">
      <w:pPr>
        <w:pStyle w:val="aa"/>
      </w:pPr>
      <w:r w:rsidRPr="00312EE2">
        <w:t>В этом примере мы перед тем как вывести ошибку на экран, проверяем - та ли это ошибка, которая была сгенерирована оператором throw в нашей функции. Если нет, то генерируем ее заново - как бы отправляем гулять дальше, в поисках своего catch.</w:t>
      </w:r>
    </w:p>
    <w:p w:rsidR="00F02DBF" w:rsidRDefault="00F02DBF" w:rsidP="008735FE">
      <w:pPr>
        <w:pStyle w:val="2"/>
      </w:pPr>
      <w:r w:rsidRPr="00F02DBF">
        <w:rPr>
          <w:noProof/>
        </w:rPr>
        <w:t>Error </w:t>
      </w:r>
    </w:p>
    <w:p w:rsidR="00F02DBF" w:rsidRPr="00F02DBF" w:rsidRDefault="00F02DBF" w:rsidP="00F02DBF">
      <w:pPr>
        <w:pStyle w:val="aa"/>
      </w:pPr>
      <w:r w:rsidRPr="00F02DBF">
        <w:t>Также в процессе рассмотрения процесса обработки ошибок нам необходимо рассмотреть стандартный объект </w:t>
      </w:r>
      <w:r w:rsidRPr="00F02DBF">
        <w:rPr>
          <w:b/>
          <w:bCs/>
        </w:rPr>
        <w:t>Error</w:t>
      </w:r>
      <w:r w:rsidRPr="00F02DBF">
        <w:t>, который используется при возбуждении исключений.</w:t>
      </w:r>
    </w:p>
    <w:p w:rsidR="00F02DBF" w:rsidRPr="00F02DBF" w:rsidRDefault="00F02DBF" w:rsidP="00F02DBF">
      <w:pPr>
        <w:pStyle w:val="aa"/>
      </w:pPr>
      <w:r w:rsidRPr="00F02DBF">
        <w:t>В принципе командой throw может быть выброшен практически любой объект, однако стандартно при возникновении ошибок выбрасывается объект класса </w:t>
      </w:r>
      <w:r w:rsidRPr="00F02DBF">
        <w:rPr>
          <w:b/>
          <w:bCs/>
        </w:rPr>
        <w:t>Error</w:t>
      </w:r>
      <w:r w:rsidRPr="00F02DBF">
        <w:t> или его подклассы.</w:t>
      </w:r>
    </w:p>
    <w:p w:rsidR="00F02DBF" w:rsidRPr="00F02DBF" w:rsidRDefault="00F02DBF" w:rsidP="00F02DBF">
      <w:pPr>
        <w:pStyle w:val="aa"/>
      </w:pPr>
      <w:r w:rsidRPr="00F02DBF">
        <w:t>Синтаксис, который мы рассмотрим,  выглядит следующим образом:</w:t>
      </w:r>
    </w:p>
    <w:p w:rsidR="00F02DBF" w:rsidRPr="00F02DBF" w:rsidRDefault="00F02DBF" w:rsidP="00F02DBF">
      <w:pPr>
        <w:pStyle w:val="af1"/>
      </w:pPr>
      <w:r w:rsidRPr="00F02DBF">
        <w:t>new Error(</w:t>
      </w:r>
      <w:r w:rsidRPr="00F02DBF">
        <w:rPr>
          <w:i/>
          <w:iCs/>
        </w:rPr>
        <w:t>message</w:t>
      </w:r>
      <w:r w:rsidRPr="00F02DBF">
        <w:t>);</w:t>
      </w:r>
    </w:p>
    <w:p w:rsidR="00F02DBF" w:rsidRPr="00F02DBF" w:rsidRDefault="00F02DBF" w:rsidP="00F02DBF">
      <w:pPr>
        <w:pStyle w:val="aa"/>
      </w:pPr>
    </w:p>
    <w:p w:rsidR="00F02DBF" w:rsidRPr="00F02DBF" w:rsidRDefault="00F02DBF" w:rsidP="00F02DBF">
      <w:pPr>
        <w:pStyle w:val="aa"/>
      </w:pPr>
      <w:r w:rsidRPr="00F02DBF">
        <w:t>Этой командой создается новый экземпляр объекта Error, а текст "message" записывается в свойство объекта с message.</w:t>
      </w:r>
    </w:p>
    <w:p w:rsidR="00F02DBF" w:rsidRPr="00F02DBF" w:rsidRDefault="00F02DBF" w:rsidP="00F02DBF">
      <w:pPr>
        <w:pStyle w:val="aa"/>
      </w:pPr>
      <w:r w:rsidRPr="00F02DBF">
        <w:t>Самый простой пример вызова конструктора Error выглядит следующим образом.</w:t>
      </w:r>
    </w:p>
    <w:p w:rsidR="00F02DBF" w:rsidRPr="00F02DBF" w:rsidRDefault="00F02DBF" w:rsidP="00F02DBF">
      <w:pPr>
        <w:pStyle w:val="af1"/>
      </w:pPr>
    </w:p>
    <w:p w:rsidR="00F02DBF" w:rsidRPr="00F02DBF" w:rsidRDefault="00F02DBF" w:rsidP="00F02DBF">
      <w:pPr>
        <w:pStyle w:val="af1"/>
      </w:pPr>
      <w:r w:rsidRPr="00F02DBF">
        <w:t>try {</w:t>
      </w:r>
      <w:r w:rsidRPr="00F02DBF">
        <w:br/>
        <w:t>  throw new Error('</w:t>
      </w:r>
      <w:r w:rsidRPr="00F02DBF">
        <w:rPr>
          <w:i/>
          <w:iCs/>
        </w:rPr>
        <w:t>Что-то пошло не так</w:t>
      </w:r>
      <w:r w:rsidRPr="00F02DBF">
        <w:t>!');</w:t>
      </w:r>
      <w:r w:rsidRPr="00F02DBF">
        <w:br/>
        <w:t>} catch (e) {</w:t>
      </w:r>
      <w:r w:rsidRPr="00F02DBF">
        <w:br/>
        <w:t>  console.log(e.name + ': ' + e.message);</w:t>
      </w:r>
      <w:r w:rsidRPr="00F02DBF">
        <w:br/>
        <w:t>}</w:t>
      </w:r>
    </w:p>
    <w:p w:rsidR="00F02DBF" w:rsidRPr="00F02DBF" w:rsidRDefault="00F02DBF" w:rsidP="00F02DBF">
      <w:pPr>
        <w:pStyle w:val="af1"/>
      </w:pPr>
    </w:p>
    <w:p w:rsidR="00F02DBF" w:rsidRPr="00F02DBF" w:rsidRDefault="00F02DBF" w:rsidP="00F02DBF">
      <w:pPr>
        <w:pStyle w:val="aa"/>
      </w:pPr>
      <w:r w:rsidRPr="00F02DBF">
        <w:t>В данном примере мы создали объект типа </w:t>
      </w:r>
      <w:r w:rsidRPr="00F02DBF">
        <w:rPr>
          <w:b/>
          <w:bCs/>
        </w:rPr>
        <w:t>Error </w:t>
      </w:r>
      <w:r w:rsidRPr="00F02DBF">
        <w:t>с именем Error и текстом сообщения об ошибке "</w:t>
      </w:r>
      <w:r w:rsidRPr="00F02DBF">
        <w:rPr>
          <w:i/>
          <w:iCs/>
        </w:rPr>
        <w:t>Что-то пошло не так</w:t>
      </w:r>
      <w:r w:rsidRPr="00F02DBF">
        <w:t> !".</w:t>
      </w:r>
    </w:p>
    <w:p w:rsidR="00F02DBF" w:rsidRDefault="00F02DBF" w:rsidP="00550421">
      <w:pPr>
        <w:pStyle w:val="aa"/>
      </w:pPr>
    </w:p>
    <w:p w:rsidR="00F02DBF" w:rsidRPr="00F02DBF" w:rsidRDefault="00F02DBF" w:rsidP="00F02DBF">
      <w:pPr>
        <w:pStyle w:val="aa"/>
      </w:pPr>
      <w:r w:rsidRPr="00F02DBF">
        <w:t>Например, для использования объекта в функции из предыдущего примера, нам нужно было бы написать вот так:</w:t>
      </w:r>
    </w:p>
    <w:p w:rsidR="00F02DBF" w:rsidRPr="00F02DBF" w:rsidRDefault="00F02DBF" w:rsidP="00F02DBF">
      <w:pPr>
        <w:pStyle w:val="af1"/>
      </w:pPr>
      <w:r w:rsidRPr="00F02DBF">
        <w:t>// Объявление функции</w:t>
      </w:r>
    </w:p>
    <w:p w:rsidR="00F02DBF" w:rsidRPr="00F02DBF" w:rsidRDefault="00F02DBF" w:rsidP="00F02DBF">
      <w:pPr>
        <w:pStyle w:val="af1"/>
      </w:pPr>
      <w:r w:rsidRPr="00F02DBF">
        <w:t>function testFactorial(inputData) {</w:t>
      </w:r>
      <w:r w:rsidRPr="00F02DBF">
        <w:br/>
        <w:t xml:space="preserve">  if (inputData &lt; 0)                                    // Проверяем - положительное ли число</w:t>
      </w:r>
    </w:p>
    <w:p w:rsidR="00F02DBF" w:rsidRPr="00F02DBF" w:rsidRDefault="00F02DBF" w:rsidP="00F02DBF">
      <w:pPr>
        <w:pStyle w:val="af1"/>
      </w:pPr>
      <w:r w:rsidRPr="00F02DBF">
        <w:t xml:space="preserve">    throw new Error("Число не должно быть меньше нуля");   // Создаем и бросаем экземпляр объекта Error</w:t>
      </w:r>
    </w:p>
    <w:p w:rsidR="00F02DBF" w:rsidRPr="00F02DBF" w:rsidRDefault="00F02DBF" w:rsidP="00F02DBF">
      <w:pPr>
        <w:pStyle w:val="af1"/>
      </w:pPr>
      <w:r w:rsidRPr="00F02DBF">
        <w:t xml:space="preserve">  return (inputData - 1) ? (inputData * testFactorial(inputData - 1)) : inputData;</w:t>
      </w:r>
    </w:p>
    <w:p w:rsidR="00F02DBF" w:rsidRPr="00F02DBF" w:rsidRDefault="00F02DBF" w:rsidP="00F02DBF">
      <w:pPr>
        <w:pStyle w:val="af1"/>
      </w:pPr>
      <w:r w:rsidRPr="00F02DBF">
        <w:t>}</w:t>
      </w:r>
    </w:p>
    <w:p w:rsidR="00F02DBF" w:rsidRPr="00F02DBF" w:rsidRDefault="00F02DBF" w:rsidP="00F02DBF">
      <w:pPr>
        <w:pStyle w:val="af1"/>
      </w:pPr>
      <w:r w:rsidRPr="00F02DBF">
        <w:t>var myNumber = -5;</w:t>
      </w:r>
    </w:p>
    <w:p w:rsidR="00F02DBF" w:rsidRPr="00F02DBF" w:rsidRDefault="00F02DBF" w:rsidP="00F02DBF">
      <w:pPr>
        <w:pStyle w:val="af1"/>
      </w:pPr>
      <w:r w:rsidRPr="00F02DBF">
        <w:t>try {</w:t>
      </w:r>
      <w:r w:rsidRPr="00F02DBF">
        <w:br/>
        <w:t xml:space="preserve">    document.write(testFactorial(myNumber));    //  попытка вызова функции</w:t>
      </w:r>
    </w:p>
    <w:p w:rsidR="00F02DBF" w:rsidRPr="00F02DBF" w:rsidRDefault="00F02DBF" w:rsidP="00F02DBF">
      <w:pPr>
        <w:pStyle w:val="af1"/>
      </w:pPr>
      <w:r w:rsidRPr="00F02DBF">
        <w:t>} catch(ex) {</w:t>
      </w:r>
      <w:r w:rsidRPr="00F02DBF">
        <w:br/>
        <w:t xml:space="preserve">  document.write(ex.message);                 // вывод сообщения об ошибке</w:t>
      </w:r>
    </w:p>
    <w:p w:rsidR="00F02DBF" w:rsidRPr="00F02DBF" w:rsidRDefault="00F02DBF" w:rsidP="00F02DBF">
      <w:pPr>
        <w:pStyle w:val="af1"/>
      </w:pPr>
      <w:r w:rsidRPr="00F02DBF">
        <w:t>}</w:t>
      </w:r>
    </w:p>
    <w:p w:rsidR="00F02DBF" w:rsidRPr="00F02DBF" w:rsidRDefault="00F02DBF" w:rsidP="00F02DBF">
      <w:pPr>
        <w:pStyle w:val="aa"/>
      </w:pPr>
      <w:r w:rsidRPr="00F02DBF">
        <w:t>В данном случае мы перехватили исключение и вывели в документ его свойство message, в которое ранее поместили текст - "Число не должно быть меньше нуля".</w:t>
      </w:r>
    </w:p>
    <w:p w:rsidR="00962919" w:rsidRPr="00962919" w:rsidRDefault="00962919" w:rsidP="008735FE">
      <w:pPr>
        <w:pStyle w:val="2"/>
        <w:rPr>
          <w:noProof/>
        </w:rPr>
      </w:pPr>
      <w:r w:rsidRPr="00962919">
        <w:rPr>
          <w:noProof/>
        </w:rPr>
        <w:t>регулярные выражения</w:t>
      </w:r>
    </w:p>
    <w:p w:rsidR="00962919" w:rsidRPr="00962919" w:rsidRDefault="00962919" w:rsidP="00962919">
      <w:pPr>
        <w:pStyle w:val="aa"/>
      </w:pPr>
      <w:r w:rsidRPr="00962919">
        <w:t>Регулярные выражения (</w:t>
      </w:r>
      <w:r w:rsidRPr="00962919">
        <w:rPr>
          <w:b/>
          <w:bCs/>
        </w:rPr>
        <w:t>RegExp</w:t>
      </w:r>
      <w:r w:rsidRPr="00962919">
        <w:t> - </w:t>
      </w:r>
      <w:r w:rsidRPr="00962919">
        <w:rPr>
          <w:b/>
          <w:bCs/>
        </w:rPr>
        <w:t>regular expressions</w:t>
      </w:r>
      <w:r w:rsidRPr="00962919">
        <w:t>) это объект, который может описывать шаблон символов.</w:t>
      </w:r>
    </w:p>
    <w:p w:rsidR="00962919" w:rsidRPr="00962919" w:rsidRDefault="00962919" w:rsidP="00962919">
      <w:pPr>
        <w:pStyle w:val="aa"/>
      </w:pPr>
      <w:r>
        <w:t xml:space="preserve">  </w:t>
      </w:r>
      <w:r w:rsidRPr="00962919">
        <w:t>Например, если вы ищете в строке подстроку, вы можете описать шаблон того, что вы ищете.</w:t>
      </w:r>
    </w:p>
    <w:p w:rsidR="00962919" w:rsidRPr="00962919" w:rsidRDefault="00962919" w:rsidP="00962919">
      <w:pPr>
        <w:pStyle w:val="aa"/>
      </w:pPr>
      <w:r w:rsidRPr="00962919">
        <w:t>Простой шаблон может состоять даже из одного символа, большие и сложные шаблоны могут использоваться для парсинга, проверки формата введенных данных, замены и других различных целей.</w:t>
      </w:r>
    </w:p>
    <w:p w:rsidR="00962919" w:rsidRPr="00962919" w:rsidRDefault="00962919" w:rsidP="00962919">
      <w:pPr>
        <w:pStyle w:val="aa"/>
      </w:pPr>
    </w:p>
    <w:p w:rsidR="00962919" w:rsidRPr="00962919" w:rsidRDefault="00962919" w:rsidP="00962919">
      <w:pPr>
        <w:pStyle w:val="aa"/>
      </w:pPr>
      <w:r w:rsidRPr="00962919">
        <w:t>Содержание шаблона регулярного выражения состоит из последовательности символов. Большая их часть (все буквы и цифры) описывают сами себя - непосредственно указывают свое присутствие. Например, регулярное выражение</w:t>
      </w:r>
    </w:p>
    <w:p w:rsidR="00962919" w:rsidRPr="00962919" w:rsidRDefault="00962919" w:rsidP="00962919">
      <w:pPr>
        <w:pStyle w:val="af1"/>
      </w:pPr>
      <w:r w:rsidRPr="00962919">
        <w:t>/hello/</w:t>
      </w:r>
    </w:p>
    <w:p w:rsidR="00962919" w:rsidRPr="00962919" w:rsidRDefault="00962919" w:rsidP="00962919">
      <w:pPr>
        <w:pStyle w:val="aa"/>
      </w:pPr>
      <w:r w:rsidRPr="00962919">
        <w:t>совпадет со всеми строками, в которых есть слово "hello". Другие символы обозначают не себя, а имеют некоторое модифицирующее значение.</w:t>
      </w:r>
    </w:p>
    <w:p w:rsidR="00962919" w:rsidRPr="00962919" w:rsidRDefault="00962919" w:rsidP="00962919">
      <w:pPr>
        <w:pStyle w:val="aa"/>
      </w:pPr>
    </w:p>
    <w:p w:rsidR="00962919" w:rsidRPr="00962919" w:rsidRDefault="00962919" w:rsidP="00962919">
      <w:pPr>
        <w:pStyle w:val="aa"/>
      </w:pPr>
      <w:r w:rsidRPr="00962919">
        <w:t>Например, выражение</w:t>
      </w:r>
    </w:p>
    <w:p w:rsidR="00962919" w:rsidRPr="00962919" w:rsidRDefault="00962919" w:rsidP="00962919">
      <w:pPr>
        <w:pStyle w:val="af1"/>
      </w:pPr>
      <w:r w:rsidRPr="00962919">
        <w:t>/hello$/</w:t>
      </w:r>
    </w:p>
    <w:p w:rsidR="00962919" w:rsidRPr="00962919" w:rsidRDefault="00962919" w:rsidP="00962919">
      <w:pPr>
        <w:pStyle w:val="aa"/>
      </w:pPr>
      <w:r w:rsidRPr="00962919">
        <w:lastRenderedPageBreak/>
        <w:t>будет соответствовать строкам, которые ЗАКАНЧИВАЮТСЯ на слово "hello". Это обеспечивает метасимвол "$", обозначающий конец строки.</w:t>
      </w:r>
    </w:p>
    <w:p w:rsidR="00962919" w:rsidRPr="00962919" w:rsidRDefault="00962919" w:rsidP="0089574A">
      <w:pPr>
        <w:pStyle w:val="3"/>
        <w:rPr>
          <w:noProof/>
        </w:rPr>
      </w:pPr>
      <w:r w:rsidRPr="00962919">
        <w:rPr>
          <w:noProof/>
        </w:rPr>
        <w:t>Создание объектов RegExp</w:t>
      </w:r>
    </w:p>
    <w:p w:rsidR="00962919" w:rsidRPr="00962919" w:rsidRDefault="00962919" w:rsidP="00962919">
      <w:pPr>
        <w:pStyle w:val="aa"/>
      </w:pPr>
      <w:r w:rsidRPr="00962919">
        <w:t>Объекты RegExp могут быть созданы </w:t>
      </w:r>
      <w:r w:rsidRPr="00962919">
        <w:rPr>
          <w:b/>
          <w:bCs/>
        </w:rPr>
        <w:t>с помощью конструктора RegExp()</w:t>
      </w:r>
      <w:r w:rsidRPr="00962919">
        <w:t>, или </w:t>
      </w:r>
      <w:r w:rsidRPr="00962919">
        <w:rPr>
          <w:b/>
          <w:bCs/>
        </w:rPr>
        <w:t>с помощью литералов</w:t>
      </w:r>
      <w:r w:rsidRPr="00962919">
        <w:t>. Но если, например, строковые литералы задаются в виде символов, заключенных в кавычки, то литералы регулярных выражений задаются заключенными в пару символов слэш  "</w:t>
      </w:r>
      <w:r w:rsidRPr="00962919">
        <w:rPr>
          <w:b/>
          <w:bCs/>
        </w:rPr>
        <w:t>/</w:t>
      </w:r>
      <w:r w:rsidRPr="00962919">
        <w:t>". Например, вот так:</w:t>
      </w:r>
    </w:p>
    <w:p w:rsidR="00962919" w:rsidRPr="00962919" w:rsidRDefault="00962919" w:rsidP="0089574A">
      <w:pPr>
        <w:pStyle w:val="af1"/>
      </w:pPr>
      <w:r w:rsidRPr="00962919">
        <w:t>var myPattern = /q$/;   //Создание регулярного выражения с помощью литерала</w:t>
      </w:r>
    </w:p>
    <w:p w:rsidR="00962919" w:rsidRPr="00962919" w:rsidRDefault="00962919" w:rsidP="00962919">
      <w:pPr>
        <w:pStyle w:val="aa"/>
      </w:pPr>
    </w:p>
    <w:p w:rsidR="00962919" w:rsidRPr="00962919" w:rsidRDefault="00962919" w:rsidP="00962919">
      <w:pPr>
        <w:pStyle w:val="aa"/>
      </w:pPr>
      <w:r w:rsidRPr="00962919">
        <w:t>В данном примере мы создали</w:t>
      </w:r>
      <w:r w:rsidRPr="00962919">
        <w:rPr>
          <w:b/>
          <w:bCs/>
        </w:rPr>
        <w:t> c помощью литерала</w:t>
      </w:r>
      <w:r w:rsidRPr="00962919">
        <w:t> новый объект типа RegExp и присвоили его переменной myPattern. Данный шаблон соответствует любой строке, заканчивающейся символом q.</w:t>
      </w:r>
    </w:p>
    <w:p w:rsidR="00962919" w:rsidRPr="00962919" w:rsidRDefault="00962919" w:rsidP="00962919">
      <w:pPr>
        <w:pStyle w:val="aa"/>
      </w:pPr>
      <w:r w:rsidRPr="00962919">
        <w:t>Для создания такого же объекта </w:t>
      </w:r>
      <w:r w:rsidRPr="00962919">
        <w:rPr>
          <w:b/>
          <w:bCs/>
        </w:rPr>
        <w:t>с помощью конструктора</w:t>
      </w:r>
      <w:r w:rsidRPr="00962919">
        <w:t> нам нужно написать вот такое выражение:</w:t>
      </w:r>
    </w:p>
    <w:p w:rsidR="00962919" w:rsidRPr="00962919" w:rsidRDefault="00962919" w:rsidP="0089574A">
      <w:pPr>
        <w:pStyle w:val="af1"/>
      </w:pPr>
      <w:r w:rsidRPr="00962919">
        <w:t>var myPattern = new RegExp("q$");  //Создание регулярного выражения с помощью конструктора</w:t>
      </w:r>
    </w:p>
    <w:p w:rsidR="0089574A" w:rsidRDefault="0089574A" w:rsidP="0089574A">
      <w:pPr>
        <w:pStyle w:val="3"/>
      </w:pPr>
      <w:r>
        <w:t>Составление</w:t>
      </w:r>
      <w:r w:rsidRPr="0089574A">
        <w:t xml:space="preserve"> регулярны</w:t>
      </w:r>
      <w:r>
        <w:t>х</w:t>
      </w:r>
      <w:r w:rsidRPr="0089574A">
        <w:t xml:space="preserve"> выражени</w:t>
      </w:r>
      <w:r>
        <w:t>й</w:t>
      </w:r>
      <w:r w:rsidRPr="0089574A">
        <w:t>.</w:t>
      </w:r>
    </w:p>
    <w:p w:rsidR="0089574A" w:rsidRPr="0089574A" w:rsidRDefault="0089574A" w:rsidP="0089574A">
      <w:pPr>
        <w:pStyle w:val="aa"/>
      </w:pPr>
      <w:r w:rsidRPr="0089574A">
        <w:t>Первая группа это конечно же </w:t>
      </w:r>
      <w:r w:rsidRPr="0089574A">
        <w:rPr>
          <w:b/>
          <w:bCs/>
        </w:rPr>
        <w:t>символы</w:t>
      </w:r>
      <w:r w:rsidRPr="0089574A">
        <w:t>. Как мы уже говорили все алфавитные и цифровые символы обозначают сами себя. Также можно вводить некоторые не алфавитные символы с помощью последовательностей, начинающихся с обратного слэша.</w:t>
      </w:r>
    </w:p>
    <w:p w:rsidR="002A3117" w:rsidRDefault="0089574A" w:rsidP="0089574A">
      <w:pPr>
        <w:pStyle w:val="aa"/>
      </w:pPr>
      <w:r w:rsidRPr="0089574A">
        <w:rPr>
          <w:b/>
          <w:bCs/>
        </w:rPr>
        <w:t>Цифры и буквы</w:t>
      </w:r>
      <w:r w:rsidRPr="0089574A">
        <w:t> - соответствуют сами себе</w:t>
      </w:r>
    </w:p>
    <w:p w:rsidR="0089574A" w:rsidRPr="0089574A" w:rsidRDefault="0089574A" w:rsidP="002A3117">
      <w:pPr>
        <w:pStyle w:val="af1"/>
        <w:rPr>
          <w:rFonts w:asciiTheme="minorHAnsi" w:hAnsiTheme="minorHAnsi"/>
        </w:rPr>
      </w:pPr>
      <w:r w:rsidRPr="0089574A">
        <w:rPr>
          <w:rFonts w:asciiTheme="minorHAnsi" w:hAnsiTheme="minorHAnsi"/>
        </w:rPr>
        <w:br/>
      </w:r>
      <w:r w:rsidRPr="002A3117">
        <w:rPr>
          <w:rStyle w:val="af2"/>
        </w:rPr>
        <w:t>\0 - Символ NUL (Соответствует \u0000 в Unicode)</w:t>
      </w:r>
      <w:r w:rsidRPr="002A3117">
        <w:rPr>
          <w:rStyle w:val="af2"/>
        </w:rPr>
        <w:br/>
        <w:t>\t - Табуляция (\u0009)</w:t>
      </w:r>
      <w:r w:rsidRPr="002A3117">
        <w:rPr>
          <w:rStyle w:val="af2"/>
        </w:rPr>
        <w:br/>
        <w:t>\n - Перевод строки (\u000A)</w:t>
      </w:r>
      <w:r w:rsidRPr="002A3117">
        <w:rPr>
          <w:rStyle w:val="af2"/>
        </w:rPr>
        <w:br/>
        <w:t>\v - Вертикальная табуляция (\u000B)</w:t>
      </w:r>
      <w:r w:rsidRPr="002A3117">
        <w:rPr>
          <w:rStyle w:val="af2"/>
        </w:rPr>
        <w:br/>
        <w:t>\f - Перевод страницы (\u000C)</w:t>
      </w:r>
      <w:r w:rsidRPr="002A3117">
        <w:rPr>
          <w:rStyle w:val="af2"/>
        </w:rPr>
        <w:br/>
        <w:t>\r - Возврат каретки (\u000D)</w:t>
      </w:r>
      <w:r w:rsidRPr="002A3117">
        <w:rPr>
          <w:rStyle w:val="af2"/>
        </w:rPr>
        <w:br/>
        <w:t>\xnn - Символ из набора Latin, задаваемый шестнадцатиричным номером nn</w:t>
      </w:r>
      <w:r w:rsidRPr="002A3117">
        <w:rPr>
          <w:rStyle w:val="af2"/>
        </w:rPr>
        <w:br/>
        <w:t>\unnnn - Символ Unicode,  задаваемый шестнадцатиричным номером nnnn</w:t>
      </w:r>
      <w:r w:rsidRPr="002A3117">
        <w:rPr>
          <w:rStyle w:val="af2"/>
        </w:rPr>
        <w:br/>
        <w:t>\cX - Управляющий символ "Х", например \сJ эквивалентна \n</w:t>
      </w:r>
    </w:p>
    <w:p w:rsidR="0089574A" w:rsidRPr="0089574A" w:rsidRDefault="0089574A" w:rsidP="0089574A">
      <w:pPr>
        <w:pStyle w:val="aa"/>
      </w:pPr>
      <w:r w:rsidRPr="0089574A">
        <w:t>Также в регулярных выражениях используются следующие символы:</w:t>
      </w:r>
    </w:p>
    <w:p w:rsidR="0089574A" w:rsidRPr="0089574A" w:rsidRDefault="0089574A" w:rsidP="002A3117">
      <w:pPr>
        <w:pStyle w:val="af1"/>
      </w:pPr>
      <w:r w:rsidRPr="0089574A">
        <w:t>^ $ . * + ? = ! : | \ / ( ) [ ] { }</w:t>
      </w:r>
    </w:p>
    <w:p w:rsidR="0089574A" w:rsidRPr="0089574A" w:rsidRDefault="0089574A" w:rsidP="0089574A">
      <w:pPr>
        <w:pStyle w:val="aa"/>
      </w:pPr>
      <w:r w:rsidRPr="0089574A">
        <w:t>В следующих шагах мы более подробно рассмотрим их значение и применение в комбинации с другими символами, однако сейчас нужно запомнить, что для определения смысла этих символов буквально, т.е. "самих себя", необходимо перед ними ставить символ обратного слэша.</w:t>
      </w:r>
    </w:p>
    <w:p w:rsidR="0089574A" w:rsidRPr="0089574A" w:rsidRDefault="0089574A" w:rsidP="0089574A">
      <w:pPr>
        <w:pStyle w:val="aa"/>
      </w:pPr>
    </w:p>
    <w:p w:rsidR="0089574A" w:rsidRPr="0089574A" w:rsidRDefault="0089574A" w:rsidP="0089574A">
      <w:pPr>
        <w:pStyle w:val="aa"/>
      </w:pPr>
      <w:r w:rsidRPr="0089574A">
        <w:t>Например, если вы хотите написать регулярное выражение, по которому будет находиться символ обратного слэша, то вы должны в выражение поставить этот символ, предваряемый таким же символом обратного слэша. В результате такое регулярное выражение будет выглядеть следующим образом:</w:t>
      </w:r>
    </w:p>
    <w:p w:rsidR="0089574A" w:rsidRPr="0089574A" w:rsidRDefault="0089574A" w:rsidP="002A3117">
      <w:pPr>
        <w:pStyle w:val="af1"/>
      </w:pPr>
      <w:r w:rsidRPr="0089574A">
        <w:t>/</w:t>
      </w:r>
      <w:r w:rsidRPr="00484C8A">
        <w:rPr>
          <w:rStyle w:val="af0"/>
        </w:rPr>
        <w:t>\</w:t>
      </w:r>
      <w:r w:rsidRPr="0089574A">
        <w:t>\/</w:t>
      </w:r>
    </w:p>
    <w:p w:rsidR="00285C7B" w:rsidRPr="00F02DBF" w:rsidRDefault="00285C7B" w:rsidP="00285C7B">
      <w:pPr>
        <w:pStyle w:val="3"/>
      </w:pPr>
      <w:r>
        <w:t>Классы</w:t>
      </w:r>
    </w:p>
    <w:p w:rsidR="00484C8A" w:rsidRPr="00484C8A" w:rsidRDefault="00484C8A" w:rsidP="00484C8A">
      <w:pPr>
        <w:pStyle w:val="aa"/>
      </w:pPr>
      <w:r w:rsidRPr="00484C8A">
        <w:t>Отдельные символы могут быть объединены в </w:t>
      </w:r>
      <w:r w:rsidRPr="00484C8A">
        <w:rPr>
          <w:b/>
          <w:bCs/>
        </w:rPr>
        <w:t>классы</w:t>
      </w:r>
      <w:r w:rsidRPr="00484C8A">
        <w:t>. Это обозначается набором символов, заключенных в квадратные скобки. Например регулярное выражение </w:t>
      </w:r>
    </w:p>
    <w:p w:rsidR="00484C8A" w:rsidRPr="00484C8A" w:rsidRDefault="00484C8A" w:rsidP="00285C7B">
      <w:pPr>
        <w:pStyle w:val="af1"/>
        <w:rPr>
          <w:rFonts w:asciiTheme="minorHAnsi" w:hAnsiTheme="minorHAnsi"/>
        </w:rPr>
      </w:pPr>
      <w:r w:rsidRPr="00484C8A">
        <w:t>/[0123456789]/</w:t>
      </w:r>
      <w:r w:rsidR="00285C7B">
        <w:t xml:space="preserve"> </w:t>
      </w:r>
      <w:r w:rsidR="00285C7B">
        <w:rPr>
          <w:lang w:val="en-US"/>
        </w:rPr>
        <w:tab/>
      </w:r>
      <w:r w:rsidR="00285C7B">
        <w:rPr>
          <w:lang w:val="en-US"/>
        </w:rPr>
        <w:tab/>
      </w:r>
      <w:r w:rsidR="00285C7B" w:rsidRPr="00285C7B">
        <w:t>//</w:t>
      </w:r>
      <w:r w:rsidRPr="00285C7B">
        <w:t>соответствует любой цифре.</w:t>
      </w:r>
    </w:p>
    <w:p w:rsidR="00484C8A" w:rsidRPr="00484C8A" w:rsidRDefault="00484C8A" w:rsidP="00484C8A">
      <w:pPr>
        <w:pStyle w:val="aa"/>
      </w:pPr>
    </w:p>
    <w:p w:rsidR="00285C7B" w:rsidRDefault="00484C8A" w:rsidP="00285C7B">
      <w:pPr>
        <w:pStyle w:val="aa"/>
        <w:rPr>
          <w:lang w:val="en-US"/>
        </w:rPr>
      </w:pPr>
      <w:r w:rsidRPr="00484C8A">
        <w:t>Или же можно указав перед набором символов знак "</w:t>
      </w:r>
      <w:r w:rsidRPr="00484C8A">
        <w:rPr>
          <w:b/>
          <w:bCs/>
        </w:rPr>
        <w:t>^</w:t>
      </w:r>
      <w:r w:rsidRPr="00484C8A">
        <w:t>" определить регулярное выражение, которое будет соответствовать любому символу, КРОМЕ тех, которые указаны в скобках - класс с отрицанием. Например выражение </w:t>
      </w:r>
    </w:p>
    <w:p w:rsidR="00484C8A" w:rsidRPr="00285C7B" w:rsidRDefault="00484C8A" w:rsidP="00285C7B">
      <w:pPr>
        <w:pStyle w:val="af1"/>
        <w:rPr>
          <w:rStyle w:val="af2"/>
        </w:rPr>
      </w:pPr>
      <w:r w:rsidRPr="00285C7B">
        <w:rPr>
          <w:rStyle w:val="af2"/>
        </w:rPr>
        <w:t>/[^0123456789]/</w:t>
      </w:r>
      <w:r w:rsidR="00285C7B" w:rsidRPr="00285C7B">
        <w:rPr>
          <w:rStyle w:val="af2"/>
        </w:rPr>
        <w:t xml:space="preserve"> </w:t>
      </w:r>
      <w:r w:rsidR="00285C7B" w:rsidRPr="00285C7B">
        <w:rPr>
          <w:rStyle w:val="af2"/>
        </w:rPr>
        <w:tab/>
      </w:r>
      <w:r w:rsidR="00285C7B" w:rsidRPr="00285C7B">
        <w:rPr>
          <w:rStyle w:val="af2"/>
        </w:rPr>
        <w:tab/>
        <w:t>//</w:t>
      </w:r>
      <w:r w:rsidRPr="00285C7B">
        <w:rPr>
          <w:rStyle w:val="af2"/>
        </w:rPr>
        <w:t>будет соответствовать любому символу КРОМЕ цифр.</w:t>
      </w:r>
    </w:p>
    <w:p w:rsidR="00484C8A" w:rsidRPr="00484C8A" w:rsidRDefault="00484C8A" w:rsidP="00484C8A">
      <w:pPr>
        <w:pStyle w:val="aa"/>
      </w:pPr>
    </w:p>
    <w:p w:rsidR="00484C8A" w:rsidRPr="00285C7B" w:rsidRDefault="00484C8A" w:rsidP="00484C8A">
      <w:pPr>
        <w:pStyle w:val="aa"/>
        <w:rPr>
          <w:rStyle w:val="af2"/>
        </w:rPr>
      </w:pPr>
      <w:r w:rsidRPr="00484C8A">
        <w:t>Также в классах можно задавать диапазон с помощью знака дефиса "</w:t>
      </w:r>
      <w:r w:rsidRPr="00484C8A">
        <w:rPr>
          <w:b/>
          <w:bCs/>
        </w:rPr>
        <w:t>-</w:t>
      </w:r>
      <w:r w:rsidRPr="00484C8A">
        <w:t>", чтобы не перечислять все символы. Например все цифры можно обозначить таким выражением:</w:t>
      </w:r>
      <w:r w:rsidRPr="00484C8A">
        <w:br/>
      </w:r>
      <w:r w:rsidRPr="00285C7B">
        <w:rPr>
          <w:rStyle w:val="af2"/>
        </w:rPr>
        <w:t>/[0-9]/</w:t>
      </w:r>
    </w:p>
    <w:p w:rsidR="00484C8A" w:rsidRPr="00484C8A" w:rsidRDefault="00484C8A" w:rsidP="00484C8A">
      <w:pPr>
        <w:pStyle w:val="aa"/>
      </w:pPr>
      <w:r w:rsidRPr="00484C8A">
        <w:br/>
        <w:t>Некоторые классы из наборов символов настолько часто используются, что для них определили специальные обозначения:</w:t>
      </w:r>
    </w:p>
    <w:p w:rsidR="00484C8A" w:rsidRPr="00484C8A" w:rsidRDefault="00484C8A" w:rsidP="00285C7B">
      <w:pPr>
        <w:pStyle w:val="af1"/>
      </w:pPr>
      <w:r w:rsidRPr="00484C8A">
        <w:rPr>
          <w:b/>
          <w:bCs/>
        </w:rPr>
        <w:t>[...]</w:t>
      </w:r>
      <w:r w:rsidRPr="00484C8A">
        <w:t> - любой из символов, указанных в скобках</w:t>
      </w:r>
      <w:r w:rsidRPr="00484C8A">
        <w:br/>
      </w:r>
      <w:r w:rsidRPr="00484C8A">
        <w:rPr>
          <w:b/>
          <w:bCs/>
        </w:rPr>
        <w:t>[^...]</w:t>
      </w:r>
      <w:r w:rsidRPr="00484C8A">
        <w:t> - любой кроме символов, указанных в скобках </w:t>
      </w:r>
      <w:r w:rsidRPr="00484C8A">
        <w:br/>
      </w:r>
      <w:r w:rsidRPr="00484C8A">
        <w:rPr>
          <w:b/>
          <w:bCs/>
        </w:rPr>
        <w:t>.</w:t>
      </w:r>
      <w:r w:rsidRPr="00484C8A">
        <w:t> (точка) - любой символ кроме перевода строки или другого разделителя строки</w:t>
      </w:r>
      <w:r w:rsidRPr="00484C8A">
        <w:br/>
      </w:r>
      <w:r w:rsidRPr="00484C8A">
        <w:rPr>
          <w:b/>
          <w:bCs/>
        </w:rPr>
        <w:t>\w</w:t>
      </w:r>
      <w:r w:rsidRPr="00484C8A">
        <w:t> - эквивалентно [a-zA-Z0-9_] (Любой текстовый символ ASCII)</w:t>
      </w:r>
      <w:r w:rsidRPr="00484C8A">
        <w:br/>
      </w:r>
      <w:r w:rsidRPr="00484C8A">
        <w:rPr>
          <w:b/>
          <w:bCs/>
        </w:rPr>
        <w:t>\W</w:t>
      </w:r>
      <w:r w:rsidRPr="00484C8A">
        <w:t> - эквивалентно [^a-zA-Z0-9_] (Любой символ кроме текстовых символов ASCII) </w:t>
      </w:r>
      <w:r w:rsidRPr="00484C8A">
        <w:br/>
      </w:r>
      <w:r w:rsidRPr="00484C8A">
        <w:rPr>
          <w:b/>
          <w:bCs/>
        </w:rPr>
        <w:t>\s</w:t>
      </w:r>
      <w:r w:rsidRPr="00484C8A">
        <w:t> - любой пробельный символ из Unicode</w:t>
      </w:r>
    </w:p>
    <w:p w:rsidR="00285C7B" w:rsidRPr="00285C7B" w:rsidRDefault="00484C8A" w:rsidP="00285C7B">
      <w:pPr>
        <w:pStyle w:val="af1"/>
        <w:rPr>
          <w:lang w:val="en-US"/>
        </w:rPr>
      </w:pPr>
      <w:r w:rsidRPr="00484C8A">
        <w:rPr>
          <w:b/>
          <w:bCs/>
        </w:rPr>
        <w:t>\S</w:t>
      </w:r>
      <w:r w:rsidRPr="00484C8A">
        <w:t> - любой НЕпробельный символ из Unicode </w:t>
      </w:r>
      <w:r w:rsidRPr="00484C8A">
        <w:br/>
      </w:r>
      <w:r w:rsidRPr="00484C8A">
        <w:rPr>
          <w:b/>
          <w:bCs/>
        </w:rPr>
        <w:t>\d</w:t>
      </w:r>
      <w:r w:rsidRPr="00484C8A">
        <w:t> - эквивалентно [0-9] (любые цифры ASCII)</w:t>
      </w:r>
      <w:r w:rsidRPr="00484C8A">
        <w:br/>
      </w:r>
      <w:r w:rsidRPr="00484C8A">
        <w:rPr>
          <w:b/>
          <w:bCs/>
        </w:rPr>
        <w:t>\D</w:t>
      </w:r>
      <w:r w:rsidRPr="00484C8A">
        <w:t> - эквивалентно [^0-9] (все символы кроме цифр ASCII) </w:t>
      </w:r>
      <w:r w:rsidRPr="00484C8A">
        <w:br/>
      </w:r>
      <w:r w:rsidRPr="00484C8A">
        <w:rPr>
          <w:b/>
          <w:bCs/>
        </w:rPr>
        <w:t>[\b]</w:t>
      </w:r>
      <w:r w:rsidR="00285C7B">
        <w:t> - обозначение символа "забой"</w:t>
      </w:r>
    </w:p>
    <w:p w:rsidR="00285C7B" w:rsidRDefault="00285C7B" w:rsidP="00484C8A">
      <w:pPr>
        <w:pStyle w:val="aa"/>
        <w:rPr>
          <w:lang w:val="en-US"/>
        </w:rPr>
      </w:pPr>
    </w:p>
    <w:p w:rsidR="00484C8A" w:rsidRPr="00484C8A" w:rsidRDefault="00484C8A" w:rsidP="00484C8A">
      <w:pPr>
        <w:pStyle w:val="aa"/>
      </w:pPr>
      <w:r w:rsidRPr="00484C8A">
        <w:t>Последовательности таких управляющих символов также можно объединить в класс, например регулярное выражение</w:t>
      </w:r>
    </w:p>
    <w:p w:rsidR="00484C8A" w:rsidRPr="00484C8A" w:rsidRDefault="00484C8A" w:rsidP="00285C7B">
      <w:pPr>
        <w:pStyle w:val="af1"/>
      </w:pPr>
      <w:r w:rsidRPr="00484C8A">
        <w:t>/[\w\s]/</w:t>
      </w:r>
    </w:p>
    <w:p w:rsidR="00484C8A" w:rsidRDefault="00484C8A" w:rsidP="00484C8A">
      <w:pPr>
        <w:pStyle w:val="aa"/>
        <w:rPr>
          <w:lang w:val="en-US"/>
        </w:rPr>
      </w:pPr>
      <w:r w:rsidRPr="00484C8A">
        <w:t>соответствует любому пробельному символу или символу ASCII - букве или цифре.</w:t>
      </w:r>
    </w:p>
    <w:p w:rsidR="00014752" w:rsidRPr="00014752" w:rsidRDefault="00014752" w:rsidP="00014752">
      <w:pPr>
        <w:pStyle w:val="3"/>
      </w:pPr>
      <w:r>
        <w:rPr>
          <w:noProof/>
        </w:rPr>
        <w:t>К</w:t>
      </w:r>
      <w:r w:rsidRPr="009924C6">
        <w:rPr>
          <w:noProof/>
        </w:rPr>
        <w:t>вантификаци</w:t>
      </w:r>
      <w:r>
        <w:rPr>
          <w:noProof/>
        </w:rPr>
        <w:t>я</w:t>
      </w:r>
    </w:p>
    <w:p w:rsidR="009924C6" w:rsidRPr="009924C6" w:rsidRDefault="009924C6" w:rsidP="009924C6">
      <w:pPr>
        <w:pStyle w:val="aa"/>
      </w:pPr>
      <w:r w:rsidRPr="009924C6">
        <w:t>Описанные выше шаблоны можно использовать не только для описания одиночных комбинаций символов, но и для сколь угодно многократных </w:t>
      </w:r>
      <w:r w:rsidRPr="009924C6">
        <w:rPr>
          <w:b/>
          <w:bCs/>
        </w:rPr>
        <w:t>повторений</w:t>
      </w:r>
      <w:r w:rsidRPr="009924C6">
        <w:t>. Это называют "</w:t>
      </w:r>
      <w:r w:rsidRPr="009924C6">
        <w:rPr>
          <w:b/>
          <w:bCs/>
        </w:rPr>
        <w:t>квантификацией</w:t>
      </w:r>
      <w:r w:rsidRPr="009924C6">
        <w:t>".</w:t>
      </w:r>
    </w:p>
    <w:p w:rsidR="009924C6" w:rsidRPr="009924C6" w:rsidRDefault="009924C6" w:rsidP="009924C6">
      <w:pPr>
        <w:pStyle w:val="aa"/>
      </w:pPr>
      <w:r w:rsidRPr="009924C6">
        <w:rPr>
          <w:b/>
          <w:bCs/>
        </w:rPr>
        <w:t>Для квантификации</w:t>
      </w:r>
      <w:r w:rsidRPr="009924C6">
        <w:t> в регулярных выражениях есть набор специальных комбинаций, заключаемых в </w:t>
      </w:r>
      <w:r w:rsidRPr="009924C6">
        <w:rPr>
          <w:b/>
          <w:bCs/>
        </w:rPr>
        <w:t>фигурные скобки</w:t>
      </w:r>
      <w:r w:rsidRPr="009924C6">
        <w:t>. Эта комбинация в фигурных скобках должна следовать сразу за описанным шаблоном. Например комбинация </w:t>
      </w:r>
      <w:r w:rsidRPr="009924C6">
        <w:br/>
      </w:r>
      <w:r w:rsidRPr="00014752">
        <w:rPr>
          <w:rStyle w:val="af2"/>
        </w:rPr>
        <w:t>/\d{4}/</w:t>
      </w:r>
    </w:p>
    <w:p w:rsidR="009924C6" w:rsidRPr="009924C6" w:rsidRDefault="009924C6" w:rsidP="009924C6">
      <w:pPr>
        <w:pStyle w:val="aa"/>
      </w:pPr>
      <w:r w:rsidRPr="009924C6">
        <w:lastRenderedPageBreak/>
        <w:t>соответствует числу, состоящему из 4-х цифр.</w:t>
      </w:r>
    </w:p>
    <w:p w:rsidR="009924C6" w:rsidRPr="009924C6" w:rsidRDefault="009924C6" w:rsidP="009924C6">
      <w:pPr>
        <w:pStyle w:val="aa"/>
      </w:pPr>
      <w:r w:rsidRPr="009924C6">
        <w:t>Давайте рассмотрим какие бывают управляющие комбинации для повторений:</w:t>
      </w:r>
    </w:p>
    <w:p w:rsidR="009924C6" w:rsidRPr="009924C6" w:rsidRDefault="009924C6" w:rsidP="00014752">
      <w:pPr>
        <w:pStyle w:val="af1"/>
      </w:pPr>
      <w:r w:rsidRPr="009924C6">
        <w:rPr>
          <w:b/>
          <w:bCs/>
        </w:rPr>
        <w:t>{n}</w:t>
      </w:r>
      <w:r w:rsidRPr="009924C6">
        <w:t> - обозначает ровно n экземпляров шаблона</w:t>
      </w:r>
      <w:r w:rsidRPr="009924C6">
        <w:br/>
      </w:r>
      <w:r w:rsidRPr="009924C6">
        <w:rPr>
          <w:b/>
          <w:bCs/>
        </w:rPr>
        <w:t>{n,}</w:t>
      </w:r>
      <w:r w:rsidRPr="009924C6">
        <w:t> - обозначает n или больше экземпляров шаблона  </w:t>
      </w:r>
      <w:r w:rsidRPr="009924C6">
        <w:br/>
      </w:r>
      <w:r w:rsidRPr="009924C6">
        <w:rPr>
          <w:b/>
          <w:bCs/>
        </w:rPr>
        <w:t>{n,m}</w:t>
      </w:r>
      <w:r w:rsidRPr="009924C6">
        <w:t> -  обозначает не менее n и не более m экземпляров шаблона </w:t>
      </w:r>
      <w:r w:rsidRPr="009924C6">
        <w:br/>
      </w:r>
      <w:r w:rsidRPr="009924C6">
        <w:rPr>
          <w:b/>
          <w:bCs/>
        </w:rPr>
        <w:t>?</w:t>
      </w:r>
      <w:r w:rsidRPr="009924C6">
        <w:t> -  обозначает ноль или один экземпляр шаблона (эквивалентно выражению {0,1} )</w:t>
      </w:r>
      <w:r w:rsidRPr="009924C6">
        <w:br/>
      </w:r>
      <w:r w:rsidRPr="009924C6">
        <w:rPr>
          <w:b/>
          <w:bCs/>
        </w:rPr>
        <w:t>+</w:t>
      </w:r>
      <w:r w:rsidRPr="009924C6">
        <w:t> -  обозначает 1 или более экземпляров шаблона (эквивалентно выражению {1,} ) </w:t>
      </w:r>
      <w:r w:rsidRPr="009924C6">
        <w:br/>
      </w:r>
      <w:r w:rsidRPr="009924C6">
        <w:rPr>
          <w:b/>
          <w:bCs/>
        </w:rPr>
        <w:t>*</w:t>
      </w:r>
      <w:r w:rsidRPr="009924C6">
        <w:t xml:space="preserve"> -  обозначает ноль или более экземпляров шаблона </w:t>
      </w:r>
      <w:r w:rsidR="00014752">
        <w:t>(эквивалентно выражению {0,} ) </w:t>
      </w:r>
    </w:p>
    <w:p w:rsidR="009924C6" w:rsidRPr="009924C6" w:rsidRDefault="009924C6" w:rsidP="009924C6">
      <w:pPr>
        <w:pStyle w:val="aa"/>
      </w:pPr>
      <w:r w:rsidRPr="009924C6">
        <w:t>Символы повторения, указанные в таблице соответствуют максимально возможному количеству соответствий. Например выражение </w:t>
      </w:r>
    </w:p>
    <w:p w:rsidR="009924C6" w:rsidRPr="009924C6" w:rsidRDefault="009924C6" w:rsidP="00014752">
      <w:pPr>
        <w:pStyle w:val="af1"/>
      </w:pPr>
      <w:r w:rsidRPr="009924C6">
        <w:t>/х{1,}/</w:t>
      </w:r>
    </w:p>
    <w:p w:rsidR="009924C6" w:rsidRPr="009924C6" w:rsidRDefault="009924C6" w:rsidP="009924C6">
      <w:pPr>
        <w:pStyle w:val="aa"/>
      </w:pPr>
      <w:r w:rsidRPr="009924C6">
        <w:t>примеренное к строке "ххх" будет соответствовать максимальному количеству соответствий, т.е. всем трем буквам "х", встреченным в строке. Это называется "жадным" повторением. ("жадной" квантификацией).</w:t>
      </w:r>
    </w:p>
    <w:p w:rsidR="009924C6" w:rsidRPr="009924C6" w:rsidRDefault="009924C6" w:rsidP="009924C6">
      <w:pPr>
        <w:pStyle w:val="aa"/>
      </w:pPr>
      <w:r w:rsidRPr="009924C6">
        <w:t>Если же мы хотим ограничить поиск первым же вхождением, то может использовать так называемую "нежадную", или "ленивую" квантификацию. Для этого после управляющей комбинации повторений ставится символ "?". Таким образом выражение </w:t>
      </w:r>
    </w:p>
    <w:p w:rsidR="009924C6" w:rsidRPr="00014752" w:rsidRDefault="009924C6" w:rsidP="00014752">
      <w:pPr>
        <w:pStyle w:val="af1"/>
        <w:rPr>
          <w:lang w:val="en-US"/>
        </w:rPr>
      </w:pPr>
      <w:r w:rsidRPr="009924C6">
        <w:t xml:space="preserve">/х{1,}?/ </w:t>
      </w:r>
      <w:r w:rsidR="00014752">
        <w:rPr>
          <w:lang w:val="en-US"/>
        </w:rPr>
        <w:tab/>
        <w:t>//</w:t>
      </w:r>
      <w:r w:rsidRPr="009924C6">
        <w:t>будет соответствовать только первому соответствию, т.е. только первой букве "х" в строке.</w:t>
      </w:r>
    </w:p>
    <w:p w:rsidR="00014752" w:rsidRDefault="00014752" w:rsidP="009924C6">
      <w:pPr>
        <w:pStyle w:val="aa"/>
        <w:rPr>
          <w:b/>
          <w:bCs/>
          <w:lang w:val="en-US"/>
        </w:rPr>
      </w:pPr>
    </w:p>
    <w:p w:rsidR="009924C6" w:rsidRDefault="009924C6" w:rsidP="009924C6">
      <w:pPr>
        <w:pStyle w:val="aa"/>
        <w:rPr>
          <w:b/>
          <w:bCs/>
          <w:lang w:val="en-US"/>
        </w:rPr>
      </w:pPr>
      <w:r w:rsidRPr="009924C6">
        <w:rPr>
          <w:b/>
          <w:bCs/>
        </w:rPr>
        <w:t>Важный момент! Признак "ленивости" действует только на тот квантификатор (подшаблон) в шаблоне, после которого стоит, все остальные квантификаторы остаются "жадными".</w:t>
      </w:r>
    </w:p>
    <w:p w:rsidR="00014752" w:rsidRDefault="00014752" w:rsidP="009924C6">
      <w:pPr>
        <w:pStyle w:val="aa"/>
        <w:rPr>
          <w:b/>
          <w:bCs/>
          <w:lang w:val="en-US"/>
        </w:rPr>
      </w:pPr>
    </w:p>
    <w:p w:rsidR="00014752" w:rsidRDefault="00014752" w:rsidP="009924C6">
      <w:pPr>
        <w:pStyle w:val="aa"/>
        <w:rPr>
          <w:b/>
          <w:bCs/>
          <w:lang w:val="en-US"/>
        </w:rPr>
      </w:pPr>
    </w:p>
    <w:p w:rsidR="00A24AB5" w:rsidRDefault="00A24AB5" w:rsidP="00A24AB5">
      <w:pPr>
        <w:pStyle w:val="3"/>
      </w:pPr>
      <w:r>
        <w:t>Альтернативы</w:t>
      </w:r>
    </w:p>
    <w:p w:rsidR="00014752" w:rsidRPr="00014752" w:rsidRDefault="00014752" w:rsidP="00014752">
      <w:pPr>
        <w:pStyle w:val="aa"/>
      </w:pPr>
      <w:r w:rsidRPr="00014752">
        <w:t>Синтаксис регулярных выражений содержит специальный символ для определения </w:t>
      </w:r>
      <w:r w:rsidRPr="00014752">
        <w:rPr>
          <w:b/>
          <w:bCs/>
        </w:rPr>
        <w:t>альтернативы</w:t>
      </w:r>
      <w:r w:rsidRPr="00014752">
        <w:t>, т.е. можно указать больше одного варианта шаблона, соответствие которому будет проверяться.  Для разделения альтернатив используется символ "</w:t>
      </w:r>
      <w:r w:rsidRPr="00014752">
        <w:rPr>
          <w:rStyle w:val="af0"/>
        </w:rPr>
        <w:t>|</w:t>
      </w:r>
      <w:r w:rsidRPr="00014752">
        <w:t>" - вертикальная черта.</w:t>
      </w:r>
      <w:r>
        <w:rPr>
          <w:lang w:val="en-US"/>
        </w:rPr>
        <w:t xml:space="preserve"> </w:t>
      </w:r>
      <w:r w:rsidRPr="00014752">
        <w:t>Например, выражение </w:t>
      </w:r>
    </w:p>
    <w:p w:rsidR="00014752" w:rsidRPr="00A24AB5" w:rsidRDefault="00014752" w:rsidP="00A24AB5">
      <w:pPr>
        <w:pStyle w:val="af1"/>
      </w:pPr>
      <w:r w:rsidRPr="00014752">
        <w:t>/ma|pa|da/</w:t>
      </w:r>
      <w:r w:rsidR="00A24AB5">
        <w:rPr>
          <w:lang w:val="en-US"/>
        </w:rPr>
        <w:t xml:space="preserve"> </w:t>
      </w:r>
      <w:r w:rsidR="00A24AB5">
        <w:tab/>
      </w:r>
      <w:r w:rsidR="00A24AB5" w:rsidRPr="00A24AB5">
        <w:t>// б</w:t>
      </w:r>
      <w:r w:rsidRPr="00A24AB5">
        <w:t>удет соответствовать либо строке "ma" либо строке "pa" либо строке "da".</w:t>
      </w:r>
    </w:p>
    <w:p w:rsidR="00014752" w:rsidRPr="00014752" w:rsidRDefault="00014752" w:rsidP="00014752">
      <w:pPr>
        <w:pStyle w:val="aa"/>
      </w:pPr>
      <w:r w:rsidRPr="00014752">
        <w:t>Альтернативы конечно также могут комбинироваться и с классами и с повторениями. Указанный ниже шаблон соответствует либо двум цифрам либо двум строчным буквам либо двум заглавным буквам:</w:t>
      </w:r>
    </w:p>
    <w:p w:rsidR="00014752" w:rsidRPr="00014752" w:rsidRDefault="00014752" w:rsidP="00A24AB5">
      <w:pPr>
        <w:pStyle w:val="af1"/>
      </w:pPr>
      <w:r w:rsidRPr="00014752">
        <w:t>/\d{2}|[a-z]{2}|[A-Z]{2}/</w:t>
      </w:r>
    </w:p>
    <w:p w:rsidR="00A24AB5" w:rsidRDefault="00A24AB5" w:rsidP="00014752">
      <w:pPr>
        <w:pStyle w:val="aa"/>
      </w:pPr>
    </w:p>
    <w:p w:rsidR="00014752" w:rsidRPr="00014752" w:rsidRDefault="00014752" w:rsidP="00014752">
      <w:pPr>
        <w:pStyle w:val="aa"/>
      </w:pPr>
      <w:r w:rsidRPr="00014752">
        <w:t>Необходимо обратить внимание, что альтернативы обрабатываются слева направо до первого соответствия. После нахождения первого соответствия остальные альтернативы будут игнорироваться. На практике это означает что, например, шаблон /1|12|123/ примененный к строке "123", будет соответствовать первому символу, хотя в альтернативах есть гораздо более полное соответствие.</w:t>
      </w:r>
    </w:p>
    <w:p w:rsidR="00A24AB5" w:rsidRDefault="00A24AB5" w:rsidP="00A24AB5">
      <w:pPr>
        <w:pStyle w:val="aa"/>
        <w:rPr>
          <w:rStyle w:val="30"/>
        </w:rPr>
      </w:pPr>
      <w:r w:rsidRPr="00A24AB5">
        <w:t>Рассмотрим еще одну возможность, которую мы можем использовать в регулярных выражениях - </w:t>
      </w:r>
      <w:r w:rsidRPr="00A24AB5">
        <w:rPr>
          <w:b/>
          <w:bCs/>
        </w:rPr>
        <w:t>группировку</w:t>
      </w:r>
      <w:r>
        <w:t>.</w:t>
      </w:r>
    </w:p>
    <w:p w:rsidR="00A24AB5" w:rsidRPr="00A24AB5" w:rsidRDefault="00A24AB5" w:rsidP="00A24AB5">
      <w:pPr>
        <w:pStyle w:val="3"/>
        <w:rPr>
          <w:rFonts w:eastAsiaTheme="minorEastAsia" w:cstheme="minorBidi"/>
          <w:noProof/>
          <w:color w:val="auto"/>
          <w:shd w:val="clear" w:color="auto" w:fill="auto"/>
        </w:rPr>
      </w:pPr>
      <w:r w:rsidRPr="00A24AB5">
        <w:rPr>
          <w:rStyle w:val="30"/>
        </w:rPr>
        <w:t>Группировка</w:t>
      </w:r>
    </w:p>
    <w:p w:rsidR="00A24AB5" w:rsidRPr="00A24AB5" w:rsidRDefault="00A24AB5" w:rsidP="00A24AB5">
      <w:pPr>
        <w:pStyle w:val="aa"/>
      </w:pPr>
      <w:r w:rsidRPr="00A24AB5">
        <w:rPr>
          <w:b/>
          <w:bCs/>
        </w:rPr>
        <w:t>Группировка </w:t>
      </w:r>
      <w:r w:rsidRPr="00A24AB5">
        <w:t>обозначается заключением подшаблона в </w:t>
      </w:r>
      <w:r w:rsidRPr="00A24AB5">
        <w:rPr>
          <w:b/>
          <w:bCs/>
        </w:rPr>
        <w:t>круглые скобки ( )</w:t>
      </w:r>
      <w:r w:rsidRPr="00A24AB5">
        <w:t>. При этом элементы, используемые совместно со специальными символами, например |, +, *, ? и другие, будут рассматриваться как одно целое.</w:t>
      </w:r>
    </w:p>
    <w:p w:rsidR="00A24AB5" w:rsidRPr="00A24AB5" w:rsidRDefault="00A24AB5" w:rsidP="00A24AB5">
      <w:pPr>
        <w:pStyle w:val="aa"/>
      </w:pPr>
      <w:r w:rsidRPr="00A24AB5">
        <w:t>Например шаблон </w:t>
      </w:r>
    </w:p>
    <w:p w:rsidR="00A24AB5" w:rsidRPr="00A24AB5" w:rsidRDefault="00A24AB5" w:rsidP="00A24AB5">
      <w:pPr>
        <w:pStyle w:val="af1"/>
      </w:pPr>
      <w:r w:rsidRPr="00A24AB5">
        <w:t>/regular(expression)?/</w:t>
      </w:r>
    </w:p>
    <w:p w:rsidR="00014752" w:rsidRDefault="00A24AB5" w:rsidP="00A24AB5">
      <w:pPr>
        <w:pStyle w:val="aa"/>
      </w:pPr>
      <w:r w:rsidRPr="00A24AB5">
        <w:t>будет соответствовать слову "regular" за которым следует необязательное слово "expression".</w:t>
      </w:r>
    </w:p>
    <w:p w:rsidR="009924C6" w:rsidRPr="00787C46" w:rsidRDefault="00787C46" w:rsidP="00787C46">
      <w:pPr>
        <w:pStyle w:val="3"/>
        <w:rPr>
          <w:noProof/>
        </w:rPr>
      </w:pPr>
      <w:r>
        <w:t>Граница соответствия</w:t>
      </w:r>
    </w:p>
    <w:p w:rsidR="00A24AB5" w:rsidRPr="00A24AB5" w:rsidRDefault="00A24AB5" w:rsidP="00A24AB5">
      <w:pPr>
        <w:pStyle w:val="aa"/>
      </w:pPr>
      <w:r w:rsidRPr="00A24AB5">
        <w:t>Еще одна возможность регулярных выражений - указание границы соответствия. Для этого используются </w:t>
      </w:r>
      <w:r w:rsidRPr="00A24AB5">
        <w:rPr>
          <w:b/>
          <w:bCs/>
        </w:rPr>
        <w:t>якорные выражения</w:t>
      </w:r>
      <w:r w:rsidRPr="00A24AB5">
        <w:t>.</w:t>
      </w:r>
    </w:p>
    <w:p w:rsidR="00A24AB5" w:rsidRPr="00A24AB5" w:rsidRDefault="00A24AB5" w:rsidP="00A24AB5">
      <w:pPr>
        <w:pStyle w:val="aa"/>
      </w:pPr>
      <w:r w:rsidRPr="00A24AB5">
        <w:t>Часто нам нужно найти слово, находящееся на отдельной строке, или в начале строки. Как вариант, может понадобиться найти отдельное слово, однако просто задать шаблон, в котором слово будет обрамлено пробелами мы не можем - в выборку не попадут слова с которых начинаются строки, или которыми заканчиваются. Также граница слова может определяться любым знаком препинания в тексте и перечислять в шаблоне все возможные комбинации было бы достаточно утомительно. Давайте рассмотрим, какие специальные символы используются для определения границ:</w:t>
      </w:r>
    </w:p>
    <w:p w:rsidR="00A24AB5" w:rsidRPr="00A24AB5" w:rsidRDefault="00A24AB5" w:rsidP="00787C46">
      <w:pPr>
        <w:pStyle w:val="af1"/>
      </w:pPr>
      <w:r w:rsidRPr="00A24AB5">
        <w:rPr>
          <w:b/>
          <w:bCs/>
        </w:rPr>
        <w:t>^</w:t>
      </w:r>
      <w:r w:rsidRPr="00A24AB5">
        <w:t> - соответствует началу строки при многострочном поиске или началу строкового выражения</w:t>
      </w:r>
      <w:r w:rsidRPr="00A24AB5">
        <w:br/>
      </w:r>
      <w:r w:rsidRPr="00A24AB5">
        <w:rPr>
          <w:b/>
          <w:bCs/>
        </w:rPr>
        <w:t>$</w:t>
      </w:r>
      <w:r w:rsidRPr="00A24AB5">
        <w:t> - соответствует концу строки при многострочном поиске или концу строкового выражения </w:t>
      </w:r>
      <w:r w:rsidRPr="00A24AB5">
        <w:br/>
      </w:r>
      <w:r w:rsidRPr="00A24AB5">
        <w:rPr>
          <w:b/>
          <w:bCs/>
        </w:rPr>
        <w:t>\b</w:t>
      </w:r>
      <w:r w:rsidRPr="00A24AB5">
        <w:t xml:space="preserve"> - соответствует границе слова, т.е. позиции между текстовым (aA-zZ) и не-текстовым символом, либо между текстовым       </w:t>
      </w:r>
      <w:r w:rsidRPr="00A24AB5">
        <w:t> </w:t>
      </w:r>
      <w:r w:rsidRPr="00A24AB5">
        <w:t> </w:t>
      </w:r>
      <w:r w:rsidRPr="00A24AB5">
        <w:t>символом и началом или концом строки.</w:t>
      </w:r>
      <w:r w:rsidRPr="00A24AB5">
        <w:br/>
      </w:r>
      <w:r w:rsidRPr="00A24AB5">
        <w:rPr>
          <w:b/>
          <w:bCs/>
        </w:rPr>
        <w:t>\B</w:t>
      </w:r>
      <w:r w:rsidRPr="00A24AB5">
        <w:t> - Соответствует позиции, не являющейся границей слов.</w:t>
      </w:r>
      <w:r w:rsidRPr="00A24AB5">
        <w:br/>
      </w:r>
      <w:r w:rsidRPr="00A24AB5">
        <w:rPr>
          <w:b/>
          <w:bCs/>
        </w:rPr>
        <w:t>(?=p)</w:t>
      </w:r>
      <w:r w:rsidRPr="00A24AB5">
        <w:t> - Позитивная опережающая проверка на последующие символы - убеждается в том, что последующие символы соответствуют шаблону "р" но не включает их в результат поиска.</w:t>
      </w:r>
      <w:r w:rsidRPr="00A24AB5">
        <w:br/>
      </w:r>
      <w:r w:rsidRPr="00A24AB5">
        <w:rPr>
          <w:b/>
          <w:bCs/>
        </w:rPr>
        <w:t>(?!p)</w:t>
      </w:r>
      <w:r w:rsidRPr="00A24AB5">
        <w:t> - Негативная опережающая проверка на последующие символы - требует чтобы последующие символы НЕ соответствовали шаблону "р".</w:t>
      </w:r>
    </w:p>
    <w:p w:rsidR="00787C46" w:rsidRDefault="00787C46" w:rsidP="00787C46">
      <w:pPr>
        <w:pStyle w:val="3"/>
      </w:pPr>
      <w:r>
        <w:t>Флаги</w:t>
      </w:r>
    </w:p>
    <w:p w:rsidR="00787C46" w:rsidRPr="00787C46" w:rsidRDefault="00787C46" w:rsidP="00787C46">
      <w:pPr>
        <w:pStyle w:val="aa"/>
      </w:pPr>
      <w:r w:rsidRPr="00787C46">
        <w:t>Ну и последний элемент синтаксиса регулярных выражений - </w:t>
      </w:r>
      <w:r w:rsidRPr="00787C46">
        <w:rPr>
          <w:b/>
          <w:bCs/>
        </w:rPr>
        <w:t>флаги</w:t>
      </w:r>
      <w:r w:rsidRPr="00787C46">
        <w:t>. Флаги задают глобальные правила для всего шаблона и указываются не внутри символов слэша, в которые заключен шаблон, а ПОСЛЕ них.</w:t>
      </w:r>
    </w:p>
    <w:p w:rsidR="00787C46" w:rsidRDefault="00787C46" w:rsidP="00787C46">
      <w:pPr>
        <w:pStyle w:val="aa"/>
        <w:rPr>
          <w:rStyle w:val="af2"/>
        </w:rPr>
      </w:pPr>
      <w:r w:rsidRPr="00787C46">
        <w:t>JavaScript поддерживает три варианта флагов:</w:t>
      </w:r>
      <w:r w:rsidRPr="00787C46">
        <w:br/>
      </w:r>
      <w:r w:rsidRPr="00787C46">
        <w:rPr>
          <w:rStyle w:val="af2"/>
        </w:rPr>
        <w:t>i - указывает на то, что поиск по шаблону должен быть не чувствительным к регистру</w:t>
      </w:r>
      <w:r w:rsidRPr="00787C46">
        <w:rPr>
          <w:rStyle w:val="af2"/>
        </w:rPr>
        <w:br/>
        <w:t>g - указывает что поиск должен быть глобальным, т.е. должны быть найдены ВСЕ соответствия в строке</w:t>
      </w:r>
      <w:r w:rsidRPr="00787C46">
        <w:rPr>
          <w:rStyle w:val="af2"/>
        </w:rPr>
        <w:br/>
        <w:t>m - указывает на то, что поиск должен производиться в многострочном режиме.</w:t>
      </w:r>
    </w:p>
    <w:p w:rsidR="005D2DE0" w:rsidRPr="005D2DE0" w:rsidRDefault="005D2DE0" w:rsidP="005D2DE0">
      <w:pPr>
        <w:pStyle w:val="3"/>
        <w:rPr>
          <w:rStyle w:val="af2"/>
          <w:rFonts w:asciiTheme="minorHAnsi" w:hAnsiTheme="minorHAnsi"/>
          <w:noProof w:val="0"/>
          <w:sz w:val="18"/>
          <w:shd w:val="clear" w:color="auto" w:fill="C4BC96" w:themeFill="background2" w:themeFillShade="BF"/>
        </w:rPr>
      </w:pPr>
      <w:r w:rsidRPr="005D2DE0">
        <w:rPr>
          <w:rStyle w:val="af2"/>
          <w:rFonts w:asciiTheme="minorHAnsi" w:hAnsiTheme="minorHAnsi"/>
          <w:noProof w:val="0"/>
          <w:sz w:val="18"/>
          <w:shd w:val="clear" w:color="auto" w:fill="C4BC96" w:themeFill="background2" w:themeFillShade="BF"/>
        </w:rPr>
        <w:t>Методы класса String</w:t>
      </w:r>
    </w:p>
    <w:p w:rsidR="005D2DE0" w:rsidRPr="005D2DE0" w:rsidRDefault="005D2DE0" w:rsidP="005D2DE0">
      <w:pPr>
        <w:pStyle w:val="aa"/>
      </w:pPr>
      <w:r w:rsidRPr="005D2DE0">
        <w:t>В данном уроке сначала мы рассмотрим методы класса String, позволяющие использовать регулярные выражения:</w:t>
      </w:r>
    </w:p>
    <w:p w:rsidR="005D2DE0" w:rsidRPr="005D2DE0" w:rsidRDefault="005D2DE0" w:rsidP="005D2DE0">
      <w:pPr>
        <w:pStyle w:val="af1"/>
      </w:pPr>
      <w:r w:rsidRPr="005D2DE0">
        <w:t> </w:t>
      </w:r>
      <w:r w:rsidRPr="005D2DE0">
        <w:t>search(regexp)</w:t>
      </w:r>
      <w:r w:rsidRPr="005D2DE0">
        <w:br/>
      </w:r>
      <w:r w:rsidRPr="005D2DE0">
        <w:t> </w:t>
      </w:r>
      <w:r w:rsidRPr="005D2DE0">
        <w:t>replace(regexp, newString)</w:t>
      </w:r>
      <w:r w:rsidRPr="005D2DE0">
        <w:br/>
      </w:r>
      <w:r w:rsidRPr="005D2DE0">
        <w:t> </w:t>
      </w:r>
      <w:r w:rsidRPr="005D2DE0">
        <w:t>match(regexp)</w:t>
      </w:r>
      <w:r w:rsidRPr="005D2DE0">
        <w:br/>
      </w:r>
      <w:r w:rsidRPr="005D2DE0">
        <w:t> </w:t>
      </w:r>
      <w:r w:rsidRPr="005D2DE0">
        <w:t>split(divider)</w:t>
      </w:r>
    </w:p>
    <w:p w:rsidR="005D2DE0" w:rsidRPr="005D2DE0" w:rsidRDefault="005D2DE0" w:rsidP="005D2DE0">
      <w:pPr>
        <w:pStyle w:val="3"/>
        <w:rPr>
          <w:rStyle w:val="30"/>
          <w:b/>
          <w:bCs/>
        </w:rPr>
      </w:pPr>
      <w:r w:rsidRPr="005D2DE0">
        <w:lastRenderedPageBreak/>
        <w:t>search()</w:t>
      </w:r>
    </w:p>
    <w:p w:rsidR="005D2DE0" w:rsidRPr="005D2DE0" w:rsidRDefault="005D2DE0" w:rsidP="005D2DE0">
      <w:pPr>
        <w:pStyle w:val="aa"/>
      </w:pPr>
      <w:r w:rsidRPr="005D2DE0">
        <w:t>В качестве аргумента мы передаем ему регулярное выражение, а он нам в ответ возвращает номер позиции, с которой найдено соответствие шаблону, либо "-1" если соответствие не найдено.</w:t>
      </w:r>
    </w:p>
    <w:p w:rsidR="005D2DE0" w:rsidRPr="005D2DE0" w:rsidRDefault="005D2DE0" w:rsidP="005D2DE0">
      <w:pPr>
        <w:pStyle w:val="aa"/>
      </w:pPr>
    </w:p>
    <w:p w:rsidR="005D2DE0" w:rsidRPr="005D2DE0" w:rsidRDefault="005D2DE0" w:rsidP="005D2DE0">
      <w:pPr>
        <w:pStyle w:val="af1"/>
      </w:pPr>
      <w:r w:rsidRPr="005D2DE0">
        <w:t>var myString = "This is just test string";</w:t>
      </w:r>
      <w:r w:rsidRPr="005D2DE0">
        <w:br/>
        <w:t>result = myString.search(/is/);</w:t>
      </w:r>
    </w:p>
    <w:p w:rsidR="005D2DE0" w:rsidRPr="005D2DE0" w:rsidRDefault="005D2DE0" w:rsidP="005D2DE0">
      <w:pPr>
        <w:pStyle w:val="aa"/>
      </w:pPr>
      <w:r w:rsidRPr="005D2DE0">
        <w:t>В указанном примере в переменной result окажется число 2 (отсчет позиций начинается с 0).</w:t>
      </w:r>
    </w:p>
    <w:p w:rsidR="005D2DE0" w:rsidRPr="005D2DE0" w:rsidRDefault="005D2DE0" w:rsidP="005D2DE0">
      <w:pPr>
        <w:pStyle w:val="aa"/>
      </w:pPr>
    </w:p>
    <w:p w:rsidR="005D2DE0" w:rsidRPr="005D2DE0" w:rsidRDefault="005D2DE0" w:rsidP="005D2DE0">
      <w:pPr>
        <w:pStyle w:val="aa"/>
      </w:pPr>
      <w:r w:rsidRPr="005D2DE0">
        <w:t>Два важных момента:</w:t>
      </w:r>
      <w:r w:rsidRPr="005D2DE0">
        <w:br/>
        <w:t>1. Метод search() не поддерживает глобальный поиск и флаг g в составе регулярного выражения будет игнорирован.</w:t>
      </w:r>
    </w:p>
    <w:p w:rsidR="005D2DE0" w:rsidRDefault="005D2DE0" w:rsidP="005D2DE0">
      <w:pPr>
        <w:pStyle w:val="aa"/>
        <w:rPr>
          <w:lang w:val="en-US"/>
        </w:rPr>
      </w:pPr>
      <w:r w:rsidRPr="005D2DE0">
        <w:t xml:space="preserve">2.  Если аргумент не является регулярным выражением, то он будет преобразован в него передачей конструктору RegExp. </w:t>
      </w:r>
    </w:p>
    <w:p w:rsidR="005D2DE0" w:rsidRPr="005D2DE0" w:rsidRDefault="005D2DE0" w:rsidP="005D2DE0">
      <w:pPr>
        <w:pStyle w:val="3"/>
        <w:rPr>
          <w:noProof/>
        </w:rPr>
      </w:pPr>
      <w:r w:rsidRPr="005D2DE0">
        <w:rPr>
          <w:noProof/>
        </w:rPr>
        <w:t>replace()</w:t>
      </w:r>
    </w:p>
    <w:p w:rsidR="005D2DE0" w:rsidRPr="005D2DE0" w:rsidRDefault="005D2DE0" w:rsidP="005D2DE0">
      <w:pPr>
        <w:pStyle w:val="aa"/>
      </w:pPr>
      <w:r w:rsidRPr="005D2DE0">
        <w:t>С его помощью можно выполнить операцию </w:t>
      </w:r>
      <w:r w:rsidRPr="005D2DE0">
        <w:rPr>
          <w:b/>
          <w:bCs/>
        </w:rPr>
        <w:t>поиска с заменой</w:t>
      </w:r>
      <w:r w:rsidRPr="005D2DE0">
        <w:t>.</w:t>
      </w:r>
      <w:r w:rsidRPr="005D2DE0">
        <w:br/>
        <w:t>В качестве аргументов он принимает </w:t>
      </w:r>
      <w:r w:rsidRPr="005D2DE0">
        <w:rPr>
          <w:i/>
          <w:iCs/>
        </w:rPr>
        <w:t>регулярное выражение</w:t>
      </w:r>
      <w:r w:rsidRPr="005D2DE0">
        <w:t> и </w:t>
      </w:r>
      <w:r w:rsidRPr="005D2DE0">
        <w:rPr>
          <w:i/>
          <w:iCs/>
        </w:rPr>
        <w:t>строку замены</w:t>
      </w:r>
      <w:r w:rsidRPr="005D2DE0">
        <w:t>.</w:t>
      </w:r>
    </w:p>
    <w:p w:rsidR="005D2DE0" w:rsidRPr="005D2DE0" w:rsidRDefault="005D2DE0" w:rsidP="00317054">
      <w:pPr>
        <w:pStyle w:val="af1"/>
      </w:pPr>
      <w:r w:rsidRPr="005D2DE0">
        <w:t>var myString = "This is just test string";</w:t>
      </w:r>
      <w:r w:rsidRPr="005D2DE0">
        <w:br/>
        <w:t>result = myString.replace(/is/,"as");</w:t>
      </w:r>
    </w:p>
    <w:p w:rsidR="005D2DE0" w:rsidRPr="005D2DE0" w:rsidRDefault="005D2DE0" w:rsidP="005D2DE0">
      <w:pPr>
        <w:pStyle w:val="aa"/>
      </w:pPr>
    </w:p>
    <w:p w:rsidR="005D2DE0" w:rsidRPr="005D2DE0" w:rsidRDefault="005D2DE0" w:rsidP="005D2DE0">
      <w:pPr>
        <w:pStyle w:val="aa"/>
      </w:pPr>
      <w:r w:rsidRPr="005D2DE0">
        <w:t>Данный пример заменит первое найденное соответствие шаблону ("is") на подстроку "as", в результате в переменной result окажется строка  "</w:t>
      </w:r>
      <w:r w:rsidRPr="005D2DE0">
        <w:rPr>
          <w:i/>
          <w:iCs/>
        </w:rPr>
        <w:t>Th</w:t>
      </w:r>
      <w:r w:rsidRPr="00317054">
        <w:rPr>
          <w:rStyle w:val="af0"/>
        </w:rPr>
        <w:t>as</w:t>
      </w:r>
      <w:r w:rsidRPr="005D2DE0">
        <w:rPr>
          <w:i/>
          <w:iCs/>
        </w:rPr>
        <w:t> is just test string</w:t>
      </w:r>
      <w:r w:rsidRPr="005D2DE0">
        <w:t>".</w:t>
      </w:r>
    </w:p>
    <w:p w:rsidR="005D2DE0" w:rsidRPr="005D2DE0" w:rsidRDefault="005D2DE0" w:rsidP="005D2DE0">
      <w:pPr>
        <w:pStyle w:val="aa"/>
      </w:pPr>
      <w:r w:rsidRPr="005D2DE0">
        <w:t>Нужно отметить, что этот метод поддерживает глобальный поиск и при использовании флага "g" поменяет все найденные соответствия.</w:t>
      </w:r>
    </w:p>
    <w:p w:rsidR="005D2DE0" w:rsidRPr="005D2DE0" w:rsidRDefault="005D2DE0" w:rsidP="00317054">
      <w:pPr>
        <w:pStyle w:val="af1"/>
      </w:pPr>
      <w:r w:rsidRPr="005D2DE0">
        <w:t>var myString = "This is just test string";</w:t>
      </w:r>
      <w:r w:rsidRPr="005D2DE0">
        <w:br/>
        <w:t>result = myString.replace(/is/g,"us");</w:t>
      </w:r>
    </w:p>
    <w:p w:rsidR="005D2DE0" w:rsidRPr="005D2DE0" w:rsidRDefault="005D2DE0" w:rsidP="005D2DE0">
      <w:pPr>
        <w:pStyle w:val="aa"/>
      </w:pPr>
      <w:r w:rsidRPr="005D2DE0">
        <w:br/>
        <w:t>В этом примере в переменной result окажется строка  "</w:t>
      </w:r>
      <w:r w:rsidRPr="005D2DE0">
        <w:rPr>
          <w:i/>
          <w:iCs/>
        </w:rPr>
        <w:t>Th</w:t>
      </w:r>
      <w:r w:rsidRPr="00317054">
        <w:rPr>
          <w:rStyle w:val="af0"/>
        </w:rPr>
        <w:t>us</w:t>
      </w:r>
      <w:r w:rsidRPr="005D2DE0">
        <w:rPr>
          <w:i/>
          <w:iCs/>
        </w:rPr>
        <w:t> </w:t>
      </w:r>
      <w:r w:rsidRPr="00317054">
        <w:rPr>
          <w:rStyle w:val="af0"/>
        </w:rPr>
        <w:t>us</w:t>
      </w:r>
      <w:r w:rsidRPr="005D2DE0">
        <w:rPr>
          <w:i/>
          <w:iCs/>
        </w:rPr>
        <w:t> just test string</w:t>
      </w:r>
      <w:r w:rsidRPr="005D2DE0">
        <w:t>".</w:t>
      </w:r>
    </w:p>
    <w:p w:rsidR="005D2DE0" w:rsidRPr="005D2DE0" w:rsidRDefault="005D2DE0" w:rsidP="005D2DE0">
      <w:pPr>
        <w:pStyle w:val="aa"/>
      </w:pPr>
      <w:r w:rsidRPr="005D2DE0">
        <w:t>Еще необходимо также отметить, что в качестве второго аргумента метода replace() может использоваться </w:t>
      </w:r>
      <w:r w:rsidRPr="005D2DE0">
        <w:rPr>
          <w:b/>
          <w:bCs/>
        </w:rPr>
        <w:t>функция</w:t>
      </w:r>
      <w:r w:rsidRPr="005D2DE0">
        <w:t>, в этом случае мы получим возможность динамического изменения строки замены. </w:t>
      </w:r>
      <w:r w:rsidRPr="005D2DE0">
        <w:br/>
      </w:r>
    </w:p>
    <w:p w:rsidR="005D2DE0" w:rsidRPr="005D2DE0" w:rsidRDefault="005D2DE0" w:rsidP="005D2DE0">
      <w:pPr>
        <w:pStyle w:val="aa"/>
      </w:pPr>
      <w:r w:rsidRPr="005D2DE0">
        <w:t>Если в качестве второго аргумента окажется </w:t>
      </w:r>
      <w:r w:rsidRPr="005D2DE0">
        <w:rPr>
          <w:b/>
          <w:bCs/>
        </w:rPr>
        <w:t>не регулярное выражение</w:t>
      </w:r>
      <w:r w:rsidRPr="005D2DE0">
        <w:t>, то он будет также как и у метода search() преобразован в регулярное выражение с помощью конструктора RegExp. А если второй аргумент вовсе забыть указать, то будет произведена замена всех найденных совпадений на </w:t>
      </w:r>
      <w:r w:rsidRPr="005D2DE0">
        <w:rPr>
          <w:i/>
          <w:iCs/>
        </w:rPr>
        <w:t>Undefined.</w:t>
      </w:r>
    </w:p>
    <w:p w:rsidR="00317054" w:rsidRPr="00317054" w:rsidRDefault="00317054" w:rsidP="00317054">
      <w:pPr>
        <w:pStyle w:val="3"/>
        <w:rPr>
          <w:noProof/>
        </w:rPr>
      </w:pPr>
      <w:r w:rsidRPr="00317054">
        <w:rPr>
          <w:noProof/>
        </w:rPr>
        <w:t>match().</w:t>
      </w:r>
    </w:p>
    <w:p w:rsidR="00317054" w:rsidRPr="00317054" w:rsidRDefault="00317054" w:rsidP="00317054">
      <w:pPr>
        <w:pStyle w:val="aa"/>
      </w:pPr>
      <w:r w:rsidRPr="00317054">
        <w:t>Он принимает в качестве аргумента регулярное выражение (или преобразовывает в него аргумент подобно предыдущим методам), а в качестве результата возвращает </w:t>
      </w:r>
      <w:r w:rsidRPr="00317054">
        <w:rPr>
          <w:b/>
          <w:bCs/>
        </w:rPr>
        <w:t>массив</w:t>
      </w:r>
      <w:r w:rsidRPr="00317054">
        <w:t> всех найденных соответствий.</w:t>
      </w:r>
    </w:p>
    <w:p w:rsidR="00317054" w:rsidRPr="00317054" w:rsidRDefault="00317054" w:rsidP="00317054">
      <w:pPr>
        <w:pStyle w:val="af1"/>
      </w:pPr>
      <w:r w:rsidRPr="00317054">
        <w:t>var myString = "У дедушки в деревне было 12 яблонь, 5 кустов смородины, 10 кур и 33 коровы";</w:t>
      </w:r>
      <w:r w:rsidRPr="00317054">
        <w:br/>
        <w:t>result = myString.match(/\d{2}/g);</w:t>
      </w:r>
    </w:p>
    <w:p w:rsidR="00317054" w:rsidRPr="00317054" w:rsidRDefault="00317054" w:rsidP="00317054">
      <w:pPr>
        <w:pStyle w:val="aa"/>
      </w:pPr>
      <w:r w:rsidRPr="00317054">
        <w:t>В данном примере мы записали в регулярное выражение обозначение цифры "\d", указали что ищем её двойное повторение "{2}" и включили флаг глобального поиска "g". В результате в переменной result окажется массив [12, 10, 33].</w:t>
      </w:r>
    </w:p>
    <w:p w:rsidR="00317054" w:rsidRPr="00317054" w:rsidRDefault="00317054" w:rsidP="00317054">
      <w:pPr>
        <w:pStyle w:val="aa"/>
      </w:pPr>
    </w:p>
    <w:p w:rsidR="00317054" w:rsidRPr="00317054" w:rsidRDefault="00317054" w:rsidP="00317054">
      <w:pPr>
        <w:pStyle w:val="aa"/>
      </w:pPr>
      <w:r w:rsidRPr="00317054">
        <w:t>Однако если флаг глобального поиска не будет указан, то в массив попадет только первое совпадение, оно запишется нулевым элементом. Остальными элементами массива будут подстроки, соответствующие всем подвыражениям, если таковые имеются.</w:t>
      </w:r>
    </w:p>
    <w:p w:rsidR="00317054" w:rsidRPr="005D2DE0" w:rsidRDefault="00D13452" w:rsidP="00D13452">
      <w:pPr>
        <w:pStyle w:val="af1"/>
        <w:rPr>
          <w:lang w:val="en-US"/>
        </w:rPr>
      </w:pPr>
      <w:r w:rsidRPr="00D13452">
        <w:rPr>
          <w:lang w:val="en-US"/>
        </w:rPr>
        <w:t>["12", index: 25, input: "У дедушки в деревне было 12 яблонь, 5 кустов смородины, 10 кур и 33 коровы"]</w:t>
      </w:r>
    </w:p>
    <w:p w:rsidR="00D13452" w:rsidRPr="00D13452" w:rsidRDefault="00D13452" w:rsidP="00D13452">
      <w:pPr>
        <w:pStyle w:val="3"/>
      </w:pPr>
      <w:r w:rsidRPr="00D13452">
        <w:t>split()</w:t>
      </w:r>
    </w:p>
    <w:p w:rsidR="00D13452" w:rsidRPr="00D13452" w:rsidRDefault="00D13452" w:rsidP="00D13452">
      <w:pPr>
        <w:pStyle w:val="aa"/>
      </w:pPr>
      <w:r w:rsidRPr="00D13452">
        <w:t>Он разбивает строку на массив подстрок, используя в качестве разделителя содержимое аргумента, которое в том числе может быть и регулярным выражением. Например, использовав в качестве разделителя два слэша можно отделить в веб-адресе протокол от собственно наименования сайта:</w:t>
      </w:r>
    </w:p>
    <w:p w:rsidR="00D13452" w:rsidRPr="00D13452" w:rsidRDefault="00D13452" w:rsidP="00D13452">
      <w:pPr>
        <w:pStyle w:val="af1"/>
        <w:rPr>
          <w:shd w:val="clear" w:color="auto" w:fill="D9D9D9" w:themeFill="background1" w:themeFillShade="D9"/>
          <w:lang w:val="en-US"/>
        </w:rPr>
      </w:pPr>
      <w:r w:rsidRPr="00D13452">
        <w:rPr>
          <w:shd w:val="clear" w:color="auto" w:fill="D9D9D9" w:themeFill="background1" w:themeFillShade="D9"/>
        </w:rPr>
        <w:t>var myString = "http://www.example.com/download/pictures";</w:t>
      </w:r>
      <w:r w:rsidRPr="00D13452">
        <w:rPr>
          <w:shd w:val="clear" w:color="auto" w:fill="D9D9D9" w:themeFill="background1" w:themeFillShade="D9"/>
        </w:rPr>
        <w:br/>
        <w:t>result = myString.split(/\</w:t>
      </w:r>
      <w:r w:rsidRPr="00D13452">
        <w:rPr>
          <w:rStyle w:val="af0"/>
        </w:rPr>
        <w:t>/</w:t>
      </w:r>
      <w:r w:rsidRPr="00D13452">
        <w:rPr>
          <w:shd w:val="clear" w:color="auto" w:fill="D9D9D9" w:themeFill="background1" w:themeFillShade="D9"/>
        </w:rPr>
        <w:t>{2}/g);</w:t>
      </w:r>
      <w:r>
        <w:rPr>
          <w:shd w:val="clear" w:color="auto" w:fill="D9D9D9" w:themeFill="background1" w:themeFillShade="D9"/>
          <w:lang w:val="en-US"/>
        </w:rPr>
        <w:t xml:space="preserve"> </w:t>
      </w:r>
      <w:r>
        <w:rPr>
          <w:shd w:val="clear" w:color="auto" w:fill="D9D9D9" w:themeFill="background1" w:themeFillShade="D9"/>
          <w:lang w:val="en-US"/>
        </w:rPr>
        <w:tab/>
      </w:r>
      <w:r w:rsidRPr="00D13452">
        <w:rPr>
          <w:shd w:val="clear" w:color="auto" w:fill="D9D9D9" w:themeFill="background1" w:themeFillShade="D9"/>
          <w:lang w:val="en-US"/>
        </w:rPr>
        <w:t>// ["http:", "www.example.com/download/pictures"]</w:t>
      </w:r>
    </w:p>
    <w:p w:rsidR="00D13452" w:rsidRPr="00D13452" w:rsidRDefault="00D13452" w:rsidP="00D13452">
      <w:pPr>
        <w:pStyle w:val="aa"/>
        <w:rPr>
          <w:rFonts w:ascii="Consolas" w:hAnsi="Consolas"/>
          <w:sz w:val="16"/>
          <w:shd w:val="clear" w:color="auto" w:fill="D9D9D9" w:themeFill="background1" w:themeFillShade="D9"/>
        </w:rPr>
      </w:pPr>
    </w:p>
    <w:p w:rsidR="00D13452" w:rsidRPr="00084E9C" w:rsidRDefault="00D13452" w:rsidP="00084E9C">
      <w:pPr>
        <w:pStyle w:val="aa"/>
      </w:pPr>
      <w:r w:rsidRPr="00084E9C">
        <w:t>Результатом данного выражения станет массив из двух элементов: "http:" и  "www.example.com/download/pictures"</w:t>
      </w:r>
    </w:p>
    <w:p w:rsidR="00D13452" w:rsidRPr="00084E9C" w:rsidRDefault="00D13452" w:rsidP="00084E9C">
      <w:pPr>
        <w:pStyle w:val="aa"/>
      </w:pPr>
      <w:r w:rsidRPr="00084E9C">
        <w:t>Таким же образом, например, можно разбить на массив строку состоящую из цифр:</w:t>
      </w:r>
    </w:p>
    <w:p w:rsidR="00D13452" w:rsidRPr="00084E9C" w:rsidRDefault="00D13452" w:rsidP="00084E9C">
      <w:pPr>
        <w:pStyle w:val="af1"/>
        <w:rPr>
          <w:shd w:val="clear" w:color="auto" w:fill="D9D9D9" w:themeFill="background1" w:themeFillShade="D9"/>
          <w:lang w:val="en-US"/>
        </w:rPr>
      </w:pPr>
      <w:r w:rsidRPr="00D13452">
        <w:rPr>
          <w:shd w:val="clear" w:color="auto" w:fill="D9D9D9" w:themeFill="background1" w:themeFillShade="D9"/>
        </w:rPr>
        <w:t>var myString = "</w:t>
      </w:r>
      <w:r w:rsidRPr="00084E9C">
        <w:rPr>
          <w:rStyle w:val="af2"/>
        </w:rPr>
        <w:t>1234567890987654321"</w:t>
      </w:r>
      <w:r w:rsidRPr="00084E9C">
        <w:rPr>
          <w:rStyle w:val="af2"/>
        </w:rPr>
        <w:br/>
        <w:t xml:space="preserve">result = myString.split(/\B/g); </w:t>
      </w:r>
      <w:r w:rsidRPr="00084E9C">
        <w:rPr>
          <w:rStyle w:val="af2"/>
        </w:rPr>
        <w:tab/>
      </w:r>
      <w:r w:rsidRPr="00084E9C">
        <w:rPr>
          <w:rStyle w:val="af2"/>
        </w:rPr>
        <w:tab/>
      </w:r>
    </w:p>
    <w:p w:rsidR="00D13452" w:rsidRPr="00D13452" w:rsidRDefault="00D13452" w:rsidP="00D13452">
      <w:pPr>
        <w:pStyle w:val="aa"/>
        <w:rPr>
          <w:rFonts w:ascii="Consolas" w:hAnsi="Consolas"/>
          <w:sz w:val="16"/>
          <w:shd w:val="clear" w:color="auto" w:fill="D9D9D9" w:themeFill="background1" w:themeFillShade="D9"/>
        </w:rPr>
      </w:pPr>
    </w:p>
    <w:p w:rsidR="00D13452" w:rsidRPr="00084E9C" w:rsidRDefault="00D13452" w:rsidP="00084E9C">
      <w:pPr>
        <w:pStyle w:val="aa"/>
      </w:pPr>
      <w:r w:rsidRPr="00084E9C">
        <w:t>Используя в качестве разделителя определение символа, не являющегося границей слова (странное решение, но почему нет) получим в переменной result массив  [1, 2, 3, 4, 5, 6, 7, 8, 9, 0, 9, 8, 7, 6, 5, 4, 3, 2, 1].</w:t>
      </w:r>
    </w:p>
    <w:p w:rsidR="00B64572" w:rsidRDefault="00B64572" w:rsidP="00B64572">
      <w:pPr>
        <w:pStyle w:val="3"/>
        <w:rPr>
          <w:rStyle w:val="30"/>
          <w:lang w:val="en-US"/>
        </w:rPr>
      </w:pPr>
      <w:r w:rsidRPr="00B64572">
        <w:rPr>
          <w:rStyle w:val="30"/>
        </w:rPr>
        <w:t>RegExp</w:t>
      </w:r>
    </w:p>
    <w:p w:rsidR="00E03663" w:rsidRPr="00B64572" w:rsidRDefault="00E03663" w:rsidP="00B64572">
      <w:pPr>
        <w:pStyle w:val="aa"/>
      </w:pPr>
      <w:r w:rsidRPr="00B64572">
        <w:t>Во второй части урока мы более внимательно рассмотрим объект RegExp - его свойства, методы и конструктор.</w:t>
      </w:r>
    </w:p>
    <w:p w:rsidR="00E03663" w:rsidRPr="00B64572" w:rsidRDefault="00E03663" w:rsidP="00B64572">
      <w:pPr>
        <w:pStyle w:val="aa"/>
      </w:pPr>
      <w:r w:rsidRPr="00B64572">
        <w:t>Начнем с конструктора. Как вы помните, конструктор, это метод, который принимает на вход некоторый аргумент, а на выходе создает объект необходимого вида.</w:t>
      </w:r>
    </w:p>
    <w:p w:rsidR="00E03663" w:rsidRPr="00B64572" w:rsidRDefault="00E03663" w:rsidP="00B64572">
      <w:pPr>
        <w:pStyle w:val="aa"/>
      </w:pPr>
      <w:r w:rsidRPr="00B64572">
        <w:t>Конструктор RegExp может принимать на вход строку, содержимое которой будет преобразовано в регулярное выражение. В строке должно быть содержимое регулярного выражения, т.е. тот текст, который обычно находится между двух слэшей.</w:t>
      </w:r>
    </w:p>
    <w:p w:rsidR="00E03663" w:rsidRPr="00B64572" w:rsidRDefault="00E03663" w:rsidP="00B64572">
      <w:pPr>
        <w:pStyle w:val="af1"/>
      </w:pPr>
      <w:r w:rsidRPr="00B64572">
        <w:t>var myPattern = new RegExp("q$");        // Создаем шаблон, находящий букву "q" в конце строки</w:t>
      </w:r>
    </w:p>
    <w:p w:rsidR="00E03663" w:rsidRPr="00B64572" w:rsidRDefault="00E03663" w:rsidP="00B64572">
      <w:pPr>
        <w:pStyle w:val="aa"/>
      </w:pPr>
      <w:r w:rsidRPr="00B64572">
        <w:t>Также в конструктор можно передать второй, необязательный аргумент, в котором можно указать флаги. Например:</w:t>
      </w:r>
    </w:p>
    <w:p w:rsidR="00E03663" w:rsidRPr="00B64572" w:rsidRDefault="00E03663" w:rsidP="00B64572">
      <w:pPr>
        <w:pStyle w:val="af1"/>
      </w:pPr>
      <w:r w:rsidRPr="00B64572">
        <w:t>var myPattern = new RegExp("q$","g");    // Создаем такой же шаблон, но добавляем флаг глобального поиска</w:t>
      </w:r>
    </w:p>
    <w:p w:rsidR="00E03663" w:rsidRDefault="00E03663" w:rsidP="00B64572">
      <w:pPr>
        <w:pStyle w:val="aa"/>
        <w:rPr>
          <w:lang w:val="en-US"/>
        </w:rPr>
      </w:pPr>
      <w:r w:rsidRPr="00B64572">
        <w:t>Важный момент! Если в тексте присутствует символ обратного слэша "\", то его необходимо предварять таким же символом (т.е. писать "\\"), поскольку, как мы помним, обратный слэш используется в регулярных выражениях для указания управляющих символов.</w:t>
      </w:r>
    </w:p>
    <w:p w:rsidR="00B64572" w:rsidRPr="00B64572" w:rsidRDefault="00B64572" w:rsidP="00B64572">
      <w:pPr>
        <w:pStyle w:val="aa"/>
        <w:rPr>
          <w:lang w:val="en-US"/>
        </w:rPr>
      </w:pPr>
    </w:p>
    <w:p w:rsidR="00B64572" w:rsidRPr="00C44D8E" w:rsidRDefault="00B64572" w:rsidP="00B64572">
      <w:pPr>
        <w:pStyle w:val="aa"/>
        <w:rPr>
          <w:b/>
        </w:rPr>
      </w:pPr>
      <w:r w:rsidRPr="00C44D8E">
        <w:rPr>
          <w:b/>
        </w:rPr>
        <w:lastRenderedPageBreak/>
        <w:t>Объект RegExp в JavaScript имеет следующие свойства:</w:t>
      </w:r>
    </w:p>
    <w:p w:rsidR="00B64572" w:rsidRPr="00B64572" w:rsidRDefault="00B64572" w:rsidP="00B64572">
      <w:pPr>
        <w:pStyle w:val="af1"/>
      </w:pPr>
      <w:r w:rsidRPr="00B64572">
        <w:t>source - собственно текст регулярного выражения</w:t>
      </w:r>
      <w:r w:rsidRPr="00B64572">
        <w:br/>
        <w:t>ignoreCase - логическое значение обозначающее наличие флага "i", доступно только для чтения</w:t>
      </w:r>
      <w:r w:rsidRPr="00B64572">
        <w:br/>
        <w:t>global - логическое значение обозначающее наличие флага "g",  доступно только для чтения </w:t>
      </w:r>
      <w:r w:rsidRPr="00B64572">
        <w:br/>
        <w:t>multiline - логическое значение обозначающее наличие флага "m",  доступно только для чтения </w:t>
      </w:r>
      <w:r w:rsidRPr="00B64572">
        <w:br/>
        <w:t>lastIndex - счетчик, указывающий, с какой позиции в строке начинать поиск</w:t>
      </w:r>
    </w:p>
    <w:p w:rsidR="00D13452" w:rsidRDefault="00D13452" w:rsidP="00B64572">
      <w:pPr>
        <w:pStyle w:val="aa"/>
        <w:rPr>
          <w:rStyle w:val="af2"/>
          <w:lang w:val="en-US"/>
        </w:rPr>
      </w:pPr>
    </w:p>
    <w:p w:rsidR="00B64572" w:rsidRPr="00B64572" w:rsidRDefault="00B64572" w:rsidP="00B64572">
      <w:pPr>
        <w:pStyle w:val="aa"/>
        <w:rPr>
          <w:b/>
        </w:rPr>
      </w:pPr>
      <w:r w:rsidRPr="00B64572">
        <w:rPr>
          <w:b/>
        </w:rPr>
        <w:t>Методов у объекта RegExp всего два :</w:t>
      </w:r>
    </w:p>
    <w:p w:rsidR="00B64572" w:rsidRPr="00C44D8E" w:rsidRDefault="00B64572" w:rsidP="00C44D8E">
      <w:pPr>
        <w:pStyle w:val="aa"/>
      </w:pPr>
      <w:r w:rsidRPr="00C44D8E">
        <w:rPr>
          <w:b/>
        </w:rPr>
        <w:t>exec(text)</w:t>
      </w:r>
      <w:r w:rsidRPr="00C44D8E">
        <w:t xml:space="preserve"> - выполнение поиска в строке, указанной в качестве параметра, возвращает массив найденных соответствий.</w:t>
      </w:r>
      <w:r w:rsidRPr="00C44D8E">
        <w:br/>
      </w:r>
      <w:r w:rsidRPr="00C44D8E">
        <w:rPr>
          <w:b/>
        </w:rPr>
        <w:t>test(text)</w:t>
      </w:r>
      <w:r w:rsidRPr="00C44D8E">
        <w:t xml:space="preserve"> - проверка соответствия регулярному выражению, возвращает true\false.</w:t>
      </w:r>
    </w:p>
    <w:p w:rsidR="00B64572" w:rsidRPr="00C44D8E" w:rsidRDefault="00B64572" w:rsidP="00C44D8E">
      <w:pPr>
        <w:pStyle w:val="aa"/>
      </w:pPr>
      <w:r w:rsidRPr="00C44D8E">
        <w:rPr>
          <w:b/>
        </w:rPr>
        <w:t>Метод exec()</w:t>
      </w:r>
      <w:r w:rsidRPr="00C44D8E">
        <w:t xml:space="preserve"> выполняет регулярное выражение по отношению к строке-аргументу, результатом его работы является массив, в который попадают соответствия. Если соответствий не найдено, то результатом будет null. А если соответствие есть, то оно попадает в массив нулевым элементом, при этом свойство lastIndex объекта сместится на позицию, следующую непосредственно за найденной подстрокой.</w:t>
      </w:r>
    </w:p>
    <w:p w:rsidR="00B64572" w:rsidRPr="00B64572" w:rsidRDefault="00B64572" w:rsidP="00B64572">
      <w:pPr>
        <w:pStyle w:val="aa"/>
      </w:pPr>
      <w:r w:rsidRPr="00B64572">
        <w:t>Давайте рассмотрим на примере :</w:t>
      </w:r>
    </w:p>
    <w:p w:rsidR="00B64572" w:rsidRPr="00B64572" w:rsidRDefault="00B64572" w:rsidP="00B64572">
      <w:pPr>
        <w:pStyle w:val="af1"/>
        <w:rPr>
          <w:shd w:val="clear" w:color="auto" w:fill="D9D9D9" w:themeFill="background1" w:themeFillShade="D9"/>
        </w:rPr>
      </w:pPr>
      <w:r w:rsidRPr="00B64572">
        <w:rPr>
          <w:shd w:val="clear" w:color="auto" w:fill="D9D9D9" w:themeFill="background1" w:themeFillShade="D9"/>
        </w:rPr>
        <w:t>var myString = "This</w:t>
      </w:r>
      <w:r w:rsidRPr="00C44D8E">
        <w:rPr>
          <w:rStyle w:val="af0"/>
        </w:rPr>
        <w:t xml:space="preserve"> </w:t>
      </w:r>
      <w:r w:rsidRPr="00B64572">
        <w:rPr>
          <w:shd w:val="clear" w:color="auto" w:fill="D9D9D9" w:themeFill="background1" w:themeFillShade="D9"/>
        </w:rPr>
        <w:t>is just a test text";  // Задаем строку для поиска</w:t>
      </w:r>
    </w:p>
    <w:p w:rsidR="00B64572" w:rsidRPr="00B64572" w:rsidRDefault="00B64572" w:rsidP="00B64572">
      <w:pPr>
        <w:pStyle w:val="af1"/>
        <w:rPr>
          <w:shd w:val="clear" w:color="auto" w:fill="D9D9D9" w:themeFill="background1" w:themeFillShade="D9"/>
        </w:rPr>
      </w:pPr>
      <w:r w:rsidRPr="00B64572">
        <w:rPr>
          <w:shd w:val="clear" w:color="auto" w:fill="D9D9D9" w:themeFill="background1" w:themeFillShade="D9"/>
        </w:rPr>
        <w:t>var myPattern = /te|is/g;                   // Задаем шаблон - либо "te" либо "is"</w:t>
      </w:r>
    </w:p>
    <w:p w:rsidR="00B64572" w:rsidRPr="00B64572" w:rsidRDefault="00B64572" w:rsidP="00B64572">
      <w:pPr>
        <w:pStyle w:val="af1"/>
        <w:rPr>
          <w:shd w:val="clear" w:color="auto" w:fill="D9D9D9" w:themeFill="background1" w:themeFillShade="D9"/>
        </w:rPr>
      </w:pPr>
    </w:p>
    <w:p w:rsidR="00B64572" w:rsidRPr="00B64572" w:rsidRDefault="00B64572" w:rsidP="00B64572">
      <w:pPr>
        <w:pStyle w:val="af1"/>
        <w:rPr>
          <w:shd w:val="clear" w:color="auto" w:fill="D9D9D9" w:themeFill="background1" w:themeFillShade="D9"/>
        </w:rPr>
      </w:pPr>
      <w:r w:rsidRPr="00B64572">
        <w:rPr>
          <w:shd w:val="clear" w:color="auto" w:fill="D9D9D9" w:themeFill="background1" w:themeFillShade="D9"/>
        </w:rPr>
        <w:t xml:space="preserve">result = myPattern.exec(myString);          </w:t>
      </w:r>
      <w:r w:rsidRPr="00B64572">
        <w:rPr>
          <w:shd w:val="clear" w:color="auto" w:fill="D9D9D9" w:themeFill="background1" w:themeFillShade="D9"/>
        </w:rPr>
        <w:br/>
      </w:r>
    </w:p>
    <w:p w:rsidR="00B64572" w:rsidRPr="00B64572" w:rsidRDefault="00B64572" w:rsidP="00B64572">
      <w:pPr>
        <w:pStyle w:val="af1"/>
        <w:rPr>
          <w:shd w:val="clear" w:color="auto" w:fill="D9D9D9" w:themeFill="background1" w:themeFillShade="D9"/>
        </w:rPr>
      </w:pPr>
      <w:r w:rsidRPr="00B64572">
        <w:rPr>
          <w:shd w:val="clear" w:color="auto" w:fill="D9D9D9" w:themeFill="background1" w:themeFillShade="D9"/>
        </w:rPr>
        <w:t>//result будет равен "is" - первому совпадению шаблона, свойство lastIndex примет значение 4</w:t>
      </w:r>
      <w:r w:rsidRPr="00B64572">
        <w:rPr>
          <w:shd w:val="clear" w:color="auto" w:fill="D9D9D9" w:themeFill="background1" w:themeFillShade="D9"/>
        </w:rPr>
        <w:br/>
      </w:r>
    </w:p>
    <w:p w:rsidR="00B64572" w:rsidRPr="00B64572" w:rsidRDefault="00B64572" w:rsidP="00B64572">
      <w:pPr>
        <w:pStyle w:val="af1"/>
        <w:rPr>
          <w:shd w:val="clear" w:color="auto" w:fill="D9D9D9" w:themeFill="background1" w:themeFillShade="D9"/>
        </w:rPr>
      </w:pPr>
      <w:r w:rsidRPr="00B64572">
        <w:rPr>
          <w:shd w:val="clear" w:color="auto" w:fill="D9D9D9" w:themeFill="background1" w:themeFillShade="D9"/>
        </w:rPr>
        <w:t>result = myPattern.exec(myString); //result == "is" - второму совпадению шаблона, lastIndex == 7</w:t>
      </w:r>
    </w:p>
    <w:p w:rsidR="00B64572" w:rsidRPr="00B64572" w:rsidRDefault="00B64572" w:rsidP="00B64572">
      <w:pPr>
        <w:pStyle w:val="af1"/>
        <w:rPr>
          <w:shd w:val="clear" w:color="auto" w:fill="D9D9D9" w:themeFill="background1" w:themeFillShade="D9"/>
        </w:rPr>
      </w:pPr>
      <w:r w:rsidRPr="00B64572">
        <w:rPr>
          <w:shd w:val="clear" w:color="auto" w:fill="D9D9D9" w:themeFill="background1" w:themeFillShade="D9"/>
        </w:rPr>
        <w:t>result = myPattern.exec(myString); //result == "te" - третьему совпадению шаблона, lastIndex == 17</w:t>
      </w:r>
    </w:p>
    <w:p w:rsidR="00B64572" w:rsidRPr="00B64572" w:rsidRDefault="00B64572" w:rsidP="00B64572">
      <w:pPr>
        <w:pStyle w:val="aa"/>
        <w:rPr>
          <w:rFonts w:ascii="Consolas" w:hAnsi="Consolas"/>
          <w:sz w:val="16"/>
          <w:shd w:val="clear" w:color="auto" w:fill="D9D9D9" w:themeFill="background1" w:themeFillShade="D9"/>
        </w:rPr>
      </w:pPr>
      <w:r w:rsidRPr="00B64572">
        <w:rPr>
          <w:rFonts w:ascii="Consolas" w:hAnsi="Consolas"/>
          <w:sz w:val="16"/>
          <w:shd w:val="clear" w:color="auto" w:fill="D9D9D9" w:themeFill="background1" w:themeFillShade="D9"/>
        </w:rPr>
        <w:t>result = myPattern.exec(myString); //result == "te" - четвертому совпадению шаблона, lastIndex == 22</w:t>
      </w:r>
    </w:p>
    <w:p w:rsidR="00B64572" w:rsidRPr="00B64572" w:rsidRDefault="00B64572" w:rsidP="00B64572">
      <w:pPr>
        <w:pStyle w:val="aa"/>
        <w:rPr>
          <w:rFonts w:ascii="Consolas" w:hAnsi="Consolas"/>
          <w:sz w:val="16"/>
          <w:shd w:val="clear" w:color="auto" w:fill="D9D9D9" w:themeFill="background1" w:themeFillShade="D9"/>
        </w:rPr>
      </w:pPr>
    </w:p>
    <w:p w:rsidR="00B64572" w:rsidRPr="00B64572" w:rsidRDefault="00B64572" w:rsidP="00B64572">
      <w:pPr>
        <w:pStyle w:val="aa"/>
      </w:pPr>
      <w:r w:rsidRPr="00B64572">
        <w:t>В этом примере мы четыре раза подряд вызываем метод exec(), каждый раз он сдвигает указатель начала поиска на позицию, следующую за найденным совпадением и присваивает переменной result само найденное совпадение.</w:t>
      </w:r>
    </w:p>
    <w:p w:rsidR="00B64572" w:rsidRDefault="00B64572" w:rsidP="00B64572">
      <w:pPr>
        <w:pStyle w:val="aa"/>
        <w:rPr>
          <w:rStyle w:val="af2"/>
          <w:lang w:val="en-US"/>
        </w:rPr>
      </w:pPr>
    </w:p>
    <w:p w:rsidR="00C44D8E" w:rsidRDefault="00C44D8E" w:rsidP="00B64572">
      <w:pPr>
        <w:pStyle w:val="aa"/>
        <w:rPr>
          <w:rStyle w:val="af2"/>
          <w:lang w:val="en-US"/>
        </w:rPr>
      </w:pPr>
    </w:p>
    <w:p w:rsidR="00C44D8E" w:rsidRPr="00C44D8E" w:rsidRDefault="00C44D8E" w:rsidP="00C44D8E">
      <w:pPr>
        <w:pStyle w:val="aa"/>
      </w:pPr>
      <w:r w:rsidRPr="00C44D8E">
        <w:rPr>
          <w:b/>
        </w:rPr>
        <w:t>Метод test()</w:t>
      </w:r>
      <w:r w:rsidRPr="00C44D8E">
        <w:t xml:space="preserve"> выполняет регулярное выражение по отношению к строке-аргументу, результатом его работы является логическое значение - true если совпадение есть, и false если нет. Свойство lastIndex объекта также как и у метода exec() сместится на позицию, следующую непосредственно за найденной подстрокой.</w:t>
      </w:r>
    </w:p>
    <w:p w:rsidR="00C44D8E" w:rsidRPr="00C44D8E" w:rsidRDefault="00C44D8E" w:rsidP="00C44D8E">
      <w:pPr>
        <w:pStyle w:val="aa"/>
      </w:pPr>
      <w:r w:rsidRPr="00C44D8E">
        <w:t>Важный момент! Если совпадение не найдено, то lastIndex будет смещен на позицию 0 и поиск можно будет начинать сначала.</w:t>
      </w:r>
    </w:p>
    <w:p w:rsidR="00C44D8E" w:rsidRPr="00C44D8E" w:rsidRDefault="00C44D8E" w:rsidP="00C44D8E">
      <w:pPr>
        <w:pStyle w:val="aa"/>
      </w:pPr>
      <w:r w:rsidRPr="00C44D8E">
        <w:t>Давайте рассмотрим на таком же примере :</w:t>
      </w:r>
    </w:p>
    <w:p w:rsidR="00C44D8E" w:rsidRPr="00C44D8E" w:rsidRDefault="00C44D8E" w:rsidP="00C44D8E">
      <w:pPr>
        <w:pStyle w:val="af1"/>
        <w:rPr>
          <w:shd w:val="clear" w:color="auto" w:fill="D9D9D9" w:themeFill="background1" w:themeFillShade="D9"/>
        </w:rPr>
      </w:pPr>
      <w:r w:rsidRPr="00C44D8E">
        <w:rPr>
          <w:shd w:val="clear" w:color="auto" w:fill="D9D9D9" w:themeFill="background1" w:themeFillShade="D9"/>
        </w:rPr>
        <w:t>var myString = "This is just a test text";  // Задаем строку для поиска</w:t>
      </w:r>
    </w:p>
    <w:p w:rsidR="00C44D8E" w:rsidRPr="00C44D8E" w:rsidRDefault="00C44D8E" w:rsidP="00C44D8E">
      <w:pPr>
        <w:pStyle w:val="af1"/>
        <w:rPr>
          <w:shd w:val="clear" w:color="auto" w:fill="D9D9D9" w:themeFill="background1" w:themeFillShade="D9"/>
        </w:rPr>
      </w:pPr>
      <w:r w:rsidRPr="00C44D8E">
        <w:rPr>
          <w:shd w:val="clear" w:color="auto" w:fill="D9D9D9" w:themeFill="background1" w:themeFillShade="D9"/>
        </w:rPr>
        <w:t>var myPattern = /te|is/g;                   // Задаем шаблон - либо "te" либо "is"</w:t>
      </w:r>
    </w:p>
    <w:p w:rsidR="00C44D8E" w:rsidRPr="00C44D8E" w:rsidRDefault="00C44D8E" w:rsidP="00C44D8E">
      <w:pPr>
        <w:pStyle w:val="af1"/>
        <w:rPr>
          <w:shd w:val="clear" w:color="auto" w:fill="D9D9D9" w:themeFill="background1" w:themeFillShade="D9"/>
        </w:rPr>
      </w:pPr>
    </w:p>
    <w:p w:rsidR="00C44D8E" w:rsidRPr="00C44D8E" w:rsidRDefault="00C44D8E" w:rsidP="00C44D8E">
      <w:pPr>
        <w:pStyle w:val="af1"/>
      </w:pPr>
      <w:r w:rsidRPr="00C44D8E">
        <w:rPr>
          <w:shd w:val="clear" w:color="auto" w:fill="D9D9D9" w:themeFill="background1" w:themeFillShade="D9"/>
        </w:rPr>
        <w:t>result = myPattern.test(myString</w:t>
      </w:r>
      <w:r w:rsidRPr="00C44D8E">
        <w:t xml:space="preserve">);          </w:t>
      </w:r>
      <w:r w:rsidRPr="00C44D8E">
        <w:br/>
      </w:r>
    </w:p>
    <w:p w:rsidR="00C44D8E" w:rsidRPr="00C44D8E" w:rsidRDefault="00C44D8E" w:rsidP="00C44D8E">
      <w:pPr>
        <w:pStyle w:val="af1"/>
      </w:pPr>
      <w:r w:rsidRPr="00C44D8E">
        <w:t>// result будет равен true, поскольку будет найдено первое совпадение, свойство lastIndex примет значение 4</w:t>
      </w:r>
      <w:r w:rsidRPr="00C44D8E">
        <w:br/>
      </w:r>
    </w:p>
    <w:p w:rsidR="00C44D8E" w:rsidRPr="00C44D8E" w:rsidRDefault="00C44D8E" w:rsidP="00C44D8E">
      <w:pPr>
        <w:pStyle w:val="af1"/>
      </w:pPr>
      <w:r w:rsidRPr="00C44D8E">
        <w:t>result = myPattern.test(myString); // result == true, lastIndex == 7</w:t>
      </w:r>
    </w:p>
    <w:p w:rsidR="00C44D8E" w:rsidRPr="00C44D8E" w:rsidRDefault="00C44D8E" w:rsidP="00C44D8E">
      <w:pPr>
        <w:pStyle w:val="af1"/>
      </w:pPr>
      <w:r w:rsidRPr="00C44D8E">
        <w:t>result = myPattern.test(myString); // result == true, lastIndex == 17</w:t>
      </w:r>
    </w:p>
    <w:p w:rsidR="00C44D8E" w:rsidRPr="00C44D8E" w:rsidRDefault="00C44D8E" w:rsidP="00C44D8E">
      <w:pPr>
        <w:pStyle w:val="af1"/>
      </w:pPr>
      <w:r w:rsidRPr="00C44D8E">
        <w:t>result = myPattern.test(myString); // result == true, lastIndex == 22</w:t>
      </w:r>
    </w:p>
    <w:p w:rsidR="00C44D8E" w:rsidRPr="00C44D8E" w:rsidRDefault="00C44D8E" w:rsidP="00C44D8E">
      <w:pPr>
        <w:pStyle w:val="af1"/>
      </w:pPr>
      <w:r w:rsidRPr="00C44D8E">
        <w:t>result = myPattern.test(myString); // result == false, lastIndex == 0</w:t>
      </w:r>
    </w:p>
    <w:p w:rsidR="00C44D8E" w:rsidRPr="00C44D8E" w:rsidRDefault="00C44D8E" w:rsidP="00C44D8E">
      <w:pPr>
        <w:pStyle w:val="aa"/>
        <w:rPr>
          <w:rFonts w:ascii="Consolas" w:hAnsi="Consolas"/>
          <w:sz w:val="16"/>
          <w:shd w:val="clear" w:color="auto" w:fill="D9D9D9" w:themeFill="background1" w:themeFillShade="D9"/>
        </w:rPr>
      </w:pPr>
    </w:p>
    <w:p w:rsidR="00C44D8E" w:rsidRPr="00C44D8E" w:rsidRDefault="00C44D8E" w:rsidP="00C44D8E">
      <w:pPr>
        <w:pStyle w:val="aa"/>
      </w:pPr>
      <w:r w:rsidRPr="00C44D8E">
        <w:t>В этом примере мы четыре раза подряд вызываем метод test(), каждый раз он сдвигает указатель начала поиска на позицию, следующую за найденным совпадением и присваивает переменной result булево значение - true если совпадение найдено и false - если нет. В последнем запуске совпадение не найдено, поэтому указатель lastIndex получает значение 0.</w:t>
      </w:r>
    </w:p>
    <w:p w:rsidR="00C44D8E" w:rsidRPr="00D13452" w:rsidRDefault="00C44D8E" w:rsidP="00B64572">
      <w:pPr>
        <w:pStyle w:val="aa"/>
        <w:rPr>
          <w:rStyle w:val="af2"/>
          <w:lang w:val="en-US"/>
        </w:rPr>
      </w:pPr>
    </w:p>
    <w:p w:rsidR="00787C46" w:rsidRDefault="00787C46" w:rsidP="00787C46">
      <w:pPr>
        <w:pStyle w:val="3"/>
      </w:pPr>
      <w:r>
        <w:t>Задачи</w:t>
      </w:r>
    </w:p>
    <w:p w:rsidR="00917FFB" w:rsidRPr="00917FFB" w:rsidRDefault="00917FFB" w:rsidP="00917FFB"/>
    <w:p w:rsidR="00787C46" w:rsidRPr="00DB24BA" w:rsidRDefault="00787C46" w:rsidP="00917FFB">
      <w:pPr>
        <w:pStyle w:val="af1"/>
        <w:rPr>
          <w:lang w:val="en-US"/>
        </w:rPr>
      </w:pPr>
      <w:r w:rsidRPr="00787C46">
        <w:t>Дата в формате DD.MM.YYYY </w:t>
      </w:r>
      <w:r w:rsidR="00917FFB">
        <w:rPr>
          <w:lang w:val="en-US"/>
        </w:rPr>
        <w:t>/^([0-1]\d|2[0-3])(:[0-5]\d){2}$/</w:t>
      </w:r>
      <w:r w:rsidR="00857D40">
        <w:rPr>
          <w:lang w:val="en-US"/>
        </w:rPr>
        <w:t xml:space="preserve"> </w:t>
      </w:r>
      <w:r w:rsidR="00857D40">
        <w:rPr>
          <w:lang w:val="en-US"/>
        </w:rPr>
        <w:tab/>
      </w:r>
      <w:r w:rsidR="00857D40">
        <w:t>=</w:t>
      </w:r>
      <w:r w:rsidR="00857D40">
        <w:rPr>
          <w:lang w:val="en-US"/>
        </w:rPr>
        <w:t>&gt; /</w:t>
      </w:r>
      <w:r w:rsidR="00857D40">
        <w:t>Все кроме</w:t>
      </w:r>
      <w:r w:rsidR="00857D40">
        <w:rPr>
          <w:lang w:val="en-US"/>
        </w:rPr>
        <w:t>(</w:t>
      </w:r>
      <w:r w:rsidR="00857D40">
        <w:t>0</w:t>
      </w:r>
      <w:r w:rsidR="00413B9F">
        <w:t xml:space="preserve"> </w:t>
      </w:r>
      <w:r w:rsidR="00E522CA">
        <w:t>или</w:t>
      </w:r>
      <w:r w:rsidR="00413B9F">
        <w:t xml:space="preserve"> </w:t>
      </w:r>
      <w:r w:rsidR="00857D40">
        <w:t>1</w:t>
      </w:r>
      <w:r w:rsidR="00E522CA">
        <w:rPr>
          <w:lang w:val="en-US"/>
        </w:rPr>
        <w:t xml:space="preserve"> </w:t>
      </w:r>
      <w:r w:rsidR="00E522CA" w:rsidRPr="00413B9F">
        <w:rPr>
          <w:color w:val="E36C0A" w:themeColor="accent6" w:themeShade="BF"/>
          <w:lang w:val="en-US"/>
        </w:rPr>
        <w:t>+</w:t>
      </w:r>
      <w:r w:rsidR="00857D40">
        <w:t xml:space="preserve"> 0-9 </w:t>
      </w:r>
      <w:r w:rsidR="00E522CA">
        <w:rPr>
          <w:lang w:val="en-US"/>
        </w:rPr>
        <w:t xml:space="preserve">| 2 </w:t>
      </w:r>
      <w:r w:rsidR="00E522CA" w:rsidRPr="00413B9F">
        <w:rPr>
          <w:color w:val="E36C0A" w:themeColor="accent6" w:themeShade="BF"/>
          <w:lang w:val="en-US"/>
        </w:rPr>
        <w:t>+</w:t>
      </w:r>
      <w:r w:rsidR="00E522CA">
        <w:rPr>
          <w:lang w:val="en-US"/>
        </w:rPr>
        <w:t xml:space="preserve"> 0-3</w:t>
      </w:r>
      <w:r w:rsidR="00857D40">
        <w:t>)</w:t>
      </w:r>
      <w:r w:rsidR="00E522CA">
        <w:rPr>
          <w:lang w:val="en-US"/>
        </w:rPr>
        <w:t xml:space="preserve">(: </w:t>
      </w:r>
      <w:r w:rsidR="00E522CA" w:rsidRPr="00413B9F">
        <w:rPr>
          <w:color w:val="E36C0A" w:themeColor="accent6" w:themeShade="BF"/>
          <w:lang w:val="en-US"/>
        </w:rPr>
        <w:t>+</w:t>
      </w:r>
      <w:r w:rsidR="00E522CA">
        <w:rPr>
          <w:lang w:val="en-US"/>
        </w:rPr>
        <w:t xml:space="preserve"> 0-5 </w:t>
      </w:r>
      <w:r w:rsidR="00E522CA" w:rsidRPr="00413B9F">
        <w:rPr>
          <w:color w:val="E36C0A" w:themeColor="accent6" w:themeShade="BF"/>
          <w:lang w:val="en-US"/>
        </w:rPr>
        <w:t>+</w:t>
      </w:r>
      <w:r w:rsidR="00E522CA">
        <w:rPr>
          <w:lang w:val="en-US"/>
        </w:rPr>
        <w:t xml:space="preserve"> 0-9)</w:t>
      </w:r>
      <w:r w:rsidR="00DB24BA">
        <w:rPr>
          <w:lang w:val="en-US"/>
        </w:rPr>
        <w:t xml:space="preserve">2 </w:t>
      </w:r>
      <w:r w:rsidR="00DB24BA">
        <w:t>экземпляра в конце строки</w:t>
      </w:r>
      <w:r w:rsidR="00DB24BA">
        <w:rPr>
          <w:lang w:val="en-US"/>
        </w:rPr>
        <w:t>/</w:t>
      </w:r>
    </w:p>
    <w:p w:rsidR="00917FFB" w:rsidRDefault="00917FFB" w:rsidP="00787C46">
      <w:pPr>
        <w:rPr>
          <w:lang w:val="en-US"/>
        </w:rPr>
      </w:pPr>
    </w:p>
    <w:p w:rsidR="00AF2540" w:rsidRDefault="00AF2540" w:rsidP="00AF2540">
      <w:pPr>
        <w:pStyle w:val="af1"/>
        <w:rPr>
          <w:lang w:val="en-US"/>
        </w:rPr>
      </w:pPr>
      <w:r w:rsidRPr="00AF2540">
        <w:t>Почтовый индекс РФ </w:t>
      </w:r>
    </w:p>
    <w:p w:rsidR="00AF2540" w:rsidRDefault="00AF2540" w:rsidP="00AF2540">
      <w:pPr>
        <w:rPr>
          <w:lang w:val="en-US"/>
        </w:rPr>
      </w:pPr>
    </w:p>
    <w:p w:rsidR="00AF2540" w:rsidRDefault="00AF2540" w:rsidP="00AF2540">
      <w:pPr>
        <w:pStyle w:val="af1"/>
        <w:rPr>
          <w:lang w:val="en-US"/>
        </w:rPr>
      </w:pPr>
      <w:r w:rsidRPr="00AF2540">
        <w:t>Доменное имя </w:t>
      </w:r>
    </w:p>
    <w:p w:rsidR="00AF2540" w:rsidRDefault="00AF2540" w:rsidP="00AF2540">
      <w:pPr>
        <w:rPr>
          <w:lang w:val="en-US"/>
        </w:rPr>
      </w:pPr>
    </w:p>
    <w:p w:rsidR="00AF2540" w:rsidRDefault="00AF2540" w:rsidP="00AF2540">
      <w:pPr>
        <w:pStyle w:val="af1"/>
        <w:rPr>
          <w:lang w:val="en-US"/>
        </w:rPr>
      </w:pPr>
      <w:r w:rsidRPr="00AF2540">
        <w:t>Адрес электронной почты </w:t>
      </w:r>
    </w:p>
    <w:p w:rsidR="00AF2540" w:rsidRDefault="00AF2540" w:rsidP="00AF2540">
      <w:pPr>
        <w:rPr>
          <w:lang w:val="en-US"/>
        </w:rPr>
      </w:pPr>
    </w:p>
    <w:p w:rsidR="00AF2540" w:rsidRDefault="00AF2540" w:rsidP="00AF2540">
      <w:pPr>
        <w:pStyle w:val="af1"/>
        <w:rPr>
          <w:lang w:val="en-US"/>
        </w:rPr>
      </w:pPr>
      <w:r w:rsidRPr="00AF2540">
        <w:t>Код цвета в шестнадцатеричном формате </w:t>
      </w:r>
    </w:p>
    <w:p w:rsidR="00AF2540" w:rsidRDefault="00AF2540" w:rsidP="00AF2540">
      <w:pPr>
        <w:rPr>
          <w:lang w:val="en-US"/>
        </w:rPr>
      </w:pPr>
    </w:p>
    <w:p w:rsidR="00AF2540" w:rsidRDefault="00AF2540" w:rsidP="00AF2540">
      <w:pPr>
        <w:pStyle w:val="af1"/>
        <w:rPr>
          <w:lang w:val="en-US"/>
        </w:rPr>
      </w:pPr>
      <w:r w:rsidRPr="00AF2540">
        <w:t>Широта или долгота </w:t>
      </w:r>
    </w:p>
    <w:p w:rsidR="00AF2540" w:rsidRDefault="00AF2540" w:rsidP="00AF2540">
      <w:pPr>
        <w:rPr>
          <w:lang w:val="en-US"/>
        </w:rPr>
      </w:pPr>
    </w:p>
    <w:p w:rsidR="00AF2540" w:rsidRDefault="00AF2540" w:rsidP="00AF2540">
      <w:pPr>
        <w:pStyle w:val="af1"/>
        <w:rPr>
          <w:lang w:val="en-US"/>
        </w:rPr>
      </w:pPr>
      <w:r w:rsidRPr="00AF2540">
        <w:t>Время в формате HH:MM:SS </w:t>
      </w:r>
    </w:p>
    <w:p w:rsidR="009C20AA" w:rsidRDefault="009C20AA" w:rsidP="00AF2540">
      <w:pPr>
        <w:rPr>
          <w:lang w:val="en-US"/>
        </w:rPr>
      </w:pPr>
    </w:p>
    <w:p w:rsidR="00AF2540" w:rsidRDefault="00AF2540" w:rsidP="009C20AA">
      <w:pPr>
        <w:pStyle w:val="af1"/>
      </w:pPr>
      <w:r>
        <w:rPr>
          <w:lang w:val="en-US"/>
        </w:rPr>
        <w:t>/^</w:t>
      </w:r>
      <w:r w:rsidR="009C20AA">
        <w:rPr>
          <w:lang w:val="en-US"/>
        </w:rPr>
        <w:t>\d{6}$/  =&gt; /</w:t>
      </w:r>
      <w:r w:rsidR="009C20AA">
        <w:t>Все кроме 0-9 в шестизначном числе вконце строки</w:t>
      </w:r>
    </w:p>
    <w:p w:rsidR="00BB040C" w:rsidRDefault="00BB040C" w:rsidP="00BB040C"/>
    <w:p w:rsidR="00BB040C" w:rsidRDefault="00BB040C" w:rsidP="00BB040C">
      <w:pPr>
        <w:pStyle w:val="af1"/>
      </w:pPr>
      <w:r>
        <w:rPr>
          <w:lang w:val="en-US"/>
        </w:rPr>
        <w:t>/-</w:t>
      </w:r>
      <w:r>
        <w:t>?</w:t>
      </w:r>
      <w:r>
        <w:rPr>
          <w:lang w:val="en-US"/>
        </w:rPr>
        <w:t>\d{1,3}\.\d+/ =&gt; / -</w:t>
      </w:r>
      <w:r w:rsidR="00413B9F">
        <w:t xml:space="preserve"> 1 вхождение </w:t>
      </w:r>
      <w:r w:rsidR="00413B9F" w:rsidRPr="00413B9F">
        <w:rPr>
          <w:color w:val="E36C0A" w:themeColor="accent6" w:themeShade="BF"/>
        </w:rPr>
        <w:t>+</w:t>
      </w:r>
      <w:r w:rsidR="00413B9F">
        <w:t xml:space="preserve"> 0-9(не менее 1, не больше 3) </w:t>
      </w:r>
      <w:r w:rsidR="00413B9F" w:rsidRPr="00413B9F">
        <w:rPr>
          <w:color w:val="E36C0A" w:themeColor="accent6" w:themeShade="BF"/>
        </w:rPr>
        <w:t>+</w:t>
      </w:r>
      <w:r w:rsidR="00413B9F">
        <w:t xml:space="preserve"> . </w:t>
      </w:r>
      <w:r w:rsidR="00413B9F" w:rsidRPr="00413B9F">
        <w:rPr>
          <w:color w:val="E36C0A" w:themeColor="accent6" w:themeShade="BF"/>
        </w:rPr>
        <w:t>+</w:t>
      </w:r>
      <w:r>
        <w:rPr>
          <w:lang w:val="en-US"/>
        </w:rPr>
        <w:t xml:space="preserve"> </w:t>
      </w:r>
      <w:r w:rsidR="00413B9F">
        <w:t>0-9 &gt;</w:t>
      </w:r>
      <w:r w:rsidR="00413B9F">
        <w:rPr>
          <w:lang w:val="en-US"/>
        </w:rPr>
        <w:t xml:space="preserve">= 1 </w:t>
      </w:r>
      <w:r w:rsidR="00413B9F">
        <w:t>экз.</w:t>
      </w:r>
    </w:p>
    <w:p w:rsidR="007F1D48" w:rsidRDefault="007F1D48" w:rsidP="007F1D48">
      <w:pPr>
        <w:rPr>
          <w:lang w:val="en-US"/>
        </w:rPr>
      </w:pPr>
    </w:p>
    <w:p w:rsidR="00CD55C8" w:rsidRPr="00CD55C8" w:rsidRDefault="00CD55C8" w:rsidP="00CD55C8">
      <w:pPr>
        <w:pStyle w:val="aa"/>
        <w:rPr>
          <w:b/>
        </w:rPr>
      </w:pPr>
      <w:r w:rsidRPr="00CD55C8">
        <w:rPr>
          <w:b/>
        </w:rPr>
        <w:t>В этом задании в нашу функцию testRegExp первым параметром передается случайная строка(переменная s), а вторым - случайная подстрока(переменная sub_s), которую нужно использовать в качестве шаблона регулярного выражения. Вам нужно вернуть из функции строку, в которой будут перечислены через запятую все совпадения шаблона с первой строкой.</w:t>
      </w:r>
    </w:p>
    <w:p w:rsidR="00CD55C8" w:rsidRPr="00CD55C8" w:rsidRDefault="00CD55C8" w:rsidP="00CD55C8">
      <w:pPr>
        <w:pStyle w:val="aa"/>
      </w:pPr>
      <w:r w:rsidRPr="00CD55C8">
        <w:rPr>
          <w:b/>
          <w:bCs/>
        </w:rPr>
        <w:lastRenderedPageBreak/>
        <w:t>Sample Input 1:</w:t>
      </w:r>
    </w:p>
    <w:p w:rsidR="00CD55C8" w:rsidRPr="00CD55C8" w:rsidRDefault="00CD55C8" w:rsidP="00CD55C8">
      <w:pPr>
        <w:pStyle w:val="aa"/>
      </w:pPr>
      <w:r w:rsidRPr="00CD55C8">
        <w:t>Andsirdaarrevarariarewbutovearrmararan</w:t>
      </w:r>
    </w:p>
    <w:p w:rsidR="00CD55C8" w:rsidRPr="00CD55C8" w:rsidRDefault="00CD55C8" w:rsidP="00CD55C8">
      <w:pPr>
        <w:pStyle w:val="aa"/>
      </w:pPr>
      <w:r w:rsidRPr="00CD55C8">
        <w:t>ar</w:t>
      </w:r>
    </w:p>
    <w:p w:rsidR="00CD55C8" w:rsidRPr="00CD55C8" w:rsidRDefault="00CD55C8" w:rsidP="00CD55C8">
      <w:pPr>
        <w:pStyle w:val="aa"/>
      </w:pPr>
      <w:r w:rsidRPr="00CD55C8">
        <w:rPr>
          <w:b/>
          <w:bCs/>
        </w:rPr>
        <w:t>Sample Output 1:</w:t>
      </w:r>
    </w:p>
    <w:p w:rsidR="00CD55C8" w:rsidRPr="00CD55C8" w:rsidRDefault="00CD55C8" w:rsidP="00CD55C8">
      <w:pPr>
        <w:pStyle w:val="aa"/>
      </w:pPr>
      <w:r w:rsidRPr="00CD55C8">
        <w:t>ar,ar,ar,ar,ar,ar,ar</w:t>
      </w:r>
    </w:p>
    <w:p w:rsidR="00CD55C8" w:rsidRDefault="00CD55C8" w:rsidP="007F1D48">
      <w:pPr>
        <w:rPr>
          <w:lang w:val="en-US"/>
        </w:rPr>
      </w:pPr>
    </w:p>
    <w:p w:rsidR="00CD55C8" w:rsidRPr="00CD55C8" w:rsidRDefault="00CD55C8" w:rsidP="00CD55C8">
      <w:pPr>
        <w:pStyle w:val="af1"/>
        <w:rPr>
          <w:lang w:val="en-US"/>
        </w:rPr>
      </w:pPr>
      <w:r w:rsidRPr="00CD55C8">
        <w:rPr>
          <w:lang w:val="en-US"/>
        </w:rPr>
        <w:t>function testRegExp(s, sub_s) {</w:t>
      </w:r>
    </w:p>
    <w:p w:rsidR="00CD55C8" w:rsidRPr="00CD55C8" w:rsidRDefault="00CD55C8" w:rsidP="00CD55C8">
      <w:pPr>
        <w:pStyle w:val="af1"/>
        <w:rPr>
          <w:lang w:val="en-US"/>
        </w:rPr>
      </w:pPr>
      <w:r w:rsidRPr="00CD55C8">
        <w:rPr>
          <w:lang w:val="en-US"/>
        </w:rPr>
        <w:t xml:space="preserve">    var myPattern = new RegExp(sub_s, 'g');</w:t>
      </w:r>
    </w:p>
    <w:p w:rsidR="00CD55C8" w:rsidRPr="00CD55C8" w:rsidRDefault="00CD55C8" w:rsidP="00CD55C8">
      <w:pPr>
        <w:pStyle w:val="af1"/>
        <w:rPr>
          <w:lang w:val="en-US"/>
        </w:rPr>
      </w:pPr>
      <w:r w:rsidRPr="00CD55C8">
        <w:rPr>
          <w:lang w:val="en-US"/>
        </w:rPr>
        <w:t xml:space="preserve">    var massiv = s.match(myPattern);</w:t>
      </w:r>
    </w:p>
    <w:p w:rsidR="00CD55C8" w:rsidRPr="00CD55C8" w:rsidRDefault="00CD55C8" w:rsidP="00CD55C8">
      <w:pPr>
        <w:pStyle w:val="af1"/>
        <w:rPr>
          <w:lang w:val="en-US"/>
        </w:rPr>
      </w:pPr>
      <w:r w:rsidRPr="00CD55C8">
        <w:rPr>
          <w:lang w:val="en-US"/>
        </w:rPr>
        <w:t xml:space="preserve">    var str = massiv.join(',');</w:t>
      </w:r>
    </w:p>
    <w:p w:rsidR="00CD55C8" w:rsidRPr="00CD55C8" w:rsidRDefault="00CD55C8" w:rsidP="00CD55C8">
      <w:pPr>
        <w:pStyle w:val="af1"/>
        <w:rPr>
          <w:lang w:val="en-US"/>
        </w:rPr>
      </w:pPr>
      <w:r w:rsidRPr="00CD55C8">
        <w:rPr>
          <w:lang w:val="en-US"/>
        </w:rPr>
        <w:t xml:space="preserve">    return str;</w:t>
      </w:r>
    </w:p>
    <w:p w:rsidR="00CD55C8" w:rsidRDefault="00CD55C8" w:rsidP="00CD55C8">
      <w:pPr>
        <w:pStyle w:val="af1"/>
        <w:rPr>
          <w:lang w:val="en-US"/>
        </w:rPr>
      </w:pPr>
      <w:r w:rsidRPr="00CD55C8">
        <w:rPr>
          <w:lang w:val="en-US"/>
        </w:rPr>
        <w:t>}</w:t>
      </w:r>
    </w:p>
    <w:p w:rsidR="007F1D48" w:rsidRPr="007F1D48" w:rsidRDefault="007F1D48" w:rsidP="007F1D48"/>
    <w:p w:rsidR="00D82953" w:rsidRPr="00D82953" w:rsidRDefault="00D82953" w:rsidP="00D82953">
      <w:pPr>
        <w:pStyle w:val="1"/>
        <w:rPr>
          <w:noProof/>
        </w:rPr>
      </w:pPr>
      <w:r w:rsidRPr="00D82953">
        <w:rPr>
          <w:noProof/>
        </w:rPr>
        <w:t>Дата и Время</w:t>
      </w:r>
    </w:p>
    <w:p w:rsidR="00D82953" w:rsidRDefault="00D82953" w:rsidP="00D82953">
      <w:pPr>
        <w:pStyle w:val="aa"/>
      </w:pPr>
      <w:r w:rsidRPr="00D82953">
        <w:t>Для работы с датой и временем в JavaScript используются объекты Date.</w:t>
      </w:r>
    </w:p>
    <w:p w:rsidR="00714C05" w:rsidRPr="00550421" w:rsidRDefault="00714C05" w:rsidP="00714C05">
      <w:pPr>
        <w:pStyle w:val="aa"/>
      </w:pPr>
    </w:p>
    <w:p w:rsidR="00D82953" w:rsidRPr="00D82953" w:rsidRDefault="00D82953" w:rsidP="008735FE">
      <w:pPr>
        <w:pStyle w:val="2"/>
        <w:rPr>
          <w:noProof/>
        </w:rPr>
      </w:pPr>
      <w:bookmarkStart w:id="250" w:name="создание"/>
      <w:r w:rsidRPr="00D82953">
        <w:t>Создание</w:t>
      </w:r>
      <w:bookmarkEnd w:id="250"/>
    </w:p>
    <w:p w:rsidR="00D82953" w:rsidRPr="00D82953" w:rsidRDefault="00D82953" w:rsidP="00D82953">
      <w:pPr>
        <w:pStyle w:val="aa"/>
      </w:pPr>
      <w:r w:rsidRPr="00D82953">
        <w:t>Для создания нового объекта типа Date используется один из синтаксисов:</w:t>
      </w:r>
    </w:p>
    <w:p w:rsidR="00D82953" w:rsidRPr="00D82953" w:rsidRDefault="00D82953" w:rsidP="00D82953">
      <w:pPr>
        <w:pStyle w:val="af1"/>
      </w:pPr>
      <w:r w:rsidRPr="00D82953">
        <w:t>new Date()</w:t>
      </w:r>
    </w:p>
    <w:p w:rsidR="00D82953" w:rsidRPr="00D82953" w:rsidRDefault="00D82953" w:rsidP="00D82953">
      <w:pPr>
        <w:pStyle w:val="aa"/>
      </w:pPr>
      <w:r w:rsidRPr="00D82953">
        <w:t>Создает объект Date с текущей датой и временем:</w:t>
      </w:r>
    </w:p>
    <w:p w:rsidR="00D82953" w:rsidRPr="00D82953" w:rsidRDefault="00D82953" w:rsidP="00D82953">
      <w:pPr>
        <w:pStyle w:val="af1"/>
      </w:pPr>
      <w:r w:rsidRPr="00D82953">
        <w:t>var now = new Date();</w:t>
      </w:r>
    </w:p>
    <w:p w:rsidR="00D82953" w:rsidRPr="00D82953" w:rsidRDefault="00D82953" w:rsidP="00D82953">
      <w:pPr>
        <w:pStyle w:val="af1"/>
      </w:pPr>
      <w:r w:rsidRPr="00D82953">
        <w:t>alert( now );</w:t>
      </w:r>
    </w:p>
    <w:p w:rsidR="00D82953" w:rsidRDefault="00D82953" w:rsidP="00D82953">
      <w:pPr>
        <w:pStyle w:val="aa"/>
        <w:rPr>
          <w:b/>
          <w:bCs/>
        </w:rPr>
      </w:pPr>
    </w:p>
    <w:p w:rsidR="00D82953" w:rsidRPr="00D82953" w:rsidRDefault="00D82953" w:rsidP="00D82953">
      <w:pPr>
        <w:pStyle w:val="aa"/>
        <w:rPr>
          <w:b/>
          <w:bCs/>
        </w:rPr>
      </w:pPr>
      <w:r w:rsidRPr="00D82953">
        <w:rPr>
          <w:b/>
          <w:bCs/>
        </w:rPr>
        <w:t>new Date(milliseconds)</w:t>
      </w:r>
    </w:p>
    <w:p w:rsidR="00D82953" w:rsidRPr="00D82953" w:rsidRDefault="00D82953" w:rsidP="00D82953">
      <w:pPr>
        <w:pStyle w:val="aa"/>
      </w:pPr>
      <w:r w:rsidRPr="00D82953">
        <w:t>Создает объект Date, значение которого равно количеству миллисекунд (1/1000 секунды), прошедших с 1 января 1970 года GMT+0.</w:t>
      </w:r>
    </w:p>
    <w:p w:rsidR="00D82953" w:rsidRPr="00D82953" w:rsidRDefault="00D82953" w:rsidP="00D82953">
      <w:pPr>
        <w:pStyle w:val="aa"/>
      </w:pPr>
      <w:r w:rsidRPr="00D82953">
        <w:t>// 24 часа после 01.01.1970 GMT+0</w:t>
      </w:r>
    </w:p>
    <w:p w:rsidR="00D82953" w:rsidRPr="00D82953" w:rsidRDefault="00D82953" w:rsidP="00D82953">
      <w:pPr>
        <w:pStyle w:val="af1"/>
      </w:pPr>
      <w:r w:rsidRPr="00D82953">
        <w:t>var Jan02_1970 = new Date(3600 * 24 * 1000);</w:t>
      </w:r>
    </w:p>
    <w:p w:rsidR="00D82953" w:rsidRPr="00D82953" w:rsidRDefault="00D82953" w:rsidP="00D82953">
      <w:pPr>
        <w:pStyle w:val="af1"/>
      </w:pPr>
      <w:r w:rsidRPr="00D82953">
        <w:t>alert( Jan02_1970 );</w:t>
      </w:r>
    </w:p>
    <w:p w:rsidR="00D82953" w:rsidRDefault="00D82953" w:rsidP="00550421">
      <w:pPr>
        <w:pStyle w:val="aa"/>
      </w:pPr>
    </w:p>
    <w:p w:rsidR="00EA6E51" w:rsidRPr="00EA6E51" w:rsidRDefault="00EA6E51" w:rsidP="00EA6E51">
      <w:pPr>
        <w:pStyle w:val="aa"/>
        <w:rPr>
          <w:b/>
          <w:bCs/>
        </w:rPr>
      </w:pPr>
      <w:r w:rsidRPr="00EA6E51">
        <w:rPr>
          <w:b/>
          <w:bCs/>
        </w:rPr>
        <w:t>new Date(datestring)</w:t>
      </w:r>
    </w:p>
    <w:p w:rsidR="00EA6E51" w:rsidRPr="00EA6E51" w:rsidRDefault="00EA6E51" w:rsidP="00EA6E51">
      <w:pPr>
        <w:pStyle w:val="aa"/>
      </w:pPr>
      <w:r w:rsidRPr="00EA6E51">
        <w:t>Если единственный аргумент – строка, используется вызов Date.parse (см. далее) для чтения даты из неё.</w:t>
      </w:r>
    </w:p>
    <w:p w:rsidR="00EA6E51" w:rsidRDefault="00733311" w:rsidP="0029007C">
      <w:pPr>
        <w:pStyle w:val="af1"/>
        <w:rPr>
          <w:lang w:val="en-US"/>
        </w:rPr>
      </w:pPr>
      <w:r>
        <w:t>new Date(year, month, date</w:t>
      </w:r>
      <w:r w:rsidR="00EA6E51" w:rsidRPr="00EA6E51">
        <w:t xml:space="preserve"> </w:t>
      </w:r>
      <w:r>
        <w:rPr>
          <w:lang w:val="en-US"/>
        </w:rPr>
        <w:t xml:space="preserve">[, </w:t>
      </w:r>
      <w:r w:rsidR="00EA6E51" w:rsidRPr="00EA6E51">
        <w:t>hours, minutes, seconds, ms</w:t>
      </w:r>
      <w:r>
        <w:rPr>
          <w:lang w:val="en-US"/>
        </w:rPr>
        <w:t>]</w:t>
      </w:r>
      <w:r w:rsidR="00EA6E51" w:rsidRPr="00EA6E51">
        <w:t>)</w:t>
      </w:r>
    </w:p>
    <w:p w:rsidR="00733311" w:rsidRDefault="00733311" w:rsidP="00733311">
      <w:pPr>
        <w:pStyle w:val="aa"/>
        <w:rPr>
          <w:lang w:val="en-US"/>
        </w:rPr>
      </w:pPr>
    </w:p>
    <w:p w:rsidR="00733311" w:rsidRDefault="00733311" w:rsidP="00733311">
      <w:pPr>
        <w:pStyle w:val="aa"/>
        <w:rPr>
          <w:lang w:val="en-US"/>
        </w:rPr>
      </w:pPr>
    </w:p>
    <w:p w:rsidR="00733311" w:rsidRPr="00550421" w:rsidRDefault="00733311" w:rsidP="00733311">
      <w:pPr>
        <w:pStyle w:val="aa"/>
      </w:pPr>
      <w:r w:rsidRPr="00550421">
        <w:t>Обратите внимание - параметры, указанные в квадратных скобках являются необязательными.</w:t>
      </w:r>
    </w:p>
    <w:p w:rsidR="00733311" w:rsidRPr="00550421" w:rsidRDefault="00733311" w:rsidP="00733311">
      <w:pPr>
        <w:pStyle w:val="aa"/>
      </w:pPr>
    </w:p>
    <w:p w:rsidR="00733311" w:rsidRPr="00550421" w:rsidRDefault="00733311" w:rsidP="00733311">
      <w:pPr>
        <w:pStyle w:val="af1"/>
      </w:pPr>
      <w:r w:rsidRPr="00550421">
        <w:t>год - формат YYYY</w:t>
      </w:r>
      <w:r w:rsidRPr="00550421">
        <w:br/>
        <w:t>месяц - от 0 до 11</w:t>
      </w:r>
      <w:r w:rsidRPr="00550421">
        <w:br/>
        <w:t>день - от 1 до 31</w:t>
      </w:r>
      <w:r w:rsidRPr="00550421">
        <w:br/>
        <w:t>часы - от 0 до 23</w:t>
      </w:r>
      <w:r w:rsidRPr="00550421">
        <w:br/>
        <w:t>минуты - от 0 до 59</w:t>
      </w:r>
      <w:r w:rsidRPr="00550421">
        <w:br/>
        <w:t>секунды - от 0 до 59</w:t>
      </w:r>
      <w:r w:rsidRPr="00550421">
        <w:br/>
        <w:t>миллисекунды - от 0 до 999</w:t>
      </w:r>
    </w:p>
    <w:p w:rsidR="00733311" w:rsidRPr="00733311" w:rsidRDefault="00733311" w:rsidP="00733311">
      <w:pPr>
        <w:rPr>
          <w:lang w:val="en-US"/>
        </w:rPr>
      </w:pPr>
    </w:p>
    <w:p w:rsidR="00EA6E51" w:rsidRPr="00EA6E51" w:rsidRDefault="00EA6E51" w:rsidP="00EA6E51">
      <w:pPr>
        <w:pStyle w:val="aa"/>
      </w:pPr>
      <w:r w:rsidRPr="00EA6E51">
        <w:t>Дату можно создать, используя компоненты в местной временной зоне. Для этого формата обязательны только первые два аргумента. Отсутствующие параметры, начиная с hours считаются равными нулю, а date – единице.</w:t>
      </w:r>
    </w:p>
    <w:p w:rsidR="00EA6E51" w:rsidRPr="00EA6E51" w:rsidRDefault="00EA6E51" w:rsidP="00EA6E51">
      <w:pPr>
        <w:pStyle w:val="aa"/>
      </w:pPr>
      <w:r w:rsidRPr="00EA6E51">
        <w:t>Заметим:</w:t>
      </w:r>
    </w:p>
    <w:p w:rsidR="00EA6E51" w:rsidRPr="00EA6E51" w:rsidRDefault="00EA6E51" w:rsidP="00086F55">
      <w:pPr>
        <w:pStyle w:val="aa"/>
        <w:numPr>
          <w:ilvl w:val="0"/>
          <w:numId w:val="62"/>
        </w:numPr>
      </w:pPr>
      <w:r w:rsidRPr="00EA6E51">
        <w:t>Год year должен быть из 4 цифр.</w:t>
      </w:r>
    </w:p>
    <w:p w:rsidR="00EA6E51" w:rsidRPr="00EA6E51" w:rsidRDefault="00EA6E51" w:rsidP="00086F55">
      <w:pPr>
        <w:pStyle w:val="aa"/>
        <w:numPr>
          <w:ilvl w:val="0"/>
          <w:numId w:val="62"/>
        </w:numPr>
      </w:pPr>
      <w:r w:rsidRPr="00EA6E51">
        <w:t>Отсчет месяцев month начинается с нуля 0.</w:t>
      </w:r>
    </w:p>
    <w:p w:rsidR="00EA6E51" w:rsidRPr="00EA6E51" w:rsidRDefault="00EA6E51" w:rsidP="00EA6E51">
      <w:pPr>
        <w:pStyle w:val="aa"/>
      </w:pPr>
      <w:r w:rsidRPr="00EA6E51">
        <w:t>Например:</w:t>
      </w:r>
    </w:p>
    <w:p w:rsidR="00EA6E51" w:rsidRPr="00EA6E51" w:rsidRDefault="00EA6E51" w:rsidP="0029007C">
      <w:pPr>
        <w:pStyle w:val="af1"/>
      </w:pPr>
      <w:r w:rsidRPr="00EA6E51">
        <w:t>new Date(2011, 0, 1, 0, 0, 0, 0); // // 1 января 2011, 00:00:00</w:t>
      </w:r>
    </w:p>
    <w:p w:rsidR="00EA6E51" w:rsidRPr="00EA6E51" w:rsidRDefault="00EA6E51" w:rsidP="0029007C">
      <w:pPr>
        <w:pStyle w:val="af1"/>
      </w:pPr>
      <w:r w:rsidRPr="00EA6E51">
        <w:t>new Date(2011, 0, 1); // то же самое, часы/секунды по умолчанию равны 0</w:t>
      </w:r>
    </w:p>
    <w:p w:rsidR="00EA6E51" w:rsidRPr="00EA6E51" w:rsidRDefault="00EA6E51" w:rsidP="00EA6E51">
      <w:pPr>
        <w:pStyle w:val="aa"/>
      </w:pPr>
      <w:r w:rsidRPr="00EA6E51">
        <w:t>Дата задана с точностью до миллисекунд:</w:t>
      </w:r>
    </w:p>
    <w:p w:rsidR="00EA6E51" w:rsidRPr="00EA6E51" w:rsidRDefault="00EA6E51" w:rsidP="0029007C">
      <w:pPr>
        <w:pStyle w:val="af1"/>
      </w:pPr>
      <w:r w:rsidRPr="00EA6E51">
        <w:t>var date = new Date(2011, 0, 1, 2, 3, 4, 567);</w:t>
      </w:r>
    </w:p>
    <w:p w:rsidR="00EA6E51" w:rsidRDefault="00EA6E51" w:rsidP="0029007C">
      <w:pPr>
        <w:pStyle w:val="af1"/>
        <w:rPr>
          <w:lang w:val="en-US"/>
        </w:rPr>
      </w:pPr>
      <w:r w:rsidRPr="00EA6E51">
        <w:t>alert( date ); // 1.01.2011, 02:03:04.567</w:t>
      </w:r>
    </w:p>
    <w:p w:rsidR="004C4EF9" w:rsidRDefault="004C4EF9" w:rsidP="004C4EF9">
      <w:pPr>
        <w:rPr>
          <w:lang w:val="en-US"/>
        </w:rPr>
      </w:pPr>
    </w:p>
    <w:p w:rsidR="004C4EF9" w:rsidRPr="004C4EF9" w:rsidRDefault="004C4EF9" w:rsidP="004C4EF9">
      <w:pPr>
        <w:pStyle w:val="aa"/>
      </w:pPr>
      <w:r w:rsidRPr="004C4EF9">
        <w:t>Давайте рассмотрим несколько примеров создания объекта Date и покажем в комментариях - что в результате будет выводиться на странице при использовании команды </w:t>
      </w:r>
      <w:r w:rsidRPr="004C4EF9">
        <w:rPr>
          <w:b/>
          <w:bCs/>
        </w:rPr>
        <w:t>document.write(myDate)</w:t>
      </w:r>
      <w:r w:rsidRPr="004C4EF9">
        <w:t>:</w:t>
      </w:r>
    </w:p>
    <w:p w:rsidR="004C4EF9" w:rsidRPr="004C4EF9" w:rsidRDefault="004C4EF9" w:rsidP="004C4EF9">
      <w:pPr>
        <w:pStyle w:val="aa"/>
        <w:rPr>
          <w:lang w:val="en-US"/>
        </w:rPr>
      </w:pPr>
      <w:r w:rsidRPr="004C4EF9">
        <w:t>(команду document.write() мы еще не рассматривали подробно, на данном этапе достаточно понимания что она выводит то, что в нее передано, в HTML-документ.)</w:t>
      </w:r>
    </w:p>
    <w:p w:rsidR="004C4EF9" w:rsidRPr="004C4EF9" w:rsidRDefault="004C4EF9" w:rsidP="004C4EF9">
      <w:pPr>
        <w:pStyle w:val="af1"/>
      </w:pPr>
      <w:r w:rsidRPr="004C4EF9">
        <w:t>var myDate = new Date()  //Mon May 15 2017 19:20:25 GMT+0300 (RTZ 2 (зима))</w:t>
      </w:r>
    </w:p>
    <w:p w:rsidR="004C4EF9" w:rsidRPr="004C4EF9" w:rsidRDefault="004C4EF9" w:rsidP="004C4EF9">
      <w:pPr>
        <w:pStyle w:val="af1"/>
      </w:pPr>
      <w:r w:rsidRPr="004C4EF9">
        <w:t>var myDate = new Date("December 14, 1975 12:10:00") //Sun Dec 14 1975 12:10:00 GMT+0300 (RTZ 2 (зима))</w:t>
      </w:r>
    </w:p>
    <w:p w:rsidR="004C4EF9" w:rsidRPr="004C4EF9" w:rsidRDefault="004C4EF9" w:rsidP="004C4EF9">
      <w:pPr>
        <w:pStyle w:val="af1"/>
      </w:pPr>
      <w:r w:rsidRPr="004C4EF9">
        <w:t>var myDate = new Date(1989, 6, 14)  //Fri Jul 14 1989 00:00:00 GMT+0400 (RTZ 2 (лето))</w:t>
      </w:r>
    </w:p>
    <w:p w:rsidR="004C4EF9" w:rsidRPr="004C4EF9" w:rsidRDefault="004C4EF9" w:rsidP="004C4EF9">
      <w:pPr>
        <w:pStyle w:val="af1"/>
      </w:pPr>
      <w:r w:rsidRPr="004C4EF9">
        <w:t xml:space="preserve">var myDate = new Date(1998, 6, 14, 11, 20, 00) //Tue Jul 14 1998 11:20:00 GMT+0400 (RTZ 2 (лето)) </w:t>
      </w:r>
    </w:p>
    <w:p w:rsidR="004C4EF9" w:rsidRPr="004C4EF9" w:rsidRDefault="004C4EF9" w:rsidP="004C4EF9">
      <w:pPr>
        <w:rPr>
          <w:lang w:val="en-US"/>
        </w:rPr>
      </w:pPr>
    </w:p>
    <w:p w:rsidR="00377685" w:rsidRPr="00377685" w:rsidRDefault="00377685" w:rsidP="008735FE">
      <w:pPr>
        <w:pStyle w:val="2"/>
        <w:rPr>
          <w:noProof/>
        </w:rPr>
      </w:pPr>
      <w:bookmarkStart w:id="251" w:name="получение-компонентов-даты"/>
      <w:r w:rsidRPr="00377685">
        <w:t>Получение компонентов даты</w:t>
      </w:r>
      <w:bookmarkEnd w:id="251"/>
    </w:p>
    <w:p w:rsidR="00377685" w:rsidRDefault="00377685" w:rsidP="00377685">
      <w:pPr>
        <w:pStyle w:val="aa"/>
      </w:pPr>
      <w:r w:rsidRPr="00377685">
        <w:t>Для доступа к компонентам даты-времени объекта Date используются следующие методы:</w:t>
      </w:r>
    </w:p>
    <w:p w:rsidR="00377685" w:rsidRPr="00377685" w:rsidRDefault="00377685" w:rsidP="00377685">
      <w:pPr>
        <w:pStyle w:val="aa"/>
      </w:pPr>
    </w:p>
    <w:p w:rsidR="004865F1" w:rsidRPr="00AE1994" w:rsidRDefault="004865F1" w:rsidP="004865F1">
      <w:pPr>
        <w:pStyle w:val="af1"/>
      </w:pPr>
      <w:r w:rsidRPr="00AE1994">
        <w:t>getDay() - возвращает день недели от 0 до 6, 0 - воскресенье, 1 - понедельник и т.д.</w:t>
      </w:r>
      <w:r w:rsidRPr="00AE1994">
        <w:br/>
        <w:t>getTimeZoneOffset() - возвращает смещение часового пояса  относительно UTC, в минутах с противоположным знаком.</w:t>
      </w:r>
      <w:r w:rsidRPr="00AE1994">
        <w:br/>
        <w:t>getYear() - возвращает значение года минус 1900, к использованию не очень рекомендуется.</w:t>
      </w:r>
      <w:r w:rsidRPr="00AE1994">
        <w:br/>
        <w:t>getFullYear() -  возвращает значение года. </w:t>
      </w:r>
      <w:r w:rsidRPr="00AE1994">
        <w:br/>
      </w:r>
      <w:r w:rsidRPr="00AE1994">
        <w:lastRenderedPageBreak/>
        <w:t>getMonth() - возвращает месяц, от 0 до 11</w:t>
      </w:r>
      <w:r w:rsidRPr="00AE1994">
        <w:br/>
        <w:t>getDate() - возвращает число месяца от 1 до 31</w:t>
      </w:r>
      <w:r w:rsidRPr="00AE1994">
        <w:br/>
        <w:t>getHours() - возвращает час, от 0 до 23</w:t>
      </w:r>
      <w:r w:rsidRPr="00AE1994">
        <w:br/>
        <w:t>getMinutes() - возвращает количество минут, от 0 до 59</w:t>
      </w:r>
      <w:r w:rsidRPr="00AE1994">
        <w:br/>
        <w:t>getSeconds() - возвращает количество секунд, от 0 до 59</w:t>
      </w:r>
      <w:r w:rsidRPr="00AE1994">
        <w:br/>
        <w:t>getMilliseconds() - возвращает количество миллисекунд, от 0 до 999</w:t>
      </w:r>
      <w:r w:rsidRPr="00AE1994">
        <w:br/>
        <w:t>getTime() - возвращает количество миллисекунд, прошедших с полуночи 1 января 1970г GMT.</w:t>
      </w:r>
    </w:p>
    <w:p w:rsidR="00377685" w:rsidRDefault="00377685" w:rsidP="00377685">
      <w:pPr>
        <w:pStyle w:val="aa"/>
      </w:pPr>
    </w:p>
    <w:p w:rsidR="00377685" w:rsidRPr="00377685" w:rsidRDefault="00377685" w:rsidP="00377685">
      <w:pPr>
        <w:pStyle w:val="aa"/>
      </w:pPr>
      <w:r w:rsidRPr="00377685">
        <w:rPr>
          <w:b/>
          <w:bCs/>
        </w:rPr>
        <w:t>Все методы, указанные выше, возвращают результат для местной временной зоны.</w:t>
      </w:r>
    </w:p>
    <w:p w:rsidR="00377685" w:rsidRPr="00377685" w:rsidRDefault="00377685" w:rsidP="00377685">
      <w:pPr>
        <w:pStyle w:val="aa"/>
      </w:pPr>
      <w:r w:rsidRPr="00377685">
        <w:t>Существуют также UTC-варианты этих методов, возвращающие день, месяц, год и т.п. для зоны GMT+0 (UTC): getUTCFullYear(), getUTCMonth(), getUTCDay(). То есть, сразу после "get" вставляется "UTC".</w:t>
      </w:r>
    </w:p>
    <w:p w:rsidR="00377685" w:rsidRPr="00377685" w:rsidRDefault="00377685" w:rsidP="00377685">
      <w:pPr>
        <w:pStyle w:val="aa"/>
      </w:pPr>
      <w:r w:rsidRPr="00377685">
        <w:t>Если ваше локальное время сдвинуто относительно UTC, то следующий код покажет разные часы:</w:t>
      </w:r>
    </w:p>
    <w:p w:rsidR="00377685" w:rsidRPr="00377685" w:rsidRDefault="00377685" w:rsidP="00377685">
      <w:pPr>
        <w:pStyle w:val="af1"/>
      </w:pPr>
      <w:r w:rsidRPr="00377685">
        <w:t>// текущая дата</w:t>
      </w:r>
    </w:p>
    <w:p w:rsidR="00377685" w:rsidRPr="00377685" w:rsidRDefault="00377685" w:rsidP="00377685">
      <w:pPr>
        <w:pStyle w:val="af1"/>
      </w:pPr>
      <w:r w:rsidRPr="00377685">
        <w:t>var date = new Date();</w:t>
      </w:r>
    </w:p>
    <w:p w:rsidR="00377685" w:rsidRPr="00377685" w:rsidRDefault="00377685" w:rsidP="00377685">
      <w:pPr>
        <w:pStyle w:val="aa"/>
      </w:pPr>
    </w:p>
    <w:p w:rsidR="00377685" w:rsidRPr="00377685" w:rsidRDefault="00377685" w:rsidP="00377685">
      <w:pPr>
        <w:pStyle w:val="af1"/>
      </w:pPr>
      <w:r w:rsidRPr="00377685">
        <w:t>// час в текущей временной зоне</w:t>
      </w:r>
    </w:p>
    <w:p w:rsidR="00377685" w:rsidRPr="00377685" w:rsidRDefault="00377685" w:rsidP="00377685">
      <w:pPr>
        <w:pStyle w:val="af1"/>
      </w:pPr>
      <w:r w:rsidRPr="00377685">
        <w:t>alert( date.getHours() );</w:t>
      </w:r>
    </w:p>
    <w:p w:rsidR="00377685" w:rsidRPr="00377685" w:rsidRDefault="00377685" w:rsidP="00377685">
      <w:pPr>
        <w:pStyle w:val="aa"/>
      </w:pPr>
    </w:p>
    <w:p w:rsidR="00377685" w:rsidRPr="00377685" w:rsidRDefault="00377685" w:rsidP="00377685">
      <w:pPr>
        <w:pStyle w:val="af1"/>
      </w:pPr>
      <w:r w:rsidRPr="00377685">
        <w:t>// сколько сейчас времени в Лондоне?</w:t>
      </w:r>
    </w:p>
    <w:p w:rsidR="00377685" w:rsidRPr="00377685" w:rsidRDefault="00377685" w:rsidP="00377685">
      <w:pPr>
        <w:pStyle w:val="af1"/>
      </w:pPr>
      <w:r w:rsidRPr="00377685">
        <w:t>// час в зоне GMT+0</w:t>
      </w:r>
    </w:p>
    <w:p w:rsidR="00377685" w:rsidRPr="00377685" w:rsidRDefault="00377685" w:rsidP="00377685">
      <w:pPr>
        <w:pStyle w:val="af1"/>
      </w:pPr>
      <w:r w:rsidRPr="00377685">
        <w:t>alert( date.getUTCHours() );</w:t>
      </w:r>
    </w:p>
    <w:p w:rsidR="00377685" w:rsidRPr="00377685" w:rsidRDefault="00377685" w:rsidP="00377685">
      <w:pPr>
        <w:pStyle w:val="aa"/>
      </w:pPr>
      <w:r w:rsidRPr="00377685">
        <w:t>Кроме описанных выше, существуют два специальных метода без UTC-варианта:</w:t>
      </w:r>
    </w:p>
    <w:p w:rsidR="00377685" w:rsidRDefault="00377685" w:rsidP="00377685">
      <w:pPr>
        <w:pStyle w:val="aa"/>
      </w:pPr>
    </w:p>
    <w:p w:rsidR="00377685" w:rsidRPr="00377685" w:rsidRDefault="00377685" w:rsidP="00377685">
      <w:pPr>
        <w:pStyle w:val="aa"/>
        <w:rPr>
          <w:b/>
          <w:bCs/>
        </w:rPr>
      </w:pPr>
      <w:r w:rsidRPr="00377685">
        <w:rPr>
          <w:b/>
          <w:bCs/>
        </w:rPr>
        <w:t>getTime()</w:t>
      </w:r>
    </w:p>
    <w:p w:rsidR="00377685" w:rsidRDefault="00377685" w:rsidP="00377685">
      <w:pPr>
        <w:pStyle w:val="aa"/>
      </w:pPr>
      <w:r w:rsidRPr="00377685">
        <w:t>Возвращает число миллисекунд, прошедших с 1 января 1970 года GMT+0, то есть того же вида, который используется в конструкторе new Date(milliseconds).</w:t>
      </w:r>
    </w:p>
    <w:p w:rsidR="007A7E09" w:rsidRPr="00377685" w:rsidRDefault="007A7E09" w:rsidP="00377685">
      <w:pPr>
        <w:pStyle w:val="aa"/>
      </w:pPr>
    </w:p>
    <w:p w:rsidR="00377685" w:rsidRPr="00377685" w:rsidRDefault="00377685" w:rsidP="00377685">
      <w:pPr>
        <w:pStyle w:val="aa"/>
        <w:rPr>
          <w:b/>
          <w:bCs/>
        </w:rPr>
      </w:pPr>
      <w:r w:rsidRPr="00377685">
        <w:rPr>
          <w:b/>
          <w:bCs/>
        </w:rPr>
        <w:t>getTimezoneOffset()</w:t>
      </w:r>
    </w:p>
    <w:p w:rsidR="00377685" w:rsidRPr="00377685" w:rsidRDefault="00377685" w:rsidP="00377685">
      <w:pPr>
        <w:pStyle w:val="aa"/>
      </w:pPr>
      <w:r w:rsidRPr="00377685">
        <w:t>Возвращает разницу между местным и UTC-временем, в минутах.</w:t>
      </w:r>
    </w:p>
    <w:p w:rsidR="00377685" w:rsidRPr="00377685" w:rsidRDefault="00377685" w:rsidP="00377685">
      <w:pPr>
        <w:pStyle w:val="aa"/>
      </w:pPr>
      <w:r w:rsidRPr="00377685">
        <w:t>alert( new Date().getTimezoneOffset() ); // Для GMT-1 выведет 60</w:t>
      </w:r>
    </w:p>
    <w:p w:rsidR="00377685" w:rsidRPr="00377685" w:rsidRDefault="00377685" w:rsidP="00377685">
      <w:pPr>
        <w:pStyle w:val="aa"/>
      </w:pPr>
    </w:p>
    <w:p w:rsidR="007A7E09" w:rsidRDefault="007A7E09" w:rsidP="008735FE">
      <w:pPr>
        <w:pStyle w:val="2"/>
        <w:rPr>
          <w:lang w:val="en-US"/>
        </w:rPr>
      </w:pPr>
      <w:bookmarkStart w:id="252" w:name="установка-компонентов-даты"/>
      <w:r w:rsidRPr="007A7E09">
        <w:t>Установка компонентов даты</w:t>
      </w:r>
      <w:bookmarkEnd w:id="252"/>
    </w:p>
    <w:p w:rsidR="004865F1" w:rsidRDefault="004865F1" w:rsidP="004865F1">
      <w:pPr>
        <w:rPr>
          <w:lang w:val="en-US"/>
        </w:rPr>
      </w:pPr>
    </w:p>
    <w:p w:rsidR="004865F1" w:rsidRPr="004865F1" w:rsidRDefault="004865F1" w:rsidP="004865F1">
      <w:pPr>
        <w:rPr>
          <w:lang w:val="en-US"/>
        </w:rPr>
      </w:pPr>
    </w:p>
    <w:p w:rsidR="007A7E09" w:rsidRDefault="007A7E09" w:rsidP="007A7E09">
      <w:pPr>
        <w:pStyle w:val="aa"/>
        <w:rPr>
          <w:lang w:val="en-US"/>
        </w:rPr>
      </w:pPr>
      <w:r w:rsidRPr="007A7E09">
        <w:t>Следующие методы позволяют устанавливать компоненты даты и времени:</w:t>
      </w:r>
    </w:p>
    <w:p w:rsidR="004730FF" w:rsidRPr="00AE1994" w:rsidRDefault="004730FF" w:rsidP="004730FF">
      <w:pPr>
        <w:pStyle w:val="af1"/>
        <w:rPr>
          <w:rStyle w:val="af2"/>
        </w:rPr>
      </w:pPr>
      <w:r w:rsidRPr="004730FF">
        <w:rPr>
          <w:rStyle w:val="af2"/>
        </w:rPr>
        <w:t>setYear() - устанавливает значение года минус 1900, к использованию не очень рекомендуется.</w:t>
      </w:r>
      <w:r w:rsidRPr="004730FF">
        <w:rPr>
          <w:rStyle w:val="af2"/>
        </w:rPr>
        <w:br/>
        <w:t>setFullYear(year [, month, date]) - устанавливает значение года. </w:t>
      </w:r>
      <w:r w:rsidRPr="004730FF">
        <w:rPr>
          <w:rStyle w:val="af2"/>
        </w:rPr>
        <w:br/>
        <w:t>setMonth(month [, date]) - устанавливает месяц, от 0 до 11</w:t>
      </w:r>
      <w:r w:rsidRPr="004730FF">
        <w:rPr>
          <w:rStyle w:val="af2"/>
        </w:rPr>
        <w:br/>
        <w:t>setDate(date) - устанавливает число месяца от 1 до 31</w:t>
      </w:r>
      <w:r w:rsidRPr="004730FF">
        <w:rPr>
          <w:rStyle w:val="af2"/>
        </w:rPr>
        <w:br/>
        <w:t>setHours(hour [, min, sec, ms]) - устанавливает час, от 0 до 23</w:t>
      </w:r>
      <w:r w:rsidRPr="004730FF">
        <w:rPr>
          <w:rStyle w:val="af2"/>
        </w:rPr>
        <w:br/>
        <w:t>setMinutes(min [, sec, ms]) - устанавливает количество минут, от 0 до 59</w:t>
      </w:r>
      <w:r w:rsidRPr="004730FF">
        <w:rPr>
          <w:rStyle w:val="af2"/>
        </w:rPr>
        <w:br/>
        <w:t>setSeconds(sec [, ms]) - устанавливает количество секунд, от 0 до 59</w:t>
      </w:r>
      <w:r w:rsidRPr="004730FF">
        <w:rPr>
          <w:rStyle w:val="af2"/>
        </w:rPr>
        <w:br/>
        <w:t>setMilliseconds(ms) - устанавливает количество миллисекунд, от 0 до 999</w:t>
      </w:r>
      <w:r w:rsidRPr="004730FF">
        <w:rPr>
          <w:rStyle w:val="af2"/>
        </w:rPr>
        <w:br/>
        <w:t>setTime(milliseconds) - устанавливает количество миллисекунд, прошедших с полуночи 1 января 1970г GMT.</w:t>
      </w:r>
    </w:p>
    <w:p w:rsidR="004730FF" w:rsidRPr="004730FF" w:rsidRDefault="004730FF" w:rsidP="007A7E09">
      <w:pPr>
        <w:pStyle w:val="aa"/>
        <w:rPr>
          <w:lang w:val="en-US"/>
        </w:rPr>
      </w:pPr>
    </w:p>
    <w:p w:rsidR="007A7E09" w:rsidRPr="007A7E09" w:rsidRDefault="007A7E09" w:rsidP="007A7E09">
      <w:pPr>
        <w:pStyle w:val="aa"/>
      </w:pPr>
      <w:r w:rsidRPr="007A7E09">
        <w:t>Все они, кроме setTime(), обладают также UTC-вариантом, например: setUTCHours().</w:t>
      </w:r>
    </w:p>
    <w:p w:rsidR="007A7E09" w:rsidRPr="007A7E09" w:rsidRDefault="007A7E09" w:rsidP="007A7E09">
      <w:pPr>
        <w:pStyle w:val="aa"/>
      </w:pPr>
      <w:r w:rsidRPr="007A7E09">
        <w:t>Как видно, некоторые методы могут устанавливать несколько компонентов даты одновременно, в частности, setHours. При этом если какая-то компонента не указана, она не меняется. Например:</w:t>
      </w:r>
    </w:p>
    <w:p w:rsidR="007A7E09" w:rsidRPr="007A7E09" w:rsidRDefault="007A7E09" w:rsidP="007A7E09">
      <w:pPr>
        <w:pStyle w:val="af1"/>
      </w:pPr>
      <w:r w:rsidRPr="007A7E09">
        <w:t>var today = new Date;</w:t>
      </w:r>
    </w:p>
    <w:p w:rsidR="007A7E09" w:rsidRPr="007A7E09" w:rsidRDefault="007A7E09" w:rsidP="007A7E09">
      <w:pPr>
        <w:pStyle w:val="af1"/>
      </w:pPr>
    </w:p>
    <w:p w:rsidR="007A7E09" w:rsidRPr="007A7E09" w:rsidRDefault="007A7E09" w:rsidP="007A7E09">
      <w:pPr>
        <w:pStyle w:val="af1"/>
      </w:pPr>
      <w:r w:rsidRPr="007A7E09">
        <w:t>today.setHours(0);</w:t>
      </w:r>
    </w:p>
    <w:p w:rsidR="007A7E09" w:rsidRPr="007A7E09" w:rsidRDefault="007A7E09" w:rsidP="007A7E09">
      <w:pPr>
        <w:pStyle w:val="af1"/>
      </w:pPr>
      <w:r w:rsidRPr="007A7E09">
        <w:t>alert( today ); // сегодня, но час изменён на 0</w:t>
      </w:r>
    </w:p>
    <w:p w:rsidR="007A7E09" w:rsidRPr="007A7E09" w:rsidRDefault="007A7E09" w:rsidP="007A7E09">
      <w:pPr>
        <w:pStyle w:val="af1"/>
      </w:pPr>
    </w:p>
    <w:p w:rsidR="007A7E09" w:rsidRPr="007A7E09" w:rsidRDefault="007A7E09" w:rsidP="007A7E09">
      <w:pPr>
        <w:pStyle w:val="af1"/>
      </w:pPr>
      <w:r w:rsidRPr="007A7E09">
        <w:t>today.setHours(0, 0, 0, 0);</w:t>
      </w:r>
    </w:p>
    <w:p w:rsidR="007A7E09" w:rsidRDefault="007A7E09" w:rsidP="007A7E09">
      <w:pPr>
        <w:pStyle w:val="af1"/>
        <w:rPr>
          <w:lang w:val="en-US"/>
        </w:rPr>
      </w:pPr>
      <w:r w:rsidRPr="007A7E09">
        <w:t>alert( today ); // сегодня, ровно 00:00:00.</w:t>
      </w:r>
    </w:p>
    <w:p w:rsidR="004C4EF9" w:rsidRDefault="004C4EF9" w:rsidP="004C4EF9">
      <w:pPr>
        <w:rPr>
          <w:lang w:val="en-US"/>
        </w:rPr>
      </w:pPr>
    </w:p>
    <w:p w:rsidR="004C4EF9" w:rsidRPr="004C4EF9" w:rsidRDefault="004C4EF9" w:rsidP="004C4EF9">
      <w:pPr>
        <w:pStyle w:val="af1"/>
      </w:pPr>
      <w:r w:rsidRPr="004C4EF9">
        <w:t>var myDate = new Date();               // Объявляем переменную типа Date</w:t>
      </w:r>
    </w:p>
    <w:p w:rsidR="004C4EF9" w:rsidRPr="004C4EF9" w:rsidRDefault="004C4EF9" w:rsidP="004C4EF9">
      <w:pPr>
        <w:pStyle w:val="af1"/>
      </w:pPr>
      <w:r w:rsidRPr="004C4EF9">
        <w:t>myDate.setFullYear(2017, 4, 22);       // Присваиваем ей значение даты - 22 мая 2017</w:t>
      </w:r>
    </w:p>
    <w:p w:rsidR="004C4EF9" w:rsidRPr="004C4EF9" w:rsidRDefault="004C4EF9" w:rsidP="004C4EF9">
      <w:pPr>
        <w:pStyle w:val="aa"/>
      </w:pPr>
      <w:r w:rsidRPr="004C4EF9">
        <w:t>А теперь попробуем сдвинуть дату на 10 дней вперед:</w:t>
      </w:r>
    </w:p>
    <w:p w:rsidR="004C4EF9" w:rsidRPr="004C4EF9" w:rsidRDefault="004C4EF9" w:rsidP="004C4EF9">
      <w:pPr>
        <w:pStyle w:val="af1"/>
      </w:pPr>
      <w:r w:rsidRPr="004C4EF9">
        <w:t>var myDate = new Date();               // Объявляем переменную типа Date</w:t>
      </w:r>
    </w:p>
    <w:p w:rsidR="004C4EF9" w:rsidRPr="004C4EF9" w:rsidRDefault="004C4EF9" w:rsidP="004C4EF9">
      <w:pPr>
        <w:pStyle w:val="af1"/>
      </w:pPr>
      <w:r w:rsidRPr="004C4EF9">
        <w:t xml:space="preserve">myDate.setFullYear(2017, 4, 22);       // Присваиваем ей значение даты - 22 мая 2017 </w:t>
      </w:r>
    </w:p>
    <w:p w:rsidR="004C4EF9" w:rsidRPr="004C4EF9" w:rsidRDefault="004C4EF9" w:rsidP="004C4EF9">
      <w:pPr>
        <w:pStyle w:val="af1"/>
      </w:pPr>
      <w:r w:rsidRPr="004C4EF9">
        <w:t>myDate.setDate(myDate.getDate() + 10); // Устанавливаем новое значение даты, получив прежнее и прибавив 10.</w:t>
      </w:r>
    </w:p>
    <w:p w:rsidR="004C4EF9" w:rsidRPr="004C4EF9" w:rsidRDefault="004C4EF9" w:rsidP="004C4EF9">
      <w:pPr>
        <w:pStyle w:val="aa"/>
      </w:pPr>
      <w:r w:rsidRPr="004C4EF9">
        <w:t>Обратите внимание - если прибавка дней изменит месяц и год, это будет сделано автоматически, самим методом setDate().</w:t>
      </w:r>
    </w:p>
    <w:p w:rsidR="007A7E09" w:rsidRPr="007A7E09" w:rsidRDefault="007A7E09" w:rsidP="008735FE">
      <w:pPr>
        <w:pStyle w:val="2"/>
        <w:rPr>
          <w:noProof/>
        </w:rPr>
      </w:pPr>
      <w:bookmarkStart w:id="253" w:name="автоисправление-даты"/>
      <w:r w:rsidRPr="007A7E09">
        <w:t>Автоисправление даты</w:t>
      </w:r>
      <w:bookmarkEnd w:id="253"/>
    </w:p>
    <w:p w:rsidR="007A7E09" w:rsidRPr="007A7E09" w:rsidRDefault="007A7E09" w:rsidP="007A7E09">
      <w:pPr>
        <w:pStyle w:val="aa"/>
      </w:pPr>
      <w:r w:rsidRPr="007A7E09">
        <w:rPr>
          <w:i/>
          <w:iCs/>
        </w:rPr>
        <w:t>Автоисправление</w:t>
      </w:r>
      <w:r w:rsidRPr="007A7E09">
        <w:t> – очень удобное свойство объектов Date. Оно заключается в том, что можно устанавливать заведомо некорректные компоненты (например 32 января), а объект сам себя поправит.</w:t>
      </w:r>
    </w:p>
    <w:p w:rsidR="007A7E09" w:rsidRPr="007A7E09" w:rsidRDefault="007A7E09" w:rsidP="007A7E09">
      <w:pPr>
        <w:pStyle w:val="af1"/>
      </w:pPr>
      <w:r w:rsidRPr="007A7E09">
        <w:t>var d = new Date(2013, 0, 32); // 32 января 2013 ?!?</w:t>
      </w:r>
    </w:p>
    <w:p w:rsidR="007A7E09" w:rsidRPr="007A7E09" w:rsidRDefault="007A7E09" w:rsidP="007A7E09">
      <w:pPr>
        <w:pStyle w:val="af1"/>
      </w:pPr>
      <w:r w:rsidRPr="007A7E09">
        <w:t>alert(d); // ... это 1 февраля 2013!</w:t>
      </w:r>
    </w:p>
    <w:p w:rsidR="007A7E09" w:rsidRDefault="007A7E09" w:rsidP="00550421">
      <w:pPr>
        <w:pStyle w:val="aa"/>
      </w:pPr>
    </w:p>
    <w:p w:rsidR="007A7E09" w:rsidRPr="007A7E09" w:rsidRDefault="007A7E09" w:rsidP="007A7E09">
      <w:pPr>
        <w:pStyle w:val="aa"/>
      </w:pPr>
      <w:r w:rsidRPr="007A7E09">
        <w:rPr>
          <w:b/>
          <w:bCs/>
        </w:rPr>
        <w:t>Неправильные компоненты даты автоматически распределяются по остальным.</w:t>
      </w:r>
    </w:p>
    <w:p w:rsidR="007A7E09" w:rsidRPr="007A7E09" w:rsidRDefault="007A7E09" w:rsidP="007A7E09">
      <w:pPr>
        <w:pStyle w:val="aa"/>
      </w:pPr>
      <w:r w:rsidRPr="007A7E09">
        <w:t>Например, нужно увеличить на 2 дня дату «28 февраля 2011». Может быть так, что это будет 2 марта, а может быть и 1 марта, если год високосный. Но нам обо всем этом думать не нужно. Просто прибавляем два дня. Остальное сделает Date:</w:t>
      </w:r>
    </w:p>
    <w:p w:rsidR="007A7E09" w:rsidRPr="007A7E09" w:rsidRDefault="007A7E09" w:rsidP="007A7E09">
      <w:pPr>
        <w:pStyle w:val="aa"/>
      </w:pPr>
    </w:p>
    <w:p w:rsidR="007A7E09" w:rsidRPr="007A7E09" w:rsidRDefault="007A7E09" w:rsidP="007A7E09">
      <w:pPr>
        <w:pStyle w:val="af1"/>
      </w:pPr>
      <w:r w:rsidRPr="007A7E09">
        <w:lastRenderedPageBreak/>
        <w:t>var d = new Date(2011, 1, 28);</w:t>
      </w:r>
    </w:p>
    <w:p w:rsidR="007A7E09" w:rsidRPr="007A7E09" w:rsidRDefault="007A7E09" w:rsidP="007A7E09">
      <w:pPr>
        <w:pStyle w:val="af1"/>
      </w:pPr>
      <w:r w:rsidRPr="007A7E09">
        <w:t>d.setDate(d.getDate() + 2);</w:t>
      </w:r>
    </w:p>
    <w:p w:rsidR="007A7E09" w:rsidRPr="007A7E09" w:rsidRDefault="007A7E09" w:rsidP="007A7E09">
      <w:pPr>
        <w:pStyle w:val="af1"/>
      </w:pPr>
    </w:p>
    <w:p w:rsidR="007A7E09" w:rsidRPr="007A7E09" w:rsidRDefault="007A7E09" w:rsidP="007A7E09">
      <w:pPr>
        <w:pStyle w:val="af1"/>
      </w:pPr>
      <w:r w:rsidRPr="007A7E09">
        <w:t>alert( d ); // 2 марта, 2011</w:t>
      </w:r>
    </w:p>
    <w:p w:rsidR="007A7E09" w:rsidRPr="007A7E09" w:rsidRDefault="007A7E09" w:rsidP="007A7E09">
      <w:pPr>
        <w:pStyle w:val="aa"/>
      </w:pPr>
      <w:r w:rsidRPr="007A7E09">
        <w:t>Также это используют для получения даты, отдаленной от имеющейся на нужный промежуток времени. Например, получим дату на 70 секунд большую текущей:</w:t>
      </w:r>
    </w:p>
    <w:p w:rsidR="007A7E09" w:rsidRPr="007A7E09" w:rsidRDefault="007A7E09" w:rsidP="00501221">
      <w:pPr>
        <w:pStyle w:val="af1"/>
      </w:pPr>
      <w:r w:rsidRPr="007A7E09">
        <w:t>var d = new Date();</w:t>
      </w:r>
    </w:p>
    <w:p w:rsidR="007A7E09" w:rsidRPr="007A7E09" w:rsidRDefault="007A7E09" w:rsidP="00501221">
      <w:pPr>
        <w:pStyle w:val="af1"/>
      </w:pPr>
      <w:r w:rsidRPr="007A7E09">
        <w:t>d.setSeconds(d.getSeconds() + 70);</w:t>
      </w:r>
    </w:p>
    <w:p w:rsidR="007A7E09" w:rsidRPr="007A7E09" w:rsidRDefault="007A7E09" w:rsidP="00501221">
      <w:pPr>
        <w:pStyle w:val="af1"/>
      </w:pPr>
    </w:p>
    <w:p w:rsidR="007A7E09" w:rsidRPr="007A7E09" w:rsidRDefault="007A7E09" w:rsidP="00501221">
      <w:pPr>
        <w:pStyle w:val="af1"/>
      </w:pPr>
      <w:r w:rsidRPr="007A7E09">
        <w:t>alert( d ); // выведет корректную дату</w:t>
      </w:r>
    </w:p>
    <w:p w:rsidR="007A7E09" w:rsidRPr="007A7E09" w:rsidRDefault="007A7E09" w:rsidP="007A7E09">
      <w:pPr>
        <w:pStyle w:val="aa"/>
      </w:pPr>
      <w:r w:rsidRPr="007A7E09">
        <w:t>Можно установить и нулевые, и даже отрицательные компоненты. Например:</w:t>
      </w:r>
    </w:p>
    <w:p w:rsidR="007A7E09" w:rsidRPr="007A7E09" w:rsidRDefault="007A7E09" w:rsidP="00EA53CF">
      <w:pPr>
        <w:pStyle w:val="af1"/>
      </w:pPr>
      <w:r w:rsidRPr="007A7E09">
        <w:t>var d = new Date;</w:t>
      </w:r>
    </w:p>
    <w:p w:rsidR="007A7E09" w:rsidRPr="007A7E09" w:rsidRDefault="007A7E09" w:rsidP="00EA53CF">
      <w:pPr>
        <w:pStyle w:val="af1"/>
      </w:pPr>
    </w:p>
    <w:p w:rsidR="007A7E09" w:rsidRPr="007A7E09" w:rsidRDefault="007A7E09" w:rsidP="00EA53CF">
      <w:pPr>
        <w:pStyle w:val="af1"/>
      </w:pPr>
      <w:r w:rsidRPr="007A7E09">
        <w:t>d.setDate(1); // поставить первое число месяца</w:t>
      </w:r>
    </w:p>
    <w:p w:rsidR="007A7E09" w:rsidRPr="007A7E09" w:rsidRDefault="007A7E09" w:rsidP="00EA53CF">
      <w:pPr>
        <w:pStyle w:val="af1"/>
      </w:pPr>
      <w:r w:rsidRPr="007A7E09">
        <w:t>alert( d );</w:t>
      </w:r>
    </w:p>
    <w:p w:rsidR="007A7E09" w:rsidRPr="007A7E09" w:rsidRDefault="007A7E09" w:rsidP="007A7E09">
      <w:pPr>
        <w:pStyle w:val="aa"/>
      </w:pPr>
    </w:p>
    <w:p w:rsidR="007A7E09" w:rsidRPr="007A7E09" w:rsidRDefault="007A7E09" w:rsidP="00EA53CF">
      <w:pPr>
        <w:pStyle w:val="af1"/>
      </w:pPr>
      <w:r w:rsidRPr="007A7E09">
        <w:t>d.setDate(0); // нулевого числа нет, будет последнее число предыдущего месяца</w:t>
      </w:r>
    </w:p>
    <w:p w:rsidR="007A7E09" w:rsidRPr="007A7E09" w:rsidRDefault="007A7E09" w:rsidP="00EA53CF">
      <w:pPr>
        <w:pStyle w:val="af1"/>
      </w:pPr>
      <w:r w:rsidRPr="007A7E09">
        <w:t>alert( d );</w:t>
      </w:r>
    </w:p>
    <w:p w:rsidR="007A7E09" w:rsidRPr="007A7E09" w:rsidRDefault="007A7E09" w:rsidP="00EA53CF">
      <w:pPr>
        <w:pStyle w:val="af1"/>
      </w:pPr>
      <w:r w:rsidRPr="007A7E09">
        <w:t>var d = new Date;</w:t>
      </w:r>
    </w:p>
    <w:p w:rsidR="007A7E09" w:rsidRPr="007A7E09" w:rsidRDefault="007A7E09" w:rsidP="007A7E09">
      <w:pPr>
        <w:pStyle w:val="aa"/>
      </w:pPr>
    </w:p>
    <w:p w:rsidR="007A7E09" w:rsidRPr="007A7E09" w:rsidRDefault="007A7E09" w:rsidP="00EA53CF">
      <w:pPr>
        <w:pStyle w:val="af1"/>
      </w:pPr>
      <w:r w:rsidRPr="007A7E09">
        <w:t>d.setDate(-1); // предпоследнее число предыдущего месяца</w:t>
      </w:r>
    </w:p>
    <w:p w:rsidR="007A7E09" w:rsidRPr="007A7E09" w:rsidRDefault="007A7E09" w:rsidP="00EA53CF">
      <w:pPr>
        <w:pStyle w:val="af1"/>
      </w:pPr>
      <w:r w:rsidRPr="007A7E09">
        <w:t>alert( d );</w:t>
      </w:r>
    </w:p>
    <w:p w:rsidR="00EA53CF" w:rsidRPr="00FD1146" w:rsidRDefault="00EA53CF" w:rsidP="008735FE">
      <w:pPr>
        <w:pStyle w:val="2"/>
      </w:pPr>
      <w:bookmarkStart w:id="254" w:name="преобразование-к-числу-разность-дат"/>
      <w:r w:rsidRPr="00FD1146">
        <w:t>Преобразование к числу, разность дат</w:t>
      </w:r>
      <w:bookmarkEnd w:id="254"/>
    </w:p>
    <w:p w:rsidR="00EA53CF" w:rsidRPr="00EA53CF" w:rsidRDefault="00EA53CF" w:rsidP="00EA53CF">
      <w:pPr>
        <w:pStyle w:val="aa"/>
      </w:pPr>
      <w:r w:rsidRPr="00EA53CF">
        <w:t>Когда объект Date используется в числовом контексте, он преобразуется в количество миллисекунд:</w:t>
      </w:r>
    </w:p>
    <w:p w:rsidR="00EA53CF" w:rsidRPr="00EA53CF" w:rsidRDefault="00EA53CF" w:rsidP="005B2355">
      <w:pPr>
        <w:pStyle w:val="af1"/>
      </w:pPr>
      <w:r w:rsidRPr="00EA53CF">
        <w:t>alert(+new Date) // +date то же самое, что: +date.valueOf()</w:t>
      </w:r>
    </w:p>
    <w:p w:rsidR="00EA53CF" w:rsidRPr="00EA53CF" w:rsidRDefault="00EA53CF" w:rsidP="00EA53CF">
      <w:pPr>
        <w:pStyle w:val="aa"/>
      </w:pPr>
      <w:r w:rsidRPr="00EA53CF">
        <w:rPr>
          <w:b/>
          <w:bCs/>
        </w:rPr>
        <w:t>Важный побочный эффект: даты можно вычитать, результат вычитания объектов Date – их временная разница, в миллисекундах</w:t>
      </w:r>
      <w:r w:rsidRPr="00EA53CF">
        <w:t>.</w:t>
      </w:r>
    </w:p>
    <w:p w:rsidR="00EA53CF" w:rsidRPr="00EA53CF" w:rsidRDefault="00EA53CF" w:rsidP="00EA53CF">
      <w:pPr>
        <w:pStyle w:val="aa"/>
      </w:pPr>
      <w:r w:rsidRPr="00EA53CF">
        <w:t>Это используют для измерения времени:</w:t>
      </w:r>
    </w:p>
    <w:p w:rsidR="00EA53CF" w:rsidRPr="00EA53CF" w:rsidRDefault="00EA53CF" w:rsidP="005B2355">
      <w:pPr>
        <w:pStyle w:val="af1"/>
      </w:pPr>
      <w:r w:rsidRPr="00EA53CF">
        <w:t>var start = new Date; // засекли время</w:t>
      </w:r>
    </w:p>
    <w:p w:rsidR="00EA53CF" w:rsidRPr="00EA53CF" w:rsidRDefault="00EA53CF" w:rsidP="005B2355">
      <w:pPr>
        <w:pStyle w:val="af1"/>
      </w:pPr>
    </w:p>
    <w:p w:rsidR="00EA53CF" w:rsidRPr="00EA53CF" w:rsidRDefault="00EA53CF" w:rsidP="005B2355">
      <w:pPr>
        <w:pStyle w:val="af1"/>
      </w:pPr>
      <w:r w:rsidRPr="00EA53CF">
        <w:t>// что-то сделать</w:t>
      </w:r>
    </w:p>
    <w:p w:rsidR="00EA53CF" w:rsidRPr="00EA53CF" w:rsidRDefault="00EA53CF" w:rsidP="005B2355">
      <w:pPr>
        <w:pStyle w:val="af1"/>
      </w:pPr>
      <w:r w:rsidRPr="00EA53CF">
        <w:t>for (var i = 0; i &lt; 100000; i++) {</w:t>
      </w:r>
    </w:p>
    <w:p w:rsidR="00EA53CF" w:rsidRPr="00EA53CF" w:rsidRDefault="00EA53CF" w:rsidP="005B2355">
      <w:pPr>
        <w:pStyle w:val="af1"/>
      </w:pPr>
      <w:r w:rsidRPr="00EA53CF">
        <w:t xml:space="preserve">  var doSomething = i * i * i;</w:t>
      </w:r>
    </w:p>
    <w:p w:rsidR="00EA53CF" w:rsidRPr="00EA53CF" w:rsidRDefault="00EA53CF" w:rsidP="005B2355">
      <w:pPr>
        <w:pStyle w:val="af1"/>
      </w:pPr>
      <w:r w:rsidRPr="00EA53CF">
        <w:t>}</w:t>
      </w:r>
    </w:p>
    <w:p w:rsidR="00EA53CF" w:rsidRPr="00EA53CF" w:rsidRDefault="00EA53CF" w:rsidP="005B2355">
      <w:pPr>
        <w:pStyle w:val="af1"/>
      </w:pPr>
    </w:p>
    <w:p w:rsidR="00EA53CF" w:rsidRPr="00EA53CF" w:rsidRDefault="00EA53CF" w:rsidP="005B2355">
      <w:pPr>
        <w:pStyle w:val="af1"/>
      </w:pPr>
      <w:r w:rsidRPr="00EA53CF">
        <w:t>var end = new Date; // конец измерения</w:t>
      </w:r>
    </w:p>
    <w:p w:rsidR="00EA53CF" w:rsidRPr="00EA53CF" w:rsidRDefault="00EA53CF" w:rsidP="005B2355">
      <w:pPr>
        <w:pStyle w:val="af1"/>
      </w:pPr>
    </w:p>
    <w:p w:rsidR="00EA53CF" w:rsidRDefault="00EA53CF" w:rsidP="005B2355">
      <w:pPr>
        <w:pStyle w:val="af1"/>
        <w:rPr>
          <w:lang w:val="en-US"/>
        </w:rPr>
      </w:pPr>
      <w:r w:rsidRPr="00EA53CF">
        <w:t>alert( "Цикл занял " + (end - start) + " ms" );</w:t>
      </w:r>
    </w:p>
    <w:p w:rsidR="004865F1" w:rsidRDefault="004865F1" w:rsidP="004865F1">
      <w:pPr>
        <w:rPr>
          <w:lang w:val="en-US"/>
        </w:rPr>
      </w:pPr>
    </w:p>
    <w:p w:rsidR="004865F1" w:rsidRPr="004865F1" w:rsidRDefault="004865F1" w:rsidP="004865F1">
      <w:pPr>
        <w:pStyle w:val="af1"/>
      </w:pPr>
      <w:r w:rsidRPr="004865F1">
        <w:t>var currentDate = new Date();             // Объявляем переменную для текущей даты</w:t>
      </w:r>
    </w:p>
    <w:p w:rsidR="004865F1" w:rsidRPr="004865F1" w:rsidRDefault="004865F1" w:rsidP="004865F1">
      <w:pPr>
        <w:pStyle w:val="af1"/>
      </w:pPr>
      <w:r w:rsidRPr="004865F1">
        <w:t>var nextNewYear = new Date();             // Объявляем переменную для даты Нового Года</w:t>
      </w:r>
    </w:p>
    <w:p w:rsidR="004865F1" w:rsidRPr="004865F1" w:rsidRDefault="004865F1" w:rsidP="004865F1">
      <w:pPr>
        <w:pStyle w:val="af1"/>
      </w:pPr>
      <w:r w:rsidRPr="004865F1">
        <w:t>nextNewYear.setFullYear(2018, 0, 1);        // Записываем значение даты для Нового Года - 1 января 2018</w:t>
      </w:r>
    </w:p>
    <w:p w:rsidR="004865F1" w:rsidRPr="004865F1" w:rsidRDefault="004865F1" w:rsidP="004865F1">
      <w:pPr>
        <w:pStyle w:val="af1"/>
      </w:pPr>
    </w:p>
    <w:p w:rsidR="004865F1" w:rsidRPr="004865F1" w:rsidRDefault="004865F1" w:rsidP="004865F1">
      <w:pPr>
        <w:pStyle w:val="af1"/>
      </w:pPr>
      <w:r w:rsidRPr="004865F1">
        <w:t>if (currentDate == nextNewYear) {</w:t>
      </w:r>
    </w:p>
    <w:p w:rsidR="004865F1" w:rsidRPr="004865F1" w:rsidRDefault="004865F1" w:rsidP="004865F1">
      <w:pPr>
        <w:pStyle w:val="af1"/>
      </w:pPr>
      <w:r w:rsidRPr="004865F1">
        <w:t>  alert("Поздравляем с Новым, 2018-м Годом! Ура!!!");</w:t>
      </w:r>
    </w:p>
    <w:p w:rsidR="004865F1" w:rsidRPr="004865F1" w:rsidRDefault="004865F1" w:rsidP="004865F1">
      <w:pPr>
        <w:pStyle w:val="af1"/>
      </w:pPr>
      <w:r w:rsidRPr="004865F1">
        <w:t>}</w:t>
      </w:r>
    </w:p>
    <w:p w:rsidR="004865F1" w:rsidRPr="004865F1" w:rsidRDefault="004865F1" w:rsidP="004865F1">
      <w:pPr>
        <w:rPr>
          <w:lang w:val="en-US"/>
        </w:rPr>
      </w:pPr>
    </w:p>
    <w:p w:rsidR="005B2355" w:rsidRPr="005B2355" w:rsidRDefault="005B2355" w:rsidP="008735FE">
      <w:pPr>
        <w:pStyle w:val="2"/>
        <w:rPr>
          <w:noProof/>
        </w:rPr>
      </w:pPr>
      <w:bookmarkStart w:id="255" w:name="бенчмаркинг"/>
      <w:r w:rsidRPr="005B2355">
        <w:t>Бенчмаркинг</w:t>
      </w:r>
      <w:bookmarkEnd w:id="255"/>
    </w:p>
    <w:p w:rsidR="005B2355" w:rsidRPr="005B2355" w:rsidRDefault="005B2355" w:rsidP="005B2355">
      <w:pPr>
        <w:pStyle w:val="aa"/>
      </w:pPr>
      <w:r w:rsidRPr="005B2355">
        <w:t>Допустим, у нас есть несколько вариантов решения задачи, каждый описан функцией.</w:t>
      </w:r>
    </w:p>
    <w:p w:rsidR="005B2355" w:rsidRPr="005B2355" w:rsidRDefault="005B2355" w:rsidP="005B2355">
      <w:pPr>
        <w:pStyle w:val="aa"/>
      </w:pPr>
      <w:r w:rsidRPr="005B2355">
        <w:t>Как узнать, какой быстрее?</w:t>
      </w:r>
    </w:p>
    <w:p w:rsidR="005B2355" w:rsidRPr="005B2355" w:rsidRDefault="005B2355" w:rsidP="005B2355">
      <w:pPr>
        <w:pStyle w:val="aa"/>
      </w:pPr>
      <w:r w:rsidRPr="005B2355">
        <w:t>Для примера возьмем две функции, которые бегают по массиву:</w:t>
      </w:r>
    </w:p>
    <w:p w:rsidR="005B2355" w:rsidRPr="005B2355" w:rsidRDefault="005B2355" w:rsidP="005B2355">
      <w:pPr>
        <w:pStyle w:val="af1"/>
      </w:pPr>
      <w:r w:rsidRPr="005B2355">
        <w:t>function walkIn(arr) {</w:t>
      </w:r>
    </w:p>
    <w:p w:rsidR="005B2355" w:rsidRPr="005B2355" w:rsidRDefault="005B2355" w:rsidP="005B2355">
      <w:pPr>
        <w:pStyle w:val="af1"/>
      </w:pPr>
      <w:r w:rsidRPr="005B2355">
        <w:t xml:space="preserve">  for (var key in arr) arr[key]++</w:t>
      </w:r>
    </w:p>
    <w:p w:rsidR="005B2355" w:rsidRPr="005B2355" w:rsidRDefault="005B2355" w:rsidP="005B2355">
      <w:pPr>
        <w:pStyle w:val="af1"/>
      </w:pPr>
      <w:r w:rsidRPr="005B2355">
        <w:t>}</w:t>
      </w:r>
    </w:p>
    <w:p w:rsidR="005B2355" w:rsidRPr="005B2355" w:rsidRDefault="005B2355" w:rsidP="005B2355">
      <w:pPr>
        <w:pStyle w:val="af1"/>
      </w:pPr>
    </w:p>
    <w:p w:rsidR="005B2355" w:rsidRPr="005B2355" w:rsidRDefault="005B2355" w:rsidP="005B2355">
      <w:pPr>
        <w:pStyle w:val="af1"/>
      </w:pPr>
      <w:r w:rsidRPr="005B2355">
        <w:t>function walkLength(arr) {</w:t>
      </w:r>
    </w:p>
    <w:p w:rsidR="005B2355" w:rsidRPr="005B2355" w:rsidRDefault="005B2355" w:rsidP="005B2355">
      <w:pPr>
        <w:pStyle w:val="af1"/>
      </w:pPr>
      <w:r w:rsidRPr="005B2355">
        <w:t xml:space="preserve">  for (var i = 0; i &lt; arr.length; i++) arr[i]++;</w:t>
      </w:r>
    </w:p>
    <w:p w:rsidR="005B2355" w:rsidRPr="005B2355" w:rsidRDefault="005B2355" w:rsidP="005B2355">
      <w:pPr>
        <w:pStyle w:val="af1"/>
      </w:pPr>
      <w:r w:rsidRPr="005B2355">
        <w:t>}</w:t>
      </w:r>
    </w:p>
    <w:p w:rsidR="005B2355" w:rsidRPr="005B2355" w:rsidRDefault="005B2355" w:rsidP="005B2355">
      <w:pPr>
        <w:pStyle w:val="aa"/>
      </w:pPr>
      <w:r w:rsidRPr="005B2355">
        <w:t>Чтобы померять, какая из них быстрее, нельзя запустить один раз walkIn, один раз walkLength и замерить разницу. Одноразовый запуск ненадежен, любая мини-помеха исказит результат.</w:t>
      </w:r>
    </w:p>
    <w:p w:rsidR="005B2355" w:rsidRPr="005B2355" w:rsidRDefault="005B2355" w:rsidP="005B2355">
      <w:pPr>
        <w:pStyle w:val="aa"/>
      </w:pPr>
      <w:r w:rsidRPr="005B2355">
        <w:t>Для правильного бенчмаркинга функция запускается много раз, чтобы сам тест занял существенное время. Это сведет влияние помех к минимуму. Сложную функцию можно запускать 100 раз, простую – 1000 раз…</w:t>
      </w:r>
    </w:p>
    <w:p w:rsidR="005B2355" w:rsidRPr="005B2355" w:rsidRDefault="005B2355" w:rsidP="005B2355">
      <w:pPr>
        <w:pStyle w:val="aa"/>
      </w:pPr>
      <w:r w:rsidRPr="005B2355">
        <w:t>Померяем, какая из функций быстрее:</w:t>
      </w:r>
    </w:p>
    <w:p w:rsidR="005B2355" w:rsidRPr="005B2355" w:rsidRDefault="005B2355" w:rsidP="005B2355">
      <w:pPr>
        <w:pStyle w:val="af1"/>
      </w:pPr>
      <w:r w:rsidRPr="005B2355">
        <w:t>var arr = [];</w:t>
      </w:r>
    </w:p>
    <w:p w:rsidR="005B2355" w:rsidRPr="005B2355" w:rsidRDefault="005B2355" w:rsidP="005B2355">
      <w:pPr>
        <w:pStyle w:val="af1"/>
      </w:pPr>
      <w:r w:rsidRPr="005B2355">
        <w:t>for (var i = 0; i &lt; 1000; i++) arr[i] = 0;</w:t>
      </w:r>
    </w:p>
    <w:p w:rsidR="005B2355" w:rsidRPr="005B2355" w:rsidRDefault="005B2355" w:rsidP="005B2355">
      <w:pPr>
        <w:pStyle w:val="af1"/>
      </w:pPr>
    </w:p>
    <w:p w:rsidR="005B2355" w:rsidRPr="005B2355" w:rsidRDefault="005B2355" w:rsidP="005B2355">
      <w:pPr>
        <w:pStyle w:val="af1"/>
      </w:pPr>
      <w:r w:rsidRPr="005B2355">
        <w:t>function walkIn(arr) {</w:t>
      </w:r>
    </w:p>
    <w:p w:rsidR="005B2355" w:rsidRPr="005B2355" w:rsidRDefault="005B2355" w:rsidP="005B2355">
      <w:pPr>
        <w:pStyle w:val="af1"/>
      </w:pPr>
      <w:r w:rsidRPr="005B2355">
        <w:t xml:space="preserve">  for (var key in arr) arr[key]++;</w:t>
      </w:r>
    </w:p>
    <w:p w:rsidR="005B2355" w:rsidRPr="005B2355" w:rsidRDefault="005B2355" w:rsidP="005B2355">
      <w:pPr>
        <w:pStyle w:val="af1"/>
      </w:pPr>
      <w:r w:rsidRPr="005B2355">
        <w:t>}</w:t>
      </w:r>
    </w:p>
    <w:p w:rsidR="005B2355" w:rsidRPr="005B2355" w:rsidRDefault="005B2355" w:rsidP="005B2355">
      <w:pPr>
        <w:pStyle w:val="af1"/>
      </w:pPr>
    </w:p>
    <w:p w:rsidR="005B2355" w:rsidRPr="005B2355" w:rsidRDefault="005B2355" w:rsidP="005B2355">
      <w:pPr>
        <w:pStyle w:val="af1"/>
      </w:pPr>
      <w:r w:rsidRPr="005B2355">
        <w:t>function walkLength(arr) {</w:t>
      </w:r>
    </w:p>
    <w:p w:rsidR="005B2355" w:rsidRPr="005B2355" w:rsidRDefault="005B2355" w:rsidP="005B2355">
      <w:pPr>
        <w:pStyle w:val="af1"/>
      </w:pPr>
      <w:r w:rsidRPr="005B2355">
        <w:t xml:space="preserve">  for (var i = 0; i &lt; arr.length; i++) arr[i]++;</w:t>
      </w:r>
    </w:p>
    <w:p w:rsidR="005B2355" w:rsidRPr="005B2355" w:rsidRDefault="005B2355" w:rsidP="005B2355">
      <w:pPr>
        <w:pStyle w:val="af1"/>
      </w:pPr>
      <w:r w:rsidRPr="005B2355">
        <w:t>}</w:t>
      </w:r>
    </w:p>
    <w:p w:rsidR="005B2355" w:rsidRPr="005B2355" w:rsidRDefault="005B2355" w:rsidP="005B2355">
      <w:pPr>
        <w:pStyle w:val="af1"/>
      </w:pPr>
    </w:p>
    <w:p w:rsidR="005B2355" w:rsidRPr="005B2355" w:rsidRDefault="005B2355" w:rsidP="005B2355">
      <w:pPr>
        <w:pStyle w:val="af1"/>
      </w:pPr>
      <w:r w:rsidRPr="005B2355">
        <w:t>function bench(f) {</w:t>
      </w:r>
    </w:p>
    <w:p w:rsidR="005B2355" w:rsidRPr="005B2355" w:rsidRDefault="005B2355" w:rsidP="005B2355">
      <w:pPr>
        <w:pStyle w:val="af1"/>
      </w:pPr>
      <w:r w:rsidRPr="005B2355">
        <w:t xml:space="preserve">  var date = new Date();</w:t>
      </w:r>
    </w:p>
    <w:p w:rsidR="005B2355" w:rsidRPr="005B2355" w:rsidRDefault="005B2355" w:rsidP="005B2355">
      <w:pPr>
        <w:pStyle w:val="af1"/>
      </w:pPr>
      <w:r w:rsidRPr="005B2355">
        <w:t xml:space="preserve">  for (var i = 0; i &lt; 10000; i++) f(arr);</w:t>
      </w:r>
    </w:p>
    <w:p w:rsidR="005B2355" w:rsidRPr="005B2355" w:rsidRDefault="005B2355" w:rsidP="005B2355">
      <w:pPr>
        <w:pStyle w:val="af1"/>
      </w:pPr>
      <w:r w:rsidRPr="005B2355">
        <w:lastRenderedPageBreak/>
        <w:t xml:space="preserve">  return new Date() - date;</w:t>
      </w:r>
    </w:p>
    <w:p w:rsidR="005B2355" w:rsidRPr="005B2355" w:rsidRDefault="005B2355" w:rsidP="005B2355">
      <w:pPr>
        <w:pStyle w:val="af1"/>
      </w:pPr>
      <w:r w:rsidRPr="005B2355">
        <w:t>}</w:t>
      </w:r>
    </w:p>
    <w:p w:rsidR="005B2355" w:rsidRPr="005B2355" w:rsidRDefault="005B2355" w:rsidP="005B2355">
      <w:pPr>
        <w:pStyle w:val="af1"/>
      </w:pPr>
    </w:p>
    <w:p w:rsidR="005B2355" w:rsidRPr="005B2355" w:rsidRDefault="005B2355" w:rsidP="005B2355">
      <w:pPr>
        <w:pStyle w:val="af1"/>
      </w:pPr>
      <w:r w:rsidRPr="005B2355">
        <w:t>alert( 'Время walkIn: ' + bench(walkIn) + 'мс' );</w:t>
      </w:r>
    </w:p>
    <w:p w:rsidR="005B2355" w:rsidRPr="005B2355" w:rsidRDefault="005B2355" w:rsidP="005B2355">
      <w:pPr>
        <w:pStyle w:val="af1"/>
      </w:pPr>
      <w:r w:rsidRPr="005B2355">
        <w:t>alert( 'Время walkLength: ' + bench(walkLength) + 'мс' );</w:t>
      </w:r>
    </w:p>
    <w:p w:rsidR="005B2355" w:rsidRPr="005B2355" w:rsidRDefault="005B2355" w:rsidP="005B2355">
      <w:pPr>
        <w:pStyle w:val="aa"/>
      </w:pPr>
      <w:r w:rsidRPr="005B2355">
        <w:t>Теперь представим себе, что во время первого бенчмаркинга bench(walkIn) компьютер что-то делал параллельно важное (вдруг) и это занимало ресурсы, а во время второго – перестал. Реальная ситуация? Конечно реальна, особенно на современных ОС, где много процессов одновременно.</w:t>
      </w:r>
    </w:p>
    <w:p w:rsidR="005B2355" w:rsidRDefault="005B2355" w:rsidP="00550421">
      <w:pPr>
        <w:pStyle w:val="aa"/>
      </w:pPr>
    </w:p>
    <w:p w:rsidR="00E60203" w:rsidRPr="00E60203" w:rsidRDefault="00E60203" w:rsidP="00E60203">
      <w:pPr>
        <w:pStyle w:val="aa"/>
      </w:pPr>
      <w:r w:rsidRPr="00E60203">
        <w:rPr>
          <w:b/>
          <w:bCs/>
        </w:rPr>
        <w:t>Гораздо более надёжные результаты можно получить, если весь пакет тестов прогнать много раз.</w:t>
      </w:r>
    </w:p>
    <w:p w:rsidR="00E60203" w:rsidRPr="00E60203" w:rsidRDefault="00E60203" w:rsidP="00E60203">
      <w:pPr>
        <w:pStyle w:val="af1"/>
      </w:pPr>
      <w:r w:rsidRPr="00E60203">
        <w:t>var arr = [];</w:t>
      </w:r>
    </w:p>
    <w:p w:rsidR="00E60203" w:rsidRPr="00E60203" w:rsidRDefault="00E60203" w:rsidP="00E60203">
      <w:pPr>
        <w:pStyle w:val="af1"/>
      </w:pPr>
      <w:r w:rsidRPr="00E60203">
        <w:t>for (var i = 0; i &lt; 1000; i++) arr[i] = 0;</w:t>
      </w:r>
    </w:p>
    <w:p w:rsidR="00E60203" w:rsidRPr="00E60203" w:rsidRDefault="00E60203" w:rsidP="00E60203">
      <w:pPr>
        <w:pStyle w:val="af1"/>
      </w:pPr>
    </w:p>
    <w:p w:rsidR="00E60203" w:rsidRPr="00E60203" w:rsidRDefault="00E60203" w:rsidP="00E60203">
      <w:pPr>
        <w:pStyle w:val="af1"/>
      </w:pPr>
      <w:r w:rsidRPr="00E60203">
        <w:t>function walkIn(arr) {</w:t>
      </w:r>
    </w:p>
    <w:p w:rsidR="00E60203" w:rsidRPr="00E60203" w:rsidRDefault="00E60203" w:rsidP="00E60203">
      <w:pPr>
        <w:pStyle w:val="af1"/>
      </w:pPr>
      <w:r w:rsidRPr="00E60203">
        <w:t xml:space="preserve">  for (var key in arr) arr[key]++;</w:t>
      </w:r>
    </w:p>
    <w:p w:rsidR="00E60203" w:rsidRPr="00E60203" w:rsidRDefault="00E60203" w:rsidP="00E60203">
      <w:pPr>
        <w:pStyle w:val="af1"/>
      </w:pPr>
      <w:r w:rsidRPr="00E60203">
        <w:t>}</w:t>
      </w:r>
    </w:p>
    <w:p w:rsidR="00E60203" w:rsidRPr="00E60203" w:rsidRDefault="00E60203" w:rsidP="00E60203">
      <w:pPr>
        <w:pStyle w:val="af1"/>
      </w:pPr>
    </w:p>
    <w:p w:rsidR="00E60203" w:rsidRPr="00E60203" w:rsidRDefault="00E60203" w:rsidP="00E60203">
      <w:pPr>
        <w:pStyle w:val="af1"/>
      </w:pPr>
      <w:r w:rsidRPr="00E60203">
        <w:t>function walkLength(arr) {</w:t>
      </w:r>
    </w:p>
    <w:p w:rsidR="00E60203" w:rsidRPr="00E60203" w:rsidRDefault="00E60203" w:rsidP="00E60203">
      <w:pPr>
        <w:pStyle w:val="af1"/>
      </w:pPr>
      <w:r w:rsidRPr="00E60203">
        <w:t xml:space="preserve">  for (var i = 0; i &lt; arr.length; i++) arr[i]++;</w:t>
      </w:r>
    </w:p>
    <w:p w:rsidR="00E60203" w:rsidRPr="00E60203" w:rsidRDefault="00E60203" w:rsidP="00E60203">
      <w:pPr>
        <w:pStyle w:val="af1"/>
      </w:pPr>
      <w:r w:rsidRPr="00E60203">
        <w:t>}</w:t>
      </w:r>
    </w:p>
    <w:p w:rsidR="00E60203" w:rsidRPr="00E60203" w:rsidRDefault="00E60203" w:rsidP="00E60203">
      <w:pPr>
        <w:pStyle w:val="af1"/>
      </w:pPr>
    </w:p>
    <w:p w:rsidR="00E60203" w:rsidRPr="00E60203" w:rsidRDefault="00E60203" w:rsidP="00E60203">
      <w:pPr>
        <w:pStyle w:val="af1"/>
      </w:pPr>
      <w:r w:rsidRPr="00E60203">
        <w:t>function bench(f) {</w:t>
      </w:r>
    </w:p>
    <w:p w:rsidR="00E60203" w:rsidRPr="00E60203" w:rsidRDefault="00E60203" w:rsidP="00E60203">
      <w:pPr>
        <w:pStyle w:val="af1"/>
      </w:pPr>
      <w:r w:rsidRPr="00E60203">
        <w:t xml:space="preserve">  var date = new Date();</w:t>
      </w:r>
    </w:p>
    <w:p w:rsidR="00E60203" w:rsidRPr="00E60203" w:rsidRDefault="00E60203" w:rsidP="00E60203">
      <w:pPr>
        <w:pStyle w:val="af1"/>
      </w:pPr>
      <w:r w:rsidRPr="00E60203">
        <w:t xml:space="preserve">  for (var i = 0; i &lt; 1000; i++) f(arr);</w:t>
      </w:r>
    </w:p>
    <w:p w:rsidR="00E60203" w:rsidRPr="00E60203" w:rsidRDefault="00E60203" w:rsidP="00E60203">
      <w:pPr>
        <w:pStyle w:val="af1"/>
      </w:pPr>
      <w:r w:rsidRPr="00E60203">
        <w:t xml:space="preserve">  return new Date() - date;</w:t>
      </w:r>
    </w:p>
    <w:p w:rsidR="00E60203" w:rsidRPr="00E60203" w:rsidRDefault="00E60203" w:rsidP="00E60203">
      <w:pPr>
        <w:pStyle w:val="af1"/>
      </w:pPr>
      <w:r w:rsidRPr="00E60203">
        <w:t>}</w:t>
      </w:r>
    </w:p>
    <w:p w:rsidR="00E60203" w:rsidRPr="00E60203" w:rsidRDefault="00E60203" w:rsidP="00E60203">
      <w:pPr>
        <w:pStyle w:val="af1"/>
      </w:pPr>
    </w:p>
    <w:p w:rsidR="00E60203" w:rsidRPr="00E60203" w:rsidRDefault="00E60203" w:rsidP="00E60203">
      <w:pPr>
        <w:pStyle w:val="af1"/>
      </w:pPr>
      <w:r w:rsidRPr="00E60203">
        <w:t>// bench для каждого теста запустим много раз, чередуя</w:t>
      </w:r>
    </w:p>
    <w:p w:rsidR="00E60203" w:rsidRPr="00E60203" w:rsidRDefault="00E60203" w:rsidP="00E60203">
      <w:pPr>
        <w:pStyle w:val="af1"/>
      </w:pPr>
      <w:r w:rsidRPr="00E60203">
        <w:t>var timeIn = 0,</w:t>
      </w:r>
    </w:p>
    <w:p w:rsidR="00E60203" w:rsidRPr="00E60203" w:rsidRDefault="00E60203" w:rsidP="00E60203">
      <w:pPr>
        <w:pStyle w:val="af1"/>
      </w:pPr>
      <w:r w:rsidRPr="00E60203">
        <w:t xml:space="preserve">  timeLength = 0;</w:t>
      </w:r>
    </w:p>
    <w:p w:rsidR="00E60203" w:rsidRPr="00E60203" w:rsidRDefault="00E60203" w:rsidP="00E60203">
      <w:pPr>
        <w:pStyle w:val="af1"/>
      </w:pPr>
      <w:r w:rsidRPr="00E60203">
        <w:t>for (var i = 0; i &lt; 100; i++) {</w:t>
      </w:r>
    </w:p>
    <w:p w:rsidR="00E60203" w:rsidRPr="00E60203" w:rsidRDefault="00E60203" w:rsidP="00E60203">
      <w:pPr>
        <w:pStyle w:val="af1"/>
      </w:pPr>
      <w:r w:rsidRPr="00E60203">
        <w:t xml:space="preserve">  timeIn += bench(walkIn);</w:t>
      </w:r>
    </w:p>
    <w:p w:rsidR="00E60203" w:rsidRPr="00E60203" w:rsidRDefault="00E60203" w:rsidP="00E60203">
      <w:pPr>
        <w:pStyle w:val="af1"/>
      </w:pPr>
      <w:r w:rsidRPr="00E60203">
        <w:t xml:space="preserve">  timeLength += bench(walkLength);</w:t>
      </w:r>
    </w:p>
    <w:p w:rsidR="00E60203" w:rsidRPr="00E60203" w:rsidRDefault="00E60203" w:rsidP="00E60203">
      <w:pPr>
        <w:pStyle w:val="af1"/>
      </w:pPr>
      <w:r w:rsidRPr="00E60203">
        <w:t>}</w:t>
      </w:r>
    </w:p>
    <w:p w:rsidR="00E60203" w:rsidRPr="00E60203" w:rsidRDefault="00E60203" w:rsidP="00E60203">
      <w:pPr>
        <w:pStyle w:val="af1"/>
      </w:pPr>
    </w:p>
    <w:p w:rsidR="00E60203" w:rsidRPr="00E60203" w:rsidRDefault="00E60203" w:rsidP="00E60203">
      <w:pPr>
        <w:pStyle w:val="af1"/>
      </w:pPr>
      <w:r w:rsidRPr="00E60203">
        <w:t>alert( 'Время walkIn: ' + timeIn + 'мс' );</w:t>
      </w:r>
    </w:p>
    <w:p w:rsidR="00E60203" w:rsidRPr="00E60203" w:rsidRDefault="00E60203" w:rsidP="00E60203">
      <w:pPr>
        <w:pStyle w:val="af1"/>
      </w:pPr>
      <w:r w:rsidRPr="00E60203">
        <w:t>alert( 'Время walkLength: ' + timeLength + 'мс' );</w:t>
      </w:r>
    </w:p>
    <w:p w:rsidR="00E60203" w:rsidRDefault="00E60203" w:rsidP="00550421">
      <w:pPr>
        <w:pStyle w:val="aa"/>
      </w:pPr>
    </w:p>
    <w:p w:rsidR="00E60203" w:rsidRPr="00E60203" w:rsidRDefault="00E60203" w:rsidP="00E60203">
      <w:pPr>
        <w:pStyle w:val="aa"/>
      </w:pPr>
      <w:r w:rsidRPr="00E60203">
        <w:rPr>
          <w:b/>
          <w:bCs/>
        </w:rPr>
        <w:t>Более точное время с performance.now()</w:t>
      </w:r>
    </w:p>
    <w:p w:rsidR="00E60203" w:rsidRPr="00E60203" w:rsidRDefault="00E60203" w:rsidP="00E60203">
      <w:pPr>
        <w:pStyle w:val="aa"/>
      </w:pPr>
      <w:r w:rsidRPr="00E60203">
        <w:t>В современных браузерах (кроме IE9-) вызов </w:t>
      </w:r>
      <w:hyperlink r:id="rId211" w:history="1">
        <w:r w:rsidRPr="00E60203">
          <w:rPr>
            <w:rStyle w:val="a9"/>
          </w:rPr>
          <w:t>performance.now()</w:t>
        </w:r>
      </w:hyperlink>
      <w:r w:rsidRPr="00E60203">
        <w:t> возвращает количество миллисекунд, прошедшее с начала загрузки страницы. Причём именно с самого начала, до того, как загрузился HTML-файл, если точнее – с момента выгрузки предыдущей страницы из памяти.</w:t>
      </w:r>
    </w:p>
    <w:p w:rsidR="00E60203" w:rsidRPr="00E60203" w:rsidRDefault="00E60203" w:rsidP="00E60203">
      <w:pPr>
        <w:pStyle w:val="aa"/>
      </w:pPr>
      <w:r w:rsidRPr="00E60203">
        <w:t>Так что это время включает в себя всё, включая начальное обращение к серверу.</w:t>
      </w:r>
    </w:p>
    <w:p w:rsidR="00E60203" w:rsidRPr="00E60203" w:rsidRDefault="00E60203" w:rsidP="00E60203">
      <w:pPr>
        <w:pStyle w:val="aa"/>
      </w:pPr>
      <w:r w:rsidRPr="00E60203">
        <w:t>Его можно посмотреть в любом месте страницы, даже в &lt;head&gt;, чтобы узнать, сколько времени потребовалось браузеру, чтобы до него добраться, включая загрузку HTML.</w:t>
      </w:r>
    </w:p>
    <w:p w:rsidR="00E60203" w:rsidRDefault="00E60203" w:rsidP="00E60203">
      <w:pPr>
        <w:pStyle w:val="aa"/>
      </w:pPr>
      <w:r w:rsidRPr="00E60203">
        <w:t>Возвращаемое значение измеряется в миллисекундах, но дополнительно имеет точность 3 знака после запятой (до миллионных долей секунды!), поэтому можно использовать его и для более точного бенчмаркинга в том числе.</w:t>
      </w:r>
    </w:p>
    <w:p w:rsidR="00E60203" w:rsidRPr="00E60203" w:rsidRDefault="00E60203" w:rsidP="00E60203">
      <w:pPr>
        <w:pStyle w:val="aa"/>
      </w:pPr>
    </w:p>
    <w:p w:rsidR="00E60203" w:rsidRPr="00E60203" w:rsidRDefault="00E60203" w:rsidP="00E60203">
      <w:pPr>
        <w:pStyle w:val="aa"/>
      </w:pPr>
      <w:r w:rsidRPr="00E60203">
        <w:rPr>
          <w:b/>
          <w:bCs/>
        </w:rPr>
        <w:t>console.time(метка) и console.timeEnd(метка)</w:t>
      </w:r>
    </w:p>
    <w:p w:rsidR="00E60203" w:rsidRPr="00E60203" w:rsidRDefault="00E60203" w:rsidP="00E60203">
      <w:pPr>
        <w:pStyle w:val="aa"/>
      </w:pPr>
      <w:r w:rsidRPr="00E60203">
        <w:t>Для измерения с одновременным выводом результатов в консоли есть методы:</w:t>
      </w:r>
    </w:p>
    <w:p w:rsidR="00E60203" w:rsidRPr="00E60203" w:rsidRDefault="00E60203" w:rsidP="00086F55">
      <w:pPr>
        <w:pStyle w:val="aa"/>
        <w:numPr>
          <w:ilvl w:val="0"/>
          <w:numId w:val="63"/>
        </w:numPr>
      </w:pPr>
      <w:r w:rsidRPr="00E60203">
        <w:t>console.time(метка) – включить внутренний хронометр браузера с меткой.</w:t>
      </w:r>
    </w:p>
    <w:p w:rsidR="00E60203" w:rsidRPr="00E60203" w:rsidRDefault="00E60203" w:rsidP="00086F55">
      <w:pPr>
        <w:pStyle w:val="aa"/>
        <w:numPr>
          <w:ilvl w:val="0"/>
          <w:numId w:val="63"/>
        </w:numPr>
      </w:pPr>
      <w:r w:rsidRPr="00E60203">
        <w:t>console.timeEnd(метка) – выключить внутренний хронометр браузера с меткой и вывести результат.</w:t>
      </w:r>
    </w:p>
    <w:p w:rsidR="00E60203" w:rsidRPr="00E60203" w:rsidRDefault="00E60203" w:rsidP="00E60203">
      <w:pPr>
        <w:pStyle w:val="aa"/>
      </w:pPr>
      <w:r w:rsidRPr="00E60203">
        <w:t>Параметр "метка" используется для идентификации таймера, чтобы можно было делать много замеров одновременно и даже вкладывать измерения друг в друга.</w:t>
      </w:r>
    </w:p>
    <w:p w:rsidR="00E60203" w:rsidRPr="00E60203" w:rsidRDefault="00E60203" w:rsidP="00E60203">
      <w:pPr>
        <w:pStyle w:val="aa"/>
      </w:pPr>
      <w:r w:rsidRPr="00E60203">
        <w:t>В коде ниже таймеры walkIn, walkLength – конкретные тесты, а таймер «All Benchmarks» – время «на всё про всё»:</w:t>
      </w:r>
    </w:p>
    <w:p w:rsidR="00E60203" w:rsidRPr="00E60203" w:rsidRDefault="00E60203" w:rsidP="00E60203">
      <w:pPr>
        <w:pStyle w:val="af1"/>
      </w:pPr>
      <w:r w:rsidRPr="00E60203">
        <w:t>var arr = [];</w:t>
      </w:r>
    </w:p>
    <w:p w:rsidR="00E60203" w:rsidRPr="00E60203" w:rsidRDefault="00E60203" w:rsidP="00E60203">
      <w:pPr>
        <w:pStyle w:val="af1"/>
      </w:pPr>
      <w:r w:rsidRPr="00E60203">
        <w:t>for (var i = 0; i &lt; 1000; i++) arr[i] = 0;</w:t>
      </w:r>
    </w:p>
    <w:p w:rsidR="00E60203" w:rsidRPr="00E60203" w:rsidRDefault="00E60203" w:rsidP="00E60203">
      <w:pPr>
        <w:pStyle w:val="af1"/>
      </w:pPr>
    </w:p>
    <w:p w:rsidR="00E60203" w:rsidRPr="00E60203" w:rsidRDefault="00E60203" w:rsidP="00E60203">
      <w:pPr>
        <w:pStyle w:val="af1"/>
      </w:pPr>
      <w:r w:rsidRPr="00E60203">
        <w:t>function walkIn(arr) {</w:t>
      </w:r>
    </w:p>
    <w:p w:rsidR="00E60203" w:rsidRPr="00E60203" w:rsidRDefault="00E60203" w:rsidP="00E60203">
      <w:pPr>
        <w:pStyle w:val="af1"/>
      </w:pPr>
      <w:r w:rsidRPr="00E60203">
        <w:t xml:space="preserve">  for (var key in arr) arr[key]++;</w:t>
      </w:r>
    </w:p>
    <w:p w:rsidR="00E60203" w:rsidRPr="00E60203" w:rsidRDefault="00E60203" w:rsidP="00E60203">
      <w:pPr>
        <w:pStyle w:val="af1"/>
      </w:pPr>
      <w:r w:rsidRPr="00E60203">
        <w:t>}</w:t>
      </w:r>
    </w:p>
    <w:p w:rsidR="00E60203" w:rsidRPr="00E60203" w:rsidRDefault="00E60203" w:rsidP="00E60203">
      <w:pPr>
        <w:pStyle w:val="af1"/>
      </w:pPr>
    </w:p>
    <w:p w:rsidR="00E60203" w:rsidRPr="00E60203" w:rsidRDefault="00E60203" w:rsidP="00E60203">
      <w:pPr>
        <w:pStyle w:val="af1"/>
      </w:pPr>
      <w:r w:rsidRPr="00E60203">
        <w:t>function walkLength(arr) {</w:t>
      </w:r>
    </w:p>
    <w:p w:rsidR="00E60203" w:rsidRPr="00E60203" w:rsidRDefault="00E60203" w:rsidP="00E60203">
      <w:pPr>
        <w:pStyle w:val="af1"/>
      </w:pPr>
      <w:r w:rsidRPr="00E60203">
        <w:t xml:space="preserve">  for (var i = 0; i &lt; arr.length; i++) arr[i]++;</w:t>
      </w:r>
    </w:p>
    <w:p w:rsidR="00E60203" w:rsidRPr="00E60203" w:rsidRDefault="00E60203" w:rsidP="00E60203">
      <w:pPr>
        <w:pStyle w:val="af1"/>
      </w:pPr>
      <w:r w:rsidRPr="00E60203">
        <w:t>}</w:t>
      </w:r>
    </w:p>
    <w:p w:rsidR="00E60203" w:rsidRPr="00E60203" w:rsidRDefault="00E60203" w:rsidP="00E60203">
      <w:pPr>
        <w:pStyle w:val="af1"/>
      </w:pPr>
    </w:p>
    <w:p w:rsidR="00E60203" w:rsidRPr="00E60203" w:rsidRDefault="00E60203" w:rsidP="00E60203">
      <w:pPr>
        <w:pStyle w:val="af1"/>
      </w:pPr>
      <w:r w:rsidRPr="00E60203">
        <w:t>function bench(f) {</w:t>
      </w:r>
    </w:p>
    <w:p w:rsidR="00E60203" w:rsidRPr="00E60203" w:rsidRDefault="00E60203" w:rsidP="00E60203">
      <w:pPr>
        <w:pStyle w:val="af1"/>
      </w:pPr>
      <w:r w:rsidRPr="00E60203">
        <w:t xml:space="preserve">  for (var i = 0; i &lt; 10000; i++) f(arr);</w:t>
      </w:r>
    </w:p>
    <w:p w:rsidR="00E60203" w:rsidRPr="00E60203" w:rsidRDefault="00E60203" w:rsidP="00E60203">
      <w:pPr>
        <w:pStyle w:val="af1"/>
      </w:pPr>
      <w:r w:rsidRPr="00E60203">
        <w:t>}</w:t>
      </w:r>
    </w:p>
    <w:p w:rsidR="00E60203" w:rsidRPr="00E60203" w:rsidRDefault="00E60203" w:rsidP="00E60203">
      <w:pPr>
        <w:pStyle w:val="af1"/>
      </w:pPr>
    </w:p>
    <w:p w:rsidR="00E60203" w:rsidRPr="00E60203" w:rsidRDefault="00E60203" w:rsidP="00E60203">
      <w:pPr>
        <w:pStyle w:val="af1"/>
      </w:pPr>
      <w:r w:rsidRPr="00E60203">
        <w:t>console.time("All Benchmarks");</w:t>
      </w:r>
    </w:p>
    <w:p w:rsidR="00E60203" w:rsidRPr="00E60203" w:rsidRDefault="00E60203" w:rsidP="00E60203">
      <w:pPr>
        <w:pStyle w:val="af1"/>
      </w:pPr>
    </w:p>
    <w:p w:rsidR="00E60203" w:rsidRPr="00E60203" w:rsidRDefault="00E60203" w:rsidP="00E60203">
      <w:pPr>
        <w:pStyle w:val="af1"/>
      </w:pPr>
      <w:r w:rsidRPr="00E60203">
        <w:t>console.time("walkIn");</w:t>
      </w:r>
    </w:p>
    <w:p w:rsidR="00E60203" w:rsidRPr="00E60203" w:rsidRDefault="00E60203" w:rsidP="00E60203">
      <w:pPr>
        <w:pStyle w:val="af1"/>
      </w:pPr>
      <w:r w:rsidRPr="00E60203">
        <w:t>bench(walkIn);</w:t>
      </w:r>
    </w:p>
    <w:p w:rsidR="00E60203" w:rsidRPr="00E60203" w:rsidRDefault="00E60203" w:rsidP="00E60203">
      <w:pPr>
        <w:pStyle w:val="af1"/>
      </w:pPr>
      <w:r w:rsidRPr="00E60203">
        <w:t>console.timeEnd("walkIn");</w:t>
      </w:r>
    </w:p>
    <w:p w:rsidR="00E60203" w:rsidRPr="00E60203" w:rsidRDefault="00E60203" w:rsidP="00E60203">
      <w:pPr>
        <w:pStyle w:val="af1"/>
      </w:pPr>
    </w:p>
    <w:p w:rsidR="00E60203" w:rsidRPr="00E60203" w:rsidRDefault="00E60203" w:rsidP="00E60203">
      <w:pPr>
        <w:pStyle w:val="af1"/>
      </w:pPr>
      <w:r w:rsidRPr="00E60203">
        <w:t>console.time("walkLength");</w:t>
      </w:r>
    </w:p>
    <w:p w:rsidR="00E60203" w:rsidRPr="00E60203" w:rsidRDefault="00E60203" w:rsidP="00E60203">
      <w:pPr>
        <w:pStyle w:val="af1"/>
      </w:pPr>
      <w:r w:rsidRPr="00E60203">
        <w:lastRenderedPageBreak/>
        <w:t>bench(walkLength);</w:t>
      </w:r>
    </w:p>
    <w:p w:rsidR="00E60203" w:rsidRPr="00E60203" w:rsidRDefault="00E60203" w:rsidP="00E60203">
      <w:pPr>
        <w:pStyle w:val="af1"/>
      </w:pPr>
      <w:r w:rsidRPr="00E60203">
        <w:t>console.timeEnd("walkLength");</w:t>
      </w:r>
    </w:p>
    <w:p w:rsidR="00E60203" w:rsidRPr="00E60203" w:rsidRDefault="00E60203" w:rsidP="00E60203">
      <w:pPr>
        <w:pStyle w:val="af1"/>
      </w:pPr>
    </w:p>
    <w:p w:rsidR="00E60203" w:rsidRPr="00E60203" w:rsidRDefault="00E60203" w:rsidP="00E60203">
      <w:pPr>
        <w:pStyle w:val="af1"/>
      </w:pPr>
      <w:r w:rsidRPr="00E60203">
        <w:t>console.timeEnd("All Benchmarks");</w:t>
      </w:r>
    </w:p>
    <w:p w:rsidR="00E60203" w:rsidRPr="00E60203" w:rsidRDefault="00E60203" w:rsidP="00E60203">
      <w:pPr>
        <w:pStyle w:val="aa"/>
      </w:pPr>
      <w:r w:rsidRPr="00E60203">
        <w:rPr>
          <w:b/>
          <w:bCs/>
        </w:rPr>
        <w:t>При запуске этого примера нужно открыть консоль, иначе вы ничего не увидите.</w:t>
      </w:r>
    </w:p>
    <w:p w:rsidR="00E60203" w:rsidRDefault="00E60203" w:rsidP="00550421">
      <w:pPr>
        <w:pStyle w:val="aa"/>
      </w:pPr>
    </w:p>
    <w:p w:rsidR="00E60203" w:rsidRPr="00E60203" w:rsidRDefault="00E60203" w:rsidP="00E60203">
      <w:pPr>
        <w:pStyle w:val="aa"/>
      </w:pPr>
      <w:r w:rsidRPr="00E60203">
        <w:rPr>
          <w:b/>
          <w:bCs/>
        </w:rPr>
        <w:t>Внимание, оптимизатор!</w:t>
      </w:r>
    </w:p>
    <w:p w:rsidR="00E60203" w:rsidRPr="00E60203" w:rsidRDefault="00E60203" w:rsidP="00E60203">
      <w:pPr>
        <w:pStyle w:val="aa"/>
      </w:pPr>
      <w:r w:rsidRPr="00E60203">
        <w:t>Современные интерпретаторы JavaScript делают массу оптимизаций, например:</w:t>
      </w:r>
    </w:p>
    <w:p w:rsidR="00E60203" w:rsidRPr="00E60203" w:rsidRDefault="00E60203" w:rsidP="00086F55">
      <w:pPr>
        <w:pStyle w:val="aa"/>
        <w:numPr>
          <w:ilvl w:val="0"/>
          <w:numId w:val="64"/>
        </w:numPr>
      </w:pPr>
      <w:r w:rsidRPr="00E60203">
        <w:t>Автоматически выносят инвариант, то есть постоянное в цикле значение типа arr.length, за пределы цикла.</w:t>
      </w:r>
    </w:p>
    <w:p w:rsidR="00E60203" w:rsidRPr="00E60203" w:rsidRDefault="00E60203" w:rsidP="00086F55">
      <w:pPr>
        <w:pStyle w:val="aa"/>
        <w:numPr>
          <w:ilvl w:val="0"/>
          <w:numId w:val="64"/>
        </w:numPr>
      </w:pPr>
      <w:r w:rsidRPr="00E60203">
        <w:t>Стараются понять, значения какого типа хранит данная переменная или массив, какую структуру имеет объект и, исходя из этого, оптимизировать внутренние алгоритмы.</w:t>
      </w:r>
    </w:p>
    <w:p w:rsidR="00E60203" w:rsidRPr="00E60203" w:rsidRDefault="00E60203" w:rsidP="00086F55">
      <w:pPr>
        <w:pStyle w:val="aa"/>
        <w:numPr>
          <w:ilvl w:val="0"/>
          <w:numId w:val="64"/>
        </w:numPr>
      </w:pPr>
      <w:r w:rsidRPr="00E60203">
        <w:t>Выполняют простейшие операции, например сложение явно заданных чисел и строк, на этапе компиляции.</w:t>
      </w:r>
    </w:p>
    <w:p w:rsidR="00E60203" w:rsidRPr="00E60203" w:rsidRDefault="00E60203" w:rsidP="00086F55">
      <w:pPr>
        <w:pStyle w:val="aa"/>
        <w:numPr>
          <w:ilvl w:val="0"/>
          <w:numId w:val="64"/>
        </w:numPr>
      </w:pPr>
      <w:r w:rsidRPr="00E60203">
        <w:t>Могут обнаружить, что некий код, например присваивание к неиспользуемой локальной переменной, ни на что не влияет и вообще исключить его из выполнения, хотя делают это редко.</w:t>
      </w:r>
    </w:p>
    <w:p w:rsidR="00E60203" w:rsidRDefault="00E60203" w:rsidP="00E60203">
      <w:pPr>
        <w:pStyle w:val="aa"/>
      </w:pPr>
      <w:r w:rsidRPr="00E60203">
        <w:t>Эти оптимизации могут влиять на результаты тестов, поэтому измерять скорость базовых операций JavaScript («проводить микробенчмаркинг») до того, как вы изучите внутренности JavaScript-интерпретаторов и поймёте, что они реально делают на таком коде, не рекомендуется.</w:t>
      </w:r>
    </w:p>
    <w:p w:rsidR="00FD1146" w:rsidRDefault="00FD1146" w:rsidP="00E60203">
      <w:pPr>
        <w:pStyle w:val="aa"/>
      </w:pPr>
    </w:p>
    <w:p w:rsidR="00FD1146" w:rsidRPr="00FD1146" w:rsidRDefault="00FD1146" w:rsidP="008735FE">
      <w:pPr>
        <w:pStyle w:val="2"/>
        <w:rPr>
          <w:noProof/>
        </w:rPr>
      </w:pPr>
      <w:bookmarkStart w:id="256" w:name="форматирование-и-вывод-дат"/>
      <w:r w:rsidRPr="00FD1146">
        <w:t>Форматирование и вывод дат</w:t>
      </w:r>
      <w:bookmarkEnd w:id="256"/>
    </w:p>
    <w:p w:rsidR="00FD1146" w:rsidRPr="00FD1146" w:rsidRDefault="00FD1146" w:rsidP="00FD1146">
      <w:pPr>
        <w:pStyle w:val="aa"/>
      </w:pPr>
      <w:r w:rsidRPr="00FD1146">
        <w:t>Во всех браузерах, кроме IE10-, поддерживается новый стандарт </w:t>
      </w:r>
      <w:hyperlink r:id="rId212" w:history="1">
        <w:r w:rsidRPr="00FD1146">
          <w:rPr>
            <w:rStyle w:val="a9"/>
          </w:rPr>
          <w:t>Ecma 402</w:t>
        </w:r>
      </w:hyperlink>
      <w:r w:rsidRPr="00FD1146">
        <w:t>, который добавляет специальные методы для форматирования дат.</w:t>
      </w:r>
    </w:p>
    <w:p w:rsidR="00FD1146" w:rsidRPr="00FD1146" w:rsidRDefault="00FD1146" w:rsidP="00FD1146">
      <w:pPr>
        <w:pStyle w:val="aa"/>
      </w:pPr>
      <w:r w:rsidRPr="00FD1146">
        <w:t>Это делается вызовом date.toLocaleString(локаль, опции), в котором можно задать много настроек. Он позволяет указать, какие параметры даты нужно вывести, и ряд настроек вывода, после чего интерпретатор сам сформирует строку.</w:t>
      </w:r>
    </w:p>
    <w:p w:rsidR="00FD1146" w:rsidRPr="00FD1146" w:rsidRDefault="00FD1146" w:rsidP="00FD1146">
      <w:pPr>
        <w:pStyle w:val="aa"/>
      </w:pPr>
      <w:r w:rsidRPr="00FD1146">
        <w:t>Пример с почти всеми параметрами даты и русским, затем английским (США) форматированием:</w:t>
      </w:r>
    </w:p>
    <w:p w:rsidR="00FD1146" w:rsidRPr="00FD1146" w:rsidRDefault="00FD1146" w:rsidP="00FD1146">
      <w:pPr>
        <w:pStyle w:val="af1"/>
      </w:pPr>
      <w:r w:rsidRPr="00FD1146">
        <w:t>var date = new Date(2014, 11, 31, 12, 30, 0);</w:t>
      </w:r>
    </w:p>
    <w:p w:rsidR="00FD1146" w:rsidRPr="00FD1146" w:rsidRDefault="00FD1146" w:rsidP="00FD1146">
      <w:pPr>
        <w:pStyle w:val="af1"/>
      </w:pPr>
    </w:p>
    <w:p w:rsidR="00FD1146" w:rsidRPr="00FD1146" w:rsidRDefault="00FD1146" w:rsidP="00FD1146">
      <w:pPr>
        <w:pStyle w:val="af1"/>
      </w:pPr>
      <w:r w:rsidRPr="00FD1146">
        <w:t>var options = {</w:t>
      </w:r>
    </w:p>
    <w:p w:rsidR="00FD1146" w:rsidRPr="00FD1146" w:rsidRDefault="00FD1146" w:rsidP="00FD1146">
      <w:pPr>
        <w:pStyle w:val="af1"/>
      </w:pPr>
      <w:r w:rsidRPr="00FD1146">
        <w:t xml:space="preserve">  era: 'long',</w:t>
      </w:r>
    </w:p>
    <w:p w:rsidR="00FD1146" w:rsidRPr="00FD1146" w:rsidRDefault="00FD1146" w:rsidP="00FD1146">
      <w:pPr>
        <w:pStyle w:val="af1"/>
      </w:pPr>
      <w:r w:rsidRPr="00FD1146">
        <w:t xml:space="preserve">  year: 'numeric',</w:t>
      </w:r>
    </w:p>
    <w:p w:rsidR="00FD1146" w:rsidRPr="00FD1146" w:rsidRDefault="00FD1146" w:rsidP="00FD1146">
      <w:pPr>
        <w:pStyle w:val="af1"/>
      </w:pPr>
      <w:r w:rsidRPr="00FD1146">
        <w:t xml:space="preserve">  month: 'long',</w:t>
      </w:r>
    </w:p>
    <w:p w:rsidR="00FD1146" w:rsidRPr="00FD1146" w:rsidRDefault="00FD1146" w:rsidP="00FD1146">
      <w:pPr>
        <w:pStyle w:val="af1"/>
      </w:pPr>
      <w:r w:rsidRPr="00FD1146">
        <w:t xml:space="preserve">  day: 'numeric',</w:t>
      </w:r>
    </w:p>
    <w:p w:rsidR="00FD1146" w:rsidRPr="00FD1146" w:rsidRDefault="00FD1146" w:rsidP="00FD1146">
      <w:pPr>
        <w:pStyle w:val="af1"/>
      </w:pPr>
      <w:r w:rsidRPr="00FD1146">
        <w:t xml:space="preserve">  weekday: 'long',</w:t>
      </w:r>
    </w:p>
    <w:p w:rsidR="00FD1146" w:rsidRPr="00FD1146" w:rsidRDefault="00FD1146" w:rsidP="00FD1146">
      <w:pPr>
        <w:pStyle w:val="af1"/>
      </w:pPr>
      <w:r w:rsidRPr="00FD1146">
        <w:t xml:space="preserve">  timezone: 'UTC',</w:t>
      </w:r>
    </w:p>
    <w:p w:rsidR="00FD1146" w:rsidRPr="00FD1146" w:rsidRDefault="00FD1146" w:rsidP="00FD1146">
      <w:pPr>
        <w:pStyle w:val="af1"/>
      </w:pPr>
      <w:r w:rsidRPr="00FD1146">
        <w:t xml:space="preserve">  hour: 'numeric',</w:t>
      </w:r>
    </w:p>
    <w:p w:rsidR="00FD1146" w:rsidRPr="00FD1146" w:rsidRDefault="00FD1146" w:rsidP="00FD1146">
      <w:pPr>
        <w:pStyle w:val="af1"/>
      </w:pPr>
      <w:r w:rsidRPr="00FD1146">
        <w:t xml:space="preserve">  minute: 'numeric',</w:t>
      </w:r>
    </w:p>
    <w:p w:rsidR="00FD1146" w:rsidRPr="00FD1146" w:rsidRDefault="00FD1146" w:rsidP="00FD1146">
      <w:pPr>
        <w:pStyle w:val="af1"/>
      </w:pPr>
      <w:r w:rsidRPr="00FD1146">
        <w:t xml:space="preserve">  second: 'numeric'</w:t>
      </w:r>
    </w:p>
    <w:p w:rsidR="00FD1146" w:rsidRPr="00FD1146" w:rsidRDefault="00FD1146" w:rsidP="00FD1146">
      <w:pPr>
        <w:pStyle w:val="af1"/>
      </w:pPr>
      <w:r w:rsidRPr="00FD1146">
        <w:t>};</w:t>
      </w:r>
    </w:p>
    <w:p w:rsidR="00FD1146" w:rsidRPr="00FD1146" w:rsidRDefault="00FD1146" w:rsidP="00FD1146">
      <w:pPr>
        <w:pStyle w:val="af1"/>
      </w:pPr>
    </w:p>
    <w:p w:rsidR="00FD1146" w:rsidRPr="00FD1146" w:rsidRDefault="00FD1146" w:rsidP="00FD1146">
      <w:pPr>
        <w:pStyle w:val="af1"/>
      </w:pPr>
      <w:r w:rsidRPr="00FD1146">
        <w:t>alert( date.toLocaleString("ru", options) ); // среда, 31 декабря 2014 г. н.э. 12:30:00</w:t>
      </w:r>
    </w:p>
    <w:p w:rsidR="00FD1146" w:rsidRPr="00FD1146" w:rsidRDefault="00FD1146" w:rsidP="00FD1146">
      <w:pPr>
        <w:pStyle w:val="af1"/>
      </w:pPr>
      <w:r w:rsidRPr="00FD1146">
        <w:t>alert( date.toLocaleString("en-US", options) ); // Wednesday, December 31, 2014 Anno Domini 12:30:00 PM</w:t>
      </w:r>
    </w:p>
    <w:p w:rsidR="00FD1146" w:rsidRPr="00FD1146" w:rsidRDefault="00FD1146" w:rsidP="00FD1146">
      <w:pPr>
        <w:pStyle w:val="aa"/>
      </w:pPr>
      <w:r w:rsidRPr="00FD1146">
        <w:t>Вы сможете подробно узнать о них в статье </w:t>
      </w:r>
      <w:hyperlink r:id="rId213" w:history="1">
        <w:r w:rsidRPr="00FD1146">
          <w:rPr>
            <w:rStyle w:val="a9"/>
          </w:rPr>
          <w:t>Intl: интернационализация в JavaScript</w:t>
        </w:r>
      </w:hyperlink>
      <w:r w:rsidRPr="00FD1146">
        <w:t>, которая посвящена этому стандарту.</w:t>
      </w:r>
    </w:p>
    <w:p w:rsidR="00FD1146" w:rsidRPr="00E60203" w:rsidRDefault="00FD1146" w:rsidP="00E60203">
      <w:pPr>
        <w:pStyle w:val="aa"/>
      </w:pPr>
    </w:p>
    <w:p w:rsidR="00FD1146" w:rsidRPr="00FD1146" w:rsidRDefault="00FD1146" w:rsidP="00FD1146">
      <w:pPr>
        <w:pStyle w:val="aa"/>
      </w:pPr>
      <w:r w:rsidRPr="00FD1146">
        <w:rPr>
          <w:b/>
          <w:bCs/>
        </w:rPr>
        <w:t>Методы вывода без локализации:</w:t>
      </w:r>
    </w:p>
    <w:p w:rsidR="00FD1146" w:rsidRPr="00FD1146" w:rsidRDefault="00FD1146" w:rsidP="00FD1146">
      <w:pPr>
        <w:pStyle w:val="aa"/>
      </w:pPr>
      <w:r w:rsidRPr="00FD1146">
        <w:t>toString(), toDateString(), toTimeString() Возвращают стандартное строчное представление, не заданное жёстко в стандарте, а зависящее от браузера. Единственное требование к нему – читаемость человеком. Метод toString возвращает дату целиком, toDateString() и toTimeString() – только дату и время соответственно.</w:t>
      </w:r>
    </w:p>
    <w:p w:rsidR="00FD1146" w:rsidRPr="00FD1146" w:rsidRDefault="00FD1146" w:rsidP="00FD1146">
      <w:pPr>
        <w:pStyle w:val="af1"/>
      </w:pPr>
      <w:r w:rsidRPr="00FD1146">
        <w:t>var d = new Date();</w:t>
      </w:r>
    </w:p>
    <w:p w:rsidR="00FD1146" w:rsidRPr="00FD1146" w:rsidRDefault="00FD1146" w:rsidP="00FD1146">
      <w:pPr>
        <w:pStyle w:val="af1"/>
      </w:pPr>
    </w:p>
    <w:p w:rsidR="00FD1146" w:rsidRPr="00FD1146" w:rsidRDefault="00FD1146" w:rsidP="00FD1146">
      <w:pPr>
        <w:pStyle w:val="af1"/>
      </w:pPr>
      <w:r w:rsidRPr="00FD1146">
        <w:t>alert( d.toString() ); // вывод, похожий на 'Wed Jan 26 2011 16:40:50 GMT+0300'</w:t>
      </w:r>
    </w:p>
    <w:p w:rsidR="00FD1146" w:rsidRPr="00FD1146" w:rsidRDefault="00FD1146" w:rsidP="00FD1146">
      <w:pPr>
        <w:pStyle w:val="af1"/>
      </w:pPr>
      <w:r w:rsidRPr="00FD1146">
        <w:t>toUTCString() То же самое, что toString(), но дата в зоне UTC.</w:t>
      </w:r>
    </w:p>
    <w:p w:rsidR="00FD1146" w:rsidRPr="00FD1146" w:rsidRDefault="00FD1146" w:rsidP="00FD1146">
      <w:pPr>
        <w:pStyle w:val="af1"/>
      </w:pPr>
      <w:r w:rsidRPr="00FD1146">
        <w:t>toISOString() Возвращает дату в формате ISO Детали формата будут далее. Поддерживается современными браузерами, не поддерживается IE8-.</w:t>
      </w:r>
    </w:p>
    <w:p w:rsidR="00FD1146" w:rsidRPr="00FD1146" w:rsidRDefault="00FD1146" w:rsidP="00FD1146">
      <w:pPr>
        <w:pStyle w:val="af1"/>
      </w:pPr>
      <w:r w:rsidRPr="00FD1146">
        <w:t>var d = new Date();</w:t>
      </w:r>
    </w:p>
    <w:p w:rsidR="00FD1146" w:rsidRPr="00FD1146" w:rsidRDefault="00FD1146" w:rsidP="00FD1146">
      <w:pPr>
        <w:pStyle w:val="af1"/>
      </w:pPr>
    </w:p>
    <w:p w:rsidR="00FD1146" w:rsidRPr="00FD1146" w:rsidRDefault="00FD1146" w:rsidP="00FD1146">
      <w:pPr>
        <w:pStyle w:val="af1"/>
      </w:pPr>
      <w:r w:rsidRPr="00FD1146">
        <w:t>alert( d.toISOString() ); // вывод, похожий на '2011-01-26T13:51:50.417Z'</w:t>
      </w:r>
    </w:p>
    <w:p w:rsidR="00FD1146" w:rsidRDefault="00FD1146" w:rsidP="00FD1146">
      <w:pPr>
        <w:pStyle w:val="aa"/>
      </w:pPr>
      <w:r w:rsidRPr="00FD1146">
        <w:t>Если хочется иметь большую гибкость и кросс-браузерность, то также можно воспользоваться специальной библиотекой, например </w:t>
      </w:r>
      <w:hyperlink r:id="rId214" w:history="1">
        <w:r w:rsidRPr="00FD1146">
          <w:rPr>
            <w:rStyle w:val="a9"/>
          </w:rPr>
          <w:t>Moment.JS</w:t>
        </w:r>
      </w:hyperlink>
      <w:r w:rsidRPr="00FD1146">
        <w:t> или написать свою функцию форматирования.</w:t>
      </w:r>
    </w:p>
    <w:p w:rsidR="00FD1146" w:rsidRPr="00FD1146" w:rsidRDefault="00FD1146" w:rsidP="008735FE">
      <w:pPr>
        <w:pStyle w:val="2"/>
        <w:rPr>
          <w:noProof/>
        </w:rPr>
      </w:pPr>
      <w:bookmarkStart w:id="257" w:name="разбор-строки-date-parse"/>
      <w:r>
        <w:t>Ра</w:t>
      </w:r>
      <w:r w:rsidRPr="00FD1146">
        <w:t>збор строки, Date.parse</w:t>
      </w:r>
      <w:bookmarkEnd w:id="257"/>
    </w:p>
    <w:p w:rsidR="00FD1146" w:rsidRPr="00FD1146" w:rsidRDefault="00FD1146" w:rsidP="00FD1146">
      <w:pPr>
        <w:pStyle w:val="aa"/>
      </w:pPr>
      <w:r w:rsidRPr="00FD1146">
        <w:t>Все современные браузеры, включая IE9+, понимают даты в упрощённом формате ISO 8601 Extended.</w:t>
      </w:r>
    </w:p>
    <w:p w:rsidR="00FD1146" w:rsidRPr="00FD1146" w:rsidRDefault="00FD1146" w:rsidP="00FD1146">
      <w:pPr>
        <w:pStyle w:val="aa"/>
      </w:pPr>
      <w:r w:rsidRPr="00FD1146">
        <w:t>Этот формат выглядит так: YYYY-MM-DDTHH:mm:ss.sssZ, где:</w:t>
      </w:r>
    </w:p>
    <w:p w:rsidR="00FD1146" w:rsidRPr="00FD1146" w:rsidRDefault="00FD1146" w:rsidP="00086F55">
      <w:pPr>
        <w:pStyle w:val="aa"/>
        <w:numPr>
          <w:ilvl w:val="0"/>
          <w:numId w:val="65"/>
        </w:numPr>
      </w:pPr>
      <w:r w:rsidRPr="00FD1146">
        <w:t>YYYY-MM-DD – дата в формате год-месяц-день.</w:t>
      </w:r>
    </w:p>
    <w:p w:rsidR="00FD1146" w:rsidRPr="00FD1146" w:rsidRDefault="00FD1146" w:rsidP="00086F55">
      <w:pPr>
        <w:pStyle w:val="aa"/>
        <w:numPr>
          <w:ilvl w:val="0"/>
          <w:numId w:val="65"/>
        </w:numPr>
      </w:pPr>
      <w:r w:rsidRPr="00FD1146">
        <w:t>Обычный символ T используется как разделитель.</w:t>
      </w:r>
    </w:p>
    <w:p w:rsidR="00FD1146" w:rsidRPr="00FD1146" w:rsidRDefault="00FD1146" w:rsidP="00086F55">
      <w:pPr>
        <w:pStyle w:val="aa"/>
        <w:numPr>
          <w:ilvl w:val="0"/>
          <w:numId w:val="65"/>
        </w:numPr>
      </w:pPr>
      <w:r w:rsidRPr="00FD1146">
        <w:t>HH:mm:ss.sss – время: часы-минуты-секунды-миллисекунды.</w:t>
      </w:r>
    </w:p>
    <w:p w:rsidR="00FD1146" w:rsidRPr="00FD1146" w:rsidRDefault="00FD1146" w:rsidP="00086F55">
      <w:pPr>
        <w:pStyle w:val="aa"/>
        <w:numPr>
          <w:ilvl w:val="0"/>
          <w:numId w:val="65"/>
        </w:numPr>
      </w:pPr>
      <w:r w:rsidRPr="00FD1146">
        <w:t>Часть 'Z' обозначает временную зону – в формате +-hh:mm, либо символ Z, обозначающий UTC. По стандарту её можно не указывать, тогда UTC, но в Safari с этим ошибка, так что лучше указывать всегда.</w:t>
      </w:r>
    </w:p>
    <w:p w:rsidR="00FD1146" w:rsidRPr="00FD1146" w:rsidRDefault="00FD1146" w:rsidP="00FD1146">
      <w:pPr>
        <w:pStyle w:val="aa"/>
      </w:pPr>
      <w:r w:rsidRPr="00FD1146">
        <w:t>Также возможны укороченные варианты, например YYYY-MM-DD или YYYY-MM или даже только YYYY.</w:t>
      </w:r>
    </w:p>
    <w:p w:rsidR="00FD1146" w:rsidRPr="00FD1146" w:rsidRDefault="00FD1146" w:rsidP="00FD1146">
      <w:pPr>
        <w:pStyle w:val="aa"/>
      </w:pPr>
      <w:r w:rsidRPr="00FD1146">
        <w:t>Метод Date.parse(str) разбирает строку str в таком формате и возвращает соответствующее ей количество миллисекунд. Если это невозможно, Date.parse возвращает NaN.</w:t>
      </w:r>
    </w:p>
    <w:p w:rsidR="00FD1146" w:rsidRPr="00FD1146" w:rsidRDefault="00FD1146" w:rsidP="00FD1146">
      <w:pPr>
        <w:pStyle w:val="aa"/>
      </w:pPr>
      <w:r w:rsidRPr="00FD1146">
        <w:t>Например:</w:t>
      </w:r>
    </w:p>
    <w:p w:rsidR="00FD1146" w:rsidRPr="00FD1146" w:rsidRDefault="00FD1146" w:rsidP="006A0D33">
      <w:pPr>
        <w:pStyle w:val="af1"/>
      </w:pPr>
      <w:r w:rsidRPr="00FD1146">
        <w:t>var msUTC = Date.parse('2012-01-26T13:51:50.417Z'); // зона UTC</w:t>
      </w:r>
    </w:p>
    <w:p w:rsidR="00FD1146" w:rsidRPr="00FD1146" w:rsidRDefault="00FD1146" w:rsidP="006A0D33">
      <w:pPr>
        <w:pStyle w:val="af1"/>
      </w:pPr>
    </w:p>
    <w:p w:rsidR="00FD1146" w:rsidRPr="00FD1146" w:rsidRDefault="00FD1146" w:rsidP="006A0D33">
      <w:pPr>
        <w:pStyle w:val="af1"/>
      </w:pPr>
      <w:r w:rsidRPr="00FD1146">
        <w:t>alert( msUTC ); // 1327571510417 (число миллисекунд)</w:t>
      </w:r>
    </w:p>
    <w:p w:rsidR="00FD1146" w:rsidRPr="00FD1146" w:rsidRDefault="00FD1146" w:rsidP="006A0D33">
      <w:pPr>
        <w:pStyle w:val="af1"/>
      </w:pPr>
      <w:r w:rsidRPr="00FD1146">
        <w:lastRenderedPageBreak/>
        <w:t>С таймзоной -07:00 GMT:</w:t>
      </w:r>
    </w:p>
    <w:p w:rsidR="00FD1146" w:rsidRPr="00FD1146" w:rsidRDefault="00FD1146" w:rsidP="006A0D33">
      <w:pPr>
        <w:pStyle w:val="af1"/>
      </w:pPr>
      <w:r w:rsidRPr="00FD1146">
        <w:t>var ms = Date.parse('2012-01-26T13:51:50.417-07:00');</w:t>
      </w:r>
    </w:p>
    <w:p w:rsidR="00FD1146" w:rsidRPr="00FD1146" w:rsidRDefault="00FD1146" w:rsidP="006A0D33">
      <w:pPr>
        <w:pStyle w:val="af1"/>
      </w:pPr>
    </w:p>
    <w:p w:rsidR="00FD1146" w:rsidRPr="00FD1146" w:rsidRDefault="00FD1146" w:rsidP="006A0D33">
      <w:pPr>
        <w:pStyle w:val="af1"/>
      </w:pPr>
      <w:r w:rsidRPr="00FD1146">
        <w:t>alert( ms ); // 1327611110417 (число миллисекунд)</w:t>
      </w:r>
    </w:p>
    <w:p w:rsidR="006A0D33" w:rsidRPr="004730FF" w:rsidRDefault="004730FF" w:rsidP="00FD1146">
      <w:pPr>
        <w:pStyle w:val="aa"/>
        <w:rPr>
          <w:b/>
          <w:bCs/>
        </w:rPr>
      </w:pPr>
      <w:r>
        <w:rPr>
          <w:b/>
          <w:bCs/>
        </w:rPr>
        <w:t>Или:</w:t>
      </w:r>
    </w:p>
    <w:p w:rsidR="004730FF" w:rsidRDefault="004730FF" w:rsidP="004730FF">
      <w:pPr>
        <w:pStyle w:val="af1"/>
        <w:rPr>
          <w:lang w:val="en-US"/>
        </w:rPr>
      </w:pPr>
      <w:r w:rsidRPr="00AE1994">
        <w:t>var myDate = new Date();</w:t>
      </w:r>
    </w:p>
    <w:p w:rsidR="004730FF" w:rsidRPr="004730FF" w:rsidRDefault="004730FF" w:rsidP="004730FF">
      <w:pPr>
        <w:pStyle w:val="af1"/>
        <w:rPr>
          <w:lang w:val="en-US"/>
        </w:rPr>
      </w:pPr>
    </w:p>
    <w:p w:rsidR="004730FF" w:rsidRDefault="004730FF" w:rsidP="004730FF">
      <w:pPr>
        <w:pStyle w:val="af1"/>
        <w:rPr>
          <w:lang w:val="en-US"/>
        </w:rPr>
      </w:pPr>
      <w:r w:rsidRPr="00AE1994">
        <w:t>document.write(myDate.setTime(Date.parse("22 May 2017 11:11"))); //Выведет на экран "1495613460000"</w:t>
      </w:r>
    </w:p>
    <w:p w:rsidR="004730FF" w:rsidRPr="004730FF" w:rsidRDefault="004730FF" w:rsidP="004730FF">
      <w:pPr>
        <w:pStyle w:val="af1"/>
        <w:rPr>
          <w:lang w:val="en-US"/>
        </w:rPr>
      </w:pPr>
    </w:p>
    <w:p w:rsidR="004730FF" w:rsidRPr="00AE1994" w:rsidRDefault="004730FF" w:rsidP="004730FF">
      <w:pPr>
        <w:pStyle w:val="af1"/>
      </w:pPr>
      <w:r w:rsidRPr="00AE1994">
        <w:t>document.write(myDate);  //Выведет на экран следующий результат: Mon May 22 2017 11:11:00 GMT+0300 (RTZ 2 (зима))</w:t>
      </w:r>
    </w:p>
    <w:p w:rsidR="004730FF" w:rsidRDefault="004730FF" w:rsidP="004730FF">
      <w:pPr>
        <w:pStyle w:val="aa"/>
        <w:rPr>
          <w:lang w:val="en-US"/>
        </w:rPr>
      </w:pPr>
      <w:r w:rsidRPr="00AE1994">
        <w:br/>
      </w:r>
      <w:r w:rsidRPr="00AE1994">
        <w:rPr>
          <w:b/>
          <w:bCs/>
        </w:rPr>
        <w:t>toLocaleString()</w:t>
      </w:r>
      <w:r w:rsidRPr="00AE1994">
        <w:t> - Возвращает объект типа String содержащий дату в длинном формате, например </w:t>
      </w:r>
      <w:r w:rsidRPr="00AE1994">
        <w:rPr>
          <w:i/>
          <w:iCs/>
        </w:rPr>
        <w:t>"10 январь 2017г. 12:26:01" </w:t>
      </w:r>
      <w:r w:rsidRPr="00AE1994">
        <w:t>в соответствии с региональными настройками операционной системы, в которой запущен скрипт.  Внешне разница будет, например, между странами в которых распространено 12-часовое обозначение времени, по сравнению с 24-часовым. </w:t>
      </w:r>
      <w:r w:rsidRPr="00AE1994">
        <w:br/>
      </w:r>
      <w:r w:rsidRPr="00AE1994">
        <w:rPr>
          <w:b/>
          <w:bCs/>
        </w:rPr>
        <w:t>toLocaleTimeString()</w:t>
      </w:r>
      <w:r w:rsidRPr="00AE1994">
        <w:t> - преобразовывает данные о времени в строку, используя настройки форматирования операционной системы, в которой выполняется скрипт. </w:t>
      </w:r>
      <w:r w:rsidRPr="00AE1994">
        <w:br/>
      </w:r>
      <w:r w:rsidRPr="00AE1994">
        <w:rPr>
          <w:b/>
          <w:bCs/>
        </w:rPr>
        <w:t>toLocaleDateString()</w:t>
      </w:r>
      <w:r w:rsidRPr="00AE1994">
        <w:t> - выполняет преобразование, аналогичное предыдущему, но с датой</w:t>
      </w:r>
    </w:p>
    <w:p w:rsidR="004730FF" w:rsidRPr="004730FF" w:rsidRDefault="004730FF" w:rsidP="00FD1146">
      <w:pPr>
        <w:pStyle w:val="aa"/>
        <w:rPr>
          <w:b/>
          <w:bCs/>
          <w:lang w:val="en-US"/>
        </w:rPr>
      </w:pPr>
    </w:p>
    <w:p w:rsidR="00FD1146" w:rsidRPr="00FD1146" w:rsidRDefault="00FD1146" w:rsidP="00FD1146">
      <w:pPr>
        <w:pStyle w:val="aa"/>
      </w:pPr>
      <w:r w:rsidRPr="00FD1146">
        <w:rPr>
          <w:b/>
          <w:bCs/>
        </w:rPr>
        <w:t>Формат дат для IE8-</w:t>
      </w:r>
    </w:p>
    <w:p w:rsidR="00FD1146" w:rsidRPr="00FD1146" w:rsidRDefault="00FD1146" w:rsidP="00FD1146">
      <w:pPr>
        <w:pStyle w:val="aa"/>
      </w:pPr>
      <w:r w:rsidRPr="00FD1146">
        <w:t>До появления спецификации ECMAScript 5 формат не был стандартизован, и браузеры, включая IE8-, имели свои собственные форматы дат. Частично, эти форматы пересекаются.</w:t>
      </w:r>
    </w:p>
    <w:p w:rsidR="00FD1146" w:rsidRPr="00FD1146" w:rsidRDefault="00FD1146" w:rsidP="00FD1146">
      <w:pPr>
        <w:pStyle w:val="aa"/>
      </w:pPr>
      <w:r w:rsidRPr="00FD1146">
        <w:t>Например, код ниже работает везде, включая старые IE:</w:t>
      </w:r>
    </w:p>
    <w:p w:rsidR="00FD1146" w:rsidRPr="00FD1146" w:rsidRDefault="00FD1146" w:rsidP="006A0D33">
      <w:pPr>
        <w:pStyle w:val="af1"/>
      </w:pPr>
      <w:r w:rsidRPr="00FD1146">
        <w:t>var ms = Date.parse("January 26, 2011 13:51:50");</w:t>
      </w:r>
    </w:p>
    <w:p w:rsidR="00FD1146" w:rsidRPr="00FD1146" w:rsidRDefault="00FD1146" w:rsidP="006A0D33">
      <w:pPr>
        <w:pStyle w:val="af1"/>
      </w:pPr>
    </w:p>
    <w:p w:rsidR="00FD1146" w:rsidRPr="00FD1146" w:rsidRDefault="00FD1146" w:rsidP="006A0D33">
      <w:pPr>
        <w:pStyle w:val="af1"/>
      </w:pPr>
      <w:r w:rsidRPr="00FD1146">
        <w:t>alert( ms );</w:t>
      </w:r>
    </w:p>
    <w:p w:rsidR="00FD1146" w:rsidRPr="00FD1146" w:rsidRDefault="00FD1146" w:rsidP="00FD1146">
      <w:pPr>
        <w:pStyle w:val="aa"/>
      </w:pPr>
      <w:r w:rsidRPr="00FD1146">
        <w:t>Вы также можете почитать о старых форматах IE в документации к методу </w:t>
      </w:r>
      <w:hyperlink r:id="rId215" w:history="1">
        <w:r w:rsidRPr="00FD1146">
          <w:rPr>
            <w:rStyle w:val="a9"/>
          </w:rPr>
          <w:t>MSDN Date.parse</w:t>
        </w:r>
      </w:hyperlink>
      <w:r w:rsidRPr="00FD1146">
        <w:t>.</w:t>
      </w:r>
    </w:p>
    <w:p w:rsidR="00FD1146" w:rsidRPr="00FD1146" w:rsidRDefault="00FD1146" w:rsidP="00FD1146">
      <w:pPr>
        <w:pStyle w:val="aa"/>
      </w:pPr>
      <w:r w:rsidRPr="00FD1146">
        <w:t>Конечно же, сейчас лучше использовать современный формат. Если же нужна поддержка IE8-, то метод Date.parse, как и ряд других современных методов, добавляется библиотекой </w:t>
      </w:r>
      <w:hyperlink r:id="rId216" w:history="1">
        <w:r w:rsidRPr="00FD1146">
          <w:rPr>
            <w:rStyle w:val="a9"/>
          </w:rPr>
          <w:t>es5-shim</w:t>
        </w:r>
      </w:hyperlink>
      <w:r w:rsidRPr="00FD1146">
        <w:t>.</w:t>
      </w:r>
    </w:p>
    <w:p w:rsidR="006A0D33" w:rsidRPr="006A0D33" w:rsidRDefault="006A0D33" w:rsidP="008735FE">
      <w:pPr>
        <w:pStyle w:val="2"/>
        <w:rPr>
          <w:noProof/>
        </w:rPr>
      </w:pPr>
      <w:bookmarkStart w:id="258" w:name="метод-date-now"/>
      <w:r w:rsidRPr="006A0D33">
        <w:t>Метод Date.now()</w:t>
      </w:r>
      <w:bookmarkEnd w:id="258"/>
    </w:p>
    <w:p w:rsidR="006A0D33" w:rsidRPr="006A0D33" w:rsidRDefault="006A0D33" w:rsidP="006A0D33">
      <w:pPr>
        <w:pStyle w:val="aa"/>
      </w:pPr>
      <w:r w:rsidRPr="006A0D33">
        <w:t>Метод Date.now() возвращает дату сразу в виде миллисекунд.</w:t>
      </w:r>
    </w:p>
    <w:p w:rsidR="006A0D33" w:rsidRPr="006A0D33" w:rsidRDefault="006A0D33" w:rsidP="006A0D33">
      <w:pPr>
        <w:pStyle w:val="aa"/>
      </w:pPr>
      <w:r w:rsidRPr="006A0D33">
        <w:t>Технически, он аналогичен вызову +new Date(), но в отличие от него не создаёт промежуточный объект даты, а поэтому – во много раз быстрее.</w:t>
      </w:r>
    </w:p>
    <w:p w:rsidR="006A0D33" w:rsidRPr="006A0D33" w:rsidRDefault="006A0D33" w:rsidP="006A0D33">
      <w:pPr>
        <w:pStyle w:val="aa"/>
      </w:pPr>
      <w:r w:rsidRPr="006A0D33">
        <w:t>Его использование особенно рекомендуется там, где производительность при работе с датами критична. Обычно это не на веб-страницах, а, к примеру, в разработке игр на JavaScript.</w:t>
      </w:r>
    </w:p>
    <w:p w:rsidR="006A0D33" w:rsidRDefault="006A0D33" w:rsidP="006A0D33">
      <w:pPr>
        <w:pStyle w:val="aa"/>
        <w:rPr>
          <w:b/>
          <w:bCs/>
        </w:rPr>
      </w:pPr>
    </w:p>
    <w:p w:rsidR="006A0D33" w:rsidRPr="006A0D33" w:rsidRDefault="006A0D33" w:rsidP="006A0D33">
      <w:pPr>
        <w:pStyle w:val="aa"/>
        <w:rPr>
          <w:b/>
          <w:bCs/>
        </w:rPr>
      </w:pPr>
      <w:r w:rsidRPr="006A0D33">
        <w:rPr>
          <w:b/>
          <w:bCs/>
        </w:rPr>
        <w:t>Итого</w:t>
      </w:r>
    </w:p>
    <w:p w:rsidR="006A0D33" w:rsidRPr="006A0D33" w:rsidRDefault="006A0D33" w:rsidP="00086F55">
      <w:pPr>
        <w:pStyle w:val="aa"/>
        <w:numPr>
          <w:ilvl w:val="0"/>
          <w:numId w:val="66"/>
        </w:numPr>
      </w:pPr>
      <w:r w:rsidRPr="006A0D33">
        <w:t>Дата и время представлены в JavaScript одним объектом: </w:t>
      </w:r>
      <w:hyperlink r:id="rId217" w:history="1">
        <w:r w:rsidRPr="006A0D33">
          <w:rPr>
            <w:rStyle w:val="a9"/>
          </w:rPr>
          <w:t>Date</w:t>
        </w:r>
      </w:hyperlink>
      <w:r w:rsidRPr="006A0D33">
        <w:t>. Создать «только время» при этом нельзя, оно должно быть с датой. Список методов Date вы можете найти в справочнике </w:t>
      </w:r>
      <w:hyperlink r:id="rId218" w:history="1">
        <w:r w:rsidRPr="006A0D33">
          <w:rPr>
            <w:rStyle w:val="a9"/>
          </w:rPr>
          <w:t>Date</w:t>
        </w:r>
      </w:hyperlink>
      <w:r w:rsidRPr="006A0D33">
        <w:t> или выше.</w:t>
      </w:r>
    </w:p>
    <w:p w:rsidR="006A0D33" w:rsidRPr="006A0D33" w:rsidRDefault="006A0D33" w:rsidP="00086F55">
      <w:pPr>
        <w:pStyle w:val="aa"/>
        <w:numPr>
          <w:ilvl w:val="0"/>
          <w:numId w:val="66"/>
        </w:numPr>
      </w:pPr>
      <w:r w:rsidRPr="006A0D33">
        <w:t>Отсчёт месяцев начинается с нуля.</w:t>
      </w:r>
    </w:p>
    <w:p w:rsidR="006A0D33" w:rsidRPr="006A0D33" w:rsidRDefault="006A0D33" w:rsidP="00086F55">
      <w:pPr>
        <w:pStyle w:val="aa"/>
        <w:numPr>
          <w:ilvl w:val="0"/>
          <w:numId w:val="66"/>
        </w:numPr>
      </w:pPr>
      <w:r w:rsidRPr="006A0D33">
        <w:t>Отсчёт дней недели (для getDay()) тоже начинается с нуля (и это воскресенье).</w:t>
      </w:r>
    </w:p>
    <w:p w:rsidR="006A0D33" w:rsidRPr="006A0D33" w:rsidRDefault="006A0D33" w:rsidP="00086F55">
      <w:pPr>
        <w:pStyle w:val="aa"/>
        <w:numPr>
          <w:ilvl w:val="0"/>
          <w:numId w:val="66"/>
        </w:numPr>
      </w:pPr>
      <w:r w:rsidRPr="006A0D33">
        <w:t>Объект Date удобен тем, что автокорректируется. Благодаря этому легко сдвигать даты.</w:t>
      </w:r>
    </w:p>
    <w:p w:rsidR="006A0D33" w:rsidRPr="006A0D33" w:rsidRDefault="006A0D33" w:rsidP="00086F55">
      <w:pPr>
        <w:pStyle w:val="aa"/>
        <w:numPr>
          <w:ilvl w:val="0"/>
          <w:numId w:val="66"/>
        </w:numPr>
      </w:pPr>
      <w:r w:rsidRPr="006A0D33">
        <w:t>При преобразовании к числу объект Date даёт количество миллисекунд, прошедших с 1 января 1970 UTC. Побочное следствие – даты можно вычитать, результатом будет разница в миллисекундах.</w:t>
      </w:r>
    </w:p>
    <w:p w:rsidR="006A0D33" w:rsidRPr="006A0D33" w:rsidRDefault="006A0D33" w:rsidP="00086F55">
      <w:pPr>
        <w:pStyle w:val="aa"/>
        <w:numPr>
          <w:ilvl w:val="0"/>
          <w:numId w:val="66"/>
        </w:numPr>
      </w:pPr>
      <w:r w:rsidRPr="006A0D33">
        <w:t>Для получения текущей даты в миллисекундах лучше использовать Date.now(), чтобы не создавать лишний объект Date (кроме IE8-)</w:t>
      </w:r>
    </w:p>
    <w:p w:rsidR="006A0D33" w:rsidRPr="006A0D33" w:rsidRDefault="006A0D33" w:rsidP="00086F55">
      <w:pPr>
        <w:pStyle w:val="aa"/>
        <w:numPr>
          <w:ilvl w:val="0"/>
          <w:numId w:val="66"/>
        </w:numPr>
      </w:pPr>
      <w:r w:rsidRPr="006A0D33">
        <w:t>Для бенчмаркинга лучше использовать performance.now() (кроме IE9-), он в 1000 раз точнее.</w:t>
      </w:r>
    </w:p>
    <w:p w:rsidR="006A0D33" w:rsidRDefault="006A0D33" w:rsidP="00550421">
      <w:pPr>
        <w:pStyle w:val="aa"/>
      </w:pPr>
    </w:p>
    <w:p w:rsidR="00EA7BF3" w:rsidRDefault="00EA7BF3" w:rsidP="008735FE">
      <w:pPr>
        <w:pStyle w:val="2"/>
      </w:pPr>
      <w:r>
        <w:t>Задачи</w:t>
      </w:r>
    </w:p>
    <w:p w:rsidR="00EA7BF3" w:rsidRPr="00EA7BF3" w:rsidRDefault="00EA7BF3" w:rsidP="00EA7BF3">
      <w:pPr>
        <w:pStyle w:val="aa"/>
        <w:rPr>
          <w:b/>
          <w:bCs/>
        </w:rPr>
      </w:pPr>
      <w:bookmarkStart w:id="259" w:name="создайте-дату"/>
      <w:r w:rsidRPr="00EA7BF3">
        <w:rPr>
          <w:b/>
          <w:bCs/>
        </w:rPr>
        <w:t>Создайте дату</w:t>
      </w:r>
      <w:bookmarkEnd w:id="259"/>
    </w:p>
    <w:p w:rsidR="00EA7BF3" w:rsidRPr="00EA7BF3" w:rsidRDefault="00EA7BF3" w:rsidP="00EA7BF3">
      <w:pPr>
        <w:pStyle w:val="aa"/>
      </w:pPr>
      <w:r w:rsidRPr="00EA7BF3">
        <w:t>Создайте объект Date для даты: 20 февраля 2012 года, 3 часа 12 минут.</w:t>
      </w:r>
    </w:p>
    <w:p w:rsidR="00EA7BF3" w:rsidRPr="00EA7BF3" w:rsidRDefault="00EA7BF3" w:rsidP="00EA7BF3">
      <w:pPr>
        <w:pStyle w:val="aa"/>
      </w:pPr>
      <w:r w:rsidRPr="00EA7BF3">
        <w:t>Временная зона – местная. Выведите его на экран.</w:t>
      </w:r>
    </w:p>
    <w:p w:rsidR="00DA00ED" w:rsidRDefault="00DA00ED" w:rsidP="00EA7BF3">
      <w:pPr>
        <w:pStyle w:val="aa"/>
      </w:pPr>
    </w:p>
    <w:p w:rsidR="00EA7BF3" w:rsidRPr="00EA7BF3" w:rsidRDefault="00EA7BF3" w:rsidP="00EA7BF3">
      <w:pPr>
        <w:pStyle w:val="aa"/>
      </w:pPr>
      <w:r w:rsidRPr="00EA7BF3">
        <w:t>Дата в местной временной зоне создается при помощи new Date.</w:t>
      </w:r>
    </w:p>
    <w:p w:rsidR="00EA7BF3" w:rsidRPr="00EA7BF3" w:rsidRDefault="00EA7BF3" w:rsidP="00EA7BF3">
      <w:pPr>
        <w:pStyle w:val="aa"/>
      </w:pPr>
      <w:r w:rsidRPr="00EA7BF3">
        <w:t>Месяцы начинаются с нуля, так что февраль имеет номер 1. Параметры можно указывать с точностью до минут:</w:t>
      </w:r>
    </w:p>
    <w:p w:rsidR="00EA7BF3" w:rsidRPr="00EA7BF3" w:rsidRDefault="00EA7BF3" w:rsidP="00DA00ED">
      <w:pPr>
        <w:pStyle w:val="af1"/>
      </w:pPr>
      <w:r w:rsidRPr="00EA7BF3">
        <w:t>var d = new Date(2012, 1, 20, 3, 12);</w:t>
      </w:r>
    </w:p>
    <w:p w:rsidR="00EA7BF3" w:rsidRPr="00EA7BF3" w:rsidRDefault="00EA7BF3" w:rsidP="00DA00ED">
      <w:pPr>
        <w:pStyle w:val="af1"/>
      </w:pPr>
      <w:r w:rsidRPr="00EA7BF3">
        <w:t>alert( d );</w:t>
      </w:r>
    </w:p>
    <w:p w:rsidR="00EA7BF3" w:rsidRDefault="00EA7BF3" w:rsidP="00EA7BF3">
      <w:pPr>
        <w:pStyle w:val="aa"/>
      </w:pPr>
    </w:p>
    <w:p w:rsidR="00DA00ED" w:rsidRPr="00DA00ED" w:rsidRDefault="00DA00ED" w:rsidP="00DA00ED">
      <w:pPr>
        <w:pStyle w:val="aa"/>
        <w:rPr>
          <w:b/>
          <w:bCs/>
        </w:rPr>
      </w:pPr>
      <w:bookmarkStart w:id="260" w:name="имя-дня-недели"/>
      <w:r w:rsidRPr="00DA00ED">
        <w:rPr>
          <w:b/>
          <w:bCs/>
        </w:rPr>
        <w:t>Имя дня недели</w:t>
      </w:r>
      <w:bookmarkEnd w:id="260"/>
    </w:p>
    <w:p w:rsidR="00DA00ED" w:rsidRPr="00DA00ED" w:rsidRDefault="00DA00ED" w:rsidP="00DA00ED">
      <w:pPr>
        <w:pStyle w:val="aa"/>
      </w:pPr>
      <w:r w:rsidRPr="00DA00ED">
        <w:t>Создайте функцию getWeekDay(date), которая выводит текущий день недели в коротком формате „пн“, „вт“, … „вс“.</w:t>
      </w:r>
    </w:p>
    <w:p w:rsidR="00DA00ED" w:rsidRPr="00DA00ED" w:rsidRDefault="00DA00ED" w:rsidP="00DA00ED">
      <w:pPr>
        <w:pStyle w:val="aa"/>
      </w:pPr>
      <w:r w:rsidRPr="00DA00ED">
        <w:t>Например:</w:t>
      </w:r>
    </w:p>
    <w:p w:rsidR="00DA00ED" w:rsidRPr="00DA00ED" w:rsidRDefault="00DA00ED" w:rsidP="00DA00ED">
      <w:pPr>
        <w:pStyle w:val="aa"/>
      </w:pPr>
      <w:r w:rsidRPr="00DA00ED">
        <w:t>var date = new Date(2012,0,3);  // 3 января 2012</w:t>
      </w:r>
    </w:p>
    <w:p w:rsidR="00DA00ED" w:rsidRDefault="00DA00ED" w:rsidP="00DA00ED">
      <w:pPr>
        <w:pStyle w:val="aa"/>
      </w:pPr>
      <w:r w:rsidRPr="00DA00ED">
        <w:t>alert( getWeekDay(date) );      // Должно вывести 'вт'</w:t>
      </w:r>
    </w:p>
    <w:p w:rsidR="00DA00ED" w:rsidRDefault="00DA00ED" w:rsidP="00DA00ED">
      <w:pPr>
        <w:pStyle w:val="aa"/>
      </w:pPr>
    </w:p>
    <w:p w:rsidR="00DA00ED" w:rsidRPr="00DA00ED" w:rsidRDefault="00DA00ED" w:rsidP="00DA00ED">
      <w:pPr>
        <w:pStyle w:val="af1"/>
      </w:pPr>
      <w:r w:rsidRPr="00DA00ED">
        <w:t>function getWeekDay(date) {</w:t>
      </w:r>
    </w:p>
    <w:p w:rsidR="00DA00ED" w:rsidRPr="00DA00ED" w:rsidRDefault="00DA00ED" w:rsidP="00DA00ED">
      <w:pPr>
        <w:pStyle w:val="af1"/>
      </w:pPr>
      <w:r w:rsidRPr="00DA00ED">
        <w:t xml:space="preserve">  var days = ['вс', 'пн', 'вт', 'ср', 'чт', 'пт', 'сб'];</w:t>
      </w:r>
    </w:p>
    <w:p w:rsidR="00DA00ED" w:rsidRPr="00DA00ED" w:rsidRDefault="00DA00ED" w:rsidP="00DA00ED">
      <w:pPr>
        <w:pStyle w:val="af1"/>
      </w:pPr>
    </w:p>
    <w:p w:rsidR="00DA00ED" w:rsidRPr="00DA00ED" w:rsidRDefault="00DA00ED" w:rsidP="00DA00ED">
      <w:pPr>
        <w:pStyle w:val="af1"/>
      </w:pPr>
      <w:r w:rsidRPr="00DA00ED">
        <w:t xml:space="preserve">  return days[date.getDay()];</w:t>
      </w:r>
    </w:p>
    <w:p w:rsidR="00DA00ED" w:rsidRPr="00DA00ED" w:rsidRDefault="00DA00ED" w:rsidP="00DA00ED">
      <w:pPr>
        <w:pStyle w:val="af1"/>
      </w:pPr>
      <w:r w:rsidRPr="00DA00ED">
        <w:t>}</w:t>
      </w:r>
    </w:p>
    <w:p w:rsidR="00DA00ED" w:rsidRPr="00DA00ED" w:rsidRDefault="00DA00ED" w:rsidP="00DA00ED">
      <w:pPr>
        <w:pStyle w:val="aa"/>
      </w:pPr>
    </w:p>
    <w:p w:rsidR="00DA00ED" w:rsidRPr="00DA00ED" w:rsidRDefault="00DA00ED" w:rsidP="00DA00ED">
      <w:pPr>
        <w:pStyle w:val="aa"/>
      </w:pPr>
      <w:r w:rsidRPr="00DA00ED">
        <w:t>В современных браузерах можно использовать и toLocaleString:</w:t>
      </w:r>
    </w:p>
    <w:p w:rsidR="00DA00ED" w:rsidRPr="00DA00ED" w:rsidRDefault="00DA00ED" w:rsidP="00DA00ED">
      <w:pPr>
        <w:pStyle w:val="af1"/>
      </w:pPr>
      <w:r w:rsidRPr="00DA00ED">
        <w:lastRenderedPageBreak/>
        <w:t>var date = new Date(2014, 0, 3); // 3 января 2014</w:t>
      </w:r>
    </w:p>
    <w:p w:rsidR="00DA00ED" w:rsidRPr="00DA00ED" w:rsidRDefault="00DA00ED" w:rsidP="00DA00ED">
      <w:pPr>
        <w:pStyle w:val="af1"/>
      </w:pPr>
      <w:r w:rsidRPr="00DA00ED">
        <w:t>alert( date.toLocaleString('ru', {weekday: 'short'}) ); // 'Пт'</w:t>
      </w:r>
    </w:p>
    <w:p w:rsidR="00DA00ED" w:rsidRDefault="00DA00ED" w:rsidP="00EA7BF3">
      <w:pPr>
        <w:pStyle w:val="aa"/>
      </w:pPr>
    </w:p>
    <w:p w:rsidR="00DA00ED" w:rsidRPr="00DA00ED" w:rsidRDefault="00DA00ED" w:rsidP="00DA00ED">
      <w:pPr>
        <w:pStyle w:val="aa"/>
        <w:rPr>
          <w:b/>
          <w:bCs/>
        </w:rPr>
      </w:pPr>
      <w:bookmarkStart w:id="261" w:name="день-недели-в-европейской-нумерации"/>
      <w:r w:rsidRPr="00DA00ED">
        <w:rPr>
          <w:b/>
          <w:bCs/>
        </w:rPr>
        <w:t>День недели в европейской нумерации</w:t>
      </w:r>
      <w:bookmarkEnd w:id="261"/>
    </w:p>
    <w:p w:rsidR="00DA00ED" w:rsidRPr="00DA00ED" w:rsidRDefault="00DA00ED" w:rsidP="00DA00ED">
      <w:pPr>
        <w:pStyle w:val="aa"/>
      </w:pPr>
      <w:r w:rsidRPr="00DA00ED">
        <w:t>Напишите функцию, getLocalDay(date) которая возвращает день недели для даты date.</w:t>
      </w:r>
    </w:p>
    <w:p w:rsidR="00DA00ED" w:rsidRPr="00DA00ED" w:rsidRDefault="00DA00ED" w:rsidP="00DA00ED">
      <w:pPr>
        <w:pStyle w:val="aa"/>
      </w:pPr>
      <w:r w:rsidRPr="00DA00ED">
        <w:t>День нужно возвратить в европейской нумерации, т.е. понедельник имеет номер 1, вторник номер 2, …, воскресенье – номер 7.</w:t>
      </w:r>
    </w:p>
    <w:p w:rsidR="00DA00ED" w:rsidRPr="00DA00ED" w:rsidRDefault="00DA00ED" w:rsidP="00DA00ED">
      <w:pPr>
        <w:pStyle w:val="aa"/>
      </w:pPr>
      <w:r w:rsidRPr="00DA00ED">
        <w:t>var date = new Date(2012, 0, 3);  // 3 янв 2012</w:t>
      </w:r>
    </w:p>
    <w:p w:rsidR="00DA00ED" w:rsidRPr="00DA00ED" w:rsidRDefault="00DA00ED" w:rsidP="00DA00ED">
      <w:pPr>
        <w:pStyle w:val="aa"/>
      </w:pPr>
      <w:r w:rsidRPr="00DA00ED">
        <w:t>alert( getLocalDay(date) );       // вторник, выведет 2</w:t>
      </w:r>
    </w:p>
    <w:p w:rsidR="00DA00ED" w:rsidRDefault="00DA00ED" w:rsidP="00EA7BF3">
      <w:pPr>
        <w:pStyle w:val="aa"/>
      </w:pPr>
    </w:p>
    <w:p w:rsidR="00CF4FC7" w:rsidRPr="00CF4FC7" w:rsidRDefault="00CF4FC7" w:rsidP="00CF4FC7">
      <w:pPr>
        <w:pStyle w:val="aa"/>
      </w:pPr>
      <w:r w:rsidRPr="00CF4FC7">
        <w:t>Решение – в использовании встроенной функции getDay. Она полностью подходит нашим целям, но для воскресенья возвращает 0 вместо 7:</w:t>
      </w:r>
    </w:p>
    <w:p w:rsidR="00CF4FC7" w:rsidRPr="00CF4FC7" w:rsidRDefault="00CF4FC7" w:rsidP="00CF4FC7">
      <w:pPr>
        <w:pStyle w:val="af1"/>
      </w:pPr>
      <w:r w:rsidRPr="00CF4FC7">
        <w:t>function getLocalDay(date) {</w:t>
      </w:r>
    </w:p>
    <w:p w:rsidR="00CF4FC7" w:rsidRPr="00CF4FC7" w:rsidRDefault="00CF4FC7" w:rsidP="00CF4FC7">
      <w:pPr>
        <w:pStyle w:val="af1"/>
      </w:pPr>
    </w:p>
    <w:p w:rsidR="00CF4FC7" w:rsidRPr="00CF4FC7" w:rsidRDefault="00CF4FC7" w:rsidP="00CF4FC7">
      <w:pPr>
        <w:pStyle w:val="af1"/>
      </w:pPr>
      <w:r w:rsidRPr="00CF4FC7">
        <w:t xml:space="preserve">  var day = date.getDay();</w:t>
      </w:r>
    </w:p>
    <w:p w:rsidR="00CF4FC7" w:rsidRPr="00CF4FC7" w:rsidRDefault="00CF4FC7" w:rsidP="00CF4FC7">
      <w:pPr>
        <w:pStyle w:val="af1"/>
      </w:pPr>
    </w:p>
    <w:p w:rsidR="00CF4FC7" w:rsidRPr="00CF4FC7" w:rsidRDefault="00CF4FC7" w:rsidP="00CF4FC7">
      <w:pPr>
        <w:pStyle w:val="af1"/>
      </w:pPr>
      <w:r w:rsidRPr="00CF4FC7">
        <w:t xml:space="preserve">  if (day == 0) { // день 0 становится 7</w:t>
      </w:r>
    </w:p>
    <w:p w:rsidR="00CF4FC7" w:rsidRPr="00CF4FC7" w:rsidRDefault="00CF4FC7" w:rsidP="00CF4FC7">
      <w:pPr>
        <w:pStyle w:val="af1"/>
      </w:pPr>
      <w:r w:rsidRPr="00CF4FC7">
        <w:t xml:space="preserve">    day = 7;</w:t>
      </w:r>
    </w:p>
    <w:p w:rsidR="00CF4FC7" w:rsidRPr="00CF4FC7" w:rsidRDefault="00CF4FC7" w:rsidP="00CF4FC7">
      <w:pPr>
        <w:pStyle w:val="af1"/>
      </w:pPr>
      <w:r w:rsidRPr="00CF4FC7">
        <w:t xml:space="preserve">  }</w:t>
      </w:r>
    </w:p>
    <w:p w:rsidR="00CF4FC7" w:rsidRPr="00CF4FC7" w:rsidRDefault="00CF4FC7" w:rsidP="00CF4FC7">
      <w:pPr>
        <w:pStyle w:val="af1"/>
      </w:pPr>
    </w:p>
    <w:p w:rsidR="00CF4FC7" w:rsidRPr="00CF4FC7" w:rsidRDefault="00CF4FC7" w:rsidP="00CF4FC7">
      <w:pPr>
        <w:pStyle w:val="af1"/>
      </w:pPr>
      <w:r w:rsidRPr="00CF4FC7">
        <w:t xml:space="preserve">  return day;</w:t>
      </w:r>
    </w:p>
    <w:p w:rsidR="00CF4FC7" w:rsidRPr="00CF4FC7" w:rsidRDefault="00CF4FC7" w:rsidP="00CF4FC7">
      <w:pPr>
        <w:pStyle w:val="af1"/>
      </w:pPr>
      <w:r w:rsidRPr="00CF4FC7">
        <w:t>}</w:t>
      </w:r>
    </w:p>
    <w:p w:rsidR="00CF4FC7" w:rsidRDefault="00CF4FC7" w:rsidP="00EA7BF3">
      <w:pPr>
        <w:pStyle w:val="aa"/>
      </w:pPr>
    </w:p>
    <w:p w:rsidR="00CF4FC7" w:rsidRDefault="00CF4FC7" w:rsidP="00EA7BF3">
      <w:pPr>
        <w:pStyle w:val="aa"/>
      </w:pPr>
      <w:r w:rsidRPr="00CF4FC7">
        <w:t>Если удобнее, чтобы день недели начинался с нуля, то можно возвращать в функции day - 1, тогда дни будут от 0 (пн) до 6(вс).</w:t>
      </w:r>
    </w:p>
    <w:p w:rsidR="00CF4FC7" w:rsidRDefault="00CF4FC7" w:rsidP="00EA7BF3">
      <w:pPr>
        <w:pStyle w:val="aa"/>
      </w:pPr>
    </w:p>
    <w:p w:rsidR="00CF4FC7" w:rsidRPr="00CF4FC7" w:rsidRDefault="00CF4FC7" w:rsidP="00CF4FC7">
      <w:pPr>
        <w:pStyle w:val="aa"/>
        <w:rPr>
          <w:b/>
          <w:bCs/>
        </w:rPr>
      </w:pPr>
      <w:bookmarkStart w:id="262" w:name="день-указанное-количество-дней-назад"/>
      <w:r w:rsidRPr="00CF4FC7">
        <w:rPr>
          <w:b/>
          <w:bCs/>
        </w:rPr>
        <w:t>День указанное количество дней назад</w:t>
      </w:r>
      <w:bookmarkEnd w:id="262"/>
    </w:p>
    <w:p w:rsidR="00CF4FC7" w:rsidRPr="00CF4FC7" w:rsidRDefault="00CF4FC7" w:rsidP="00CF4FC7">
      <w:pPr>
        <w:pStyle w:val="aa"/>
      </w:pPr>
      <w:r w:rsidRPr="00CF4FC7">
        <w:t>Создайте функцию getDateAgo(date, days), которая возвращает число, которое было days дней назад от даты date.</w:t>
      </w:r>
    </w:p>
    <w:p w:rsidR="00CF4FC7" w:rsidRPr="00CF4FC7" w:rsidRDefault="00CF4FC7" w:rsidP="00CF4FC7">
      <w:pPr>
        <w:pStyle w:val="aa"/>
      </w:pPr>
      <w:r w:rsidRPr="00CF4FC7">
        <w:t>Например, для 2 января 2015:</w:t>
      </w:r>
    </w:p>
    <w:p w:rsidR="00CF4FC7" w:rsidRPr="00CF4FC7" w:rsidRDefault="00CF4FC7" w:rsidP="00CF4FC7">
      <w:pPr>
        <w:pStyle w:val="aa"/>
      </w:pPr>
      <w:r w:rsidRPr="00CF4FC7">
        <w:t>var date = new Date(2015, 0, 2);</w:t>
      </w:r>
    </w:p>
    <w:p w:rsidR="00CF4FC7" w:rsidRPr="00CF4FC7" w:rsidRDefault="00CF4FC7" w:rsidP="00CF4FC7">
      <w:pPr>
        <w:pStyle w:val="aa"/>
      </w:pPr>
    </w:p>
    <w:p w:rsidR="00CF4FC7" w:rsidRPr="00CF4FC7" w:rsidRDefault="00CF4FC7" w:rsidP="00CF4FC7">
      <w:pPr>
        <w:pStyle w:val="aa"/>
      </w:pPr>
      <w:r w:rsidRPr="00CF4FC7">
        <w:t>alert( getDateAgo(date, 1) ); // 1, (1 января 2015)</w:t>
      </w:r>
    </w:p>
    <w:p w:rsidR="00CF4FC7" w:rsidRPr="00CF4FC7" w:rsidRDefault="00CF4FC7" w:rsidP="00CF4FC7">
      <w:pPr>
        <w:pStyle w:val="aa"/>
      </w:pPr>
      <w:r w:rsidRPr="00CF4FC7">
        <w:t>alert( getDateAgo(date, 2) ); // 31, (31 декабря 2014)</w:t>
      </w:r>
    </w:p>
    <w:p w:rsidR="00CF4FC7" w:rsidRPr="00CF4FC7" w:rsidRDefault="00CF4FC7" w:rsidP="00CF4FC7">
      <w:pPr>
        <w:pStyle w:val="aa"/>
      </w:pPr>
      <w:r w:rsidRPr="00CF4FC7">
        <w:t>alert( getDateAgo(date, 365) ); // 2, (2 января 2014)</w:t>
      </w:r>
    </w:p>
    <w:p w:rsidR="00CF4FC7" w:rsidRPr="00CF4FC7" w:rsidRDefault="00CF4FC7" w:rsidP="00CF4FC7">
      <w:pPr>
        <w:pStyle w:val="aa"/>
      </w:pPr>
      <w:r w:rsidRPr="00CF4FC7">
        <w:t>P.S. Важная деталь: в процессе вычислений функция не должна менять переданный ей объект date.</w:t>
      </w:r>
    </w:p>
    <w:p w:rsidR="00CF4FC7" w:rsidRDefault="00CF4FC7" w:rsidP="00EA7BF3">
      <w:pPr>
        <w:pStyle w:val="aa"/>
      </w:pPr>
    </w:p>
    <w:p w:rsidR="00CF4FC7" w:rsidRPr="00CF4FC7" w:rsidRDefault="00CF4FC7" w:rsidP="00CF4FC7">
      <w:pPr>
        <w:pStyle w:val="aa"/>
      </w:pPr>
      <w:r w:rsidRPr="00CF4FC7">
        <w:t>Из даты date нужно вычесть указанное количество дней. Это просто:</w:t>
      </w:r>
    </w:p>
    <w:p w:rsidR="00CF4FC7" w:rsidRPr="00356F47" w:rsidRDefault="00CF4FC7" w:rsidP="00356F47">
      <w:pPr>
        <w:pStyle w:val="af1"/>
      </w:pPr>
      <w:r w:rsidRPr="00356F47">
        <w:t>function getDateAgo(date, days) {</w:t>
      </w:r>
    </w:p>
    <w:p w:rsidR="00CF4FC7" w:rsidRPr="00356F47" w:rsidRDefault="00CF4FC7" w:rsidP="00356F47">
      <w:pPr>
        <w:pStyle w:val="af1"/>
      </w:pPr>
      <w:r w:rsidRPr="00356F47">
        <w:t xml:space="preserve">  date.setDate(date.getDate() - days);</w:t>
      </w:r>
    </w:p>
    <w:p w:rsidR="00CF4FC7" w:rsidRPr="00356F47" w:rsidRDefault="00CF4FC7" w:rsidP="00356F47">
      <w:pPr>
        <w:pStyle w:val="af1"/>
      </w:pPr>
      <w:r w:rsidRPr="00356F47">
        <w:t xml:space="preserve">  return date.getDate();</w:t>
      </w:r>
    </w:p>
    <w:p w:rsidR="00CF4FC7" w:rsidRPr="00356F47" w:rsidRDefault="00CF4FC7" w:rsidP="00356F47">
      <w:pPr>
        <w:pStyle w:val="af1"/>
      </w:pPr>
      <w:r w:rsidRPr="00356F47">
        <w:t>}</w:t>
      </w:r>
    </w:p>
    <w:p w:rsidR="00CF4FC7" w:rsidRPr="00CF4FC7" w:rsidRDefault="00CF4FC7" w:rsidP="00CF4FC7">
      <w:pPr>
        <w:pStyle w:val="aa"/>
      </w:pPr>
      <w:r w:rsidRPr="00CF4FC7">
        <w:t>Ситуацию осложняет то, что исходный объект даты не должен меняться. Это разумное требование, оно позволит избежать сюрпризов.</w:t>
      </w:r>
    </w:p>
    <w:p w:rsidR="00CF4FC7" w:rsidRDefault="00CF4FC7" w:rsidP="00CF4FC7">
      <w:pPr>
        <w:pStyle w:val="aa"/>
      </w:pPr>
      <w:r w:rsidRPr="00CF4FC7">
        <w:t>Для того чтобы ему соответствовать, создадим копию объекта даты:</w:t>
      </w:r>
    </w:p>
    <w:p w:rsidR="00356F47" w:rsidRPr="00CF4FC7" w:rsidRDefault="00356F47" w:rsidP="00CF4FC7">
      <w:pPr>
        <w:pStyle w:val="aa"/>
      </w:pPr>
    </w:p>
    <w:p w:rsidR="00CF4FC7" w:rsidRPr="00356F47" w:rsidRDefault="00CF4FC7" w:rsidP="00356F47">
      <w:pPr>
        <w:pStyle w:val="af1"/>
      </w:pPr>
      <w:r w:rsidRPr="00356F47">
        <w:t>function getDateAgo(date, days) {</w:t>
      </w:r>
    </w:p>
    <w:p w:rsidR="00CF4FC7" w:rsidRPr="00356F47" w:rsidRDefault="00CF4FC7" w:rsidP="00356F47">
      <w:pPr>
        <w:pStyle w:val="af1"/>
      </w:pPr>
      <w:r w:rsidRPr="00356F47">
        <w:t xml:space="preserve">  var dateCopy = new Date(date);</w:t>
      </w:r>
    </w:p>
    <w:p w:rsidR="00CF4FC7" w:rsidRPr="00356F47" w:rsidRDefault="00CF4FC7" w:rsidP="00356F47">
      <w:pPr>
        <w:pStyle w:val="af1"/>
      </w:pPr>
    </w:p>
    <w:p w:rsidR="00CF4FC7" w:rsidRPr="00356F47" w:rsidRDefault="00CF4FC7" w:rsidP="00356F47">
      <w:pPr>
        <w:pStyle w:val="af1"/>
      </w:pPr>
      <w:r w:rsidRPr="00356F47">
        <w:t xml:space="preserve">  dateCopy.setDate(date.getDate() - days);</w:t>
      </w:r>
    </w:p>
    <w:p w:rsidR="00CF4FC7" w:rsidRPr="00356F47" w:rsidRDefault="00CF4FC7" w:rsidP="00356F47">
      <w:pPr>
        <w:pStyle w:val="af1"/>
      </w:pPr>
      <w:r w:rsidRPr="00356F47">
        <w:t xml:space="preserve">  return dateCopy.getDate();</w:t>
      </w:r>
    </w:p>
    <w:p w:rsidR="00CF4FC7" w:rsidRPr="00356F47" w:rsidRDefault="00CF4FC7" w:rsidP="00356F47">
      <w:pPr>
        <w:pStyle w:val="af1"/>
      </w:pPr>
      <w:r w:rsidRPr="00356F47">
        <w:t>}</w:t>
      </w:r>
    </w:p>
    <w:p w:rsidR="00CF4FC7" w:rsidRPr="00CF4FC7" w:rsidRDefault="00CF4FC7" w:rsidP="00CF4FC7">
      <w:pPr>
        <w:pStyle w:val="aa"/>
      </w:pPr>
    </w:p>
    <w:p w:rsidR="00356F47" w:rsidRPr="00356F47" w:rsidRDefault="00356F47" w:rsidP="00356F47">
      <w:pPr>
        <w:pStyle w:val="aa"/>
        <w:rPr>
          <w:b/>
          <w:bCs/>
        </w:rPr>
      </w:pPr>
      <w:bookmarkStart w:id="263" w:name="последний-день-месяца"/>
      <w:r w:rsidRPr="00356F47">
        <w:rPr>
          <w:b/>
          <w:bCs/>
        </w:rPr>
        <w:t>Последний день месяца?</w:t>
      </w:r>
      <w:bookmarkEnd w:id="263"/>
    </w:p>
    <w:p w:rsidR="00356F47" w:rsidRPr="00356F47" w:rsidRDefault="00356F47" w:rsidP="00356F47">
      <w:pPr>
        <w:pStyle w:val="aa"/>
      </w:pPr>
      <w:r w:rsidRPr="00356F47">
        <w:t>Напишите функцию getLastDayOfMonth(year, month), которая возвращает последний день месяца.</w:t>
      </w:r>
    </w:p>
    <w:p w:rsidR="00356F47" w:rsidRPr="00356F47" w:rsidRDefault="00356F47" w:rsidP="00356F47">
      <w:pPr>
        <w:pStyle w:val="aa"/>
      </w:pPr>
      <w:r w:rsidRPr="00356F47">
        <w:t>Параметры:</w:t>
      </w:r>
    </w:p>
    <w:p w:rsidR="00356F47" w:rsidRPr="00356F47" w:rsidRDefault="00356F47" w:rsidP="00086F55">
      <w:pPr>
        <w:pStyle w:val="aa"/>
        <w:numPr>
          <w:ilvl w:val="0"/>
          <w:numId w:val="67"/>
        </w:numPr>
      </w:pPr>
      <w:r w:rsidRPr="00356F47">
        <w:t>year – 4-значный год, например 2012.</w:t>
      </w:r>
    </w:p>
    <w:p w:rsidR="00356F47" w:rsidRPr="00356F47" w:rsidRDefault="00356F47" w:rsidP="00086F55">
      <w:pPr>
        <w:pStyle w:val="aa"/>
        <w:numPr>
          <w:ilvl w:val="0"/>
          <w:numId w:val="67"/>
        </w:numPr>
      </w:pPr>
      <w:r w:rsidRPr="00356F47">
        <w:t>month – месяц от 0 до 11.</w:t>
      </w:r>
    </w:p>
    <w:p w:rsidR="00356F47" w:rsidRPr="00356F47" w:rsidRDefault="00356F47" w:rsidP="00356F47">
      <w:pPr>
        <w:pStyle w:val="aa"/>
      </w:pPr>
      <w:r w:rsidRPr="00356F47">
        <w:t>Например, getLastDayOfMonth(2012, 1) = 29 (високосный год, февраль).</w:t>
      </w:r>
    </w:p>
    <w:p w:rsidR="00CF4FC7" w:rsidRDefault="00CF4FC7" w:rsidP="00EA7BF3">
      <w:pPr>
        <w:pStyle w:val="aa"/>
      </w:pPr>
    </w:p>
    <w:p w:rsidR="00356F47" w:rsidRPr="00356F47" w:rsidRDefault="00356F47" w:rsidP="00356F47">
      <w:pPr>
        <w:pStyle w:val="aa"/>
      </w:pPr>
      <w:r w:rsidRPr="00356F47">
        <w:t>Создадим дату из следующего месяца, но день не первый, а «нулевой» (т.е. предыдущий):</w:t>
      </w:r>
    </w:p>
    <w:p w:rsidR="00356F47" w:rsidRPr="00356F47" w:rsidRDefault="00356F47" w:rsidP="00356F47">
      <w:pPr>
        <w:pStyle w:val="af1"/>
      </w:pPr>
      <w:r w:rsidRPr="00356F47">
        <w:t>function getLastDayOfMonth(year, month) {</w:t>
      </w:r>
    </w:p>
    <w:p w:rsidR="00356F47" w:rsidRPr="00356F47" w:rsidRDefault="00356F47" w:rsidP="00356F47">
      <w:pPr>
        <w:pStyle w:val="af1"/>
      </w:pPr>
      <w:r w:rsidRPr="00356F47">
        <w:t xml:space="preserve">  var date = new Date(year, month + 1, 0);</w:t>
      </w:r>
    </w:p>
    <w:p w:rsidR="00356F47" w:rsidRPr="00356F47" w:rsidRDefault="00356F47" w:rsidP="00356F47">
      <w:pPr>
        <w:pStyle w:val="af1"/>
      </w:pPr>
      <w:r w:rsidRPr="00356F47">
        <w:t xml:space="preserve">  return date.getDate();</w:t>
      </w:r>
    </w:p>
    <w:p w:rsidR="00356F47" w:rsidRPr="00356F47" w:rsidRDefault="00356F47" w:rsidP="00356F47">
      <w:pPr>
        <w:pStyle w:val="af1"/>
      </w:pPr>
      <w:r w:rsidRPr="00356F47">
        <w:t>}</w:t>
      </w:r>
    </w:p>
    <w:p w:rsidR="00356F47" w:rsidRPr="00356F47" w:rsidRDefault="00356F47" w:rsidP="00356F47">
      <w:pPr>
        <w:pStyle w:val="aa"/>
      </w:pPr>
    </w:p>
    <w:p w:rsidR="00356F47" w:rsidRPr="00356F47" w:rsidRDefault="00356F47" w:rsidP="00356F47">
      <w:pPr>
        <w:pStyle w:val="aa"/>
        <w:rPr>
          <w:b/>
          <w:bCs/>
        </w:rPr>
      </w:pPr>
      <w:bookmarkStart w:id="264" w:name="сколько-секунд-уже-прошло-сегодня"/>
      <w:r w:rsidRPr="00356F47">
        <w:rPr>
          <w:b/>
          <w:bCs/>
        </w:rPr>
        <w:t>Сколько секунд уже прошло сегодня?</w:t>
      </w:r>
      <w:bookmarkEnd w:id="264"/>
    </w:p>
    <w:p w:rsidR="00356F47" w:rsidRPr="00356F47" w:rsidRDefault="00356F47" w:rsidP="00356F47">
      <w:pPr>
        <w:pStyle w:val="aa"/>
      </w:pPr>
      <w:r w:rsidRPr="00356F47">
        <w:t>Напишите функцию getSecondsToday() которая возвращает, сколько секунд прошло с начала сегодняшнего дня.</w:t>
      </w:r>
    </w:p>
    <w:p w:rsidR="00356F47" w:rsidRPr="00356F47" w:rsidRDefault="00356F47" w:rsidP="00356F47">
      <w:pPr>
        <w:pStyle w:val="aa"/>
      </w:pPr>
      <w:r w:rsidRPr="00356F47">
        <w:t>Например, если сейчас 10:00 и не было перехода на зимнее/летнее время, то:</w:t>
      </w:r>
    </w:p>
    <w:p w:rsidR="00356F47" w:rsidRPr="00356F47" w:rsidRDefault="00356F47" w:rsidP="00356F47">
      <w:pPr>
        <w:pStyle w:val="aa"/>
      </w:pPr>
      <w:r w:rsidRPr="00356F47">
        <w:t>getSecondsToday() == 36000 // (3600 * 10)</w:t>
      </w:r>
    </w:p>
    <w:p w:rsidR="00356F47" w:rsidRPr="00356F47" w:rsidRDefault="00356F47" w:rsidP="00356F47">
      <w:pPr>
        <w:pStyle w:val="aa"/>
      </w:pPr>
      <w:r w:rsidRPr="00356F47">
        <w:t>Функция должна работать в любой день, т.е. в ней не должно быть конкретного значения сегодняшней даты.</w:t>
      </w:r>
    </w:p>
    <w:p w:rsidR="00356F47" w:rsidRDefault="00356F47" w:rsidP="00EA7BF3">
      <w:pPr>
        <w:pStyle w:val="aa"/>
      </w:pPr>
    </w:p>
    <w:p w:rsidR="00356F47" w:rsidRPr="00356F47" w:rsidRDefault="00356F47" w:rsidP="00356F47">
      <w:pPr>
        <w:pStyle w:val="aa"/>
      </w:pPr>
      <w:r w:rsidRPr="00356F47">
        <w:t>Для вывода достаточно сгенерировать объект Date, соответствующий началу дня, т.е. «сегодня» 00 часов 00 минут 00 секунд, и вычесть его из текущей даты.</w:t>
      </w:r>
    </w:p>
    <w:p w:rsidR="00356F47" w:rsidRPr="00356F47" w:rsidRDefault="00356F47" w:rsidP="00356F47">
      <w:pPr>
        <w:pStyle w:val="aa"/>
      </w:pPr>
      <w:r w:rsidRPr="00356F47">
        <w:t>Полученная разница – это как раз количество миллисекунд от начала дня, которое достаточно поделить на 1000, чтобы получить секунды:</w:t>
      </w:r>
    </w:p>
    <w:p w:rsidR="00356F47" w:rsidRPr="00356F47" w:rsidRDefault="00356F47" w:rsidP="00356F47">
      <w:pPr>
        <w:pStyle w:val="af1"/>
      </w:pPr>
      <w:r w:rsidRPr="00356F47">
        <w:t>function getSecondsToday() {</w:t>
      </w:r>
    </w:p>
    <w:p w:rsidR="00356F47" w:rsidRPr="00356F47" w:rsidRDefault="00356F47" w:rsidP="00356F47">
      <w:pPr>
        <w:pStyle w:val="af1"/>
      </w:pPr>
      <w:r w:rsidRPr="00356F47">
        <w:lastRenderedPageBreak/>
        <w:t xml:space="preserve">  var now = new Date();</w:t>
      </w:r>
    </w:p>
    <w:p w:rsidR="00356F47" w:rsidRPr="00356F47" w:rsidRDefault="00356F47" w:rsidP="00356F47">
      <w:pPr>
        <w:pStyle w:val="af1"/>
      </w:pPr>
    </w:p>
    <w:p w:rsidR="00356F47" w:rsidRPr="00356F47" w:rsidRDefault="00356F47" w:rsidP="00356F47">
      <w:pPr>
        <w:pStyle w:val="af1"/>
      </w:pPr>
      <w:r w:rsidRPr="00356F47">
        <w:t xml:space="preserve">  // создать объект из текущей даты, без часов-минут-секунд</w:t>
      </w:r>
    </w:p>
    <w:p w:rsidR="00356F47" w:rsidRPr="00356F47" w:rsidRDefault="00356F47" w:rsidP="00356F47">
      <w:pPr>
        <w:pStyle w:val="af1"/>
      </w:pPr>
      <w:r w:rsidRPr="00356F47">
        <w:t xml:space="preserve">  var today = new Date(now.getFullYear(), now.getMonth(), now.getDate());</w:t>
      </w:r>
    </w:p>
    <w:p w:rsidR="00356F47" w:rsidRPr="00356F47" w:rsidRDefault="00356F47" w:rsidP="00356F47">
      <w:pPr>
        <w:pStyle w:val="af1"/>
      </w:pPr>
    </w:p>
    <w:p w:rsidR="00356F47" w:rsidRPr="00356F47" w:rsidRDefault="00356F47" w:rsidP="00356F47">
      <w:pPr>
        <w:pStyle w:val="af1"/>
      </w:pPr>
      <w:r w:rsidRPr="00356F47">
        <w:t xml:space="preserve">  var diff = now - today; // разница в миллисекундах</w:t>
      </w:r>
    </w:p>
    <w:p w:rsidR="00356F47" w:rsidRPr="00356F47" w:rsidRDefault="00356F47" w:rsidP="00356F47">
      <w:pPr>
        <w:pStyle w:val="af1"/>
      </w:pPr>
      <w:r w:rsidRPr="00356F47">
        <w:t xml:space="preserve">  return Math.floor(diff / 1000); // перевести в секунды</w:t>
      </w:r>
    </w:p>
    <w:p w:rsidR="00356F47" w:rsidRPr="00356F47" w:rsidRDefault="00356F47" w:rsidP="00356F47">
      <w:pPr>
        <w:pStyle w:val="af1"/>
      </w:pPr>
      <w:r w:rsidRPr="00356F47">
        <w:t>}</w:t>
      </w:r>
    </w:p>
    <w:p w:rsidR="00356F47" w:rsidRPr="00356F47" w:rsidRDefault="00356F47" w:rsidP="00356F47">
      <w:pPr>
        <w:pStyle w:val="af1"/>
      </w:pPr>
    </w:p>
    <w:p w:rsidR="00356F47" w:rsidRPr="00356F47" w:rsidRDefault="00356F47" w:rsidP="00356F47">
      <w:pPr>
        <w:pStyle w:val="af1"/>
      </w:pPr>
      <w:r w:rsidRPr="00356F47">
        <w:t>alert( getSecondsToday() );</w:t>
      </w:r>
    </w:p>
    <w:p w:rsidR="00356F47" w:rsidRPr="00356F47" w:rsidRDefault="00356F47" w:rsidP="00356F47">
      <w:pPr>
        <w:pStyle w:val="aa"/>
      </w:pPr>
      <w:r w:rsidRPr="00356F47">
        <w:t>Альтернативное решение – получить часы/минуты/секунды и преобразовать их все в секунды:</w:t>
      </w:r>
    </w:p>
    <w:p w:rsidR="00356F47" w:rsidRPr="00356F47" w:rsidRDefault="00356F47" w:rsidP="009C249C">
      <w:pPr>
        <w:pStyle w:val="af1"/>
      </w:pPr>
      <w:r w:rsidRPr="00356F47">
        <w:t>function getSecondsToday() {</w:t>
      </w:r>
    </w:p>
    <w:p w:rsidR="00356F47" w:rsidRPr="00356F47" w:rsidRDefault="00356F47" w:rsidP="009C249C">
      <w:pPr>
        <w:pStyle w:val="af1"/>
      </w:pPr>
      <w:r w:rsidRPr="00356F47">
        <w:t xml:space="preserve">  var d = new Date();</w:t>
      </w:r>
    </w:p>
    <w:p w:rsidR="00356F47" w:rsidRPr="00356F47" w:rsidRDefault="00356F47" w:rsidP="009C249C">
      <w:pPr>
        <w:pStyle w:val="af1"/>
      </w:pPr>
      <w:r w:rsidRPr="00356F47">
        <w:t xml:space="preserve">  return d.getHours() * 3600 + d.getMinutes() * 60 + d.getSeconds();</w:t>
      </w:r>
    </w:p>
    <w:p w:rsidR="00356F47" w:rsidRPr="00356F47" w:rsidRDefault="00356F47" w:rsidP="009C249C">
      <w:pPr>
        <w:pStyle w:val="af1"/>
      </w:pPr>
      <w:r w:rsidRPr="00356F47">
        <w:t>};</w:t>
      </w:r>
    </w:p>
    <w:p w:rsidR="00356F47" w:rsidRDefault="00356F47" w:rsidP="00EA7BF3">
      <w:pPr>
        <w:pStyle w:val="aa"/>
      </w:pPr>
    </w:p>
    <w:p w:rsidR="009C249C" w:rsidRPr="009C249C" w:rsidRDefault="009C249C" w:rsidP="009C249C">
      <w:pPr>
        <w:pStyle w:val="aa"/>
        <w:rPr>
          <w:b/>
          <w:bCs/>
        </w:rPr>
      </w:pPr>
      <w:bookmarkStart w:id="265" w:name="сколько-секунд-до-завтра"/>
      <w:r w:rsidRPr="009C249C">
        <w:rPr>
          <w:b/>
          <w:bCs/>
        </w:rPr>
        <w:t>Сколько секунд - до завтра?</w:t>
      </w:r>
      <w:bookmarkEnd w:id="265"/>
    </w:p>
    <w:p w:rsidR="009C249C" w:rsidRPr="009C249C" w:rsidRDefault="009C249C" w:rsidP="009C249C">
      <w:pPr>
        <w:pStyle w:val="aa"/>
      </w:pPr>
      <w:r w:rsidRPr="009C249C">
        <w:t>Напишите функцию getSecondsToTomorrow() которая возвращает, сколько секунд осталось до завтра.</w:t>
      </w:r>
    </w:p>
    <w:p w:rsidR="009C249C" w:rsidRPr="009C249C" w:rsidRDefault="009C249C" w:rsidP="009C249C">
      <w:pPr>
        <w:pStyle w:val="aa"/>
      </w:pPr>
      <w:r w:rsidRPr="009C249C">
        <w:t>Например, если сейчас 23:00, то:</w:t>
      </w:r>
    </w:p>
    <w:p w:rsidR="009C249C" w:rsidRPr="009C249C" w:rsidRDefault="009C249C" w:rsidP="009C249C">
      <w:pPr>
        <w:pStyle w:val="aa"/>
      </w:pPr>
      <w:r w:rsidRPr="009C249C">
        <w:t>getSecondsToTomorrow() == 3600</w:t>
      </w:r>
    </w:p>
    <w:p w:rsidR="009C249C" w:rsidRPr="009C249C" w:rsidRDefault="009C249C" w:rsidP="009C249C">
      <w:pPr>
        <w:pStyle w:val="aa"/>
      </w:pPr>
      <w:r w:rsidRPr="009C249C">
        <w:t>P.S. Функция должна работать в любой день, т.е. в ней не должно быть конкретного значения сегодняшней даты.</w:t>
      </w:r>
    </w:p>
    <w:p w:rsidR="009C249C" w:rsidRDefault="009C249C" w:rsidP="009C249C">
      <w:pPr>
        <w:pStyle w:val="aa"/>
      </w:pPr>
    </w:p>
    <w:p w:rsidR="009C249C" w:rsidRDefault="009C249C" w:rsidP="009C249C">
      <w:pPr>
        <w:pStyle w:val="aa"/>
      </w:pPr>
    </w:p>
    <w:p w:rsidR="009C249C" w:rsidRPr="009C249C" w:rsidRDefault="009C249C" w:rsidP="009C249C">
      <w:pPr>
        <w:pStyle w:val="aa"/>
      </w:pPr>
      <w:r w:rsidRPr="009C249C">
        <w:t>Для получения оставшихся до конца дня миллисекунд нужно из «завтра 00 ч 00 мин 00 сек» вычесть текущее время.</w:t>
      </w:r>
    </w:p>
    <w:p w:rsidR="009C249C" w:rsidRPr="009C249C" w:rsidRDefault="009C249C" w:rsidP="009C249C">
      <w:pPr>
        <w:pStyle w:val="aa"/>
      </w:pPr>
      <w:r w:rsidRPr="009C249C">
        <w:t>Чтобы сгенерировать «завтра» – увеличим текущую дату на 1 день:</w:t>
      </w:r>
    </w:p>
    <w:p w:rsidR="009C249C" w:rsidRPr="009C249C" w:rsidRDefault="009C249C" w:rsidP="009C249C">
      <w:pPr>
        <w:pStyle w:val="af1"/>
      </w:pPr>
      <w:r w:rsidRPr="009C249C">
        <w:t>function getSecondsToTomorrow() {</w:t>
      </w:r>
    </w:p>
    <w:p w:rsidR="009C249C" w:rsidRPr="009C249C" w:rsidRDefault="009C249C" w:rsidP="009C249C">
      <w:pPr>
        <w:pStyle w:val="af1"/>
      </w:pPr>
      <w:r w:rsidRPr="009C249C">
        <w:t xml:space="preserve">  var now = new Date();</w:t>
      </w:r>
    </w:p>
    <w:p w:rsidR="009C249C" w:rsidRPr="009C249C" w:rsidRDefault="009C249C" w:rsidP="009C249C">
      <w:pPr>
        <w:pStyle w:val="af1"/>
      </w:pPr>
    </w:p>
    <w:p w:rsidR="009C249C" w:rsidRPr="009C249C" w:rsidRDefault="009C249C" w:rsidP="009C249C">
      <w:pPr>
        <w:pStyle w:val="af1"/>
      </w:pPr>
      <w:r w:rsidRPr="009C249C">
        <w:t xml:space="preserve">  // создать объект из завтрашней даты, без часов-минут-секунд</w:t>
      </w:r>
    </w:p>
    <w:p w:rsidR="009C249C" w:rsidRPr="009C249C" w:rsidRDefault="009C249C" w:rsidP="009C249C">
      <w:pPr>
        <w:pStyle w:val="af1"/>
      </w:pPr>
      <w:r w:rsidRPr="009C249C">
        <w:t xml:space="preserve">  var tomorrow = new Date(now.getFullYear(), now.getMonth(), now.getDate()+1);</w:t>
      </w:r>
    </w:p>
    <w:p w:rsidR="009C249C" w:rsidRPr="009C249C" w:rsidRDefault="009C249C" w:rsidP="009C249C">
      <w:pPr>
        <w:pStyle w:val="af1"/>
      </w:pPr>
    </w:p>
    <w:p w:rsidR="009C249C" w:rsidRPr="009C249C" w:rsidRDefault="009C249C" w:rsidP="009C249C">
      <w:pPr>
        <w:pStyle w:val="af1"/>
      </w:pPr>
      <w:r w:rsidRPr="009C249C">
        <w:t xml:space="preserve">  var diff = tomorrow - now; // разница в миллисекундах</w:t>
      </w:r>
    </w:p>
    <w:p w:rsidR="009C249C" w:rsidRPr="009C249C" w:rsidRDefault="009C249C" w:rsidP="009C249C">
      <w:pPr>
        <w:pStyle w:val="af1"/>
      </w:pPr>
      <w:r w:rsidRPr="009C249C">
        <w:t xml:space="preserve">  return Math.round(diff / 1000); // перевести в секунды</w:t>
      </w:r>
    </w:p>
    <w:p w:rsidR="009C249C" w:rsidRPr="009C249C" w:rsidRDefault="009C249C" w:rsidP="009C249C">
      <w:pPr>
        <w:pStyle w:val="af1"/>
      </w:pPr>
      <w:r w:rsidRPr="009C249C">
        <w:t>}</w:t>
      </w:r>
    </w:p>
    <w:p w:rsidR="00CF4FC7" w:rsidRDefault="00CF4FC7" w:rsidP="00EA7BF3">
      <w:pPr>
        <w:pStyle w:val="aa"/>
      </w:pPr>
    </w:p>
    <w:p w:rsidR="009C249C" w:rsidRPr="009C249C" w:rsidRDefault="009C249C" w:rsidP="009C249C">
      <w:pPr>
        <w:pStyle w:val="aa"/>
        <w:rPr>
          <w:b/>
          <w:bCs/>
        </w:rPr>
      </w:pPr>
      <w:bookmarkStart w:id="266" w:name="вывести-дату-в-формате-дд-мм-гг"/>
      <w:r w:rsidRPr="009C249C">
        <w:rPr>
          <w:b/>
          <w:bCs/>
        </w:rPr>
        <w:t>Вывести дату в формате дд.мм.гг</w:t>
      </w:r>
      <w:bookmarkEnd w:id="266"/>
    </w:p>
    <w:p w:rsidR="009C249C" w:rsidRPr="009C249C" w:rsidRDefault="009C249C" w:rsidP="009C249C">
      <w:pPr>
        <w:pStyle w:val="aa"/>
      </w:pPr>
      <w:r w:rsidRPr="009C249C">
        <w:t>Напишите функцию formatDate(date), которая выводит дату date в формате дд.мм.гг:</w:t>
      </w:r>
    </w:p>
    <w:p w:rsidR="009C249C" w:rsidRPr="009C249C" w:rsidRDefault="009C249C" w:rsidP="009C249C">
      <w:pPr>
        <w:pStyle w:val="aa"/>
      </w:pPr>
      <w:r w:rsidRPr="009C249C">
        <w:t>Например:</w:t>
      </w:r>
    </w:p>
    <w:p w:rsidR="009C249C" w:rsidRPr="009C249C" w:rsidRDefault="009C249C" w:rsidP="009C249C">
      <w:pPr>
        <w:pStyle w:val="aa"/>
      </w:pPr>
      <w:r w:rsidRPr="009C249C">
        <w:t>var d = new Date(2014, 0, 30); // 30 января 2014</w:t>
      </w:r>
    </w:p>
    <w:p w:rsidR="009C249C" w:rsidRPr="009C249C" w:rsidRDefault="009C249C" w:rsidP="009C249C">
      <w:pPr>
        <w:pStyle w:val="aa"/>
      </w:pPr>
      <w:r w:rsidRPr="009C249C">
        <w:t>alert( formatDate(d) ); // '30.01.14'</w:t>
      </w:r>
    </w:p>
    <w:p w:rsidR="009C249C" w:rsidRPr="009C249C" w:rsidRDefault="009C249C" w:rsidP="009C249C">
      <w:pPr>
        <w:pStyle w:val="aa"/>
      </w:pPr>
      <w:r w:rsidRPr="009C249C">
        <w:t>P.S. Обратите внимание, ведущие нули должны присутствовать, то есть 1 января 2001 должно быть 01.01.01, а не 1.1.1.</w:t>
      </w:r>
    </w:p>
    <w:p w:rsidR="009C249C" w:rsidRDefault="009C249C" w:rsidP="00EA7BF3">
      <w:pPr>
        <w:pStyle w:val="aa"/>
      </w:pPr>
    </w:p>
    <w:p w:rsidR="009C249C" w:rsidRPr="009C249C" w:rsidRDefault="009C249C" w:rsidP="009C249C">
      <w:pPr>
        <w:pStyle w:val="aa"/>
      </w:pPr>
      <w:r w:rsidRPr="009C249C">
        <w:t>Получим компоненты один за другим.</w:t>
      </w:r>
    </w:p>
    <w:p w:rsidR="009C249C" w:rsidRPr="009C249C" w:rsidRDefault="009C249C" w:rsidP="00086F55">
      <w:pPr>
        <w:pStyle w:val="aa"/>
        <w:numPr>
          <w:ilvl w:val="0"/>
          <w:numId w:val="68"/>
        </w:numPr>
      </w:pPr>
      <w:r w:rsidRPr="009C249C">
        <w:t>День можно получить как date.getDate(). При необходимости добавим ведущий ноль:</w:t>
      </w:r>
    </w:p>
    <w:p w:rsidR="009C249C" w:rsidRPr="009C249C" w:rsidRDefault="009C249C" w:rsidP="009C249C">
      <w:pPr>
        <w:pStyle w:val="af1"/>
      </w:pPr>
      <w:r w:rsidRPr="009C249C">
        <w:t>var dd = date.getDate();</w:t>
      </w:r>
    </w:p>
    <w:p w:rsidR="009C249C" w:rsidRPr="009C249C" w:rsidRDefault="009C249C" w:rsidP="009C249C">
      <w:pPr>
        <w:pStyle w:val="af1"/>
      </w:pPr>
      <w:r w:rsidRPr="009C249C">
        <w:t>if (dd &lt; 10) dd = '0' + dd;</w:t>
      </w:r>
    </w:p>
    <w:p w:rsidR="009C249C" w:rsidRPr="009C249C" w:rsidRDefault="009C249C" w:rsidP="00086F55">
      <w:pPr>
        <w:pStyle w:val="aa"/>
        <w:numPr>
          <w:ilvl w:val="0"/>
          <w:numId w:val="68"/>
        </w:numPr>
      </w:pPr>
      <w:r w:rsidRPr="009C249C">
        <w:t>date.getMonth() возвратит месяц, начиная с нуля. Увеличим его на 1:</w:t>
      </w:r>
    </w:p>
    <w:p w:rsidR="009C249C" w:rsidRPr="009C249C" w:rsidRDefault="009C249C" w:rsidP="009C249C">
      <w:pPr>
        <w:pStyle w:val="af1"/>
      </w:pPr>
      <w:r w:rsidRPr="009C249C">
        <w:t>var mm = date.getMonth() + 1; // месяц 1-12</w:t>
      </w:r>
    </w:p>
    <w:p w:rsidR="009C249C" w:rsidRPr="009C249C" w:rsidRDefault="009C249C" w:rsidP="009C249C">
      <w:pPr>
        <w:pStyle w:val="af1"/>
      </w:pPr>
      <w:r w:rsidRPr="009C249C">
        <w:t>if (mm &lt; 10) mm = '0' + mm;</w:t>
      </w:r>
    </w:p>
    <w:p w:rsidR="009C249C" w:rsidRPr="009C249C" w:rsidRDefault="009C249C" w:rsidP="00086F55">
      <w:pPr>
        <w:pStyle w:val="aa"/>
        <w:numPr>
          <w:ilvl w:val="0"/>
          <w:numId w:val="68"/>
        </w:numPr>
      </w:pPr>
      <w:r w:rsidRPr="009C249C">
        <w:t>date.getFullYear() вернет год в 4-значном формате. Чтобы сделать его двузначным – воспользуемся оператором взятия остатка '%':</w:t>
      </w:r>
    </w:p>
    <w:p w:rsidR="009C249C" w:rsidRPr="009C249C" w:rsidRDefault="009C249C" w:rsidP="009C249C">
      <w:pPr>
        <w:pStyle w:val="af1"/>
      </w:pPr>
      <w:r w:rsidRPr="009C249C">
        <w:t>var yy = date.getFullYear() % 100;</w:t>
      </w:r>
    </w:p>
    <w:p w:rsidR="009C249C" w:rsidRPr="009C249C" w:rsidRDefault="009C249C" w:rsidP="009C249C">
      <w:pPr>
        <w:pStyle w:val="af1"/>
      </w:pPr>
      <w:r w:rsidRPr="009C249C">
        <w:t>if (yy &lt; 10) yy = '0' + yy;</w:t>
      </w:r>
    </w:p>
    <w:p w:rsidR="009C249C" w:rsidRPr="009C249C" w:rsidRDefault="009C249C" w:rsidP="009C249C">
      <w:pPr>
        <w:pStyle w:val="aa"/>
      </w:pPr>
      <w:r w:rsidRPr="009C249C">
        <w:t>Заметим, что год, как и другие компоненты, может понадобиться дополнить нулем слева, причем возможно что yy == 0 (например, 2000 год). При сложении со строкой 0+'0' == '00', так что будет все в порядке.</w:t>
      </w:r>
    </w:p>
    <w:p w:rsidR="009C249C" w:rsidRPr="009C249C" w:rsidRDefault="009C249C" w:rsidP="009C249C">
      <w:pPr>
        <w:pStyle w:val="aa"/>
      </w:pPr>
      <w:r w:rsidRPr="009C249C">
        <w:t>Полный код:</w:t>
      </w:r>
    </w:p>
    <w:p w:rsidR="009C249C" w:rsidRPr="009C249C" w:rsidRDefault="009C249C" w:rsidP="00185BEA">
      <w:pPr>
        <w:pStyle w:val="af1"/>
      </w:pPr>
      <w:r w:rsidRPr="009C249C">
        <w:t>function formatDate(date) {</w:t>
      </w:r>
    </w:p>
    <w:p w:rsidR="009C249C" w:rsidRPr="009C249C" w:rsidRDefault="009C249C" w:rsidP="00185BEA">
      <w:pPr>
        <w:pStyle w:val="af1"/>
      </w:pPr>
    </w:p>
    <w:p w:rsidR="009C249C" w:rsidRPr="009C249C" w:rsidRDefault="009C249C" w:rsidP="00185BEA">
      <w:pPr>
        <w:pStyle w:val="af1"/>
      </w:pPr>
      <w:r w:rsidRPr="009C249C">
        <w:t xml:space="preserve">  var dd = date.getDate();</w:t>
      </w:r>
    </w:p>
    <w:p w:rsidR="009C249C" w:rsidRPr="009C249C" w:rsidRDefault="009C249C" w:rsidP="00185BEA">
      <w:pPr>
        <w:pStyle w:val="af1"/>
      </w:pPr>
      <w:r w:rsidRPr="009C249C">
        <w:t xml:space="preserve">  if (dd &lt; 10) dd = '0' + dd;</w:t>
      </w:r>
    </w:p>
    <w:p w:rsidR="009C249C" w:rsidRPr="009C249C" w:rsidRDefault="009C249C" w:rsidP="00185BEA">
      <w:pPr>
        <w:pStyle w:val="af1"/>
      </w:pPr>
    </w:p>
    <w:p w:rsidR="009C249C" w:rsidRPr="009C249C" w:rsidRDefault="009C249C" w:rsidP="00185BEA">
      <w:pPr>
        <w:pStyle w:val="af1"/>
      </w:pPr>
      <w:r w:rsidRPr="009C249C">
        <w:t xml:space="preserve">  var mm = date.getMonth() + 1;</w:t>
      </w:r>
    </w:p>
    <w:p w:rsidR="009C249C" w:rsidRPr="009C249C" w:rsidRDefault="009C249C" w:rsidP="00185BEA">
      <w:pPr>
        <w:pStyle w:val="af1"/>
      </w:pPr>
      <w:r w:rsidRPr="009C249C">
        <w:t xml:space="preserve">  if (mm &lt; 10) mm = '0' + mm;</w:t>
      </w:r>
    </w:p>
    <w:p w:rsidR="009C249C" w:rsidRPr="009C249C" w:rsidRDefault="009C249C" w:rsidP="00185BEA">
      <w:pPr>
        <w:pStyle w:val="af1"/>
      </w:pPr>
    </w:p>
    <w:p w:rsidR="009C249C" w:rsidRPr="009C249C" w:rsidRDefault="009C249C" w:rsidP="00185BEA">
      <w:pPr>
        <w:pStyle w:val="af1"/>
      </w:pPr>
      <w:r w:rsidRPr="009C249C">
        <w:t xml:space="preserve">  var yy = date.getFullYear() % 100;</w:t>
      </w:r>
    </w:p>
    <w:p w:rsidR="009C249C" w:rsidRPr="009C249C" w:rsidRDefault="009C249C" w:rsidP="00185BEA">
      <w:pPr>
        <w:pStyle w:val="af1"/>
      </w:pPr>
      <w:r w:rsidRPr="009C249C">
        <w:t xml:space="preserve">  if (yy &lt; 10) yy = '0' + yy;</w:t>
      </w:r>
    </w:p>
    <w:p w:rsidR="009C249C" w:rsidRPr="009C249C" w:rsidRDefault="009C249C" w:rsidP="00185BEA">
      <w:pPr>
        <w:pStyle w:val="af1"/>
      </w:pPr>
    </w:p>
    <w:p w:rsidR="009C249C" w:rsidRPr="009C249C" w:rsidRDefault="009C249C" w:rsidP="00185BEA">
      <w:pPr>
        <w:pStyle w:val="af1"/>
      </w:pPr>
      <w:r w:rsidRPr="009C249C">
        <w:t xml:space="preserve">  return dd + '.' + mm + '.' + yy;</w:t>
      </w:r>
    </w:p>
    <w:p w:rsidR="009C249C" w:rsidRPr="009C249C" w:rsidRDefault="009C249C" w:rsidP="00185BEA">
      <w:pPr>
        <w:pStyle w:val="af1"/>
      </w:pPr>
      <w:r w:rsidRPr="009C249C">
        <w:t>}</w:t>
      </w:r>
    </w:p>
    <w:p w:rsidR="009C249C" w:rsidRDefault="009C249C" w:rsidP="00EA7BF3">
      <w:pPr>
        <w:pStyle w:val="aa"/>
      </w:pPr>
    </w:p>
    <w:p w:rsidR="00185BEA" w:rsidRPr="00185BEA" w:rsidRDefault="00185BEA" w:rsidP="00185BEA">
      <w:pPr>
        <w:pStyle w:val="aa"/>
        <w:rPr>
          <w:b/>
          <w:bCs/>
        </w:rPr>
      </w:pPr>
      <w:bookmarkStart w:id="267" w:name="относительное-форматирование-даты"/>
      <w:r w:rsidRPr="00185BEA">
        <w:rPr>
          <w:b/>
          <w:bCs/>
        </w:rPr>
        <w:t>Относительное форматирование даты</w:t>
      </w:r>
      <w:bookmarkEnd w:id="267"/>
    </w:p>
    <w:p w:rsidR="00185BEA" w:rsidRPr="00185BEA" w:rsidRDefault="00185BEA" w:rsidP="00185BEA">
      <w:pPr>
        <w:pStyle w:val="aa"/>
      </w:pPr>
      <w:r w:rsidRPr="00185BEA">
        <w:t>Напишите функцию formatDate(date), которая форматирует дату date так:</w:t>
      </w:r>
    </w:p>
    <w:p w:rsidR="00185BEA" w:rsidRPr="00185BEA" w:rsidRDefault="00185BEA" w:rsidP="00086F55">
      <w:pPr>
        <w:pStyle w:val="aa"/>
        <w:numPr>
          <w:ilvl w:val="0"/>
          <w:numId w:val="69"/>
        </w:numPr>
      </w:pPr>
      <w:r w:rsidRPr="00185BEA">
        <w:t>Если со времени date прошло менее секунды, то возвращает "только что".</w:t>
      </w:r>
    </w:p>
    <w:p w:rsidR="00185BEA" w:rsidRPr="00185BEA" w:rsidRDefault="00185BEA" w:rsidP="00086F55">
      <w:pPr>
        <w:pStyle w:val="aa"/>
        <w:numPr>
          <w:ilvl w:val="0"/>
          <w:numId w:val="69"/>
        </w:numPr>
      </w:pPr>
      <w:r w:rsidRPr="00185BEA">
        <w:t>Иначе если со времени date прошло менее минуты, то "n сек. назад".</w:t>
      </w:r>
    </w:p>
    <w:p w:rsidR="00185BEA" w:rsidRPr="00185BEA" w:rsidRDefault="00185BEA" w:rsidP="00086F55">
      <w:pPr>
        <w:pStyle w:val="aa"/>
        <w:numPr>
          <w:ilvl w:val="0"/>
          <w:numId w:val="69"/>
        </w:numPr>
      </w:pPr>
      <w:r w:rsidRPr="00185BEA">
        <w:t>Иначе если прошло меньше часа, то "m мин. назад".</w:t>
      </w:r>
    </w:p>
    <w:p w:rsidR="00185BEA" w:rsidRPr="00185BEA" w:rsidRDefault="00185BEA" w:rsidP="00086F55">
      <w:pPr>
        <w:pStyle w:val="aa"/>
        <w:numPr>
          <w:ilvl w:val="0"/>
          <w:numId w:val="69"/>
        </w:numPr>
      </w:pPr>
      <w:r w:rsidRPr="00185BEA">
        <w:lastRenderedPageBreak/>
        <w:t>Иначе полная дата в формате "дд.мм.гг чч:мм".</w:t>
      </w:r>
    </w:p>
    <w:p w:rsidR="00185BEA" w:rsidRPr="00185BEA" w:rsidRDefault="00185BEA" w:rsidP="00185BEA">
      <w:pPr>
        <w:pStyle w:val="aa"/>
      </w:pPr>
      <w:r w:rsidRPr="00185BEA">
        <w:t>Например:</w:t>
      </w:r>
    </w:p>
    <w:p w:rsidR="00185BEA" w:rsidRPr="00185BEA" w:rsidRDefault="00185BEA" w:rsidP="00185BEA">
      <w:pPr>
        <w:pStyle w:val="aa"/>
      </w:pPr>
      <w:r w:rsidRPr="00185BEA">
        <w:t>function formatDate(date) { /* ваш код */ }</w:t>
      </w:r>
    </w:p>
    <w:p w:rsidR="00185BEA" w:rsidRPr="00185BEA" w:rsidRDefault="00185BEA" w:rsidP="00185BEA">
      <w:pPr>
        <w:pStyle w:val="aa"/>
      </w:pPr>
      <w:r w:rsidRPr="00185BEA">
        <w:t>alert( formatDate(new Date(new Date - 1)) ); // "только что"</w:t>
      </w:r>
    </w:p>
    <w:p w:rsidR="00185BEA" w:rsidRPr="00185BEA" w:rsidRDefault="00185BEA" w:rsidP="00185BEA">
      <w:pPr>
        <w:pStyle w:val="aa"/>
      </w:pPr>
      <w:r w:rsidRPr="00185BEA">
        <w:t>alert( formatDate(new Date(new Date - 30 * 1000)) ); // "30 сек. назад"</w:t>
      </w:r>
    </w:p>
    <w:p w:rsidR="00185BEA" w:rsidRPr="00185BEA" w:rsidRDefault="00185BEA" w:rsidP="00185BEA">
      <w:pPr>
        <w:pStyle w:val="aa"/>
      </w:pPr>
      <w:r w:rsidRPr="00185BEA">
        <w:t>alert( formatDate(new Date(new Date - 5 * 60 * 1000)) ); // "5 мин. назад"</w:t>
      </w:r>
    </w:p>
    <w:p w:rsidR="00185BEA" w:rsidRPr="00185BEA" w:rsidRDefault="00185BEA" w:rsidP="00185BEA">
      <w:pPr>
        <w:pStyle w:val="aa"/>
      </w:pPr>
      <w:r w:rsidRPr="00185BEA">
        <w:t>alert( formatDate(new Date(new Date - 86400 * 1000)) ); // вчерашняя дата в формате "дд.мм.гг чч:мм"</w:t>
      </w:r>
    </w:p>
    <w:p w:rsidR="00185BEA" w:rsidRDefault="00185BEA" w:rsidP="00EA7BF3">
      <w:pPr>
        <w:pStyle w:val="aa"/>
      </w:pPr>
    </w:p>
    <w:p w:rsidR="00C468CA" w:rsidRPr="00C468CA" w:rsidRDefault="00C468CA" w:rsidP="00C468CA">
      <w:pPr>
        <w:pStyle w:val="aa"/>
      </w:pPr>
      <w:r w:rsidRPr="00C468CA">
        <w:t>Для того, чтобы узнать время от date до текущего момента – используем вычитание дат.</w:t>
      </w:r>
    </w:p>
    <w:p w:rsidR="00C468CA" w:rsidRPr="00C468CA" w:rsidRDefault="00C468CA" w:rsidP="00C468CA">
      <w:pPr>
        <w:pStyle w:val="af1"/>
      </w:pPr>
      <w:r w:rsidRPr="00C468CA">
        <w:t>function formatDate(date) {</w:t>
      </w:r>
    </w:p>
    <w:p w:rsidR="00C468CA" w:rsidRPr="00C468CA" w:rsidRDefault="00C468CA" w:rsidP="00C468CA">
      <w:pPr>
        <w:pStyle w:val="af1"/>
      </w:pPr>
      <w:r w:rsidRPr="00C468CA">
        <w:t xml:space="preserve">  var diff = new Date() - date; // разница в миллисекундах</w:t>
      </w:r>
    </w:p>
    <w:p w:rsidR="00C468CA" w:rsidRPr="00C468CA" w:rsidRDefault="00C468CA" w:rsidP="00C468CA">
      <w:pPr>
        <w:pStyle w:val="af1"/>
      </w:pPr>
    </w:p>
    <w:p w:rsidR="00C468CA" w:rsidRPr="00C468CA" w:rsidRDefault="00C468CA" w:rsidP="00C468CA">
      <w:pPr>
        <w:pStyle w:val="af1"/>
      </w:pPr>
      <w:r w:rsidRPr="00C468CA">
        <w:t xml:space="preserve">  if (diff &lt; 1000) { // прошло менее 1 секунды</w:t>
      </w:r>
    </w:p>
    <w:p w:rsidR="00C468CA" w:rsidRPr="00C468CA" w:rsidRDefault="00C468CA" w:rsidP="00C468CA">
      <w:pPr>
        <w:pStyle w:val="af1"/>
      </w:pPr>
      <w:r w:rsidRPr="00C468CA">
        <w:t xml:space="preserve">    return 'только что';</w:t>
      </w:r>
    </w:p>
    <w:p w:rsidR="00C468CA" w:rsidRPr="00C468CA" w:rsidRDefault="00C468CA" w:rsidP="00C468CA">
      <w:pPr>
        <w:pStyle w:val="af1"/>
      </w:pPr>
      <w:r w:rsidRPr="00C468CA">
        <w:t xml:space="preserve">  }</w:t>
      </w:r>
    </w:p>
    <w:p w:rsidR="00C468CA" w:rsidRPr="00C468CA" w:rsidRDefault="00C468CA" w:rsidP="00C468CA">
      <w:pPr>
        <w:pStyle w:val="af1"/>
      </w:pPr>
    </w:p>
    <w:p w:rsidR="00C468CA" w:rsidRPr="00C468CA" w:rsidRDefault="00C468CA" w:rsidP="00C468CA">
      <w:pPr>
        <w:pStyle w:val="af1"/>
      </w:pPr>
      <w:r w:rsidRPr="00C468CA">
        <w:t xml:space="preserve">  var sec = Math.floor(diff / 1000); // округлить diff до секунд</w:t>
      </w:r>
    </w:p>
    <w:p w:rsidR="00C468CA" w:rsidRPr="00C468CA" w:rsidRDefault="00C468CA" w:rsidP="00C468CA">
      <w:pPr>
        <w:pStyle w:val="af1"/>
      </w:pPr>
    </w:p>
    <w:p w:rsidR="00C468CA" w:rsidRPr="00C468CA" w:rsidRDefault="00C468CA" w:rsidP="00C468CA">
      <w:pPr>
        <w:pStyle w:val="af1"/>
      </w:pPr>
      <w:r w:rsidRPr="00C468CA">
        <w:t xml:space="preserve">  if (sec &lt; 60) {</w:t>
      </w:r>
    </w:p>
    <w:p w:rsidR="00C468CA" w:rsidRPr="00C468CA" w:rsidRDefault="00C468CA" w:rsidP="00C468CA">
      <w:pPr>
        <w:pStyle w:val="af1"/>
      </w:pPr>
      <w:r w:rsidRPr="00C468CA">
        <w:t xml:space="preserve">    return sec + ' сек. назад';</w:t>
      </w:r>
    </w:p>
    <w:p w:rsidR="00C468CA" w:rsidRPr="00C468CA" w:rsidRDefault="00C468CA" w:rsidP="00C468CA">
      <w:pPr>
        <w:pStyle w:val="af1"/>
      </w:pPr>
      <w:r w:rsidRPr="00C468CA">
        <w:t xml:space="preserve">  }</w:t>
      </w:r>
    </w:p>
    <w:p w:rsidR="00C468CA" w:rsidRPr="00C468CA" w:rsidRDefault="00C468CA" w:rsidP="00C468CA">
      <w:pPr>
        <w:pStyle w:val="af1"/>
      </w:pPr>
    </w:p>
    <w:p w:rsidR="00C468CA" w:rsidRPr="00C468CA" w:rsidRDefault="00C468CA" w:rsidP="00C468CA">
      <w:pPr>
        <w:pStyle w:val="af1"/>
      </w:pPr>
      <w:r w:rsidRPr="00C468CA">
        <w:t xml:space="preserve">  var min = Math.floor(diff / 60000); // округлить diff до минут</w:t>
      </w:r>
    </w:p>
    <w:p w:rsidR="00C468CA" w:rsidRPr="00C468CA" w:rsidRDefault="00C468CA" w:rsidP="00C468CA">
      <w:pPr>
        <w:pStyle w:val="af1"/>
      </w:pPr>
      <w:r w:rsidRPr="00C468CA">
        <w:t xml:space="preserve">  if (min &lt; 60) {</w:t>
      </w:r>
    </w:p>
    <w:p w:rsidR="00C468CA" w:rsidRPr="00C468CA" w:rsidRDefault="00C468CA" w:rsidP="00C468CA">
      <w:pPr>
        <w:pStyle w:val="af1"/>
      </w:pPr>
      <w:r w:rsidRPr="00C468CA">
        <w:t xml:space="preserve">    return min + ' мин. назад';</w:t>
      </w:r>
    </w:p>
    <w:p w:rsidR="00C468CA" w:rsidRPr="00C468CA" w:rsidRDefault="00C468CA" w:rsidP="00C468CA">
      <w:pPr>
        <w:pStyle w:val="af1"/>
      </w:pPr>
      <w:r w:rsidRPr="00C468CA">
        <w:t xml:space="preserve">  }</w:t>
      </w:r>
    </w:p>
    <w:p w:rsidR="00C468CA" w:rsidRPr="00C468CA" w:rsidRDefault="00C468CA" w:rsidP="00C468CA">
      <w:pPr>
        <w:pStyle w:val="af1"/>
      </w:pPr>
    </w:p>
    <w:p w:rsidR="00C468CA" w:rsidRPr="00C468CA" w:rsidRDefault="00C468CA" w:rsidP="00C468CA">
      <w:pPr>
        <w:pStyle w:val="af1"/>
      </w:pPr>
      <w:r w:rsidRPr="00C468CA">
        <w:t xml:space="preserve">  // форматировать дату, с учетом того, что месяцы начинаются с 0</w:t>
      </w:r>
    </w:p>
    <w:p w:rsidR="00C468CA" w:rsidRPr="00C468CA" w:rsidRDefault="00C468CA" w:rsidP="00C468CA">
      <w:pPr>
        <w:pStyle w:val="af1"/>
      </w:pPr>
      <w:r w:rsidRPr="00C468CA">
        <w:t xml:space="preserve">  var d = date;</w:t>
      </w:r>
    </w:p>
    <w:p w:rsidR="00C468CA" w:rsidRPr="00C468CA" w:rsidRDefault="00C468CA" w:rsidP="00C468CA">
      <w:pPr>
        <w:pStyle w:val="af1"/>
      </w:pPr>
      <w:r w:rsidRPr="00C468CA">
        <w:t xml:space="preserve">  d = [</w:t>
      </w:r>
    </w:p>
    <w:p w:rsidR="00C468CA" w:rsidRPr="00C468CA" w:rsidRDefault="00C468CA" w:rsidP="00C468CA">
      <w:pPr>
        <w:pStyle w:val="af1"/>
      </w:pPr>
      <w:r w:rsidRPr="00C468CA">
        <w:t xml:space="preserve">    '0' + d.getDate(),</w:t>
      </w:r>
    </w:p>
    <w:p w:rsidR="00C468CA" w:rsidRPr="00C468CA" w:rsidRDefault="00C468CA" w:rsidP="00C468CA">
      <w:pPr>
        <w:pStyle w:val="af1"/>
      </w:pPr>
      <w:r w:rsidRPr="00C468CA">
        <w:t xml:space="preserve">    '0' + (d.getMonth() + 1),</w:t>
      </w:r>
    </w:p>
    <w:p w:rsidR="00C468CA" w:rsidRPr="00C468CA" w:rsidRDefault="00C468CA" w:rsidP="00C468CA">
      <w:pPr>
        <w:pStyle w:val="af1"/>
      </w:pPr>
      <w:r w:rsidRPr="00C468CA">
        <w:t xml:space="preserve">    '' + d.getFullYear(),</w:t>
      </w:r>
    </w:p>
    <w:p w:rsidR="00C468CA" w:rsidRPr="00C468CA" w:rsidRDefault="00C468CA" w:rsidP="00C468CA">
      <w:pPr>
        <w:pStyle w:val="af1"/>
      </w:pPr>
      <w:r w:rsidRPr="00C468CA">
        <w:t xml:space="preserve">    '0' + d.getHours(),</w:t>
      </w:r>
    </w:p>
    <w:p w:rsidR="00C468CA" w:rsidRPr="00C468CA" w:rsidRDefault="00C468CA" w:rsidP="00C468CA">
      <w:pPr>
        <w:pStyle w:val="af1"/>
      </w:pPr>
      <w:r w:rsidRPr="00C468CA">
        <w:t xml:space="preserve">    '0' + d.getMinutes()</w:t>
      </w:r>
    </w:p>
    <w:p w:rsidR="00C468CA" w:rsidRPr="00C468CA" w:rsidRDefault="00C468CA" w:rsidP="00C468CA">
      <w:pPr>
        <w:pStyle w:val="af1"/>
      </w:pPr>
      <w:r w:rsidRPr="00C468CA">
        <w:t xml:space="preserve">  ];</w:t>
      </w:r>
    </w:p>
    <w:p w:rsidR="00C468CA" w:rsidRPr="00C468CA" w:rsidRDefault="00C468CA" w:rsidP="00C468CA">
      <w:pPr>
        <w:pStyle w:val="af1"/>
      </w:pPr>
    </w:p>
    <w:p w:rsidR="00C468CA" w:rsidRPr="00C468CA" w:rsidRDefault="00C468CA" w:rsidP="00C468CA">
      <w:pPr>
        <w:pStyle w:val="af1"/>
      </w:pPr>
      <w:r w:rsidRPr="00C468CA">
        <w:t xml:space="preserve">  for (var i = 0; i &lt; d.length; i++) {</w:t>
      </w:r>
    </w:p>
    <w:p w:rsidR="00C468CA" w:rsidRPr="00C468CA" w:rsidRDefault="00C468CA" w:rsidP="00C468CA">
      <w:pPr>
        <w:pStyle w:val="af1"/>
      </w:pPr>
      <w:r w:rsidRPr="00C468CA">
        <w:t xml:space="preserve">    d[i] = d[i].slice(-2);</w:t>
      </w:r>
    </w:p>
    <w:p w:rsidR="00C468CA" w:rsidRPr="00C468CA" w:rsidRDefault="00C468CA" w:rsidP="00C468CA">
      <w:pPr>
        <w:pStyle w:val="af1"/>
      </w:pPr>
      <w:r w:rsidRPr="00C468CA">
        <w:t xml:space="preserve">  }</w:t>
      </w:r>
    </w:p>
    <w:p w:rsidR="00C468CA" w:rsidRPr="00C468CA" w:rsidRDefault="00C468CA" w:rsidP="00C468CA">
      <w:pPr>
        <w:pStyle w:val="af1"/>
      </w:pPr>
    </w:p>
    <w:p w:rsidR="00C468CA" w:rsidRPr="00C468CA" w:rsidRDefault="00C468CA" w:rsidP="00C468CA">
      <w:pPr>
        <w:pStyle w:val="af1"/>
      </w:pPr>
      <w:r w:rsidRPr="00C468CA">
        <w:t xml:space="preserve">  return d.slice(0, 3).join('.') + ' ' + d.slice(3).join(':');</w:t>
      </w:r>
    </w:p>
    <w:p w:rsidR="00C468CA" w:rsidRPr="00C468CA" w:rsidRDefault="00C468CA" w:rsidP="00C468CA">
      <w:pPr>
        <w:pStyle w:val="af1"/>
      </w:pPr>
      <w:r w:rsidRPr="00C468CA">
        <w:t>}</w:t>
      </w:r>
    </w:p>
    <w:p w:rsidR="00C468CA" w:rsidRPr="00C468CA" w:rsidRDefault="00C468CA" w:rsidP="00C468CA">
      <w:pPr>
        <w:pStyle w:val="af1"/>
      </w:pPr>
    </w:p>
    <w:p w:rsidR="00185BEA" w:rsidRDefault="00185BEA" w:rsidP="00EA7BF3">
      <w:pPr>
        <w:pStyle w:val="aa"/>
      </w:pPr>
    </w:p>
    <w:p w:rsidR="00C468CA" w:rsidRPr="00F1154A" w:rsidRDefault="00C468CA" w:rsidP="00C468CA">
      <w:pPr>
        <w:pStyle w:val="aa"/>
        <w:rPr>
          <w:b/>
        </w:rPr>
      </w:pPr>
      <w:r w:rsidRPr="00F1154A">
        <w:rPr>
          <w:b/>
        </w:rPr>
        <w:t>В этом задании в нашу функцию testDateTime передаются две строки вида "03 November 2017 04:17". </w:t>
      </w:r>
      <w:r w:rsidRPr="00F1154A">
        <w:rPr>
          <w:b/>
        </w:rPr>
        <w:br/>
        <w:t>Вам нужно превратить строки в даты, сравнить их. Для той, что больше получить день недели и вернуть его из функции.</w:t>
      </w:r>
    </w:p>
    <w:p w:rsidR="00C468CA" w:rsidRPr="00F1154A" w:rsidRDefault="00C468CA" w:rsidP="00C468CA">
      <w:pPr>
        <w:pStyle w:val="aa"/>
        <w:rPr>
          <w:b/>
        </w:rPr>
      </w:pPr>
      <w:r w:rsidRPr="00F1154A">
        <w:rPr>
          <w:b/>
        </w:rPr>
        <w:t>Название дня недели должно быть по-русски, с большой буквы, например: "Понедельник".</w:t>
      </w:r>
    </w:p>
    <w:p w:rsidR="00C468CA" w:rsidRPr="00EA7BF3" w:rsidRDefault="00C468CA" w:rsidP="00C468CA">
      <w:pPr>
        <w:pStyle w:val="af1"/>
      </w:pPr>
      <w:r w:rsidRPr="00EA7BF3">
        <w:t>function testDateTime(a, b) {</w:t>
      </w:r>
    </w:p>
    <w:p w:rsidR="00C468CA" w:rsidRPr="00EA7BF3" w:rsidRDefault="00C468CA" w:rsidP="00C468CA">
      <w:pPr>
        <w:pStyle w:val="af1"/>
      </w:pPr>
      <w:r w:rsidRPr="00EA7BF3">
        <w:t xml:space="preserve">var myDate = new Date( a ); </w:t>
      </w:r>
    </w:p>
    <w:p w:rsidR="00C468CA" w:rsidRPr="00EA7BF3" w:rsidRDefault="00C468CA" w:rsidP="00C468CA">
      <w:pPr>
        <w:pStyle w:val="af1"/>
      </w:pPr>
      <w:r w:rsidRPr="00EA7BF3">
        <w:t>var myDate2 = new Date( b );</w:t>
      </w:r>
    </w:p>
    <w:p w:rsidR="00C468CA" w:rsidRPr="00EA7BF3" w:rsidRDefault="00C468CA" w:rsidP="00C468CA">
      <w:pPr>
        <w:pStyle w:val="af1"/>
      </w:pPr>
      <w:r w:rsidRPr="00EA7BF3">
        <w:t>var numDate = +myDate;</w:t>
      </w:r>
    </w:p>
    <w:p w:rsidR="00C468CA" w:rsidRPr="00EA7BF3" w:rsidRDefault="00C468CA" w:rsidP="00C468CA">
      <w:pPr>
        <w:pStyle w:val="af1"/>
      </w:pPr>
      <w:r w:rsidRPr="00EA7BF3">
        <w:t>var numDate2 = +myDate2;</w:t>
      </w:r>
    </w:p>
    <w:p w:rsidR="00C468CA" w:rsidRPr="00EA7BF3" w:rsidRDefault="00C468CA" w:rsidP="00C468CA">
      <w:pPr>
        <w:pStyle w:val="af1"/>
      </w:pPr>
      <w:r w:rsidRPr="00EA7BF3">
        <w:t>v</w:t>
      </w:r>
      <w:r>
        <w:t>ar numDay = myDate.getDay()</w:t>
      </w:r>
      <w:r w:rsidRPr="00EA7BF3">
        <w:t>;</w:t>
      </w:r>
    </w:p>
    <w:p w:rsidR="00C468CA" w:rsidRPr="00EA7BF3" w:rsidRDefault="00C468CA" w:rsidP="00C468CA">
      <w:pPr>
        <w:pStyle w:val="af1"/>
      </w:pPr>
      <w:r w:rsidRPr="00EA7BF3">
        <w:t>var</w:t>
      </w:r>
      <w:r>
        <w:t xml:space="preserve"> numDay2 = myDate2.getDay()</w:t>
      </w:r>
      <w:r w:rsidRPr="00EA7BF3">
        <w:t>;</w:t>
      </w:r>
    </w:p>
    <w:p w:rsidR="00C468CA" w:rsidRPr="00EA7BF3" w:rsidRDefault="00C468CA" w:rsidP="00C468CA">
      <w:pPr>
        <w:pStyle w:val="af1"/>
      </w:pPr>
      <w:r w:rsidRPr="00EA7BF3">
        <w:t>var week = ['Воскресенье', 'Понедельник', 'Вторник', 'Среда', 'Четверг', 'Пятница', 'Суббота'];</w:t>
      </w:r>
    </w:p>
    <w:p w:rsidR="00C468CA" w:rsidRPr="00EA7BF3" w:rsidRDefault="00C468CA" w:rsidP="00C468CA">
      <w:pPr>
        <w:pStyle w:val="af1"/>
      </w:pPr>
      <w:r w:rsidRPr="00EA7BF3">
        <w:t>var myDateDay = week[numDay];</w:t>
      </w:r>
    </w:p>
    <w:p w:rsidR="00C468CA" w:rsidRPr="00EA7BF3" w:rsidRDefault="00C468CA" w:rsidP="00C468CA">
      <w:pPr>
        <w:pStyle w:val="af1"/>
      </w:pPr>
      <w:r w:rsidRPr="00EA7BF3">
        <w:t>var myDate2Day = week[numDay2];</w:t>
      </w:r>
    </w:p>
    <w:p w:rsidR="00C468CA" w:rsidRPr="00EA7BF3" w:rsidRDefault="00C468CA" w:rsidP="00C468CA">
      <w:pPr>
        <w:pStyle w:val="af1"/>
      </w:pPr>
      <w:r w:rsidRPr="00EA7BF3">
        <w:t>return (numDate &gt; numDate2) ? myDateDay : myDate2Day;</w:t>
      </w:r>
    </w:p>
    <w:p w:rsidR="00C468CA" w:rsidRPr="00EA7BF3" w:rsidRDefault="00C468CA" w:rsidP="00C468CA">
      <w:pPr>
        <w:pStyle w:val="af1"/>
      </w:pPr>
      <w:r w:rsidRPr="00EA7BF3">
        <w:t>}</w:t>
      </w:r>
    </w:p>
    <w:p w:rsidR="00C468CA" w:rsidRDefault="00C468CA" w:rsidP="00EA7BF3">
      <w:pPr>
        <w:pStyle w:val="aa"/>
      </w:pPr>
    </w:p>
    <w:p w:rsidR="003B2427" w:rsidRPr="003B2427" w:rsidRDefault="003B2427" w:rsidP="005E70BC">
      <w:pPr>
        <w:pStyle w:val="1"/>
        <w:rPr>
          <w:noProof/>
        </w:rPr>
      </w:pPr>
      <w:r w:rsidRPr="003B2427">
        <w:rPr>
          <w:noProof/>
        </w:rPr>
        <w:t xml:space="preserve">Замыкания, </w:t>
      </w:r>
      <w:r w:rsidR="00592300">
        <w:rPr>
          <w:noProof/>
        </w:rPr>
        <w:t>область видимости</w:t>
      </w:r>
    </w:p>
    <w:p w:rsidR="003B2427" w:rsidRDefault="003B2427" w:rsidP="003B2427">
      <w:pPr>
        <w:pStyle w:val="aa"/>
      </w:pPr>
      <w:r w:rsidRPr="003B2427">
        <w:t>В этой главе мы продолжим рассматривать, как работают переменные, и, как следствие, познакомимся с замыканиями. От глобального объекта мы переходим к работе внутри функций.</w:t>
      </w:r>
    </w:p>
    <w:p w:rsidR="00B20CFC" w:rsidRPr="007F1D48" w:rsidRDefault="00B20CFC" w:rsidP="00B20CFC">
      <w:pPr>
        <w:pStyle w:val="aa"/>
      </w:pPr>
      <w:r w:rsidRPr="007F1D48">
        <w:t>В данной теме мы разберем основы такого понятия как </w:t>
      </w:r>
      <w:r w:rsidRPr="007F1D48">
        <w:rPr>
          <w:b/>
          <w:bCs/>
        </w:rPr>
        <w:t>замыкания</w:t>
      </w:r>
      <w:r w:rsidRPr="007F1D48">
        <w:t>.</w:t>
      </w:r>
    </w:p>
    <w:p w:rsidR="00B20CFC" w:rsidRPr="007F1D48" w:rsidRDefault="00B20CFC" w:rsidP="00B20CFC">
      <w:pPr>
        <w:pStyle w:val="aa"/>
      </w:pPr>
    </w:p>
    <w:p w:rsidR="00B20CFC" w:rsidRPr="007F1D48" w:rsidRDefault="00B20CFC" w:rsidP="00B20CFC">
      <w:pPr>
        <w:pStyle w:val="aa"/>
      </w:pPr>
      <w:r w:rsidRPr="007F1D48">
        <w:t>Если в двух словах - </w:t>
      </w:r>
      <w:r w:rsidRPr="007F1D48">
        <w:rPr>
          <w:b/>
          <w:bCs/>
        </w:rPr>
        <w:t>замыкание</w:t>
      </w:r>
      <w:r w:rsidRPr="007F1D48">
        <w:t> это такая функция, которая была объявлена внутри другой функции.</w:t>
      </w:r>
    </w:p>
    <w:p w:rsidR="00B20CFC" w:rsidRPr="007F1D48" w:rsidRDefault="00B20CFC" w:rsidP="00B20CFC">
      <w:pPr>
        <w:pStyle w:val="aa"/>
      </w:pPr>
      <w:r w:rsidRPr="007F1D48">
        <w:t>Есть еще одно условие - эта функция должна иметь доступ к переменным функции, внутри которой она была объявлена.</w:t>
      </w:r>
    </w:p>
    <w:p w:rsidR="00B20CFC" w:rsidRPr="007F1D48" w:rsidRDefault="00B20CFC" w:rsidP="00B20CFC">
      <w:pPr>
        <w:pStyle w:val="aa"/>
      </w:pPr>
      <w:r>
        <w:t xml:space="preserve">  </w:t>
      </w:r>
      <w:r w:rsidRPr="007F1D48">
        <w:t>Таким образом такая функция (</w:t>
      </w:r>
      <w:r w:rsidRPr="007F1D48">
        <w:rPr>
          <w:b/>
          <w:bCs/>
        </w:rPr>
        <w:t>замыкание</w:t>
      </w:r>
      <w:r w:rsidRPr="007F1D48">
        <w:t>) </w:t>
      </w:r>
      <w:r w:rsidRPr="007F1D48">
        <w:rPr>
          <w:b/>
          <w:bCs/>
        </w:rPr>
        <w:t>имеет доступ к данным внутри себя и внутри родительской функции</w:t>
      </w:r>
      <w:r w:rsidRPr="007F1D48">
        <w:t>.</w:t>
      </w:r>
    </w:p>
    <w:p w:rsidR="00B20CFC" w:rsidRDefault="00B20CFC" w:rsidP="00B20CFC">
      <w:pPr>
        <w:pStyle w:val="aa"/>
      </w:pPr>
      <w:r w:rsidRPr="007F1D48">
        <w:t>Также внутренняя функция может обращаться не только к переменным, но и к входным параметрам своей внешней функции.</w:t>
      </w:r>
    </w:p>
    <w:p w:rsidR="00B20CFC" w:rsidRPr="007F1D48" w:rsidRDefault="00B20CFC" w:rsidP="00B20CFC">
      <w:pPr>
        <w:pStyle w:val="aa"/>
      </w:pPr>
      <w:r w:rsidRPr="007F1D48">
        <w:t>Давайте рассмотрим практический пример.</w:t>
      </w:r>
    </w:p>
    <w:p w:rsidR="00B20CFC" w:rsidRPr="007F1D48" w:rsidRDefault="00B20CFC" w:rsidP="00B20CFC">
      <w:pPr>
        <w:pStyle w:val="aa"/>
      </w:pPr>
    </w:p>
    <w:p w:rsidR="00B20CFC" w:rsidRPr="007F1D48" w:rsidRDefault="00B20CFC" w:rsidP="00B20CFC">
      <w:pPr>
        <w:pStyle w:val="af1"/>
      </w:pPr>
      <w:r w:rsidRPr="007F1D48">
        <w:t>function greetPirate(</w:t>
      </w:r>
      <w:r w:rsidRPr="007F1D48">
        <w:rPr>
          <w:color w:val="E36C0A" w:themeColor="accent6" w:themeShade="BF"/>
        </w:rPr>
        <w:t>pirateName</w:t>
      </w:r>
      <w:r w:rsidRPr="007F1D48">
        <w:t>) {            // Объявление родительской функции</w:t>
      </w:r>
    </w:p>
    <w:p w:rsidR="00B20CFC" w:rsidRPr="007F1D48" w:rsidRDefault="00B20CFC" w:rsidP="00B20CFC">
      <w:pPr>
        <w:pStyle w:val="af1"/>
      </w:pPr>
      <w:r w:rsidRPr="007F1D48">
        <w:t xml:space="preserve">  var </w:t>
      </w:r>
      <w:r w:rsidRPr="00254472">
        <w:rPr>
          <w:color w:val="7030A0"/>
        </w:rPr>
        <w:t>greeting</w:t>
      </w:r>
      <w:r w:rsidRPr="007F1D48">
        <w:t xml:space="preserve"> = "Hello ";</w:t>
      </w:r>
      <w:r w:rsidRPr="007F1D48">
        <w:br/>
      </w:r>
      <w:r w:rsidRPr="007F1D48">
        <w:br/>
        <w:t xml:space="preserve">  function </w:t>
      </w:r>
      <w:r w:rsidRPr="007F1D48">
        <w:rPr>
          <w:rStyle w:val="af0"/>
        </w:rPr>
        <w:t>checkCaptain()</w:t>
      </w:r>
      <w:r w:rsidRPr="007F1D48">
        <w:t xml:space="preserve"> {                   // Объявление замыкания</w:t>
      </w:r>
    </w:p>
    <w:p w:rsidR="00B20CFC" w:rsidRPr="007F1D48" w:rsidRDefault="00B20CFC" w:rsidP="00B20CFC">
      <w:pPr>
        <w:pStyle w:val="af1"/>
      </w:pPr>
      <w:r w:rsidRPr="007F1D48">
        <w:t xml:space="preserve">    if (</w:t>
      </w:r>
      <w:r w:rsidRPr="007F1D48">
        <w:rPr>
          <w:color w:val="E36C0A" w:themeColor="accent6" w:themeShade="BF"/>
        </w:rPr>
        <w:t xml:space="preserve">pirateName </w:t>
      </w:r>
      <w:r w:rsidRPr="007F1D48">
        <w:t xml:space="preserve">!= "Jack Sparrow") </w:t>
      </w:r>
      <w:r w:rsidRPr="007F1D48">
        <w:br/>
      </w:r>
      <w:r w:rsidRPr="007F1D48">
        <w:lastRenderedPageBreak/>
        <w:t xml:space="preserve">      return </w:t>
      </w:r>
      <w:r w:rsidRPr="00254472">
        <w:rPr>
          <w:color w:val="7030A0"/>
        </w:rPr>
        <w:t xml:space="preserve">greeting </w:t>
      </w:r>
      <w:r w:rsidRPr="007F1D48">
        <w:t xml:space="preserve">+ </w:t>
      </w:r>
      <w:r w:rsidRPr="007F1D48">
        <w:rPr>
          <w:color w:val="E36C0A" w:themeColor="accent6" w:themeShade="BF"/>
        </w:rPr>
        <w:t>pirateName</w:t>
      </w:r>
      <w:r w:rsidRPr="007F1D48">
        <w:t>;</w:t>
      </w:r>
      <w:r w:rsidRPr="007F1D48">
        <w:br/>
        <w:t xml:space="preserve">    else </w:t>
      </w:r>
      <w:r w:rsidRPr="007F1D48">
        <w:br/>
        <w:t xml:space="preserve">      return </w:t>
      </w:r>
      <w:r w:rsidRPr="00254472">
        <w:rPr>
          <w:color w:val="7030A0"/>
        </w:rPr>
        <w:t xml:space="preserve">greeting </w:t>
      </w:r>
      <w:r w:rsidRPr="007F1D48">
        <w:t xml:space="preserve">+ "CAPTAIN " + </w:t>
      </w:r>
      <w:r w:rsidRPr="007F1D48">
        <w:rPr>
          <w:color w:val="E36C0A" w:themeColor="accent6" w:themeShade="BF"/>
        </w:rPr>
        <w:t xml:space="preserve">pirateName </w:t>
      </w:r>
      <w:r w:rsidRPr="007F1D48">
        <w:t>+ "!";</w:t>
      </w:r>
      <w:r w:rsidRPr="007F1D48">
        <w:br/>
        <w:t xml:space="preserve">  }</w:t>
      </w:r>
      <w:r w:rsidRPr="007F1D48">
        <w:br/>
      </w:r>
      <w:r w:rsidRPr="007F1D48">
        <w:br/>
        <w:t xml:space="preserve">  return </w:t>
      </w:r>
      <w:r w:rsidRPr="007F1D48">
        <w:rPr>
          <w:rStyle w:val="af0"/>
        </w:rPr>
        <w:t>checkCaptain()</w:t>
      </w:r>
      <w:r w:rsidRPr="007F1D48">
        <w:t>;</w:t>
      </w:r>
      <w:r w:rsidRPr="007F1D48">
        <w:br/>
        <w:t>}</w:t>
      </w:r>
    </w:p>
    <w:p w:rsidR="009E4F0B" w:rsidRDefault="009E4F0B" w:rsidP="00B20CFC">
      <w:pPr>
        <w:pStyle w:val="aa"/>
      </w:pPr>
    </w:p>
    <w:p w:rsidR="009E4F0B" w:rsidRPr="009E4F0B" w:rsidRDefault="009E4F0B" w:rsidP="009E4F0B">
      <w:pPr>
        <w:pStyle w:val="af1"/>
        <w:rPr>
          <w:rFonts w:eastAsia="Times New Roman"/>
        </w:rPr>
      </w:pPr>
      <w:r w:rsidRPr="009E4F0B">
        <w:rPr>
          <w:rFonts w:eastAsia="Times New Roman"/>
        </w:rPr>
        <w:t xml:space="preserve">const </w:t>
      </w:r>
      <w:r w:rsidRPr="009E4F0B">
        <w:rPr>
          <w:rFonts w:eastAsia="Times New Roman"/>
          <w:color w:val="984806" w:themeColor="accent6" w:themeShade="80"/>
        </w:rPr>
        <w:t xml:space="preserve">createPrinter </w:t>
      </w:r>
      <w:r w:rsidRPr="009E4F0B">
        <w:rPr>
          <w:rFonts w:eastAsia="Times New Roman"/>
        </w:rPr>
        <w:t>= () =&gt; {</w:t>
      </w:r>
    </w:p>
    <w:p w:rsidR="009E4F0B" w:rsidRPr="009E4F0B" w:rsidRDefault="009E4F0B" w:rsidP="009E4F0B">
      <w:pPr>
        <w:pStyle w:val="af1"/>
        <w:rPr>
          <w:rFonts w:eastAsia="Times New Roman"/>
        </w:rPr>
      </w:pPr>
      <w:r w:rsidRPr="009E4F0B">
        <w:rPr>
          <w:rFonts w:eastAsia="Times New Roman"/>
        </w:rPr>
        <w:t xml:space="preserve">  const name = "King";</w:t>
      </w:r>
    </w:p>
    <w:p w:rsidR="009E4F0B" w:rsidRPr="009E4F0B" w:rsidRDefault="009E4F0B" w:rsidP="009E4F0B">
      <w:pPr>
        <w:pStyle w:val="af1"/>
        <w:rPr>
          <w:rFonts w:eastAsia="Times New Roman"/>
        </w:rPr>
      </w:pPr>
      <w:r w:rsidRPr="009E4F0B">
        <w:rPr>
          <w:rFonts w:eastAsia="Times New Roman"/>
        </w:rPr>
        <w:t xml:space="preserve">  </w:t>
      </w:r>
    </w:p>
    <w:p w:rsidR="009E4F0B" w:rsidRPr="009E4F0B" w:rsidRDefault="009E4F0B" w:rsidP="009E4F0B">
      <w:pPr>
        <w:pStyle w:val="af1"/>
        <w:rPr>
          <w:rFonts w:eastAsia="Times New Roman"/>
        </w:rPr>
      </w:pPr>
      <w:r w:rsidRPr="009E4F0B">
        <w:rPr>
          <w:rFonts w:eastAsia="Times New Roman"/>
        </w:rPr>
        <w:t xml:space="preserve">  const printName = () =&gt; {</w:t>
      </w:r>
    </w:p>
    <w:p w:rsidR="009E4F0B" w:rsidRPr="009E4F0B" w:rsidRDefault="009E4F0B" w:rsidP="009E4F0B">
      <w:pPr>
        <w:pStyle w:val="af1"/>
        <w:rPr>
          <w:rFonts w:eastAsia="Times New Roman"/>
        </w:rPr>
      </w:pPr>
      <w:r w:rsidRPr="009E4F0B">
        <w:rPr>
          <w:rFonts w:eastAsia="Times New Roman"/>
        </w:rPr>
        <w:t xml:space="preserve">    console.log(name);</w:t>
      </w:r>
    </w:p>
    <w:p w:rsidR="009E4F0B" w:rsidRPr="009E4F0B" w:rsidRDefault="009E4F0B" w:rsidP="009E4F0B">
      <w:pPr>
        <w:pStyle w:val="af1"/>
        <w:rPr>
          <w:rFonts w:eastAsia="Times New Roman"/>
        </w:rPr>
      </w:pPr>
      <w:r w:rsidRPr="009E4F0B">
        <w:rPr>
          <w:rFonts w:eastAsia="Times New Roman"/>
        </w:rPr>
        <w:t xml:space="preserve">  }</w:t>
      </w:r>
    </w:p>
    <w:p w:rsidR="009E4F0B" w:rsidRPr="009E4F0B" w:rsidRDefault="009E4F0B" w:rsidP="009E4F0B">
      <w:pPr>
        <w:pStyle w:val="af1"/>
        <w:rPr>
          <w:rFonts w:eastAsia="Times New Roman"/>
        </w:rPr>
      </w:pPr>
    </w:p>
    <w:p w:rsidR="009E4F0B" w:rsidRPr="009E4F0B" w:rsidRDefault="009E4F0B" w:rsidP="009E4F0B">
      <w:pPr>
        <w:pStyle w:val="af1"/>
        <w:rPr>
          <w:rFonts w:eastAsia="Times New Roman"/>
        </w:rPr>
      </w:pPr>
      <w:r w:rsidRPr="009E4F0B">
        <w:rPr>
          <w:rFonts w:eastAsia="Times New Roman"/>
        </w:rPr>
        <w:t xml:space="preserve">  return printName;</w:t>
      </w:r>
    </w:p>
    <w:p w:rsidR="009E4F0B" w:rsidRPr="009E4F0B" w:rsidRDefault="009E4F0B" w:rsidP="009E4F0B">
      <w:pPr>
        <w:pStyle w:val="af1"/>
        <w:rPr>
          <w:rFonts w:eastAsia="Times New Roman"/>
        </w:rPr>
      </w:pPr>
      <w:r w:rsidRPr="009E4F0B">
        <w:rPr>
          <w:rFonts w:eastAsia="Times New Roman"/>
        </w:rPr>
        <w:t>}</w:t>
      </w:r>
    </w:p>
    <w:p w:rsidR="009E4F0B" w:rsidRPr="009E4F0B" w:rsidRDefault="009E4F0B" w:rsidP="009E4F0B">
      <w:pPr>
        <w:pStyle w:val="af1"/>
        <w:rPr>
          <w:rFonts w:eastAsia="Times New Roman"/>
        </w:rPr>
      </w:pPr>
    </w:p>
    <w:p w:rsidR="009E4F0B" w:rsidRPr="009E4F0B" w:rsidRDefault="009E4F0B" w:rsidP="009E4F0B">
      <w:pPr>
        <w:pStyle w:val="af1"/>
        <w:rPr>
          <w:rFonts w:eastAsia="Times New Roman"/>
        </w:rPr>
      </w:pPr>
      <w:r w:rsidRPr="009E4F0B">
        <w:rPr>
          <w:rFonts w:eastAsia="Times New Roman"/>
        </w:rPr>
        <w:t xml:space="preserve">const </w:t>
      </w:r>
      <w:r w:rsidRPr="009E4F0B">
        <w:rPr>
          <w:rFonts w:eastAsia="Times New Roman"/>
          <w:color w:val="7030A0"/>
        </w:rPr>
        <w:t xml:space="preserve">myPrinter </w:t>
      </w:r>
      <w:r w:rsidRPr="009E4F0B">
        <w:rPr>
          <w:rFonts w:eastAsia="Times New Roman"/>
        </w:rPr>
        <w:t xml:space="preserve">= </w:t>
      </w:r>
      <w:r w:rsidRPr="009E4F0B">
        <w:rPr>
          <w:rFonts w:eastAsia="Times New Roman"/>
          <w:color w:val="984806" w:themeColor="accent6" w:themeShade="80"/>
        </w:rPr>
        <w:t>createPrinter()</w:t>
      </w:r>
      <w:r w:rsidRPr="009E4F0B">
        <w:rPr>
          <w:rFonts w:eastAsia="Times New Roman"/>
        </w:rPr>
        <w:t>;</w:t>
      </w:r>
    </w:p>
    <w:p w:rsidR="009E4F0B" w:rsidRPr="009E4F0B" w:rsidRDefault="009E4F0B" w:rsidP="009E4F0B">
      <w:pPr>
        <w:pStyle w:val="af1"/>
        <w:rPr>
          <w:rFonts w:eastAsia="Times New Roman"/>
          <w:lang w:val="en-US"/>
        </w:rPr>
      </w:pPr>
      <w:r w:rsidRPr="009E4F0B">
        <w:rPr>
          <w:rFonts w:eastAsia="Times New Roman"/>
          <w:color w:val="7030A0"/>
        </w:rPr>
        <w:t>myPrinter()</w:t>
      </w:r>
      <w:r w:rsidRPr="009E4F0B">
        <w:rPr>
          <w:rFonts w:eastAsia="Times New Roman"/>
        </w:rPr>
        <w:t xml:space="preserve">; </w:t>
      </w:r>
      <w:r>
        <w:rPr>
          <w:rFonts w:eastAsia="Times New Roman"/>
          <w:lang w:val="en-US"/>
        </w:rPr>
        <w:tab/>
      </w:r>
      <w:r>
        <w:rPr>
          <w:rFonts w:eastAsia="Times New Roman"/>
          <w:lang w:val="en-US"/>
        </w:rPr>
        <w:tab/>
      </w:r>
      <w:r>
        <w:rPr>
          <w:rFonts w:eastAsia="Times New Roman"/>
          <w:lang w:val="en-US"/>
        </w:rPr>
        <w:tab/>
      </w:r>
      <w:r>
        <w:rPr>
          <w:rFonts w:eastAsia="Times New Roman"/>
          <w:lang w:val="en-US"/>
        </w:rPr>
        <w:tab/>
        <w:t>//</w:t>
      </w:r>
      <w:r w:rsidRPr="009E4F0B">
        <w:rPr>
          <w:rFonts w:eastAsia="Times New Roman"/>
        </w:rPr>
        <w:t>"King"</w:t>
      </w:r>
    </w:p>
    <w:p w:rsidR="00B20CFC" w:rsidRPr="007F1D48" w:rsidRDefault="00B20CFC" w:rsidP="00B20CFC">
      <w:pPr>
        <w:pStyle w:val="aa"/>
      </w:pPr>
      <w:r w:rsidRPr="007F1D48">
        <w:br/>
        <w:t>В этом примере мы написали функцию, которая выдает приветствие пирату - добавляет "Hello " к имени, которое подается на вход. Внутри это функции мы создали замыкание (</w:t>
      </w:r>
      <w:r w:rsidRPr="007258F5">
        <w:rPr>
          <w:rStyle w:val="af0"/>
        </w:rPr>
        <w:t>checkCaptain</w:t>
      </w:r>
      <w:r w:rsidRPr="007F1D48">
        <w:t>), которое проверяет входной параметр родительской функции - если имя пирата - "Jack Sparrow", то замыкание добавляет к имени слово "CAPTAIN" и для капитана Джека Воробья выводит персональное приветствие "Hello CAPTAIN Jack Sparrow".</w:t>
      </w:r>
    </w:p>
    <w:p w:rsidR="00B20CFC" w:rsidRPr="007F1D48" w:rsidRDefault="00B20CFC" w:rsidP="00B20CFC">
      <w:pPr>
        <w:pStyle w:val="aa"/>
      </w:pPr>
      <w:r w:rsidRPr="007F1D48">
        <w:t>В результате при вызове мы получим следующий результат:</w:t>
      </w:r>
    </w:p>
    <w:p w:rsidR="00B20CFC" w:rsidRPr="007F1D48" w:rsidRDefault="00B20CFC" w:rsidP="00B20CFC">
      <w:pPr>
        <w:pStyle w:val="af1"/>
      </w:pPr>
      <w:r w:rsidRPr="007F1D48">
        <w:t>console.log(greetPirate("Mad Dog"));             // Выведет в консоль "Hello Mad Dog"</w:t>
      </w:r>
    </w:p>
    <w:p w:rsidR="00B20CFC" w:rsidRPr="007F1D48" w:rsidRDefault="00B20CFC" w:rsidP="00B20CFC">
      <w:pPr>
        <w:pStyle w:val="af1"/>
      </w:pPr>
      <w:r w:rsidRPr="007F1D48">
        <w:t>console.log(greetPirate("Jack Sparrow"));        // Выведет в консоль "Hello CAPTAIN Jack Sparrow!"</w:t>
      </w:r>
    </w:p>
    <w:p w:rsidR="00B20CFC" w:rsidRDefault="00B20CFC" w:rsidP="00B20CFC">
      <w:pPr>
        <w:pStyle w:val="aa"/>
      </w:pPr>
    </w:p>
    <w:p w:rsidR="00FA6EC8" w:rsidRPr="00FA6EC8" w:rsidRDefault="00FA6EC8" w:rsidP="00FA6EC8">
      <w:pPr>
        <w:pStyle w:val="af1"/>
      </w:pPr>
      <w:r w:rsidRPr="00FA6EC8">
        <w:t>var getAnswer = function() {</w:t>
      </w:r>
    </w:p>
    <w:p w:rsidR="00FA6EC8" w:rsidRPr="00FA6EC8" w:rsidRDefault="00FA6EC8" w:rsidP="00FA6EC8">
      <w:pPr>
        <w:pStyle w:val="af1"/>
      </w:pPr>
      <w:r>
        <w:t xml:space="preserve">  </w:t>
      </w:r>
      <w:r w:rsidRPr="00FA6EC8">
        <w:t>var answer = 42;</w:t>
      </w:r>
    </w:p>
    <w:p w:rsidR="00FA6EC8" w:rsidRPr="00FA6EC8" w:rsidRDefault="00FA6EC8" w:rsidP="00FA6EC8">
      <w:pPr>
        <w:pStyle w:val="af1"/>
      </w:pPr>
      <w:r>
        <w:t xml:space="preserve">  </w:t>
      </w:r>
      <w:r w:rsidRPr="00FA6EC8">
        <w:t>return answer;</w:t>
      </w:r>
    </w:p>
    <w:p w:rsidR="00FA6EC8" w:rsidRPr="00FA6EC8" w:rsidRDefault="00FA6EC8" w:rsidP="00FA6EC8">
      <w:pPr>
        <w:pStyle w:val="af1"/>
      </w:pPr>
      <w:r w:rsidRPr="00FA6EC8">
        <w:t>};</w:t>
      </w:r>
    </w:p>
    <w:p w:rsidR="00FA6EC8" w:rsidRDefault="00FA6EC8" w:rsidP="00FA6EC8">
      <w:pPr>
        <w:pStyle w:val="af1"/>
      </w:pPr>
      <w:r w:rsidRPr="00FA6EC8">
        <w:t>getAnswer(); // 42</w:t>
      </w:r>
      <w:r>
        <w:t xml:space="preserve"> будет каждый раз при вызову заново создавать </w:t>
      </w:r>
      <w:r>
        <w:rPr>
          <w:lang w:val="en-US"/>
        </w:rPr>
        <w:t>answer</w:t>
      </w:r>
    </w:p>
    <w:p w:rsidR="00FA6EC8" w:rsidRDefault="00FA6EC8" w:rsidP="00FA6EC8">
      <w:pPr>
        <w:pStyle w:val="aa"/>
      </w:pPr>
    </w:p>
    <w:p w:rsidR="00FA6EC8" w:rsidRDefault="00FA6EC8" w:rsidP="00FA6EC8">
      <w:pPr>
        <w:pStyle w:val="aa"/>
      </w:pPr>
      <w:r>
        <w:t xml:space="preserve">С замыканием на </w:t>
      </w:r>
      <w:r w:rsidRPr="00284BF8">
        <w:rPr>
          <w:color w:val="0070C0"/>
          <w:lang w:val="en-US"/>
        </w:rPr>
        <w:t xml:space="preserve">answer </w:t>
      </w:r>
      <w:r>
        <w:rPr>
          <w:lang w:val="en-US"/>
        </w:rPr>
        <w:t>&lt;</w:t>
      </w:r>
      <w:r>
        <w:t xml:space="preserve">при запуске </w:t>
      </w:r>
      <w:r>
        <w:rPr>
          <w:lang w:val="en-US"/>
        </w:rPr>
        <w:t xml:space="preserve">inner answer </w:t>
      </w:r>
      <w:r>
        <w:t>уже не будет существовать</w:t>
      </w:r>
      <w:r>
        <w:rPr>
          <w:lang w:val="en-US"/>
        </w:rPr>
        <w:t>&gt;</w:t>
      </w:r>
      <w:r>
        <w:t>:</w:t>
      </w:r>
    </w:p>
    <w:p w:rsidR="00FA6EC8" w:rsidRPr="00FA6EC8" w:rsidRDefault="00FA6EC8" w:rsidP="00FA6EC8">
      <w:pPr>
        <w:pStyle w:val="af1"/>
      </w:pPr>
      <w:r w:rsidRPr="00FA6EC8">
        <w:t>var getAnswer = (function() {</w:t>
      </w:r>
    </w:p>
    <w:p w:rsidR="00FA6EC8" w:rsidRPr="00FA6EC8" w:rsidRDefault="00FA6EC8" w:rsidP="00FA6EC8">
      <w:pPr>
        <w:pStyle w:val="af1"/>
      </w:pPr>
      <w:r>
        <w:rPr>
          <w:lang w:val="en-US"/>
        </w:rPr>
        <w:t xml:space="preserve">  </w:t>
      </w:r>
      <w:r w:rsidRPr="00FA6EC8">
        <w:t xml:space="preserve">var </w:t>
      </w:r>
      <w:r w:rsidRPr="00FA6EC8">
        <w:rPr>
          <w:color w:val="0070C0"/>
        </w:rPr>
        <w:t xml:space="preserve">answer </w:t>
      </w:r>
      <w:r w:rsidRPr="00FA6EC8">
        <w:t>= 42;</w:t>
      </w:r>
    </w:p>
    <w:p w:rsidR="00FA6EC8" w:rsidRPr="00FA6EC8" w:rsidRDefault="00FA6EC8" w:rsidP="00FA6EC8">
      <w:pPr>
        <w:pStyle w:val="af1"/>
      </w:pPr>
      <w:r>
        <w:rPr>
          <w:lang w:val="en-US"/>
        </w:rPr>
        <w:t xml:space="preserve">  </w:t>
      </w:r>
      <w:r w:rsidRPr="00E86DAA">
        <w:rPr>
          <w:color w:val="984806" w:themeColor="accent6" w:themeShade="80"/>
        </w:rPr>
        <w:t xml:space="preserve">return </w:t>
      </w:r>
      <w:r w:rsidRPr="00FA6EC8">
        <w:t>function inner(){</w:t>
      </w:r>
    </w:p>
    <w:p w:rsidR="00FA6EC8" w:rsidRPr="00FA6EC8" w:rsidRDefault="00FA6EC8" w:rsidP="00FA6EC8">
      <w:pPr>
        <w:pStyle w:val="af1"/>
      </w:pPr>
      <w:r>
        <w:t xml:space="preserve">  </w:t>
      </w:r>
      <w:r>
        <w:rPr>
          <w:lang w:val="en-US"/>
        </w:rPr>
        <w:t xml:space="preserve">  </w:t>
      </w:r>
      <w:r w:rsidRPr="00E86DAA">
        <w:rPr>
          <w:color w:val="984806" w:themeColor="accent6" w:themeShade="80"/>
        </w:rPr>
        <w:t xml:space="preserve">return </w:t>
      </w:r>
      <w:r w:rsidRPr="00FA6EC8">
        <w:rPr>
          <w:color w:val="0070C0"/>
        </w:rPr>
        <w:t>answer</w:t>
      </w:r>
      <w:r w:rsidRPr="00FA6EC8">
        <w:t>;</w:t>
      </w:r>
    </w:p>
    <w:p w:rsidR="00FA6EC8" w:rsidRPr="00FA6EC8" w:rsidRDefault="00FA6EC8" w:rsidP="00FA6EC8">
      <w:pPr>
        <w:pStyle w:val="af1"/>
      </w:pPr>
      <w:r>
        <w:rPr>
          <w:lang w:val="en-US"/>
        </w:rPr>
        <w:t xml:space="preserve">  </w:t>
      </w:r>
      <w:r w:rsidRPr="00FA6EC8">
        <w:t>};</w:t>
      </w:r>
    </w:p>
    <w:p w:rsidR="00FA6EC8" w:rsidRPr="00FA6EC8" w:rsidRDefault="00FA6EC8" w:rsidP="00FA6EC8">
      <w:pPr>
        <w:pStyle w:val="af1"/>
      </w:pPr>
      <w:r w:rsidRPr="00FA6EC8">
        <w:t>}())</w:t>
      </w:r>
    </w:p>
    <w:p w:rsidR="00FA6EC8" w:rsidRDefault="00FA6EC8" w:rsidP="00B20CFC">
      <w:pPr>
        <w:pStyle w:val="aa"/>
        <w:rPr>
          <w:lang w:val="en-US"/>
        </w:rPr>
      </w:pPr>
    </w:p>
    <w:p w:rsidR="00E86DAA" w:rsidRPr="00284BF8" w:rsidRDefault="00E86DAA" w:rsidP="00B20CFC">
      <w:pPr>
        <w:pStyle w:val="aa"/>
        <w:rPr>
          <w:lang w:val="en-US"/>
        </w:rPr>
      </w:pPr>
      <w:r>
        <w:t xml:space="preserve">Замыкает переменную </w:t>
      </w:r>
      <w:r w:rsidR="00284BF8">
        <w:rPr>
          <w:color w:val="7030A0"/>
          <w:lang w:val="en-US"/>
        </w:rPr>
        <w:t>text:</w:t>
      </w:r>
    </w:p>
    <w:p w:rsidR="00FA6EC8" w:rsidRPr="00284BF8" w:rsidRDefault="00FA6EC8" w:rsidP="00284BF8">
      <w:pPr>
        <w:pStyle w:val="af1"/>
      </w:pPr>
      <w:r w:rsidRPr="00284BF8">
        <w:t xml:space="preserve">function </w:t>
      </w:r>
      <w:r w:rsidRPr="00284BF8">
        <w:rPr>
          <w:color w:val="984806" w:themeColor="accent6" w:themeShade="80"/>
        </w:rPr>
        <w:t>greeting</w:t>
      </w:r>
      <w:r w:rsidRPr="00284BF8">
        <w:t>(name) {</w:t>
      </w:r>
    </w:p>
    <w:p w:rsidR="00FA6EC8" w:rsidRPr="00284BF8" w:rsidRDefault="00FA6EC8" w:rsidP="00284BF8">
      <w:pPr>
        <w:pStyle w:val="af1"/>
      </w:pPr>
      <w:r w:rsidRPr="00284BF8">
        <w:t xml:space="preserve">  var </w:t>
      </w:r>
      <w:r w:rsidRPr="00284BF8">
        <w:rPr>
          <w:color w:val="7030A0"/>
        </w:rPr>
        <w:t xml:space="preserve">text </w:t>
      </w:r>
      <w:r w:rsidRPr="00284BF8">
        <w:t xml:space="preserve">= </w:t>
      </w:r>
      <w:r w:rsidR="00284BF8" w:rsidRPr="007F1D48">
        <w:t>"</w:t>
      </w:r>
      <w:r w:rsidRPr="00284BF8">
        <w:t xml:space="preserve">Hello </w:t>
      </w:r>
      <w:r w:rsidR="00284BF8" w:rsidRPr="007F1D48">
        <w:t>"</w:t>
      </w:r>
      <w:r w:rsidRPr="00284BF8">
        <w:t xml:space="preserve"> + name;</w:t>
      </w:r>
    </w:p>
    <w:p w:rsidR="00FA6EC8" w:rsidRPr="00284BF8" w:rsidRDefault="00FA6EC8" w:rsidP="00284BF8">
      <w:pPr>
        <w:pStyle w:val="af1"/>
      </w:pPr>
      <w:r w:rsidRPr="00284BF8">
        <w:t xml:space="preserve">  var greet = function() {</w:t>
      </w:r>
    </w:p>
    <w:p w:rsidR="00FA6EC8" w:rsidRPr="00284BF8" w:rsidRDefault="00FA6EC8" w:rsidP="00284BF8">
      <w:pPr>
        <w:pStyle w:val="af1"/>
      </w:pPr>
      <w:r w:rsidRPr="00284BF8">
        <w:t xml:space="preserve">    console.log</w:t>
      </w:r>
      <w:r w:rsidR="00E86DAA" w:rsidRPr="00284BF8">
        <w:t>(text);</w:t>
      </w:r>
    </w:p>
    <w:p w:rsidR="00E86DAA" w:rsidRPr="00284BF8" w:rsidRDefault="00E86DAA" w:rsidP="00284BF8">
      <w:pPr>
        <w:pStyle w:val="af1"/>
      </w:pPr>
      <w:r w:rsidRPr="00284BF8">
        <w:t xml:space="preserve">  };</w:t>
      </w:r>
    </w:p>
    <w:p w:rsidR="00E86DAA" w:rsidRPr="00284BF8" w:rsidRDefault="00E86DAA" w:rsidP="00284BF8">
      <w:pPr>
        <w:pStyle w:val="af1"/>
      </w:pPr>
      <w:r w:rsidRPr="00284BF8">
        <w:t xml:space="preserve">  return greet();</w:t>
      </w:r>
    </w:p>
    <w:p w:rsidR="00E86DAA" w:rsidRPr="00284BF8" w:rsidRDefault="00E86DAA" w:rsidP="00284BF8">
      <w:pPr>
        <w:pStyle w:val="af1"/>
      </w:pPr>
      <w:r w:rsidRPr="00284BF8">
        <w:t>}</w:t>
      </w:r>
    </w:p>
    <w:p w:rsidR="00FA6EC8" w:rsidRPr="00284BF8" w:rsidRDefault="00FA6EC8" w:rsidP="00284BF8">
      <w:pPr>
        <w:pStyle w:val="af1"/>
        <w:rPr>
          <w:rStyle w:val="af0"/>
          <w:b w:val="0"/>
          <w:color w:val="auto"/>
        </w:rPr>
      </w:pPr>
    </w:p>
    <w:p w:rsidR="00284BF8" w:rsidRDefault="00284BF8" w:rsidP="00284BF8">
      <w:pPr>
        <w:pStyle w:val="af1"/>
        <w:rPr>
          <w:rStyle w:val="af0"/>
          <w:b w:val="0"/>
          <w:color w:val="auto"/>
          <w:lang w:val="en-US"/>
        </w:rPr>
      </w:pPr>
      <w:r w:rsidRPr="00284BF8">
        <w:rPr>
          <w:rStyle w:val="af0"/>
          <w:b w:val="0"/>
          <w:color w:val="auto"/>
        </w:rPr>
        <w:t xml:space="preserve">a1 = </w:t>
      </w:r>
      <w:r w:rsidRPr="00284BF8">
        <w:rPr>
          <w:rStyle w:val="af0"/>
          <w:b w:val="0"/>
          <w:color w:val="984806" w:themeColor="accent6" w:themeShade="80"/>
        </w:rPr>
        <w:t>greeting</w:t>
      </w:r>
      <w:r w:rsidRPr="00284BF8">
        <w:rPr>
          <w:rStyle w:val="af0"/>
          <w:b w:val="0"/>
          <w:color w:val="auto"/>
        </w:rPr>
        <w:t>(</w:t>
      </w:r>
      <w:r w:rsidRPr="007F1D48">
        <w:t>"</w:t>
      </w:r>
      <w:r w:rsidRPr="00284BF8">
        <w:rPr>
          <w:rStyle w:val="af0"/>
          <w:b w:val="0"/>
          <w:color w:val="auto"/>
        </w:rPr>
        <w:t>Maxim</w:t>
      </w:r>
      <w:r w:rsidRPr="007F1D48">
        <w:t>"</w:t>
      </w:r>
      <w:r w:rsidRPr="00284BF8">
        <w:rPr>
          <w:rStyle w:val="af0"/>
          <w:b w:val="0"/>
          <w:color w:val="auto"/>
        </w:rPr>
        <w:t>);</w:t>
      </w:r>
      <w:r>
        <w:rPr>
          <w:rStyle w:val="af0"/>
          <w:b w:val="0"/>
          <w:color w:val="auto"/>
          <w:lang w:val="en-US"/>
        </w:rPr>
        <w:t xml:space="preserve"> // Hello Maxim;</w:t>
      </w:r>
    </w:p>
    <w:p w:rsidR="00284BF8" w:rsidRDefault="00284BF8" w:rsidP="00284BF8">
      <w:pPr>
        <w:pStyle w:val="af1"/>
        <w:rPr>
          <w:rStyle w:val="af0"/>
          <w:b w:val="0"/>
          <w:color w:val="auto"/>
          <w:lang w:val="en-US"/>
        </w:rPr>
      </w:pPr>
      <w:r w:rsidRPr="00284BF8">
        <w:rPr>
          <w:rStyle w:val="af0"/>
          <w:b w:val="0"/>
          <w:color w:val="auto"/>
        </w:rPr>
        <w:t>a</w:t>
      </w:r>
      <w:r>
        <w:rPr>
          <w:rStyle w:val="af0"/>
          <w:b w:val="0"/>
          <w:color w:val="auto"/>
          <w:lang w:val="en-US"/>
        </w:rPr>
        <w:t>2</w:t>
      </w:r>
      <w:r w:rsidRPr="00284BF8">
        <w:rPr>
          <w:rStyle w:val="af0"/>
          <w:b w:val="0"/>
          <w:color w:val="auto"/>
        </w:rPr>
        <w:t xml:space="preserve"> = </w:t>
      </w:r>
      <w:r w:rsidRPr="00284BF8">
        <w:rPr>
          <w:rStyle w:val="af0"/>
          <w:b w:val="0"/>
          <w:color w:val="984806" w:themeColor="accent6" w:themeShade="80"/>
        </w:rPr>
        <w:t>greeting</w:t>
      </w:r>
      <w:r w:rsidRPr="00284BF8">
        <w:rPr>
          <w:rStyle w:val="af0"/>
          <w:b w:val="0"/>
          <w:color w:val="auto"/>
        </w:rPr>
        <w:t>(</w:t>
      </w:r>
      <w:r w:rsidRPr="007F1D48">
        <w:t>"</w:t>
      </w:r>
      <w:r>
        <w:rPr>
          <w:rStyle w:val="af0"/>
          <w:b w:val="0"/>
          <w:color w:val="auto"/>
          <w:lang w:val="en-US"/>
        </w:rPr>
        <w:t>Julia</w:t>
      </w:r>
      <w:r w:rsidRPr="007F1D48">
        <w:t>"</w:t>
      </w:r>
      <w:r w:rsidRPr="00284BF8">
        <w:rPr>
          <w:rStyle w:val="af0"/>
          <w:b w:val="0"/>
          <w:color w:val="auto"/>
        </w:rPr>
        <w:t>);</w:t>
      </w:r>
      <w:r>
        <w:rPr>
          <w:rStyle w:val="af0"/>
          <w:b w:val="0"/>
          <w:color w:val="auto"/>
          <w:lang w:val="en-US"/>
        </w:rPr>
        <w:t xml:space="preserve"> // Hello Julia;</w:t>
      </w:r>
    </w:p>
    <w:p w:rsidR="00E86DAA" w:rsidRPr="00FA6EC8" w:rsidRDefault="00E86DAA" w:rsidP="00B20CFC">
      <w:pPr>
        <w:pStyle w:val="aa"/>
        <w:rPr>
          <w:lang w:val="en-US"/>
        </w:rPr>
      </w:pPr>
    </w:p>
    <w:p w:rsidR="00B20CFC" w:rsidRPr="00254472" w:rsidRDefault="00B20CFC" w:rsidP="00B20CFC">
      <w:pPr>
        <w:pStyle w:val="aa"/>
      </w:pPr>
      <w:r w:rsidRPr="00254472">
        <w:t>У замыканий есть два важных свойства.</w:t>
      </w:r>
    </w:p>
    <w:p w:rsidR="00B20CFC" w:rsidRPr="00254472" w:rsidRDefault="00B20CFC" w:rsidP="00B20CFC">
      <w:pPr>
        <w:pStyle w:val="aa"/>
      </w:pPr>
      <w:r w:rsidRPr="00254472">
        <w:rPr>
          <w:b/>
          <w:bCs/>
        </w:rPr>
        <w:t>1. Замыкание может обращаться к переменным своей внешней функции даже после ее окончания выполнения.</w:t>
      </w:r>
    </w:p>
    <w:p w:rsidR="00B20CFC" w:rsidRPr="00254472" w:rsidRDefault="00B20CFC" w:rsidP="00B20CFC">
      <w:pPr>
        <w:pStyle w:val="aa"/>
      </w:pPr>
      <w:r w:rsidRPr="00254472">
        <w:t>На практике это означает что даже после того как выполнение внешней функции завершено, внутренняя все еще может быть вызвана и имеет доступ к переменным внешней функции.</w:t>
      </w:r>
    </w:p>
    <w:p w:rsidR="00B20CFC" w:rsidRPr="00254472" w:rsidRDefault="00B20CFC" w:rsidP="00B20CFC">
      <w:pPr>
        <w:pStyle w:val="aa"/>
      </w:pPr>
      <w:r w:rsidRPr="00254472">
        <w:t>Давайте рассмотрим пример:</w:t>
      </w:r>
    </w:p>
    <w:p w:rsidR="00B20CFC" w:rsidRPr="00254472" w:rsidRDefault="00B20CFC" w:rsidP="00B20CFC">
      <w:pPr>
        <w:pStyle w:val="af1"/>
      </w:pPr>
      <w:r w:rsidRPr="00254472">
        <w:t xml:space="preserve">function </w:t>
      </w:r>
      <w:r w:rsidRPr="00D978BA">
        <w:rPr>
          <w:color w:val="0070C0"/>
        </w:rPr>
        <w:t>pirate()</w:t>
      </w:r>
      <w:r w:rsidRPr="00254472">
        <w:t xml:space="preserve"> {</w:t>
      </w:r>
      <w:r w:rsidRPr="00254472">
        <w:br/>
        <w:t xml:space="preserve">    var </w:t>
      </w:r>
      <w:r w:rsidRPr="00B1254C">
        <w:rPr>
          <w:color w:val="E36C0A" w:themeColor="accent6" w:themeShade="BF"/>
        </w:rPr>
        <w:t>pirateName</w:t>
      </w:r>
      <w:r w:rsidRPr="00254472">
        <w:t xml:space="preserve"> = "noname";</w:t>
      </w:r>
      <w:r w:rsidRPr="00254472">
        <w:br/>
        <w:t>    return {</w:t>
      </w:r>
      <w:r w:rsidRPr="00254472">
        <w:br/>
        <w:t>        getName: function() {</w:t>
      </w:r>
      <w:r w:rsidRPr="00254472">
        <w:br/>
        <w:t xml:space="preserve">            return </w:t>
      </w:r>
      <w:r w:rsidRPr="00B1254C">
        <w:rPr>
          <w:color w:val="E36C0A" w:themeColor="accent6" w:themeShade="BF"/>
        </w:rPr>
        <w:t>pirateName</w:t>
      </w:r>
      <w:r w:rsidRPr="00254472">
        <w:t>;</w:t>
      </w:r>
      <w:r w:rsidRPr="00254472">
        <w:br/>
        <w:t>        },</w:t>
      </w:r>
      <w:r w:rsidRPr="00254472">
        <w:br/>
        <w:t>        setName: function(</w:t>
      </w:r>
      <w:r w:rsidRPr="00B1254C">
        <w:rPr>
          <w:color w:val="7030A0"/>
        </w:rPr>
        <w:t>newName</w:t>
      </w:r>
      <w:r w:rsidRPr="00254472">
        <w:t>) {</w:t>
      </w:r>
      <w:r w:rsidRPr="00254472">
        <w:br/>
        <w:t xml:space="preserve">            </w:t>
      </w:r>
      <w:r w:rsidRPr="00B1254C">
        <w:rPr>
          <w:color w:val="E36C0A" w:themeColor="accent6" w:themeShade="BF"/>
        </w:rPr>
        <w:t>pirateName</w:t>
      </w:r>
      <w:r w:rsidRPr="00254472">
        <w:t xml:space="preserve"> = </w:t>
      </w:r>
      <w:r w:rsidRPr="00B1254C">
        <w:rPr>
          <w:color w:val="7030A0"/>
        </w:rPr>
        <w:t>newName</w:t>
      </w:r>
      <w:r w:rsidRPr="00254472">
        <w:t>;</w:t>
      </w:r>
      <w:r w:rsidRPr="00254472">
        <w:br/>
        <w:t>        }</w:t>
      </w:r>
      <w:r w:rsidRPr="00254472">
        <w:br/>
        <w:t>    }</w:t>
      </w:r>
      <w:r w:rsidRPr="00254472">
        <w:br/>
        <w:t>}</w:t>
      </w:r>
    </w:p>
    <w:p w:rsidR="00B20CFC" w:rsidRPr="00254472" w:rsidRDefault="00B20CFC" w:rsidP="00B20CFC">
      <w:pPr>
        <w:pStyle w:val="aa"/>
      </w:pPr>
      <w:r w:rsidRPr="00254472">
        <w:br/>
        <w:t>Мы описали функцию с двумя замыканиями: одно возвращает значение переменной из вызывающей функции, второе - изменяет его. Посмотрим, что получится при практическом использовании:</w:t>
      </w:r>
    </w:p>
    <w:p w:rsidR="00B20CFC" w:rsidRPr="00254472" w:rsidRDefault="00B20CFC" w:rsidP="00B20CFC">
      <w:pPr>
        <w:pStyle w:val="af1"/>
      </w:pPr>
      <w:r w:rsidRPr="00B1254C">
        <w:rPr>
          <w:b/>
        </w:rPr>
        <w:t xml:space="preserve">var </w:t>
      </w:r>
      <w:r w:rsidRPr="00D978BA">
        <w:rPr>
          <w:b/>
          <w:color w:val="7030A0"/>
        </w:rPr>
        <w:t>newPirate</w:t>
      </w:r>
      <w:r w:rsidRPr="00B1254C">
        <w:rPr>
          <w:b/>
        </w:rPr>
        <w:t xml:space="preserve"> = </w:t>
      </w:r>
      <w:r w:rsidRPr="00D978BA">
        <w:rPr>
          <w:b/>
          <w:color w:val="0070C0"/>
        </w:rPr>
        <w:t>pirate()</w:t>
      </w:r>
      <w:r w:rsidRPr="00B1254C">
        <w:rPr>
          <w:b/>
        </w:rPr>
        <w:t>;</w:t>
      </w:r>
      <w:r w:rsidRPr="00B1254C">
        <w:rPr>
          <w:b/>
        </w:rPr>
        <w:br/>
      </w:r>
      <w:r w:rsidRPr="00254472">
        <w:t>console.log(</w:t>
      </w:r>
      <w:r w:rsidRPr="00D978BA">
        <w:rPr>
          <w:color w:val="7030A0"/>
        </w:rPr>
        <w:t>newPirate</w:t>
      </w:r>
      <w:r w:rsidRPr="00254472">
        <w:t>.</w:t>
      </w:r>
      <w:r w:rsidRPr="00B1254C">
        <w:rPr>
          <w:rStyle w:val="af0"/>
        </w:rPr>
        <w:t>getName()</w:t>
      </w:r>
      <w:r w:rsidRPr="00254472">
        <w:t>);    // Выводим текущее содержимое переменной - там изначальный "noname"</w:t>
      </w:r>
    </w:p>
    <w:p w:rsidR="00B20CFC" w:rsidRPr="00254472" w:rsidRDefault="00B20CFC" w:rsidP="00B20CFC">
      <w:pPr>
        <w:pStyle w:val="af1"/>
      </w:pPr>
      <w:r w:rsidRPr="00D978BA">
        <w:rPr>
          <w:color w:val="7030A0"/>
        </w:rPr>
        <w:t>newPirate</w:t>
      </w:r>
      <w:r w:rsidRPr="00254472">
        <w:t>.</w:t>
      </w:r>
      <w:r w:rsidRPr="00B1254C">
        <w:rPr>
          <w:rStyle w:val="af0"/>
        </w:rPr>
        <w:t>setName</w:t>
      </w:r>
      <w:r w:rsidRPr="00254472">
        <w:t>("Jack Sparrow");   //Изменяем значение переменной на "Jack Sparrow"</w:t>
      </w:r>
    </w:p>
    <w:p w:rsidR="00B20CFC" w:rsidRPr="00254472" w:rsidRDefault="00B20CFC" w:rsidP="00B20CFC">
      <w:pPr>
        <w:pStyle w:val="af1"/>
      </w:pPr>
      <w:r w:rsidRPr="00254472">
        <w:t>console.log(</w:t>
      </w:r>
      <w:r w:rsidRPr="00D978BA">
        <w:rPr>
          <w:color w:val="7030A0"/>
        </w:rPr>
        <w:t>newPirate</w:t>
      </w:r>
      <w:r w:rsidRPr="00254472">
        <w:t>.</w:t>
      </w:r>
      <w:r w:rsidRPr="00B1254C">
        <w:rPr>
          <w:rStyle w:val="af0"/>
        </w:rPr>
        <w:t>getName()</w:t>
      </w:r>
      <w:r w:rsidRPr="00254472">
        <w:t>);    //Выводим текущее содержимое переменной - получаем "Jack Sparrow"</w:t>
      </w:r>
    </w:p>
    <w:p w:rsidR="00B20CFC" w:rsidRPr="00254472" w:rsidRDefault="00B20CFC" w:rsidP="00B20CFC">
      <w:pPr>
        <w:pStyle w:val="aa"/>
      </w:pPr>
      <w:r w:rsidRPr="00254472">
        <w:lastRenderedPageBreak/>
        <w:br/>
        <w:t>В данном примере мы видим что замыкания получили доступ к переменной внешней функции после ее завершения.</w:t>
      </w:r>
    </w:p>
    <w:p w:rsidR="00B20CFC" w:rsidRDefault="00B20CFC" w:rsidP="00B20CFC">
      <w:pPr>
        <w:pStyle w:val="aa"/>
      </w:pPr>
    </w:p>
    <w:p w:rsidR="00B20CFC" w:rsidRPr="004E1D95" w:rsidRDefault="00B20CFC" w:rsidP="00B20CFC">
      <w:pPr>
        <w:pStyle w:val="aa"/>
      </w:pPr>
      <w:r w:rsidRPr="004E1D95">
        <w:rPr>
          <w:b/>
          <w:bCs/>
        </w:rPr>
        <w:t>2. Замыкания хранят не содержимое переменных внешней функции, а ссылки на эти переменные.</w:t>
      </w:r>
    </w:p>
    <w:p w:rsidR="00B20CFC" w:rsidRPr="004E1D95" w:rsidRDefault="00B20CFC" w:rsidP="00B20CFC">
      <w:pPr>
        <w:pStyle w:val="aa"/>
      </w:pPr>
      <w:r w:rsidRPr="004E1D95">
        <w:t>Давайте в этом контексте рассмотрим классический пример замыкания, описываемый в большинстве источников - счетчик.</w:t>
      </w:r>
    </w:p>
    <w:p w:rsidR="00B20CFC" w:rsidRPr="004E1D95" w:rsidRDefault="00B20CFC" w:rsidP="00B20CFC">
      <w:pPr>
        <w:pStyle w:val="af1"/>
      </w:pPr>
      <w:r w:rsidRPr="004E1D95">
        <w:t xml:space="preserve">function </w:t>
      </w:r>
      <w:r w:rsidRPr="00D978BA">
        <w:rPr>
          <w:rStyle w:val="af0"/>
        </w:rPr>
        <w:t>makeCounter</w:t>
      </w:r>
      <w:r w:rsidRPr="004E1D95">
        <w:t>(</w:t>
      </w:r>
      <w:r w:rsidRPr="00D978BA">
        <w:rPr>
          <w:color w:val="7030A0"/>
        </w:rPr>
        <w:t>initialValue</w:t>
      </w:r>
      <w:r w:rsidRPr="004E1D95">
        <w:t xml:space="preserve">) { </w:t>
      </w:r>
      <w:r w:rsidRPr="004E1D95">
        <w:br/>
        <w:t xml:space="preserve">  var </w:t>
      </w:r>
      <w:r w:rsidRPr="00D978BA">
        <w:rPr>
          <w:color w:val="E36C0A" w:themeColor="accent6" w:themeShade="BF"/>
        </w:rPr>
        <w:t xml:space="preserve">currentState </w:t>
      </w:r>
      <w:r w:rsidRPr="004E1D95">
        <w:t xml:space="preserve">= </w:t>
      </w:r>
      <w:r w:rsidRPr="00D978BA">
        <w:rPr>
          <w:color w:val="7030A0"/>
        </w:rPr>
        <w:t>initialValue</w:t>
      </w:r>
      <w:r w:rsidRPr="004E1D95">
        <w:t>;</w:t>
      </w:r>
      <w:r w:rsidRPr="004E1D95">
        <w:br/>
        <w:t>  return function () {</w:t>
      </w:r>
      <w:r w:rsidRPr="004E1D95">
        <w:br/>
        <w:t xml:space="preserve">    </w:t>
      </w:r>
      <w:r w:rsidRPr="00D978BA">
        <w:rPr>
          <w:color w:val="E36C0A" w:themeColor="accent6" w:themeShade="BF"/>
        </w:rPr>
        <w:t xml:space="preserve">currentState </w:t>
      </w:r>
      <w:r w:rsidRPr="004E1D95">
        <w:t xml:space="preserve">= </w:t>
      </w:r>
      <w:r w:rsidRPr="00D978BA">
        <w:rPr>
          <w:color w:val="E36C0A" w:themeColor="accent6" w:themeShade="BF"/>
        </w:rPr>
        <w:t xml:space="preserve">currentState </w:t>
      </w:r>
      <w:r w:rsidRPr="004E1D95">
        <w:t>+ 1;</w:t>
      </w:r>
      <w:r w:rsidRPr="004E1D95">
        <w:br/>
        <w:t xml:space="preserve">    return </w:t>
      </w:r>
      <w:r w:rsidRPr="00D978BA">
        <w:rPr>
          <w:color w:val="E36C0A" w:themeColor="accent6" w:themeShade="BF"/>
        </w:rPr>
        <w:t>currentState</w:t>
      </w:r>
      <w:r w:rsidRPr="004E1D95">
        <w:t>;</w:t>
      </w:r>
      <w:r w:rsidRPr="004E1D95">
        <w:br/>
        <w:t>  }</w:t>
      </w:r>
      <w:r w:rsidRPr="004E1D95">
        <w:br/>
        <w:t>}</w:t>
      </w:r>
    </w:p>
    <w:p w:rsidR="00B20CFC" w:rsidRPr="004E1D95" w:rsidRDefault="00B20CFC" w:rsidP="00B20CFC">
      <w:pPr>
        <w:pStyle w:val="aa"/>
      </w:pPr>
      <w:r w:rsidRPr="004E1D95">
        <w:t>В данном случае мы описали функцию, внутри которой находится замыкание, увеличивающее каждый раз счетчик и возвращающее его.</w:t>
      </w:r>
    </w:p>
    <w:p w:rsidR="00B20CFC" w:rsidRPr="004E1D95" w:rsidRDefault="00B20CFC" w:rsidP="00B20CFC">
      <w:pPr>
        <w:pStyle w:val="aa"/>
      </w:pPr>
      <w:r w:rsidRPr="004E1D95">
        <w:t>Давайте посмотрим, что получится если вызывать ее много раз пордряд.</w:t>
      </w:r>
    </w:p>
    <w:p w:rsidR="00B20CFC" w:rsidRPr="004E1D95" w:rsidRDefault="00B20CFC" w:rsidP="00B20CFC">
      <w:pPr>
        <w:pStyle w:val="af1"/>
      </w:pPr>
      <w:r w:rsidRPr="004E1D95">
        <w:t xml:space="preserve">var myCounter = </w:t>
      </w:r>
      <w:r w:rsidRPr="00D978BA">
        <w:rPr>
          <w:rStyle w:val="af0"/>
        </w:rPr>
        <w:t>makeCounter</w:t>
      </w:r>
      <w:r w:rsidRPr="004E1D95">
        <w:t>(5);  // Создаем экземпляр счетчика и устанавливаем его начальное значение = 5</w:t>
      </w:r>
    </w:p>
    <w:p w:rsidR="00B20CFC" w:rsidRPr="004E1D95" w:rsidRDefault="00B20CFC" w:rsidP="00B20CFC">
      <w:pPr>
        <w:pStyle w:val="af1"/>
      </w:pPr>
      <w:r w:rsidRPr="004E1D95">
        <w:t>console.log(myCounter());        // В консоль будет выведено значение 6</w:t>
      </w:r>
    </w:p>
    <w:p w:rsidR="00B20CFC" w:rsidRPr="004E1D95" w:rsidRDefault="00B20CFC" w:rsidP="00B20CFC">
      <w:pPr>
        <w:pStyle w:val="af1"/>
      </w:pPr>
      <w:r w:rsidRPr="004E1D95">
        <w:t xml:space="preserve">console.log(myCounter());        // В консоль будет выведено значение 7 </w:t>
      </w:r>
    </w:p>
    <w:p w:rsidR="00B20CFC" w:rsidRPr="004E1D95" w:rsidRDefault="00B20CFC" w:rsidP="00B20CFC">
      <w:pPr>
        <w:pStyle w:val="af1"/>
      </w:pPr>
      <w:r w:rsidRPr="004E1D95">
        <w:t xml:space="preserve">console.log(myCounter());        // В консоль будет выведено значение 8 </w:t>
      </w:r>
    </w:p>
    <w:p w:rsidR="00B20CFC" w:rsidRPr="003B2427" w:rsidRDefault="00B20CFC" w:rsidP="003B2427">
      <w:pPr>
        <w:pStyle w:val="aa"/>
      </w:pPr>
    </w:p>
    <w:p w:rsidR="00592300" w:rsidRPr="00962101" w:rsidRDefault="00592300" w:rsidP="00592300">
      <w:pPr>
        <w:pStyle w:val="2"/>
        <w:rPr>
          <w:noProof/>
        </w:rPr>
      </w:pPr>
      <w:bookmarkStart w:id="268" w:name="глобальный-объект"/>
      <w:bookmarkStart w:id="269" w:name="лексическое-окружение"/>
      <w:r w:rsidRPr="00962101">
        <w:t>Глобальный объект</w:t>
      </w:r>
      <w:bookmarkEnd w:id="268"/>
    </w:p>
    <w:p w:rsidR="00592300" w:rsidRPr="00962101" w:rsidRDefault="00592300" w:rsidP="00592300">
      <w:pPr>
        <w:pStyle w:val="aa"/>
      </w:pPr>
      <w:r w:rsidRPr="00962101">
        <w:rPr>
          <w:i/>
          <w:iCs/>
        </w:rPr>
        <w:t>Глобальными</w:t>
      </w:r>
      <w:r w:rsidRPr="00962101">
        <w:t> называют переменные и функции, которые не находятся внутри какой-то функции. То есть, иными словами, если переменная или функция не находятся внутри конструкции function, то они – «глобальные».</w:t>
      </w:r>
    </w:p>
    <w:p w:rsidR="00592300" w:rsidRPr="00962101" w:rsidRDefault="00592300" w:rsidP="00592300">
      <w:pPr>
        <w:pStyle w:val="aa"/>
      </w:pPr>
      <w:r w:rsidRPr="00962101">
        <w:rPr>
          <w:b/>
          <w:bCs/>
        </w:rPr>
        <w:t>В JavaScript все глобальные переменные и функции являются свойствами специального объекта, который называется </w:t>
      </w:r>
      <w:r w:rsidRPr="00962101">
        <w:rPr>
          <w:b/>
          <w:bCs/>
          <w:i/>
          <w:iCs/>
        </w:rPr>
        <w:t>«глобальный объект»</w:t>
      </w:r>
      <w:r w:rsidRPr="00962101">
        <w:rPr>
          <w:b/>
          <w:bCs/>
        </w:rPr>
        <w:t> (global object).</w:t>
      </w:r>
    </w:p>
    <w:p w:rsidR="00592300" w:rsidRPr="00962101" w:rsidRDefault="00592300" w:rsidP="00592300">
      <w:pPr>
        <w:pStyle w:val="aa"/>
      </w:pPr>
      <w:r w:rsidRPr="00962101">
        <w:t>В браузере этот объект явно доступен под именем window. Объект window одновременно является глобальным объектом и содержит ряд свойств и методов для работы с окном браузера, но нас здесь интересует только его роль как глобального объекта.</w:t>
      </w:r>
    </w:p>
    <w:p w:rsidR="00592300" w:rsidRPr="00962101" w:rsidRDefault="00592300" w:rsidP="00592300">
      <w:pPr>
        <w:pStyle w:val="aa"/>
      </w:pPr>
      <w:r w:rsidRPr="00962101">
        <w:t>В других окружениях, например Node.JS, глобальный объект может быть недоступен в явном виде, но суть происходящего от этого не изменяется, поэтому далее для обозначения глобального объекта мы будем использовать "window".</w:t>
      </w:r>
    </w:p>
    <w:p w:rsidR="00592300" w:rsidRPr="00962101" w:rsidRDefault="00592300" w:rsidP="00592300">
      <w:pPr>
        <w:pStyle w:val="aa"/>
      </w:pPr>
      <w:r w:rsidRPr="00962101">
        <w:rPr>
          <w:b/>
          <w:bCs/>
        </w:rPr>
        <w:t>Присваивая или читая глобальную переменную, мы, фактически, работаем со свойствами window.</w:t>
      </w:r>
    </w:p>
    <w:p w:rsidR="00592300" w:rsidRPr="00962101" w:rsidRDefault="00592300" w:rsidP="00592300">
      <w:pPr>
        <w:pStyle w:val="aa"/>
      </w:pPr>
      <w:r w:rsidRPr="00962101">
        <w:t>Например:</w:t>
      </w:r>
    </w:p>
    <w:p w:rsidR="00592300" w:rsidRPr="00962101" w:rsidRDefault="00592300" w:rsidP="00592300">
      <w:pPr>
        <w:pStyle w:val="af1"/>
      </w:pPr>
      <w:r w:rsidRPr="00962101">
        <w:t>var a = 5; // объявление var создаёт свойство window.a</w:t>
      </w:r>
    </w:p>
    <w:p w:rsidR="00592300" w:rsidRPr="00962101" w:rsidRDefault="00592300" w:rsidP="00592300">
      <w:pPr>
        <w:pStyle w:val="af1"/>
      </w:pPr>
      <w:r w:rsidRPr="00962101">
        <w:t>alert( window.a ); // 5</w:t>
      </w:r>
    </w:p>
    <w:p w:rsidR="00592300" w:rsidRPr="00962101" w:rsidRDefault="00592300" w:rsidP="00592300">
      <w:pPr>
        <w:pStyle w:val="aa"/>
      </w:pPr>
      <w:r w:rsidRPr="00962101">
        <w:t>Создать переменную можно и явным присваиванием в window:</w:t>
      </w:r>
    </w:p>
    <w:p w:rsidR="00592300" w:rsidRPr="00962101" w:rsidRDefault="00592300" w:rsidP="00592300">
      <w:pPr>
        <w:pStyle w:val="af1"/>
      </w:pPr>
      <w:r w:rsidRPr="00962101">
        <w:t>window.a = 5;</w:t>
      </w:r>
    </w:p>
    <w:p w:rsidR="00592300" w:rsidRPr="00962101" w:rsidRDefault="00592300" w:rsidP="00592300">
      <w:pPr>
        <w:pStyle w:val="af1"/>
      </w:pPr>
      <w:r w:rsidRPr="00962101">
        <w:t>alert( a ); // 5</w:t>
      </w:r>
    </w:p>
    <w:p w:rsidR="00592300" w:rsidRPr="00962101" w:rsidRDefault="00592300" w:rsidP="00592300">
      <w:pPr>
        <w:pStyle w:val="aa"/>
        <w:rPr>
          <w:b/>
          <w:bCs/>
        </w:rPr>
      </w:pPr>
      <w:bookmarkStart w:id="270" w:name="порядок-инициализации"/>
      <w:r w:rsidRPr="00962101">
        <w:rPr>
          <w:b/>
          <w:bCs/>
        </w:rPr>
        <w:t>Порядок инициализации</w:t>
      </w:r>
      <w:bookmarkEnd w:id="270"/>
    </w:p>
    <w:p w:rsidR="00592300" w:rsidRPr="00962101" w:rsidRDefault="00592300" w:rsidP="00592300">
      <w:pPr>
        <w:pStyle w:val="aa"/>
      </w:pPr>
      <w:r w:rsidRPr="00962101">
        <w:t>Выполнение скрипта происходит в две фазы:</w:t>
      </w:r>
    </w:p>
    <w:p w:rsidR="00592300" w:rsidRPr="00962101" w:rsidRDefault="00592300" w:rsidP="00592300">
      <w:pPr>
        <w:pStyle w:val="aa"/>
        <w:numPr>
          <w:ilvl w:val="0"/>
          <w:numId w:val="70"/>
        </w:numPr>
      </w:pPr>
      <w:r w:rsidRPr="00962101">
        <w:t>На первой фазе происходит инициализация, подготовка к запуску.</w:t>
      </w:r>
    </w:p>
    <w:p w:rsidR="00592300" w:rsidRPr="00962101" w:rsidRDefault="00592300" w:rsidP="00592300">
      <w:pPr>
        <w:pStyle w:val="aa"/>
      </w:pPr>
      <w:r w:rsidRPr="00962101">
        <w:t>Во время инициализации скрипт сканируется на предмет объявления функций вида </w:t>
      </w:r>
      <w:hyperlink r:id="rId219" w:history="1">
        <w:r w:rsidRPr="00962101">
          <w:rPr>
            <w:rStyle w:val="a9"/>
          </w:rPr>
          <w:t>Function Declaration</w:t>
        </w:r>
      </w:hyperlink>
      <w:r w:rsidRPr="00962101">
        <w:t>, а затем – на предмет объявления переменных var. Каждое такое объявление добавляется в window.</w:t>
      </w:r>
    </w:p>
    <w:p w:rsidR="00592300" w:rsidRPr="00962101" w:rsidRDefault="00592300" w:rsidP="00592300">
      <w:pPr>
        <w:pStyle w:val="aa"/>
      </w:pPr>
      <w:r w:rsidRPr="00962101">
        <w:rPr>
          <w:b/>
          <w:bCs/>
        </w:rPr>
        <w:t>Функции, объявленные как Function Declaration, создаются сразу работающими, а переменные – равными undefined.</w:t>
      </w:r>
    </w:p>
    <w:p w:rsidR="00592300" w:rsidRPr="00962101" w:rsidRDefault="00592300" w:rsidP="00592300">
      <w:pPr>
        <w:pStyle w:val="aa"/>
        <w:numPr>
          <w:ilvl w:val="0"/>
          <w:numId w:val="70"/>
        </w:numPr>
      </w:pPr>
      <w:r w:rsidRPr="00962101">
        <w:t>На второй фазе – собственно, выполнение.</w:t>
      </w:r>
    </w:p>
    <w:p w:rsidR="00592300" w:rsidRPr="00962101" w:rsidRDefault="00592300" w:rsidP="00592300">
      <w:pPr>
        <w:pStyle w:val="aa"/>
      </w:pPr>
      <w:r w:rsidRPr="00962101">
        <w:t>Присваивание (=) значений переменных происходит, когда поток выполнения доходит до соответствующей строчки кода, до этого они undefined.</w:t>
      </w:r>
    </w:p>
    <w:p w:rsidR="00592300" w:rsidRDefault="00592300" w:rsidP="00592300">
      <w:pPr>
        <w:pStyle w:val="aa"/>
      </w:pPr>
      <w:r w:rsidRPr="00962101">
        <w:t>В коде ниже указано содержание глобального объекта на момент инициализации и далее последовательно по коду:</w:t>
      </w:r>
    </w:p>
    <w:p w:rsidR="00592300" w:rsidRPr="00962101" w:rsidRDefault="00592300" w:rsidP="00592300">
      <w:pPr>
        <w:pStyle w:val="af1"/>
      </w:pPr>
      <w:r w:rsidRPr="00962101">
        <w:t>// На момент инициализации, до выполнения кода:</w:t>
      </w:r>
    </w:p>
    <w:p w:rsidR="00592300" w:rsidRPr="00962101" w:rsidRDefault="00592300" w:rsidP="00592300">
      <w:pPr>
        <w:pStyle w:val="af1"/>
      </w:pPr>
      <w:r w:rsidRPr="00962101">
        <w:t>// window = { f: function, a: undefined, g: undefined }</w:t>
      </w:r>
    </w:p>
    <w:p w:rsidR="00592300" w:rsidRPr="00962101" w:rsidRDefault="00592300" w:rsidP="00592300">
      <w:pPr>
        <w:pStyle w:val="af1"/>
      </w:pPr>
    </w:p>
    <w:p w:rsidR="00592300" w:rsidRPr="00962101" w:rsidRDefault="00592300" w:rsidP="00592300">
      <w:pPr>
        <w:pStyle w:val="af1"/>
      </w:pPr>
      <w:r w:rsidRPr="00962101">
        <w:t>var a = 5;</w:t>
      </w:r>
    </w:p>
    <w:p w:rsidR="00592300" w:rsidRPr="00962101" w:rsidRDefault="00592300" w:rsidP="00592300">
      <w:pPr>
        <w:pStyle w:val="af1"/>
      </w:pPr>
      <w:r w:rsidRPr="00962101">
        <w:t>// window = { f: function, a: 5, g: undefined }</w:t>
      </w:r>
    </w:p>
    <w:p w:rsidR="00592300" w:rsidRPr="00962101" w:rsidRDefault="00592300" w:rsidP="00592300">
      <w:pPr>
        <w:pStyle w:val="af1"/>
      </w:pPr>
    </w:p>
    <w:p w:rsidR="00592300" w:rsidRPr="00962101" w:rsidRDefault="00592300" w:rsidP="00592300">
      <w:pPr>
        <w:pStyle w:val="af1"/>
      </w:pPr>
      <w:r w:rsidRPr="00962101">
        <w:t>function f(arg) { /*...*/ }</w:t>
      </w:r>
    </w:p>
    <w:p w:rsidR="00592300" w:rsidRPr="00962101" w:rsidRDefault="00592300" w:rsidP="00592300">
      <w:pPr>
        <w:pStyle w:val="af1"/>
      </w:pPr>
      <w:r w:rsidRPr="00962101">
        <w:t>// window = { f: function, a: 5, g: undefined } без изменений, f обработана ранее</w:t>
      </w:r>
    </w:p>
    <w:p w:rsidR="00592300" w:rsidRPr="00962101" w:rsidRDefault="00592300" w:rsidP="00592300">
      <w:pPr>
        <w:pStyle w:val="af1"/>
      </w:pPr>
    </w:p>
    <w:p w:rsidR="00592300" w:rsidRPr="00962101" w:rsidRDefault="00592300" w:rsidP="00592300">
      <w:pPr>
        <w:pStyle w:val="af1"/>
      </w:pPr>
      <w:r w:rsidRPr="00962101">
        <w:t>var g = function(arg) { /*...*/ };</w:t>
      </w:r>
    </w:p>
    <w:p w:rsidR="00592300" w:rsidRPr="00962101" w:rsidRDefault="00592300" w:rsidP="00592300">
      <w:pPr>
        <w:pStyle w:val="af1"/>
      </w:pPr>
      <w:r w:rsidRPr="00962101">
        <w:t>// window = { f: function, a: 5, g: function }</w:t>
      </w:r>
    </w:p>
    <w:p w:rsidR="00592300" w:rsidRPr="00962101" w:rsidRDefault="00592300" w:rsidP="00592300">
      <w:pPr>
        <w:pStyle w:val="aa"/>
      </w:pPr>
      <w:r w:rsidRPr="00962101">
        <w:t>Кстати, тот факт, что к началу выполнения кода переменные и функции </w:t>
      </w:r>
      <w:r w:rsidRPr="00962101">
        <w:rPr>
          <w:i/>
          <w:iCs/>
        </w:rPr>
        <w:t>уже</w:t>
      </w:r>
      <w:r w:rsidRPr="00962101">
        <w:t> содержатся в window, можно легко проверить, выведя их:</w:t>
      </w:r>
    </w:p>
    <w:p w:rsidR="00592300" w:rsidRPr="00962101" w:rsidRDefault="00592300" w:rsidP="00592300">
      <w:pPr>
        <w:pStyle w:val="af1"/>
      </w:pPr>
      <w:r w:rsidRPr="00962101">
        <w:t>alert("a" in window); // true,  т.к. есть свойство window.a</w:t>
      </w:r>
    </w:p>
    <w:p w:rsidR="00592300" w:rsidRPr="00962101" w:rsidRDefault="00592300" w:rsidP="00592300">
      <w:pPr>
        <w:pStyle w:val="af1"/>
      </w:pPr>
      <w:r w:rsidRPr="00962101">
        <w:t>alert(a); // равно undefined,  присваивание будет выполнено далее</w:t>
      </w:r>
    </w:p>
    <w:p w:rsidR="00592300" w:rsidRPr="00962101" w:rsidRDefault="00592300" w:rsidP="00592300">
      <w:pPr>
        <w:pStyle w:val="af1"/>
      </w:pPr>
      <w:r w:rsidRPr="00962101">
        <w:t>alert(f); // function ...,  готовая к выполнению функция</w:t>
      </w:r>
    </w:p>
    <w:p w:rsidR="00592300" w:rsidRPr="00962101" w:rsidRDefault="00592300" w:rsidP="00592300">
      <w:pPr>
        <w:pStyle w:val="af1"/>
      </w:pPr>
      <w:r w:rsidRPr="00962101">
        <w:t>alert(g); // undefined, т.к. это переменная, а не Function Declaration</w:t>
      </w:r>
    </w:p>
    <w:p w:rsidR="00592300" w:rsidRPr="00962101" w:rsidRDefault="00592300" w:rsidP="00592300">
      <w:pPr>
        <w:pStyle w:val="af1"/>
      </w:pPr>
    </w:p>
    <w:p w:rsidR="00592300" w:rsidRPr="00962101" w:rsidRDefault="00592300" w:rsidP="00592300">
      <w:pPr>
        <w:pStyle w:val="af1"/>
      </w:pPr>
      <w:r w:rsidRPr="00962101">
        <w:t>var a = 5;</w:t>
      </w:r>
    </w:p>
    <w:p w:rsidR="00592300" w:rsidRPr="00962101" w:rsidRDefault="00592300" w:rsidP="00592300">
      <w:pPr>
        <w:pStyle w:val="af1"/>
      </w:pPr>
      <w:r w:rsidRPr="00962101">
        <w:t>function f() { /*...*/ }</w:t>
      </w:r>
    </w:p>
    <w:p w:rsidR="00592300" w:rsidRPr="00962101" w:rsidRDefault="00592300" w:rsidP="00592300">
      <w:pPr>
        <w:pStyle w:val="af1"/>
      </w:pPr>
      <w:r w:rsidRPr="00962101">
        <w:t>var g = function() { /*...*/ };</w:t>
      </w:r>
    </w:p>
    <w:p w:rsidR="00592300" w:rsidRPr="00962101" w:rsidRDefault="00592300" w:rsidP="00592300">
      <w:pPr>
        <w:pStyle w:val="aa"/>
      </w:pPr>
      <w:r w:rsidRPr="00962101">
        <w:rPr>
          <w:b/>
          <w:bCs/>
        </w:rPr>
        <w:t>Присвоение переменной без объявления</w:t>
      </w:r>
    </w:p>
    <w:p w:rsidR="00592300" w:rsidRPr="00962101" w:rsidRDefault="00592300" w:rsidP="00592300">
      <w:pPr>
        <w:pStyle w:val="aa"/>
      </w:pPr>
      <w:r w:rsidRPr="00962101">
        <w:t>В старом стандарте JavaScript переменную можно было создать и без объявления var:</w:t>
      </w:r>
    </w:p>
    <w:p w:rsidR="00592300" w:rsidRPr="00962101" w:rsidRDefault="00592300" w:rsidP="00592300">
      <w:pPr>
        <w:pStyle w:val="af1"/>
      </w:pPr>
      <w:r w:rsidRPr="00962101">
        <w:t>a = 5;</w:t>
      </w:r>
    </w:p>
    <w:p w:rsidR="00592300" w:rsidRPr="00962101" w:rsidRDefault="00592300" w:rsidP="00592300">
      <w:pPr>
        <w:pStyle w:val="af1"/>
      </w:pPr>
    </w:p>
    <w:p w:rsidR="00592300" w:rsidRPr="00962101" w:rsidRDefault="00592300" w:rsidP="00592300">
      <w:pPr>
        <w:pStyle w:val="af1"/>
      </w:pPr>
      <w:r w:rsidRPr="00962101">
        <w:t>alert( a ); // 5</w:t>
      </w:r>
    </w:p>
    <w:p w:rsidR="00592300" w:rsidRPr="00962101" w:rsidRDefault="00592300" w:rsidP="00592300">
      <w:pPr>
        <w:pStyle w:val="aa"/>
      </w:pPr>
      <w:r w:rsidRPr="00962101">
        <w:t>Такое присвоение, как и var a = 5, создает свойство window.a = 5. Отличие от var a = 5 – в том, что переменная будет создана не на этапе входа в область видимости, а в момент присвоения.</w:t>
      </w:r>
    </w:p>
    <w:p w:rsidR="00592300" w:rsidRPr="00962101" w:rsidRDefault="00592300" w:rsidP="00592300">
      <w:pPr>
        <w:pStyle w:val="aa"/>
      </w:pPr>
      <w:r w:rsidRPr="00962101">
        <w:t>Сравните два кода ниже.</w:t>
      </w:r>
    </w:p>
    <w:p w:rsidR="00592300" w:rsidRPr="00962101" w:rsidRDefault="00592300" w:rsidP="00592300">
      <w:pPr>
        <w:pStyle w:val="aa"/>
      </w:pPr>
      <w:r w:rsidRPr="00962101">
        <w:lastRenderedPageBreak/>
        <w:t>Первый выведет undefined, так как переменная была добавлена в window на фазе инициализации:</w:t>
      </w:r>
    </w:p>
    <w:p w:rsidR="00592300" w:rsidRPr="00962101" w:rsidRDefault="00592300" w:rsidP="00592300">
      <w:pPr>
        <w:pStyle w:val="af1"/>
      </w:pPr>
      <w:r w:rsidRPr="00962101">
        <w:t>alert( a ); // undefined</w:t>
      </w:r>
    </w:p>
    <w:p w:rsidR="00592300" w:rsidRPr="00962101" w:rsidRDefault="00592300" w:rsidP="00592300">
      <w:pPr>
        <w:pStyle w:val="af1"/>
      </w:pPr>
    </w:p>
    <w:p w:rsidR="00592300" w:rsidRPr="00962101" w:rsidRDefault="00592300" w:rsidP="00592300">
      <w:pPr>
        <w:pStyle w:val="af1"/>
      </w:pPr>
      <w:r w:rsidRPr="00962101">
        <w:t>var a = 5;</w:t>
      </w:r>
    </w:p>
    <w:p w:rsidR="00592300" w:rsidRPr="00962101" w:rsidRDefault="00592300" w:rsidP="00592300">
      <w:pPr>
        <w:pStyle w:val="aa"/>
      </w:pPr>
      <w:r w:rsidRPr="00962101">
        <w:t>Второй код выведет ошибку, так как переменной ещё не существует:</w:t>
      </w:r>
    </w:p>
    <w:p w:rsidR="00592300" w:rsidRPr="00962101" w:rsidRDefault="00592300" w:rsidP="00592300">
      <w:pPr>
        <w:pStyle w:val="af1"/>
      </w:pPr>
      <w:r w:rsidRPr="00962101">
        <w:t>alert( a ); // error, a is not defined</w:t>
      </w:r>
    </w:p>
    <w:p w:rsidR="00592300" w:rsidRPr="00962101" w:rsidRDefault="00592300" w:rsidP="00592300">
      <w:pPr>
        <w:pStyle w:val="af1"/>
      </w:pPr>
    </w:p>
    <w:p w:rsidR="00592300" w:rsidRPr="00962101" w:rsidRDefault="00592300" w:rsidP="00592300">
      <w:pPr>
        <w:pStyle w:val="af1"/>
      </w:pPr>
      <w:r w:rsidRPr="00962101">
        <w:t>a = 5;</w:t>
      </w:r>
    </w:p>
    <w:p w:rsidR="00592300" w:rsidRDefault="00592300" w:rsidP="00592300">
      <w:pPr>
        <w:pStyle w:val="aa"/>
      </w:pPr>
      <w:r w:rsidRPr="00962101">
        <w:t>Это, конечно, для общего понимания, мы всегда объявляем переменные через var.</w:t>
      </w:r>
    </w:p>
    <w:p w:rsidR="00592300" w:rsidRPr="00962101" w:rsidRDefault="00592300" w:rsidP="00592300">
      <w:pPr>
        <w:pStyle w:val="aa"/>
      </w:pPr>
    </w:p>
    <w:p w:rsidR="00592300" w:rsidRPr="00962101" w:rsidRDefault="00592300" w:rsidP="00592300">
      <w:pPr>
        <w:pStyle w:val="aa"/>
      </w:pPr>
      <w:r w:rsidRPr="00962101">
        <w:rPr>
          <w:b/>
          <w:bCs/>
        </w:rPr>
        <w:t>Конструкции for, if... не влияют на видимость переменных</w:t>
      </w:r>
    </w:p>
    <w:p w:rsidR="00592300" w:rsidRPr="00962101" w:rsidRDefault="00592300" w:rsidP="00592300">
      <w:pPr>
        <w:pStyle w:val="aa"/>
      </w:pPr>
      <w:r w:rsidRPr="00962101">
        <w:t>Фигурные скобки, которые используются в for, while, if, в отличие от объявлений функции, имеют «декоративный» характер.</w:t>
      </w:r>
    </w:p>
    <w:p w:rsidR="00592300" w:rsidRPr="00962101" w:rsidRDefault="00592300" w:rsidP="00592300">
      <w:pPr>
        <w:pStyle w:val="aa"/>
      </w:pPr>
      <w:r w:rsidRPr="00962101">
        <w:t>В JavaScript нет разницы между объявлением вне блока:</w:t>
      </w:r>
    </w:p>
    <w:p w:rsidR="00592300" w:rsidRPr="00962101" w:rsidRDefault="00592300" w:rsidP="00592300">
      <w:pPr>
        <w:pStyle w:val="af1"/>
      </w:pPr>
      <w:r w:rsidRPr="00962101">
        <w:t xml:space="preserve">   var i;</w:t>
      </w:r>
    </w:p>
    <w:p w:rsidR="00592300" w:rsidRPr="00962101" w:rsidRDefault="00592300" w:rsidP="00592300">
      <w:pPr>
        <w:pStyle w:val="af1"/>
      </w:pPr>
      <w:r w:rsidRPr="00962101">
        <w:t>{</w:t>
      </w:r>
    </w:p>
    <w:p w:rsidR="00592300" w:rsidRPr="00962101" w:rsidRDefault="00592300" w:rsidP="00592300">
      <w:pPr>
        <w:pStyle w:val="af1"/>
      </w:pPr>
      <w:r w:rsidRPr="00962101">
        <w:t xml:space="preserve">  i = 5;</w:t>
      </w:r>
    </w:p>
    <w:p w:rsidR="00592300" w:rsidRPr="00962101" w:rsidRDefault="00592300" w:rsidP="00592300">
      <w:pPr>
        <w:pStyle w:val="af1"/>
      </w:pPr>
      <w:r w:rsidRPr="00962101">
        <w:t>}</w:t>
      </w:r>
    </w:p>
    <w:p w:rsidR="00592300" w:rsidRPr="00962101" w:rsidRDefault="00592300" w:rsidP="00592300">
      <w:pPr>
        <w:pStyle w:val="af1"/>
      </w:pPr>
      <w:r w:rsidRPr="00962101">
        <w:t>…И внутри него:</w:t>
      </w:r>
    </w:p>
    <w:p w:rsidR="00592300" w:rsidRPr="00962101" w:rsidRDefault="00592300" w:rsidP="00592300">
      <w:pPr>
        <w:pStyle w:val="af1"/>
      </w:pPr>
      <w:r w:rsidRPr="00962101">
        <w:t xml:space="preserve">     i = 5;</w:t>
      </w:r>
    </w:p>
    <w:p w:rsidR="00592300" w:rsidRPr="00962101" w:rsidRDefault="00592300" w:rsidP="00592300">
      <w:pPr>
        <w:pStyle w:val="af1"/>
      </w:pPr>
      <w:r w:rsidRPr="00962101">
        <w:t>{</w:t>
      </w:r>
    </w:p>
    <w:p w:rsidR="00592300" w:rsidRPr="00962101" w:rsidRDefault="00592300" w:rsidP="00592300">
      <w:pPr>
        <w:pStyle w:val="af1"/>
      </w:pPr>
      <w:r w:rsidRPr="00962101">
        <w:t xml:space="preserve">  var i;</w:t>
      </w:r>
    </w:p>
    <w:p w:rsidR="00592300" w:rsidRPr="00962101" w:rsidRDefault="00592300" w:rsidP="00592300">
      <w:pPr>
        <w:pStyle w:val="af1"/>
      </w:pPr>
      <w:r w:rsidRPr="00962101">
        <w:t>}</w:t>
      </w:r>
    </w:p>
    <w:p w:rsidR="00592300" w:rsidRPr="00962101" w:rsidRDefault="00592300" w:rsidP="00592300">
      <w:pPr>
        <w:pStyle w:val="aa"/>
      </w:pPr>
      <w:r w:rsidRPr="00962101">
        <w:rPr>
          <w:b/>
          <w:bCs/>
        </w:rPr>
        <w:t>Также нет разницы между объявлением в цикле и вне его:</w:t>
      </w:r>
    </w:p>
    <w:p w:rsidR="00592300" w:rsidRPr="00962101" w:rsidRDefault="00592300" w:rsidP="00592300">
      <w:pPr>
        <w:pStyle w:val="af1"/>
      </w:pPr>
      <w:r>
        <w:t xml:space="preserve"> </w:t>
      </w:r>
      <w:r w:rsidRPr="00962101">
        <w:t>for (var i = 0; i &lt; 5; i++) { }</w:t>
      </w:r>
    </w:p>
    <w:p w:rsidR="00592300" w:rsidRPr="00962101" w:rsidRDefault="00592300" w:rsidP="00592300">
      <w:pPr>
        <w:pStyle w:val="aa"/>
      </w:pPr>
      <w:r w:rsidRPr="00962101">
        <w:t>Идентичный по функциональности код:</w:t>
      </w:r>
    </w:p>
    <w:p w:rsidR="00592300" w:rsidRPr="00962101" w:rsidRDefault="00592300" w:rsidP="00592300">
      <w:pPr>
        <w:pStyle w:val="af1"/>
      </w:pPr>
      <w:r>
        <w:t xml:space="preserve"> </w:t>
      </w:r>
      <w:r w:rsidRPr="00962101">
        <w:t>var i;</w:t>
      </w:r>
    </w:p>
    <w:p w:rsidR="00592300" w:rsidRPr="00962101" w:rsidRDefault="00592300" w:rsidP="00592300">
      <w:pPr>
        <w:pStyle w:val="af1"/>
      </w:pPr>
      <w:r>
        <w:t xml:space="preserve"> </w:t>
      </w:r>
      <w:r w:rsidRPr="00962101">
        <w:t>for (i = 0; i &lt; 5; i++) { }</w:t>
      </w:r>
    </w:p>
    <w:p w:rsidR="00592300" w:rsidRPr="00962101" w:rsidRDefault="00592300" w:rsidP="00592300">
      <w:pPr>
        <w:pStyle w:val="aa"/>
      </w:pPr>
      <w:r w:rsidRPr="00962101">
        <w:t>В обоих случаях переменная будет создана до выполнения цикла, на стадии инициализации, и ее значение будет сохранено после окончания цикла.</w:t>
      </w:r>
    </w:p>
    <w:p w:rsidR="00592300" w:rsidRPr="00962101" w:rsidRDefault="00592300" w:rsidP="00592300">
      <w:pPr>
        <w:pStyle w:val="aa"/>
      </w:pPr>
      <w:r w:rsidRPr="00962101">
        <w:rPr>
          <w:b/>
          <w:bCs/>
        </w:rPr>
        <w:t>Не важно, где и сколько раз объявлена переменная</w:t>
      </w:r>
    </w:p>
    <w:p w:rsidR="00592300" w:rsidRPr="00962101" w:rsidRDefault="00592300" w:rsidP="00592300">
      <w:pPr>
        <w:pStyle w:val="aa"/>
      </w:pPr>
      <w:r w:rsidRPr="00962101">
        <w:t>Объявлений var может быть сколько угодно:</w:t>
      </w:r>
    </w:p>
    <w:p w:rsidR="00592300" w:rsidRPr="00962101" w:rsidRDefault="00592300" w:rsidP="00592300">
      <w:pPr>
        <w:pStyle w:val="af1"/>
      </w:pPr>
      <w:r w:rsidRPr="00962101">
        <w:t>var i = 10;</w:t>
      </w:r>
    </w:p>
    <w:p w:rsidR="00592300" w:rsidRPr="00962101" w:rsidRDefault="00592300" w:rsidP="00592300">
      <w:pPr>
        <w:pStyle w:val="af1"/>
      </w:pPr>
    </w:p>
    <w:p w:rsidR="00592300" w:rsidRPr="00962101" w:rsidRDefault="00592300" w:rsidP="00592300">
      <w:pPr>
        <w:pStyle w:val="af1"/>
      </w:pPr>
      <w:r w:rsidRPr="00962101">
        <w:t>for (var i = 0; i &lt; 20; i++) {</w:t>
      </w:r>
    </w:p>
    <w:p w:rsidR="00592300" w:rsidRPr="00962101" w:rsidRDefault="00592300" w:rsidP="00592300">
      <w:pPr>
        <w:pStyle w:val="af1"/>
      </w:pPr>
      <w:r w:rsidRPr="00962101">
        <w:t xml:space="preserve">  ...</w:t>
      </w:r>
    </w:p>
    <w:p w:rsidR="00592300" w:rsidRPr="00962101" w:rsidRDefault="00592300" w:rsidP="00592300">
      <w:pPr>
        <w:pStyle w:val="af1"/>
      </w:pPr>
      <w:r w:rsidRPr="00962101">
        <w:t>}</w:t>
      </w:r>
    </w:p>
    <w:p w:rsidR="00592300" w:rsidRPr="00962101" w:rsidRDefault="00592300" w:rsidP="00592300">
      <w:pPr>
        <w:pStyle w:val="af1"/>
      </w:pPr>
    </w:p>
    <w:p w:rsidR="00592300" w:rsidRPr="00962101" w:rsidRDefault="00592300" w:rsidP="00592300">
      <w:pPr>
        <w:pStyle w:val="af1"/>
      </w:pPr>
      <w:r w:rsidRPr="00962101">
        <w:t>var i = 5;</w:t>
      </w:r>
    </w:p>
    <w:p w:rsidR="00592300" w:rsidRDefault="00592300" w:rsidP="00592300">
      <w:pPr>
        <w:pStyle w:val="aa"/>
        <w:rPr>
          <w:b/>
          <w:bCs/>
        </w:rPr>
      </w:pPr>
    </w:p>
    <w:p w:rsidR="00592300" w:rsidRPr="00962101" w:rsidRDefault="00592300" w:rsidP="00592300">
      <w:pPr>
        <w:pStyle w:val="aa"/>
      </w:pPr>
      <w:r w:rsidRPr="00962101">
        <w:rPr>
          <w:b/>
          <w:bCs/>
        </w:rPr>
        <w:t>Все var будут обработаны один раз, на фазе инициализации.</w:t>
      </w:r>
    </w:p>
    <w:p w:rsidR="00592300" w:rsidRPr="00962101" w:rsidRDefault="00592300" w:rsidP="00592300">
      <w:pPr>
        <w:pStyle w:val="aa"/>
      </w:pPr>
      <w:r w:rsidRPr="00962101">
        <w:t>На фазе исполнения объявления var будут проигнорированы: они уже были обработаны. Зато будут выполнены присваивания.</w:t>
      </w:r>
    </w:p>
    <w:p w:rsidR="00592300" w:rsidRPr="00962101" w:rsidRDefault="00592300" w:rsidP="00592300">
      <w:pPr>
        <w:pStyle w:val="aa"/>
      </w:pPr>
      <w:r w:rsidRPr="00962101">
        <w:rPr>
          <w:b/>
          <w:bCs/>
        </w:rPr>
        <w:t>Ошибки при работе с window в IE8-</w:t>
      </w:r>
    </w:p>
    <w:p w:rsidR="00592300" w:rsidRPr="00962101" w:rsidRDefault="00592300" w:rsidP="00592300">
      <w:pPr>
        <w:pStyle w:val="aa"/>
      </w:pPr>
      <w:r w:rsidRPr="00962101">
        <w:t>В старых IE есть две забавные ошибки при работе с переменными в window:</w:t>
      </w:r>
    </w:p>
    <w:p w:rsidR="00592300" w:rsidRPr="00962101" w:rsidRDefault="00592300" w:rsidP="00592300">
      <w:pPr>
        <w:pStyle w:val="aa"/>
        <w:numPr>
          <w:ilvl w:val="0"/>
          <w:numId w:val="71"/>
        </w:numPr>
      </w:pPr>
      <w:r w:rsidRPr="00962101">
        <w:t>Переопределение переменной, у которой такое же имя, как и id элемента, приведет к ошибке:</w:t>
      </w:r>
    </w:p>
    <w:p w:rsidR="00592300" w:rsidRPr="00962101" w:rsidRDefault="00592300" w:rsidP="00592300">
      <w:pPr>
        <w:pStyle w:val="af1"/>
      </w:pPr>
      <w:r w:rsidRPr="00962101">
        <w:t>&lt;div id="a"&gt;...&lt;/div&gt;</w:t>
      </w:r>
    </w:p>
    <w:p w:rsidR="00592300" w:rsidRPr="00962101" w:rsidRDefault="00592300" w:rsidP="00592300">
      <w:pPr>
        <w:pStyle w:val="af1"/>
      </w:pPr>
      <w:r w:rsidRPr="00962101">
        <w:t>&lt;script&gt;</w:t>
      </w:r>
    </w:p>
    <w:p w:rsidR="00592300" w:rsidRPr="00962101" w:rsidRDefault="00592300" w:rsidP="00592300">
      <w:pPr>
        <w:pStyle w:val="af1"/>
      </w:pPr>
      <w:r w:rsidRPr="00962101">
        <w:t xml:space="preserve">  a = 5; // ошибка в IE8-! Правильно будет "var a = 5"</w:t>
      </w:r>
    </w:p>
    <w:p w:rsidR="00592300" w:rsidRPr="00962101" w:rsidRDefault="00592300" w:rsidP="00592300">
      <w:pPr>
        <w:pStyle w:val="af1"/>
      </w:pPr>
      <w:r w:rsidRPr="00962101">
        <w:t xml:space="preserve">  alert( a ); // никогда не сработает</w:t>
      </w:r>
    </w:p>
    <w:p w:rsidR="00592300" w:rsidRPr="00962101" w:rsidRDefault="00592300" w:rsidP="00592300">
      <w:pPr>
        <w:pStyle w:val="af1"/>
      </w:pPr>
      <w:r w:rsidRPr="00962101">
        <w:t>&lt;/script&gt;</w:t>
      </w:r>
    </w:p>
    <w:p w:rsidR="00592300" w:rsidRPr="00962101" w:rsidRDefault="00592300" w:rsidP="00592300">
      <w:pPr>
        <w:pStyle w:val="aa"/>
      </w:pPr>
      <w:r w:rsidRPr="00962101">
        <w:t>А если сделать через var, то всё будет хорошо.</w:t>
      </w:r>
    </w:p>
    <w:p w:rsidR="00592300" w:rsidRPr="00962101" w:rsidRDefault="00592300" w:rsidP="00592300">
      <w:pPr>
        <w:pStyle w:val="aa"/>
      </w:pPr>
      <w:r w:rsidRPr="00962101">
        <w:t>Это была реклама того, что надо везде ставить var.</w:t>
      </w:r>
    </w:p>
    <w:p w:rsidR="00592300" w:rsidRPr="00962101" w:rsidRDefault="00592300" w:rsidP="00592300">
      <w:pPr>
        <w:pStyle w:val="aa"/>
        <w:numPr>
          <w:ilvl w:val="0"/>
          <w:numId w:val="71"/>
        </w:numPr>
      </w:pPr>
      <w:r w:rsidRPr="00962101">
        <w:t>Ошибка при рекурсии через функцию-свойство window. Следующий код «умрет» в IE8-:</w:t>
      </w:r>
    </w:p>
    <w:p w:rsidR="00592300" w:rsidRPr="00962101" w:rsidRDefault="00592300" w:rsidP="00592300">
      <w:pPr>
        <w:pStyle w:val="af1"/>
      </w:pPr>
      <w:r w:rsidRPr="00962101">
        <w:t>&lt;script&gt;</w:t>
      </w:r>
    </w:p>
    <w:p w:rsidR="00592300" w:rsidRPr="00962101" w:rsidRDefault="00592300" w:rsidP="00592300">
      <w:pPr>
        <w:pStyle w:val="af1"/>
      </w:pPr>
      <w:r w:rsidRPr="00962101">
        <w:t xml:space="preserve">  // рекурсия через функцию, явно записанную в window</w:t>
      </w:r>
    </w:p>
    <w:p w:rsidR="00592300" w:rsidRPr="00962101" w:rsidRDefault="00592300" w:rsidP="00592300">
      <w:pPr>
        <w:pStyle w:val="af1"/>
      </w:pPr>
      <w:r w:rsidRPr="00962101">
        <w:t xml:space="preserve">  window.recurse = function(times) {</w:t>
      </w:r>
    </w:p>
    <w:p w:rsidR="00592300" w:rsidRPr="00962101" w:rsidRDefault="00592300" w:rsidP="00592300">
      <w:pPr>
        <w:pStyle w:val="af1"/>
      </w:pPr>
      <w:r w:rsidRPr="00962101">
        <w:t xml:space="preserve">    if (times !== 0) recurse(times - 1);</w:t>
      </w:r>
    </w:p>
    <w:p w:rsidR="00592300" w:rsidRPr="00962101" w:rsidRDefault="00592300" w:rsidP="00592300">
      <w:pPr>
        <w:pStyle w:val="af1"/>
      </w:pPr>
      <w:r w:rsidRPr="00962101">
        <w:t xml:space="preserve">  }</w:t>
      </w:r>
    </w:p>
    <w:p w:rsidR="00592300" w:rsidRPr="00962101" w:rsidRDefault="00592300" w:rsidP="00592300">
      <w:pPr>
        <w:pStyle w:val="af1"/>
      </w:pPr>
    </w:p>
    <w:p w:rsidR="00592300" w:rsidRPr="00962101" w:rsidRDefault="00592300" w:rsidP="00592300">
      <w:pPr>
        <w:pStyle w:val="af1"/>
      </w:pPr>
      <w:r w:rsidRPr="00962101">
        <w:t xml:space="preserve">  recurse(13);</w:t>
      </w:r>
    </w:p>
    <w:p w:rsidR="00592300" w:rsidRPr="00962101" w:rsidRDefault="00592300" w:rsidP="00592300">
      <w:pPr>
        <w:pStyle w:val="af1"/>
      </w:pPr>
      <w:r w:rsidRPr="00962101">
        <w:t>&lt;/script&gt;</w:t>
      </w:r>
    </w:p>
    <w:p w:rsidR="00592300" w:rsidRDefault="00592300" w:rsidP="00592300">
      <w:pPr>
        <w:pStyle w:val="aa"/>
      </w:pPr>
      <w:r w:rsidRPr="00962101">
        <w:t>Проблема здесь возникает из-за того, что функция напрямую присвоена в window.recurse = .... Ее не будет при обычном объявлении функции.</w:t>
      </w:r>
    </w:p>
    <w:p w:rsidR="00592300" w:rsidRDefault="00592300" w:rsidP="00592300">
      <w:pPr>
        <w:pStyle w:val="aa"/>
      </w:pPr>
      <w:r w:rsidRPr="00962101">
        <w:rPr>
          <w:b/>
          <w:bCs/>
        </w:rPr>
        <w:t>Этот пример выдаст ошибку только в настоящем IE8!</w:t>
      </w:r>
      <w:r w:rsidRPr="00962101">
        <w:t> Не IE9 в режиме эмуляции. Вообще, режим эмуляции позволяет отлавливать где-то 95% несовместимостей и проблем, а для оставшихся 5% вам нужен будет настоящий IE8 в виртуальной машине.</w:t>
      </w:r>
    </w:p>
    <w:p w:rsidR="00592300" w:rsidRPr="00962101" w:rsidRDefault="00592300" w:rsidP="00592300">
      <w:pPr>
        <w:pStyle w:val="aa"/>
      </w:pPr>
    </w:p>
    <w:p w:rsidR="00592300" w:rsidRPr="00962101" w:rsidRDefault="00592300" w:rsidP="00592300">
      <w:pPr>
        <w:pStyle w:val="aa"/>
        <w:rPr>
          <w:b/>
          <w:bCs/>
        </w:rPr>
      </w:pPr>
      <w:r w:rsidRPr="00A21F6A">
        <w:rPr>
          <w:b/>
          <w:bCs/>
        </w:rPr>
        <w:t>Итого</w:t>
      </w:r>
    </w:p>
    <w:p w:rsidR="00592300" w:rsidRPr="00962101" w:rsidRDefault="00592300" w:rsidP="00592300">
      <w:pPr>
        <w:pStyle w:val="aa"/>
      </w:pPr>
      <w:r w:rsidRPr="00962101">
        <w:t>В результате инициализации, к началу выполнения кода:</w:t>
      </w:r>
    </w:p>
    <w:p w:rsidR="00592300" w:rsidRPr="00962101" w:rsidRDefault="00592300" w:rsidP="00592300">
      <w:pPr>
        <w:pStyle w:val="aa"/>
        <w:numPr>
          <w:ilvl w:val="0"/>
          <w:numId w:val="72"/>
        </w:numPr>
      </w:pPr>
      <w:r w:rsidRPr="00962101">
        <w:t>Функции, объявленные как Function Declaration, создаются полностью и готовы к использованию.</w:t>
      </w:r>
    </w:p>
    <w:p w:rsidR="00592300" w:rsidRPr="00962101" w:rsidRDefault="00592300" w:rsidP="00592300">
      <w:pPr>
        <w:pStyle w:val="aa"/>
        <w:numPr>
          <w:ilvl w:val="0"/>
          <w:numId w:val="72"/>
        </w:numPr>
      </w:pPr>
      <w:r w:rsidRPr="00962101">
        <w:t>Переменные объявлены, но равны undefined. Присваивания выполнятся позже, когда выполнение дойдет до них.</w:t>
      </w:r>
    </w:p>
    <w:p w:rsidR="00592300" w:rsidRDefault="00592300" w:rsidP="00592300">
      <w:pPr>
        <w:pStyle w:val="3"/>
      </w:pPr>
      <w:r>
        <w:t>Задачи</w:t>
      </w:r>
    </w:p>
    <w:p w:rsidR="00592300" w:rsidRPr="00A21F6A" w:rsidRDefault="00592300" w:rsidP="00592300"/>
    <w:p w:rsidR="00592300" w:rsidRPr="00A21F6A" w:rsidRDefault="00592300" w:rsidP="00592300">
      <w:pPr>
        <w:pStyle w:val="aa"/>
        <w:rPr>
          <w:b/>
          <w:bCs/>
        </w:rPr>
      </w:pPr>
      <w:bookmarkStart w:id="271" w:name="window-и-переменная"/>
      <w:r w:rsidRPr="00A21F6A">
        <w:rPr>
          <w:b/>
          <w:bCs/>
        </w:rPr>
        <w:t>Window и переменная</w:t>
      </w:r>
      <w:bookmarkEnd w:id="271"/>
    </w:p>
    <w:p w:rsidR="00592300" w:rsidRPr="00A21F6A" w:rsidRDefault="00592300" w:rsidP="00592300">
      <w:pPr>
        <w:pStyle w:val="aa"/>
      </w:pPr>
      <w:r w:rsidRPr="00A21F6A">
        <w:t>Каков будет результат кода?</w:t>
      </w:r>
    </w:p>
    <w:p w:rsidR="00592300" w:rsidRPr="00A21F6A" w:rsidRDefault="00592300" w:rsidP="00592300">
      <w:pPr>
        <w:pStyle w:val="aa"/>
      </w:pPr>
      <w:r w:rsidRPr="00A21F6A">
        <w:t>if ("a" in window) {</w:t>
      </w:r>
    </w:p>
    <w:p w:rsidR="00592300" w:rsidRPr="00A21F6A" w:rsidRDefault="00592300" w:rsidP="00592300">
      <w:pPr>
        <w:pStyle w:val="aa"/>
      </w:pPr>
      <w:r w:rsidRPr="00A21F6A">
        <w:lastRenderedPageBreak/>
        <w:t xml:space="preserve">  var a = 1;</w:t>
      </w:r>
    </w:p>
    <w:p w:rsidR="00592300" w:rsidRPr="00A21F6A" w:rsidRDefault="00592300" w:rsidP="00592300">
      <w:pPr>
        <w:pStyle w:val="aa"/>
      </w:pPr>
      <w:r w:rsidRPr="00A21F6A">
        <w:t>}</w:t>
      </w:r>
    </w:p>
    <w:p w:rsidR="00592300" w:rsidRDefault="00592300" w:rsidP="00592300">
      <w:pPr>
        <w:pStyle w:val="aa"/>
      </w:pPr>
      <w:r w:rsidRPr="00A21F6A">
        <w:t>alert( a );</w:t>
      </w:r>
    </w:p>
    <w:p w:rsidR="00592300" w:rsidRDefault="00592300" w:rsidP="00592300">
      <w:pPr>
        <w:pStyle w:val="aa"/>
        <w:rPr>
          <w:b/>
          <w:bCs/>
        </w:rPr>
      </w:pPr>
      <w:bookmarkStart w:id="272" w:name="window-и-переменная-2"/>
    </w:p>
    <w:p w:rsidR="00592300" w:rsidRPr="00A21F6A" w:rsidRDefault="00592300" w:rsidP="00592300">
      <w:pPr>
        <w:pStyle w:val="aa"/>
      </w:pPr>
      <w:r w:rsidRPr="00A21F6A">
        <w:t>Ответ: 1.</w:t>
      </w:r>
    </w:p>
    <w:p w:rsidR="00592300" w:rsidRPr="00A21F6A" w:rsidRDefault="00592300" w:rsidP="00592300">
      <w:pPr>
        <w:pStyle w:val="aa"/>
      </w:pPr>
      <w:r w:rsidRPr="00A21F6A">
        <w:t>Посмотрим, почему.</w:t>
      </w:r>
    </w:p>
    <w:p w:rsidR="00592300" w:rsidRPr="00A21F6A" w:rsidRDefault="00592300" w:rsidP="00592300">
      <w:pPr>
        <w:pStyle w:val="aa"/>
      </w:pPr>
      <w:r w:rsidRPr="00A21F6A">
        <w:t>На стадии подготовки к выполнению, из var a создается window.a:</w:t>
      </w:r>
    </w:p>
    <w:p w:rsidR="00592300" w:rsidRPr="000D7183" w:rsidRDefault="00592300" w:rsidP="00592300">
      <w:pPr>
        <w:pStyle w:val="af1"/>
        <w:rPr>
          <w:rStyle w:val="af0"/>
        </w:rPr>
      </w:pPr>
      <w:r w:rsidRPr="000D7183">
        <w:rPr>
          <w:rStyle w:val="af0"/>
        </w:rPr>
        <w:t>// window = {a:undefined}</w:t>
      </w:r>
    </w:p>
    <w:p w:rsidR="00592300" w:rsidRPr="00A21F6A" w:rsidRDefault="00592300" w:rsidP="00592300">
      <w:pPr>
        <w:pStyle w:val="af1"/>
      </w:pPr>
    </w:p>
    <w:p w:rsidR="00592300" w:rsidRPr="00A21F6A" w:rsidRDefault="00592300" w:rsidP="00592300">
      <w:pPr>
        <w:pStyle w:val="af1"/>
      </w:pPr>
      <w:r w:rsidRPr="00A21F6A">
        <w:t>if ("a" in window) { // в if видно что window.a уже есть</w:t>
      </w:r>
    </w:p>
    <w:p w:rsidR="00592300" w:rsidRPr="00A21F6A" w:rsidRDefault="00592300" w:rsidP="00592300">
      <w:pPr>
        <w:pStyle w:val="af1"/>
      </w:pPr>
      <w:r w:rsidRPr="00A21F6A">
        <w:t xml:space="preserve">  var a = 1; // поэтому эта строка сработает</w:t>
      </w:r>
    </w:p>
    <w:p w:rsidR="00592300" w:rsidRPr="00A21F6A" w:rsidRDefault="00592300" w:rsidP="00592300">
      <w:pPr>
        <w:pStyle w:val="af1"/>
      </w:pPr>
      <w:r w:rsidRPr="00A21F6A">
        <w:t>}</w:t>
      </w:r>
    </w:p>
    <w:p w:rsidR="00592300" w:rsidRPr="00A21F6A" w:rsidRDefault="00592300" w:rsidP="00592300">
      <w:pPr>
        <w:pStyle w:val="af1"/>
      </w:pPr>
      <w:r w:rsidRPr="00A21F6A">
        <w:t>alert( a );</w:t>
      </w:r>
      <w:r>
        <w:t xml:space="preserve"> </w:t>
      </w:r>
      <w:r>
        <w:rPr>
          <w:lang w:val="en-US"/>
        </w:rPr>
        <w:t xml:space="preserve">// </w:t>
      </w:r>
      <w:r w:rsidRPr="00A21F6A">
        <w:t>В результате a становится 1.</w:t>
      </w:r>
    </w:p>
    <w:p w:rsidR="00592300" w:rsidRDefault="00592300" w:rsidP="00592300">
      <w:pPr>
        <w:pStyle w:val="aa"/>
        <w:rPr>
          <w:b/>
          <w:bCs/>
        </w:rPr>
      </w:pPr>
    </w:p>
    <w:p w:rsidR="00592300" w:rsidRPr="00A21F6A" w:rsidRDefault="00592300" w:rsidP="00592300">
      <w:pPr>
        <w:pStyle w:val="aa"/>
        <w:rPr>
          <w:b/>
          <w:bCs/>
        </w:rPr>
      </w:pPr>
      <w:r w:rsidRPr="00A21F6A">
        <w:rPr>
          <w:b/>
          <w:bCs/>
        </w:rPr>
        <w:t>Window и переменная 2</w:t>
      </w:r>
      <w:bookmarkEnd w:id="272"/>
    </w:p>
    <w:p w:rsidR="00592300" w:rsidRPr="00A21F6A" w:rsidRDefault="00592300" w:rsidP="00592300">
      <w:pPr>
        <w:pStyle w:val="aa"/>
      </w:pPr>
      <w:r w:rsidRPr="00A21F6A">
        <w:t>Каков будет результат (перед a нет var)?</w:t>
      </w:r>
    </w:p>
    <w:p w:rsidR="00592300" w:rsidRPr="00A21F6A" w:rsidRDefault="00592300" w:rsidP="00592300">
      <w:pPr>
        <w:pStyle w:val="af1"/>
      </w:pPr>
      <w:r w:rsidRPr="00A21F6A">
        <w:t>if ("a" in window) {</w:t>
      </w:r>
    </w:p>
    <w:p w:rsidR="00592300" w:rsidRPr="00A21F6A" w:rsidRDefault="00592300" w:rsidP="00592300">
      <w:pPr>
        <w:pStyle w:val="af1"/>
      </w:pPr>
      <w:r w:rsidRPr="00A21F6A">
        <w:t xml:space="preserve">  a = 1;</w:t>
      </w:r>
    </w:p>
    <w:p w:rsidR="00592300" w:rsidRPr="00A21F6A" w:rsidRDefault="00592300" w:rsidP="00592300">
      <w:pPr>
        <w:pStyle w:val="af1"/>
      </w:pPr>
      <w:r w:rsidRPr="00A21F6A">
        <w:t>}</w:t>
      </w:r>
    </w:p>
    <w:p w:rsidR="00592300" w:rsidRPr="00A21F6A" w:rsidRDefault="00592300" w:rsidP="00592300">
      <w:pPr>
        <w:pStyle w:val="af1"/>
      </w:pPr>
      <w:r w:rsidRPr="00A21F6A">
        <w:t>alert( a );</w:t>
      </w:r>
    </w:p>
    <w:p w:rsidR="00592300" w:rsidRDefault="00592300" w:rsidP="00592300">
      <w:pPr>
        <w:pStyle w:val="aa"/>
        <w:rPr>
          <w:b/>
          <w:bCs/>
        </w:rPr>
      </w:pPr>
      <w:bookmarkStart w:id="273" w:name="window-и-переменная-3"/>
    </w:p>
    <w:p w:rsidR="00592300" w:rsidRPr="003B2427" w:rsidRDefault="00592300" w:rsidP="00592300">
      <w:pPr>
        <w:pStyle w:val="aa"/>
      </w:pPr>
      <w:r w:rsidRPr="003B2427">
        <w:t xml:space="preserve">Ответ: ошибка. </w:t>
      </w:r>
      <w:r>
        <w:t xml:space="preserve"> </w:t>
      </w:r>
      <w:r w:rsidRPr="003B2427">
        <w:t>// &lt;-- error!</w:t>
      </w:r>
    </w:p>
    <w:p w:rsidR="00592300" w:rsidRPr="003B2427" w:rsidRDefault="00592300" w:rsidP="00592300">
      <w:pPr>
        <w:pStyle w:val="aa"/>
      </w:pPr>
      <w:r w:rsidRPr="003B2427">
        <w:t>Переменной a нет, так что условие "a" in window не выполнится. В результате на последней строчке – обращение к неопределенной переменной.</w:t>
      </w:r>
    </w:p>
    <w:p w:rsidR="00592300" w:rsidRDefault="00592300" w:rsidP="00592300">
      <w:pPr>
        <w:pStyle w:val="aa"/>
        <w:rPr>
          <w:b/>
          <w:bCs/>
        </w:rPr>
      </w:pPr>
    </w:p>
    <w:p w:rsidR="00592300" w:rsidRPr="00A21F6A" w:rsidRDefault="00592300" w:rsidP="00592300">
      <w:pPr>
        <w:pStyle w:val="aa"/>
        <w:rPr>
          <w:b/>
          <w:bCs/>
        </w:rPr>
      </w:pPr>
      <w:r w:rsidRPr="00A21F6A">
        <w:rPr>
          <w:b/>
          <w:bCs/>
        </w:rPr>
        <w:t>Window и переменная 3</w:t>
      </w:r>
      <w:bookmarkEnd w:id="273"/>
    </w:p>
    <w:p w:rsidR="00592300" w:rsidRPr="00A21F6A" w:rsidRDefault="00592300" w:rsidP="00592300">
      <w:pPr>
        <w:pStyle w:val="aa"/>
      </w:pPr>
      <w:r w:rsidRPr="00A21F6A">
        <w:t>Каков будет результат (перед a нет var, а ниже есть)?</w:t>
      </w:r>
    </w:p>
    <w:p w:rsidR="00592300" w:rsidRPr="00A21F6A" w:rsidRDefault="00592300" w:rsidP="00592300">
      <w:pPr>
        <w:pStyle w:val="af1"/>
      </w:pPr>
      <w:r w:rsidRPr="00A21F6A">
        <w:t>if ("a" in window) {</w:t>
      </w:r>
    </w:p>
    <w:p w:rsidR="00592300" w:rsidRPr="00A21F6A" w:rsidRDefault="00592300" w:rsidP="00592300">
      <w:pPr>
        <w:pStyle w:val="af1"/>
      </w:pPr>
      <w:r w:rsidRPr="00A21F6A">
        <w:t xml:space="preserve">  a = 1;</w:t>
      </w:r>
    </w:p>
    <w:p w:rsidR="00592300" w:rsidRPr="00A21F6A" w:rsidRDefault="00592300" w:rsidP="00592300">
      <w:pPr>
        <w:pStyle w:val="af1"/>
      </w:pPr>
      <w:r w:rsidRPr="00A21F6A">
        <w:t>}</w:t>
      </w:r>
    </w:p>
    <w:p w:rsidR="00592300" w:rsidRPr="00A21F6A" w:rsidRDefault="00592300" w:rsidP="00592300">
      <w:pPr>
        <w:pStyle w:val="af1"/>
      </w:pPr>
      <w:r w:rsidRPr="00A21F6A">
        <w:t>var a;</w:t>
      </w:r>
    </w:p>
    <w:p w:rsidR="00592300" w:rsidRPr="00A21F6A" w:rsidRDefault="00592300" w:rsidP="00592300">
      <w:pPr>
        <w:pStyle w:val="af1"/>
      </w:pPr>
    </w:p>
    <w:p w:rsidR="00592300" w:rsidRPr="00A21F6A" w:rsidRDefault="00592300" w:rsidP="00592300">
      <w:pPr>
        <w:pStyle w:val="af1"/>
      </w:pPr>
      <w:r w:rsidRPr="00A21F6A">
        <w:t>alert( a );</w:t>
      </w:r>
    </w:p>
    <w:p w:rsidR="00592300" w:rsidRDefault="00592300" w:rsidP="00592300">
      <w:pPr>
        <w:pStyle w:val="aa"/>
      </w:pPr>
    </w:p>
    <w:p w:rsidR="00592300" w:rsidRPr="003B2427" w:rsidRDefault="00592300" w:rsidP="00592300">
      <w:pPr>
        <w:pStyle w:val="aa"/>
      </w:pPr>
      <w:r w:rsidRPr="003B2427">
        <w:t>Ответ: 1.</w:t>
      </w:r>
    </w:p>
    <w:p w:rsidR="00592300" w:rsidRPr="003B2427" w:rsidRDefault="00592300" w:rsidP="00592300">
      <w:pPr>
        <w:pStyle w:val="aa"/>
      </w:pPr>
      <w:r w:rsidRPr="003B2427">
        <w:t>Переменная a создается до начала выполнения кода, так что условие "a" in windowвыполнится и сработает a = 1.</w:t>
      </w:r>
    </w:p>
    <w:p w:rsidR="00592300" w:rsidRDefault="00592300" w:rsidP="00592300">
      <w:pPr>
        <w:pStyle w:val="aa"/>
      </w:pPr>
    </w:p>
    <w:p w:rsidR="005E70BC" w:rsidRPr="005E70BC" w:rsidRDefault="005E70BC" w:rsidP="008735FE">
      <w:pPr>
        <w:pStyle w:val="2"/>
        <w:rPr>
          <w:noProof/>
        </w:rPr>
      </w:pPr>
      <w:r w:rsidRPr="005E70BC">
        <w:t>Лексическое окружение</w:t>
      </w:r>
      <w:bookmarkEnd w:id="269"/>
    </w:p>
    <w:p w:rsidR="005E70BC" w:rsidRPr="005E70BC" w:rsidRDefault="005E70BC" w:rsidP="005E70BC">
      <w:pPr>
        <w:pStyle w:val="aa"/>
      </w:pPr>
      <w:r w:rsidRPr="005E70BC">
        <w:t>Все переменные внутри функции – это свойства специального внутреннего объекта </w:t>
      </w:r>
      <w:r w:rsidRPr="00A47EDF">
        <w:rPr>
          <w:rStyle w:val="af0"/>
        </w:rPr>
        <w:t>LexicalEnvironment</w:t>
      </w:r>
      <w:r w:rsidRPr="005E70BC">
        <w:t>, который создаётся при её запуске.</w:t>
      </w:r>
    </w:p>
    <w:p w:rsidR="005E70BC" w:rsidRPr="005E70BC" w:rsidRDefault="005E70BC" w:rsidP="005E70BC">
      <w:pPr>
        <w:pStyle w:val="aa"/>
      </w:pPr>
      <w:r w:rsidRPr="005E70BC">
        <w:t>Мы будем называть этот объект «лексическое окружение» или просто «объект переменных».</w:t>
      </w:r>
    </w:p>
    <w:p w:rsidR="005E70BC" w:rsidRPr="005E70BC" w:rsidRDefault="005E70BC" w:rsidP="005E70BC">
      <w:pPr>
        <w:pStyle w:val="aa"/>
      </w:pPr>
      <w:r w:rsidRPr="005E70BC">
        <w:t>При запуске функция создает объект LexicalEnvironment, записывает туда аргументы, функции и переменные. Процесс инициализации выполняется в том же порядке, что и для глобального объекта, который, вообще говоря, является частным случаем лексического окружения.</w:t>
      </w:r>
    </w:p>
    <w:p w:rsidR="005E70BC" w:rsidRPr="005E70BC" w:rsidRDefault="005E70BC" w:rsidP="005E70BC">
      <w:pPr>
        <w:pStyle w:val="aa"/>
      </w:pPr>
      <w:r w:rsidRPr="005E70BC">
        <w:t>В отличие от window, объект LexicalEnvironment является внутренним, он скрыт от прямого доступа.</w:t>
      </w:r>
    </w:p>
    <w:p w:rsidR="00C030B4" w:rsidRDefault="00C030B4" w:rsidP="00C030B4">
      <w:pPr>
        <w:pStyle w:val="aa"/>
      </w:pPr>
      <w:bookmarkStart w:id="274" w:name="пример"/>
    </w:p>
    <w:p w:rsidR="00C030B4" w:rsidRPr="00C030B4" w:rsidRDefault="00C030B4" w:rsidP="00C030B4">
      <w:pPr>
        <w:pStyle w:val="aa"/>
        <w:rPr>
          <w:b/>
        </w:rPr>
      </w:pPr>
      <w:r w:rsidRPr="00C030B4">
        <w:rPr>
          <w:b/>
        </w:rPr>
        <w:t>Пример</w:t>
      </w:r>
      <w:bookmarkEnd w:id="274"/>
    </w:p>
    <w:p w:rsidR="00C030B4" w:rsidRPr="00C030B4" w:rsidRDefault="00C030B4" w:rsidP="00C030B4">
      <w:pPr>
        <w:pStyle w:val="aa"/>
      </w:pPr>
      <w:r w:rsidRPr="00C030B4">
        <w:t>Посмотрим пример, чтобы лучше понимать, как это работает:</w:t>
      </w:r>
    </w:p>
    <w:p w:rsidR="00C030B4" w:rsidRPr="00C030B4" w:rsidRDefault="00C030B4" w:rsidP="00C030B4">
      <w:pPr>
        <w:pStyle w:val="af1"/>
      </w:pPr>
      <w:r w:rsidRPr="00C030B4">
        <w:t>function sayHi(</w:t>
      </w:r>
      <w:r w:rsidRPr="00C030B4">
        <w:rPr>
          <w:color w:val="E36C0A" w:themeColor="accent6" w:themeShade="BF"/>
        </w:rPr>
        <w:t>name</w:t>
      </w:r>
      <w:r w:rsidRPr="00C030B4">
        <w:t>) {</w:t>
      </w:r>
    </w:p>
    <w:p w:rsidR="00C030B4" w:rsidRPr="00C030B4" w:rsidRDefault="00C030B4" w:rsidP="00C030B4">
      <w:pPr>
        <w:pStyle w:val="af1"/>
      </w:pPr>
      <w:r w:rsidRPr="00C030B4">
        <w:t xml:space="preserve">  var </w:t>
      </w:r>
      <w:r w:rsidRPr="00C030B4">
        <w:rPr>
          <w:color w:val="7030A0"/>
        </w:rPr>
        <w:t xml:space="preserve">phrase </w:t>
      </w:r>
      <w:r w:rsidRPr="00C030B4">
        <w:t xml:space="preserve">= "Привет, " + </w:t>
      </w:r>
      <w:r w:rsidRPr="00C030B4">
        <w:rPr>
          <w:color w:val="E36C0A" w:themeColor="accent6" w:themeShade="BF"/>
        </w:rPr>
        <w:t>name</w:t>
      </w:r>
      <w:r w:rsidRPr="00C030B4">
        <w:t>;</w:t>
      </w:r>
    </w:p>
    <w:p w:rsidR="00C030B4" w:rsidRPr="00C030B4" w:rsidRDefault="00C030B4" w:rsidP="00C030B4">
      <w:pPr>
        <w:pStyle w:val="af1"/>
      </w:pPr>
      <w:r w:rsidRPr="00C030B4">
        <w:t xml:space="preserve">  alert( </w:t>
      </w:r>
      <w:r w:rsidRPr="00C030B4">
        <w:rPr>
          <w:color w:val="7030A0"/>
        </w:rPr>
        <w:t xml:space="preserve">phrase </w:t>
      </w:r>
      <w:r w:rsidRPr="00C030B4">
        <w:t>);</w:t>
      </w:r>
    </w:p>
    <w:p w:rsidR="00C030B4" w:rsidRPr="00C030B4" w:rsidRDefault="00C030B4" w:rsidP="00C030B4">
      <w:pPr>
        <w:pStyle w:val="af1"/>
      </w:pPr>
      <w:r w:rsidRPr="00C030B4">
        <w:t>}</w:t>
      </w:r>
    </w:p>
    <w:p w:rsidR="00C030B4" w:rsidRPr="00C030B4" w:rsidRDefault="00C030B4" w:rsidP="00C030B4">
      <w:pPr>
        <w:pStyle w:val="af1"/>
      </w:pPr>
    </w:p>
    <w:p w:rsidR="00C030B4" w:rsidRPr="00C030B4" w:rsidRDefault="00C030B4" w:rsidP="00C030B4">
      <w:pPr>
        <w:pStyle w:val="af1"/>
      </w:pPr>
      <w:r w:rsidRPr="00C030B4">
        <w:t>sayHi('Вася');</w:t>
      </w:r>
    </w:p>
    <w:p w:rsidR="00C030B4" w:rsidRPr="00C030B4" w:rsidRDefault="00C030B4" w:rsidP="00C030B4">
      <w:pPr>
        <w:pStyle w:val="aa"/>
      </w:pPr>
      <w:r w:rsidRPr="00C030B4">
        <w:t>При вызове функции:</w:t>
      </w:r>
    </w:p>
    <w:p w:rsidR="00C030B4" w:rsidRPr="00C030B4" w:rsidRDefault="00C030B4" w:rsidP="00DA7B0A">
      <w:pPr>
        <w:pStyle w:val="aa"/>
        <w:numPr>
          <w:ilvl w:val="0"/>
          <w:numId w:val="88"/>
        </w:numPr>
      </w:pPr>
      <w:r w:rsidRPr="00C030B4">
        <w:t>До выполнения первой строчки её кода, на стадии инициализации, интерпретатор создает пустой объект LexicalEnvironment и заполняет его.</w:t>
      </w:r>
    </w:p>
    <w:p w:rsidR="00C030B4" w:rsidRPr="00C030B4" w:rsidRDefault="00C030B4" w:rsidP="00C030B4">
      <w:pPr>
        <w:pStyle w:val="aa"/>
      </w:pPr>
      <w:r w:rsidRPr="00C030B4">
        <w:t>В данном случае туда попадает аргумент </w:t>
      </w:r>
      <w:r w:rsidRPr="00C030B4">
        <w:rPr>
          <w:color w:val="E36C0A" w:themeColor="accent6" w:themeShade="BF"/>
        </w:rPr>
        <w:t>name </w:t>
      </w:r>
      <w:r w:rsidRPr="00C030B4">
        <w:t>и единственная переменная phrase:</w:t>
      </w:r>
    </w:p>
    <w:p w:rsidR="00C030B4" w:rsidRPr="00C030B4" w:rsidRDefault="00C030B4" w:rsidP="00C030B4">
      <w:pPr>
        <w:pStyle w:val="af1"/>
      </w:pPr>
      <w:r w:rsidRPr="00C030B4">
        <w:t>function sayHi(</w:t>
      </w:r>
      <w:r w:rsidRPr="001953FA">
        <w:rPr>
          <w:color w:val="E36C0A" w:themeColor="accent6" w:themeShade="BF"/>
        </w:rPr>
        <w:t>name</w:t>
      </w:r>
      <w:r w:rsidRPr="00C030B4">
        <w:t>) {</w:t>
      </w:r>
    </w:p>
    <w:p w:rsidR="00C030B4" w:rsidRPr="00C030B4" w:rsidRDefault="00C030B4" w:rsidP="00C030B4">
      <w:pPr>
        <w:pStyle w:val="af1"/>
      </w:pPr>
      <w:r w:rsidRPr="00C030B4">
        <w:t xml:space="preserve">  // LexicalEnvironment = { </w:t>
      </w:r>
      <w:r w:rsidRPr="00AF27A9">
        <w:rPr>
          <w:color w:val="E36C0A" w:themeColor="accent6" w:themeShade="BF"/>
        </w:rPr>
        <w:t>name</w:t>
      </w:r>
      <w:r w:rsidRPr="00C030B4">
        <w:t xml:space="preserve">: 'Вася', </w:t>
      </w:r>
      <w:r w:rsidRPr="00AF27A9">
        <w:rPr>
          <w:color w:val="7030A0"/>
        </w:rPr>
        <w:t>phrase</w:t>
      </w:r>
      <w:r w:rsidRPr="00C030B4">
        <w:t>: undefined }</w:t>
      </w:r>
    </w:p>
    <w:p w:rsidR="00C030B4" w:rsidRPr="00C030B4" w:rsidRDefault="00C030B4" w:rsidP="00C030B4">
      <w:pPr>
        <w:pStyle w:val="af1"/>
      </w:pPr>
      <w:r w:rsidRPr="00C030B4">
        <w:t xml:space="preserve">  var </w:t>
      </w:r>
      <w:r w:rsidRPr="001953FA">
        <w:rPr>
          <w:color w:val="7030A0"/>
        </w:rPr>
        <w:t xml:space="preserve">phrase </w:t>
      </w:r>
      <w:r w:rsidRPr="00C030B4">
        <w:t>= "Привет, " + name;</w:t>
      </w:r>
    </w:p>
    <w:p w:rsidR="00C030B4" w:rsidRPr="00C030B4" w:rsidRDefault="00C030B4" w:rsidP="00C030B4">
      <w:pPr>
        <w:pStyle w:val="af1"/>
      </w:pPr>
      <w:r w:rsidRPr="00C030B4">
        <w:t xml:space="preserve">  alert( phrase );</w:t>
      </w:r>
    </w:p>
    <w:p w:rsidR="00C030B4" w:rsidRPr="00C030B4" w:rsidRDefault="00C030B4" w:rsidP="00C030B4">
      <w:pPr>
        <w:pStyle w:val="af1"/>
      </w:pPr>
      <w:r w:rsidRPr="00C030B4">
        <w:t>}</w:t>
      </w:r>
    </w:p>
    <w:p w:rsidR="00C030B4" w:rsidRPr="00C030B4" w:rsidRDefault="00C030B4" w:rsidP="00C030B4">
      <w:pPr>
        <w:pStyle w:val="af1"/>
      </w:pPr>
    </w:p>
    <w:p w:rsidR="00C030B4" w:rsidRPr="00C030B4" w:rsidRDefault="00C030B4" w:rsidP="00C030B4">
      <w:pPr>
        <w:pStyle w:val="af1"/>
      </w:pPr>
      <w:r w:rsidRPr="00C030B4">
        <w:t>sayHi('Вася');</w:t>
      </w:r>
    </w:p>
    <w:p w:rsidR="00C030B4" w:rsidRPr="00C030B4" w:rsidRDefault="00C030B4" w:rsidP="00DA7B0A">
      <w:pPr>
        <w:pStyle w:val="aa"/>
        <w:numPr>
          <w:ilvl w:val="0"/>
          <w:numId w:val="88"/>
        </w:numPr>
      </w:pPr>
      <w:r w:rsidRPr="00C030B4">
        <w:t>Функция выполняется.</w:t>
      </w:r>
    </w:p>
    <w:p w:rsidR="00C030B4" w:rsidRPr="00C030B4" w:rsidRDefault="00C030B4" w:rsidP="00C030B4">
      <w:pPr>
        <w:pStyle w:val="aa"/>
      </w:pPr>
      <w:r w:rsidRPr="00C030B4">
        <w:t>Во время выполнения происходит присвоение локальной переменной phrase, то есть, другими словами, присвоение свойству LexicalEnvironment.phrase нового значения:</w:t>
      </w:r>
    </w:p>
    <w:p w:rsidR="00C030B4" w:rsidRPr="00C030B4" w:rsidRDefault="00C030B4" w:rsidP="001953FA">
      <w:pPr>
        <w:pStyle w:val="af1"/>
      </w:pPr>
      <w:r w:rsidRPr="00C030B4">
        <w:t>function sayHi(</w:t>
      </w:r>
      <w:r w:rsidRPr="001953FA">
        <w:rPr>
          <w:color w:val="E36C0A" w:themeColor="accent6" w:themeShade="BF"/>
        </w:rPr>
        <w:t>name</w:t>
      </w:r>
      <w:r w:rsidRPr="00C030B4">
        <w:t>) {</w:t>
      </w:r>
    </w:p>
    <w:p w:rsidR="00C030B4" w:rsidRPr="00C030B4" w:rsidRDefault="00C030B4" w:rsidP="001953FA">
      <w:pPr>
        <w:pStyle w:val="af1"/>
      </w:pPr>
      <w:r w:rsidRPr="00C030B4">
        <w:t xml:space="preserve">  // LexicalEnvironment = { </w:t>
      </w:r>
      <w:r w:rsidRPr="001953FA">
        <w:rPr>
          <w:color w:val="E36C0A" w:themeColor="accent6" w:themeShade="BF"/>
        </w:rPr>
        <w:t>name</w:t>
      </w:r>
      <w:r w:rsidRPr="00C030B4">
        <w:t xml:space="preserve">: 'Вася', </w:t>
      </w:r>
      <w:r w:rsidRPr="001953FA">
        <w:rPr>
          <w:color w:val="7030A0"/>
        </w:rPr>
        <w:t>phrase</w:t>
      </w:r>
      <w:r w:rsidRPr="00C030B4">
        <w:t>: undefined }</w:t>
      </w:r>
    </w:p>
    <w:p w:rsidR="00C030B4" w:rsidRPr="00C030B4" w:rsidRDefault="00C030B4" w:rsidP="001953FA">
      <w:pPr>
        <w:pStyle w:val="af1"/>
      </w:pPr>
      <w:r w:rsidRPr="00C030B4">
        <w:t xml:space="preserve">  var phrase = "Привет, " + </w:t>
      </w:r>
      <w:r w:rsidRPr="001953FA">
        <w:rPr>
          <w:color w:val="E36C0A" w:themeColor="accent6" w:themeShade="BF"/>
        </w:rPr>
        <w:t>name</w:t>
      </w:r>
      <w:r w:rsidRPr="00C030B4">
        <w:t>;</w:t>
      </w:r>
    </w:p>
    <w:p w:rsidR="00C030B4" w:rsidRPr="00C030B4" w:rsidRDefault="00C030B4" w:rsidP="001953FA">
      <w:pPr>
        <w:pStyle w:val="af1"/>
      </w:pPr>
    </w:p>
    <w:p w:rsidR="00C030B4" w:rsidRPr="00C030B4" w:rsidRDefault="00C030B4" w:rsidP="001953FA">
      <w:pPr>
        <w:pStyle w:val="af1"/>
      </w:pPr>
      <w:r w:rsidRPr="00C030B4">
        <w:t xml:space="preserve">  // LexicalEnvironment = { </w:t>
      </w:r>
      <w:r w:rsidRPr="001953FA">
        <w:rPr>
          <w:color w:val="E36C0A" w:themeColor="accent6" w:themeShade="BF"/>
        </w:rPr>
        <w:t>name</w:t>
      </w:r>
      <w:r w:rsidRPr="00C030B4">
        <w:t xml:space="preserve">: 'Вася', </w:t>
      </w:r>
      <w:r w:rsidRPr="001953FA">
        <w:rPr>
          <w:color w:val="7030A0"/>
        </w:rPr>
        <w:t>phrase</w:t>
      </w:r>
      <w:r w:rsidRPr="00C030B4">
        <w:t>: 'Привет, Вася'}</w:t>
      </w:r>
    </w:p>
    <w:p w:rsidR="00C030B4" w:rsidRPr="00C030B4" w:rsidRDefault="00C030B4" w:rsidP="001953FA">
      <w:pPr>
        <w:pStyle w:val="af1"/>
      </w:pPr>
      <w:r w:rsidRPr="00C030B4">
        <w:t xml:space="preserve">  alert( phrase );</w:t>
      </w:r>
    </w:p>
    <w:p w:rsidR="00C030B4" w:rsidRPr="00C030B4" w:rsidRDefault="00C030B4" w:rsidP="001953FA">
      <w:pPr>
        <w:pStyle w:val="af1"/>
      </w:pPr>
      <w:r w:rsidRPr="00C030B4">
        <w:lastRenderedPageBreak/>
        <w:t>}</w:t>
      </w:r>
    </w:p>
    <w:p w:rsidR="00C030B4" w:rsidRPr="00C030B4" w:rsidRDefault="00C030B4" w:rsidP="001953FA">
      <w:pPr>
        <w:pStyle w:val="af1"/>
      </w:pPr>
    </w:p>
    <w:p w:rsidR="00C030B4" w:rsidRPr="00C030B4" w:rsidRDefault="00C030B4" w:rsidP="001953FA">
      <w:pPr>
        <w:pStyle w:val="af1"/>
      </w:pPr>
      <w:r w:rsidRPr="00C030B4">
        <w:t>sayHi('Вася');</w:t>
      </w:r>
    </w:p>
    <w:p w:rsidR="00C030B4" w:rsidRDefault="00C030B4" w:rsidP="00DA7B0A">
      <w:pPr>
        <w:pStyle w:val="aa"/>
        <w:numPr>
          <w:ilvl w:val="0"/>
          <w:numId w:val="88"/>
        </w:numPr>
      </w:pPr>
      <w:r w:rsidRPr="00C030B4">
        <w:t xml:space="preserve">В конце выполнения функции объект с переменными </w:t>
      </w:r>
      <w:r w:rsidRPr="001A6E75">
        <w:rPr>
          <w:rStyle w:val="af0"/>
        </w:rPr>
        <w:t>обычно выбрасывается и память очищается</w:t>
      </w:r>
      <w:r w:rsidRPr="00C030B4">
        <w:t>. В примерах выше так и происходит. Через некоторое время мы рассмотрим более сложные ситуации, при которых объект с переменными сохраняется и после завершения функции.</w:t>
      </w:r>
    </w:p>
    <w:p w:rsidR="00C030B4" w:rsidRPr="00C030B4" w:rsidRDefault="00C030B4" w:rsidP="001A6E75">
      <w:pPr>
        <w:pStyle w:val="3"/>
        <w:rPr>
          <w:noProof/>
        </w:rPr>
      </w:pPr>
      <w:r w:rsidRPr="00C030B4">
        <w:rPr>
          <w:noProof/>
        </w:rPr>
        <w:t>Тонкости спецификации</w:t>
      </w:r>
    </w:p>
    <w:p w:rsidR="00C030B4" w:rsidRPr="00C030B4" w:rsidRDefault="00C030B4" w:rsidP="00C030B4">
      <w:pPr>
        <w:pStyle w:val="aa"/>
      </w:pPr>
      <w:r w:rsidRPr="00C030B4">
        <w:t>Если почитать спецификацию ECMA-262, то мы увидим, что речь идёт о двух объектах: VariableEnvironment и LexicalEnvironment.</w:t>
      </w:r>
    </w:p>
    <w:p w:rsidR="00C030B4" w:rsidRPr="00C030B4" w:rsidRDefault="00C030B4" w:rsidP="00C030B4">
      <w:pPr>
        <w:pStyle w:val="aa"/>
      </w:pPr>
      <w:r w:rsidRPr="00C030B4">
        <w:t>Но там же замечено, что в реализациях эти два объекта могут быть объединены. Так что мы избегаем лишних деталей и используем везде термин LexicalEnvironment, это достаточно точно позволяет описать происходящее.</w:t>
      </w:r>
    </w:p>
    <w:p w:rsidR="00C030B4" w:rsidRPr="00C030B4" w:rsidRDefault="00C030B4" w:rsidP="00C030B4">
      <w:pPr>
        <w:pStyle w:val="aa"/>
      </w:pPr>
      <w:r w:rsidRPr="00C030B4">
        <w:t>Более формальное описание находится в спецификации ECMA-262, секции 10.2-10.5 и 13.</w:t>
      </w:r>
    </w:p>
    <w:p w:rsidR="0093671C" w:rsidRPr="0093671C" w:rsidRDefault="0093671C" w:rsidP="0093671C">
      <w:pPr>
        <w:pStyle w:val="3"/>
      </w:pPr>
      <w:bookmarkStart w:id="275" w:name="доступ-ко-внешним-переменным"/>
      <w:r w:rsidRPr="0093671C">
        <w:t>До</w:t>
      </w:r>
      <w:hyperlink r:id="rId220" w:anchor="доступ-ко-внешним-переменным" w:history="1">
        <w:r w:rsidRPr="0093671C">
          <w:rPr>
            <w:rStyle w:val="a9"/>
            <w:color w:val="000000" w:themeColor="text1"/>
            <w:u w:val="none"/>
          </w:rPr>
          <w:t>ступ ко внешним переменным</w:t>
        </w:r>
      </w:hyperlink>
      <w:bookmarkEnd w:id="275"/>
    </w:p>
    <w:p w:rsidR="0093671C" w:rsidRPr="0093671C" w:rsidRDefault="0093671C" w:rsidP="0093671C">
      <w:pPr>
        <w:pStyle w:val="aa"/>
      </w:pPr>
      <w:r w:rsidRPr="0093671C">
        <w:t>Из функции мы можем обратиться не только к локальной переменной, но и к внешней:</w:t>
      </w:r>
    </w:p>
    <w:p w:rsidR="0093671C" w:rsidRPr="0093671C" w:rsidRDefault="0093671C" w:rsidP="0093671C">
      <w:pPr>
        <w:pStyle w:val="af1"/>
      </w:pPr>
      <w:r w:rsidRPr="0093671C">
        <w:t xml:space="preserve">var </w:t>
      </w:r>
      <w:r w:rsidRPr="0093671C">
        <w:rPr>
          <w:color w:val="7030A0"/>
        </w:rPr>
        <w:t xml:space="preserve">userName </w:t>
      </w:r>
      <w:r w:rsidRPr="0093671C">
        <w:t>= "Вася";</w:t>
      </w:r>
    </w:p>
    <w:p w:rsidR="0093671C" w:rsidRPr="0093671C" w:rsidRDefault="0093671C" w:rsidP="0093671C">
      <w:pPr>
        <w:pStyle w:val="af1"/>
      </w:pPr>
    </w:p>
    <w:p w:rsidR="0093671C" w:rsidRPr="0093671C" w:rsidRDefault="0093671C" w:rsidP="0093671C">
      <w:pPr>
        <w:pStyle w:val="af1"/>
      </w:pPr>
      <w:r w:rsidRPr="0093671C">
        <w:t>function sayHi() {</w:t>
      </w:r>
    </w:p>
    <w:p w:rsidR="0093671C" w:rsidRPr="0093671C" w:rsidRDefault="0093671C" w:rsidP="0093671C">
      <w:pPr>
        <w:pStyle w:val="af1"/>
      </w:pPr>
      <w:r w:rsidRPr="0093671C">
        <w:t xml:space="preserve">  alert( </w:t>
      </w:r>
      <w:r w:rsidRPr="0093671C">
        <w:rPr>
          <w:color w:val="7030A0"/>
        </w:rPr>
        <w:t xml:space="preserve">userName </w:t>
      </w:r>
      <w:r w:rsidRPr="0093671C">
        <w:t>); // "Вася"</w:t>
      </w:r>
    </w:p>
    <w:p w:rsidR="0093671C" w:rsidRPr="0093671C" w:rsidRDefault="0093671C" w:rsidP="0093671C">
      <w:pPr>
        <w:pStyle w:val="af1"/>
      </w:pPr>
      <w:r w:rsidRPr="0093671C">
        <w:t>}</w:t>
      </w:r>
    </w:p>
    <w:p w:rsidR="0093671C" w:rsidRDefault="0093671C" w:rsidP="0093671C">
      <w:pPr>
        <w:pStyle w:val="aa"/>
        <w:rPr>
          <w:b/>
          <w:bCs/>
        </w:rPr>
      </w:pPr>
    </w:p>
    <w:p w:rsidR="0093671C" w:rsidRPr="0093671C" w:rsidRDefault="0093671C" w:rsidP="0093671C">
      <w:pPr>
        <w:pStyle w:val="aa"/>
      </w:pPr>
      <w:r w:rsidRPr="0093671C">
        <w:rPr>
          <w:b/>
          <w:bCs/>
        </w:rPr>
        <w:t>Интерпретатор, при доступе к переменной, сначала пытается найти переменную в текущем LexicalEnvironment, а затем, если её нет – ищет во внешнем объекте переменных. В данном случае им является window.</w:t>
      </w:r>
    </w:p>
    <w:p w:rsidR="0093671C" w:rsidRPr="0093671C" w:rsidRDefault="0093671C" w:rsidP="0093671C">
      <w:pPr>
        <w:pStyle w:val="aa"/>
      </w:pPr>
      <w:r w:rsidRPr="0093671C">
        <w:t>Такой порядок поиска возможен благодаря тому, что ссылка на внешний объект переменных хранится в специальном внутреннем свойстве функции, которое называется [[Scope]]. Это свойство закрыто от прямого доступа, но знание о нём очень важно для понимания того, как работает JavaScript.</w:t>
      </w:r>
    </w:p>
    <w:p w:rsidR="0093671C" w:rsidRPr="0093671C" w:rsidRDefault="0093671C" w:rsidP="0093671C">
      <w:pPr>
        <w:pStyle w:val="aa"/>
      </w:pPr>
      <w:r w:rsidRPr="0093671C">
        <w:rPr>
          <w:b/>
          <w:bCs/>
        </w:rPr>
        <w:t>При создании функция получает скрытое свойство [[Scope]], которое ссылается на лексическое окружение, в котором она была создана.</w:t>
      </w:r>
    </w:p>
    <w:p w:rsidR="0093671C" w:rsidRPr="0093671C" w:rsidRDefault="0093671C" w:rsidP="0093671C">
      <w:pPr>
        <w:pStyle w:val="aa"/>
      </w:pPr>
      <w:r w:rsidRPr="0093671C">
        <w:t>В примере выше таким окружением является window, так что создаётся свойство:</w:t>
      </w:r>
    </w:p>
    <w:p w:rsidR="0093671C" w:rsidRPr="0093671C" w:rsidRDefault="0093671C" w:rsidP="0093671C">
      <w:pPr>
        <w:pStyle w:val="af1"/>
      </w:pPr>
      <w:r w:rsidRPr="0093671C">
        <w:t>sayHi.[[Scope]] = window</w:t>
      </w:r>
    </w:p>
    <w:p w:rsidR="0093671C" w:rsidRPr="0093671C" w:rsidRDefault="0093671C" w:rsidP="0093671C">
      <w:pPr>
        <w:pStyle w:val="aa"/>
      </w:pPr>
      <w:r w:rsidRPr="0093671C">
        <w:t>Это свойство никогда не меняется. Оно всюду следует за функцией, привязывая её, таким образом, к месту своего рождения.</w:t>
      </w:r>
    </w:p>
    <w:p w:rsidR="0093671C" w:rsidRPr="0093671C" w:rsidRDefault="0093671C" w:rsidP="0093671C">
      <w:pPr>
        <w:pStyle w:val="aa"/>
      </w:pPr>
      <w:r w:rsidRPr="0093671C">
        <w:t>При запуске функции её объект переменных LexicalEnvironment получает ссылку на «внешнее лексическое окружение» со значением из [[Scope]].</w:t>
      </w:r>
    </w:p>
    <w:p w:rsidR="0093671C" w:rsidRPr="0093671C" w:rsidRDefault="0093671C" w:rsidP="0093671C">
      <w:pPr>
        <w:pStyle w:val="aa"/>
      </w:pPr>
      <w:r w:rsidRPr="0093671C">
        <w:t>Если переменная не найдена в функции – она будет искаться снаружи.</w:t>
      </w:r>
    </w:p>
    <w:p w:rsidR="0093671C" w:rsidRPr="0093671C" w:rsidRDefault="0093671C" w:rsidP="0093671C">
      <w:pPr>
        <w:pStyle w:val="aa"/>
      </w:pPr>
      <w:r w:rsidRPr="0093671C">
        <w:t>Именно благодаря этой механике в примере выше alert(userName) выводит внешнюю переменную. На уровне кода это выглядит как поиск во внешней области видимости, вне функции.</w:t>
      </w:r>
    </w:p>
    <w:p w:rsidR="0093671C" w:rsidRPr="0093671C" w:rsidRDefault="0093671C" w:rsidP="0093671C">
      <w:pPr>
        <w:pStyle w:val="aa"/>
      </w:pPr>
      <w:r w:rsidRPr="0093671C">
        <w:t>Если обобщить:</w:t>
      </w:r>
    </w:p>
    <w:p w:rsidR="0093671C" w:rsidRPr="0093671C" w:rsidRDefault="0093671C" w:rsidP="00DA7B0A">
      <w:pPr>
        <w:pStyle w:val="aa"/>
        <w:numPr>
          <w:ilvl w:val="0"/>
          <w:numId w:val="89"/>
        </w:numPr>
      </w:pPr>
      <w:r w:rsidRPr="0093671C">
        <w:t>Каждая функция при создании получает ссылку [[Scope]] на объект с переменными, в контексте которого была создана.</w:t>
      </w:r>
    </w:p>
    <w:p w:rsidR="0093671C" w:rsidRPr="0093671C" w:rsidRDefault="0093671C" w:rsidP="00DA7B0A">
      <w:pPr>
        <w:pStyle w:val="aa"/>
        <w:numPr>
          <w:ilvl w:val="0"/>
          <w:numId w:val="89"/>
        </w:numPr>
      </w:pPr>
      <w:r w:rsidRPr="0093671C">
        <w:t>При запуске функции создаётся новый объект с переменными LexicalEnvironment. Он получает ссылку на внешний объект переменных из [[Scope]].</w:t>
      </w:r>
    </w:p>
    <w:p w:rsidR="0093671C" w:rsidRPr="0093671C" w:rsidRDefault="0093671C" w:rsidP="00DA7B0A">
      <w:pPr>
        <w:pStyle w:val="aa"/>
        <w:numPr>
          <w:ilvl w:val="0"/>
          <w:numId w:val="89"/>
        </w:numPr>
      </w:pPr>
      <w:r w:rsidRPr="0093671C">
        <w:t>При поиске переменных он осуществляется сначала в текущем объекте переменных, а потом – по этой ссылке.</w:t>
      </w:r>
    </w:p>
    <w:p w:rsidR="0093671C" w:rsidRDefault="0093671C" w:rsidP="0093671C">
      <w:pPr>
        <w:pStyle w:val="aa"/>
      </w:pPr>
      <w:r w:rsidRPr="0093671C">
        <w:t>Выглядит настолько просто, что непонятно – зачем вообще говорить об этом [[Scope]], об объектах переменных. Сказали бы: «Функция читает переменные снаружи» – и всё. Но знание этих деталей позволит нам легко объяснить и понять более сложные ситуации, с которыми мы столкнёмся далее.</w:t>
      </w:r>
    </w:p>
    <w:p w:rsidR="00A14806" w:rsidRPr="00A14806" w:rsidRDefault="00A14806" w:rsidP="00A14806">
      <w:pPr>
        <w:pStyle w:val="3"/>
        <w:rPr>
          <w:noProof/>
        </w:rPr>
      </w:pPr>
      <w:bookmarkStart w:id="276" w:name="всегда-текущее-значение"/>
      <w:r w:rsidRPr="00A14806">
        <w:t>Всегда текущее значение</w:t>
      </w:r>
      <w:bookmarkEnd w:id="276"/>
    </w:p>
    <w:p w:rsidR="00A14806" w:rsidRPr="00A14806" w:rsidRDefault="00A14806" w:rsidP="00A14806">
      <w:pPr>
        <w:pStyle w:val="aa"/>
      </w:pPr>
      <w:r w:rsidRPr="00A14806">
        <w:t>Значение переменной из внешней области берётся всегда текущее. Оно может быть уже не то, что было на момент создания функции.</w:t>
      </w:r>
    </w:p>
    <w:p w:rsidR="00A14806" w:rsidRPr="00A14806" w:rsidRDefault="00A14806" w:rsidP="00A14806">
      <w:pPr>
        <w:pStyle w:val="aa"/>
      </w:pPr>
      <w:r w:rsidRPr="00A14806">
        <w:t>Например, в коде ниже функция sayHi берёт phrase из внешней области:</w:t>
      </w:r>
    </w:p>
    <w:p w:rsidR="00A14806" w:rsidRPr="00A14806" w:rsidRDefault="00A14806" w:rsidP="00210DA2">
      <w:pPr>
        <w:pStyle w:val="af1"/>
      </w:pPr>
      <w:r w:rsidRPr="00A14806">
        <w:t xml:space="preserve">var </w:t>
      </w:r>
      <w:r w:rsidRPr="00210DA2">
        <w:rPr>
          <w:color w:val="7030A0"/>
        </w:rPr>
        <w:t xml:space="preserve">phrase </w:t>
      </w:r>
      <w:r w:rsidRPr="00A14806">
        <w:t xml:space="preserve">= </w:t>
      </w:r>
      <w:r w:rsidRPr="00210DA2">
        <w:rPr>
          <w:color w:val="E36C0A" w:themeColor="accent6" w:themeShade="BF"/>
        </w:rPr>
        <w:t>'Привет'</w:t>
      </w:r>
      <w:r w:rsidRPr="00A14806">
        <w:t>;</w:t>
      </w:r>
    </w:p>
    <w:p w:rsidR="00A14806" w:rsidRPr="00A14806" w:rsidRDefault="00A14806" w:rsidP="00210DA2">
      <w:pPr>
        <w:pStyle w:val="af1"/>
      </w:pPr>
    </w:p>
    <w:p w:rsidR="00A14806" w:rsidRPr="00A14806" w:rsidRDefault="00A14806" w:rsidP="00210DA2">
      <w:pPr>
        <w:pStyle w:val="af1"/>
      </w:pPr>
      <w:r w:rsidRPr="00A14806">
        <w:t>function sayHi(name) {</w:t>
      </w:r>
    </w:p>
    <w:p w:rsidR="00A14806" w:rsidRPr="00A14806" w:rsidRDefault="00A14806" w:rsidP="00210DA2">
      <w:pPr>
        <w:pStyle w:val="af1"/>
      </w:pPr>
      <w:r w:rsidRPr="00A14806">
        <w:t xml:space="preserve">  alert(</w:t>
      </w:r>
      <w:r w:rsidRPr="00210DA2">
        <w:rPr>
          <w:color w:val="7030A0"/>
        </w:rPr>
        <w:t xml:space="preserve">phrase </w:t>
      </w:r>
      <w:r w:rsidRPr="00A14806">
        <w:t>+ ', ' + name);</w:t>
      </w:r>
    </w:p>
    <w:p w:rsidR="00A14806" w:rsidRPr="00A14806" w:rsidRDefault="00A14806" w:rsidP="00210DA2">
      <w:pPr>
        <w:pStyle w:val="af1"/>
      </w:pPr>
      <w:r w:rsidRPr="00A14806">
        <w:t>}</w:t>
      </w:r>
    </w:p>
    <w:p w:rsidR="00A14806" w:rsidRPr="00A14806" w:rsidRDefault="00A14806" w:rsidP="00210DA2">
      <w:pPr>
        <w:pStyle w:val="af1"/>
      </w:pPr>
    </w:p>
    <w:p w:rsidR="00A14806" w:rsidRPr="00A14806" w:rsidRDefault="00A14806" w:rsidP="00210DA2">
      <w:pPr>
        <w:pStyle w:val="af1"/>
      </w:pPr>
      <w:r w:rsidRPr="00A14806">
        <w:t xml:space="preserve">sayHi('Вася');  // </w:t>
      </w:r>
      <w:r w:rsidRPr="00210DA2">
        <w:rPr>
          <w:color w:val="E36C0A" w:themeColor="accent6" w:themeShade="BF"/>
        </w:rPr>
        <w:t>Привет</w:t>
      </w:r>
      <w:r w:rsidRPr="00A14806">
        <w:t>, Вася (*)</w:t>
      </w:r>
    </w:p>
    <w:p w:rsidR="00A14806" w:rsidRPr="00A14806" w:rsidRDefault="00A14806" w:rsidP="00210DA2">
      <w:pPr>
        <w:pStyle w:val="af1"/>
      </w:pPr>
    </w:p>
    <w:p w:rsidR="00A14806" w:rsidRPr="00A14806" w:rsidRDefault="00A14806" w:rsidP="00210DA2">
      <w:pPr>
        <w:pStyle w:val="af1"/>
      </w:pPr>
      <w:r w:rsidRPr="00210DA2">
        <w:rPr>
          <w:color w:val="7030A0"/>
        </w:rPr>
        <w:t xml:space="preserve">phrase </w:t>
      </w:r>
      <w:r w:rsidRPr="00A14806">
        <w:t>= '</w:t>
      </w:r>
      <w:r w:rsidRPr="00210DA2">
        <w:rPr>
          <w:rStyle w:val="af0"/>
        </w:rPr>
        <w:t>Пока</w:t>
      </w:r>
      <w:r w:rsidRPr="00A14806">
        <w:t>';</w:t>
      </w:r>
    </w:p>
    <w:p w:rsidR="00A14806" w:rsidRPr="00A14806" w:rsidRDefault="00A14806" w:rsidP="00210DA2">
      <w:pPr>
        <w:pStyle w:val="af1"/>
      </w:pPr>
    </w:p>
    <w:p w:rsidR="00A14806" w:rsidRPr="00A14806" w:rsidRDefault="00A14806" w:rsidP="00210DA2">
      <w:pPr>
        <w:pStyle w:val="af1"/>
      </w:pPr>
      <w:r w:rsidRPr="00A14806">
        <w:t xml:space="preserve">sayHi('Вася'); // </w:t>
      </w:r>
      <w:r w:rsidRPr="00210DA2">
        <w:rPr>
          <w:rStyle w:val="af0"/>
        </w:rPr>
        <w:t>Пока</w:t>
      </w:r>
      <w:r w:rsidRPr="00A14806">
        <w:t>, Вася (**)</w:t>
      </w:r>
    </w:p>
    <w:p w:rsidR="00A14806" w:rsidRPr="00A14806" w:rsidRDefault="00A14806" w:rsidP="00A14806">
      <w:pPr>
        <w:pStyle w:val="aa"/>
      </w:pPr>
      <w:r w:rsidRPr="00A14806">
        <w:t>На момент первого запуска (*), переменная phrase имела значение 'Привет', а ко второму (**)изменила его на 'Пока'.</w:t>
      </w:r>
    </w:p>
    <w:p w:rsidR="00A14806" w:rsidRPr="00A14806" w:rsidRDefault="00A14806" w:rsidP="00A14806">
      <w:pPr>
        <w:pStyle w:val="aa"/>
      </w:pPr>
      <w:r w:rsidRPr="00A14806">
        <w:t>Это естественно, ведь для доступа к внешней переменной функция по ссылке [[Scope]] обращается во внешний объект переменных и берёт то значение, которое там есть на момент обращения.</w:t>
      </w:r>
    </w:p>
    <w:p w:rsidR="00210DA2" w:rsidRPr="00210DA2" w:rsidRDefault="00210DA2" w:rsidP="00210DA2">
      <w:pPr>
        <w:pStyle w:val="3"/>
        <w:rPr>
          <w:noProof/>
        </w:rPr>
      </w:pPr>
      <w:bookmarkStart w:id="277" w:name="вложенные-функции"/>
      <w:r w:rsidRPr="00210DA2">
        <w:t>Вложенные функции</w:t>
      </w:r>
      <w:bookmarkEnd w:id="277"/>
    </w:p>
    <w:p w:rsidR="00210DA2" w:rsidRPr="00210DA2" w:rsidRDefault="00210DA2" w:rsidP="00210DA2">
      <w:pPr>
        <w:pStyle w:val="aa"/>
      </w:pPr>
      <w:r w:rsidRPr="00210DA2">
        <w:t>Внутри функции можно объявлять не только локальные переменные, но и другие функции.</w:t>
      </w:r>
    </w:p>
    <w:p w:rsidR="00210DA2" w:rsidRPr="00210DA2" w:rsidRDefault="00210DA2" w:rsidP="00210DA2">
      <w:pPr>
        <w:pStyle w:val="aa"/>
      </w:pPr>
      <w:r w:rsidRPr="00210DA2">
        <w:t>К примеру, вложенная функция может помочь лучше организовать код:</w:t>
      </w:r>
    </w:p>
    <w:p w:rsidR="00210DA2" w:rsidRPr="00210DA2" w:rsidRDefault="00210DA2" w:rsidP="00210DA2">
      <w:pPr>
        <w:pStyle w:val="af1"/>
      </w:pPr>
      <w:r w:rsidRPr="00210DA2">
        <w:t>function sayHiBye(</w:t>
      </w:r>
      <w:r w:rsidRPr="00210DA2">
        <w:rPr>
          <w:color w:val="E36C0A" w:themeColor="accent6" w:themeShade="BF"/>
        </w:rPr>
        <w:t>firstName</w:t>
      </w:r>
      <w:r w:rsidRPr="00210DA2">
        <w:t xml:space="preserve">, </w:t>
      </w:r>
      <w:r w:rsidRPr="00210DA2">
        <w:rPr>
          <w:color w:val="7030A0"/>
        </w:rPr>
        <w:t>lastName</w:t>
      </w:r>
      <w:r w:rsidRPr="00210DA2">
        <w:t>) {</w:t>
      </w:r>
    </w:p>
    <w:p w:rsidR="00210DA2" w:rsidRPr="00210DA2" w:rsidRDefault="00210DA2" w:rsidP="00210DA2">
      <w:pPr>
        <w:pStyle w:val="af1"/>
      </w:pPr>
    </w:p>
    <w:p w:rsidR="00210DA2" w:rsidRPr="00210DA2" w:rsidRDefault="00210DA2" w:rsidP="00210DA2">
      <w:pPr>
        <w:pStyle w:val="af1"/>
      </w:pPr>
      <w:r w:rsidRPr="00210DA2">
        <w:t xml:space="preserve">  alert( "Привет, " + </w:t>
      </w:r>
      <w:r w:rsidRPr="005678A3">
        <w:rPr>
          <w:color w:val="0070C0"/>
        </w:rPr>
        <w:t>getFullName()</w:t>
      </w:r>
      <w:r w:rsidRPr="00210DA2">
        <w:t xml:space="preserve"> );</w:t>
      </w:r>
    </w:p>
    <w:p w:rsidR="00210DA2" w:rsidRPr="00210DA2" w:rsidRDefault="00210DA2" w:rsidP="00210DA2">
      <w:pPr>
        <w:pStyle w:val="af1"/>
      </w:pPr>
      <w:r w:rsidRPr="00210DA2">
        <w:t xml:space="preserve">  alert( "Пока, " + </w:t>
      </w:r>
      <w:r w:rsidRPr="005678A3">
        <w:rPr>
          <w:color w:val="0070C0"/>
        </w:rPr>
        <w:t>getFullName()</w:t>
      </w:r>
      <w:r w:rsidRPr="00210DA2">
        <w:t xml:space="preserve"> );</w:t>
      </w:r>
    </w:p>
    <w:p w:rsidR="00210DA2" w:rsidRPr="00210DA2" w:rsidRDefault="00210DA2" w:rsidP="00210DA2">
      <w:pPr>
        <w:pStyle w:val="af1"/>
      </w:pPr>
    </w:p>
    <w:p w:rsidR="00210DA2" w:rsidRPr="00210DA2" w:rsidRDefault="00210DA2" w:rsidP="00210DA2">
      <w:pPr>
        <w:pStyle w:val="af1"/>
      </w:pPr>
      <w:r w:rsidRPr="00210DA2">
        <w:t xml:space="preserve">  function </w:t>
      </w:r>
      <w:r w:rsidRPr="005678A3">
        <w:rPr>
          <w:color w:val="0070C0"/>
        </w:rPr>
        <w:t>getFullName()</w:t>
      </w:r>
      <w:r w:rsidRPr="00210DA2">
        <w:t xml:space="preserve"> {</w:t>
      </w:r>
    </w:p>
    <w:p w:rsidR="00210DA2" w:rsidRPr="00210DA2" w:rsidRDefault="00210DA2" w:rsidP="00210DA2">
      <w:pPr>
        <w:pStyle w:val="af1"/>
      </w:pPr>
      <w:r w:rsidRPr="00210DA2">
        <w:t xml:space="preserve">    return </w:t>
      </w:r>
      <w:r w:rsidRPr="005678A3">
        <w:rPr>
          <w:color w:val="E36C0A" w:themeColor="accent6" w:themeShade="BF"/>
        </w:rPr>
        <w:t xml:space="preserve">firstName </w:t>
      </w:r>
      <w:r w:rsidRPr="00210DA2">
        <w:t xml:space="preserve">+ " " + </w:t>
      </w:r>
      <w:r w:rsidRPr="00210DA2">
        <w:rPr>
          <w:color w:val="7030A0"/>
        </w:rPr>
        <w:t>lastName</w:t>
      </w:r>
      <w:r w:rsidRPr="00210DA2">
        <w:t>;</w:t>
      </w:r>
    </w:p>
    <w:p w:rsidR="00210DA2" w:rsidRPr="00210DA2" w:rsidRDefault="00210DA2" w:rsidP="00210DA2">
      <w:pPr>
        <w:pStyle w:val="af1"/>
      </w:pPr>
      <w:r w:rsidRPr="00210DA2">
        <w:t xml:space="preserve">  }</w:t>
      </w:r>
    </w:p>
    <w:p w:rsidR="00210DA2" w:rsidRPr="00210DA2" w:rsidRDefault="00210DA2" w:rsidP="00210DA2">
      <w:pPr>
        <w:pStyle w:val="af1"/>
      </w:pPr>
    </w:p>
    <w:p w:rsidR="00210DA2" w:rsidRPr="00210DA2" w:rsidRDefault="00210DA2" w:rsidP="00210DA2">
      <w:pPr>
        <w:pStyle w:val="af1"/>
      </w:pPr>
      <w:r w:rsidRPr="00210DA2">
        <w:t>}</w:t>
      </w:r>
    </w:p>
    <w:p w:rsidR="00210DA2" w:rsidRPr="00210DA2" w:rsidRDefault="00210DA2" w:rsidP="00210DA2">
      <w:pPr>
        <w:pStyle w:val="af1"/>
      </w:pPr>
    </w:p>
    <w:p w:rsidR="00210DA2" w:rsidRPr="00210DA2" w:rsidRDefault="00210DA2" w:rsidP="00210DA2">
      <w:pPr>
        <w:pStyle w:val="af1"/>
      </w:pPr>
      <w:r w:rsidRPr="00210DA2">
        <w:t>sayHiBye("Вася", "Пупкин"); // Привет, Вася Пупкин ; Пока, Вася Пупкин</w:t>
      </w:r>
    </w:p>
    <w:p w:rsidR="005678A3" w:rsidRDefault="005678A3" w:rsidP="00210DA2">
      <w:pPr>
        <w:pStyle w:val="aa"/>
      </w:pPr>
    </w:p>
    <w:p w:rsidR="00210DA2" w:rsidRPr="00210DA2" w:rsidRDefault="00210DA2" w:rsidP="00210DA2">
      <w:pPr>
        <w:pStyle w:val="aa"/>
      </w:pPr>
      <w:r w:rsidRPr="00210DA2">
        <w:t>Здесь, для удобства, создана вспомогательная функция </w:t>
      </w:r>
      <w:r w:rsidRPr="005678A3">
        <w:rPr>
          <w:color w:val="0070C0"/>
        </w:rPr>
        <w:t>getFullName()</w:t>
      </w:r>
      <w:r w:rsidRPr="00210DA2">
        <w:t>.</w:t>
      </w:r>
    </w:p>
    <w:p w:rsidR="00210DA2" w:rsidRPr="00210DA2" w:rsidRDefault="00210DA2" w:rsidP="00210DA2">
      <w:pPr>
        <w:pStyle w:val="aa"/>
      </w:pPr>
      <w:r w:rsidRPr="00210DA2">
        <w:t>Вложенные функции получают [[Scope]] так же, как и глобальные. В нашем случае:</w:t>
      </w:r>
    </w:p>
    <w:p w:rsidR="00210DA2" w:rsidRPr="00210DA2" w:rsidRDefault="00210DA2" w:rsidP="00210DA2">
      <w:pPr>
        <w:pStyle w:val="aa"/>
      </w:pPr>
      <w:r w:rsidRPr="00210DA2">
        <w:t>getFullName.[[Scope]] = объект переменных текущего запуска sayHiBye</w:t>
      </w:r>
    </w:p>
    <w:p w:rsidR="00210DA2" w:rsidRPr="00210DA2" w:rsidRDefault="00210DA2" w:rsidP="00210DA2">
      <w:pPr>
        <w:pStyle w:val="aa"/>
      </w:pPr>
      <w:r w:rsidRPr="00210DA2">
        <w:t>Благодаря этому getFullName() получает снаружи firstName и lastName.</w:t>
      </w:r>
    </w:p>
    <w:p w:rsidR="00210DA2" w:rsidRPr="00210DA2" w:rsidRDefault="00210DA2" w:rsidP="00210DA2">
      <w:pPr>
        <w:pStyle w:val="aa"/>
      </w:pPr>
      <w:r w:rsidRPr="00210DA2">
        <w:t>Заметим, что если переменная не найдена во внешнем объекте переменных, то она ищется в ещё более внешнем (через [[Scope]] внешней функции), то есть, такой пример тоже будет работать:</w:t>
      </w:r>
    </w:p>
    <w:p w:rsidR="00210DA2" w:rsidRPr="00210DA2" w:rsidRDefault="00210DA2" w:rsidP="00826FCF">
      <w:pPr>
        <w:pStyle w:val="af1"/>
      </w:pPr>
      <w:r w:rsidRPr="00210DA2">
        <w:t xml:space="preserve">var </w:t>
      </w:r>
      <w:r w:rsidRPr="00826FCF">
        <w:rPr>
          <w:color w:val="7030A0"/>
        </w:rPr>
        <w:t xml:space="preserve">phrase </w:t>
      </w:r>
      <w:r w:rsidRPr="00210DA2">
        <w:t>= 'Привет';</w:t>
      </w:r>
    </w:p>
    <w:p w:rsidR="00210DA2" w:rsidRPr="00210DA2" w:rsidRDefault="00210DA2" w:rsidP="00826FCF">
      <w:pPr>
        <w:pStyle w:val="af1"/>
      </w:pPr>
    </w:p>
    <w:p w:rsidR="00210DA2" w:rsidRPr="00210DA2" w:rsidRDefault="00210DA2" w:rsidP="00826FCF">
      <w:pPr>
        <w:pStyle w:val="af1"/>
      </w:pPr>
      <w:r w:rsidRPr="00210DA2">
        <w:t>function say() {</w:t>
      </w:r>
    </w:p>
    <w:p w:rsidR="00210DA2" w:rsidRPr="00210DA2" w:rsidRDefault="00210DA2" w:rsidP="00826FCF">
      <w:pPr>
        <w:pStyle w:val="af1"/>
      </w:pPr>
    </w:p>
    <w:p w:rsidR="00210DA2" w:rsidRPr="00210DA2" w:rsidRDefault="00210DA2" w:rsidP="00826FCF">
      <w:pPr>
        <w:pStyle w:val="af1"/>
      </w:pPr>
      <w:r w:rsidRPr="00210DA2">
        <w:t xml:space="preserve">  function go() {</w:t>
      </w:r>
    </w:p>
    <w:p w:rsidR="00210DA2" w:rsidRPr="00210DA2" w:rsidRDefault="00210DA2" w:rsidP="00826FCF">
      <w:pPr>
        <w:pStyle w:val="af1"/>
      </w:pPr>
      <w:r w:rsidRPr="00210DA2">
        <w:t xml:space="preserve">    alert( </w:t>
      </w:r>
      <w:r w:rsidRPr="00826FCF">
        <w:rPr>
          <w:color w:val="7030A0"/>
        </w:rPr>
        <w:t xml:space="preserve">phrase </w:t>
      </w:r>
      <w:r w:rsidRPr="00210DA2">
        <w:t>); // найдёт переменную снаружи</w:t>
      </w:r>
    </w:p>
    <w:p w:rsidR="00210DA2" w:rsidRPr="00210DA2" w:rsidRDefault="00210DA2" w:rsidP="00826FCF">
      <w:pPr>
        <w:pStyle w:val="af1"/>
      </w:pPr>
      <w:r w:rsidRPr="00210DA2">
        <w:t xml:space="preserve">  }</w:t>
      </w:r>
    </w:p>
    <w:p w:rsidR="00210DA2" w:rsidRPr="00210DA2" w:rsidRDefault="00210DA2" w:rsidP="00826FCF">
      <w:pPr>
        <w:pStyle w:val="af1"/>
      </w:pPr>
    </w:p>
    <w:p w:rsidR="00210DA2" w:rsidRPr="00210DA2" w:rsidRDefault="00210DA2" w:rsidP="00826FCF">
      <w:pPr>
        <w:pStyle w:val="af1"/>
      </w:pPr>
      <w:r w:rsidRPr="00210DA2">
        <w:t xml:space="preserve">  go();</w:t>
      </w:r>
    </w:p>
    <w:p w:rsidR="00210DA2" w:rsidRPr="00210DA2" w:rsidRDefault="00210DA2" w:rsidP="00826FCF">
      <w:pPr>
        <w:pStyle w:val="af1"/>
      </w:pPr>
      <w:r w:rsidRPr="00210DA2">
        <w:t>}</w:t>
      </w:r>
    </w:p>
    <w:p w:rsidR="00210DA2" w:rsidRPr="00210DA2" w:rsidRDefault="00210DA2" w:rsidP="00826FCF">
      <w:pPr>
        <w:pStyle w:val="af1"/>
      </w:pPr>
    </w:p>
    <w:p w:rsidR="00210DA2" w:rsidRPr="00210DA2" w:rsidRDefault="00210DA2" w:rsidP="00826FCF">
      <w:pPr>
        <w:pStyle w:val="af1"/>
      </w:pPr>
      <w:r w:rsidRPr="00210DA2">
        <w:t>say();</w:t>
      </w:r>
    </w:p>
    <w:p w:rsidR="00826FCF" w:rsidRPr="00826FCF" w:rsidRDefault="00826FCF" w:rsidP="00826FCF">
      <w:pPr>
        <w:pStyle w:val="3"/>
        <w:rPr>
          <w:noProof/>
        </w:rPr>
      </w:pPr>
      <w:bookmarkStart w:id="278" w:name="возврат-функции"/>
      <w:r w:rsidRPr="00826FCF">
        <w:t>Возврат функции</w:t>
      </w:r>
      <w:bookmarkEnd w:id="278"/>
    </w:p>
    <w:p w:rsidR="00826FCF" w:rsidRPr="00826FCF" w:rsidRDefault="00826FCF" w:rsidP="00826FCF">
      <w:pPr>
        <w:pStyle w:val="aa"/>
      </w:pPr>
      <w:r w:rsidRPr="00826FCF">
        <w:t>Рассмотрим более «продвинутый» вариант, при котором внутри одной функции создаётся другая и возвращается в качестве результата.</w:t>
      </w:r>
    </w:p>
    <w:p w:rsidR="00826FCF" w:rsidRPr="00826FCF" w:rsidRDefault="00826FCF" w:rsidP="00826FCF">
      <w:pPr>
        <w:pStyle w:val="aa"/>
      </w:pPr>
      <w:r w:rsidRPr="00826FCF">
        <w:t>В разработке интерфейсов это совершенно стандартный приём, функция затем может назначаться как обработчик действий посетителя.</w:t>
      </w:r>
    </w:p>
    <w:p w:rsidR="00826FCF" w:rsidRPr="00826FCF" w:rsidRDefault="00826FCF" w:rsidP="00826FCF">
      <w:pPr>
        <w:pStyle w:val="aa"/>
      </w:pPr>
      <w:r w:rsidRPr="00826FCF">
        <w:t>Здесь мы будем создавать функцию-счётчик, которая считает свои вызовы и возвращает их текущее число.</w:t>
      </w:r>
    </w:p>
    <w:p w:rsidR="00826FCF" w:rsidRPr="00826FCF" w:rsidRDefault="00826FCF" w:rsidP="00826FCF">
      <w:pPr>
        <w:pStyle w:val="aa"/>
      </w:pPr>
      <w:r w:rsidRPr="00826FCF">
        <w:t>В примере ниже makeCounter создает такую функцию:</w:t>
      </w:r>
    </w:p>
    <w:p w:rsidR="00826FCF" w:rsidRPr="00826FCF" w:rsidRDefault="00826FCF" w:rsidP="00826FCF">
      <w:pPr>
        <w:pStyle w:val="aa"/>
      </w:pPr>
    </w:p>
    <w:p w:rsidR="00826FCF" w:rsidRPr="00826FCF" w:rsidRDefault="00826FCF" w:rsidP="00826FCF">
      <w:pPr>
        <w:pStyle w:val="aa"/>
      </w:pPr>
    </w:p>
    <w:p w:rsidR="00826FCF" w:rsidRPr="00826FCF" w:rsidRDefault="00826FCF" w:rsidP="00F80337">
      <w:pPr>
        <w:pStyle w:val="af1"/>
      </w:pPr>
      <w:r w:rsidRPr="00826FCF">
        <w:t xml:space="preserve">function </w:t>
      </w:r>
      <w:r w:rsidRPr="00F80337">
        <w:rPr>
          <w:color w:val="7030A0"/>
        </w:rPr>
        <w:t>makeCounter()</w:t>
      </w:r>
      <w:r w:rsidRPr="00826FCF">
        <w:t xml:space="preserve"> {</w:t>
      </w:r>
    </w:p>
    <w:p w:rsidR="00826FCF" w:rsidRPr="00826FCF" w:rsidRDefault="00826FCF" w:rsidP="00F80337">
      <w:pPr>
        <w:pStyle w:val="af1"/>
      </w:pPr>
      <w:r w:rsidRPr="00826FCF">
        <w:t xml:space="preserve">  var </w:t>
      </w:r>
      <w:r w:rsidRPr="00F80337">
        <w:rPr>
          <w:color w:val="E36C0A" w:themeColor="accent6" w:themeShade="BF"/>
        </w:rPr>
        <w:t>currentCount</w:t>
      </w:r>
      <w:r w:rsidRPr="00826FCF">
        <w:t xml:space="preserve"> = 1;</w:t>
      </w:r>
    </w:p>
    <w:p w:rsidR="00826FCF" w:rsidRPr="00826FCF" w:rsidRDefault="00826FCF" w:rsidP="00F80337">
      <w:pPr>
        <w:pStyle w:val="af1"/>
      </w:pPr>
    </w:p>
    <w:p w:rsidR="00826FCF" w:rsidRPr="00826FCF" w:rsidRDefault="00826FCF" w:rsidP="00F80337">
      <w:pPr>
        <w:pStyle w:val="af1"/>
      </w:pPr>
      <w:r w:rsidRPr="00826FCF">
        <w:t xml:space="preserve">  </w:t>
      </w:r>
      <w:r w:rsidRPr="00F80337">
        <w:rPr>
          <w:rStyle w:val="af0"/>
        </w:rPr>
        <w:t>return</w:t>
      </w:r>
      <w:r w:rsidRPr="00826FCF">
        <w:t xml:space="preserve"> function() { // (**)</w:t>
      </w:r>
    </w:p>
    <w:p w:rsidR="00826FCF" w:rsidRPr="00826FCF" w:rsidRDefault="00826FCF" w:rsidP="00F80337">
      <w:pPr>
        <w:pStyle w:val="af1"/>
      </w:pPr>
      <w:r w:rsidRPr="00826FCF">
        <w:t xml:space="preserve">    </w:t>
      </w:r>
      <w:r w:rsidRPr="00F80337">
        <w:rPr>
          <w:rStyle w:val="af0"/>
        </w:rPr>
        <w:t>return</w:t>
      </w:r>
      <w:r w:rsidRPr="00826FCF">
        <w:t xml:space="preserve"> </w:t>
      </w:r>
      <w:r w:rsidRPr="00F80337">
        <w:rPr>
          <w:color w:val="E36C0A" w:themeColor="accent6" w:themeShade="BF"/>
        </w:rPr>
        <w:t>currentCount++;</w:t>
      </w:r>
    </w:p>
    <w:p w:rsidR="00826FCF" w:rsidRPr="00826FCF" w:rsidRDefault="00826FCF" w:rsidP="00F80337">
      <w:pPr>
        <w:pStyle w:val="af1"/>
      </w:pPr>
      <w:r w:rsidRPr="00826FCF">
        <w:t xml:space="preserve">  };</w:t>
      </w:r>
    </w:p>
    <w:p w:rsidR="00826FCF" w:rsidRPr="00826FCF" w:rsidRDefault="00826FCF" w:rsidP="00F80337">
      <w:pPr>
        <w:pStyle w:val="af1"/>
      </w:pPr>
      <w:r w:rsidRPr="00826FCF">
        <w:t>}</w:t>
      </w:r>
    </w:p>
    <w:p w:rsidR="00826FCF" w:rsidRPr="00826FCF" w:rsidRDefault="00826FCF" w:rsidP="00F80337">
      <w:pPr>
        <w:pStyle w:val="af1"/>
      </w:pPr>
    </w:p>
    <w:p w:rsidR="00826FCF" w:rsidRPr="00826FCF" w:rsidRDefault="00826FCF" w:rsidP="00F80337">
      <w:pPr>
        <w:pStyle w:val="af1"/>
      </w:pPr>
      <w:r w:rsidRPr="00826FCF">
        <w:t xml:space="preserve">var counter = </w:t>
      </w:r>
      <w:r w:rsidRPr="00F80337">
        <w:rPr>
          <w:color w:val="7030A0"/>
        </w:rPr>
        <w:t>makeCounter()</w:t>
      </w:r>
      <w:r w:rsidRPr="00826FCF">
        <w:t>; // (*)</w:t>
      </w:r>
    </w:p>
    <w:p w:rsidR="00826FCF" w:rsidRPr="00826FCF" w:rsidRDefault="00826FCF" w:rsidP="00F80337">
      <w:pPr>
        <w:pStyle w:val="af1"/>
      </w:pPr>
    </w:p>
    <w:p w:rsidR="00826FCF" w:rsidRPr="00826FCF" w:rsidRDefault="00826FCF" w:rsidP="00F80337">
      <w:pPr>
        <w:pStyle w:val="af1"/>
      </w:pPr>
      <w:r w:rsidRPr="00826FCF">
        <w:t>// каждый вызов увеличивает счётчик и возвращает результат</w:t>
      </w:r>
    </w:p>
    <w:p w:rsidR="00826FCF" w:rsidRPr="00826FCF" w:rsidRDefault="00826FCF" w:rsidP="00F80337">
      <w:pPr>
        <w:pStyle w:val="af1"/>
      </w:pPr>
      <w:r w:rsidRPr="00826FCF">
        <w:t>alert( counter</w:t>
      </w:r>
      <w:r w:rsidRPr="00F80337">
        <w:rPr>
          <w:rStyle w:val="af0"/>
        </w:rPr>
        <w:t>()</w:t>
      </w:r>
      <w:r w:rsidRPr="00826FCF">
        <w:t xml:space="preserve"> ); // 1</w:t>
      </w:r>
    </w:p>
    <w:p w:rsidR="00826FCF" w:rsidRPr="00826FCF" w:rsidRDefault="00826FCF" w:rsidP="00F80337">
      <w:pPr>
        <w:pStyle w:val="af1"/>
      </w:pPr>
      <w:r w:rsidRPr="00826FCF">
        <w:t>alert( counter</w:t>
      </w:r>
      <w:r w:rsidRPr="00F80337">
        <w:rPr>
          <w:rStyle w:val="af0"/>
        </w:rPr>
        <w:t>()</w:t>
      </w:r>
      <w:r w:rsidRPr="00826FCF">
        <w:t xml:space="preserve"> ); // 2</w:t>
      </w:r>
    </w:p>
    <w:p w:rsidR="00826FCF" w:rsidRPr="00826FCF" w:rsidRDefault="00826FCF" w:rsidP="00F80337">
      <w:pPr>
        <w:pStyle w:val="af1"/>
      </w:pPr>
      <w:r w:rsidRPr="00826FCF">
        <w:t>alert( counter</w:t>
      </w:r>
      <w:r w:rsidRPr="00F80337">
        <w:rPr>
          <w:rStyle w:val="af0"/>
        </w:rPr>
        <w:t>()</w:t>
      </w:r>
      <w:r w:rsidRPr="00826FCF">
        <w:t xml:space="preserve"> ); // 3</w:t>
      </w:r>
    </w:p>
    <w:p w:rsidR="00826FCF" w:rsidRPr="00826FCF" w:rsidRDefault="00826FCF" w:rsidP="00F80337">
      <w:pPr>
        <w:pStyle w:val="af1"/>
      </w:pPr>
    </w:p>
    <w:p w:rsidR="00826FCF" w:rsidRPr="00826FCF" w:rsidRDefault="00826FCF" w:rsidP="00F80337">
      <w:pPr>
        <w:pStyle w:val="af1"/>
      </w:pPr>
      <w:r w:rsidRPr="00826FCF">
        <w:t>// создать другой счётчик, он будет независим от первого</w:t>
      </w:r>
    </w:p>
    <w:p w:rsidR="00826FCF" w:rsidRPr="00826FCF" w:rsidRDefault="00826FCF" w:rsidP="00F80337">
      <w:pPr>
        <w:pStyle w:val="af1"/>
      </w:pPr>
      <w:r w:rsidRPr="00826FCF">
        <w:t>var counter2 = makeCounter();</w:t>
      </w:r>
    </w:p>
    <w:p w:rsidR="00826FCF" w:rsidRPr="00826FCF" w:rsidRDefault="00826FCF" w:rsidP="00F80337">
      <w:pPr>
        <w:pStyle w:val="af1"/>
      </w:pPr>
      <w:r w:rsidRPr="00826FCF">
        <w:t>alert( counter2() ); // 1</w:t>
      </w:r>
    </w:p>
    <w:p w:rsidR="00F80337" w:rsidRDefault="00F80337" w:rsidP="00826FCF">
      <w:pPr>
        <w:pStyle w:val="aa"/>
      </w:pPr>
    </w:p>
    <w:p w:rsidR="00826FCF" w:rsidRPr="00826FCF" w:rsidRDefault="00826FCF" w:rsidP="00826FCF">
      <w:pPr>
        <w:pStyle w:val="aa"/>
      </w:pPr>
      <w:r w:rsidRPr="00826FCF">
        <w:t>Как видно, мы получили два независимых счётчика counter и counter2, каждый из которых незаметным снаружи образом сохраняет текущее количество вызовов.</w:t>
      </w:r>
    </w:p>
    <w:p w:rsidR="00826FCF" w:rsidRPr="00826FCF" w:rsidRDefault="00826FCF" w:rsidP="00826FCF">
      <w:pPr>
        <w:pStyle w:val="aa"/>
      </w:pPr>
      <w:r w:rsidRPr="00826FCF">
        <w:t>Где? Конечно, во внешней переменной currentCount, которая у каждого счётчика своя.</w:t>
      </w:r>
    </w:p>
    <w:p w:rsidR="00826FCF" w:rsidRPr="00826FCF" w:rsidRDefault="00826FCF" w:rsidP="00826FCF">
      <w:pPr>
        <w:pStyle w:val="aa"/>
      </w:pPr>
      <w:r w:rsidRPr="00826FCF">
        <w:t>Если подробнее описать происходящее:</w:t>
      </w:r>
    </w:p>
    <w:p w:rsidR="00826FCF" w:rsidRPr="00826FCF" w:rsidRDefault="00826FCF" w:rsidP="00DA7B0A">
      <w:pPr>
        <w:pStyle w:val="aa"/>
        <w:numPr>
          <w:ilvl w:val="0"/>
          <w:numId w:val="90"/>
        </w:numPr>
      </w:pPr>
      <w:r w:rsidRPr="00826FCF">
        <w:t>В строке (*) запускается makeCounter(). При этом создаётся LexicalEnvironment для переменных текущего вызова. В функции есть одна переменная var currentCount, которая станет свойством этого объекта. Она изначально инициализуется в undefined, затем, в процессе выполнения, получит значение 1:</w:t>
      </w:r>
    </w:p>
    <w:p w:rsidR="00826FCF" w:rsidRPr="00826FCF" w:rsidRDefault="00826FCF" w:rsidP="00F80337">
      <w:pPr>
        <w:pStyle w:val="af1"/>
      </w:pPr>
      <w:r w:rsidRPr="00826FCF">
        <w:t>function makeCounter() {</w:t>
      </w:r>
    </w:p>
    <w:p w:rsidR="00826FCF" w:rsidRPr="00826FCF" w:rsidRDefault="00826FCF" w:rsidP="00F80337">
      <w:pPr>
        <w:pStyle w:val="af1"/>
      </w:pPr>
      <w:r w:rsidRPr="00826FCF">
        <w:t xml:space="preserve"> // LexicalEnvironment = { </w:t>
      </w:r>
      <w:r w:rsidRPr="005B4B68">
        <w:rPr>
          <w:color w:val="E36C0A" w:themeColor="accent6" w:themeShade="BF"/>
        </w:rPr>
        <w:t>currentCount</w:t>
      </w:r>
      <w:r w:rsidRPr="00826FCF">
        <w:t>: undefined }</w:t>
      </w:r>
    </w:p>
    <w:p w:rsidR="00826FCF" w:rsidRPr="00826FCF" w:rsidRDefault="00826FCF" w:rsidP="00F80337">
      <w:pPr>
        <w:pStyle w:val="af1"/>
      </w:pPr>
    </w:p>
    <w:p w:rsidR="00826FCF" w:rsidRPr="00826FCF" w:rsidRDefault="00826FCF" w:rsidP="00F80337">
      <w:pPr>
        <w:pStyle w:val="af1"/>
      </w:pPr>
      <w:r w:rsidRPr="00826FCF">
        <w:t xml:space="preserve">var </w:t>
      </w:r>
      <w:r w:rsidRPr="005B4B68">
        <w:rPr>
          <w:color w:val="E36C0A" w:themeColor="accent6" w:themeShade="BF"/>
        </w:rPr>
        <w:t xml:space="preserve">currentCount </w:t>
      </w:r>
      <w:r w:rsidRPr="00826FCF">
        <w:t>= 1;</w:t>
      </w:r>
    </w:p>
    <w:p w:rsidR="00826FCF" w:rsidRPr="00826FCF" w:rsidRDefault="00826FCF" w:rsidP="00F80337">
      <w:pPr>
        <w:pStyle w:val="af1"/>
      </w:pPr>
    </w:p>
    <w:p w:rsidR="00826FCF" w:rsidRPr="00826FCF" w:rsidRDefault="00826FCF" w:rsidP="00F80337">
      <w:pPr>
        <w:pStyle w:val="af1"/>
      </w:pPr>
      <w:r w:rsidRPr="00826FCF">
        <w:t xml:space="preserve"> // LexicalEnvironment = { </w:t>
      </w:r>
      <w:r w:rsidRPr="005B4B68">
        <w:rPr>
          <w:color w:val="E36C0A" w:themeColor="accent6" w:themeShade="BF"/>
        </w:rPr>
        <w:t>currentCount</w:t>
      </w:r>
      <w:r w:rsidRPr="00826FCF">
        <w:t>: 1 }</w:t>
      </w:r>
    </w:p>
    <w:p w:rsidR="00826FCF" w:rsidRPr="00826FCF" w:rsidRDefault="00826FCF" w:rsidP="00F80337">
      <w:pPr>
        <w:pStyle w:val="af1"/>
      </w:pPr>
    </w:p>
    <w:p w:rsidR="00826FCF" w:rsidRPr="00826FCF" w:rsidRDefault="00826FCF" w:rsidP="00F80337">
      <w:pPr>
        <w:pStyle w:val="af1"/>
      </w:pPr>
      <w:r w:rsidRPr="00826FCF">
        <w:t xml:space="preserve"> </w:t>
      </w:r>
      <w:r w:rsidRPr="005B4B68">
        <w:rPr>
          <w:rStyle w:val="af0"/>
        </w:rPr>
        <w:t>return</w:t>
      </w:r>
      <w:r w:rsidRPr="00826FCF">
        <w:t xml:space="preserve"> function() { // [[Scope]] -&gt; LexicalEnvironment (**)</w:t>
      </w:r>
    </w:p>
    <w:p w:rsidR="00826FCF" w:rsidRPr="00826FCF" w:rsidRDefault="00826FCF" w:rsidP="00F80337">
      <w:pPr>
        <w:pStyle w:val="af1"/>
      </w:pPr>
      <w:r w:rsidRPr="00826FCF">
        <w:t xml:space="preserve">  </w:t>
      </w:r>
      <w:r w:rsidRPr="005B4B68">
        <w:rPr>
          <w:rStyle w:val="af0"/>
        </w:rPr>
        <w:t>return</w:t>
      </w:r>
      <w:r w:rsidRPr="00826FCF">
        <w:t xml:space="preserve"> </w:t>
      </w:r>
      <w:r w:rsidRPr="005B4B68">
        <w:rPr>
          <w:color w:val="E36C0A" w:themeColor="accent6" w:themeShade="BF"/>
        </w:rPr>
        <w:t>currentCount++</w:t>
      </w:r>
      <w:r w:rsidRPr="00826FCF">
        <w:t>;</w:t>
      </w:r>
    </w:p>
    <w:p w:rsidR="00826FCF" w:rsidRPr="00826FCF" w:rsidRDefault="00826FCF" w:rsidP="00F80337">
      <w:pPr>
        <w:pStyle w:val="af1"/>
      </w:pPr>
      <w:r w:rsidRPr="00826FCF">
        <w:t xml:space="preserve">  };</w:t>
      </w:r>
    </w:p>
    <w:p w:rsidR="00826FCF" w:rsidRPr="00826FCF" w:rsidRDefault="00826FCF" w:rsidP="00F80337">
      <w:pPr>
        <w:pStyle w:val="af1"/>
      </w:pPr>
      <w:r w:rsidRPr="00826FCF">
        <w:t>}</w:t>
      </w:r>
    </w:p>
    <w:p w:rsidR="00826FCF" w:rsidRPr="00826FCF" w:rsidRDefault="00826FCF" w:rsidP="00F80337">
      <w:pPr>
        <w:pStyle w:val="af1"/>
      </w:pPr>
    </w:p>
    <w:p w:rsidR="00826FCF" w:rsidRPr="00826FCF" w:rsidRDefault="00826FCF" w:rsidP="00F80337">
      <w:pPr>
        <w:pStyle w:val="af1"/>
      </w:pPr>
      <w:r w:rsidRPr="00826FCF">
        <w:t>var counter = makeCounter(); // (*)</w:t>
      </w:r>
    </w:p>
    <w:p w:rsidR="00826FCF" w:rsidRPr="00826FCF" w:rsidRDefault="00826FCF" w:rsidP="00DA7B0A">
      <w:pPr>
        <w:pStyle w:val="aa"/>
        <w:numPr>
          <w:ilvl w:val="0"/>
          <w:numId w:val="90"/>
        </w:numPr>
      </w:pPr>
      <w:r w:rsidRPr="00826FCF">
        <w:t>В процессе выполнения makeCounter() создаёт функцию в строке (**). При создании эта функция получает внутреннее свойство [[Scope]] со ссылкой на текущий LexicalEnvironment.</w:t>
      </w:r>
    </w:p>
    <w:p w:rsidR="00826FCF" w:rsidRPr="00826FCF" w:rsidRDefault="00826FCF" w:rsidP="00DA7B0A">
      <w:pPr>
        <w:pStyle w:val="aa"/>
        <w:numPr>
          <w:ilvl w:val="0"/>
          <w:numId w:val="90"/>
        </w:numPr>
      </w:pPr>
      <w:r w:rsidRPr="00826FCF">
        <w:t>Далее вызов makeCounter() завершается и функция (**) возвращается и сохраняется во внешней переменной counter (*).</w:t>
      </w:r>
    </w:p>
    <w:p w:rsidR="00826FCF" w:rsidRPr="00826FCF" w:rsidRDefault="00826FCF" w:rsidP="00826FCF">
      <w:pPr>
        <w:pStyle w:val="aa"/>
      </w:pPr>
      <w:r w:rsidRPr="00826FCF">
        <w:t>На этом создание «счётчика» завершено.</w:t>
      </w:r>
    </w:p>
    <w:p w:rsidR="00826FCF" w:rsidRPr="00826FCF" w:rsidRDefault="00826FCF" w:rsidP="00826FCF">
      <w:pPr>
        <w:pStyle w:val="aa"/>
      </w:pPr>
      <w:r w:rsidRPr="00826FCF">
        <w:t>Итоговым значением, записанным в переменную counter, является функция:</w:t>
      </w:r>
    </w:p>
    <w:p w:rsidR="00826FCF" w:rsidRPr="00826FCF" w:rsidRDefault="00826FCF" w:rsidP="005B4B68">
      <w:pPr>
        <w:pStyle w:val="af1"/>
      </w:pPr>
      <w:r w:rsidRPr="00826FCF">
        <w:lastRenderedPageBreak/>
        <w:t>function() { // [[Scope]] -&gt; {currentCount: 1}</w:t>
      </w:r>
    </w:p>
    <w:p w:rsidR="00826FCF" w:rsidRPr="00826FCF" w:rsidRDefault="00826FCF" w:rsidP="005B4B68">
      <w:pPr>
        <w:pStyle w:val="af1"/>
      </w:pPr>
      <w:r w:rsidRPr="00826FCF">
        <w:t xml:space="preserve">  return currentCount++;</w:t>
      </w:r>
    </w:p>
    <w:p w:rsidR="00826FCF" w:rsidRPr="00826FCF" w:rsidRDefault="00826FCF" w:rsidP="005B4B68">
      <w:pPr>
        <w:pStyle w:val="af1"/>
      </w:pPr>
      <w:r w:rsidRPr="00826FCF">
        <w:t>};</w:t>
      </w:r>
    </w:p>
    <w:p w:rsidR="00826FCF" w:rsidRPr="00826FCF" w:rsidRDefault="00826FCF" w:rsidP="00826FCF">
      <w:pPr>
        <w:pStyle w:val="aa"/>
      </w:pPr>
      <w:r w:rsidRPr="00826FCF">
        <w:t>Возвращённая из makeCounter() функция counter помнит (через [[Scope]]) о том, в каком окружении была создана.</w:t>
      </w:r>
    </w:p>
    <w:p w:rsidR="00826FCF" w:rsidRPr="00826FCF" w:rsidRDefault="00826FCF" w:rsidP="00826FCF">
      <w:pPr>
        <w:pStyle w:val="aa"/>
      </w:pPr>
      <w:r w:rsidRPr="00826FCF">
        <w:t>Это и используется для хранения текущего значения счётчика.</w:t>
      </w:r>
    </w:p>
    <w:p w:rsidR="00826FCF" w:rsidRPr="00826FCF" w:rsidRDefault="00826FCF" w:rsidP="00826FCF">
      <w:pPr>
        <w:pStyle w:val="aa"/>
      </w:pPr>
      <w:r w:rsidRPr="00826FCF">
        <w:t>Далее, когда-нибудь, функция counter будет вызвана. Мы не знаем, когда это произойдёт. Может быть, прямо сейчас, но, вообще говоря, совсем не факт.</w:t>
      </w:r>
    </w:p>
    <w:p w:rsidR="00826FCF" w:rsidRPr="00826FCF" w:rsidRDefault="00826FCF" w:rsidP="00826FCF">
      <w:pPr>
        <w:pStyle w:val="aa"/>
      </w:pPr>
      <w:r w:rsidRPr="00826FCF">
        <w:t>Эта функция состоит из одной строки: return currentCount++, ни переменных ни параметров в ней нет, поэтому её собственный объект переменных, для краткости назовём его LE – будет пуст.</w:t>
      </w:r>
    </w:p>
    <w:p w:rsidR="00826FCF" w:rsidRPr="00826FCF" w:rsidRDefault="00826FCF" w:rsidP="00826FCF">
      <w:pPr>
        <w:pStyle w:val="aa"/>
      </w:pPr>
      <w:r w:rsidRPr="00826FCF">
        <w:t>Однако, у неё есть свойство [[Scope]], которое указывает на внешнее окружение. Чтобы увеличить и вернуть currentCount, интерпретатор ищет в текущем объекте переменных LE, не находит, затем идёт во внешний объект, там находит, изменяет и возвращает новое значение:</w:t>
      </w:r>
    </w:p>
    <w:p w:rsidR="00826FCF" w:rsidRPr="00826FCF" w:rsidRDefault="00826FCF" w:rsidP="005B4B68">
      <w:pPr>
        <w:pStyle w:val="af1"/>
      </w:pPr>
      <w:r w:rsidRPr="00826FCF">
        <w:t>function makeCounter() {</w:t>
      </w:r>
    </w:p>
    <w:p w:rsidR="00826FCF" w:rsidRPr="00826FCF" w:rsidRDefault="00826FCF" w:rsidP="005B4B68">
      <w:pPr>
        <w:pStyle w:val="af1"/>
      </w:pPr>
      <w:r w:rsidRPr="00826FCF">
        <w:t xml:space="preserve">  var currentCount = 1;</w:t>
      </w:r>
    </w:p>
    <w:p w:rsidR="00826FCF" w:rsidRPr="00826FCF" w:rsidRDefault="00826FCF" w:rsidP="005B4B68">
      <w:pPr>
        <w:pStyle w:val="af1"/>
      </w:pPr>
    </w:p>
    <w:p w:rsidR="00826FCF" w:rsidRPr="00826FCF" w:rsidRDefault="00826FCF" w:rsidP="005B4B68">
      <w:pPr>
        <w:pStyle w:val="af1"/>
      </w:pPr>
      <w:r w:rsidRPr="00826FCF">
        <w:t xml:space="preserve">  return function() {</w:t>
      </w:r>
    </w:p>
    <w:p w:rsidR="00826FCF" w:rsidRPr="00826FCF" w:rsidRDefault="00826FCF" w:rsidP="005B4B68">
      <w:pPr>
        <w:pStyle w:val="af1"/>
      </w:pPr>
      <w:r w:rsidRPr="00826FCF">
        <w:t xml:space="preserve">    return currentCount++;</w:t>
      </w:r>
    </w:p>
    <w:p w:rsidR="00826FCF" w:rsidRPr="00826FCF" w:rsidRDefault="00826FCF" w:rsidP="005B4B68">
      <w:pPr>
        <w:pStyle w:val="af1"/>
      </w:pPr>
      <w:r w:rsidRPr="00826FCF">
        <w:t xml:space="preserve">  };</w:t>
      </w:r>
    </w:p>
    <w:p w:rsidR="00826FCF" w:rsidRPr="00826FCF" w:rsidRDefault="00826FCF" w:rsidP="005B4B68">
      <w:pPr>
        <w:pStyle w:val="af1"/>
      </w:pPr>
      <w:r w:rsidRPr="00826FCF">
        <w:t>}</w:t>
      </w:r>
    </w:p>
    <w:p w:rsidR="00826FCF" w:rsidRPr="00826FCF" w:rsidRDefault="00826FCF" w:rsidP="005B4B68">
      <w:pPr>
        <w:pStyle w:val="af1"/>
      </w:pPr>
    </w:p>
    <w:p w:rsidR="00826FCF" w:rsidRPr="00826FCF" w:rsidRDefault="00826FCF" w:rsidP="005B4B68">
      <w:pPr>
        <w:pStyle w:val="af1"/>
      </w:pPr>
      <w:r w:rsidRPr="00826FCF">
        <w:t>var counter = makeCounter(); // [[Scope]] -&gt; {currentCount: 1}</w:t>
      </w:r>
    </w:p>
    <w:p w:rsidR="00826FCF" w:rsidRPr="00826FCF" w:rsidRDefault="00826FCF" w:rsidP="005B4B68">
      <w:pPr>
        <w:pStyle w:val="af1"/>
      </w:pPr>
    </w:p>
    <w:p w:rsidR="00826FCF" w:rsidRPr="00826FCF" w:rsidRDefault="00826FCF" w:rsidP="005B4B68">
      <w:pPr>
        <w:pStyle w:val="af1"/>
      </w:pPr>
      <w:r w:rsidRPr="00826FCF">
        <w:t>alert( counter() ); // 1, [[Scope]] -&gt; {currentCount: 1}</w:t>
      </w:r>
    </w:p>
    <w:p w:rsidR="00826FCF" w:rsidRPr="00826FCF" w:rsidRDefault="00826FCF" w:rsidP="005B4B68">
      <w:pPr>
        <w:pStyle w:val="af1"/>
      </w:pPr>
      <w:r w:rsidRPr="00826FCF">
        <w:t>alert( counter() ); // 2, [[Scope]] -&gt; {currentCount: 2}</w:t>
      </w:r>
    </w:p>
    <w:p w:rsidR="00826FCF" w:rsidRPr="00826FCF" w:rsidRDefault="00826FCF" w:rsidP="005B4B68">
      <w:pPr>
        <w:pStyle w:val="af1"/>
      </w:pPr>
      <w:r w:rsidRPr="00826FCF">
        <w:t>alert( counter() ); // 3, [[Scope]] -&gt; {currentCount: 3}</w:t>
      </w:r>
    </w:p>
    <w:p w:rsidR="005B4B68" w:rsidRDefault="005B4B68" w:rsidP="00826FCF">
      <w:pPr>
        <w:pStyle w:val="aa"/>
        <w:rPr>
          <w:b/>
          <w:bCs/>
        </w:rPr>
      </w:pPr>
    </w:p>
    <w:p w:rsidR="00826FCF" w:rsidRPr="00826FCF" w:rsidRDefault="00826FCF" w:rsidP="00826FCF">
      <w:pPr>
        <w:pStyle w:val="aa"/>
      </w:pPr>
      <w:r w:rsidRPr="00826FCF">
        <w:rPr>
          <w:b/>
          <w:bCs/>
        </w:rPr>
        <w:t>Переменную во внешней области видимости можно не только читать, но и изменять.</w:t>
      </w:r>
    </w:p>
    <w:p w:rsidR="00826FCF" w:rsidRPr="00826FCF" w:rsidRDefault="00826FCF" w:rsidP="00826FCF">
      <w:pPr>
        <w:pStyle w:val="aa"/>
      </w:pPr>
      <w:r w:rsidRPr="00826FCF">
        <w:t>В примере выше было создано несколько счётчиков. Все они взаимно независимы:</w:t>
      </w:r>
    </w:p>
    <w:p w:rsidR="00826FCF" w:rsidRPr="00826FCF" w:rsidRDefault="00826FCF" w:rsidP="005B4B68">
      <w:pPr>
        <w:pStyle w:val="af1"/>
      </w:pPr>
      <w:r w:rsidRPr="00826FCF">
        <w:t>var counter = makeCounter();</w:t>
      </w:r>
    </w:p>
    <w:p w:rsidR="00826FCF" w:rsidRPr="00826FCF" w:rsidRDefault="00826FCF" w:rsidP="005B4B68">
      <w:pPr>
        <w:pStyle w:val="af1"/>
      </w:pPr>
    </w:p>
    <w:p w:rsidR="00826FCF" w:rsidRPr="00826FCF" w:rsidRDefault="00826FCF" w:rsidP="005B4B68">
      <w:pPr>
        <w:pStyle w:val="af1"/>
      </w:pPr>
      <w:r w:rsidRPr="00826FCF">
        <w:t>var counter2 = makeCounter();</w:t>
      </w:r>
    </w:p>
    <w:p w:rsidR="00826FCF" w:rsidRPr="00826FCF" w:rsidRDefault="00826FCF" w:rsidP="005B4B68">
      <w:pPr>
        <w:pStyle w:val="af1"/>
      </w:pPr>
    </w:p>
    <w:p w:rsidR="00826FCF" w:rsidRPr="00826FCF" w:rsidRDefault="00826FCF" w:rsidP="005B4B68">
      <w:pPr>
        <w:pStyle w:val="af1"/>
      </w:pPr>
      <w:r w:rsidRPr="00826FCF">
        <w:t>alert( counter() ); // 1</w:t>
      </w:r>
    </w:p>
    <w:p w:rsidR="00826FCF" w:rsidRPr="00826FCF" w:rsidRDefault="00826FCF" w:rsidP="005B4B68">
      <w:pPr>
        <w:pStyle w:val="af1"/>
      </w:pPr>
      <w:r w:rsidRPr="00826FCF">
        <w:t>alert( counter() ); // 2</w:t>
      </w:r>
    </w:p>
    <w:p w:rsidR="00826FCF" w:rsidRPr="00826FCF" w:rsidRDefault="00826FCF" w:rsidP="005B4B68">
      <w:pPr>
        <w:pStyle w:val="af1"/>
      </w:pPr>
      <w:r w:rsidRPr="00826FCF">
        <w:t>alert( counter() ); // 3</w:t>
      </w:r>
    </w:p>
    <w:p w:rsidR="00826FCF" w:rsidRPr="00826FCF" w:rsidRDefault="00826FCF" w:rsidP="005B4B68">
      <w:pPr>
        <w:pStyle w:val="af1"/>
      </w:pPr>
    </w:p>
    <w:p w:rsidR="00826FCF" w:rsidRPr="00826FCF" w:rsidRDefault="00826FCF" w:rsidP="005B4B68">
      <w:pPr>
        <w:pStyle w:val="af1"/>
      </w:pPr>
      <w:r w:rsidRPr="00826FCF">
        <w:t xml:space="preserve">alert( counter2() ); // </w:t>
      </w:r>
      <w:r w:rsidRPr="006F027C">
        <w:rPr>
          <w:rStyle w:val="af0"/>
        </w:rPr>
        <w:t>1</w:t>
      </w:r>
      <w:r w:rsidRPr="00826FCF">
        <w:t>, счётчики независимы</w:t>
      </w:r>
    </w:p>
    <w:p w:rsidR="00826FCF" w:rsidRPr="00826FCF" w:rsidRDefault="00826FCF" w:rsidP="00826FCF">
      <w:pPr>
        <w:pStyle w:val="aa"/>
      </w:pPr>
      <w:r w:rsidRPr="00826FCF">
        <w:t>Они независимы, потому что при каждом запуске makeCounter создаётся свой объект переменных LexicalEnvironment, со своим свойством currentCount, на который новый счётчик получит ссылку [[Scope]].</w:t>
      </w:r>
    </w:p>
    <w:p w:rsidR="006F027C" w:rsidRPr="006F027C" w:rsidRDefault="006F027C" w:rsidP="006F027C">
      <w:pPr>
        <w:pStyle w:val="3"/>
        <w:rPr>
          <w:noProof/>
        </w:rPr>
      </w:pPr>
      <w:bookmarkStart w:id="279" w:name="свойства-функции"/>
      <w:r w:rsidRPr="006F027C">
        <w:t>Свойства функции</w:t>
      </w:r>
      <w:bookmarkEnd w:id="279"/>
    </w:p>
    <w:p w:rsidR="006F027C" w:rsidRPr="006F027C" w:rsidRDefault="006F027C" w:rsidP="006F027C">
      <w:pPr>
        <w:pStyle w:val="aa"/>
      </w:pPr>
      <w:r w:rsidRPr="006F027C">
        <w:t>Функция в JavaScript является объектом, поэтому можно присваивать свойства прямо к ней, вот так:</w:t>
      </w:r>
    </w:p>
    <w:p w:rsidR="006F027C" w:rsidRPr="006F027C" w:rsidRDefault="006F027C" w:rsidP="006F027C">
      <w:pPr>
        <w:pStyle w:val="af1"/>
      </w:pPr>
      <w:r w:rsidRPr="006F027C">
        <w:t>function f() {}</w:t>
      </w:r>
    </w:p>
    <w:p w:rsidR="006F027C" w:rsidRPr="006F027C" w:rsidRDefault="006F027C" w:rsidP="006F027C">
      <w:pPr>
        <w:pStyle w:val="af1"/>
      </w:pPr>
    </w:p>
    <w:p w:rsidR="006F027C" w:rsidRPr="006F027C" w:rsidRDefault="006F027C" w:rsidP="006F027C">
      <w:pPr>
        <w:pStyle w:val="af1"/>
      </w:pPr>
      <w:r w:rsidRPr="006F027C">
        <w:t>f.test = 5;</w:t>
      </w:r>
    </w:p>
    <w:p w:rsidR="006F027C" w:rsidRPr="006F027C" w:rsidRDefault="006F027C" w:rsidP="006F027C">
      <w:pPr>
        <w:pStyle w:val="af1"/>
      </w:pPr>
      <w:r w:rsidRPr="006F027C">
        <w:t>alert( f.test );</w:t>
      </w:r>
    </w:p>
    <w:p w:rsidR="006F027C" w:rsidRPr="006F027C" w:rsidRDefault="006F027C" w:rsidP="006F027C">
      <w:pPr>
        <w:pStyle w:val="aa"/>
      </w:pPr>
      <w:r w:rsidRPr="006F027C">
        <w:t>Свойства функции не стоит путать с переменными и параметрами. Они совершенно никак не связаны. Переменные доступны только внутри функции, они создаются в процессе её выполнения. Это – использование функции «как функции».</w:t>
      </w:r>
    </w:p>
    <w:p w:rsidR="006F027C" w:rsidRPr="006F027C" w:rsidRDefault="006F027C" w:rsidP="006F027C">
      <w:pPr>
        <w:pStyle w:val="aa"/>
      </w:pPr>
      <w:r w:rsidRPr="006F027C">
        <w:t>А свойство у функции – доступно отовсюду и всегда. Это – использование функции «как объекта».</w:t>
      </w:r>
    </w:p>
    <w:p w:rsidR="006F027C" w:rsidRPr="006F027C" w:rsidRDefault="006F027C" w:rsidP="006F027C">
      <w:pPr>
        <w:pStyle w:val="aa"/>
      </w:pPr>
      <w:r w:rsidRPr="006F027C">
        <w:t>Если хочется привязать значение к функции, то можно им воспользоваться вместо внешних переменных.</w:t>
      </w:r>
    </w:p>
    <w:p w:rsidR="006F027C" w:rsidRPr="006F027C" w:rsidRDefault="006F027C" w:rsidP="006F027C">
      <w:pPr>
        <w:pStyle w:val="aa"/>
      </w:pPr>
      <w:r w:rsidRPr="006F027C">
        <w:t>В качестве демонстрации, перепишем пример со счётчиком:</w:t>
      </w:r>
    </w:p>
    <w:p w:rsidR="006F027C" w:rsidRPr="006F027C" w:rsidRDefault="006F027C" w:rsidP="006F027C">
      <w:pPr>
        <w:pStyle w:val="af1"/>
      </w:pPr>
      <w:r w:rsidRPr="006F027C">
        <w:t>function makeCounter() {</w:t>
      </w:r>
    </w:p>
    <w:p w:rsidR="006F027C" w:rsidRPr="006F027C" w:rsidRDefault="006F027C" w:rsidP="006F027C">
      <w:pPr>
        <w:pStyle w:val="af1"/>
      </w:pPr>
      <w:r w:rsidRPr="006F027C">
        <w:t xml:space="preserve">  function </w:t>
      </w:r>
      <w:r w:rsidRPr="006F027C">
        <w:rPr>
          <w:color w:val="E36C0A" w:themeColor="accent6" w:themeShade="BF"/>
        </w:rPr>
        <w:t>counter()</w:t>
      </w:r>
      <w:r w:rsidRPr="006F027C">
        <w:t xml:space="preserve"> {</w:t>
      </w:r>
    </w:p>
    <w:p w:rsidR="006F027C" w:rsidRPr="006F027C" w:rsidRDefault="006F027C" w:rsidP="006F027C">
      <w:pPr>
        <w:pStyle w:val="af1"/>
      </w:pPr>
      <w:r w:rsidRPr="006F027C">
        <w:t xml:space="preserve">    return </w:t>
      </w:r>
      <w:r w:rsidRPr="006F027C">
        <w:rPr>
          <w:color w:val="E36C0A" w:themeColor="accent6" w:themeShade="BF"/>
        </w:rPr>
        <w:t>counter</w:t>
      </w:r>
      <w:r w:rsidRPr="006F027C">
        <w:t>.</w:t>
      </w:r>
      <w:r w:rsidRPr="006F027C">
        <w:rPr>
          <w:rStyle w:val="af0"/>
        </w:rPr>
        <w:t>currentCount</w:t>
      </w:r>
      <w:r w:rsidRPr="006F027C">
        <w:t>++;</w:t>
      </w:r>
    </w:p>
    <w:p w:rsidR="006F027C" w:rsidRPr="006F027C" w:rsidRDefault="006F027C" w:rsidP="006F027C">
      <w:pPr>
        <w:pStyle w:val="af1"/>
      </w:pPr>
      <w:r w:rsidRPr="006F027C">
        <w:t xml:space="preserve">  };</w:t>
      </w:r>
    </w:p>
    <w:p w:rsidR="006F027C" w:rsidRPr="006F027C" w:rsidRDefault="006F027C" w:rsidP="006F027C">
      <w:pPr>
        <w:pStyle w:val="af1"/>
      </w:pPr>
      <w:r w:rsidRPr="006F027C">
        <w:t xml:space="preserve">  </w:t>
      </w:r>
      <w:r w:rsidRPr="006F027C">
        <w:rPr>
          <w:color w:val="E36C0A" w:themeColor="accent6" w:themeShade="BF"/>
        </w:rPr>
        <w:t>counter</w:t>
      </w:r>
      <w:r w:rsidRPr="006F027C">
        <w:t>.</w:t>
      </w:r>
      <w:r w:rsidRPr="006F027C">
        <w:rPr>
          <w:rStyle w:val="af0"/>
        </w:rPr>
        <w:t>currentCount</w:t>
      </w:r>
      <w:r w:rsidRPr="006F027C">
        <w:t xml:space="preserve"> = 1;</w:t>
      </w:r>
    </w:p>
    <w:p w:rsidR="006F027C" w:rsidRPr="006F027C" w:rsidRDefault="006F027C" w:rsidP="006F027C">
      <w:pPr>
        <w:pStyle w:val="af1"/>
      </w:pPr>
    </w:p>
    <w:p w:rsidR="006F027C" w:rsidRPr="006F027C" w:rsidRDefault="006F027C" w:rsidP="006F027C">
      <w:pPr>
        <w:pStyle w:val="af1"/>
      </w:pPr>
      <w:r w:rsidRPr="006F027C">
        <w:t xml:space="preserve">  return </w:t>
      </w:r>
      <w:r w:rsidRPr="00523034">
        <w:rPr>
          <w:b/>
          <w:color w:val="E36C0A" w:themeColor="accent6" w:themeShade="BF"/>
        </w:rPr>
        <w:t>counter</w:t>
      </w:r>
      <w:r w:rsidRPr="006F027C">
        <w:t>;</w:t>
      </w:r>
    </w:p>
    <w:p w:rsidR="006F027C" w:rsidRPr="006F027C" w:rsidRDefault="006F027C" w:rsidP="006F027C">
      <w:pPr>
        <w:pStyle w:val="af1"/>
      </w:pPr>
      <w:r w:rsidRPr="006F027C">
        <w:t>}</w:t>
      </w:r>
    </w:p>
    <w:p w:rsidR="006F027C" w:rsidRPr="006F027C" w:rsidRDefault="006F027C" w:rsidP="006F027C">
      <w:pPr>
        <w:pStyle w:val="af1"/>
      </w:pPr>
    </w:p>
    <w:p w:rsidR="006F027C" w:rsidRPr="006F027C" w:rsidRDefault="006F027C" w:rsidP="006F027C">
      <w:pPr>
        <w:pStyle w:val="af1"/>
      </w:pPr>
      <w:r w:rsidRPr="006F027C">
        <w:t>var counter = makeCounter();</w:t>
      </w:r>
    </w:p>
    <w:p w:rsidR="006F027C" w:rsidRPr="006F027C" w:rsidRDefault="006F027C" w:rsidP="006F027C">
      <w:pPr>
        <w:pStyle w:val="af1"/>
      </w:pPr>
      <w:r w:rsidRPr="006F027C">
        <w:t>alert( counter() ); // 1</w:t>
      </w:r>
    </w:p>
    <w:p w:rsidR="006F027C" w:rsidRPr="006F027C" w:rsidRDefault="006F027C" w:rsidP="006F027C">
      <w:pPr>
        <w:pStyle w:val="af1"/>
      </w:pPr>
      <w:r w:rsidRPr="006F027C">
        <w:t>alert( counter() ); // 2</w:t>
      </w:r>
    </w:p>
    <w:p w:rsidR="006F027C" w:rsidRPr="006F027C" w:rsidRDefault="006F027C" w:rsidP="006F027C">
      <w:pPr>
        <w:pStyle w:val="aa"/>
      </w:pPr>
      <w:r w:rsidRPr="006F027C">
        <w:t>При запуске пример работает также.</w:t>
      </w:r>
    </w:p>
    <w:p w:rsidR="006F027C" w:rsidRPr="006F027C" w:rsidRDefault="006F027C" w:rsidP="006F027C">
      <w:pPr>
        <w:pStyle w:val="aa"/>
      </w:pPr>
      <w:r w:rsidRPr="006F027C">
        <w:t>Принципиальная разница – во внутренней механике и в том, что свойство функции, в отличие от переменной из замыкания – общедоступно, к нему имеет доступ любой, у кого есть объект функции.</w:t>
      </w:r>
    </w:p>
    <w:p w:rsidR="006F027C" w:rsidRPr="006F027C" w:rsidRDefault="006F027C" w:rsidP="006F027C">
      <w:pPr>
        <w:pStyle w:val="aa"/>
      </w:pPr>
      <w:r w:rsidRPr="006F027C">
        <w:t>Например, можно взять и поменять счётчик из внешнего кода:</w:t>
      </w:r>
    </w:p>
    <w:p w:rsidR="006F027C" w:rsidRPr="006F027C" w:rsidRDefault="006F027C" w:rsidP="00523034">
      <w:pPr>
        <w:pStyle w:val="af1"/>
      </w:pPr>
      <w:r w:rsidRPr="006F027C">
        <w:t xml:space="preserve">var </w:t>
      </w:r>
      <w:r w:rsidRPr="00523034">
        <w:rPr>
          <w:color w:val="E36C0A" w:themeColor="accent6" w:themeShade="BF"/>
        </w:rPr>
        <w:t xml:space="preserve">counter </w:t>
      </w:r>
      <w:r w:rsidRPr="006F027C">
        <w:t>= makeCounter();</w:t>
      </w:r>
    </w:p>
    <w:p w:rsidR="006F027C" w:rsidRPr="006F027C" w:rsidRDefault="006F027C" w:rsidP="00523034">
      <w:pPr>
        <w:pStyle w:val="af1"/>
      </w:pPr>
      <w:r w:rsidRPr="006F027C">
        <w:t xml:space="preserve">alert( </w:t>
      </w:r>
      <w:r w:rsidRPr="00523034">
        <w:rPr>
          <w:color w:val="E36C0A" w:themeColor="accent6" w:themeShade="BF"/>
        </w:rPr>
        <w:t>counter()</w:t>
      </w:r>
      <w:r w:rsidRPr="006F027C">
        <w:t xml:space="preserve"> ); // 1</w:t>
      </w:r>
    </w:p>
    <w:p w:rsidR="006F027C" w:rsidRPr="006F027C" w:rsidRDefault="006F027C" w:rsidP="00523034">
      <w:pPr>
        <w:pStyle w:val="af1"/>
      </w:pPr>
    </w:p>
    <w:p w:rsidR="006F027C" w:rsidRPr="006F027C" w:rsidRDefault="006F027C" w:rsidP="00523034">
      <w:pPr>
        <w:pStyle w:val="af1"/>
      </w:pPr>
      <w:r w:rsidRPr="00523034">
        <w:rPr>
          <w:color w:val="E36C0A" w:themeColor="accent6" w:themeShade="BF"/>
        </w:rPr>
        <w:t>counter</w:t>
      </w:r>
      <w:r w:rsidRPr="006F027C">
        <w:t>.</w:t>
      </w:r>
      <w:r w:rsidRPr="00523034">
        <w:rPr>
          <w:rStyle w:val="af0"/>
        </w:rPr>
        <w:t>currentCount</w:t>
      </w:r>
      <w:r w:rsidRPr="006F027C">
        <w:t xml:space="preserve"> = 5;</w:t>
      </w:r>
    </w:p>
    <w:p w:rsidR="006F027C" w:rsidRPr="006F027C" w:rsidRDefault="006F027C" w:rsidP="00523034">
      <w:pPr>
        <w:pStyle w:val="af1"/>
      </w:pPr>
    </w:p>
    <w:p w:rsidR="006F027C" w:rsidRPr="006F027C" w:rsidRDefault="006F027C" w:rsidP="00523034">
      <w:pPr>
        <w:pStyle w:val="af1"/>
      </w:pPr>
      <w:r w:rsidRPr="006F027C">
        <w:t xml:space="preserve">alert( </w:t>
      </w:r>
      <w:r w:rsidRPr="00523034">
        <w:rPr>
          <w:color w:val="E36C0A" w:themeColor="accent6" w:themeShade="BF"/>
        </w:rPr>
        <w:t xml:space="preserve">counter() </w:t>
      </w:r>
      <w:r w:rsidRPr="006F027C">
        <w:t>); // 5</w:t>
      </w:r>
    </w:p>
    <w:p w:rsidR="006F027C" w:rsidRPr="006F027C" w:rsidRDefault="006F027C" w:rsidP="00523034">
      <w:pPr>
        <w:pStyle w:val="3"/>
        <w:rPr>
          <w:noProof/>
        </w:rPr>
      </w:pPr>
      <w:r w:rsidRPr="006F027C">
        <w:rPr>
          <w:noProof/>
        </w:rPr>
        <w:t>Статические переменные</w:t>
      </w:r>
    </w:p>
    <w:p w:rsidR="006F027C" w:rsidRPr="006F027C" w:rsidRDefault="006F027C" w:rsidP="006F027C">
      <w:pPr>
        <w:pStyle w:val="aa"/>
      </w:pPr>
      <w:r w:rsidRPr="006F027C">
        <w:t>Иногда свойства, привязанные к функции, называют «</w:t>
      </w:r>
      <w:r w:rsidRPr="00523034">
        <w:rPr>
          <w:rStyle w:val="af0"/>
        </w:rPr>
        <w:t>статическими переменными</w:t>
      </w:r>
      <w:r w:rsidRPr="006F027C">
        <w:t>».</w:t>
      </w:r>
    </w:p>
    <w:p w:rsidR="006F027C" w:rsidRPr="006F027C" w:rsidRDefault="006F027C" w:rsidP="006F027C">
      <w:pPr>
        <w:pStyle w:val="aa"/>
      </w:pPr>
      <w:r w:rsidRPr="006F027C">
        <w:t xml:space="preserve">В некоторых языках программирования можно объявлять переменную, которая сохраняет значение между вызовами функции. В </w:t>
      </w:r>
      <w:r w:rsidRPr="006F027C">
        <w:lastRenderedPageBreak/>
        <w:t>JavaScript ближайший аналог – такое вот свойство функции.</w:t>
      </w:r>
    </w:p>
    <w:p w:rsidR="006F027C" w:rsidRDefault="006F027C" w:rsidP="00EA7BF3">
      <w:pPr>
        <w:pStyle w:val="aa"/>
      </w:pPr>
    </w:p>
    <w:p w:rsidR="00523034" w:rsidRPr="00523034" w:rsidRDefault="00523034" w:rsidP="00523034">
      <w:pPr>
        <w:pStyle w:val="aa"/>
        <w:rPr>
          <w:b/>
          <w:bCs/>
        </w:rPr>
      </w:pPr>
      <w:bookmarkStart w:id="280" w:name="итого-замыкания"/>
      <w:r w:rsidRPr="00523034">
        <w:rPr>
          <w:b/>
          <w:bCs/>
        </w:rPr>
        <w:t>Итого: замыкания</w:t>
      </w:r>
      <w:bookmarkEnd w:id="280"/>
    </w:p>
    <w:p w:rsidR="00523034" w:rsidRPr="00523034" w:rsidRDefault="00523034" w:rsidP="00523034">
      <w:pPr>
        <w:pStyle w:val="aa"/>
      </w:pPr>
      <w:r w:rsidRPr="00523034">
        <w:t>Замыкание – это функция вместе со всеми внешними переменными, которые ей доступны.</w:t>
      </w:r>
    </w:p>
    <w:p w:rsidR="00523034" w:rsidRPr="00523034" w:rsidRDefault="00523034" w:rsidP="00523034">
      <w:pPr>
        <w:pStyle w:val="aa"/>
      </w:pPr>
      <w:r w:rsidRPr="00523034">
        <w:t>Таково стандартное определение, которое есть в Wikipedia и большинстве серьёзных источников по программированию. То есть, замыкание – это функция + внешние переменные.</w:t>
      </w:r>
    </w:p>
    <w:p w:rsidR="00523034" w:rsidRPr="00523034" w:rsidRDefault="00523034" w:rsidP="00523034">
      <w:pPr>
        <w:pStyle w:val="aa"/>
      </w:pPr>
      <w:r w:rsidRPr="00523034">
        <w:t>Тем не менее, в JavaScript есть небольшая терминологическая особенность.</w:t>
      </w:r>
    </w:p>
    <w:p w:rsidR="00523034" w:rsidRPr="00523034" w:rsidRDefault="00523034" w:rsidP="00523034">
      <w:pPr>
        <w:pStyle w:val="aa"/>
      </w:pPr>
      <w:r w:rsidRPr="00523034">
        <w:rPr>
          <w:b/>
          <w:bCs/>
        </w:rPr>
        <w:t>Обычно, говоря «замыкание функции», подразумевают не саму эту функцию, а именно внешние переменные.</w:t>
      </w:r>
    </w:p>
    <w:p w:rsidR="00523034" w:rsidRPr="00523034" w:rsidRDefault="00523034" w:rsidP="00523034">
      <w:pPr>
        <w:pStyle w:val="aa"/>
      </w:pPr>
      <w:r w:rsidRPr="00523034">
        <w:t>Иногда говорят «переменная берётся из замыкания». Это означает – из внешнего объекта переменных.</w:t>
      </w:r>
    </w:p>
    <w:p w:rsidR="00523034" w:rsidRPr="00523034" w:rsidRDefault="00523034" w:rsidP="00523034">
      <w:pPr>
        <w:pStyle w:val="aa"/>
      </w:pPr>
      <w:r w:rsidRPr="00523034">
        <w:rPr>
          <w:b/>
          <w:bCs/>
        </w:rPr>
        <w:t>Что это такое – «понимать замыкания?»</w:t>
      </w:r>
    </w:p>
    <w:p w:rsidR="00523034" w:rsidRPr="00523034" w:rsidRDefault="00523034" w:rsidP="00523034">
      <w:pPr>
        <w:pStyle w:val="aa"/>
      </w:pPr>
      <w:r w:rsidRPr="00523034">
        <w:t>Иногда говорят «Вася молодец, понимает замыкания!». Что это такое – «понимать замыкания», какой смысл обычно вкладывают в эти слова?</w:t>
      </w:r>
    </w:p>
    <w:p w:rsidR="00523034" w:rsidRPr="00523034" w:rsidRDefault="00523034" w:rsidP="00523034">
      <w:pPr>
        <w:pStyle w:val="aa"/>
      </w:pPr>
      <w:r w:rsidRPr="00523034">
        <w:t>«Понимать замыкания» в JavaScript означает понимать следующие вещи:</w:t>
      </w:r>
    </w:p>
    <w:p w:rsidR="00523034" w:rsidRPr="00523034" w:rsidRDefault="00523034" w:rsidP="00DA7B0A">
      <w:pPr>
        <w:pStyle w:val="aa"/>
        <w:numPr>
          <w:ilvl w:val="0"/>
          <w:numId w:val="91"/>
        </w:numPr>
      </w:pPr>
      <w:r w:rsidRPr="00523034">
        <w:t>Все переменные и параметры функций являются свойствами объекта переменных LexicalEnvironment. Каждый запуск функции создает новый такой объект. На верхнем уровне им является «глобальный объект», в браузере – window.</w:t>
      </w:r>
    </w:p>
    <w:p w:rsidR="00523034" w:rsidRPr="00523034" w:rsidRDefault="00523034" w:rsidP="00DA7B0A">
      <w:pPr>
        <w:pStyle w:val="aa"/>
        <w:numPr>
          <w:ilvl w:val="0"/>
          <w:numId w:val="91"/>
        </w:numPr>
      </w:pPr>
      <w:r w:rsidRPr="00523034">
        <w:t>При создании функция получает системное свойство [[Scope]], которое ссылается на LexicalEnvironment, в котором она была создана.</w:t>
      </w:r>
    </w:p>
    <w:p w:rsidR="00523034" w:rsidRPr="00523034" w:rsidRDefault="00523034" w:rsidP="00DA7B0A">
      <w:pPr>
        <w:pStyle w:val="aa"/>
        <w:numPr>
          <w:ilvl w:val="0"/>
          <w:numId w:val="91"/>
        </w:numPr>
      </w:pPr>
      <w:r w:rsidRPr="00523034">
        <w:t>При вызове функции, куда бы её ни передали в коде – она будет искать переменные сначала у себя, а затем во внешних LexicalEnvironment с места своего «рождения».</w:t>
      </w:r>
    </w:p>
    <w:p w:rsidR="00523034" w:rsidRPr="00523034" w:rsidRDefault="00523034" w:rsidP="00523034">
      <w:pPr>
        <w:pStyle w:val="aa"/>
      </w:pPr>
      <w:r w:rsidRPr="00523034">
        <w:t>В следующих главах мы углубим это понимание дополнительными примерами, а также рассмотрим, что происходит с памятью.</w:t>
      </w:r>
    </w:p>
    <w:p w:rsidR="00833380" w:rsidRDefault="00833380" w:rsidP="00833380">
      <w:pPr>
        <w:pStyle w:val="3"/>
      </w:pPr>
      <w:r>
        <w:t>Задачи</w:t>
      </w:r>
    </w:p>
    <w:p w:rsidR="008E5487" w:rsidRPr="008E5487" w:rsidRDefault="008E5487" w:rsidP="008E5487">
      <w:pPr>
        <w:pStyle w:val="aa"/>
        <w:rPr>
          <w:b/>
          <w:bCs/>
        </w:rPr>
      </w:pPr>
      <w:bookmarkStart w:id="281" w:name="в-какую-переменную-будет-присвоено-значе"/>
      <w:r w:rsidRPr="008E5487">
        <w:rPr>
          <w:b/>
          <w:bCs/>
        </w:rPr>
        <w:t>В какую переменную будет присвоено значение?</w:t>
      </w:r>
      <w:bookmarkEnd w:id="281"/>
    </w:p>
    <w:p w:rsidR="008E5487" w:rsidRPr="008E5487" w:rsidRDefault="008E5487" w:rsidP="008E5487">
      <w:pPr>
        <w:pStyle w:val="aa"/>
      </w:pPr>
      <w:r w:rsidRPr="008E5487">
        <w:t>Каков будет результат выполнения этого кода?</w:t>
      </w:r>
    </w:p>
    <w:p w:rsidR="008E5487" w:rsidRPr="008E5487" w:rsidRDefault="008E5487" w:rsidP="008E5487">
      <w:pPr>
        <w:pStyle w:val="af1"/>
      </w:pPr>
      <w:r w:rsidRPr="008E5487">
        <w:t>var value = 0;</w:t>
      </w:r>
    </w:p>
    <w:p w:rsidR="008E5487" w:rsidRPr="008E5487" w:rsidRDefault="008E5487" w:rsidP="008E5487">
      <w:pPr>
        <w:pStyle w:val="af1"/>
      </w:pPr>
    </w:p>
    <w:p w:rsidR="008E5487" w:rsidRPr="008E5487" w:rsidRDefault="008E5487" w:rsidP="008E5487">
      <w:pPr>
        <w:pStyle w:val="af1"/>
      </w:pPr>
      <w:r w:rsidRPr="008E5487">
        <w:t>function f() {</w:t>
      </w:r>
    </w:p>
    <w:p w:rsidR="008E5487" w:rsidRPr="008E5487" w:rsidRDefault="008E5487" w:rsidP="008E5487">
      <w:pPr>
        <w:pStyle w:val="af1"/>
      </w:pPr>
      <w:r w:rsidRPr="008E5487">
        <w:t xml:space="preserve">  if (1) {</w:t>
      </w:r>
    </w:p>
    <w:p w:rsidR="008E5487" w:rsidRPr="008E5487" w:rsidRDefault="008E5487" w:rsidP="008E5487">
      <w:pPr>
        <w:pStyle w:val="af1"/>
      </w:pPr>
      <w:r w:rsidRPr="008E5487">
        <w:t xml:space="preserve">    value = true;</w:t>
      </w:r>
    </w:p>
    <w:p w:rsidR="008E5487" w:rsidRPr="008E5487" w:rsidRDefault="008E5487" w:rsidP="008E5487">
      <w:pPr>
        <w:pStyle w:val="af1"/>
      </w:pPr>
      <w:r w:rsidRPr="008E5487">
        <w:t xml:space="preserve">  } else {</w:t>
      </w:r>
    </w:p>
    <w:p w:rsidR="008E5487" w:rsidRPr="008E5487" w:rsidRDefault="008E5487" w:rsidP="008E5487">
      <w:pPr>
        <w:pStyle w:val="af1"/>
      </w:pPr>
      <w:r w:rsidRPr="008E5487">
        <w:t xml:space="preserve">    </w:t>
      </w:r>
      <w:r w:rsidRPr="003C3A3F">
        <w:rPr>
          <w:rStyle w:val="af0"/>
        </w:rPr>
        <w:t>var</w:t>
      </w:r>
      <w:r w:rsidRPr="008E5487">
        <w:t xml:space="preserve"> value = false;</w:t>
      </w:r>
    </w:p>
    <w:p w:rsidR="008E5487" w:rsidRPr="008E5487" w:rsidRDefault="008E5487" w:rsidP="008E5487">
      <w:pPr>
        <w:pStyle w:val="af1"/>
      </w:pPr>
      <w:r w:rsidRPr="008E5487">
        <w:t xml:space="preserve">  }</w:t>
      </w:r>
    </w:p>
    <w:p w:rsidR="008E5487" w:rsidRPr="008E5487" w:rsidRDefault="008E5487" w:rsidP="008E5487">
      <w:pPr>
        <w:pStyle w:val="af1"/>
      </w:pPr>
    </w:p>
    <w:p w:rsidR="008E5487" w:rsidRPr="008E5487" w:rsidRDefault="008E5487" w:rsidP="008E5487">
      <w:pPr>
        <w:pStyle w:val="af1"/>
      </w:pPr>
      <w:r w:rsidRPr="008E5487">
        <w:t xml:space="preserve">  alert( value );</w:t>
      </w:r>
    </w:p>
    <w:p w:rsidR="008E5487" w:rsidRPr="008E5487" w:rsidRDefault="008E5487" w:rsidP="008E5487">
      <w:pPr>
        <w:pStyle w:val="af1"/>
      </w:pPr>
      <w:r w:rsidRPr="008E5487">
        <w:t>}</w:t>
      </w:r>
    </w:p>
    <w:p w:rsidR="008E5487" w:rsidRPr="008E5487" w:rsidRDefault="008E5487" w:rsidP="008E5487">
      <w:pPr>
        <w:pStyle w:val="af1"/>
      </w:pPr>
    </w:p>
    <w:p w:rsidR="008E5487" w:rsidRPr="008E5487" w:rsidRDefault="008E5487" w:rsidP="008E5487">
      <w:pPr>
        <w:pStyle w:val="af1"/>
      </w:pPr>
      <w:r w:rsidRPr="008E5487">
        <w:t>f();</w:t>
      </w:r>
    </w:p>
    <w:p w:rsidR="008E5487" w:rsidRPr="008E5487" w:rsidRDefault="008E5487" w:rsidP="008E5487">
      <w:pPr>
        <w:pStyle w:val="aa"/>
      </w:pPr>
      <w:r w:rsidRPr="008E5487">
        <w:t>Изменится ли внешняя переменная value ?</w:t>
      </w:r>
    </w:p>
    <w:p w:rsidR="008E5487" w:rsidRPr="008E5487" w:rsidRDefault="008E5487" w:rsidP="008E5487">
      <w:pPr>
        <w:pStyle w:val="aa"/>
      </w:pPr>
      <w:r w:rsidRPr="008E5487">
        <w:t>P.S. Какими будут ответы, если из строки var value = false убрать var?</w:t>
      </w:r>
    </w:p>
    <w:p w:rsidR="006F027C" w:rsidRDefault="006F027C" w:rsidP="00EA7BF3">
      <w:pPr>
        <w:pStyle w:val="aa"/>
      </w:pPr>
    </w:p>
    <w:p w:rsidR="003C3A3F" w:rsidRPr="003C3A3F" w:rsidRDefault="003C3A3F" w:rsidP="003C3A3F">
      <w:pPr>
        <w:pStyle w:val="aa"/>
      </w:pPr>
      <w:r w:rsidRPr="003C3A3F">
        <w:rPr>
          <w:b/>
          <w:bCs/>
        </w:rPr>
        <w:t>Результатом будет true</w:t>
      </w:r>
      <w:r w:rsidRPr="003C3A3F">
        <w:t>, т.к. var обработается и переменная будет создана до выполнения кода.</w:t>
      </w:r>
    </w:p>
    <w:p w:rsidR="003C3A3F" w:rsidRPr="003C3A3F" w:rsidRDefault="003C3A3F" w:rsidP="003C3A3F">
      <w:pPr>
        <w:pStyle w:val="aa"/>
      </w:pPr>
      <w:r w:rsidRPr="003C3A3F">
        <w:t>Соответственно, присвоение value=true сработает на локальной переменной, и alert выведет true.</w:t>
      </w:r>
    </w:p>
    <w:p w:rsidR="003C3A3F" w:rsidRDefault="003C3A3F" w:rsidP="003C3A3F">
      <w:pPr>
        <w:pStyle w:val="aa"/>
        <w:rPr>
          <w:b/>
          <w:bCs/>
        </w:rPr>
      </w:pPr>
      <w:r w:rsidRPr="003C3A3F">
        <w:rPr>
          <w:b/>
          <w:bCs/>
        </w:rPr>
        <w:t>Внешняя переменная не изменится.</w:t>
      </w:r>
    </w:p>
    <w:p w:rsidR="003C3A3F" w:rsidRPr="003C3A3F" w:rsidRDefault="003C3A3F" w:rsidP="003C3A3F">
      <w:pPr>
        <w:pStyle w:val="aa"/>
      </w:pPr>
    </w:p>
    <w:p w:rsidR="003C3A3F" w:rsidRPr="003C3A3F" w:rsidRDefault="003C3A3F" w:rsidP="003C3A3F">
      <w:pPr>
        <w:pStyle w:val="aa"/>
      </w:pPr>
      <w:r w:rsidRPr="003C3A3F">
        <w:t>P.S. Если var нет, то в функции переменная не будет найдена. Интерпретатор обратится за ней в window и изменит её там.</w:t>
      </w:r>
    </w:p>
    <w:p w:rsidR="003C3A3F" w:rsidRPr="003C3A3F" w:rsidRDefault="003C3A3F" w:rsidP="003C3A3F">
      <w:pPr>
        <w:pStyle w:val="aa"/>
      </w:pPr>
      <w:r w:rsidRPr="003C3A3F">
        <w:rPr>
          <w:b/>
          <w:bCs/>
        </w:rPr>
        <w:t>Так что без var результат будет также true, но внешняя переменная изменится.</w:t>
      </w:r>
    </w:p>
    <w:p w:rsidR="006F027C" w:rsidRDefault="006F027C" w:rsidP="00EA7BF3">
      <w:pPr>
        <w:pStyle w:val="aa"/>
      </w:pPr>
    </w:p>
    <w:p w:rsidR="003C3A3F" w:rsidRPr="003C3A3F" w:rsidRDefault="003C3A3F" w:rsidP="003C3A3F">
      <w:pPr>
        <w:pStyle w:val="aa"/>
        <w:rPr>
          <w:b/>
          <w:bCs/>
        </w:rPr>
      </w:pPr>
      <w:bookmarkStart w:id="282" w:name="var-window"/>
      <w:r w:rsidRPr="003C3A3F">
        <w:rPr>
          <w:b/>
          <w:bCs/>
        </w:rPr>
        <w:t>var window</w:t>
      </w:r>
      <w:bookmarkEnd w:id="282"/>
    </w:p>
    <w:p w:rsidR="003C3A3F" w:rsidRPr="003C3A3F" w:rsidRDefault="003C3A3F" w:rsidP="003C3A3F">
      <w:pPr>
        <w:pStyle w:val="aa"/>
      </w:pPr>
      <w:r w:rsidRPr="003C3A3F">
        <w:t>Каков будет результат выполнения этого кода? Почему?</w:t>
      </w:r>
    </w:p>
    <w:p w:rsidR="003C3A3F" w:rsidRPr="003C3A3F" w:rsidRDefault="003C3A3F" w:rsidP="003C3A3F">
      <w:pPr>
        <w:pStyle w:val="af1"/>
      </w:pPr>
      <w:r w:rsidRPr="003C3A3F">
        <w:t>function test() {</w:t>
      </w:r>
    </w:p>
    <w:p w:rsidR="003C3A3F" w:rsidRPr="003C3A3F" w:rsidRDefault="003C3A3F" w:rsidP="003C3A3F">
      <w:pPr>
        <w:pStyle w:val="af1"/>
      </w:pPr>
    </w:p>
    <w:p w:rsidR="003C3A3F" w:rsidRPr="003C3A3F" w:rsidRDefault="003C3A3F" w:rsidP="003C3A3F">
      <w:pPr>
        <w:pStyle w:val="af1"/>
      </w:pPr>
      <w:r w:rsidRPr="003C3A3F">
        <w:t xml:space="preserve">  alert( window );</w:t>
      </w:r>
    </w:p>
    <w:p w:rsidR="003C3A3F" w:rsidRPr="003C3A3F" w:rsidRDefault="003C3A3F" w:rsidP="003C3A3F">
      <w:pPr>
        <w:pStyle w:val="af1"/>
      </w:pPr>
    </w:p>
    <w:p w:rsidR="003C3A3F" w:rsidRPr="003C3A3F" w:rsidRDefault="003C3A3F" w:rsidP="003C3A3F">
      <w:pPr>
        <w:pStyle w:val="af1"/>
      </w:pPr>
      <w:r w:rsidRPr="003C3A3F">
        <w:t xml:space="preserve">  var window = 5;</w:t>
      </w:r>
    </w:p>
    <w:p w:rsidR="003C3A3F" w:rsidRPr="003C3A3F" w:rsidRDefault="003C3A3F" w:rsidP="003C3A3F">
      <w:pPr>
        <w:pStyle w:val="af1"/>
      </w:pPr>
    </w:p>
    <w:p w:rsidR="003C3A3F" w:rsidRPr="003C3A3F" w:rsidRDefault="003C3A3F" w:rsidP="003C3A3F">
      <w:pPr>
        <w:pStyle w:val="af1"/>
      </w:pPr>
      <w:r w:rsidRPr="003C3A3F">
        <w:t xml:space="preserve">  alert( window );</w:t>
      </w:r>
    </w:p>
    <w:p w:rsidR="003C3A3F" w:rsidRPr="003C3A3F" w:rsidRDefault="003C3A3F" w:rsidP="003C3A3F">
      <w:pPr>
        <w:pStyle w:val="af1"/>
      </w:pPr>
      <w:r w:rsidRPr="003C3A3F">
        <w:t>}</w:t>
      </w:r>
    </w:p>
    <w:p w:rsidR="003C3A3F" w:rsidRPr="003C3A3F" w:rsidRDefault="003C3A3F" w:rsidP="003C3A3F">
      <w:pPr>
        <w:pStyle w:val="af1"/>
      </w:pPr>
    </w:p>
    <w:p w:rsidR="003C3A3F" w:rsidRPr="003C3A3F" w:rsidRDefault="003C3A3F" w:rsidP="003C3A3F">
      <w:pPr>
        <w:pStyle w:val="af1"/>
      </w:pPr>
      <w:r w:rsidRPr="003C3A3F">
        <w:t>test();</w:t>
      </w:r>
    </w:p>
    <w:p w:rsidR="006F027C" w:rsidRDefault="006F027C" w:rsidP="00EA7BF3">
      <w:pPr>
        <w:pStyle w:val="aa"/>
      </w:pPr>
    </w:p>
    <w:p w:rsidR="00826FCF" w:rsidRDefault="0078468F" w:rsidP="00EA7BF3">
      <w:pPr>
        <w:pStyle w:val="aa"/>
      </w:pPr>
      <w:r w:rsidRPr="0078468F">
        <w:t>Результатом будет undefined, затем 5.</w:t>
      </w:r>
    </w:p>
    <w:p w:rsidR="00826FCF" w:rsidRDefault="00826FCF" w:rsidP="00EA7BF3">
      <w:pPr>
        <w:pStyle w:val="aa"/>
      </w:pPr>
    </w:p>
    <w:p w:rsidR="0078468F" w:rsidRPr="0078468F" w:rsidRDefault="0078468F" w:rsidP="0078468F">
      <w:pPr>
        <w:pStyle w:val="aa"/>
      </w:pPr>
      <w:r>
        <w:t>Т</w:t>
      </w:r>
      <w:r w:rsidRPr="0078468F">
        <w:t>акой результат получился потому, что window – это глобальная переменная, но ничто не мешает объявить такую же локальную.</w:t>
      </w:r>
    </w:p>
    <w:p w:rsidR="0078468F" w:rsidRPr="0078468F" w:rsidRDefault="0078468F" w:rsidP="0078468F">
      <w:pPr>
        <w:pStyle w:val="aa"/>
      </w:pPr>
      <w:r w:rsidRPr="0078468F">
        <w:t>Директива var window обработается до начала выполнения кода функции и будет создана локальная переменная, т.е. свойство LexicalEnvironment.window:</w:t>
      </w:r>
    </w:p>
    <w:p w:rsidR="0078468F" w:rsidRPr="0078468F" w:rsidRDefault="0078468F" w:rsidP="000B69DE">
      <w:pPr>
        <w:pStyle w:val="af1"/>
      </w:pPr>
      <w:r w:rsidRPr="0078468F">
        <w:t>LexicalEnvironment = {</w:t>
      </w:r>
    </w:p>
    <w:p w:rsidR="0078468F" w:rsidRPr="0078468F" w:rsidRDefault="0078468F" w:rsidP="000B69DE">
      <w:pPr>
        <w:pStyle w:val="af1"/>
      </w:pPr>
      <w:r w:rsidRPr="0078468F">
        <w:t xml:space="preserve">  window: undefined</w:t>
      </w:r>
    </w:p>
    <w:p w:rsidR="0078468F" w:rsidRPr="0078468F" w:rsidRDefault="0078468F" w:rsidP="000B69DE">
      <w:pPr>
        <w:pStyle w:val="af1"/>
      </w:pPr>
      <w:r w:rsidRPr="0078468F">
        <w:t>}</w:t>
      </w:r>
    </w:p>
    <w:p w:rsidR="0078468F" w:rsidRPr="0078468F" w:rsidRDefault="0078468F" w:rsidP="0078468F">
      <w:pPr>
        <w:pStyle w:val="aa"/>
      </w:pPr>
      <w:r w:rsidRPr="0078468F">
        <w:t>Когда выполнение кода начнется и сработает alert, он выведет уже локальную переменную, которая на тот момент равна undefined.</w:t>
      </w:r>
    </w:p>
    <w:p w:rsidR="0078468F" w:rsidRPr="0078468F" w:rsidRDefault="0078468F" w:rsidP="0078468F">
      <w:pPr>
        <w:pStyle w:val="aa"/>
      </w:pPr>
      <w:r w:rsidRPr="0078468F">
        <w:t>Затем сработает присваивание, и второй alert выведет уже 5.</w:t>
      </w:r>
    </w:p>
    <w:p w:rsidR="00826FCF" w:rsidRDefault="00826FCF" w:rsidP="00EA7BF3">
      <w:pPr>
        <w:pStyle w:val="aa"/>
      </w:pPr>
    </w:p>
    <w:p w:rsidR="000B69DE" w:rsidRPr="000B69DE" w:rsidRDefault="000B69DE" w:rsidP="000B69DE">
      <w:pPr>
        <w:pStyle w:val="aa"/>
        <w:rPr>
          <w:b/>
          <w:bCs/>
        </w:rPr>
      </w:pPr>
      <w:bookmarkStart w:id="283" w:name="вызов-на-месте"/>
      <w:r w:rsidRPr="000B69DE">
        <w:rPr>
          <w:b/>
          <w:bCs/>
        </w:rPr>
        <w:t>Вызов "на месте"</w:t>
      </w:r>
      <w:bookmarkEnd w:id="283"/>
    </w:p>
    <w:p w:rsidR="000B69DE" w:rsidRPr="000B69DE" w:rsidRDefault="000B69DE" w:rsidP="000B69DE">
      <w:pPr>
        <w:pStyle w:val="aa"/>
      </w:pPr>
      <w:r w:rsidRPr="000B69DE">
        <w:t>важность: 4</w:t>
      </w:r>
    </w:p>
    <w:p w:rsidR="000B69DE" w:rsidRPr="000B69DE" w:rsidRDefault="000B69DE" w:rsidP="000B69DE">
      <w:pPr>
        <w:pStyle w:val="aa"/>
      </w:pPr>
      <w:r w:rsidRPr="000B69DE">
        <w:lastRenderedPageBreak/>
        <w:t>Каков будет результат выполнения кода? Почему?</w:t>
      </w:r>
    </w:p>
    <w:p w:rsidR="000B69DE" w:rsidRPr="000B69DE" w:rsidRDefault="000B69DE" w:rsidP="000B69DE">
      <w:pPr>
        <w:pStyle w:val="af1"/>
      </w:pPr>
      <w:r w:rsidRPr="000B69DE">
        <w:t>var a = 5</w:t>
      </w:r>
    </w:p>
    <w:p w:rsidR="000B69DE" w:rsidRPr="000B69DE" w:rsidRDefault="000B69DE" w:rsidP="000B69DE">
      <w:pPr>
        <w:pStyle w:val="af1"/>
      </w:pPr>
    </w:p>
    <w:p w:rsidR="000B69DE" w:rsidRPr="000B69DE" w:rsidRDefault="000B69DE" w:rsidP="000B69DE">
      <w:pPr>
        <w:pStyle w:val="af1"/>
      </w:pPr>
      <w:r w:rsidRPr="000B69DE">
        <w:t>(function() {</w:t>
      </w:r>
    </w:p>
    <w:p w:rsidR="000B69DE" w:rsidRPr="000B69DE" w:rsidRDefault="000B69DE" w:rsidP="000B69DE">
      <w:pPr>
        <w:pStyle w:val="af1"/>
      </w:pPr>
      <w:r w:rsidRPr="000B69DE">
        <w:t xml:space="preserve">  alert(a)</w:t>
      </w:r>
    </w:p>
    <w:p w:rsidR="000B69DE" w:rsidRPr="000B69DE" w:rsidRDefault="000B69DE" w:rsidP="000B69DE">
      <w:pPr>
        <w:pStyle w:val="af1"/>
      </w:pPr>
      <w:r w:rsidRPr="000B69DE">
        <w:t>})()</w:t>
      </w:r>
    </w:p>
    <w:p w:rsidR="000B69DE" w:rsidRPr="000B69DE" w:rsidRDefault="000B69DE" w:rsidP="000B69DE">
      <w:pPr>
        <w:pStyle w:val="aa"/>
      </w:pPr>
      <w:r w:rsidRPr="000B69DE">
        <w:t>P.S. </w:t>
      </w:r>
      <w:r w:rsidRPr="000B69DE">
        <w:rPr>
          <w:i/>
          <w:iCs/>
        </w:rPr>
        <w:t>Подумайте хорошо! Здесь все ошибаются!</w:t>
      </w:r>
      <w:r w:rsidRPr="000B69DE">
        <w:t> P.P.S. </w:t>
      </w:r>
      <w:r w:rsidRPr="000B69DE">
        <w:rPr>
          <w:i/>
          <w:iCs/>
        </w:rPr>
        <w:t>Внимание, здесь подводный камень! Ок, вы предупреждены.</w:t>
      </w:r>
    </w:p>
    <w:p w:rsidR="00826FCF" w:rsidRDefault="00826FCF" w:rsidP="00EA7BF3">
      <w:pPr>
        <w:pStyle w:val="aa"/>
      </w:pPr>
    </w:p>
    <w:p w:rsidR="000B69DE" w:rsidRPr="000B69DE" w:rsidRDefault="000B69DE" w:rsidP="000B69DE">
      <w:pPr>
        <w:pStyle w:val="aa"/>
      </w:pPr>
      <w:r w:rsidRPr="000B69DE">
        <w:t>Результат – </w:t>
      </w:r>
      <w:r w:rsidRPr="000B69DE">
        <w:rPr>
          <w:b/>
          <w:bCs/>
        </w:rPr>
        <w:t>ошибка</w:t>
      </w:r>
      <w:r w:rsidRPr="000B69DE">
        <w:t>. Попробуйте:</w:t>
      </w:r>
    </w:p>
    <w:p w:rsidR="000B69DE" w:rsidRPr="000B69DE" w:rsidRDefault="000B69DE" w:rsidP="000B69DE">
      <w:pPr>
        <w:pStyle w:val="aa"/>
      </w:pPr>
      <w:r w:rsidRPr="000B69DE">
        <w:t>var a = 5</w:t>
      </w:r>
    </w:p>
    <w:p w:rsidR="000B69DE" w:rsidRPr="000B69DE" w:rsidRDefault="000B69DE" w:rsidP="000B69DE">
      <w:pPr>
        <w:pStyle w:val="aa"/>
      </w:pPr>
    </w:p>
    <w:p w:rsidR="000B69DE" w:rsidRPr="000B69DE" w:rsidRDefault="000B69DE" w:rsidP="004B5F69">
      <w:pPr>
        <w:pStyle w:val="af1"/>
      </w:pPr>
      <w:r w:rsidRPr="000B69DE">
        <w:t>(function() {</w:t>
      </w:r>
    </w:p>
    <w:p w:rsidR="000B69DE" w:rsidRPr="000B69DE" w:rsidRDefault="000B69DE" w:rsidP="004B5F69">
      <w:pPr>
        <w:pStyle w:val="af1"/>
      </w:pPr>
      <w:r w:rsidRPr="000B69DE">
        <w:t xml:space="preserve">  alert(a)</w:t>
      </w:r>
    </w:p>
    <w:p w:rsidR="000B69DE" w:rsidRPr="000B69DE" w:rsidRDefault="000B69DE" w:rsidP="004B5F69">
      <w:pPr>
        <w:pStyle w:val="af1"/>
      </w:pPr>
      <w:r w:rsidRPr="000B69DE">
        <w:t>})()</w:t>
      </w:r>
    </w:p>
    <w:p w:rsidR="000B69DE" w:rsidRPr="000B69DE" w:rsidRDefault="000B69DE" w:rsidP="000B69DE">
      <w:pPr>
        <w:pStyle w:val="aa"/>
      </w:pPr>
      <w:r w:rsidRPr="000B69DE">
        <w:t>Дело в том, что после var a = 5 нет точки с запятой.</w:t>
      </w:r>
    </w:p>
    <w:p w:rsidR="000B69DE" w:rsidRPr="000B69DE" w:rsidRDefault="000B69DE" w:rsidP="000B69DE">
      <w:pPr>
        <w:pStyle w:val="aa"/>
      </w:pPr>
      <w:r w:rsidRPr="000B69DE">
        <w:t>JavaScript воспринимает этот код как если бы перевода строки не было:</w:t>
      </w:r>
    </w:p>
    <w:p w:rsidR="000B69DE" w:rsidRPr="000B69DE" w:rsidRDefault="000B69DE" w:rsidP="004B5F69">
      <w:pPr>
        <w:pStyle w:val="af1"/>
      </w:pPr>
      <w:r w:rsidRPr="000B69DE">
        <w:t>var a = 5(function() {</w:t>
      </w:r>
    </w:p>
    <w:p w:rsidR="000B69DE" w:rsidRPr="000B69DE" w:rsidRDefault="000B69DE" w:rsidP="004B5F69">
      <w:pPr>
        <w:pStyle w:val="af1"/>
      </w:pPr>
      <w:r w:rsidRPr="000B69DE">
        <w:t xml:space="preserve">  alert(a)</w:t>
      </w:r>
    </w:p>
    <w:p w:rsidR="000B69DE" w:rsidRPr="000B69DE" w:rsidRDefault="000B69DE" w:rsidP="004B5F69">
      <w:pPr>
        <w:pStyle w:val="af1"/>
      </w:pPr>
      <w:r w:rsidRPr="000B69DE">
        <w:t>})()</w:t>
      </w:r>
    </w:p>
    <w:p w:rsidR="000B69DE" w:rsidRPr="000B69DE" w:rsidRDefault="000B69DE" w:rsidP="000B69DE">
      <w:pPr>
        <w:pStyle w:val="aa"/>
      </w:pPr>
      <w:r w:rsidRPr="000B69DE">
        <w:t>То есть, он пытается вызвать </w:t>
      </w:r>
      <w:r w:rsidRPr="000B69DE">
        <w:rPr>
          <w:i/>
          <w:iCs/>
        </w:rPr>
        <w:t>функцию</w:t>
      </w:r>
      <w:r w:rsidRPr="000B69DE">
        <w:t> 5, что и приводит к ошибке.</w:t>
      </w:r>
    </w:p>
    <w:p w:rsidR="000B69DE" w:rsidRPr="000B69DE" w:rsidRDefault="000B69DE" w:rsidP="000B69DE">
      <w:pPr>
        <w:pStyle w:val="aa"/>
      </w:pPr>
      <w:r w:rsidRPr="000B69DE">
        <w:t>Если точку с запятой поставить, все будет хорошо:</w:t>
      </w:r>
    </w:p>
    <w:p w:rsidR="000B69DE" w:rsidRPr="000B69DE" w:rsidRDefault="000B69DE" w:rsidP="004B5F69">
      <w:pPr>
        <w:pStyle w:val="af1"/>
      </w:pPr>
      <w:r w:rsidRPr="000B69DE">
        <w:t>var a = 5;</w:t>
      </w:r>
    </w:p>
    <w:p w:rsidR="000B69DE" w:rsidRPr="000B69DE" w:rsidRDefault="000B69DE" w:rsidP="004B5F69">
      <w:pPr>
        <w:pStyle w:val="af1"/>
      </w:pPr>
    </w:p>
    <w:p w:rsidR="000B69DE" w:rsidRPr="000B69DE" w:rsidRDefault="000B69DE" w:rsidP="004B5F69">
      <w:pPr>
        <w:pStyle w:val="af1"/>
      </w:pPr>
      <w:r w:rsidRPr="000B69DE">
        <w:t>(function() {</w:t>
      </w:r>
    </w:p>
    <w:p w:rsidR="000B69DE" w:rsidRPr="000B69DE" w:rsidRDefault="000B69DE" w:rsidP="004B5F69">
      <w:pPr>
        <w:pStyle w:val="af1"/>
      </w:pPr>
      <w:r w:rsidRPr="000B69DE">
        <w:t xml:space="preserve">  alert(a)</w:t>
      </w:r>
    </w:p>
    <w:p w:rsidR="000B69DE" w:rsidRPr="000B69DE" w:rsidRDefault="000B69DE" w:rsidP="004B5F69">
      <w:pPr>
        <w:pStyle w:val="af1"/>
      </w:pPr>
      <w:r w:rsidRPr="000B69DE">
        <w:t>})()</w:t>
      </w:r>
    </w:p>
    <w:p w:rsidR="000B69DE" w:rsidRPr="000B69DE" w:rsidRDefault="000B69DE" w:rsidP="000B69DE">
      <w:pPr>
        <w:pStyle w:val="aa"/>
      </w:pPr>
      <w:r w:rsidRPr="000B69DE">
        <w:t>Это один из наиболее частых и опасных подводных камней, приводящих к ошибкам тех, кто </w:t>
      </w:r>
      <w:r w:rsidRPr="000B69DE">
        <w:rPr>
          <w:i/>
          <w:iCs/>
        </w:rPr>
        <w:t>не</w:t>
      </w:r>
      <w:r w:rsidRPr="000B69DE">
        <w:t>ставит точки с запятой.</w:t>
      </w:r>
    </w:p>
    <w:p w:rsidR="00826FCF" w:rsidRDefault="00826FCF" w:rsidP="00EA7BF3">
      <w:pPr>
        <w:pStyle w:val="aa"/>
      </w:pPr>
    </w:p>
    <w:p w:rsidR="00E27299" w:rsidRPr="00E27299" w:rsidRDefault="00E27299" w:rsidP="00E27299">
      <w:pPr>
        <w:pStyle w:val="aa"/>
        <w:rPr>
          <w:b/>
          <w:bCs/>
        </w:rPr>
      </w:pPr>
      <w:bookmarkStart w:id="284" w:name="перекрытие-переменной"/>
      <w:r w:rsidRPr="00E27299">
        <w:rPr>
          <w:b/>
          <w:bCs/>
        </w:rPr>
        <w:t>Перекрытие переменной</w:t>
      </w:r>
      <w:bookmarkEnd w:id="284"/>
    </w:p>
    <w:p w:rsidR="00E27299" w:rsidRPr="00E27299" w:rsidRDefault="00E27299" w:rsidP="00E27299">
      <w:pPr>
        <w:pStyle w:val="aa"/>
      </w:pPr>
      <w:r w:rsidRPr="00E27299">
        <w:t>Если во внутренней функции есть своя переменная с именем currentCount – можно ли в ней получить currentCount из внешней функции?</w:t>
      </w:r>
    </w:p>
    <w:p w:rsidR="00E27299" w:rsidRPr="00E27299" w:rsidRDefault="00E27299" w:rsidP="00E27299">
      <w:pPr>
        <w:pStyle w:val="af1"/>
      </w:pPr>
      <w:r w:rsidRPr="00E27299">
        <w:t>function makeCounter() {</w:t>
      </w:r>
    </w:p>
    <w:p w:rsidR="00E27299" w:rsidRPr="00E27299" w:rsidRDefault="00E27299" w:rsidP="00E27299">
      <w:pPr>
        <w:pStyle w:val="af1"/>
      </w:pPr>
      <w:r w:rsidRPr="00E27299">
        <w:t xml:space="preserve">  var currentCount = 1;</w:t>
      </w:r>
    </w:p>
    <w:p w:rsidR="00E27299" w:rsidRPr="00E27299" w:rsidRDefault="00E27299" w:rsidP="00E27299">
      <w:pPr>
        <w:pStyle w:val="af1"/>
      </w:pPr>
    </w:p>
    <w:p w:rsidR="00E27299" w:rsidRPr="00E27299" w:rsidRDefault="00E27299" w:rsidP="00E27299">
      <w:pPr>
        <w:pStyle w:val="af1"/>
      </w:pPr>
      <w:r w:rsidRPr="00E27299">
        <w:t xml:space="preserve">  return function() {</w:t>
      </w:r>
    </w:p>
    <w:p w:rsidR="00E27299" w:rsidRPr="00E27299" w:rsidRDefault="00E27299" w:rsidP="00E27299">
      <w:pPr>
        <w:pStyle w:val="af1"/>
      </w:pPr>
      <w:r w:rsidRPr="00E27299">
        <w:t xml:space="preserve">    var currentCount;</w:t>
      </w:r>
    </w:p>
    <w:p w:rsidR="00E27299" w:rsidRPr="00E27299" w:rsidRDefault="00E27299" w:rsidP="00E27299">
      <w:pPr>
        <w:pStyle w:val="af1"/>
      </w:pPr>
      <w:r w:rsidRPr="00E27299">
        <w:t xml:space="preserve">    // можно ли здесь вывести currentCount из внешней функции (равный 1)?</w:t>
      </w:r>
    </w:p>
    <w:p w:rsidR="00E27299" w:rsidRPr="00E27299" w:rsidRDefault="00E27299" w:rsidP="00E27299">
      <w:pPr>
        <w:pStyle w:val="af1"/>
      </w:pPr>
      <w:r w:rsidRPr="00E27299">
        <w:t xml:space="preserve">  };</w:t>
      </w:r>
    </w:p>
    <w:p w:rsidR="00E27299" w:rsidRPr="00E27299" w:rsidRDefault="00E27299" w:rsidP="00E27299">
      <w:pPr>
        <w:pStyle w:val="af1"/>
      </w:pPr>
      <w:r w:rsidRPr="00E27299">
        <w:t>}</w:t>
      </w:r>
    </w:p>
    <w:p w:rsidR="00826FCF" w:rsidRDefault="00826FCF" w:rsidP="00EA7BF3">
      <w:pPr>
        <w:pStyle w:val="aa"/>
      </w:pPr>
    </w:p>
    <w:p w:rsidR="00E27299" w:rsidRPr="00E27299" w:rsidRDefault="00E27299" w:rsidP="00E27299">
      <w:pPr>
        <w:pStyle w:val="aa"/>
      </w:pPr>
      <w:r w:rsidRPr="00E27299">
        <w:t>Нет, нельзя.</w:t>
      </w:r>
    </w:p>
    <w:p w:rsidR="00E27299" w:rsidRPr="00E27299" w:rsidRDefault="00E27299" w:rsidP="00E27299">
      <w:pPr>
        <w:pStyle w:val="aa"/>
      </w:pPr>
      <w:r w:rsidRPr="00E27299">
        <w:t>Локальная переменная полностью перекрывает внешнюю.</w:t>
      </w:r>
    </w:p>
    <w:p w:rsidR="00826FCF" w:rsidRDefault="00826FCF" w:rsidP="00EA7BF3">
      <w:pPr>
        <w:pStyle w:val="aa"/>
      </w:pPr>
    </w:p>
    <w:p w:rsidR="00E27299" w:rsidRPr="00E27299" w:rsidRDefault="00E27299" w:rsidP="00E27299">
      <w:pPr>
        <w:pStyle w:val="aa"/>
        <w:rPr>
          <w:b/>
          <w:bCs/>
        </w:rPr>
      </w:pPr>
      <w:bookmarkStart w:id="285" w:name="глобальный-счётчик"/>
      <w:r w:rsidRPr="00592300">
        <w:rPr>
          <w:b/>
          <w:bCs/>
        </w:rPr>
        <w:t>Глобальный счётчик</w:t>
      </w:r>
      <w:bookmarkEnd w:id="285"/>
    </w:p>
    <w:p w:rsidR="00E27299" w:rsidRPr="00E27299" w:rsidRDefault="00E27299" w:rsidP="00E27299">
      <w:pPr>
        <w:pStyle w:val="aa"/>
      </w:pPr>
      <w:r w:rsidRPr="00E27299">
        <w:t>Что выведут эти вызовы, если переменная currentCount находится вне makeCounter?</w:t>
      </w:r>
    </w:p>
    <w:p w:rsidR="00E27299" w:rsidRPr="00E27299" w:rsidRDefault="00E27299" w:rsidP="00E27299">
      <w:pPr>
        <w:pStyle w:val="af1"/>
      </w:pPr>
      <w:r w:rsidRPr="00E27299">
        <w:t>var currentCount = 1;</w:t>
      </w:r>
    </w:p>
    <w:p w:rsidR="00E27299" w:rsidRPr="00E27299" w:rsidRDefault="00E27299" w:rsidP="00E27299">
      <w:pPr>
        <w:pStyle w:val="af1"/>
      </w:pPr>
    </w:p>
    <w:p w:rsidR="00E27299" w:rsidRPr="00E27299" w:rsidRDefault="00E27299" w:rsidP="00E27299">
      <w:pPr>
        <w:pStyle w:val="af1"/>
      </w:pPr>
      <w:r w:rsidRPr="00E27299">
        <w:t>function makeCounter() {</w:t>
      </w:r>
    </w:p>
    <w:p w:rsidR="00E27299" w:rsidRPr="00E27299" w:rsidRDefault="00E27299" w:rsidP="00E27299">
      <w:pPr>
        <w:pStyle w:val="af1"/>
      </w:pPr>
      <w:r w:rsidRPr="00E27299">
        <w:t xml:space="preserve">  return function() {</w:t>
      </w:r>
    </w:p>
    <w:p w:rsidR="00E27299" w:rsidRPr="00E27299" w:rsidRDefault="00E27299" w:rsidP="00E27299">
      <w:pPr>
        <w:pStyle w:val="af1"/>
      </w:pPr>
      <w:r w:rsidRPr="00E27299">
        <w:t xml:space="preserve">    return currentCount++;</w:t>
      </w:r>
    </w:p>
    <w:p w:rsidR="00E27299" w:rsidRPr="00E27299" w:rsidRDefault="00E27299" w:rsidP="00E27299">
      <w:pPr>
        <w:pStyle w:val="af1"/>
      </w:pPr>
      <w:r w:rsidRPr="00E27299">
        <w:t xml:space="preserve">  };</w:t>
      </w:r>
    </w:p>
    <w:p w:rsidR="00E27299" w:rsidRPr="00E27299" w:rsidRDefault="00E27299" w:rsidP="00E27299">
      <w:pPr>
        <w:pStyle w:val="af1"/>
      </w:pPr>
      <w:r w:rsidRPr="00E27299">
        <w:t>}</w:t>
      </w:r>
    </w:p>
    <w:p w:rsidR="00E27299" w:rsidRPr="00E27299" w:rsidRDefault="00E27299" w:rsidP="00E27299">
      <w:pPr>
        <w:pStyle w:val="af1"/>
      </w:pPr>
    </w:p>
    <w:p w:rsidR="00E27299" w:rsidRPr="00E27299" w:rsidRDefault="00E27299" w:rsidP="00E27299">
      <w:pPr>
        <w:pStyle w:val="af1"/>
      </w:pPr>
      <w:r w:rsidRPr="00E27299">
        <w:t>var counter = makeCounter();</w:t>
      </w:r>
    </w:p>
    <w:p w:rsidR="00E27299" w:rsidRPr="00E27299" w:rsidRDefault="00E27299" w:rsidP="00E27299">
      <w:pPr>
        <w:pStyle w:val="af1"/>
      </w:pPr>
      <w:r w:rsidRPr="00E27299">
        <w:t>var counter2 = makeCounter();</w:t>
      </w:r>
    </w:p>
    <w:p w:rsidR="00E27299" w:rsidRPr="00E27299" w:rsidRDefault="00E27299" w:rsidP="00E27299">
      <w:pPr>
        <w:pStyle w:val="af1"/>
      </w:pPr>
    </w:p>
    <w:p w:rsidR="00E27299" w:rsidRPr="00E27299" w:rsidRDefault="00E27299" w:rsidP="00E27299">
      <w:pPr>
        <w:pStyle w:val="af1"/>
      </w:pPr>
      <w:r w:rsidRPr="00E27299">
        <w:t>alert( counter() ); // ?</w:t>
      </w:r>
    </w:p>
    <w:p w:rsidR="00E27299" w:rsidRPr="00E27299" w:rsidRDefault="00E27299" w:rsidP="00E27299">
      <w:pPr>
        <w:pStyle w:val="af1"/>
      </w:pPr>
      <w:r w:rsidRPr="00E27299">
        <w:t>alert( counter() ); // ?</w:t>
      </w:r>
    </w:p>
    <w:p w:rsidR="00E27299" w:rsidRPr="00E27299" w:rsidRDefault="00E27299" w:rsidP="00E27299">
      <w:pPr>
        <w:pStyle w:val="af1"/>
      </w:pPr>
    </w:p>
    <w:p w:rsidR="00E27299" w:rsidRPr="00E27299" w:rsidRDefault="00E27299" w:rsidP="00E27299">
      <w:pPr>
        <w:pStyle w:val="af1"/>
      </w:pPr>
      <w:r w:rsidRPr="00E27299">
        <w:t>alert( counter2() ); // ?</w:t>
      </w:r>
    </w:p>
    <w:p w:rsidR="00E27299" w:rsidRPr="00E27299" w:rsidRDefault="00E27299" w:rsidP="00E27299">
      <w:pPr>
        <w:pStyle w:val="af1"/>
      </w:pPr>
      <w:r w:rsidRPr="00E27299">
        <w:t>alert( counter2() ); // ?</w:t>
      </w:r>
    </w:p>
    <w:p w:rsidR="00E27299" w:rsidRDefault="00E27299" w:rsidP="00EA7BF3">
      <w:pPr>
        <w:pStyle w:val="aa"/>
      </w:pPr>
    </w:p>
    <w:p w:rsidR="00E27299" w:rsidRPr="00E27299" w:rsidRDefault="00E27299" w:rsidP="00E27299">
      <w:pPr>
        <w:pStyle w:val="aa"/>
      </w:pPr>
      <w:r w:rsidRPr="00E27299">
        <w:t>Выведут </w:t>
      </w:r>
      <w:r w:rsidRPr="00E27299">
        <w:rPr>
          <w:b/>
          <w:bCs/>
        </w:rPr>
        <w:t>1,2,3,4.</w:t>
      </w:r>
    </w:p>
    <w:p w:rsidR="00E27299" w:rsidRPr="00E27299" w:rsidRDefault="00E27299" w:rsidP="00E27299">
      <w:pPr>
        <w:pStyle w:val="aa"/>
      </w:pPr>
      <w:r w:rsidRPr="00E27299">
        <w:t>Здесь внутренняя функция будет искать – и находить currentCount каждый раз в самом внешнем объекте переменных: глобальном объекте window.</w:t>
      </w:r>
    </w:p>
    <w:p w:rsidR="00E27299" w:rsidRPr="00E27299" w:rsidRDefault="00E27299" w:rsidP="00E27299">
      <w:pPr>
        <w:pStyle w:val="aa"/>
      </w:pPr>
      <w:r w:rsidRPr="00E27299">
        <w:t>В результате все счётчики будут разделять единое, глобальное текущее значение.</w:t>
      </w:r>
    </w:p>
    <w:p w:rsidR="00592300" w:rsidRDefault="00592300" w:rsidP="00592300">
      <w:pPr>
        <w:pStyle w:val="2"/>
        <w:rPr>
          <w:noProof/>
        </w:rPr>
      </w:pPr>
      <w:r w:rsidRPr="00592300">
        <w:rPr>
          <w:noProof/>
        </w:rPr>
        <w:t>[[Scope]] для new Function</w:t>
      </w:r>
    </w:p>
    <w:p w:rsidR="00E63D32" w:rsidRPr="00E63D32" w:rsidRDefault="00E63D32" w:rsidP="00E63D32"/>
    <w:p w:rsidR="00E63D32" w:rsidRPr="00E63D32" w:rsidRDefault="00E63D32" w:rsidP="00E63D32">
      <w:pPr>
        <w:pStyle w:val="aa"/>
        <w:rPr>
          <w:b/>
          <w:bCs/>
        </w:rPr>
      </w:pPr>
      <w:bookmarkStart w:id="286" w:name="scope-Function"/>
      <w:r w:rsidRPr="00E63D32">
        <w:rPr>
          <w:b/>
          <w:bCs/>
        </w:rPr>
        <w:t>Присвоение [[Scope]] для new Function</w:t>
      </w:r>
      <w:bookmarkEnd w:id="286"/>
    </w:p>
    <w:p w:rsidR="00E63D32" w:rsidRPr="00E63D32" w:rsidRDefault="00E63D32" w:rsidP="00E63D32">
      <w:pPr>
        <w:pStyle w:val="aa"/>
      </w:pPr>
      <w:r w:rsidRPr="00E63D32">
        <w:t>Есть одно исключение из общего правила присвоения [[Scope]], которое мы рассматривали в предыдущей главе.</w:t>
      </w:r>
    </w:p>
    <w:p w:rsidR="00E63D32" w:rsidRPr="00E63D32" w:rsidRDefault="00E63D32" w:rsidP="00E63D32">
      <w:pPr>
        <w:pStyle w:val="aa"/>
      </w:pPr>
      <w:r w:rsidRPr="00E63D32">
        <w:t>При создании функции с использованием new Function, её свойство [[Scope]] ссылается не на текущий LexicalEnvironment, а на window.</w:t>
      </w:r>
    </w:p>
    <w:p w:rsidR="00E63D32" w:rsidRPr="00E63D32" w:rsidRDefault="00E63D32" w:rsidP="00E63D32">
      <w:pPr>
        <w:pStyle w:val="aa"/>
        <w:rPr>
          <w:b/>
          <w:bCs/>
        </w:rPr>
      </w:pPr>
      <w:r w:rsidRPr="00E63D32">
        <w:rPr>
          <w:b/>
          <w:bCs/>
        </w:rPr>
        <w:t>Пример</w:t>
      </w:r>
    </w:p>
    <w:p w:rsidR="00E63D32" w:rsidRPr="00E63D32" w:rsidRDefault="00E63D32" w:rsidP="00E63D32">
      <w:pPr>
        <w:pStyle w:val="aa"/>
      </w:pPr>
      <w:r w:rsidRPr="00E63D32">
        <w:t>Следующий пример демонстрирует как функция, созданная new Function, игнорирует внешнюю переменную a и выводит глобальную вместо неё:</w:t>
      </w:r>
    </w:p>
    <w:p w:rsidR="00E63D32" w:rsidRPr="00E63D32" w:rsidRDefault="00E63D32" w:rsidP="00BA5AF1">
      <w:pPr>
        <w:pStyle w:val="af1"/>
      </w:pPr>
      <w:r w:rsidRPr="00E63D32">
        <w:t>var a = 1;</w:t>
      </w:r>
    </w:p>
    <w:p w:rsidR="00E63D32" w:rsidRPr="00E63D32" w:rsidRDefault="00E63D32" w:rsidP="00BA5AF1">
      <w:pPr>
        <w:pStyle w:val="af1"/>
      </w:pPr>
    </w:p>
    <w:p w:rsidR="00E63D32" w:rsidRPr="00E63D32" w:rsidRDefault="00E63D32" w:rsidP="00BA5AF1">
      <w:pPr>
        <w:pStyle w:val="af1"/>
      </w:pPr>
      <w:r w:rsidRPr="00E63D32">
        <w:t>function getFunc() {</w:t>
      </w:r>
    </w:p>
    <w:p w:rsidR="00E63D32" w:rsidRPr="00E63D32" w:rsidRDefault="00E63D32" w:rsidP="00BA5AF1">
      <w:pPr>
        <w:pStyle w:val="af1"/>
      </w:pPr>
      <w:r w:rsidRPr="00E63D32">
        <w:t xml:space="preserve">  var a = 2;</w:t>
      </w:r>
    </w:p>
    <w:p w:rsidR="00E63D32" w:rsidRPr="00E63D32" w:rsidRDefault="00E63D32" w:rsidP="00BA5AF1">
      <w:pPr>
        <w:pStyle w:val="af1"/>
      </w:pPr>
    </w:p>
    <w:p w:rsidR="00E63D32" w:rsidRPr="00E63D32" w:rsidRDefault="00E63D32" w:rsidP="00BA5AF1">
      <w:pPr>
        <w:pStyle w:val="af1"/>
      </w:pPr>
      <w:r w:rsidRPr="00E63D32">
        <w:t xml:space="preserve">  var func = </w:t>
      </w:r>
      <w:r w:rsidRPr="000730E7">
        <w:rPr>
          <w:rStyle w:val="af0"/>
        </w:rPr>
        <w:t>new Function</w:t>
      </w:r>
      <w:r w:rsidRPr="00E63D32">
        <w:t>('', 'alert(a)');</w:t>
      </w:r>
    </w:p>
    <w:p w:rsidR="00E63D32" w:rsidRPr="00E63D32" w:rsidRDefault="00E63D32" w:rsidP="00BA5AF1">
      <w:pPr>
        <w:pStyle w:val="af1"/>
      </w:pPr>
    </w:p>
    <w:p w:rsidR="00E63D32" w:rsidRPr="00E63D32" w:rsidRDefault="00E63D32" w:rsidP="00BA5AF1">
      <w:pPr>
        <w:pStyle w:val="af1"/>
      </w:pPr>
      <w:r w:rsidRPr="00E63D32">
        <w:t xml:space="preserve">  return func;</w:t>
      </w:r>
    </w:p>
    <w:p w:rsidR="00E63D32" w:rsidRPr="00E63D32" w:rsidRDefault="00E63D32" w:rsidP="00BA5AF1">
      <w:pPr>
        <w:pStyle w:val="af1"/>
      </w:pPr>
      <w:r w:rsidRPr="00E63D32">
        <w:t>}</w:t>
      </w:r>
    </w:p>
    <w:p w:rsidR="00E63D32" w:rsidRPr="00E63D32" w:rsidRDefault="00E63D32" w:rsidP="00BA5AF1">
      <w:pPr>
        <w:pStyle w:val="af1"/>
      </w:pPr>
    </w:p>
    <w:p w:rsidR="00E63D32" w:rsidRPr="00E63D32" w:rsidRDefault="00E63D32" w:rsidP="00BA5AF1">
      <w:pPr>
        <w:pStyle w:val="af1"/>
      </w:pPr>
      <w:r w:rsidRPr="00E63D32">
        <w:t xml:space="preserve">getFunc()(); // </w:t>
      </w:r>
      <w:r w:rsidRPr="00BA5AF1">
        <w:rPr>
          <w:rStyle w:val="af0"/>
        </w:rPr>
        <w:t>1</w:t>
      </w:r>
      <w:r w:rsidRPr="00E63D32">
        <w:t>, из window</w:t>
      </w:r>
    </w:p>
    <w:p w:rsidR="00E63D32" w:rsidRPr="00E63D32" w:rsidRDefault="00E63D32" w:rsidP="00E63D32">
      <w:pPr>
        <w:pStyle w:val="aa"/>
      </w:pPr>
      <w:r w:rsidRPr="00E63D32">
        <w:t>Сравним с обычным поведением:</w:t>
      </w:r>
    </w:p>
    <w:p w:rsidR="00E63D32" w:rsidRPr="00E63D32" w:rsidRDefault="00E63D32" w:rsidP="00BA5AF1">
      <w:pPr>
        <w:pStyle w:val="af1"/>
      </w:pPr>
      <w:r w:rsidRPr="00E63D32">
        <w:t>var a = 1;</w:t>
      </w:r>
    </w:p>
    <w:p w:rsidR="00E63D32" w:rsidRPr="00E63D32" w:rsidRDefault="00E63D32" w:rsidP="00BA5AF1">
      <w:pPr>
        <w:pStyle w:val="af1"/>
      </w:pPr>
    </w:p>
    <w:p w:rsidR="00E63D32" w:rsidRPr="00E63D32" w:rsidRDefault="00E63D32" w:rsidP="00BA5AF1">
      <w:pPr>
        <w:pStyle w:val="af1"/>
      </w:pPr>
      <w:r w:rsidRPr="00E63D32">
        <w:t>function getFunc() {</w:t>
      </w:r>
    </w:p>
    <w:p w:rsidR="00E63D32" w:rsidRPr="00E63D32" w:rsidRDefault="00E63D32" w:rsidP="00BA5AF1">
      <w:pPr>
        <w:pStyle w:val="af1"/>
      </w:pPr>
      <w:r w:rsidRPr="00E63D32">
        <w:t xml:space="preserve">  var a = 2;</w:t>
      </w:r>
    </w:p>
    <w:p w:rsidR="00E63D32" w:rsidRPr="00E63D32" w:rsidRDefault="00E63D32" w:rsidP="00BA5AF1">
      <w:pPr>
        <w:pStyle w:val="af1"/>
      </w:pPr>
    </w:p>
    <w:p w:rsidR="00E63D32" w:rsidRPr="00E63D32" w:rsidRDefault="00E63D32" w:rsidP="00BA5AF1">
      <w:pPr>
        <w:pStyle w:val="af1"/>
      </w:pPr>
      <w:r w:rsidRPr="00E63D32">
        <w:t xml:space="preserve">  var func = function() { alert(a); };</w:t>
      </w:r>
    </w:p>
    <w:p w:rsidR="00E63D32" w:rsidRPr="00E63D32" w:rsidRDefault="00E63D32" w:rsidP="00BA5AF1">
      <w:pPr>
        <w:pStyle w:val="af1"/>
      </w:pPr>
    </w:p>
    <w:p w:rsidR="00E63D32" w:rsidRPr="00E63D32" w:rsidRDefault="00E63D32" w:rsidP="00BA5AF1">
      <w:pPr>
        <w:pStyle w:val="af1"/>
      </w:pPr>
      <w:r w:rsidRPr="00E63D32">
        <w:t xml:space="preserve">  return func;</w:t>
      </w:r>
    </w:p>
    <w:p w:rsidR="00E63D32" w:rsidRPr="00E63D32" w:rsidRDefault="00E63D32" w:rsidP="00BA5AF1">
      <w:pPr>
        <w:pStyle w:val="af1"/>
      </w:pPr>
      <w:r w:rsidRPr="00E63D32">
        <w:t>}</w:t>
      </w:r>
    </w:p>
    <w:p w:rsidR="00E63D32" w:rsidRPr="00E63D32" w:rsidRDefault="00E63D32" w:rsidP="00BA5AF1">
      <w:pPr>
        <w:pStyle w:val="af1"/>
      </w:pPr>
    </w:p>
    <w:p w:rsidR="00E63D32" w:rsidRPr="00E63D32" w:rsidRDefault="00E63D32" w:rsidP="00BA5AF1">
      <w:pPr>
        <w:pStyle w:val="af1"/>
      </w:pPr>
      <w:r w:rsidRPr="00E63D32">
        <w:t>getFunc()(); // 2, из LexicalEnvironment функции getFunc</w:t>
      </w:r>
    </w:p>
    <w:p w:rsidR="00BA5AF1" w:rsidRDefault="00BA5AF1" w:rsidP="00E63D32">
      <w:pPr>
        <w:pStyle w:val="aa"/>
        <w:rPr>
          <w:b/>
          <w:bCs/>
        </w:rPr>
      </w:pPr>
      <w:bookmarkStart w:id="287" w:name="почему-так-сделано"/>
    </w:p>
    <w:p w:rsidR="00E63D32" w:rsidRPr="00E63D32" w:rsidRDefault="00E63D32" w:rsidP="00E63D32">
      <w:pPr>
        <w:pStyle w:val="aa"/>
        <w:rPr>
          <w:b/>
          <w:bCs/>
        </w:rPr>
      </w:pPr>
      <w:r w:rsidRPr="00BA5AF1">
        <w:rPr>
          <w:b/>
          <w:bCs/>
        </w:rPr>
        <w:t>Почему так сделано?</w:t>
      </w:r>
      <w:bookmarkEnd w:id="287"/>
    </w:p>
    <w:p w:rsidR="00E63D32" w:rsidRPr="00E63D32" w:rsidRDefault="00E63D32" w:rsidP="00E63D32">
      <w:pPr>
        <w:pStyle w:val="aa"/>
      </w:pPr>
      <w:r w:rsidRPr="00E63D32">
        <w:rPr>
          <w:b/>
          <w:bCs/>
        </w:rPr>
        <w:t>Продвинутые знания</w:t>
      </w:r>
    </w:p>
    <w:p w:rsidR="00E63D32" w:rsidRPr="00E63D32" w:rsidRDefault="00E63D32" w:rsidP="00E63D32">
      <w:pPr>
        <w:pStyle w:val="aa"/>
      </w:pPr>
      <w:r w:rsidRPr="00E63D32">
        <w:t>Содержимое этой секции содержит продвинутую информацию теоретического характера, которая прямо сейчас не обязательна для дальнейшего изучения JavaScript.</w:t>
      </w:r>
    </w:p>
    <w:p w:rsidR="00E63D32" w:rsidRPr="00E63D32" w:rsidRDefault="00E63D32" w:rsidP="00E63D32">
      <w:pPr>
        <w:pStyle w:val="aa"/>
      </w:pPr>
      <w:r w:rsidRPr="00E63D32">
        <w:t>Эта особенность new Function, хоть и выглядит странно, на самом деле весьма полезна.</w:t>
      </w:r>
    </w:p>
    <w:p w:rsidR="00E63D32" w:rsidRPr="00E63D32" w:rsidRDefault="00E63D32" w:rsidP="00E63D32">
      <w:pPr>
        <w:pStyle w:val="aa"/>
      </w:pPr>
      <w:r w:rsidRPr="00E63D32">
        <w:t>Представьте себе, что нам действительно нужно создать функцию из строки кода. Текст кода этой функции неизвестен на момент написания скрипта (иначе зачем new Function), но станет известен позже, например получен с сервера или из других источников данных.</w:t>
      </w:r>
    </w:p>
    <w:p w:rsidR="00E63D32" w:rsidRPr="00E63D32" w:rsidRDefault="00E63D32" w:rsidP="00E63D32">
      <w:pPr>
        <w:pStyle w:val="aa"/>
      </w:pPr>
      <w:r w:rsidRPr="00E63D32">
        <w:t>Предположим, что этому коду надо будет взаимодействовать с внешними переменными основного скрипта.</w:t>
      </w:r>
    </w:p>
    <w:p w:rsidR="00E63D32" w:rsidRPr="00E63D32" w:rsidRDefault="00E63D32" w:rsidP="00E63D32">
      <w:pPr>
        <w:pStyle w:val="aa"/>
      </w:pPr>
      <w:r w:rsidRPr="00E63D32">
        <w:t>Но проблема в том, что JavaScript при выкладывании на «боевой сервер» предварительно сжимается минификатором – специальной программой, которая уменьшает размер кода, убирая из него лишние комментарии, пробелы, что очень важно – переименовывает локальные переменные на более короткие.</w:t>
      </w:r>
    </w:p>
    <w:p w:rsidR="00E63D32" w:rsidRPr="00E63D32" w:rsidRDefault="00E63D32" w:rsidP="00E63D32">
      <w:pPr>
        <w:pStyle w:val="aa"/>
      </w:pPr>
      <w:r w:rsidRPr="00E63D32">
        <w:t>То есть, если внутри функции есть var userName, то минификатор заменит её на var a (или другую букву, чтобы не было конфликта), предполагая, что так как переменная видна только внутри функции, то этого всё равно никто не заметит, а код станет короче. И обычно проблем нет.</w:t>
      </w:r>
    </w:p>
    <w:p w:rsidR="00E63D32" w:rsidRPr="00E63D32" w:rsidRDefault="00E63D32" w:rsidP="00E63D32">
      <w:pPr>
        <w:pStyle w:val="aa"/>
      </w:pPr>
      <w:r w:rsidRPr="00E63D32">
        <w:t>…Но если бы new Function могла обращаться к внешним переменным, то при попытке доступа к userName в сжатом коде была бы ошибка, так как минификатор переименовал её.</w:t>
      </w:r>
    </w:p>
    <w:p w:rsidR="00E63D32" w:rsidRPr="00E63D32" w:rsidRDefault="00E63D32" w:rsidP="00E63D32">
      <w:pPr>
        <w:pStyle w:val="aa"/>
      </w:pPr>
      <w:r w:rsidRPr="00E63D32">
        <w:rPr>
          <w:b/>
          <w:bCs/>
        </w:rPr>
        <w:t>Получается, что даже если бы мы захотели использовать локальные переменные в new Function, то после сжатия были бы проблемы, так как минификатор переименовывает локальные переменные.</w:t>
      </w:r>
    </w:p>
    <w:p w:rsidR="00E63D32" w:rsidRPr="00E63D32" w:rsidRDefault="00E63D32" w:rsidP="00E63D32">
      <w:pPr>
        <w:pStyle w:val="aa"/>
      </w:pPr>
      <w:r w:rsidRPr="00E63D32">
        <w:t>Описанная особенность new Function просто-таки спасает нас от ошибок.</w:t>
      </w:r>
    </w:p>
    <w:p w:rsidR="00E63D32" w:rsidRPr="00E63D32" w:rsidRDefault="00E63D32" w:rsidP="00E63D32">
      <w:pPr>
        <w:pStyle w:val="aa"/>
      </w:pPr>
      <w:r w:rsidRPr="00E63D32">
        <w:t>Ну а если внутри функции, создаваемой через new Function, всё же нужно использовать какие-то данные – без проблем, нужно всего лишь предусмотреть соответствующие параметры и передавать их явным образом, например так:</w:t>
      </w:r>
    </w:p>
    <w:p w:rsidR="00E63D32" w:rsidRPr="00E63D32" w:rsidRDefault="00E63D32" w:rsidP="003149CE">
      <w:pPr>
        <w:pStyle w:val="af1"/>
      </w:pPr>
      <w:r w:rsidRPr="00E63D32">
        <w:t>var sum = new Function('a, b', ' return a + b; ');</w:t>
      </w:r>
    </w:p>
    <w:p w:rsidR="00E63D32" w:rsidRPr="00E63D32" w:rsidRDefault="00E63D32" w:rsidP="003149CE">
      <w:pPr>
        <w:pStyle w:val="af1"/>
      </w:pPr>
    </w:p>
    <w:p w:rsidR="00E63D32" w:rsidRPr="00E63D32" w:rsidRDefault="00E63D32" w:rsidP="003149CE">
      <w:pPr>
        <w:pStyle w:val="af1"/>
      </w:pPr>
      <w:r w:rsidRPr="00E63D32">
        <w:t>var a = 1, b = 2;</w:t>
      </w:r>
    </w:p>
    <w:p w:rsidR="00E63D32" w:rsidRPr="00E63D32" w:rsidRDefault="00E63D32" w:rsidP="003149CE">
      <w:pPr>
        <w:pStyle w:val="af1"/>
      </w:pPr>
    </w:p>
    <w:p w:rsidR="00E63D32" w:rsidRPr="00E63D32" w:rsidRDefault="00E63D32" w:rsidP="003149CE">
      <w:pPr>
        <w:pStyle w:val="af1"/>
      </w:pPr>
      <w:r w:rsidRPr="00E63D32">
        <w:t>alert( sum(a, b) ); // 3</w:t>
      </w:r>
    </w:p>
    <w:p w:rsidR="003149CE" w:rsidRDefault="003149CE" w:rsidP="00E63D32">
      <w:pPr>
        <w:pStyle w:val="aa"/>
        <w:rPr>
          <w:b/>
          <w:bCs/>
        </w:rPr>
      </w:pPr>
    </w:p>
    <w:p w:rsidR="00E63D32" w:rsidRPr="00E63D32" w:rsidRDefault="00E63D32" w:rsidP="00E63D32">
      <w:pPr>
        <w:pStyle w:val="aa"/>
        <w:rPr>
          <w:b/>
          <w:bCs/>
        </w:rPr>
      </w:pPr>
      <w:r w:rsidRPr="003149CE">
        <w:rPr>
          <w:b/>
          <w:bCs/>
        </w:rPr>
        <w:t>Итого</w:t>
      </w:r>
    </w:p>
    <w:p w:rsidR="00E63D32" w:rsidRPr="00E63D32" w:rsidRDefault="00E63D32" w:rsidP="00DA7B0A">
      <w:pPr>
        <w:pStyle w:val="aa"/>
        <w:numPr>
          <w:ilvl w:val="0"/>
          <w:numId w:val="92"/>
        </w:numPr>
      </w:pPr>
      <w:r w:rsidRPr="00E63D32">
        <w:t>Функции, создаваемые через new Function, имеют значением [[Scope]] не внешний объект переменных, а window.</w:t>
      </w:r>
    </w:p>
    <w:p w:rsidR="00E63D32" w:rsidRPr="00E63D32" w:rsidRDefault="00E63D32" w:rsidP="00DA7B0A">
      <w:pPr>
        <w:pStyle w:val="aa"/>
        <w:numPr>
          <w:ilvl w:val="0"/>
          <w:numId w:val="92"/>
        </w:numPr>
      </w:pPr>
      <w:r w:rsidRPr="00E63D32">
        <w:t>Следствие – такие функции не могут использовать замыкание. Но это хорошо, так как бережёт от ошибок проектирования, да и при сжатии JavaScript проблем не будет. Если же внешние переменные реально нужны – их можно передать в качестве параметров.</w:t>
      </w:r>
    </w:p>
    <w:p w:rsidR="000730E7" w:rsidRPr="000730E7" w:rsidRDefault="000730E7" w:rsidP="005F3935">
      <w:pPr>
        <w:pStyle w:val="2"/>
        <w:rPr>
          <w:noProof/>
        </w:rPr>
      </w:pPr>
      <w:r w:rsidRPr="000730E7">
        <w:rPr>
          <w:noProof/>
        </w:rPr>
        <w:t>Локальные переменные для объекта</w:t>
      </w:r>
    </w:p>
    <w:p w:rsidR="000730E7" w:rsidRPr="000730E7" w:rsidRDefault="000730E7" w:rsidP="000730E7">
      <w:pPr>
        <w:pStyle w:val="aa"/>
      </w:pPr>
      <w:r w:rsidRPr="000730E7">
        <w:t>Замыкания можно использовать сотнями способов. Иногда люди сами не замечают, что использовали замыкания – настолько это просто и естественно.</w:t>
      </w:r>
    </w:p>
    <w:p w:rsidR="000730E7" w:rsidRDefault="000730E7" w:rsidP="000730E7">
      <w:pPr>
        <w:pStyle w:val="aa"/>
      </w:pPr>
      <w:r w:rsidRPr="000730E7">
        <w:t>В этой главе мы рассмотрим дополнительные примеры использования замыканий и задачи на эту тему.</w:t>
      </w:r>
    </w:p>
    <w:p w:rsidR="000730E7" w:rsidRPr="000730E7" w:rsidRDefault="000730E7" w:rsidP="00E236AD">
      <w:pPr>
        <w:pStyle w:val="3"/>
        <w:rPr>
          <w:noProof/>
        </w:rPr>
      </w:pPr>
      <w:bookmarkStart w:id="288" w:name="счётчик-объект"/>
      <w:r w:rsidRPr="005F3935">
        <w:t>Счётчик-объект</w:t>
      </w:r>
      <w:bookmarkEnd w:id="288"/>
    </w:p>
    <w:p w:rsidR="000730E7" w:rsidRPr="000730E7" w:rsidRDefault="000730E7" w:rsidP="000730E7">
      <w:pPr>
        <w:pStyle w:val="aa"/>
      </w:pPr>
      <w:r w:rsidRPr="000730E7">
        <w:t>Ранее мы сделали счётчик.</w:t>
      </w:r>
    </w:p>
    <w:p w:rsidR="000730E7" w:rsidRPr="000730E7" w:rsidRDefault="000730E7" w:rsidP="000730E7">
      <w:pPr>
        <w:pStyle w:val="aa"/>
      </w:pPr>
      <w:r w:rsidRPr="000730E7">
        <w:t>Напомню, как он выглядел:</w:t>
      </w:r>
    </w:p>
    <w:p w:rsidR="000730E7" w:rsidRPr="000730E7" w:rsidRDefault="000730E7" w:rsidP="005F3935">
      <w:pPr>
        <w:pStyle w:val="af1"/>
      </w:pPr>
      <w:r w:rsidRPr="000730E7">
        <w:t>function makeCounter() {</w:t>
      </w:r>
    </w:p>
    <w:p w:rsidR="000730E7" w:rsidRPr="000730E7" w:rsidRDefault="000730E7" w:rsidP="005F3935">
      <w:pPr>
        <w:pStyle w:val="af1"/>
      </w:pPr>
      <w:r w:rsidRPr="000730E7">
        <w:t xml:space="preserve">  var currentCount = 1;</w:t>
      </w:r>
    </w:p>
    <w:p w:rsidR="000730E7" w:rsidRPr="000730E7" w:rsidRDefault="000730E7" w:rsidP="005F3935">
      <w:pPr>
        <w:pStyle w:val="af1"/>
      </w:pPr>
    </w:p>
    <w:p w:rsidR="000730E7" w:rsidRPr="000730E7" w:rsidRDefault="000730E7" w:rsidP="005F3935">
      <w:pPr>
        <w:pStyle w:val="af1"/>
      </w:pPr>
      <w:r w:rsidRPr="000730E7">
        <w:t xml:space="preserve">  return function() {</w:t>
      </w:r>
    </w:p>
    <w:p w:rsidR="000730E7" w:rsidRPr="000730E7" w:rsidRDefault="000730E7" w:rsidP="005F3935">
      <w:pPr>
        <w:pStyle w:val="af1"/>
      </w:pPr>
      <w:r w:rsidRPr="000730E7">
        <w:t xml:space="preserve">    return currentCount++;</w:t>
      </w:r>
    </w:p>
    <w:p w:rsidR="000730E7" w:rsidRPr="000730E7" w:rsidRDefault="000730E7" w:rsidP="005F3935">
      <w:pPr>
        <w:pStyle w:val="af1"/>
      </w:pPr>
      <w:r w:rsidRPr="000730E7">
        <w:t xml:space="preserve">  };</w:t>
      </w:r>
    </w:p>
    <w:p w:rsidR="000730E7" w:rsidRPr="000730E7" w:rsidRDefault="000730E7" w:rsidP="005F3935">
      <w:pPr>
        <w:pStyle w:val="af1"/>
      </w:pPr>
      <w:r w:rsidRPr="000730E7">
        <w:t>}</w:t>
      </w:r>
    </w:p>
    <w:p w:rsidR="000730E7" w:rsidRPr="000730E7" w:rsidRDefault="000730E7" w:rsidP="005F3935">
      <w:pPr>
        <w:pStyle w:val="af1"/>
      </w:pPr>
    </w:p>
    <w:p w:rsidR="000730E7" w:rsidRPr="000730E7" w:rsidRDefault="000730E7" w:rsidP="005F3935">
      <w:pPr>
        <w:pStyle w:val="af1"/>
      </w:pPr>
      <w:r w:rsidRPr="000730E7">
        <w:t>var counter = makeCounter();</w:t>
      </w:r>
    </w:p>
    <w:p w:rsidR="000730E7" w:rsidRPr="000730E7" w:rsidRDefault="000730E7" w:rsidP="005F3935">
      <w:pPr>
        <w:pStyle w:val="af1"/>
      </w:pPr>
    </w:p>
    <w:p w:rsidR="000730E7" w:rsidRPr="000730E7" w:rsidRDefault="000730E7" w:rsidP="005F3935">
      <w:pPr>
        <w:pStyle w:val="af1"/>
      </w:pPr>
      <w:r w:rsidRPr="000730E7">
        <w:lastRenderedPageBreak/>
        <w:t>// каждый вызов возвращает результат, увеличивая счётчик</w:t>
      </w:r>
    </w:p>
    <w:p w:rsidR="000730E7" w:rsidRPr="000730E7" w:rsidRDefault="000730E7" w:rsidP="005F3935">
      <w:pPr>
        <w:pStyle w:val="af1"/>
      </w:pPr>
      <w:r w:rsidRPr="000730E7">
        <w:t>alert( counter() ); // 1</w:t>
      </w:r>
    </w:p>
    <w:p w:rsidR="000730E7" w:rsidRPr="000730E7" w:rsidRDefault="000730E7" w:rsidP="005F3935">
      <w:pPr>
        <w:pStyle w:val="af1"/>
      </w:pPr>
      <w:r w:rsidRPr="000730E7">
        <w:t>alert( counter() ); // 2</w:t>
      </w:r>
    </w:p>
    <w:p w:rsidR="000730E7" w:rsidRPr="000730E7" w:rsidRDefault="000730E7" w:rsidP="005F3935">
      <w:pPr>
        <w:pStyle w:val="af1"/>
      </w:pPr>
      <w:r w:rsidRPr="000730E7">
        <w:t>alert( counter() ); // 3</w:t>
      </w:r>
    </w:p>
    <w:p w:rsidR="000730E7" w:rsidRDefault="000730E7" w:rsidP="000730E7">
      <w:pPr>
        <w:pStyle w:val="aa"/>
      </w:pPr>
      <w:r w:rsidRPr="000730E7">
        <w:t>Счётчик получился вполне рабочий, но вот только возможностей ему не хватает. Хорошо бы, чтобы можно было сбрасывать значение счётчика или начинать отсчёт с другого значения вместо 1 или… Да много чего можно захотеть от простого счётчика и, тем более, в более сложных проектах.</w:t>
      </w:r>
    </w:p>
    <w:p w:rsidR="00E236AD" w:rsidRPr="000730E7" w:rsidRDefault="00E236AD" w:rsidP="000730E7">
      <w:pPr>
        <w:pStyle w:val="aa"/>
      </w:pPr>
    </w:p>
    <w:p w:rsidR="000730E7" w:rsidRPr="000730E7" w:rsidRDefault="000730E7" w:rsidP="000730E7">
      <w:pPr>
        <w:pStyle w:val="aa"/>
      </w:pPr>
      <w:r w:rsidRPr="000730E7">
        <w:rPr>
          <w:b/>
          <w:bCs/>
        </w:rPr>
        <w:t>Чтобы добавить счётчику возможностей – перейдём с функции на полноценный объект:</w:t>
      </w:r>
    </w:p>
    <w:p w:rsidR="000730E7" w:rsidRPr="000730E7" w:rsidRDefault="000730E7" w:rsidP="005F3935">
      <w:pPr>
        <w:pStyle w:val="af1"/>
      </w:pPr>
      <w:r w:rsidRPr="000730E7">
        <w:t xml:space="preserve">function </w:t>
      </w:r>
      <w:r w:rsidRPr="00E236AD">
        <w:rPr>
          <w:color w:val="808080" w:themeColor="background1" w:themeShade="80"/>
        </w:rPr>
        <w:t>makeCounter()</w:t>
      </w:r>
      <w:r w:rsidRPr="000730E7">
        <w:t xml:space="preserve"> {</w:t>
      </w:r>
    </w:p>
    <w:p w:rsidR="000730E7" w:rsidRPr="000730E7" w:rsidRDefault="000730E7" w:rsidP="005F3935">
      <w:pPr>
        <w:pStyle w:val="af1"/>
      </w:pPr>
      <w:r w:rsidRPr="000730E7">
        <w:t xml:space="preserve">  var </w:t>
      </w:r>
      <w:r w:rsidRPr="00E236AD">
        <w:rPr>
          <w:color w:val="0070C0"/>
        </w:rPr>
        <w:t>currentCount</w:t>
      </w:r>
      <w:r w:rsidRPr="000730E7">
        <w:t xml:space="preserve"> = 1;</w:t>
      </w:r>
    </w:p>
    <w:p w:rsidR="000730E7" w:rsidRPr="000730E7" w:rsidRDefault="000730E7" w:rsidP="005F3935">
      <w:pPr>
        <w:pStyle w:val="af1"/>
      </w:pPr>
    </w:p>
    <w:p w:rsidR="000730E7" w:rsidRPr="000730E7" w:rsidRDefault="000730E7" w:rsidP="005F3935">
      <w:pPr>
        <w:pStyle w:val="af1"/>
      </w:pPr>
      <w:r w:rsidRPr="000730E7">
        <w:t xml:space="preserve">  return { // возвратим объект вместо функции</w:t>
      </w:r>
    </w:p>
    <w:p w:rsidR="000730E7" w:rsidRPr="000730E7" w:rsidRDefault="000730E7" w:rsidP="005F3935">
      <w:pPr>
        <w:pStyle w:val="af1"/>
      </w:pPr>
      <w:r w:rsidRPr="000730E7">
        <w:t xml:space="preserve">    </w:t>
      </w:r>
      <w:r w:rsidRPr="005F3935">
        <w:rPr>
          <w:color w:val="C00000"/>
        </w:rPr>
        <w:t>getNext</w:t>
      </w:r>
      <w:r w:rsidRPr="000730E7">
        <w:t>: function() {</w:t>
      </w:r>
    </w:p>
    <w:p w:rsidR="000730E7" w:rsidRPr="000730E7" w:rsidRDefault="000730E7" w:rsidP="005F3935">
      <w:pPr>
        <w:pStyle w:val="af1"/>
      </w:pPr>
      <w:r w:rsidRPr="000730E7">
        <w:t xml:space="preserve">      return </w:t>
      </w:r>
      <w:r w:rsidRPr="00E236AD">
        <w:rPr>
          <w:color w:val="0070C0"/>
        </w:rPr>
        <w:t>currentCount++</w:t>
      </w:r>
      <w:r w:rsidRPr="000730E7">
        <w:t>;</w:t>
      </w:r>
    </w:p>
    <w:p w:rsidR="000730E7" w:rsidRPr="000730E7" w:rsidRDefault="000730E7" w:rsidP="005F3935">
      <w:pPr>
        <w:pStyle w:val="af1"/>
      </w:pPr>
      <w:r w:rsidRPr="000730E7">
        <w:t xml:space="preserve">    },</w:t>
      </w:r>
    </w:p>
    <w:p w:rsidR="000730E7" w:rsidRPr="000730E7" w:rsidRDefault="000730E7" w:rsidP="005F3935">
      <w:pPr>
        <w:pStyle w:val="af1"/>
      </w:pPr>
    </w:p>
    <w:p w:rsidR="000730E7" w:rsidRPr="000730E7" w:rsidRDefault="000730E7" w:rsidP="005F3935">
      <w:pPr>
        <w:pStyle w:val="af1"/>
      </w:pPr>
      <w:r w:rsidRPr="000730E7">
        <w:t xml:space="preserve">    </w:t>
      </w:r>
      <w:r w:rsidRPr="005F3935">
        <w:rPr>
          <w:color w:val="00B050"/>
        </w:rPr>
        <w:t>set</w:t>
      </w:r>
      <w:r w:rsidRPr="000730E7">
        <w:t>: function(value) {</w:t>
      </w:r>
    </w:p>
    <w:p w:rsidR="000730E7" w:rsidRPr="000730E7" w:rsidRDefault="000730E7" w:rsidP="005F3935">
      <w:pPr>
        <w:pStyle w:val="af1"/>
      </w:pPr>
      <w:r w:rsidRPr="000730E7">
        <w:t xml:space="preserve">      </w:t>
      </w:r>
      <w:r w:rsidRPr="00E236AD">
        <w:rPr>
          <w:color w:val="0070C0"/>
        </w:rPr>
        <w:t xml:space="preserve">currentCount </w:t>
      </w:r>
      <w:r w:rsidRPr="000730E7">
        <w:t>= value;</w:t>
      </w:r>
    </w:p>
    <w:p w:rsidR="000730E7" w:rsidRPr="000730E7" w:rsidRDefault="000730E7" w:rsidP="005F3935">
      <w:pPr>
        <w:pStyle w:val="af1"/>
      </w:pPr>
      <w:r w:rsidRPr="000730E7">
        <w:t xml:space="preserve">    },</w:t>
      </w:r>
    </w:p>
    <w:p w:rsidR="000730E7" w:rsidRPr="000730E7" w:rsidRDefault="000730E7" w:rsidP="005F3935">
      <w:pPr>
        <w:pStyle w:val="af1"/>
      </w:pPr>
    </w:p>
    <w:p w:rsidR="000730E7" w:rsidRPr="000730E7" w:rsidRDefault="000730E7" w:rsidP="005F3935">
      <w:pPr>
        <w:pStyle w:val="af1"/>
      </w:pPr>
      <w:r w:rsidRPr="000730E7">
        <w:t xml:space="preserve">    </w:t>
      </w:r>
      <w:r w:rsidRPr="005F3935">
        <w:rPr>
          <w:color w:val="5F497A" w:themeColor="accent4" w:themeShade="BF"/>
        </w:rPr>
        <w:t>reset</w:t>
      </w:r>
      <w:r w:rsidRPr="000730E7">
        <w:t>: function() {</w:t>
      </w:r>
    </w:p>
    <w:p w:rsidR="000730E7" w:rsidRPr="000730E7" w:rsidRDefault="000730E7" w:rsidP="005F3935">
      <w:pPr>
        <w:pStyle w:val="af1"/>
      </w:pPr>
      <w:r w:rsidRPr="000730E7">
        <w:t xml:space="preserve">      </w:t>
      </w:r>
      <w:r w:rsidRPr="00E236AD">
        <w:rPr>
          <w:color w:val="0070C0"/>
        </w:rPr>
        <w:t xml:space="preserve">currentCount </w:t>
      </w:r>
      <w:r w:rsidRPr="000730E7">
        <w:t>= 1;</w:t>
      </w:r>
    </w:p>
    <w:p w:rsidR="000730E7" w:rsidRPr="000730E7" w:rsidRDefault="000730E7" w:rsidP="005F3935">
      <w:pPr>
        <w:pStyle w:val="af1"/>
      </w:pPr>
      <w:r w:rsidRPr="000730E7">
        <w:t xml:space="preserve">    }</w:t>
      </w:r>
    </w:p>
    <w:p w:rsidR="000730E7" w:rsidRPr="000730E7" w:rsidRDefault="000730E7" w:rsidP="005F3935">
      <w:pPr>
        <w:pStyle w:val="af1"/>
      </w:pPr>
      <w:r w:rsidRPr="000730E7">
        <w:t xml:space="preserve">  };</w:t>
      </w:r>
    </w:p>
    <w:p w:rsidR="000730E7" w:rsidRPr="000730E7" w:rsidRDefault="000730E7" w:rsidP="005F3935">
      <w:pPr>
        <w:pStyle w:val="af1"/>
      </w:pPr>
      <w:r w:rsidRPr="000730E7">
        <w:t>}</w:t>
      </w:r>
    </w:p>
    <w:p w:rsidR="000730E7" w:rsidRPr="000730E7" w:rsidRDefault="000730E7" w:rsidP="005F3935">
      <w:pPr>
        <w:pStyle w:val="af1"/>
      </w:pPr>
    </w:p>
    <w:p w:rsidR="000730E7" w:rsidRPr="000730E7" w:rsidRDefault="000730E7" w:rsidP="005F3935">
      <w:pPr>
        <w:pStyle w:val="af1"/>
      </w:pPr>
      <w:r w:rsidRPr="000730E7">
        <w:t xml:space="preserve">var </w:t>
      </w:r>
      <w:r w:rsidRPr="00E236AD">
        <w:rPr>
          <w:color w:val="E36C0A" w:themeColor="accent6" w:themeShade="BF"/>
        </w:rPr>
        <w:t xml:space="preserve">counter </w:t>
      </w:r>
      <w:r w:rsidRPr="000730E7">
        <w:t xml:space="preserve">= </w:t>
      </w:r>
      <w:r w:rsidRPr="00E236AD">
        <w:rPr>
          <w:color w:val="808080" w:themeColor="background1" w:themeShade="80"/>
        </w:rPr>
        <w:t>makeCounter()</w:t>
      </w:r>
      <w:r w:rsidRPr="000730E7">
        <w:t>;</w:t>
      </w:r>
    </w:p>
    <w:p w:rsidR="000730E7" w:rsidRPr="000730E7" w:rsidRDefault="000730E7" w:rsidP="005F3935">
      <w:pPr>
        <w:pStyle w:val="af1"/>
      </w:pPr>
    </w:p>
    <w:p w:rsidR="000730E7" w:rsidRPr="000730E7" w:rsidRDefault="000730E7" w:rsidP="005F3935">
      <w:pPr>
        <w:pStyle w:val="af1"/>
      </w:pPr>
      <w:r w:rsidRPr="000730E7">
        <w:t xml:space="preserve">alert( </w:t>
      </w:r>
      <w:r w:rsidRPr="00E236AD">
        <w:rPr>
          <w:color w:val="E36C0A" w:themeColor="accent6" w:themeShade="BF"/>
        </w:rPr>
        <w:t>counter</w:t>
      </w:r>
      <w:r w:rsidRPr="000730E7">
        <w:t>.</w:t>
      </w:r>
      <w:r w:rsidRPr="00E236AD">
        <w:rPr>
          <w:color w:val="C00000"/>
        </w:rPr>
        <w:t>getNext</w:t>
      </w:r>
      <w:r w:rsidRPr="000730E7">
        <w:t>() ); // 1</w:t>
      </w:r>
    </w:p>
    <w:p w:rsidR="000730E7" w:rsidRPr="000730E7" w:rsidRDefault="000730E7" w:rsidP="005F3935">
      <w:pPr>
        <w:pStyle w:val="af1"/>
      </w:pPr>
      <w:r w:rsidRPr="000730E7">
        <w:t xml:space="preserve">alert( </w:t>
      </w:r>
      <w:r w:rsidRPr="00E236AD">
        <w:rPr>
          <w:color w:val="E36C0A" w:themeColor="accent6" w:themeShade="BF"/>
        </w:rPr>
        <w:t>counter</w:t>
      </w:r>
      <w:r w:rsidRPr="000730E7">
        <w:t>.</w:t>
      </w:r>
      <w:r w:rsidRPr="00E236AD">
        <w:rPr>
          <w:color w:val="C00000"/>
        </w:rPr>
        <w:t>getNext</w:t>
      </w:r>
      <w:r w:rsidRPr="000730E7">
        <w:t>() ); // 2</w:t>
      </w:r>
    </w:p>
    <w:p w:rsidR="000730E7" w:rsidRPr="000730E7" w:rsidRDefault="000730E7" w:rsidP="005F3935">
      <w:pPr>
        <w:pStyle w:val="af1"/>
      </w:pPr>
    </w:p>
    <w:p w:rsidR="000730E7" w:rsidRPr="000730E7" w:rsidRDefault="000730E7" w:rsidP="00E236AD">
      <w:pPr>
        <w:pStyle w:val="af1"/>
      </w:pPr>
      <w:r w:rsidRPr="00E236AD">
        <w:rPr>
          <w:color w:val="E36C0A" w:themeColor="accent6" w:themeShade="BF"/>
        </w:rPr>
        <w:t>counter</w:t>
      </w:r>
      <w:r w:rsidRPr="000730E7">
        <w:t>.</w:t>
      </w:r>
      <w:r w:rsidRPr="00E236AD">
        <w:rPr>
          <w:rStyle w:val="af0"/>
          <w:color w:val="00B050"/>
        </w:rPr>
        <w:t>set</w:t>
      </w:r>
      <w:r w:rsidRPr="00E236AD">
        <w:t>(5</w:t>
      </w:r>
      <w:r w:rsidRPr="000730E7">
        <w:t>);</w:t>
      </w:r>
    </w:p>
    <w:p w:rsidR="000730E7" w:rsidRPr="000730E7" w:rsidRDefault="000730E7" w:rsidP="005F3935">
      <w:pPr>
        <w:pStyle w:val="af1"/>
      </w:pPr>
      <w:r w:rsidRPr="000730E7">
        <w:t xml:space="preserve">alert( </w:t>
      </w:r>
      <w:r w:rsidRPr="00E236AD">
        <w:rPr>
          <w:color w:val="E36C0A" w:themeColor="accent6" w:themeShade="BF"/>
        </w:rPr>
        <w:t>counter</w:t>
      </w:r>
      <w:r w:rsidRPr="000730E7">
        <w:t>.</w:t>
      </w:r>
      <w:r w:rsidRPr="00E236AD">
        <w:rPr>
          <w:rStyle w:val="af0"/>
        </w:rPr>
        <w:t>getNext</w:t>
      </w:r>
      <w:r w:rsidRPr="000730E7">
        <w:t>() ); // 5</w:t>
      </w:r>
    </w:p>
    <w:p w:rsidR="000730E7" w:rsidRPr="000730E7" w:rsidRDefault="000730E7" w:rsidP="000730E7">
      <w:pPr>
        <w:pStyle w:val="aa"/>
      </w:pPr>
      <w:r w:rsidRPr="000730E7">
        <w:t>Теперь функция makeCounter возвращает не одну функцию, а объект с несколькими методами:</w:t>
      </w:r>
    </w:p>
    <w:p w:rsidR="000730E7" w:rsidRPr="000730E7" w:rsidRDefault="000730E7" w:rsidP="00DA7B0A">
      <w:pPr>
        <w:pStyle w:val="aa"/>
        <w:numPr>
          <w:ilvl w:val="0"/>
          <w:numId w:val="93"/>
        </w:numPr>
      </w:pPr>
      <w:r w:rsidRPr="000730E7">
        <w:t>getNext() – получить следующее значение, то, что раньше делал вызов counter().</w:t>
      </w:r>
    </w:p>
    <w:p w:rsidR="000730E7" w:rsidRPr="000730E7" w:rsidRDefault="000730E7" w:rsidP="00DA7B0A">
      <w:pPr>
        <w:pStyle w:val="aa"/>
        <w:numPr>
          <w:ilvl w:val="0"/>
          <w:numId w:val="93"/>
        </w:numPr>
      </w:pPr>
      <w:r w:rsidRPr="000730E7">
        <w:t>set(value) – поставить значение.</w:t>
      </w:r>
    </w:p>
    <w:p w:rsidR="000730E7" w:rsidRPr="000730E7" w:rsidRDefault="000730E7" w:rsidP="00DA7B0A">
      <w:pPr>
        <w:pStyle w:val="aa"/>
        <w:numPr>
          <w:ilvl w:val="0"/>
          <w:numId w:val="93"/>
        </w:numPr>
      </w:pPr>
      <w:r w:rsidRPr="000730E7">
        <w:t>reset() – обнулить счётчик.</w:t>
      </w:r>
    </w:p>
    <w:p w:rsidR="000730E7" w:rsidRDefault="000730E7" w:rsidP="000730E7">
      <w:pPr>
        <w:pStyle w:val="aa"/>
      </w:pPr>
      <w:r w:rsidRPr="000730E7">
        <w:t>Все они получают ссылку [[Scope]] на текущий (внешний) объект переменных. Поэтому вызов любого из этих методов будет получать или модифицировать одно и то же внешнее значение currentCount.</w:t>
      </w:r>
    </w:p>
    <w:p w:rsidR="000730E7" w:rsidRPr="000730E7" w:rsidRDefault="000730E7" w:rsidP="00E236AD">
      <w:pPr>
        <w:pStyle w:val="3"/>
        <w:rPr>
          <w:noProof/>
        </w:rPr>
      </w:pPr>
      <w:bookmarkStart w:id="289" w:name="объект-счётчика-функция"/>
      <w:r w:rsidRPr="00E236AD">
        <w:t>Объект счётчика + функция</w:t>
      </w:r>
      <w:bookmarkEnd w:id="289"/>
    </w:p>
    <w:p w:rsidR="000730E7" w:rsidRPr="000730E7" w:rsidRDefault="000730E7" w:rsidP="000730E7">
      <w:pPr>
        <w:pStyle w:val="aa"/>
      </w:pPr>
      <w:r w:rsidRPr="000730E7">
        <w:t>Изначально, счётчик делался функцией во многом ради красивого вызова: counter(), который увеличивал значение и возвращал результат.</w:t>
      </w:r>
    </w:p>
    <w:p w:rsidR="000730E7" w:rsidRPr="000730E7" w:rsidRDefault="000730E7" w:rsidP="000730E7">
      <w:pPr>
        <w:pStyle w:val="aa"/>
      </w:pPr>
      <w:r w:rsidRPr="000730E7">
        <w:t>К сожалению, при переходе на объект короткий вызов пропал, вместо него теперь counter.getNext(). Но он ведь был таким простым и удобным…</w:t>
      </w:r>
    </w:p>
    <w:p w:rsidR="000730E7" w:rsidRPr="000730E7" w:rsidRDefault="000730E7" w:rsidP="000730E7">
      <w:pPr>
        <w:pStyle w:val="aa"/>
      </w:pPr>
      <w:r w:rsidRPr="000730E7">
        <w:t>Поэтому давайте вернём его!</w:t>
      </w:r>
    </w:p>
    <w:p w:rsidR="000730E7" w:rsidRPr="000730E7" w:rsidRDefault="000730E7" w:rsidP="00E236AD">
      <w:pPr>
        <w:pStyle w:val="af1"/>
      </w:pPr>
      <w:r w:rsidRPr="000730E7">
        <w:t>function makeCounter() {</w:t>
      </w:r>
    </w:p>
    <w:p w:rsidR="000730E7" w:rsidRPr="000730E7" w:rsidRDefault="000730E7" w:rsidP="00E236AD">
      <w:pPr>
        <w:pStyle w:val="af1"/>
      </w:pPr>
      <w:r w:rsidRPr="000730E7">
        <w:t xml:space="preserve">  var </w:t>
      </w:r>
      <w:r w:rsidRPr="00A40274">
        <w:rPr>
          <w:color w:val="0070C0"/>
        </w:rPr>
        <w:t xml:space="preserve">currentCount </w:t>
      </w:r>
      <w:r w:rsidRPr="000730E7">
        <w:t>= 1;</w:t>
      </w:r>
    </w:p>
    <w:p w:rsidR="000730E7" w:rsidRPr="000730E7" w:rsidRDefault="000730E7" w:rsidP="00E236AD">
      <w:pPr>
        <w:pStyle w:val="af1"/>
      </w:pPr>
    </w:p>
    <w:p w:rsidR="000730E7" w:rsidRPr="000730E7" w:rsidRDefault="000730E7" w:rsidP="00E236AD">
      <w:pPr>
        <w:pStyle w:val="af1"/>
      </w:pPr>
      <w:r w:rsidRPr="000730E7">
        <w:t xml:space="preserve">  // возвращаемся к функции</w:t>
      </w:r>
    </w:p>
    <w:p w:rsidR="000730E7" w:rsidRPr="000730E7" w:rsidRDefault="000730E7" w:rsidP="00E236AD">
      <w:pPr>
        <w:pStyle w:val="af1"/>
      </w:pPr>
      <w:r w:rsidRPr="000730E7">
        <w:t xml:space="preserve">  function </w:t>
      </w:r>
      <w:r w:rsidRPr="00A40274">
        <w:rPr>
          <w:rStyle w:val="af0"/>
        </w:rPr>
        <w:t>counter()</w:t>
      </w:r>
      <w:r w:rsidRPr="000730E7">
        <w:t xml:space="preserve"> {</w:t>
      </w:r>
    </w:p>
    <w:p w:rsidR="000730E7" w:rsidRPr="000730E7" w:rsidRDefault="000730E7" w:rsidP="00E236AD">
      <w:pPr>
        <w:pStyle w:val="af1"/>
      </w:pPr>
      <w:r w:rsidRPr="000730E7">
        <w:t xml:space="preserve">      return </w:t>
      </w:r>
      <w:r w:rsidRPr="00A40274">
        <w:rPr>
          <w:color w:val="0070C0"/>
        </w:rPr>
        <w:t>currentCount++</w:t>
      </w:r>
      <w:r w:rsidRPr="000730E7">
        <w:t>;</w:t>
      </w:r>
    </w:p>
    <w:p w:rsidR="000730E7" w:rsidRPr="000730E7" w:rsidRDefault="000730E7" w:rsidP="00E236AD">
      <w:pPr>
        <w:pStyle w:val="af1"/>
      </w:pPr>
      <w:r w:rsidRPr="000730E7">
        <w:t xml:space="preserve">    }</w:t>
      </w:r>
    </w:p>
    <w:p w:rsidR="000730E7" w:rsidRPr="000730E7" w:rsidRDefault="000730E7" w:rsidP="00E236AD">
      <w:pPr>
        <w:pStyle w:val="af1"/>
      </w:pPr>
    </w:p>
    <w:p w:rsidR="000730E7" w:rsidRPr="000730E7" w:rsidRDefault="000730E7" w:rsidP="00E236AD">
      <w:pPr>
        <w:pStyle w:val="af1"/>
      </w:pPr>
      <w:r w:rsidRPr="000730E7">
        <w:t xml:space="preserve">  // ...и добавляем ей методы!</w:t>
      </w:r>
    </w:p>
    <w:p w:rsidR="000730E7" w:rsidRPr="000730E7" w:rsidRDefault="000730E7" w:rsidP="00E236AD">
      <w:pPr>
        <w:pStyle w:val="af1"/>
      </w:pPr>
      <w:r w:rsidRPr="000730E7">
        <w:t xml:space="preserve">  </w:t>
      </w:r>
      <w:r w:rsidRPr="00A40274">
        <w:rPr>
          <w:rStyle w:val="af0"/>
        </w:rPr>
        <w:t>counter</w:t>
      </w:r>
      <w:r w:rsidRPr="000730E7">
        <w:t>.</w:t>
      </w:r>
      <w:r w:rsidRPr="00A40274">
        <w:rPr>
          <w:color w:val="7030A0"/>
        </w:rPr>
        <w:t xml:space="preserve">set </w:t>
      </w:r>
      <w:r w:rsidRPr="000730E7">
        <w:t>= function(</w:t>
      </w:r>
      <w:r w:rsidRPr="00A40274">
        <w:rPr>
          <w:color w:val="E36C0A" w:themeColor="accent6" w:themeShade="BF"/>
        </w:rPr>
        <w:t>value</w:t>
      </w:r>
      <w:r w:rsidRPr="000730E7">
        <w:t>) {</w:t>
      </w:r>
    </w:p>
    <w:p w:rsidR="000730E7" w:rsidRPr="000730E7" w:rsidRDefault="000730E7" w:rsidP="00E236AD">
      <w:pPr>
        <w:pStyle w:val="af1"/>
      </w:pPr>
      <w:r w:rsidRPr="000730E7">
        <w:t xml:space="preserve">    </w:t>
      </w:r>
      <w:r w:rsidRPr="00A40274">
        <w:rPr>
          <w:color w:val="0070C0"/>
        </w:rPr>
        <w:t xml:space="preserve">currentCount </w:t>
      </w:r>
      <w:r w:rsidRPr="000730E7">
        <w:t xml:space="preserve">= </w:t>
      </w:r>
      <w:r w:rsidRPr="00A40274">
        <w:rPr>
          <w:color w:val="E36C0A" w:themeColor="accent6" w:themeShade="BF"/>
        </w:rPr>
        <w:t>value</w:t>
      </w:r>
      <w:r w:rsidRPr="000730E7">
        <w:t>;</w:t>
      </w:r>
    </w:p>
    <w:p w:rsidR="000730E7" w:rsidRPr="000730E7" w:rsidRDefault="000730E7" w:rsidP="00E236AD">
      <w:pPr>
        <w:pStyle w:val="af1"/>
      </w:pPr>
      <w:r w:rsidRPr="000730E7">
        <w:t xml:space="preserve">  };</w:t>
      </w:r>
    </w:p>
    <w:p w:rsidR="000730E7" w:rsidRPr="000730E7" w:rsidRDefault="000730E7" w:rsidP="00E236AD">
      <w:pPr>
        <w:pStyle w:val="af1"/>
      </w:pPr>
    </w:p>
    <w:p w:rsidR="000730E7" w:rsidRPr="000730E7" w:rsidRDefault="000730E7" w:rsidP="00E236AD">
      <w:pPr>
        <w:pStyle w:val="af1"/>
      </w:pPr>
      <w:r w:rsidRPr="000730E7">
        <w:t xml:space="preserve">  </w:t>
      </w:r>
      <w:r w:rsidRPr="00A40274">
        <w:rPr>
          <w:rStyle w:val="af0"/>
        </w:rPr>
        <w:t>counter</w:t>
      </w:r>
      <w:r w:rsidRPr="000730E7">
        <w:t>.</w:t>
      </w:r>
      <w:r w:rsidRPr="00A40274">
        <w:rPr>
          <w:color w:val="7030A0"/>
        </w:rPr>
        <w:t xml:space="preserve">reset </w:t>
      </w:r>
      <w:r w:rsidRPr="000730E7">
        <w:t>= function() {</w:t>
      </w:r>
    </w:p>
    <w:p w:rsidR="000730E7" w:rsidRPr="000730E7" w:rsidRDefault="000730E7" w:rsidP="00E236AD">
      <w:pPr>
        <w:pStyle w:val="af1"/>
      </w:pPr>
      <w:r w:rsidRPr="000730E7">
        <w:t xml:space="preserve">    currentCount = 1;</w:t>
      </w:r>
    </w:p>
    <w:p w:rsidR="000730E7" w:rsidRPr="000730E7" w:rsidRDefault="000730E7" w:rsidP="00E236AD">
      <w:pPr>
        <w:pStyle w:val="af1"/>
      </w:pPr>
      <w:r w:rsidRPr="000730E7">
        <w:t xml:space="preserve">  };</w:t>
      </w:r>
    </w:p>
    <w:p w:rsidR="000730E7" w:rsidRPr="000730E7" w:rsidRDefault="000730E7" w:rsidP="00E236AD">
      <w:pPr>
        <w:pStyle w:val="af1"/>
      </w:pPr>
    </w:p>
    <w:p w:rsidR="000730E7" w:rsidRPr="000730E7" w:rsidRDefault="000730E7" w:rsidP="00E236AD">
      <w:pPr>
        <w:pStyle w:val="af1"/>
      </w:pPr>
      <w:r w:rsidRPr="000730E7">
        <w:t xml:space="preserve">  return </w:t>
      </w:r>
      <w:r w:rsidRPr="00A40274">
        <w:rPr>
          <w:rStyle w:val="af0"/>
        </w:rPr>
        <w:t>counter</w:t>
      </w:r>
      <w:r w:rsidRPr="000730E7">
        <w:t>;</w:t>
      </w:r>
    </w:p>
    <w:p w:rsidR="000730E7" w:rsidRPr="000730E7" w:rsidRDefault="000730E7" w:rsidP="00E236AD">
      <w:pPr>
        <w:pStyle w:val="af1"/>
      </w:pPr>
      <w:r w:rsidRPr="000730E7">
        <w:t>}</w:t>
      </w:r>
    </w:p>
    <w:p w:rsidR="000730E7" w:rsidRPr="000730E7" w:rsidRDefault="000730E7" w:rsidP="00E236AD">
      <w:pPr>
        <w:pStyle w:val="af1"/>
      </w:pPr>
    </w:p>
    <w:p w:rsidR="000730E7" w:rsidRPr="000730E7" w:rsidRDefault="000730E7" w:rsidP="00E236AD">
      <w:pPr>
        <w:pStyle w:val="af1"/>
      </w:pPr>
      <w:r w:rsidRPr="000730E7">
        <w:t xml:space="preserve">var </w:t>
      </w:r>
      <w:r w:rsidRPr="00A40274">
        <w:rPr>
          <w:rStyle w:val="af0"/>
        </w:rPr>
        <w:t>counter</w:t>
      </w:r>
      <w:r w:rsidRPr="000730E7">
        <w:t xml:space="preserve"> = makeCounter();</w:t>
      </w:r>
    </w:p>
    <w:p w:rsidR="000730E7" w:rsidRPr="000730E7" w:rsidRDefault="000730E7" w:rsidP="00E236AD">
      <w:pPr>
        <w:pStyle w:val="af1"/>
      </w:pPr>
    </w:p>
    <w:p w:rsidR="000730E7" w:rsidRPr="000730E7" w:rsidRDefault="000730E7" w:rsidP="00E236AD">
      <w:pPr>
        <w:pStyle w:val="af1"/>
      </w:pPr>
      <w:r w:rsidRPr="000730E7">
        <w:t>alert( counter() ); // 1</w:t>
      </w:r>
    </w:p>
    <w:p w:rsidR="000730E7" w:rsidRPr="000730E7" w:rsidRDefault="000730E7" w:rsidP="00E236AD">
      <w:pPr>
        <w:pStyle w:val="af1"/>
      </w:pPr>
      <w:r w:rsidRPr="000730E7">
        <w:t>alert( counter() ); // 2</w:t>
      </w:r>
    </w:p>
    <w:p w:rsidR="000730E7" w:rsidRPr="000730E7" w:rsidRDefault="000730E7" w:rsidP="00E236AD">
      <w:pPr>
        <w:pStyle w:val="af1"/>
      </w:pPr>
    </w:p>
    <w:p w:rsidR="000730E7" w:rsidRPr="000730E7" w:rsidRDefault="000730E7" w:rsidP="00E236AD">
      <w:pPr>
        <w:pStyle w:val="af1"/>
      </w:pPr>
      <w:r w:rsidRPr="000730E7">
        <w:t>counter.set(5);</w:t>
      </w:r>
    </w:p>
    <w:p w:rsidR="000730E7" w:rsidRPr="000730E7" w:rsidRDefault="000730E7" w:rsidP="00E236AD">
      <w:pPr>
        <w:pStyle w:val="af1"/>
      </w:pPr>
      <w:r w:rsidRPr="000730E7">
        <w:t>alert( counter() ); // 5</w:t>
      </w:r>
    </w:p>
    <w:p w:rsidR="00A40274" w:rsidRDefault="00A40274" w:rsidP="000730E7">
      <w:pPr>
        <w:pStyle w:val="aa"/>
      </w:pPr>
    </w:p>
    <w:p w:rsidR="00DC4E7C" w:rsidRDefault="00DC4E7C" w:rsidP="000730E7">
      <w:pPr>
        <w:pStyle w:val="aa"/>
      </w:pPr>
    </w:p>
    <w:p w:rsidR="000730E7" w:rsidRPr="000730E7" w:rsidRDefault="000730E7" w:rsidP="000730E7">
      <w:pPr>
        <w:pStyle w:val="aa"/>
      </w:pPr>
      <w:r w:rsidRPr="000730E7">
        <w:t>Красиво, не правда ли? Получился полноценный объект, который можно вдобавок ещё и вызывать.</w:t>
      </w:r>
    </w:p>
    <w:p w:rsidR="000730E7" w:rsidRPr="000730E7" w:rsidRDefault="000730E7" w:rsidP="000730E7">
      <w:pPr>
        <w:pStyle w:val="aa"/>
      </w:pPr>
      <w:r w:rsidRPr="000730E7">
        <w:t>Этот трюк часто используется при разработке JavaScript-библиотек. Например, популярная библиотека </w:t>
      </w:r>
      <w:hyperlink r:id="rId221" w:history="1">
        <w:r w:rsidRPr="000730E7">
          <w:rPr>
            <w:rStyle w:val="a9"/>
          </w:rPr>
          <w:t>jQuery</w:t>
        </w:r>
      </w:hyperlink>
      <w:r w:rsidRPr="000730E7">
        <w:t xml:space="preserve"> предоставляет </w:t>
      </w:r>
      <w:r w:rsidRPr="000730E7">
        <w:lastRenderedPageBreak/>
        <w:t>глобальную переменную с именем </w:t>
      </w:r>
      <w:hyperlink r:id="rId222" w:history="1">
        <w:r w:rsidRPr="000730E7">
          <w:rPr>
            <w:rStyle w:val="a9"/>
          </w:rPr>
          <w:t>jQuery</w:t>
        </w:r>
      </w:hyperlink>
      <w:r w:rsidRPr="000730E7">
        <w:t> (доступна также под коротким именем $), которая с одной стороны является функцией и может вызываться как jQuery(...), а с другой – у неё есть различные методы, например jQuery.type(123) возвращает тип аргумента.</w:t>
      </w:r>
    </w:p>
    <w:p w:rsidR="000730E7" w:rsidRPr="000730E7" w:rsidRDefault="000730E7" w:rsidP="000730E7">
      <w:pPr>
        <w:pStyle w:val="aa"/>
      </w:pPr>
      <w:r w:rsidRPr="000730E7">
        <w:t>Далее вы найдёте различные задачи на понимание замыканий. Рекомендуется их сделать самостоятельно.</w:t>
      </w:r>
    </w:p>
    <w:p w:rsidR="00592300" w:rsidRDefault="00DC4E7C" w:rsidP="00DC4E7C">
      <w:pPr>
        <w:pStyle w:val="3"/>
      </w:pPr>
      <w:r>
        <w:t>Задачи</w:t>
      </w:r>
    </w:p>
    <w:p w:rsidR="00DC4E7C" w:rsidRPr="00DC4E7C" w:rsidRDefault="00DC4E7C" w:rsidP="00DC4E7C"/>
    <w:p w:rsidR="00DC4E7C" w:rsidRPr="00DC4E7C" w:rsidRDefault="00DC4E7C" w:rsidP="00DC4E7C">
      <w:pPr>
        <w:pStyle w:val="aa"/>
        <w:rPr>
          <w:b/>
          <w:bCs/>
        </w:rPr>
      </w:pPr>
      <w:bookmarkStart w:id="290" w:name="сумма-через-замыкание"/>
      <w:r w:rsidRPr="00DC4E7C">
        <w:rPr>
          <w:b/>
          <w:bCs/>
        </w:rPr>
        <w:t>Сумма через замыкание</w:t>
      </w:r>
      <w:bookmarkEnd w:id="290"/>
    </w:p>
    <w:p w:rsidR="00DC4E7C" w:rsidRPr="00DC4E7C" w:rsidRDefault="00DC4E7C" w:rsidP="00DC4E7C">
      <w:pPr>
        <w:pStyle w:val="aa"/>
      </w:pPr>
      <w:r w:rsidRPr="00DC4E7C">
        <w:t>Напишите функцию sum, которая работает так: sum(a)(b) = a+b.</w:t>
      </w:r>
    </w:p>
    <w:p w:rsidR="00DC4E7C" w:rsidRPr="00DC4E7C" w:rsidRDefault="00DC4E7C" w:rsidP="00DC4E7C">
      <w:pPr>
        <w:pStyle w:val="aa"/>
      </w:pPr>
      <w:r w:rsidRPr="00DC4E7C">
        <w:t>Да, именно так, через двойные скобки (это не опечатка). Например:</w:t>
      </w:r>
    </w:p>
    <w:p w:rsidR="00DC4E7C" w:rsidRPr="00DC4E7C" w:rsidRDefault="00DC4E7C" w:rsidP="00DC4E7C">
      <w:pPr>
        <w:pStyle w:val="aa"/>
      </w:pPr>
      <w:r w:rsidRPr="00DC4E7C">
        <w:t>sum(1)(2) = 3</w:t>
      </w:r>
    </w:p>
    <w:p w:rsidR="00DC4E7C" w:rsidRPr="00DC4E7C" w:rsidRDefault="00DC4E7C" w:rsidP="00DC4E7C">
      <w:pPr>
        <w:pStyle w:val="aa"/>
      </w:pPr>
      <w:r w:rsidRPr="00DC4E7C">
        <w:t>sum(5)(-1) = 4</w:t>
      </w:r>
    </w:p>
    <w:p w:rsidR="00592300" w:rsidRDefault="00592300" w:rsidP="00EA7BF3">
      <w:pPr>
        <w:pStyle w:val="aa"/>
      </w:pPr>
    </w:p>
    <w:p w:rsidR="00F96FD3" w:rsidRPr="00F96FD3" w:rsidRDefault="00F96FD3" w:rsidP="00F96FD3">
      <w:pPr>
        <w:pStyle w:val="aa"/>
      </w:pPr>
      <w:r w:rsidRPr="00F96FD3">
        <w:t>Чтобы вторые скобки в вызове работали – первые должны возвращать функцию.</w:t>
      </w:r>
    </w:p>
    <w:p w:rsidR="00F96FD3" w:rsidRPr="00F96FD3" w:rsidRDefault="00F96FD3" w:rsidP="00F96FD3">
      <w:pPr>
        <w:pStyle w:val="aa"/>
      </w:pPr>
      <w:r w:rsidRPr="00F96FD3">
        <w:t>Эта функция должна знать про a и уметь прибавлять a к b. Вот так:</w:t>
      </w:r>
    </w:p>
    <w:p w:rsidR="00F96FD3" w:rsidRPr="00F96FD3" w:rsidRDefault="00F96FD3" w:rsidP="00F96FD3">
      <w:pPr>
        <w:pStyle w:val="af1"/>
      </w:pPr>
      <w:r w:rsidRPr="00F96FD3">
        <w:t>function sum(a) {</w:t>
      </w:r>
    </w:p>
    <w:p w:rsidR="00F96FD3" w:rsidRPr="00F96FD3" w:rsidRDefault="00F96FD3" w:rsidP="00F96FD3">
      <w:pPr>
        <w:pStyle w:val="af1"/>
      </w:pPr>
    </w:p>
    <w:p w:rsidR="00F96FD3" w:rsidRPr="00F96FD3" w:rsidRDefault="00F96FD3" w:rsidP="00F96FD3">
      <w:pPr>
        <w:pStyle w:val="af1"/>
      </w:pPr>
      <w:r w:rsidRPr="00F96FD3">
        <w:t xml:space="preserve">  return function(b) {</w:t>
      </w:r>
    </w:p>
    <w:p w:rsidR="00F96FD3" w:rsidRPr="00F96FD3" w:rsidRDefault="00F96FD3" w:rsidP="00F96FD3">
      <w:pPr>
        <w:pStyle w:val="af1"/>
      </w:pPr>
      <w:r w:rsidRPr="00F96FD3">
        <w:t xml:space="preserve">    return a + b; // возьмет a из внешнего LexicalEnvironment</w:t>
      </w:r>
    </w:p>
    <w:p w:rsidR="00F96FD3" w:rsidRPr="00F96FD3" w:rsidRDefault="00F96FD3" w:rsidP="00F96FD3">
      <w:pPr>
        <w:pStyle w:val="af1"/>
      </w:pPr>
      <w:r w:rsidRPr="00F96FD3">
        <w:t xml:space="preserve">  };</w:t>
      </w:r>
    </w:p>
    <w:p w:rsidR="00F96FD3" w:rsidRPr="00F96FD3" w:rsidRDefault="00F96FD3" w:rsidP="00F96FD3">
      <w:pPr>
        <w:pStyle w:val="af1"/>
      </w:pPr>
    </w:p>
    <w:p w:rsidR="00F96FD3" w:rsidRPr="00F96FD3" w:rsidRDefault="00F96FD3" w:rsidP="00F96FD3">
      <w:pPr>
        <w:pStyle w:val="af1"/>
      </w:pPr>
      <w:r w:rsidRPr="00F96FD3">
        <w:t>}</w:t>
      </w:r>
    </w:p>
    <w:p w:rsidR="00DC4E7C" w:rsidRDefault="00DC4E7C" w:rsidP="00EA7BF3">
      <w:pPr>
        <w:pStyle w:val="aa"/>
      </w:pPr>
    </w:p>
    <w:p w:rsidR="00F96FD3" w:rsidRPr="00F96FD3" w:rsidRDefault="00F96FD3" w:rsidP="00F96FD3">
      <w:pPr>
        <w:pStyle w:val="aa"/>
        <w:rPr>
          <w:b/>
          <w:bCs/>
        </w:rPr>
      </w:pPr>
      <w:bookmarkStart w:id="291" w:name="функция-строковый-буфер"/>
      <w:r w:rsidRPr="00BF478C">
        <w:rPr>
          <w:b/>
          <w:bCs/>
        </w:rPr>
        <w:t>Функция - строковый буфер</w:t>
      </w:r>
      <w:bookmarkEnd w:id="291"/>
    </w:p>
    <w:p w:rsidR="00F96FD3" w:rsidRPr="00F96FD3" w:rsidRDefault="00F96FD3" w:rsidP="00F96FD3">
      <w:pPr>
        <w:pStyle w:val="aa"/>
      </w:pPr>
      <w:r w:rsidRPr="00F96FD3">
        <w:t>В некоторых языках программирования существует объект «строковый буфер», который аккумулирует внутри себя значения. Его функционал состоит из двух возможностей:</w:t>
      </w:r>
    </w:p>
    <w:p w:rsidR="00F96FD3" w:rsidRPr="00F96FD3" w:rsidRDefault="00F96FD3" w:rsidP="00DA7B0A">
      <w:pPr>
        <w:pStyle w:val="aa"/>
        <w:numPr>
          <w:ilvl w:val="0"/>
          <w:numId w:val="94"/>
        </w:numPr>
      </w:pPr>
      <w:r w:rsidRPr="00F96FD3">
        <w:t>Добавить значение в буфер.</w:t>
      </w:r>
    </w:p>
    <w:p w:rsidR="00F96FD3" w:rsidRPr="00F96FD3" w:rsidRDefault="00F96FD3" w:rsidP="00DA7B0A">
      <w:pPr>
        <w:pStyle w:val="aa"/>
        <w:numPr>
          <w:ilvl w:val="0"/>
          <w:numId w:val="94"/>
        </w:numPr>
      </w:pPr>
      <w:r w:rsidRPr="00F96FD3">
        <w:t>Получить текущее содержимое.</w:t>
      </w:r>
    </w:p>
    <w:p w:rsidR="00F96FD3" w:rsidRPr="00F96FD3" w:rsidRDefault="00F96FD3" w:rsidP="00F96FD3">
      <w:pPr>
        <w:pStyle w:val="aa"/>
      </w:pPr>
      <w:r w:rsidRPr="00F96FD3">
        <w:rPr>
          <w:b/>
          <w:bCs/>
        </w:rPr>
        <w:t>Задача – реализовать строковый буфер на функциях в JavaScript, со следующим синтаксисом:</w:t>
      </w:r>
    </w:p>
    <w:p w:rsidR="00F96FD3" w:rsidRPr="00F96FD3" w:rsidRDefault="00F96FD3" w:rsidP="00DA7B0A">
      <w:pPr>
        <w:pStyle w:val="aa"/>
        <w:numPr>
          <w:ilvl w:val="0"/>
          <w:numId w:val="95"/>
        </w:numPr>
      </w:pPr>
      <w:r w:rsidRPr="00F96FD3">
        <w:t>Создание объекта: var buffer = makeBuffer();.</w:t>
      </w:r>
    </w:p>
    <w:p w:rsidR="00F96FD3" w:rsidRPr="00F96FD3" w:rsidRDefault="00F96FD3" w:rsidP="00DA7B0A">
      <w:pPr>
        <w:pStyle w:val="aa"/>
        <w:numPr>
          <w:ilvl w:val="0"/>
          <w:numId w:val="95"/>
        </w:numPr>
      </w:pPr>
      <w:r w:rsidRPr="00F96FD3">
        <w:t>Вызов makeBuffer должен возвращать такую функцию buffer, которая при вызове buffer(value)добавляет значение в некоторое внутреннее хранилище, а при вызове без аргументов buffer() – возвращает его.</w:t>
      </w:r>
    </w:p>
    <w:p w:rsidR="00F96FD3" w:rsidRPr="00F96FD3" w:rsidRDefault="00F96FD3" w:rsidP="00F96FD3">
      <w:pPr>
        <w:pStyle w:val="aa"/>
      </w:pPr>
      <w:r w:rsidRPr="00F96FD3">
        <w:t>Вот пример работы:</w:t>
      </w:r>
    </w:p>
    <w:p w:rsidR="00F96FD3" w:rsidRPr="00F96FD3" w:rsidRDefault="00F96FD3" w:rsidP="00524C82">
      <w:pPr>
        <w:pStyle w:val="af1"/>
      </w:pPr>
      <w:r w:rsidRPr="00F96FD3">
        <w:t>function makeBuffer() { /* ваш код */ }</w:t>
      </w:r>
    </w:p>
    <w:p w:rsidR="00F96FD3" w:rsidRPr="00F96FD3" w:rsidRDefault="00F96FD3" w:rsidP="00524C82">
      <w:pPr>
        <w:pStyle w:val="af1"/>
      </w:pPr>
      <w:r w:rsidRPr="00F96FD3">
        <w:t>var buffer = makeBuffer();</w:t>
      </w:r>
    </w:p>
    <w:p w:rsidR="00F96FD3" w:rsidRPr="00F96FD3" w:rsidRDefault="00F96FD3" w:rsidP="00524C82">
      <w:pPr>
        <w:pStyle w:val="af1"/>
      </w:pPr>
    </w:p>
    <w:p w:rsidR="00F96FD3" w:rsidRPr="00F96FD3" w:rsidRDefault="00F96FD3" w:rsidP="00524C82">
      <w:pPr>
        <w:pStyle w:val="af1"/>
      </w:pPr>
      <w:r w:rsidRPr="00F96FD3">
        <w:t>// добавить значения к буферу</w:t>
      </w:r>
    </w:p>
    <w:p w:rsidR="00F96FD3" w:rsidRPr="00F96FD3" w:rsidRDefault="00F96FD3" w:rsidP="00524C82">
      <w:pPr>
        <w:pStyle w:val="af1"/>
      </w:pPr>
      <w:r w:rsidRPr="00F96FD3">
        <w:t>buffer('Замыкания');</w:t>
      </w:r>
    </w:p>
    <w:p w:rsidR="00F96FD3" w:rsidRPr="00F96FD3" w:rsidRDefault="00F96FD3" w:rsidP="00524C82">
      <w:pPr>
        <w:pStyle w:val="af1"/>
      </w:pPr>
      <w:r w:rsidRPr="00F96FD3">
        <w:t>buffer(' Использовать');</w:t>
      </w:r>
    </w:p>
    <w:p w:rsidR="00F96FD3" w:rsidRPr="00F96FD3" w:rsidRDefault="00F96FD3" w:rsidP="00524C82">
      <w:pPr>
        <w:pStyle w:val="af1"/>
      </w:pPr>
      <w:r w:rsidRPr="00F96FD3">
        <w:t>buffer(' Нужно!');</w:t>
      </w:r>
    </w:p>
    <w:p w:rsidR="00F96FD3" w:rsidRPr="00F96FD3" w:rsidRDefault="00F96FD3" w:rsidP="00524C82">
      <w:pPr>
        <w:pStyle w:val="af1"/>
      </w:pPr>
    </w:p>
    <w:p w:rsidR="00F96FD3" w:rsidRPr="00F96FD3" w:rsidRDefault="00F96FD3" w:rsidP="00524C82">
      <w:pPr>
        <w:pStyle w:val="af1"/>
      </w:pPr>
      <w:r w:rsidRPr="00F96FD3">
        <w:t>// получить текущее значение</w:t>
      </w:r>
    </w:p>
    <w:p w:rsidR="00F96FD3" w:rsidRPr="00F96FD3" w:rsidRDefault="00F96FD3" w:rsidP="00524C82">
      <w:pPr>
        <w:pStyle w:val="af1"/>
      </w:pPr>
      <w:r w:rsidRPr="00F96FD3">
        <w:t>alert( buffer() ); // Замыкания Использовать Нужно!</w:t>
      </w:r>
    </w:p>
    <w:p w:rsidR="00F96FD3" w:rsidRPr="00F96FD3" w:rsidRDefault="00F96FD3" w:rsidP="00F96FD3">
      <w:pPr>
        <w:pStyle w:val="aa"/>
      </w:pPr>
      <w:r w:rsidRPr="00F96FD3">
        <w:t>Буфер должен преобразовывать все данные к строковому типу:</w:t>
      </w:r>
    </w:p>
    <w:p w:rsidR="00F96FD3" w:rsidRPr="00F96FD3" w:rsidRDefault="00F96FD3" w:rsidP="00524C82">
      <w:pPr>
        <w:pStyle w:val="af1"/>
      </w:pPr>
      <w:r w:rsidRPr="00F96FD3">
        <w:t>var buffer = makeBuffer();</w:t>
      </w:r>
    </w:p>
    <w:p w:rsidR="00F96FD3" w:rsidRPr="00F96FD3" w:rsidRDefault="00F96FD3" w:rsidP="00524C82">
      <w:pPr>
        <w:pStyle w:val="af1"/>
      </w:pPr>
      <w:r w:rsidRPr="00F96FD3">
        <w:t>buffer(0);</w:t>
      </w:r>
    </w:p>
    <w:p w:rsidR="00F96FD3" w:rsidRPr="00F96FD3" w:rsidRDefault="00F96FD3" w:rsidP="00524C82">
      <w:pPr>
        <w:pStyle w:val="af1"/>
      </w:pPr>
      <w:r w:rsidRPr="00F96FD3">
        <w:t>buffer(1);</w:t>
      </w:r>
    </w:p>
    <w:p w:rsidR="00F96FD3" w:rsidRPr="00F96FD3" w:rsidRDefault="00F96FD3" w:rsidP="00524C82">
      <w:pPr>
        <w:pStyle w:val="af1"/>
      </w:pPr>
      <w:r w:rsidRPr="00F96FD3">
        <w:t>buffer(0);</w:t>
      </w:r>
    </w:p>
    <w:p w:rsidR="00F96FD3" w:rsidRPr="00F96FD3" w:rsidRDefault="00F96FD3" w:rsidP="00524C82">
      <w:pPr>
        <w:pStyle w:val="af1"/>
      </w:pPr>
    </w:p>
    <w:p w:rsidR="00F96FD3" w:rsidRPr="00F96FD3" w:rsidRDefault="00F96FD3" w:rsidP="00524C82">
      <w:pPr>
        <w:pStyle w:val="af1"/>
      </w:pPr>
      <w:r w:rsidRPr="00F96FD3">
        <w:t>alert( buffer() ); // '010'</w:t>
      </w:r>
    </w:p>
    <w:p w:rsidR="00F96FD3" w:rsidRPr="00F96FD3" w:rsidRDefault="00F96FD3" w:rsidP="00F96FD3">
      <w:pPr>
        <w:pStyle w:val="aa"/>
      </w:pPr>
      <w:r w:rsidRPr="00F96FD3">
        <w:t>Решение не должно использовать глобальные переменные.</w:t>
      </w:r>
    </w:p>
    <w:p w:rsidR="00592300" w:rsidRDefault="00592300" w:rsidP="00EA7BF3">
      <w:pPr>
        <w:pStyle w:val="aa"/>
      </w:pPr>
    </w:p>
    <w:p w:rsidR="00524C82" w:rsidRPr="00524C82" w:rsidRDefault="00524C82" w:rsidP="00524C82">
      <w:pPr>
        <w:pStyle w:val="aa"/>
      </w:pPr>
      <w:r w:rsidRPr="00524C82">
        <w:t>Текущее значение текста удобно хранить в замыкании, в локальной переменной makeBuffer:</w:t>
      </w:r>
    </w:p>
    <w:p w:rsidR="00524C82" w:rsidRPr="00524C82" w:rsidRDefault="00524C82" w:rsidP="00524C82">
      <w:pPr>
        <w:pStyle w:val="af1"/>
      </w:pPr>
      <w:r w:rsidRPr="00524C82">
        <w:t>function makeBuffer() {</w:t>
      </w:r>
    </w:p>
    <w:p w:rsidR="00524C82" w:rsidRPr="00524C82" w:rsidRDefault="00524C82" w:rsidP="00524C82">
      <w:pPr>
        <w:pStyle w:val="af1"/>
      </w:pPr>
      <w:r w:rsidRPr="00524C82">
        <w:t xml:space="preserve">  var </w:t>
      </w:r>
      <w:r w:rsidRPr="000F122B">
        <w:rPr>
          <w:color w:val="7030A0"/>
        </w:rPr>
        <w:t xml:space="preserve">text </w:t>
      </w:r>
      <w:r w:rsidRPr="00524C82">
        <w:t>= '';</w:t>
      </w:r>
    </w:p>
    <w:p w:rsidR="00524C82" w:rsidRPr="00524C82" w:rsidRDefault="00524C82" w:rsidP="00524C82">
      <w:pPr>
        <w:pStyle w:val="af1"/>
      </w:pPr>
    </w:p>
    <w:p w:rsidR="00524C82" w:rsidRPr="00524C82" w:rsidRDefault="00524C82" w:rsidP="00524C82">
      <w:pPr>
        <w:pStyle w:val="af1"/>
      </w:pPr>
      <w:r w:rsidRPr="00524C82">
        <w:t xml:space="preserve">  return function(</w:t>
      </w:r>
      <w:r w:rsidRPr="000F122B">
        <w:rPr>
          <w:rStyle w:val="af0"/>
        </w:rPr>
        <w:t>piece</w:t>
      </w:r>
      <w:r w:rsidRPr="00524C82">
        <w:t>) {</w:t>
      </w:r>
    </w:p>
    <w:p w:rsidR="00524C82" w:rsidRPr="00524C82" w:rsidRDefault="00524C82" w:rsidP="00524C82">
      <w:pPr>
        <w:pStyle w:val="af1"/>
      </w:pPr>
      <w:r w:rsidRPr="00524C82">
        <w:t xml:space="preserve">    if (arguments.length == 0) { // вызов без аргументов</w:t>
      </w:r>
    </w:p>
    <w:p w:rsidR="00524C82" w:rsidRPr="00524C82" w:rsidRDefault="00524C82" w:rsidP="00524C82">
      <w:pPr>
        <w:pStyle w:val="af1"/>
      </w:pPr>
      <w:r w:rsidRPr="00524C82">
        <w:t xml:space="preserve">      return </w:t>
      </w:r>
      <w:r w:rsidRPr="000F122B">
        <w:rPr>
          <w:color w:val="7030A0"/>
        </w:rPr>
        <w:t>text</w:t>
      </w:r>
      <w:r w:rsidRPr="00524C82">
        <w:t>;</w:t>
      </w:r>
    </w:p>
    <w:p w:rsidR="00524C82" w:rsidRPr="00524C82" w:rsidRDefault="00524C82" w:rsidP="00524C82">
      <w:pPr>
        <w:pStyle w:val="af1"/>
      </w:pPr>
      <w:r w:rsidRPr="00524C82">
        <w:t xml:space="preserve">    }</w:t>
      </w:r>
      <w:r w:rsidR="000F122B">
        <w:t xml:space="preserve"> </w:t>
      </w:r>
    </w:p>
    <w:p w:rsidR="00524C82" w:rsidRPr="00524C82" w:rsidRDefault="00524C82" w:rsidP="00524C82">
      <w:pPr>
        <w:pStyle w:val="af1"/>
      </w:pPr>
      <w:r w:rsidRPr="00524C82">
        <w:t xml:space="preserve">    </w:t>
      </w:r>
      <w:r w:rsidRPr="000F122B">
        <w:rPr>
          <w:color w:val="7030A0"/>
        </w:rPr>
        <w:t xml:space="preserve">text </w:t>
      </w:r>
      <w:r w:rsidRPr="00524C82">
        <w:t xml:space="preserve">+= </w:t>
      </w:r>
      <w:r w:rsidRPr="000F122B">
        <w:rPr>
          <w:rStyle w:val="af0"/>
        </w:rPr>
        <w:t>piece</w:t>
      </w:r>
      <w:r w:rsidRPr="00524C82">
        <w:t>;</w:t>
      </w:r>
    </w:p>
    <w:p w:rsidR="00524C82" w:rsidRPr="00524C82" w:rsidRDefault="00524C82" w:rsidP="00524C82">
      <w:pPr>
        <w:pStyle w:val="af1"/>
      </w:pPr>
      <w:r w:rsidRPr="00524C82">
        <w:t xml:space="preserve">  };</w:t>
      </w:r>
    </w:p>
    <w:p w:rsidR="00524C82" w:rsidRPr="00524C82" w:rsidRDefault="00524C82" w:rsidP="00524C82">
      <w:pPr>
        <w:pStyle w:val="af1"/>
      </w:pPr>
      <w:r w:rsidRPr="00524C82">
        <w:t>};</w:t>
      </w:r>
    </w:p>
    <w:p w:rsidR="00524C82" w:rsidRPr="00524C82" w:rsidRDefault="00524C82" w:rsidP="00524C82">
      <w:pPr>
        <w:pStyle w:val="af1"/>
      </w:pPr>
    </w:p>
    <w:p w:rsidR="00524C82" w:rsidRPr="00524C82" w:rsidRDefault="00524C82" w:rsidP="00524C82">
      <w:pPr>
        <w:pStyle w:val="af1"/>
      </w:pPr>
      <w:r w:rsidRPr="00524C82">
        <w:t>var buffer = makeBuffer();</w:t>
      </w:r>
    </w:p>
    <w:p w:rsidR="00524C82" w:rsidRPr="00524C82" w:rsidRDefault="00524C82" w:rsidP="00524C82">
      <w:pPr>
        <w:pStyle w:val="af1"/>
      </w:pPr>
    </w:p>
    <w:p w:rsidR="00524C82" w:rsidRPr="00524C82" w:rsidRDefault="00524C82" w:rsidP="00524C82">
      <w:pPr>
        <w:pStyle w:val="af1"/>
      </w:pPr>
      <w:r w:rsidRPr="00524C82">
        <w:t>// добавить значения к буферу</w:t>
      </w:r>
    </w:p>
    <w:p w:rsidR="00524C82" w:rsidRPr="00524C82" w:rsidRDefault="00524C82" w:rsidP="00524C82">
      <w:pPr>
        <w:pStyle w:val="af1"/>
      </w:pPr>
      <w:r w:rsidRPr="00524C82">
        <w:t>buffer('Замыкания');</w:t>
      </w:r>
    </w:p>
    <w:p w:rsidR="00524C82" w:rsidRPr="00524C82" w:rsidRDefault="00524C82" w:rsidP="00524C82">
      <w:pPr>
        <w:pStyle w:val="af1"/>
      </w:pPr>
      <w:r w:rsidRPr="00524C82">
        <w:t>buffer(' Использовать');</w:t>
      </w:r>
    </w:p>
    <w:p w:rsidR="00524C82" w:rsidRPr="00524C82" w:rsidRDefault="00524C82" w:rsidP="00524C82">
      <w:pPr>
        <w:pStyle w:val="af1"/>
      </w:pPr>
      <w:r w:rsidRPr="00524C82">
        <w:t>buffer(' Нужно!');</w:t>
      </w:r>
    </w:p>
    <w:p w:rsidR="00524C82" w:rsidRPr="00524C82" w:rsidRDefault="00524C82" w:rsidP="00524C82">
      <w:pPr>
        <w:pStyle w:val="af1"/>
      </w:pPr>
      <w:r w:rsidRPr="00524C82">
        <w:t>alert( buffer() ); // 'Замыкания Использовать Нужно!'</w:t>
      </w:r>
    </w:p>
    <w:p w:rsidR="00524C82" w:rsidRPr="00524C82" w:rsidRDefault="00524C82" w:rsidP="00524C82">
      <w:pPr>
        <w:pStyle w:val="af1"/>
      </w:pPr>
    </w:p>
    <w:p w:rsidR="00524C82" w:rsidRPr="00524C82" w:rsidRDefault="00524C82" w:rsidP="00524C82">
      <w:pPr>
        <w:pStyle w:val="af1"/>
      </w:pPr>
      <w:r w:rsidRPr="00524C82">
        <w:t>var buffer2 = makeBuffer();</w:t>
      </w:r>
    </w:p>
    <w:p w:rsidR="00524C82" w:rsidRPr="00524C82" w:rsidRDefault="00524C82" w:rsidP="00524C82">
      <w:pPr>
        <w:pStyle w:val="af1"/>
      </w:pPr>
      <w:r w:rsidRPr="00524C82">
        <w:t>buffer2(0);</w:t>
      </w:r>
    </w:p>
    <w:p w:rsidR="00524C82" w:rsidRPr="00524C82" w:rsidRDefault="00524C82" w:rsidP="00524C82">
      <w:pPr>
        <w:pStyle w:val="af1"/>
      </w:pPr>
      <w:r w:rsidRPr="00524C82">
        <w:t>buffer2(1);</w:t>
      </w:r>
    </w:p>
    <w:p w:rsidR="00524C82" w:rsidRPr="00524C82" w:rsidRDefault="00524C82" w:rsidP="00524C82">
      <w:pPr>
        <w:pStyle w:val="af1"/>
      </w:pPr>
      <w:r w:rsidRPr="00524C82">
        <w:t>buffer2(0);</w:t>
      </w:r>
    </w:p>
    <w:p w:rsidR="00524C82" w:rsidRPr="00524C82" w:rsidRDefault="00524C82" w:rsidP="00524C82">
      <w:pPr>
        <w:pStyle w:val="af1"/>
      </w:pPr>
    </w:p>
    <w:p w:rsidR="00524C82" w:rsidRPr="00524C82" w:rsidRDefault="00524C82" w:rsidP="00524C82">
      <w:pPr>
        <w:pStyle w:val="af1"/>
      </w:pPr>
      <w:r w:rsidRPr="00524C82">
        <w:lastRenderedPageBreak/>
        <w:t>alert( buffer2() ); // '010'</w:t>
      </w:r>
    </w:p>
    <w:p w:rsidR="00524C82" w:rsidRPr="00524C82" w:rsidRDefault="00524C82" w:rsidP="00524C82">
      <w:pPr>
        <w:pStyle w:val="aa"/>
      </w:pPr>
      <w:r w:rsidRPr="00524C82">
        <w:t>Начальное значение text = '' – пустая строка. Поэтому операция text += piece прибавляет piece к строке, автоматически преобразуя его к строковому типу, как и требовалось в условии.</w:t>
      </w:r>
    </w:p>
    <w:p w:rsidR="00524C82" w:rsidRDefault="00524C82" w:rsidP="00EA7BF3">
      <w:pPr>
        <w:pStyle w:val="aa"/>
      </w:pPr>
    </w:p>
    <w:p w:rsidR="00FA6DEB" w:rsidRPr="00FA6DEB" w:rsidRDefault="00FA6DEB" w:rsidP="00FA6DEB">
      <w:pPr>
        <w:pStyle w:val="aa"/>
        <w:rPr>
          <w:b/>
          <w:bCs/>
        </w:rPr>
      </w:pPr>
      <w:bookmarkStart w:id="292" w:name="строковый-буфер-с-очисткой"/>
      <w:r w:rsidRPr="00FA6DEB">
        <w:rPr>
          <w:b/>
          <w:bCs/>
        </w:rPr>
        <w:t>Строковый буфер с очисткой</w:t>
      </w:r>
      <w:bookmarkEnd w:id="292"/>
    </w:p>
    <w:p w:rsidR="00FA6DEB" w:rsidRPr="00FA6DEB" w:rsidRDefault="00FA6DEB" w:rsidP="00FA6DEB">
      <w:pPr>
        <w:pStyle w:val="aa"/>
      </w:pPr>
      <w:r w:rsidRPr="00FA6DEB">
        <w:t>Добавьте буферу из решения задачи </w:t>
      </w:r>
      <w:hyperlink r:id="rId223" w:history="1">
        <w:r w:rsidRPr="00FA6DEB">
          <w:rPr>
            <w:rStyle w:val="a9"/>
          </w:rPr>
          <w:t>Функция - строковый буфер</w:t>
        </w:r>
      </w:hyperlink>
      <w:r w:rsidRPr="00FA6DEB">
        <w:t> метод buffer.clear(), который будет очищать текущее содержимое буфера:</w:t>
      </w:r>
    </w:p>
    <w:p w:rsidR="00FA6DEB" w:rsidRPr="00FA6DEB" w:rsidRDefault="00FA6DEB" w:rsidP="00FA6DEB">
      <w:pPr>
        <w:pStyle w:val="af1"/>
      </w:pPr>
      <w:r w:rsidRPr="00FA6DEB">
        <w:t>function makeBuffer() {</w:t>
      </w:r>
    </w:p>
    <w:p w:rsidR="00FA6DEB" w:rsidRPr="00FA6DEB" w:rsidRDefault="00FA6DEB" w:rsidP="00FA6DEB">
      <w:pPr>
        <w:pStyle w:val="af1"/>
      </w:pPr>
      <w:r w:rsidRPr="00FA6DEB">
        <w:t xml:space="preserve">  ...ваш код...</w:t>
      </w:r>
    </w:p>
    <w:p w:rsidR="00FA6DEB" w:rsidRPr="00FA6DEB" w:rsidRDefault="00FA6DEB" w:rsidP="00FA6DEB">
      <w:pPr>
        <w:pStyle w:val="af1"/>
      </w:pPr>
      <w:r w:rsidRPr="00FA6DEB">
        <w:t>}</w:t>
      </w:r>
    </w:p>
    <w:p w:rsidR="00FA6DEB" w:rsidRPr="00FA6DEB" w:rsidRDefault="00FA6DEB" w:rsidP="00FA6DEB">
      <w:pPr>
        <w:pStyle w:val="af1"/>
      </w:pPr>
    </w:p>
    <w:p w:rsidR="00FA6DEB" w:rsidRPr="00FA6DEB" w:rsidRDefault="00FA6DEB" w:rsidP="00FA6DEB">
      <w:pPr>
        <w:pStyle w:val="af1"/>
      </w:pPr>
      <w:r w:rsidRPr="00FA6DEB">
        <w:t>var buffer = makeBuffer();</w:t>
      </w:r>
    </w:p>
    <w:p w:rsidR="00FA6DEB" w:rsidRPr="00FA6DEB" w:rsidRDefault="00FA6DEB" w:rsidP="00FA6DEB">
      <w:pPr>
        <w:pStyle w:val="af1"/>
      </w:pPr>
    </w:p>
    <w:p w:rsidR="00FA6DEB" w:rsidRPr="00FA6DEB" w:rsidRDefault="00FA6DEB" w:rsidP="00FA6DEB">
      <w:pPr>
        <w:pStyle w:val="af1"/>
      </w:pPr>
      <w:r w:rsidRPr="00FA6DEB">
        <w:t>buffer("Тест");</w:t>
      </w:r>
    </w:p>
    <w:p w:rsidR="00FA6DEB" w:rsidRPr="00FA6DEB" w:rsidRDefault="00FA6DEB" w:rsidP="00FA6DEB">
      <w:pPr>
        <w:pStyle w:val="af1"/>
      </w:pPr>
      <w:r w:rsidRPr="00FA6DEB">
        <w:t>buffer(" тебя не съест ");</w:t>
      </w:r>
    </w:p>
    <w:p w:rsidR="00FA6DEB" w:rsidRPr="00FA6DEB" w:rsidRDefault="00FA6DEB" w:rsidP="00FA6DEB">
      <w:pPr>
        <w:pStyle w:val="af1"/>
      </w:pPr>
      <w:r w:rsidRPr="00FA6DEB">
        <w:t>alert( buffer() ); // Тест тебя не съест</w:t>
      </w:r>
    </w:p>
    <w:p w:rsidR="00FA6DEB" w:rsidRPr="00FA6DEB" w:rsidRDefault="00FA6DEB" w:rsidP="00FA6DEB">
      <w:pPr>
        <w:pStyle w:val="af1"/>
      </w:pPr>
    </w:p>
    <w:p w:rsidR="00FA6DEB" w:rsidRPr="00FA6DEB" w:rsidRDefault="00FA6DEB" w:rsidP="00FA6DEB">
      <w:pPr>
        <w:pStyle w:val="af1"/>
      </w:pPr>
      <w:r w:rsidRPr="00FA6DEB">
        <w:t>buffer.clear();</w:t>
      </w:r>
    </w:p>
    <w:p w:rsidR="00FA6DEB" w:rsidRPr="00FA6DEB" w:rsidRDefault="00FA6DEB" w:rsidP="00FA6DEB">
      <w:pPr>
        <w:pStyle w:val="af1"/>
      </w:pPr>
    </w:p>
    <w:p w:rsidR="00FA6DEB" w:rsidRPr="00FA6DEB" w:rsidRDefault="00FA6DEB" w:rsidP="00FA6DEB">
      <w:pPr>
        <w:pStyle w:val="af1"/>
      </w:pPr>
      <w:r w:rsidRPr="00FA6DEB">
        <w:t>alert( buffer() ); // ""</w:t>
      </w:r>
    </w:p>
    <w:p w:rsidR="00592300" w:rsidRDefault="00592300" w:rsidP="00EA7BF3">
      <w:pPr>
        <w:pStyle w:val="aa"/>
      </w:pPr>
    </w:p>
    <w:p w:rsidR="00FA6DEB" w:rsidRPr="00FA6DEB" w:rsidRDefault="00FA6DEB" w:rsidP="00FA6DEB">
      <w:pPr>
        <w:pStyle w:val="af1"/>
      </w:pPr>
      <w:r w:rsidRPr="00FA6DEB">
        <w:t>function makeBuffer() {</w:t>
      </w:r>
    </w:p>
    <w:p w:rsidR="00FA6DEB" w:rsidRPr="00FA6DEB" w:rsidRDefault="00FA6DEB" w:rsidP="00FA6DEB">
      <w:pPr>
        <w:pStyle w:val="af1"/>
      </w:pPr>
      <w:r w:rsidRPr="00FA6DEB">
        <w:t xml:space="preserve">  var </w:t>
      </w:r>
      <w:r w:rsidRPr="00FA6DEB">
        <w:rPr>
          <w:color w:val="7030A0"/>
        </w:rPr>
        <w:t xml:space="preserve">text </w:t>
      </w:r>
      <w:r w:rsidRPr="00FA6DEB">
        <w:t>= '';</w:t>
      </w:r>
    </w:p>
    <w:p w:rsidR="00FA6DEB" w:rsidRPr="00FA6DEB" w:rsidRDefault="00FA6DEB" w:rsidP="00FA6DEB">
      <w:pPr>
        <w:pStyle w:val="af1"/>
      </w:pPr>
    </w:p>
    <w:p w:rsidR="00FA6DEB" w:rsidRPr="00FA6DEB" w:rsidRDefault="00FA6DEB" w:rsidP="00FA6DEB">
      <w:pPr>
        <w:pStyle w:val="af1"/>
      </w:pPr>
      <w:r w:rsidRPr="00FA6DEB">
        <w:t xml:space="preserve">  function </w:t>
      </w:r>
      <w:r w:rsidRPr="00FA6DEB">
        <w:rPr>
          <w:rStyle w:val="af0"/>
        </w:rPr>
        <w:t>buffer</w:t>
      </w:r>
      <w:r w:rsidRPr="00FA6DEB">
        <w:t>(piece) {</w:t>
      </w:r>
    </w:p>
    <w:p w:rsidR="00FA6DEB" w:rsidRPr="00FA6DEB" w:rsidRDefault="00FA6DEB" w:rsidP="00FA6DEB">
      <w:pPr>
        <w:pStyle w:val="af1"/>
      </w:pPr>
      <w:r w:rsidRPr="00FA6DEB">
        <w:t xml:space="preserve">    if (arguments.length == 0) { // вызов без аргументов</w:t>
      </w:r>
    </w:p>
    <w:p w:rsidR="00FA6DEB" w:rsidRPr="00FA6DEB" w:rsidRDefault="00FA6DEB" w:rsidP="00FA6DEB">
      <w:pPr>
        <w:pStyle w:val="af1"/>
      </w:pPr>
      <w:r w:rsidRPr="00FA6DEB">
        <w:t xml:space="preserve">      return </w:t>
      </w:r>
      <w:r w:rsidRPr="00FA6DEB">
        <w:rPr>
          <w:color w:val="7030A0"/>
        </w:rPr>
        <w:t>text</w:t>
      </w:r>
      <w:r w:rsidRPr="00FA6DEB">
        <w:t>;</w:t>
      </w:r>
    </w:p>
    <w:p w:rsidR="00FA6DEB" w:rsidRPr="00FA6DEB" w:rsidRDefault="00FA6DEB" w:rsidP="00FA6DEB">
      <w:pPr>
        <w:pStyle w:val="af1"/>
      </w:pPr>
      <w:r w:rsidRPr="00FA6DEB">
        <w:t xml:space="preserve">    }</w:t>
      </w:r>
    </w:p>
    <w:p w:rsidR="00FA6DEB" w:rsidRPr="00FA6DEB" w:rsidRDefault="00FA6DEB" w:rsidP="00FA6DEB">
      <w:pPr>
        <w:pStyle w:val="af1"/>
      </w:pPr>
      <w:r w:rsidRPr="00FA6DEB">
        <w:t xml:space="preserve">    </w:t>
      </w:r>
      <w:r w:rsidRPr="00FA6DEB">
        <w:rPr>
          <w:color w:val="7030A0"/>
        </w:rPr>
        <w:t xml:space="preserve">text </w:t>
      </w:r>
      <w:r w:rsidRPr="00FA6DEB">
        <w:t>+= piece;</w:t>
      </w:r>
    </w:p>
    <w:p w:rsidR="00FA6DEB" w:rsidRPr="00FA6DEB" w:rsidRDefault="00FA6DEB" w:rsidP="00FA6DEB">
      <w:pPr>
        <w:pStyle w:val="af1"/>
      </w:pPr>
      <w:r w:rsidRPr="00FA6DEB">
        <w:t xml:space="preserve">  };</w:t>
      </w:r>
    </w:p>
    <w:p w:rsidR="00FA6DEB" w:rsidRPr="00FA6DEB" w:rsidRDefault="00FA6DEB" w:rsidP="00FA6DEB">
      <w:pPr>
        <w:pStyle w:val="af1"/>
      </w:pPr>
    </w:p>
    <w:p w:rsidR="00FA6DEB" w:rsidRPr="00FA6DEB" w:rsidRDefault="00FA6DEB" w:rsidP="00FA6DEB">
      <w:pPr>
        <w:pStyle w:val="af1"/>
      </w:pPr>
      <w:r w:rsidRPr="00FA6DEB">
        <w:t xml:space="preserve">  </w:t>
      </w:r>
      <w:r w:rsidRPr="00FA6DEB">
        <w:rPr>
          <w:rStyle w:val="af0"/>
        </w:rPr>
        <w:t>buffer</w:t>
      </w:r>
      <w:r w:rsidRPr="00FA6DEB">
        <w:t>.clear = function() {</w:t>
      </w:r>
    </w:p>
    <w:p w:rsidR="00FA6DEB" w:rsidRPr="00FA6DEB" w:rsidRDefault="00FA6DEB" w:rsidP="00FA6DEB">
      <w:pPr>
        <w:pStyle w:val="af1"/>
      </w:pPr>
      <w:r w:rsidRPr="00FA6DEB">
        <w:t xml:space="preserve">    </w:t>
      </w:r>
      <w:r w:rsidRPr="00FA6DEB">
        <w:rPr>
          <w:color w:val="7030A0"/>
        </w:rPr>
        <w:t xml:space="preserve">text </w:t>
      </w:r>
      <w:r w:rsidRPr="00FA6DEB">
        <w:t>= "";</w:t>
      </w:r>
    </w:p>
    <w:p w:rsidR="00FA6DEB" w:rsidRPr="00FA6DEB" w:rsidRDefault="00FA6DEB" w:rsidP="00FA6DEB">
      <w:pPr>
        <w:pStyle w:val="af1"/>
      </w:pPr>
      <w:r w:rsidRPr="00FA6DEB">
        <w:t xml:space="preserve">  }</w:t>
      </w:r>
    </w:p>
    <w:p w:rsidR="00FA6DEB" w:rsidRPr="00FA6DEB" w:rsidRDefault="00FA6DEB" w:rsidP="00FA6DEB">
      <w:pPr>
        <w:pStyle w:val="af1"/>
      </w:pPr>
    </w:p>
    <w:p w:rsidR="00FA6DEB" w:rsidRPr="00FA6DEB" w:rsidRDefault="00FA6DEB" w:rsidP="00FA6DEB">
      <w:pPr>
        <w:pStyle w:val="af1"/>
      </w:pPr>
      <w:r w:rsidRPr="00FA6DEB">
        <w:t xml:space="preserve">  return </w:t>
      </w:r>
      <w:r w:rsidRPr="00E60F39">
        <w:rPr>
          <w:rStyle w:val="af0"/>
        </w:rPr>
        <w:t>buffer</w:t>
      </w:r>
      <w:r w:rsidRPr="00FA6DEB">
        <w:t>;</w:t>
      </w:r>
    </w:p>
    <w:p w:rsidR="00FA6DEB" w:rsidRPr="00FA6DEB" w:rsidRDefault="00FA6DEB" w:rsidP="00FA6DEB">
      <w:pPr>
        <w:pStyle w:val="af1"/>
      </w:pPr>
      <w:r w:rsidRPr="00FA6DEB">
        <w:t>};</w:t>
      </w:r>
    </w:p>
    <w:p w:rsidR="00FA6DEB" w:rsidRPr="00FA6DEB" w:rsidRDefault="00FA6DEB" w:rsidP="00FA6DEB">
      <w:pPr>
        <w:pStyle w:val="af1"/>
      </w:pPr>
    </w:p>
    <w:p w:rsidR="00FA6DEB" w:rsidRPr="00FA6DEB" w:rsidRDefault="00FA6DEB" w:rsidP="00FA6DEB">
      <w:pPr>
        <w:pStyle w:val="af1"/>
      </w:pPr>
      <w:r w:rsidRPr="00FA6DEB">
        <w:t>var buffer = makeBuffer();</w:t>
      </w:r>
    </w:p>
    <w:p w:rsidR="00FA6DEB" w:rsidRPr="00FA6DEB" w:rsidRDefault="00FA6DEB" w:rsidP="00FA6DEB">
      <w:pPr>
        <w:pStyle w:val="af1"/>
      </w:pPr>
    </w:p>
    <w:p w:rsidR="00FA6DEB" w:rsidRPr="00FA6DEB" w:rsidRDefault="00FA6DEB" w:rsidP="00FA6DEB">
      <w:pPr>
        <w:pStyle w:val="af1"/>
      </w:pPr>
      <w:r w:rsidRPr="00FA6DEB">
        <w:t>buffer("Тест");</w:t>
      </w:r>
    </w:p>
    <w:p w:rsidR="00FA6DEB" w:rsidRPr="00FA6DEB" w:rsidRDefault="00FA6DEB" w:rsidP="00FA6DEB">
      <w:pPr>
        <w:pStyle w:val="af1"/>
      </w:pPr>
      <w:r w:rsidRPr="00FA6DEB">
        <w:t>buffer(" тебя не съест ");</w:t>
      </w:r>
    </w:p>
    <w:p w:rsidR="00FA6DEB" w:rsidRPr="00FA6DEB" w:rsidRDefault="00FA6DEB" w:rsidP="00FA6DEB">
      <w:pPr>
        <w:pStyle w:val="af1"/>
      </w:pPr>
      <w:r w:rsidRPr="00FA6DEB">
        <w:t>alert( buffer() ); // Тест тебя не съест</w:t>
      </w:r>
    </w:p>
    <w:p w:rsidR="00FA6DEB" w:rsidRPr="00FA6DEB" w:rsidRDefault="00FA6DEB" w:rsidP="00FA6DEB">
      <w:pPr>
        <w:pStyle w:val="af1"/>
      </w:pPr>
    </w:p>
    <w:p w:rsidR="00FA6DEB" w:rsidRPr="00FA6DEB" w:rsidRDefault="00FA6DEB" w:rsidP="00FA6DEB">
      <w:pPr>
        <w:pStyle w:val="af1"/>
      </w:pPr>
      <w:r w:rsidRPr="00FA6DEB">
        <w:t>buffer.clear();</w:t>
      </w:r>
    </w:p>
    <w:p w:rsidR="00FA6DEB" w:rsidRPr="00FA6DEB" w:rsidRDefault="00FA6DEB" w:rsidP="00FA6DEB">
      <w:pPr>
        <w:pStyle w:val="af1"/>
      </w:pPr>
    </w:p>
    <w:p w:rsidR="00FA6DEB" w:rsidRPr="00FA6DEB" w:rsidRDefault="00FA6DEB" w:rsidP="00FA6DEB">
      <w:pPr>
        <w:pStyle w:val="af1"/>
      </w:pPr>
      <w:r w:rsidRPr="00FA6DEB">
        <w:t>alert( buffer() ); // ""</w:t>
      </w:r>
    </w:p>
    <w:p w:rsidR="00592300" w:rsidRDefault="00592300" w:rsidP="00EA7BF3">
      <w:pPr>
        <w:pStyle w:val="aa"/>
      </w:pPr>
    </w:p>
    <w:p w:rsidR="00E60F39" w:rsidRPr="00E60F39" w:rsidRDefault="00E60F39" w:rsidP="00E60F39">
      <w:pPr>
        <w:pStyle w:val="aa"/>
        <w:rPr>
          <w:b/>
          <w:bCs/>
        </w:rPr>
      </w:pPr>
      <w:bookmarkStart w:id="293" w:name="сортировка"/>
      <w:r w:rsidRPr="00E60F39">
        <w:rPr>
          <w:b/>
          <w:bCs/>
        </w:rPr>
        <w:t>Сортировка</w:t>
      </w:r>
      <w:bookmarkEnd w:id="293"/>
    </w:p>
    <w:p w:rsidR="00E60F39" w:rsidRPr="00E60F39" w:rsidRDefault="00E60F39" w:rsidP="00E60F39">
      <w:pPr>
        <w:pStyle w:val="aa"/>
      </w:pPr>
      <w:r w:rsidRPr="00E60F39">
        <w:t>У нас есть массив объектов:</w:t>
      </w:r>
    </w:p>
    <w:p w:rsidR="00E60F39" w:rsidRPr="00E60F39" w:rsidRDefault="00E60F39" w:rsidP="00E60F39">
      <w:pPr>
        <w:pStyle w:val="af1"/>
      </w:pPr>
      <w:r w:rsidRPr="00E60F39">
        <w:t>var users = [{</w:t>
      </w:r>
    </w:p>
    <w:p w:rsidR="00E60F39" w:rsidRPr="00E60F39" w:rsidRDefault="00E60F39" w:rsidP="00E60F39">
      <w:pPr>
        <w:pStyle w:val="af1"/>
      </w:pPr>
      <w:r w:rsidRPr="00E60F39">
        <w:t xml:space="preserve">  name: "Вася",</w:t>
      </w:r>
    </w:p>
    <w:p w:rsidR="00E60F39" w:rsidRPr="00E60F39" w:rsidRDefault="00E60F39" w:rsidP="00E60F39">
      <w:pPr>
        <w:pStyle w:val="af1"/>
      </w:pPr>
      <w:r w:rsidRPr="00E60F39">
        <w:t xml:space="preserve">  surname: 'Иванов',</w:t>
      </w:r>
    </w:p>
    <w:p w:rsidR="00E60F39" w:rsidRPr="00E60F39" w:rsidRDefault="00E60F39" w:rsidP="00E60F39">
      <w:pPr>
        <w:pStyle w:val="af1"/>
      </w:pPr>
      <w:r w:rsidRPr="00E60F39">
        <w:t xml:space="preserve">  age: 20</w:t>
      </w:r>
    </w:p>
    <w:p w:rsidR="00E60F39" w:rsidRPr="00E60F39" w:rsidRDefault="00E60F39" w:rsidP="00E60F39">
      <w:pPr>
        <w:pStyle w:val="af1"/>
      </w:pPr>
      <w:r w:rsidRPr="00E60F39">
        <w:t>}, {</w:t>
      </w:r>
    </w:p>
    <w:p w:rsidR="00E60F39" w:rsidRPr="00E60F39" w:rsidRDefault="00E60F39" w:rsidP="00E60F39">
      <w:pPr>
        <w:pStyle w:val="af1"/>
      </w:pPr>
      <w:r w:rsidRPr="00E60F39">
        <w:t xml:space="preserve">  name: "Петя",</w:t>
      </w:r>
    </w:p>
    <w:p w:rsidR="00E60F39" w:rsidRPr="00E60F39" w:rsidRDefault="00E60F39" w:rsidP="00E60F39">
      <w:pPr>
        <w:pStyle w:val="af1"/>
      </w:pPr>
      <w:r w:rsidRPr="00E60F39">
        <w:t xml:space="preserve">  surname: 'Чапаев',</w:t>
      </w:r>
    </w:p>
    <w:p w:rsidR="00E60F39" w:rsidRPr="00E60F39" w:rsidRDefault="00E60F39" w:rsidP="00E60F39">
      <w:pPr>
        <w:pStyle w:val="af1"/>
      </w:pPr>
      <w:r w:rsidRPr="00E60F39">
        <w:t xml:space="preserve">  age: 25</w:t>
      </w:r>
    </w:p>
    <w:p w:rsidR="00E60F39" w:rsidRPr="00E60F39" w:rsidRDefault="00E60F39" w:rsidP="00E60F39">
      <w:pPr>
        <w:pStyle w:val="af1"/>
      </w:pPr>
      <w:r w:rsidRPr="00E60F39">
        <w:t>}, {</w:t>
      </w:r>
    </w:p>
    <w:p w:rsidR="00E60F39" w:rsidRPr="00E60F39" w:rsidRDefault="00E60F39" w:rsidP="00E60F39">
      <w:pPr>
        <w:pStyle w:val="af1"/>
      </w:pPr>
      <w:r w:rsidRPr="00E60F39">
        <w:t xml:space="preserve">  name: "Маша",</w:t>
      </w:r>
    </w:p>
    <w:p w:rsidR="00E60F39" w:rsidRPr="00E60F39" w:rsidRDefault="00E60F39" w:rsidP="00E60F39">
      <w:pPr>
        <w:pStyle w:val="af1"/>
      </w:pPr>
      <w:r w:rsidRPr="00E60F39">
        <w:t xml:space="preserve">  surname: 'Медведева',</w:t>
      </w:r>
    </w:p>
    <w:p w:rsidR="00E60F39" w:rsidRPr="00E60F39" w:rsidRDefault="00E60F39" w:rsidP="00E60F39">
      <w:pPr>
        <w:pStyle w:val="af1"/>
      </w:pPr>
      <w:r w:rsidRPr="00E60F39">
        <w:t xml:space="preserve">  age: 18</w:t>
      </w:r>
    </w:p>
    <w:p w:rsidR="00E60F39" w:rsidRPr="00E60F39" w:rsidRDefault="00E60F39" w:rsidP="00E60F39">
      <w:pPr>
        <w:pStyle w:val="af1"/>
      </w:pPr>
      <w:r w:rsidRPr="00E60F39">
        <w:t>}];</w:t>
      </w:r>
    </w:p>
    <w:p w:rsidR="00E60F39" w:rsidRPr="00E60F39" w:rsidRDefault="00E60F39" w:rsidP="00E60F39">
      <w:pPr>
        <w:pStyle w:val="aa"/>
      </w:pPr>
      <w:r w:rsidRPr="00E60F39">
        <w:t>Обычно сортировка по нужному полю происходит так:</w:t>
      </w:r>
    </w:p>
    <w:p w:rsidR="00E60F39" w:rsidRPr="00E60F39" w:rsidRDefault="00E60F39" w:rsidP="00E60F39">
      <w:pPr>
        <w:pStyle w:val="af1"/>
      </w:pPr>
      <w:r w:rsidRPr="00E60F39">
        <w:t>// по полю name (Вася, Маша, Петя)</w:t>
      </w:r>
    </w:p>
    <w:p w:rsidR="00E60F39" w:rsidRPr="00E60F39" w:rsidRDefault="00E60F39" w:rsidP="00E60F39">
      <w:pPr>
        <w:pStyle w:val="af1"/>
      </w:pPr>
      <w:r w:rsidRPr="00E60F39">
        <w:t>users.sort(function(a, b) {</w:t>
      </w:r>
    </w:p>
    <w:p w:rsidR="00E60F39" w:rsidRPr="00E60F39" w:rsidRDefault="00E60F39" w:rsidP="00E60F39">
      <w:pPr>
        <w:pStyle w:val="af1"/>
      </w:pPr>
      <w:r w:rsidRPr="00E60F39">
        <w:t xml:space="preserve">  return a.name &gt; b.name ? 1 : -1;</w:t>
      </w:r>
    </w:p>
    <w:p w:rsidR="00E60F39" w:rsidRPr="00E60F39" w:rsidRDefault="00E60F39" w:rsidP="00E60F39">
      <w:pPr>
        <w:pStyle w:val="af1"/>
      </w:pPr>
      <w:r w:rsidRPr="00E60F39">
        <w:t>});</w:t>
      </w:r>
    </w:p>
    <w:p w:rsidR="00E60F39" w:rsidRPr="00E60F39" w:rsidRDefault="00E60F39" w:rsidP="00E60F39">
      <w:pPr>
        <w:pStyle w:val="aa"/>
      </w:pPr>
    </w:p>
    <w:p w:rsidR="00E60F39" w:rsidRPr="00E60F39" w:rsidRDefault="00E60F39" w:rsidP="00E60F39">
      <w:pPr>
        <w:pStyle w:val="af1"/>
      </w:pPr>
      <w:r w:rsidRPr="00E60F39">
        <w:t>// по полю age  (Маша, Вася, Петя)</w:t>
      </w:r>
    </w:p>
    <w:p w:rsidR="00E60F39" w:rsidRPr="00E60F39" w:rsidRDefault="00E60F39" w:rsidP="00E60F39">
      <w:pPr>
        <w:pStyle w:val="af1"/>
      </w:pPr>
      <w:r w:rsidRPr="00E60F39">
        <w:t>users.sort(function(a, b) {</w:t>
      </w:r>
    </w:p>
    <w:p w:rsidR="00E60F39" w:rsidRPr="00E60F39" w:rsidRDefault="00E60F39" w:rsidP="00E60F39">
      <w:pPr>
        <w:pStyle w:val="af1"/>
      </w:pPr>
      <w:r w:rsidRPr="00E60F39">
        <w:t xml:space="preserve">  return a.age &gt; b.age ? 1 : -1;</w:t>
      </w:r>
    </w:p>
    <w:p w:rsidR="00E60F39" w:rsidRPr="00E60F39" w:rsidRDefault="00E60F39" w:rsidP="00E60F39">
      <w:pPr>
        <w:pStyle w:val="af1"/>
      </w:pPr>
      <w:r w:rsidRPr="00E60F39">
        <w:t>});</w:t>
      </w:r>
    </w:p>
    <w:p w:rsidR="00E60F39" w:rsidRPr="00E60F39" w:rsidRDefault="00E60F39" w:rsidP="00E60F39">
      <w:pPr>
        <w:pStyle w:val="aa"/>
      </w:pPr>
      <w:r w:rsidRPr="00E60F39">
        <w:t>Мы хотели бы упростить синтаксис до одной строки, вот так:</w:t>
      </w:r>
    </w:p>
    <w:p w:rsidR="00E60F39" w:rsidRPr="00E60F39" w:rsidRDefault="00E60F39" w:rsidP="00E60F39">
      <w:pPr>
        <w:pStyle w:val="af1"/>
      </w:pPr>
      <w:r w:rsidRPr="00E60F39">
        <w:t>users.sort(byField('name'));</w:t>
      </w:r>
    </w:p>
    <w:p w:rsidR="00E60F39" w:rsidRPr="00E60F39" w:rsidRDefault="00E60F39" w:rsidP="00E60F39">
      <w:pPr>
        <w:pStyle w:val="af1"/>
      </w:pPr>
      <w:r w:rsidRPr="00E60F39">
        <w:t>users.forEach(function(user) {</w:t>
      </w:r>
    </w:p>
    <w:p w:rsidR="00E60F39" w:rsidRPr="00E60F39" w:rsidRDefault="00E60F39" w:rsidP="00E60F39">
      <w:pPr>
        <w:pStyle w:val="af1"/>
      </w:pPr>
      <w:r w:rsidRPr="00E60F39">
        <w:t xml:space="preserve">  alert( user.name );</w:t>
      </w:r>
    </w:p>
    <w:p w:rsidR="00E60F39" w:rsidRPr="00E60F39" w:rsidRDefault="00E60F39" w:rsidP="00E60F39">
      <w:pPr>
        <w:pStyle w:val="af1"/>
      </w:pPr>
      <w:r w:rsidRPr="00E60F39">
        <w:t>}); // Вася, Маша, Петя</w:t>
      </w:r>
    </w:p>
    <w:p w:rsidR="00E60F39" w:rsidRPr="00E60F39" w:rsidRDefault="00E60F39" w:rsidP="00E60F39">
      <w:pPr>
        <w:pStyle w:val="aa"/>
      </w:pPr>
    </w:p>
    <w:p w:rsidR="00E60F39" w:rsidRPr="00E60F39" w:rsidRDefault="00E60F39" w:rsidP="00E60F39">
      <w:pPr>
        <w:pStyle w:val="af1"/>
      </w:pPr>
      <w:r w:rsidRPr="00E60F39">
        <w:lastRenderedPageBreak/>
        <w:t>users.sort(byField('age'));</w:t>
      </w:r>
    </w:p>
    <w:p w:rsidR="00E60F39" w:rsidRPr="0033243E" w:rsidRDefault="00E60F39" w:rsidP="00E60F39">
      <w:pPr>
        <w:pStyle w:val="af1"/>
      </w:pPr>
      <w:r w:rsidRPr="00E60F39">
        <w:t>users.forEach(function(user) {</w:t>
      </w:r>
      <w:r w:rsidR="0033243E">
        <w:t xml:space="preserve"> </w:t>
      </w:r>
    </w:p>
    <w:p w:rsidR="00E60F39" w:rsidRPr="00E60F39" w:rsidRDefault="00E60F39" w:rsidP="00E60F39">
      <w:pPr>
        <w:pStyle w:val="af1"/>
      </w:pPr>
      <w:r w:rsidRPr="00E60F39">
        <w:t xml:space="preserve">  alert( user.name );</w:t>
      </w:r>
    </w:p>
    <w:p w:rsidR="00E60F39" w:rsidRPr="00E60F39" w:rsidRDefault="00E60F39" w:rsidP="00E60F39">
      <w:pPr>
        <w:pStyle w:val="af1"/>
      </w:pPr>
      <w:r w:rsidRPr="00E60F39">
        <w:t>}); // Маша, Вася, Петя</w:t>
      </w:r>
    </w:p>
    <w:p w:rsidR="00E60F39" w:rsidRPr="00E60F39" w:rsidRDefault="00E60F39" w:rsidP="00E60F39">
      <w:pPr>
        <w:pStyle w:val="aa"/>
      </w:pPr>
      <w:r w:rsidRPr="00E60F39">
        <w:t>То есть, вместо того, чтобы каждый раз писать в sort function... – будем использовать byField(...)</w:t>
      </w:r>
    </w:p>
    <w:p w:rsidR="00E60F39" w:rsidRPr="00E60F39" w:rsidRDefault="00E60F39" w:rsidP="00E60F39">
      <w:pPr>
        <w:pStyle w:val="aa"/>
      </w:pPr>
      <w:r w:rsidRPr="00E60F39">
        <w:t>Напишите функцию byField(field), которую можно использовать в sort для сравнения объектов по полю field, чтобы пример выше заработал.</w:t>
      </w:r>
    </w:p>
    <w:p w:rsidR="00592300" w:rsidRDefault="00592300" w:rsidP="00EA7BF3">
      <w:pPr>
        <w:pStyle w:val="aa"/>
      </w:pPr>
    </w:p>
    <w:p w:rsidR="00F83015" w:rsidRPr="00F83015" w:rsidRDefault="00F83015" w:rsidP="00F83015">
      <w:pPr>
        <w:pStyle w:val="af1"/>
      </w:pPr>
      <w:r w:rsidRPr="00F83015">
        <w:t xml:space="preserve">var </w:t>
      </w:r>
      <w:r w:rsidRPr="0033243E">
        <w:rPr>
          <w:color w:val="E36C0A" w:themeColor="accent6" w:themeShade="BF"/>
        </w:rPr>
        <w:t xml:space="preserve">users </w:t>
      </w:r>
      <w:r w:rsidRPr="00F83015">
        <w:t>= [{</w:t>
      </w:r>
    </w:p>
    <w:p w:rsidR="00F83015" w:rsidRPr="00F83015" w:rsidRDefault="00F83015" w:rsidP="00F83015">
      <w:pPr>
        <w:pStyle w:val="af1"/>
      </w:pPr>
      <w:r w:rsidRPr="00F83015">
        <w:t xml:space="preserve">  name: "Вася",</w:t>
      </w:r>
    </w:p>
    <w:p w:rsidR="00F83015" w:rsidRPr="00F83015" w:rsidRDefault="00F83015" w:rsidP="00F83015">
      <w:pPr>
        <w:pStyle w:val="af1"/>
      </w:pPr>
      <w:r w:rsidRPr="00F83015">
        <w:t xml:space="preserve">  surname: 'Иванов',</w:t>
      </w:r>
    </w:p>
    <w:p w:rsidR="00F83015" w:rsidRPr="00F83015" w:rsidRDefault="00F83015" w:rsidP="00F83015">
      <w:pPr>
        <w:pStyle w:val="af1"/>
      </w:pPr>
      <w:r w:rsidRPr="00F83015">
        <w:t xml:space="preserve">  age: 20</w:t>
      </w:r>
    </w:p>
    <w:p w:rsidR="00F83015" w:rsidRPr="00F83015" w:rsidRDefault="00F83015" w:rsidP="00F83015">
      <w:pPr>
        <w:pStyle w:val="af1"/>
      </w:pPr>
      <w:r w:rsidRPr="00F83015">
        <w:t>}, {</w:t>
      </w:r>
    </w:p>
    <w:p w:rsidR="00F83015" w:rsidRPr="00F83015" w:rsidRDefault="00F83015" w:rsidP="00F83015">
      <w:pPr>
        <w:pStyle w:val="af1"/>
      </w:pPr>
      <w:r w:rsidRPr="00F83015">
        <w:t xml:space="preserve">  name: "Петя",</w:t>
      </w:r>
    </w:p>
    <w:p w:rsidR="00F83015" w:rsidRPr="00F83015" w:rsidRDefault="00F83015" w:rsidP="00F83015">
      <w:pPr>
        <w:pStyle w:val="af1"/>
      </w:pPr>
      <w:r w:rsidRPr="00F83015">
        <w:t xml:space="preserve">  surname: 'Чапаев',</w:t>
      </w:r>
    </w:p>
    <w:p w:rsidR="00F83015" w:rsidRPr="00F83015" w:rsidRDefault="00F83015" w:rsidP="00F83015">
      <w:pPr>
        <w:pStyle w:val="af1"/>
      </w:pPr>
      <w:r w:rsidRPr="00F83015">
        <w:t xml:space="preserve">  age: 25</w:t>
      </w:r>
    </w:p>
    <w:p w:rsidR="00F83015" w:rsidRPr="00F83015" w:rsidRDefault="00F83015" w:rsidP="00F83015">
      <w:pPr>
        <w:pStyle w:val="af1"/>
      </w:pPr>
      <w:r w:rsidRPr="00F83015">
        <w:t>}, {</w:t>
      </w:r>
    </w:p>
    <w:p w:rsidR="00F83015" w:rsidRPr="00F83015" w:rsidRDefault="00F83015" w:rsidP="00F83015">
      <w:pPr>
        <w:pStyle w:val="af1"/>
      </w:pPr>
      <w:r w:rsidRPr="00F83015">
        <w:t xml:space="preserve">  name: "Маша",</w:t>
      </w:r>
    </w:p>
    <w:p w:rsidR="00F83015" w:rsidRPr="00F83015" w:rsidRDefault="00F83015" w:rsidP="00F83015">
      <w:pPr>
        <w:pStyle w:val="af1"/>
      </w:pPr>
      <w:r w:rsidRPr="00F83015">
        <w:t xml:space="preserve">  surname: 'Медведева',</w:t>
      </w:r>
    </w:p>
    <w:p w:rsidR="00F83015" w:rsidRPr="00F83015" w:rsidRDefault="00F83015" w:rsidP="00F83015">
      <w:pPr>
        <w:pStyle w:val="af1"/>
      </w:pPr>
      <w:r w:rsidRPr="00F83015">
        <w:t xml:space="preserve">  age: 18</w:t>
      </w:r>
    </w:p>
    <w:p w:rsidR="00F83015" w:rsidRPr="00F83015" w:rsidRDefault="00F83015" w:rsidP="00F83015">
      <w:pPr>
        <w:pStyle w:val="af1"/>
      </w:pPr>
      <w:r w:rsidRPr="00F83015">
        <w:t>}];</w:t>
      </w:r>
    </w:p>
    <w:p w:rsidR="00F83015" w:rsidRPr="00F83015" w:rsidRDefault="00F83015" w:rsidP="00F83015">
      <w:pPr>
        <w:pStyle w:val="af1"/>
      </w:pPr>
    </w:p>
    <w:p w:rsidR="00F83015" w:rsidRPr="00F83015" w:rsidRDefault="00F83015" w:rsidP="00F83015">
      <w:pPr>
        <w:pStyle w:val="af1"/>
      </w:pPr>
      <w:r w:rsidRPr="00F83015">
        <w:t xml:space="preserve">function </w:t>
      </w:r>
      <w:r w:rsidRPr="0033243E">
        <w:rPr>
          <w:color w:val="7030A0"/>
        </w:rPr>
        <w:t>byField</w:t>
      </w:r>
      <w:r w:rsidRPr="00F83015">
        <w:t>(field) {</w:t>
      </w:r>
    </w:p>
    <w:p w:rsidR="00F83015" w:rsidRPr="00F83015" w:rsidRDefault="00F83015" w:rsidP="00F83015">
      <w:pPr>
        <w:pStyle w:val="af1"/>
      </w:pPr>
      <w:r w:rsidRPr="00F83015">
        <w:t xml:space="preserve">    return function(a, b) {</w:t>
      </w:r>
    </w:p>
    <w:p w:rsidR="00F83015" w:rsidRPr="00F83015" w:rsidRDefault="00F83015" w:rsidP="00F83015">
      <w:pPr>
        <w:pStyle w:val="af1"/>
      </w:pPr>
      <w:r w:rsidRPr="00F83015">
        <w:t xml:space="preserve">      return a[field] &gt; b[field] ? 1 : -1;</w:t>
      </w:r>
    </w:p>
    <w:p w:rsidR="00F83015" w:rsidRPr="00F83015" w:rsidRDefault="00F83015" w:rsidP="00F83015">
      <w:pPr>
        <w:pStyle w:val="af1"/>
      </w:pPr>
      <w:r w:rsidRPr="00F83015">
        <w:t xml:space="preserve">    }</w:t>
      </w:r>
    </w:p>
    <w:p w:rsidR="00F83015" w:rsidRPr="00F83015" w:rsidRDefault="00F83015" w:rsidP="00F83015">
      <w:pPr>
        <w:pStyle w:val="af1"/>
      </w:pPr>
      <w:r w:rsidRPr="00F83015">
        <w:t xml:space="preserve">  }</w:t>
      </w:r>
    </w:p>
    <w:p w:rsidR="00F83015" w:rsidRPr="00F83015" w:rsidRDefault="00F83015" w:rsidP="00F83015">
      <w:pPr>
        <w:pStyle w:val="af1"/>
      </w:pPr>
    </w:p>
    <w:p w:rsidR="00F83015" w:rsidRPr="00F83015" w:rsidRDefault="00F83015" w:rsidP="00F83015">
      <w:pPr>
        <w:pStyle w:val="af1"/>
      </w:pPr>
      <w:r w:rsidRPr="0033243E">
        <w:rPr>
          <w:color w:val="E36C0A" w:themeColor="accent6" w:themeShade="BF"/>
        </w:rPr>
        <w:t>users</w:t>
      </w:r>
      <w:r w:rsidRPr="00F83015">
        <w:t>.sort(</w:t>
      </w:r>
      <w:r w:rsidRPr="0033243E">
        <w:rPr>
          <w:color w:val="7030A0"/>
        </w:rPr>
        <w:t>byField</w:t>
      </w:r>
      <w:r w:rsidRPr="00F83015">
        <w:t>('name'));</w:t>
      </w:r>
    </w:p>
    <w:p w:rsidR="00F83015" w:rsidRPr="00F83015" w:rsidRDefault="00F83015" w:rsidP="00F83015">
      <w:pPr>
        <w:pStyle w:val="af1"/>
      </w:pPr>
      <w:r w:rsidRPr="00F83015">
        <w:t>users.forEach(function(user) {</w:t>
      </w:r>
      <w:r w:rsidR="0033243E">
        <w:t xml:space="preserve"> // </w:t>
      </w:r>
      <w:r w:rsidR="0033243E">
        <w:rPr>
          <w:lang w:val="en-US"/>
        </w:rPr>
        <w:t xml:space="preserve">forEach </w:t>
      </w:r>
      <w:r w:rsidR="0033243E">
        <w:t>перебор</w:t>
      </w:r>
    </w:p>
    <w:p w:rsidR="00F83015" w:rsidRPr="00F83015" w:rsidRDefault="00F83015" w:rsidP="00F83015">
      <w:pPr>
        <w:pStyle w:val="af1"/>
      </w:pPr>
      <w:r w:rsidRPr="00F83015">
        <w:t xml:space="preserve">  alert( user.name );</w:t>
      </w:r>
    </w:p>
    <w:p w:rsidR="00F83015" w:rsidRPr="00F83015" w:rsidRDefault="00F83015" w:rsidP="00F83015">
      <w:pPr>
        <w:pStyle w:val="af1"/>
      </w:pPr>
      <w:r w:rsidRPr="00F83015">
        <w:t>});</w:t>
      </w:r>
    </w:p>
    <w:p w:rsidR="00F83015" w:rsidRPr="00F83015" w:rsidRDefault="00F83015" w:rsidP="00F83015">
      <w:pPr>
        <w:pStyle w:val="af1"/>
      </w:pPr>
    </w:p>
    <w:p w:rsidR="00F83015" w:rsidRPr="00F83015" w:rsidRDefault="00F83015" w:rsidP="00F83015">
      <w:pPr>
        <w:pStyle w:val="af1"/>
      </w:pPr>
      <w:r w:rsidRPr="0033243E">
        <w:rPr>
          <w:color w:val="E36C0A" w:themeColor="accent6" w:themeShade="BF"/>
        </w:rPr>
        <w:t>users</w:t>
      </w:r>
      <w:r w:rsidRPr="00F83015">
        <w:t>.sort(</w:t>
      </w:r>
      <w:r w:rsidRPr="0033243E">
        <w:rPr>
          <w:color w:val="7030A0"/>
        </w:rPr>
        <w:t>byField</w:t>
      </w:r>
      <w:r w:rsidRPr="00F83015">
        <w:t>('age'));</w:t>
      </w:r>
    </w:p>
    <w:p w:rsidR="00F83015" w:rsidRPr="00F83015" w:rsidRDefault="00F83015" w:rsidP="00F83015">
      <w:pPr>
        <w:pStyle w:val="af1"/>
      </w:pPr>
      <w:r w:rsidRPr="00F83015">
        <w:t>users.forEach(function(user) {</w:t>
      </w:r>
      <w:r w:rsidR="0033243E">
        <w:t xml:space="preserve"> // </w:t>
      </w:r>
      <w:r w:rsidR="0033243E">
        <w:rPr>
          <w:lang w:val="en-US"/>
        </w:rPr>
        <w:t xml:space="preserve">forEach </w:t>
      </w:r>
      <w:r w:rsidR="0033243E">
        <w:t>перебор</w:t>
      </w:r>
    </w:p>
    <w:p w:rsidR="00F83015" w:rsidRPr="00F83015" w:rsidRDefault="00F83015" w:rsidP="00F83015">
      <w:pPr>
        <w:pStyle w:val="af1"/>
      </w:pPr>
      <w:r w:rsidRPr="00F83015">
        <w:t xml:space="preserve">  alert( user.name );</w:t>
      </w:r>
    </w:p>
    <w:p w:rsidR="00F83015" w:rsidRPr="00F83015" w:rsidRDefault="00F83015" w:rsidP="00F83015">
      <w:pPr>
        <w:pStyle w:val="af1"/>
      </w:pPr>
      <w:r w:rsidRPr="00F83015">
        <w:t>});</w:t>
      </w:r>
    </w:p>
    <w:p w:rsidR="00592300" w:rsidRDefault="00592300" w:rsidP="00EA7BF3">
      <w:pPr>
        <w:pStyle w:val="aa"/>
      </w:pPr>
    </w:p>
    <w:p w:rsidR="00592300" w:rsidRDefault="00592300" w:rsidP="00EA7BF3">
      <w:pPr>
        <w:pStyle w:val="aa"/>
      </w:pPr>
    </w:p>
    <w:bookmarkStart w:id="294" w:name="фильтрация-через-функцию"/>
    <w:p w:rsidR="00E70223" w:rsidRPr="00E70223" w:rsidRDefault="00E70223" w:rsidP="00E70223">
      <w:pPr>
        <w:pStyle w:val="aa"/>
        <w:rPr>
          <w:b/>
          <w:bCs/>
        </w:rPr>
      </w:pPr>
      <w:r w:rsidRPr="00E70223">
        <w:rPr>
          <w:b/>
          <w:bCs/>
        </w:rPr>
        <w:fldChar w:fldCharType="begin"/>
      </w:r>
      <w:r w:rsidRPr="00E70223">
        <w:rPr>
          <w:b/>
          <w:bCs/>
        </w:rPr>
        <w:instrText xml:space="preserve"> HYPERLINK "http://learn.javascript.ru/closures-usage" \l "фильтрация-через-функцию" </w:instrText>
      </w:r>
      <w:r w:rsidRPr="00E70223">
        <w:rPr>
          <w:b/>
          <w:bCs/>
        </w:rPr>
        <w:fldChar w:fldCharType="separate"/>
      </w:r>
      <w:r w:rsidRPr="00E70223">
        <w:rPr>
          <w:rStyle w:val="a9"/>
          <w:b/>
          <w:bCs/>
        </w:rPr>
        <w:t>Фильтрация через функцию</w:t>
      </w:r>
      <w:r w:rsidRPr="00E70223">
        <w:fldChar w:fldCharType="end"/>
      </w:r>
      <w:bookmarkEnd w:id="294"/>
    </w:p>
    <w:p w:rsidR="00E70223" w:rsidRPr="00E70223" w:rsidRDefault="00E70223" w:rsidP="00E70223">
      <w:pPr>
        <w:pStyle w:val="aa"/>
      </w:pPr>
      <w:r w:rsidRPr="00E70223">
        <w:t>важность: 5</w:t>
      </w:r>
    </w:p>
    <w:p w:rsidR="00E70223" w:rsidRPr="00E70223" w:rsidRDefault="00E70223" w:rsidP="00DA7B0A">
      <w:pPr>
        <w:pStyle w:val="aa"/>
        <w:numPr>
          <w:ilvl w:val="0"/>
          <w:numId w:val="96"/>
        </w:numPr>
      </w:pPr>
      <w:r w:rsidRPr="00E70223">
        <w:t>Создайте функцию filter(arr, func), которая получает массив arr и возвращает новый, в который входят только те элементы arr, для которых func возвращает true.</w:t>
      </w:r>
    </w:p>
    <w:p w:rsidR="00E70223" w:rsidRPr="00E70223" w:rsidRDefault="00E70223" w:rsidP="00DA7B0A">
      <w:pPr>
        <w:pStyle w:val="aa"/>
        <w:numPr>
          <w:ilvl w:val="0"/>
          <w:numId w:val="96"/>
        </w:numPr>
      </w:pPr>
      <w:r w:rsidRPr="00E70223">
        <w:t>Создайте набор «готовых фильтров»: inBetween(a,b) – «между a,b», inArray([...]) – "в массиве [...]". Использование должно быть таким:</w:t>
      </w:r>
    </w:p>
    <w:p w:rsidR="00E70223" w:rsidRPr="00E70223" w:rsidRDefault="00E70223" w:rsidP="00DA7B0A">
      <w:pPr>
        <w:pStyle w:val="aa"/>
        <w:numPr>
          <w:ilvl w:val="0"/>
          <w:numId w:val="97"/>
        </w:numPr>
      </w:pPr>
      <w:r w:rsidRPr="00E70223">
        <w:t>filter(arr, inBetween(3,6)) – выберет только числа от 3 до 6,</w:t>
      </w:r>
    </w:p>
    <w:p w:rsidR="00E70223" w:rsidRPr="00E70223" w:rsidRDefault="00E70223" w:rsidP="00DA7B0A">
      <w:pPr>
        <w:pStyle w:val="aa"/>
        <w:numPr>
          <w:ilvl w:val="0"/>
          <w:numId w:val="97"/>
        </w:numPr>
      </w:pPr>
      <w:r w:rsidRPr="00E70223">
        <w:t>filter(arr, inArray([1,2,3])) – выберет только элементы, совпадающие с одним из значений массива.</w:t>
      </w:r>
    </w:p>
    <w:p w:rsidR="00E70223" w:rsidRPr="00E70223" w:rsidRDefault="00E70223" w:rsidP="00E70223">
      <w:pPr>
        <w:pStyle w:val="aa"/>
      </w:pPr>
      <w:r w:rsidRPr="00E70223">
        <w:t>Пример, как это должно работать:</w:t>
      </w:r>
    </w:p>
    <w:p w:rsidR="00E70223" w:rsidRPr="00E70223" w:rsidRDefault="00E70223" w:rsidP="00E56E61">
      <w:pPr>
        <w:pStyle w:val="af1"/>
      </w:pPr>
      <w:r w:rsidRPr="00E70223">
        <w:t>/* .. ваш код для filter, inBetween, inArray */</w:t>
      </w:r>
    </w:p>
    <w:p w:rsidR="00E70223" w:rsidRPr="00E70223" w:rsidRDefault="00E70223" w:rsidP="00E56E61">
      <w:pPr>
        <w:pStyle w:val="af1"/>
      </w:pPr>
      <w:r w:rsidRPr="00E70223">
        <w:t>var arr = [1, 2, 3, 4, 5, 6, 7];</w:t>
      </w:r>
    </w:p>
    <w:p w:rsidR="00E70223" w:rsidRPr="00E70223" w:rsidRDefault="00E70223" w:rsidP="00E56E61">
      <w:pPr>
        <w:pStyle w:val="af1"/>
      </w:pPr>
    </w:p>
    <w:p w:rsidR="00E70223" w:rsidRPr="00E70223" w:rsidRDefault="00E70223" w:rsidP="00E56E61">
      <w:pPr>
        <w:pStyle w:val="af1"/>
      </w:pPr>
      <w:r w:rsidRPr="00E70223">
        <w:t>alert(filter(arr, function(a) {</w:t>
      </w:r>
    </w:p>
    <w:p w:rsidR="00E70223" w:rsidRPr="00E70223" w:rsidRDefault="00E70223" w:rsidP="00E56E61">
      <w:pPr>
        <w:pStyle w:val="af1"/>
      </w:pPr>
      <w:r w:rsidRPr="00E70223">
        <w:t xml:space="preserve">  return a % 2 == 0</w:t>
      </w:r>
    </w:p>
    <w:p w:rsidR="00E70223" w:rsidRPr="00E70223" w:rsidRDefault="00E70223" w:rsidP="00E56E61">
      <w:pPr>
        <w:pStyle w:val="af1"/>
      </w:pPr>
      <w:r w:rsidRPr="00E70223">
        <w:t>})); // 2,4,6</w:t>
      </w:r>
    </w:p>
    <w:p w:rsidR="00E70223" w:rsidRPr="00E70223" w:rsidRDefault="00E70223" w:rsidP="00E56E61">
      <w:pPr>
        <w:pStyle w:val="af1"/>
      </w:pPr>
    </w:p>
    <w:p w:rsidR="00E70223" w:rsidRPr="00E70223" w:rsidRDefault="00E70223" w:rsidP="00E56E61">
      <w:pPr>
        <w:pStyle w:val="af1"/>
      </w:pPr>
      <w:r w:rsidRPr="00E70223">
        <w:t>alert( filter(arr, inBetween(3, 6)) ); // 3,4,5,6</w:t>
      </w:r>
    </w:p>
    <w:p w:rsidR="00E70223" w:rsidRPr="00E70223" w:rsidRDefault="00E70223" w:rsidP="00E56E61">
      <w:pPr>
        <w:pStyle w:val="af1"/>
      </w:pPr>
    </w:p>
    <w:p w:rsidR="00E70223" w:rsidRPr="00E70223" w:rsidRDefault="00E70223" w:rsidP="00E56E61">
      <w:pPr>
        <w:pStyle w:val="af1"/>
      </w:pPr>
      <w:r w:rsidRPr="00E70223">
        <w:t>alert( filter(arr, inArray([1, 2, 10])) ); // 1,2</w:t>
      </w:r>
    </w:p>
    <w:p w:rsidR="00592300" w:rsidRDefault="00592300" w:rsidP="00EA7BF3">
      <w:pPr>
        <w:pStyle w:val="aa"/>
      </w:pPr>
    </w:p>
    <w:p w:rsidR="00592300" w:rsidRDefault="00592300" w:rsidP="00EA7BF3">
      <w:pPr>
        <w:pStyle w:val="aa"/>
      </w:pPr>
    </w:p>
    <w:p w:rsidR="00E56E61" w:rsidRPr="00E56E61" w:rsidRDefault="00E56E61" w:rsidP="00E56E61">
      <w:pPr>
        <w:pStyle w:val="aa"/>
        <w:rPr>
          <w:b/>
          <w:bCs/>
        </w:rPr>
      </w:pPr>
      <w:r w:rsidRPr="00E56E61">
        <w:rPr>
          <w:b/>
          <w:bCs/>
        </w:rPr>
        <w:t>Функция фильтрации</w:t>
      </w:r>
    </w:p>
    <w:p w:rsidR="00E56E61" w:rsidRPr="00E56E61" w:rsidRDefault="00E56E61" w:rsidP="00E56E61">
      <w:pPr>
        <w:pStyle w:val="af1"/>
      </w:pPr>
      <w:r w:rsidRPr="00E56E61">
        <w:t>function filter(</w:t>
      </w:r>
      <w:r w:rsidRPr="00EE1321">
        <w:rPr>
          <w:color w:val="0070C0"/>
        </w:rPr>
        <w:t>arr</w:t>
      </w:r>
      <w:r w:rsidRPr="00E56E61">
        <w:t>, func) {</w:t>
      </w:r>
    </w:p>
    <w:p w:rsidR="00E56E61" w:rsidRPr="00E56E61" w:rsidRDefault="00E56E61" w:rsidP="00E56E61">
      <w:pPr>
        <w:pStyle w:val="af1"/>
      </w:pPr>
      <w:r w:rsidRPr="00E56E61">
        <w:t xml:space="preserve">  var </w:t>
      </w:r>
      <w:r w:rsidRPr="00EE1321">
        <w:rPr>
          <w:rStyle w:val="af0"/>
        </w:rPr>
        <w:t>result</w:t>
      </w:r>
      <w:r w:rsidRPr="00E56E61">
        <w:t xml:space="preserve"> = [];</w:t>
      </w:r>
    </w:p>
    <w:p w:rsidR="00E56E61" w:rsidRPr="00E56E61" w:rsidRDefault="00E56E61" w:rsidP="00E56E61">
      <w:pPr>
        <w:pStyle w:val="af1"/>
      </w:pPr>
    </w:p>
    <w:p w:rsidR="00E56E61" w:rsidRPr="00E56E61" w:rsidRDefault="00E56E61" w:rsidP="00E56E61">
      <w:pPr>
        <w:pStyle w:val="af1"/>
      </w:pPr>
      <w:r w:rsidRPr="00E56E61">
        <w:t xml:space="preserve">  for (var </w:t>
      </w:r>
      <w:r w:rsidRPr="00EE1321">
        <w:rPr>
          <w:color w:val="E36C0A" w:themeColor="accent6" w:themeShade="BF"/>
        </w:rPr>
        <w:t>i</w:t>
      </w:r>
      <w:r w:rsidRPr="00E56E61">
        <w:t xml:space="preserve"> </w:t>
      </w:r>
      <w:r w:rsidRPr="0063581F">
        <w:rPr>
          <w:color w:val="E36C0A" w:themeColor="accent6" w:themeShade="BF"/>
        </w:rPr>
        <w:t>= 0</w:t>
      </w:r>
      <w:r w:rsidRPr="00E56E61">
        <w:t xml:space="preserve">; </w:t>
      </w:r>
      <w:r w:rsidRPr="00EE1321">
        <w:rPr>
          <w:color w:val="E36C0A" w:themeColor="accent6" w:themeShade="BF"/>
        </w:rPr>
        <w:t>i</w:t>
      </w:r>
      <w:r w:rsidRPr="00E56E61">
        <w:t xml:space="preserve"> </w:t>
      </w:r>
      <w:r w:rsidRPr="0063581F">
        <w:rPr>
          <w:color w:val="E36C0A" w:themeColor="accent6" w:themeShade="BF"/>
        </w:rPr>
        <w:t xml:space="preserve">&lt; </w:t>
      </w:r>
      <w:r w:rsidRPr="0063581F">
        <w:rPr>
          <w:color w:val="0070C0"/>
        </w:rPr>
        <w:t>arr.length</w:t>
      </w:r>
      <w:r w:rsidRPr="00E56E61">
        <w:t xml:space="preserve">; </w:t>
      </w:r>
      <w:r w:rsidRPr="00EE1321">
        <w:rPr>
          <w:color w:val="E36C0A" w:themeColor="accent6" w:themeShade="BF"/>
        </w:rPr>
        <w:t>i++</w:t>
      </w:r>
      <w:r w:rsidRPr="00E56E61">
        <w:t>) {</w:t>
      </w:r>
    </w:p>
    <w:p w:rsidR="00E56E61" w:rsidRPr="00E56E61" w:rsidRDefault="00E56E61" w:rsidP="00E56E61">
      <w:pPr>
        <w:pStyle w:val="af1"/>
      </w:pPr>
      <w:r w:rsidRPr="00E56E61">
        <w:t xml:space="preserve">    var </w:t>
      </w:r>
      <w:r w:rsidRPr="00E56E61">
        <w:rPr>
          <w:color w:val="7030A0"/>
        </w:rPr>
        <w:t xml:space="preserve">val </w:t>
      </w:r>
      <w:r w:rsidRPr="00E56E61">
        <w:t xml:space="preserve">= </w:t>
      </w:r>
      <w:r w:rsidRPr="00EE1321">
        <w:rPr>
          <w:color w:val="0070C0"/>
        </w:rPr>
        <w:t>arr</w:t>
      </w:r>
      <w:r w:rsidRPr="00E56E61">
        <w:t>[</w:t>
      </w:r>
      <w:r w:rsidRPr="00EE1321">
        <w:rPr>
          <w:color w:val="E36C0A" w:themeColor="accent6" w:themeShade="BF"/>
        </w:rPr>
        <w:t>i</w:t>
      </w:r>
      <w:r w:rsidRPr="00E56E61">
        <w:t>];</w:t>
      </w:r>
    </w:p>
    <w:p w:rsidR="00E56E61" w:rsidRPr="00E56E61" w:rsidRDefault="00E56E61" w:rsidP="00E56E61">
      <w:pPr>
        <w:pStyle w:val="af1"/>
      </w:pPr>
      <w:r w:rsidRPr="00E56E61">
        <w:t xml:space="preserve">    if (func(</w:t>
      </w:r>
      <w:r w:rsidRPr="00E56E61">
        <w:rPr>
          <w:color w:val="7030A0"/>
        </w:rPr>
        <w:t>val</w:t>
      </w:r>
      <w:r w:rsidRPr="00E56E61">
        <w:t>)) {</w:t>
      </w:r>
    </w:p>
    <w:p w:rsidR="00E56E61" w:rsidRPr="00E56E61" w:rsidRDefault="00E56E61" w:rsidP="00E56E61">
      <w:pPr>
        <w:pStyle w:val="af1"/>
      </w:pPr>
      <w:r w:rsidRPr="00E56E61">
        <w:t xml:space="preserve">      </w:t>
      </w:r>
      <w:r w:rsidRPr="00EE1321">
        <w:rPr>
          <w:rStyle w:val="af0"/>
        </w:rPr>
        <w:t>result</w:t>
      </w:r>
      <w:r w:rsidRPr="00E56E61">
        <w:t>.push(</w:t>
      </w:r>
      <w:r w:rsidRPr="00E56E61">
        <w:rPr>
          <w:color w:val="7030A0"/>
        </w:rPr>
        <w:t>val</w:t>
      </w:r>
      <w:r w:rsidRPr="00E56E61">
        <w:t>);</w:t>
      </w:r>
    </w:p>
    <w:p w:rsidR="00E56E61" w:rsidRPr="00E56E61" w:rsidRDefault="00E56E61" w:rsidP="00E56E61">
      <w:pPr>
        <w:pStyle w:val="af1"/>
      </w:pPr>
      <w:r w:rsidRPr="00E56E61">
        <w:t xml:space="preserve">    }</w:t>
      </w:r>
    </w:p>
    <w:p w:rsidR="00E56E61" w:rsidRPr="00E56E61" w:rsidRDefault="00E56E61" w:rsidP="00E56E61">
      <w:pPr>
        <w:pStyle w:val="af1"/>
      </w:pPr>
      <w:r w:rsidRPr="00E56E61">
        <w:t xml:space="preserve">  }</w:t>
      </w:r>
    </w:p>
    <w:p w:rsidR="00E56E61" w:rsidRPr="00E56E61" w:rsidRDefault="00E56E61" w:rsidP="00E56E61">
      <w:pPr>
        <w:pStyle w:val="af1"/>
      </w:pPr>
    </w:p>
    <w:p w:rsidR="00E56E61" w:rsidRPr="00E56E61" w:rsidRDefault="00E56E61" w:rsidP="00E56E61">
      <w:pPr>
        <w:pStyle w:val="af1"/>
      </w:pPr>
      <w:r w:rsidRPr="00E56E61">
        <w:t xml:space="preserve">  return </w:t>
      </w:r>
      <w:r w:rsidRPr="00EE1321">
        <w:rPr>
          <w:rStyle w:val="af0"/>
        </w:rPr>
        <w:t>result</w:t>
      </w:r>
      <w:r w:rsidRPr="00E56E61">
        <w:t>;</w:t>
      </w:r>
    </w:p>
    <w:p w:rsidR="00E56E61" w:rsidRPr="00E56E61" w:rsidRDefault="00E56E61" w:rsidP="00E56E61">
      <w:pPr>
        <w:pStyle w:val="af1"/>
      </w:pPr>
      <w:r w:rsidRPr="00E56E61">
        <w:t>}</w:t>
      </w:r>
    </w:p>
    <w:p w:rsidR="00E56E61" w:rsidRPr="00E56E61" w:rsidRDefault="00E56E61" w:rsidP="00E56E61">
      <w:pPr>
        <w:pStyle w:val="af1"/>
      </w:pPr>
    </w:p>
    <w:p w:rsidR="00E56E61" w:rsidRPr="00E56E61" w:rsidRDefault="00E56E61" w:rsidP="00E56E61">
      <w:pPr>
        <w:pStyle w:val="af1"/>
      </w:pPr>
      <w:r w:rsidRPr="00E56E61">
        <w:t>var arr = [1, 2, 3, 4, 5, 6, 7];</w:t>
      </w:r>
    </w:p>
    <w:p w:rsidR="00E56E61" w:rsidRPr="00E56E61" w:rsidRDefault="00E56E61" w:rsidP="00E56E61">
      <w:pPr>
        <w:pStyle w:val="af1"/>
      </w:pPr>
    </w:p>
    <w:p w:rsidR="00E56E61" w:rsidRPr="00E56E61" w:rsidRDefault="00E56E61" w:rsidP="00E56E61">
      <w:pPr>
        <w:pStyle w:val="af1"/>
      </w:pPr>
      <w:r w:rsidRPr="00E56E61">
        <w:t>alert(filter(arr, function(a) {</w:t>
      </w:r>
    </w:p>
    <w:p w:rsidR="00E56E61" w:rsidRPr="00E56E61" w:rsidRDefault="00E56E61" w:rsidP="00E56E61">
      <w:pPr>
        <w:pStyle w:val="af1"/>
      </w:pPr>
      <w:r w:rsidRPr="00E56E61">
        <w:t xml:space="preserve">  return a % 2 == 0;</w:t>
      </w:r>
    </w:p>
    <w:p w:rsidR="00E56E61" w:rsidRPr="00E56E61" w:rsidRDefault="00E56E61" w:rsidP="00E56E61">
      <w:pPr>
        <w:pStyle w:val="af1"/>
      </w:pPr>
      <w:r w:rsidRPr="00E56E61">
        <w:lastRenderedPageBreak/>
        <w:t>})); // 2, 4, 6</w:t>
      </w:r>
    </w:p>
    <w:p w:rsidR="0063581F" w:rsidRDefault="0063581F" w:rsidP="00E56E61">
      <w:pPr>
        <w:pStyle w:val="aa"/>
        <w:rPr>
          <w:b/>
          <w:bCs/>
        </w:rPr>
      </w:pPr>
    </w:p>
    <w:p w:rsidR="00E56E61" w:rsidRPr="00E56E61" w:rsidRDefault="00E56E61" w:rsidP="00E56E61">
      <w:pPr>
        <w:pStyle w:val="aa"/>
        <w:rPr>
          <w:b/>
          <w:bCs/>
        </w:rPr>
      </w:pPr>
      <w:r w:rsidRPr="00E56E61">
        <w:rPr>
          <w:b/>
          <w:bCs/>
        </w:rPr>
        <w:t>Фильтр inBetween</w:t>
      </w:r>
    </w:p>
    <w:p w:rsidR="00E56E61" w:rsidRPr="00E56E61" w:rsidRDefault="00E56E61" w:rsidP="0063581F">
      <w:pPr>
        <w:pStyle w:val="af1"/>
      </w:pPr>
      <w:r w:rsidRPr="00E56E61">
        <w:t>function filter(</w:t>
      </w:r>
      <w:r w:rsidRPr="0063581F">
        <w:rPr>
          <w:color w:val="0070C0"/>
        </w:rPr>
        <w:t>arr</w:t>
      </w:r>
      <w:r w:rsidRPr="00E56E61">
        <w:t>, func) {</w:t>
      </w:r>
    </w:p>
    <w:p w:rsidR="00E56E61" w:rsidRPr="00E56E61" w:rsidRDefault="00E56E61" w:rsidP="0063581F">
      <w:pPr>
        <w:pStyle w:val="af1"/>
      </w:pPr>
      <w:r w:rsidRPr="00E56E61">
        <w:t xml:space="preserve">  var </w:t>
      </w:r>
      <w:r w:rsidRPr="0063581F">
        <w:rPr>
          <w:rStyle w:val="af0"/>
        </w:rPr>
        <w:t>result</w:t>
      </w:r>
      <w:r w:rsidRPr="00E56E61">
        <w:t xml:space="preserve"> = [];</w:t>
      </w:r>
    </w:p>
    <w:p w:rsidR="00E56E61" w:rsidRPr="00E56E61" w:rsidRDefault="00E56E61" w:rsidP="0063581F">
      <w:pPr>
        <w:pStyle w:val="af1"/>
      </w:pPr>
    </w:p>
    <w:p w:rsidR="00E56E61" w:rsidRPr="00E56E61" w:rsidRDefault="00E56E61" w:rsidP="0063581F">
      <w:pPr>
        <w:pStyle w:val="af1"/>
      </w:pPr>
      <w:r w:rsidRPr="00E56E61">
        <w:t xml:space="preserve">  for (var </w:t>
      </w:r>
      <w:r w:rsidRPr="00504E2A">
        <w:rPr>
          <w:color w:val="E36C0A" w:themeColor="accent6" w:themeShade="BF"/>
        </w:rPr>
        <w:t>i = 0</w:t>
      </w:r>
      <w:r w:rsidRPr="00E56E61">
        <w:t xml:space="preserve">; </w:t>
      </w:r>
      <w:r w:rsidRPr="0063581F">
        <w:rPr>
          <w:color w:val="E36C0A" w:themeColor="accent6" w:themeShade="BF"/>
        </w:rPr>
        <w:t>i</w:t>
      </w:r>
      <w:r w:rsidRPr="00E56E61">
        <w:t xml:space="preserve"> &lt; </w:t>
      </w:r>
      <w:r w:rsidRPr="0063581F">
        <w:rPr>
          <w:color w:val="0070C0"/>
        </w:rPr>
        <w:t>arr.length</w:t>
      </w:r>
      <w:r w:rsidRPr="00E56E61">
        <w:t xml:space="preserve">; </w:t>
      </w:r>
      <w:r w:rsidRPr="0063581F">
        <w:rPr>
          <w:color w:val="E36C0A" w:themeColor="accent6" w:themeShade="BF"/>
        </w:rPr>
        <w:t>i++</w:t>
      </w:r>
      <w:r w:rsidRPr="00E56E61">
        <w:t>) {</w:t>
      </w:r>
    </w:p>
    <w:p w:rsidR="00E56E61" w:rsidRPr="00E56E61" w:rsidRDefault="00E56E61" w:rsidP="0063581F">
      <w:pPr>
        <w:pStyle w:val="af1"/>
      </w:pPr>
      <w:r w:rsidRPr="00E56E61">
        <w:t xml:space="preserve">    var </w:t>
      </w:r>
      <w:r w:rsidRPr="0063581F">
        <w:rPr>
          <w:color w:val="7030A0"/>
        </w:rPr>
        <w:t xml:space="preserve">val </w:t>
      </w:r>
      <w:r w:rsidRPr="00E56E61">
        <w:t>= arr[i];</w:t>
      </w:r>
    </w:p>
    <w:p w:rsidR="00E56E61" w:rsidRPr="00E56E61" w:rsidRDefault="00E56E61" w:rsidP="0063581F">
      <w:pPr>
        <w:pStyle w:val="af1"/>
      </w:pPr>
      <w:r w:rsidRPr="00E56E61">
        <w:t xml:space="preserve">    if (func(</w:t>
      </w:r>
      <w:r w:rsidRPr="0063581F">
        <w:rPr>
          <w:color w:val="7030A0"/>
        </w:rPr>
        <w:t>val</w:t>
      </w:r>
      <w:r w:rsidRPr="00E56E61">
        <w:t>)) {</w:t>
      </w:r>
    </w:p>
    <w:p w:rsidR="00E56E61" w:rsidRPr="00E56E61" w:rsidRDefault="00E56E61" w:rsidP="0063581F">
      <w:pPr>
        <w:pStyle w:val="af1"/>
      </w:pPr>
      <w:r w:rsidRPr="00E56E61">
        <w:t xml:space="preserve">      </w:t>
      </w:r>
      <w:r w:rsidRPr="0063581F">
        <w:rPr>
          <w:rStyle w:val="af0"/>
        </w:rPr>
        <w:t>result</w:t>
      </w:r>
      <w:r w:rsidRPr="00E56E61">
        <w:t>.push(</w:t>
      </w:r>
      <w:r w:rsidRPr="0063581F">
        <w:rPr>
          <w:color w:val="7030A0"/>
        </w:rPr>
        <w:t>val</w:t>
      </w:r>
      <w:r w:rsidRPr="00E56E61">
        <w:t>);</w:t>
      </w:r>
    </w:p>
    <w:p w:rsidR="00E56E61" w:rsidRPr="00E56E61" w:rsidRDefault="00E56E61" w:rsidP="0063581F">
      <w:pPr>
        <w:pStyle w:val="af1"/>
      </w:pPr>
      <w:r w:rsidRPr="00E56E61">
        <w:t xml:space="preserve">    }</w:t>
      </w:r>
    </w:p>
    <w:p w:rsidR="00E56E61" w:rsidRPr="00E56E61" w:rsidRDefault="00E56E61" w:rsidP="0063581F">
      <w:pPr>
        <w:pStyle w:val="af1"/>
      </w:pPr>
      <w:r w:rsidRPr="00E56E61">
        <w:t xml:space="preserve">  }</w:t>
      </w:r>
    </w:p>
    <w:p w:rsidR="00E56E61" w:rsidRPr="00E56E61" w:rsidRDefault="00E56E61" w:rsidP="0063581F">
      <w:pPr>
        <w:pStyle w:val="af1"/>
      </w:pPr>
    </w:p>
    <w:p w:rsidR="00E56E61" w:rsidRPr="00E56E61" w:rsidRDefault="00E56E61" w:rsidP="0063581F">
      <w:pPr>
        <w:pStyle w:val="af1"/>
      </w:pPr>
      <w:r w:rsidRPr="00E56E61">
        <w:t xml:space="preserve">  return </w:t>
      </w:r>
      <w:r w:rsidRPr="0063581F">
        <w:rPr>
          <w:rStyle w:val="af0"/>
        </w:rPr>
        <w:t>result</w:t>
      </w:r>
      <w:r w:rsidRPr="00E56E61">
        <w:t>;</w:t>
      </w:r>
    </w:p>
    <w:p w:rsidR="00E56E61" w:rsidRPr="00E56E61" w:rsidRDefault="00E56E61" w:rsidP="0063581F">
      <w:pPr>
        <w:pStyle w:val="af1"/>
      </w:pPr>
      <w:r w:rsidRPr="00E56E61">
        <w:t>}</w:t>
      </w:r>
    </w:p>
    <w:p w:rsidR="00E56E61" w:rsidRPr="00E56E61" w:rsidRDefault="00E56E61" w:rsidP="0063581F">
      <w:pPr>
        <w:pStyle w:val="af1"/>
      </w:pPr>
    </w:p>
    <w:p w:rsidR="00E56E61" w:rsidRPr="00E56E61" w:rsidRDefault="00E56E61" w:rsidP="0063581F">
      <w:pPr>
        <w:pStyle w:val="af1"/>
      </w:pPr>
      <w:r w:rsidRPr="00E56E61">
        <w:t>function inBetween(</w:t>
      </w:r>
      <w:r w:rsidRPr="00504E2A">
        <w:rPr>
          <w:color w:val="7030A0"/>
        </w:rPr>
        <w:t>a</w:t>
      </w:r>
      <w:r w:rsidRPr="00E56E61">
        <w:t xml:space="preserve">, </w:t>
      </w:r>
      <w:r w:rsidRPr="00504E2A">
        <w:rPr>
          <w:color w:val="7030A0"/>
        </w:rPr>
        <w:t>b</w:t>
      </w:r>
      <w:r w:rsidRPr="00E56E61">
        <w:t>) {</w:t>
      </w:r>
    </w:p>
    <w:p w:rsidR="00E56E61" w:rsidRPr="00E56E61" w:rsidRDefault="00E56E61" w:rsidP="0063581F">
      <w:pPr>
        <w:pStyle w:val="af1"/>
      </w:pPr>
      <w:r w:rsidRPr="00E56E61">
        <w:t xml:space="preserve">    </w:t>
      </w:r>
      <w:r w:rsidRPr="00504E2A">
        <w:rPr>
          <w:rStyle w:val="af0"/>
        </w:rPr>
        <w:t>return</w:t>
      </w:r>
      <w:r w:rsidRPr="00E56E61">
        <w:t xml:space="preserve"> function(</w:t>
      </w:r>
      <w:r w:rsidRPr="00504E2A">
        <w:rPr>
          <w:color w:val="0070C0"/>
        </w:rPr>
        <w:t>x</w:t>
      </w:r>
      <w:r w:rsidRPr="00E56E61">
        <w:t>) {</w:t>
      </w:r>
    </w:p>
    <w:p w:rsidR="00E56E61" w:rsidRPr="00E56E61" w:rsidRDefault="00E56E61" w:rsidP="0063581F">
      <w:pPr>
        <w:pStyle w:val="af1"/>
      </w:pPr>
      <w:r w:rsidRPr="00E56E61">
        <w:t xml:space="preserve">      </w:t>
      </w:r>
      <w:r w:rsidRPr="00504E2A">
        <w:rPr>
          <w:rStyle w:val="af0"/>
        </w:rPr>
        <w:t>return</w:t>
      </w:r>
      <w:r w:rsidRPr="00E56E61">
        <w:t xml:space="preserve"> </w:t>
      </w:r>
      <w:r w:rsidRPr="00504E2A">
        <w:rPr>
          <w:color w:val="0070C0"/>
        </w:rPr>
        <w:t>x</w:t>
      </w:r>
      <w:r w:rsidRPr="00E56E61">
        <w:t xml:space="preserve"> &gt;= </w:t>
      </w:r>
      <w:r w:rsidRPr="00504E2A">
        <w:rPr>
          <w:color w:val="7030A0"/>
        </w:rPr>
        <w:t>a</w:t>
      </w:r>
      <w:r w:rsidRPr="00E56E61">
        <w:t xml:space="preserve"> &amp;&amp; </w:t>
      </w:r>
      <w:r w:rsidRPr="00504E2A">
        <w:rPr>
          <w:color w:val="0070C0"/>
        </w:rPr>
        <w:t>x</w:t>
      </w:r>
      <w:r w:rsidRPr="00E56E61">
        <w:t xml:space="preserve"> &lt;= </w:t>
      </w:r>
      <w:r w:rsidRPr="00504E2A">
        <w:rPr>
          <w:color w:val="7030A0"/>
        </w:rPr>
        <w:t>b</w:t>
      </w:r>
      <w:r w:rsidRPr="00E56E61">
        <w:t>;</w:t>
      </w:r>
    </w:p>
    <w:p w:rsidR="00E56E61" w:rsidRPr="00E56E61" w:rsidRDefault="00E56E61" w:rsidP="0063581F">
      <w:pPr>
        <w:pStyle w:val="af1"/>
      </w:pPr>
      <w:r w:rsidRPr="00E56E61">
        <w:t xml:space="preserve">    };</w:t>
      </w:r>
    </w:p>
    <w:p w:rsidR="00E56E61" w:rsidRPr="00E56E61" w:rsidRDefault="00E56E61" w:rsidP="0063581F">
      <w:pPr>
        <w:pStyle w:val="af1"/>
      </w:pPr>
      <w:r w:rsidRPr="00E56E61">
        <w:t xml:space="preserve">  }</w:t>
      </w:r>
    </w:p>
    <w:p w:rsidR="00E56E61" w:rsidRPr="00E56E61" w:rsidRDefault="00E56E61" w:rsidP="0063581F">
      <w:pPr>
        <w:pStyle w:val="af1"/>
      </w:pPr>
    </w:p>
    <w:p w:rsidR="00E56E61" w:rsidRPr="00E56E61" w:rsidRDefault="00E56E61" w:rsidP="0063581F">
      <w:pPr>
        <w:pStyle w:val="af1"/>
      </w:pPr>
      <w:r w:rsidRPr="00E56E61">
        <w:t>var arr = [1, 2, 3, 4, 5, 6, 7];</w:t>
      </w:r>
    </w:p>
    <w:p w:rsidR="00E56E61" w:rsidRPr="00E56E61" w:rsidRDefault="00E56E61" w:rsidP="0063581F">
      <w:pPr>
        <w:pStyle w:val="af1"/>
      </w:pPr>
      <w:r w:rsidRPr="00E56E61">
        <w:t>alert( filter(arr, inBetween(3, 6)) ); // 3,4,5,6</w:t>
      </w:r>
    </w:p>
    <w:p w:rsidR="00A63D27" w:rsidRDefault="00A63D27" w:rsidP="00E56E61">
      <w:pPr>
        <w:pStyle w:val="aa"/>
        <w:rPr>
          <w:b/>
          <w:bCs/>
        </w:rPr>
      </w:pPr>
    </w:p>
    <w:p w:rsidR="00E56E61" w:rsidRPr="00E56E61" w:rsidRDefault="00E56E61" w:rsidP="00E56E61">
      <w:pPr>
        <w:pStyle w:val="aa"/>
        <w:rPr>
          <w:b/>
          <w:bCs/>
        </w:rPr>
      </w:pPr>
      <w:r w:rsidRPr="00E56E61">
        <w:rPr>
          <w:b/>
          <w:bCs/>
        </w:rPr>
        <w:t>Фильтр inArray</w:t>
      </w:r>
    </w:p>
    <w:p w:rsidR="00E56E61" w:rsidRPr="00E56E61" w:rsidRDefault="00E56E61" w:rsidP="00A63D27">
      <w:pPr>
        <w:pStyle w:val="af1"/>
      </w:pPr>
      <w:r w:rsidRPr="00E56E61">
        <w:t>function filter(</w:t>
      </w:r>
      <w:r w:rsidRPr="00504E2A">
        <w:rPr>
          <w:color w:val="0070C0"/>
        </w:rPr>
        <w:t>arr</w:t>
      </w:r>
      <w:r w:rsidRPr="00E56E61">
        <w:t>, func) {</w:t>
      </w:r>
    </w:p>
    <w:p w:rsidR="00E56E61" w:rsidRPr="00E56E61" w:rsidRDefault="00E56E61" w:rsidP="00A63D27">
      <w:pPr>
        <w:pStyle w:val="af1"/>
      </w:pPr>
      <w:r w:rsidRPr="00E56E61">
        <w:t xml:space="preserve">  var </w:t>
      </w:r>
      <w:r w:rsidRPr="00504E2A">
        <w:rPr>
          <w:rStyle w:val="af0"/>
        </w:rPr>
        <w:t>result</w:t>
      </w:r>
      <w:r w:rsidRPr="00E56E61">
        <w:t xml:space="preserve"> = [];</w:t>
      </w:r>
    </w:p>
    <w:p w:rsidR="00E56E61" w:rsidRPr="00E56E61" w:rsidRDefault="00E56E61" w:rsidP="00A63D27">
      <w:pPr>
        <w:pStyle w:val="af1"/>
      </w:pPr>
    </w:p>
    <w:p w:rsidR="00E56E61" w:rsidRPr="00E56E61" w:rsidRDefault="00E56E61" w:rsidP="00A63D27">
      <w:pPr>
        <w:pStyle w:val="af1"/>
      </w:pPr>
      <w:r w:rsidRPr="00E56E61">
        <w:t xml:space="preserve">  for (var </w:t>
      </w:r>
      <w:r w:rsidRPr="00504E2A">
        <w:rPr>
          <w:color w:val="E36C0A" w:themeColor="accent6" w:themeShade="BF"/>
        </w:rPr>
        <w:t>i = 0</w:t>
      </w:r>
      <w:r w:rsidRPr="00E56E61">
        <w:t xml:space="preserve">; </w:t>
      </w:r>
      <w:r w:rsidRPr="00504E2A">
        <w:rPr>
          <w:color w:val="E36C0A" w:themeColor="accent6" w:themeShade="BF"/>
        </w:rPr>
        <w:t>i</w:t>
      </w:r>
      <w:r w:rsidRPr="00E56E61">
        <w:t xml:space="preserve"> &lt; </w:t>
      </w:r>
      <w:r w:rsidRPr="00504E2A">
        <w:rPr>
          <w:color w:val="0070C0"/>
        </w:rPr>
        <w:t>arr.length</w:t>
      </w:r>
      <w:r w:rsidRPr="00E56E61">
        <w:t xml:space="preserve">; </w:t>
      </w:r>
      <w:r w:rsidRPr="00504E2A">
        <w:rPr>
          <w:color w:val="E36C0A" w:themeColor="accent6" w:themeShade="BF"/>
        </w:rPr>
        <w:t>i++</w:t>
      </w:r>
      <w:r w:rsidRPr="00E56E61">
        <w:t>) {</w:t>
      </w:r>
    </w:p>
    <w:p w:rsidR="00E56E61" w:rsidRPr="00E56E61" w:rsidRDefault="00E56E61" w:rsidP="00A63D27">
      <w:pPr>
        <w:pStyle w:val="af1"/>
      </w:pPr>
      <w:r w:rsidRPr="00E56E61">
        <w:t xml:space="preserve">    var </w:t>
      </w:r>
      <w:r w:rsidRPr="00504E2A">
        <w:rPr>
          <w:color w:val="7030A0"/>
        </w:rPr>
        <w:t xml:space="preserve">val </w:t>
      </w:r>
      <w:r w:rsidRPr="00E56E61">
        <w:t xml:space="preserve">= </w:t>
      </w:r>
      <w:r w:rsidRPr="00504E2A">
        <w:rPr>
          <w:color w:val="0070C0"/>
        </w:rPr>
        <w:t>arr</w:t>
      </w:r>
      <w:r w:rsidRPr="00E56E61">
        <w:t>[</w:t>
      </w:r>
      <w:r w:rsidRPr="00504E2A">
        <w:rPr>
          <w:color w:val="E36C0A" w:themeColor="accent6" w:themeShade="BF"/>
        </w:rPr>
        <w:t>i</w:t>
      </w:r>
      <w:r w:rsidRPr="00E56E61">
        <w:t>];</w:t>
      </w:r>
    </w:p>
    <w:p w:rsidR="00E56E61" w:rsidRPr="00E56E61" w:rsidRDefault="00E56E61" w:rsidP="00A63D27">
      <w:pPr>
        <w:pStyle w:val="af1"/>
      </w:pPr>
      <w:r w:rsidRPr="00E56E61">
        <w:t xml:space="preserve">    if (func(</w:t>
      </w:r>
      <w:r w:rsidRPr="00504E2A">
        <w:rPr>
          <w:color w:val="7030A0"/>
        </w:rPr>
        <w:t>val</w:t>
      </w:r>
      <w:r w:rsidRPr="00E56E61">
        <w:t>)) {</w:t>
      </w:r>
    </w:p>
    <w:p w:rsidR="00E56E61" w:rsidRPr="00E56E61" w:rsidRDefault="00E56E61" w:rsidP="00A63D27">
      <w:pPr>
        <w:pStyle w:val="af1"/>
      </w:pPr>
      <w:r w:rsidRPr="00E56E61">
        <w:t xml:space="preserve">      </w:t>
      </w:r>
      <w:r w:rsidRPr="00504E2A">
        <w:rPr>
          <w:rStyle w:val="af0"/>
        </w:rPr>
        <w:t>result</w:t>
      </w:r>
      <w:r w:rsidRPr="00E56E61">
        <w:t>.push(</w:t>
      </w:r>
      <w:r w:rsidRPr="00504E2A">
        <w:rPr>
          <w:color w:val="7030A0"/>
        </w:rPr>
        <w:t>val</w:t>
      </w:r>
      <w:r w:rsidRPr="00E56E61">
        <w:t>);</w:t>
      </w:r>
    </w:p>
    <w:p w:rsidR="00E56E61" w:rsidRPr="00E56E61" w:rsidRDefault="00E56E61" w:rsidP="00A63D27">
      <w:pPr>
        <w:pStyle w:val="af1"/>
      </w:pPr>
      <w:r w:rsidRPr="00E56E61">
        <w:t xml:space="preserve">    }</w:t>
      </w:r>
    </w:p>
    <w:p w:rsidR="00E56E61" w:rsidRPr="00E56E61" w:rsidRDefault="00E56E61" w:rsidP="00A63D27">
      <w:pPr>
        <w:pStyle w:val="af1"/>
      </w:pPr>
      <w:r w:rsidRPr="00E56E61">
        <w:t xml:space="preserve">  }</w:t>
      </w:r>
    </w:p>
    <w:p w:rsidR="00E56E61" w:rsidRPr="00E56E61" w:rsidRDefault="00E56E61" w:rsidP="00A63D27">
      <w:pPr>
        <w:pStyle w:val="af1"/>
      </w:pPr>
    </w:p>
    <w:p w:rsidR="00E56E61" w:rsidRPr="00E56E61" w:rsidRDefault="00E56E61" w:rsidP="00A63D27">
      <w:pPr>
        <w:pStyle w:val="af1"/>
      </w:pPr>
      <w:r w:rsidRPr="00E56E61">
        <w:t xml:space="preserve">  return </w:t>
      </w:r>
      <w:r w:rsidRPr="00504E2A">
        <w:rPr>
          <w:rStyle w:val="af0"/>
        </w:rPr>
        <w:t>result</w:t>
      </w:r>
      <w:r w:rsidRPr="00E56E61">
        <w:t>;</w:t>
      </w:r>
    </w:p>
    <w:p w:rsidR="00E56E61" w:rsidRPr="00E56E61" w:rsidRDefault="00E56E61" w:rsidP="00A63D27">
      <w:pPr>
        <w:pStyle w:val="af1"/>
      </w:pPr>
      <w:r w:rsidRPr="00E56E61">
        <w:t>}</w:t>
      </w:r>
    </w:p>
    <w:p w:rsidR="00E56E61" w:rsidRDefault="00E56E61" w:rsidP="00A63D27">
      <w:pPr>
        <w:pStyle w:val="af1"/>
      </w:pPr>
    </w:p>
    <w:p w:rsidR="00504E2A" w:rsidRPr="00504E2A" w:rsidRDefault="00504E2A" w:rsidP="00504E2A"/>
    <w:p w:rsidR="00E56E61" w:rsidRPr="00E56E61" w:rsidRDefault="00E56E61" w:rsidP="00A63D27">
      <w:pPr>
        <w:pStyle w:val="af1"/>
      </w:pPr>
      <w:r w:rsidRPr="00E56E61">
        <w:t>function inArray(</w:t>
      </w:r>
      <w:r w:rsidRPr="00200E80">
        <w:rPr>
          <w:color w:val="0070C0"/>
        </w:rPr>
        <w:t>arr</w:t>
      </w:r>
      <w:r w:rsidRPr="00E56E61">
        <w:t>) {</w:t>
      </w:r>
    </w:p>
    <w:p w:rsidR="00E56E61" w:rsidRPr="00E56E61" w:rsidRDefault="00E56E61" w:rsidP="00A63D27">
      <w:pPr>
        <w:pStyle w:val="af1"/>
      </w:pPr>
      <w:r w:rsidRPr="00E56E61">
        <w:t xml:space="preserve">    return function(x) {</w:t>
      </w:r>
    </w:p>
    <w:p w:rsidR="00E56E61" w:rsidRPr="00E56E61" w:rsidRDefault="00E56E61" w:rsidP="00A63D27">
      <w:pPr>
        <w:pStyle w:val="af1"/>
      </w:pPr>
      <w:r w:rsidRPr="00E56E61">
        <w:t xml:space="preserve">      return </w:t>
      </w:r>
      <w:r w:rsidRPr="00200E80">
        <w:rPr>
          <w:color w:val="0070C0"/>
        </w:rPr>
        <w:t>arr.indexOf(x)</w:t>
      </w:r>
      <w:r w:rsidRPr="00E56E61">
        <w:t xml:space="preserve"> != -1;</w:t>
      </w:r>
    </w:p>
    <w:p w:rsidR="00E56E61" w:rsidRPr="00E56E61" w:rsidRDefault="00E56E61" w:rsidP="00A63D27">
      <w:pPr>
        <w:pStyle w:val="af1"/>
      </w:pPr>
      <w:r w:rsidRPr="00E56E61">
        <w:t xml:space="preserve">    };</w:t>
      </w:r>
    </w:p>
    <w:p w:rsidR="00E56E61" w:rsidRPr="00E56E61" w:rsidRDefault="00E56E61" w:rsidP="00A63D27">
      <w:pPr>
        <w:pStyle w:val="af1"/>
      </w:pPr>
      <w:r w:rsidRPr="00E56E61">
        <w:t xml:space="preserve">  }</w:t>
      </w:r>
    </w:p>
    <w:p w:rsidR="00E56E61" w:rsidRPr="00E56E61" w:rsidRDefault="00E56E61" w:rsidP="00A63D27">
      <w:pPr>
        <w:pStyle w:val="af1"/>
      </w:pPr>
    </w:p>
    <w:p w:rsidR="00E56E61" w:rsidRPr="00E56E61" w:rsidRDefault="00E56E61" w:rsidP="00A63D27">
      <w:pPr>
        <w:pStyle w:val="af1"/>
      </w:pPr>
      <w:r w:rsidRPr="00E56E61">
        <w:t>var arr = [1, 2, 3, 4, 5, 6, 7];</w:t>
      </w:r>
    </w:p>
    <w:p w:rsidR="00E56E61" w:rsidRPr="00E56E61" w:rsidRDefault="00E56E61" w:rsidP="00A63D27">
      <w:pPr>
        <w:pStyle w:val="af1"/>
      </w:pPr>
      <w:r w:rsidRPr="00E56E61">
        <w:t>alert( filter(arr, inArray([1, 2, 10])) ); // 1,2</w:t>
      </w:r>
    </w:p>
    <w:p w:rsidR="00592300" w:rsidRDefault="00592300" w:rsidP="00EA7BF3">
      <w:pPr>
        <w:pStyle w:val="aa"/>
      </w:pPr>
    </w:p>
    <w:p w:rsidR="0043559C" w:rsidRPr="0043559C" w:rsidRDefault="0043559C" w:rsidP="0043559C">
      <w:pPr>
        <w:pStyle w:val="aa"/>
        <w:rPr>
          <w:b/>
          <w:bCs/>
        </w:rPr>
      </w:pPr>
      <w:bookmarkStart w:id="295" w:name="армия-функций"/>
      <w:r w:rsidRPr="0043559C">
        <w:rPr>
          <w:b/>
          <w:bCs/>
        </w:rPr>
        <w:t>Армия функций</w:t>
      </w:r>
      <w:bookmarkEnd w:id="295"/>
    </w:p>
    <w:p w:rsidR="0043559C" w:rsidRPr="0043559C" w:rsidRDefault="0043559C" w:rsidP="0043559C">
      <w:pPr>
        <w:pStyle w:val="aa"/>
      </w:pPr>
      <w:r w:rsidRPr="0043559C">
        <w:t>Следующий код создает массив функций-стрелков shooters. По замыслу, каждый стрелок должен выводить свой номер:</w:t>
      </w:r>
    </w:p>
    <w:p w:rsidR="0043559C" w:rsidRPr="0043559C" w:rsidRDefault="0043559C" w:rsidP="0043559C">
      <w:pPr>
        <w:pStyle w:val="af1"/>
      </w:pPr>
      <w:r w:rsidRPr="0043559C">
        <w:t xml:space="preserve">function </w:t>
      </w:r>
      <w:r w:rsidRPr="00441523">
        <w:rPr>
          <w:color w:val="4F6228" w:themeColor="accent3" w:themeShade="80"/>
        </w:rPr>
        <w:t>makeArmy</w:t>
      </w:r>
      <w:r w:rsidRPr="0043559C">
        <w:t>() {</w:t>
      </w:r>
    </w:p>
    <w:p w:rsidR="0043559C" w:rsidRPr="0043559C" w:rsidRDefault="0043559C" w:rsidP="0043559C">
      <w:pPr>
        <w:pStyle w:val="af1"/>
      </w:pPr>
    </w:p>
    <w:p w:rsidR="0043559C" w:rsidRPr="0043559C" w:rsidRDefault="0043559C" w:rsidP="0043559C">
      <w:pPr>
        <w:pStyle w:val="af1"/>
      </w:pPr>
      <w:r w:rsidRPr="0043559C">
        <w:t xml:space="preserve">  var </w:t>
      </w:r>
      <w:r w:rsidRPr="00441523">
        <w:rPr>
          <w:color w:val="7030A0"/>
        </w:rPr>
        <w:t xml:space="preserve">shooters </w:t>
      </w:r>
      <w:r w:rsidRPr="0043559C">
        <w:t>= [];</w:t>
      </w:r>
    </w:p>
    <w:p w:rsidR="0043559C" w:rsidRPr="0043559C" w:rsidRDefault="0043559C" w:rsidP="0043559C">
      <w:pPr>
        <w:pStyle w:val="af1"/>
      </w:pPr>
    </w:p>
    <w:p w:rsidR="0043559C" w:rsidRPr="0043559C" w:rsidRDefault="0043559C" w:rsidP="0043559C">
      <w:pPr>
        <w:pStyle w:val="af1"/>
      </w:pPr>
      <w:r w:rsidRPr="0043559C">
        <w:t xml:space="preserve">  for (var i = 0; i &lt; 10; i++) {</w:t>
      </w:r>
    </w:p>
    <w:p w:rsidR="0043559C" w:rsidRPr="0043559C" w:rsidRDefault="0043559C" w:rsidP="0043559C">
      <w:pPr>
        <w:pStyle w:val="af1"/>
      </w:pPr>
      <w:r w:rsidRPr="0043559C">
        <w:t xml:space="preserve">    var shooter = function() { // функция-стрелок</w:t>
      </w:r>
    </w:p>
    <w:p w:rsidR="0043559C" w:rsidRPr="0043559C" w:rsidRDefault="0043559C" w:rsidP="0043559C">
      <w:pPr>
        <w:pStyle w:val="af1"/>
      </w:pPr>
      <w:r w:rsidRPr="0043559C">
        <w:t xml:space="preserve">      alert( i ); // выводит свой номер</w:t>
      </w:r>
    </w:p>
    <w:p w:rsidR="0043559C" w:rsidRPr="0043559C" w:rsidRDefault="0043559C" w:rsidP="0043559C">
      <w:pPr>
        <w:pStyle w:val="af1"/>
      </w:pPr>
      <w:r w:rsidRPr="0043559C">
        <w:t xml:space="preserve">    };</w:t>
      </w:r>
    </w:p>
    <w:p w:rsidR="0043559C" w:rsidRPr="0043559C" w:rsidRDefault="0043559C" w:rsidP="0043559C">
      <w:pPr>
        <w:pStyle w:val="af1"/>
      </w:pPr>
      <w:r w:rsidRPr="0043559C">
        <w:t xml:space="preserve">    </w:t>
      </w:r>
      <w:r w:rsidRPr="00441523">
        <w:rPr>
          <w:color w:val="7030A0"/>
        </w:rPr>
        <w:t>shooters</w:t>
      </w:r>
      <w:r w:rsidRPr="0043559C">
        <w:t>.push(shooter);</w:t>
      </w:r>
    </w:p>
    <w:p w:rsidR="0043559C" w:rsidRPr="0043559C" w:rsidRDefault="0043559C" w:rsidP="0043559C">
      <w:pPr>
        <w:pStyle w:val="af1"/>
      </w:pPr>
      <w:r w:rsidRPr="0043559C">
        <w:t xml:space="preserve">  }</w:t>
      </w:r>
    </w:p>
    <w:p w:rsidR="0043559C" w:rsidRPr="0043559C" w:rsidRDefault="0043559C" w:rsidP="0043559C">
      <w:pPr>
        <w:pStyle w:val="af1"/>
      </w:pPr>
    </w:p>
    <w:p w:rsidR="0043559C" w:rsidRPr="0043559C" w:rsidRDefault="0043559C" w:rsidP="0043559C">
      <w:pPr>
        <w:pStyle w:val="af1"/>
      </w:pPr>
      <w:r w:rsidRPr="0043559C">
        <w:t xml:space="preserve">  return </w:t>
      </w:r>
      <w:r w:rsidRPr="00441523">
        <w:rPr>
          <w:color w:val="7030A0"/>
        </w:rPr>
        <w:t>shooters</w:t>
      </w:r>
      <w:r w:rsidRPr="0043559C">
        <w:t>;</w:t>
      </w:r>
    </w:p>
    <w:p w:rsidR="0043559C" w:rsidRPr="0043559C" w:rsidRDefault="0043559C" w:rsidP="0043559C">
      <w:pPr>
        <w:pStyle w:val="af1"/>
      </w:pPr>
      <w:r w:rsidRPr="0043559C">
        <w:t>}</w:t>
      </w:r>
    </w:p>
    <w:p w:rsidR="0043559C" w:rsidRPr="0043559C" w:rsidRDefault="0043559C" w:rsidP="0043559C">
      <w:pPr>
        <w:pStyle w:val="af1"/>
      </w:pPr>
    </w:p>
    <w:p w:rsidR="0043559C" w:rsidRPr="0043559C" w:rsidRDefault="0043559C" w:rsidP="0043559C">
      <w:pPr>
        <w:pStyle w:val="af1"/>
      </w:pPr>
      <w:r w:rsidRPr="0043559C">
        <w:t xml:space="preserve">var army = </w:t>
      </w:r>
      <w:r w:rsidRPr="00441523">
        <w:rPr>
          <w:color w:val="4F6228" w:themeColor="accent3" w:themeShade="80"/>
        </w:rPr>
        <w:t>makeArmy</w:t>
      </w:r>
      <w:r w:rsidRPr="0043559C">
        <w:t>();</w:t>
      </w:r>
    </w:p>
    <w:p w:rsidR="0043559C" w:rsidRPr="0043559C" w:rsidRDefault="0043559C" w:rsidP="0043559C">
      <w:pPr>
        <w:pStyle w:val="af1"/>
      </w:pPr>
    </w:p>
    <w:p w:rsidR="0043559C" w:rsidRPr="0043559C" w:rsidRDefault="0043559C" w:rsidP="0043559C">
      <w:pPr>
        <w:pStyle w:val="af1"/>
      </w:pPr>
      <w:r w:rsidRPr="0043559C">
        <w:t>army[0](); // стрелок выводит 10, а должен 0</w:t>
      </w:r>
    </w:p>
    <w:p w:rsidR="0043559C" w:rsidRPr="0043559C" w:rsidRDefault="0043559C" w:rsidP="0043559C">
      <w:pPr>
        <w:pStyle w:val="af1"/>
      </w:pPr>
      <w:r w:rsidRPr="0043559C">
        <w:t>army[5](); // стрелок выводит 10...</w:t>
      </w:r>
    </w:p>
    <w:p w:rsidR="0043559C" w:rsidRPr="0043559C" w:rsidRDefault="0043559C" w:rsidP="0043559C">
      <w:pPr>
        <w:pStyle w:val="af1"/>
      </w:pPr>
      <w:r w:rsidRPr="0043559C">
        <w:t>// .. все стрелки выводят 10 вместо 0,1,2...9</w:t>
      </w:r>
    </w:p>
    <w:p w:rsidR="0043559C" w:rsidRPr="0043559C" w:rsidRDefault="0043559C" w:rsidP="0043559C">
      <w:pPr>
        <w:pStyle w:val="aa"/>
      </w:pPr>
      <w:r w:rsidRPr="0043559C">
        <w:t>Почему все стрелки́ выводят одно и то же? Поправьте код, чтобы стрелки работали как задумано. Предложите несколько вариантов исправления.</w:t>
      </w:r>
    </w:p>
    <w:p w:rsidR="00592300" w:rsidRDefault="00592300" w:rsidP="00EA7BF3">
      <w:pPr>
        <w:pStyle w:val="aa"/>
      </w:pPr>
    </w:p>
    <w:p w:rsidR="00441523" w:rsidRPr="00441523" w:rsidRDefault="00441523" w:rsidP="00441523">
      <w:pPr>
        <w:pStyle w:val="aa"/>
        <w:rPr>
          <w:b/>
          <w:bCs/>
        </w:rPr>
      </w:pPr>
      <w:r w:rsidRPr="00441523">
        <w:rPr>
          <w:b/>
          <w:bCs/>
        </w:rPr>
        <w:t>Что происходит в этом коде</w:t>
      </w:r>
    </w:p>
    <w:p w:rsidR="00441523" w:rsidRPr="00441523" w:rsidRDefault="00441523" w:rsidP="00441523">
      <w:pPr>
        <w:pStyle w:val="aa"/>
      </w:pPr>
      <w:r w:rsidRPr="00441523">
        <w:t>Функция makeArmy делает следующее:</w:t>
      </w:r>
    </w:p>
    <w:p w:rsidR="00441523" w:rsidRPr="00441523" w:rsidRDefault="00441523" w:rsidP="00DA7B0A">
      <w:pPr>
        <w:pStyle w:val="aa"/>
        <w:numPr>
          <w:ilvl w:val="0"/>
          <w:numId w:val="98"/>
        </w:numPr>
      </w:pPr>
      <w:r w:rsidRPr="00441523">
        <w:t>Создаёт пустой массив shooters:</w:t>
      </w:r>
    </w:p>
    <w:p w:rsidR="00441523" w:rsidRPr="00441523" w:rsidRDefault="00441523" w:rsidP="00441523">
      <w:pPr>
        <w:pStyle w:val="aa"/>
      </w:pPr>
      <w:r w:rsidRPr="00441523">
        <w:t>var shooters = [];</w:t>
      </w:r>
    </w:p>
    <w:p w:rsidR="00441523" w:rsidRPr="00441523" w:rsidRDefault="00441523" w:rsidP="00DA7B0A">
      <w:pPr>
        <w:pStyle w:val="aa"/>
        <w:numPr>
          <w:ilvl w:val="0"/>
          <w:numId w:val="98"/>
        </w:numPr>
      </w:pPr>
      <w:r w:rsidRPr="00441523">
        <w:t>В цикле заполняет массив элементами через shooters.push. При этом каждый элемент массива – это функция, так что в итоге после цикла массив будет таким:</w:t>
      </w:r>
    </w:p>
    <w:p w:rsidR="00441523" w:rsidRPr="00441523" w:rsidRDefault="00441523" w:rsidP="00441523">
      <w:pPr>
        <w:pStyle w:val="af1"/>
      </w:pPr>
      <w:r w:rsidRPr="00441523">
        <w:lastRenderedPageBreak/>
        <w:t>shooters =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 xml:space="preserve">  function () { alert(i); }</w:t>
      </w:r>
    </w:p>
    <w:p w:rsidR="00441523" w:rsidRPr="00441523" w:rsidRDefault="00441523" w:rsidP="00441523">
      <w:pPr>
        <w:pStyle w:val="af1"/>
      </w:pPr>
      <w:r w:rsidRPr="00441523">
        <w:t>];</w:t>
      </w:r>
    </w:p>
    <w:p w:rsidR="00441523" w:rsidRPr="00441523" w:rsidRDefault="00441523" w:rsidP="00441523">
      <w:pPr>
        <w:pStyle w:val="aa"/>
      </w:pPr>
      <w:r w:rsidRPr="00441523">
        <w:t>Этот массив возвращается из функции.</w:t>
      </w:r>
    </w:p>
    <w:p w:rsidR="00441523" w:rsidRPr="00441523" w:rsidRDefault="00441523" w:rsidP="00DA7B0A">
      <w:pPr>
        <w:pStyle w:val="aa"/>
        <w:numPr>
          <w:ilvl w:val="0"/>
          <w:numId w:val="98"/>
        </w:numPr>
      </w:pPr>
      <w:r w:rsidRPr="00441523">
        <w:t>Вызов army[5]() – это получение элемента массива (им будет функция), и тут же – её запуск.</w:t>
      </w:r>
    </w:p>
    <w:p w:rsidR="00592300" w:rsidRDefault="00592300" w:rsidP="00EA7BF3">
      <w:pPr>
        <w:pStyle w:val="aa"/>
      </w:pPr>
    </w:p>
    <w:p w:rsidR="00441523" w:rsidRPr="00441523" w:rsidRDefault="00441523" w:rsidP="00441523">
      <w:pPr>
        <w:pStyle w:val="aa"/>
        <w:rPr>
          <w:b/>
          <w:bCs/>
        </w:rPr>
      </w:pPr>
      <w:r w:rsidRPr="00441523">
        <w:rPr>
          <w:b/>
          <w:bCs/>
        </w:rPr>
        <w:t>Почему ошибка</w:t>
      </w:r>
    </w:p>
    <w:p w:rsidR="00441523" w:rsidRPr="00441523" w:rsidRDefault="00441523" w:rsidP="00441523">
      <w:pPr>
        <w:pStyle w:val="aa"/>
      </w:pPr>
      <w:r w:rsidRPr="00441523">
        <w:t>Вначале разберемся, почему все стрелки выводят одно и то же значение.</w:t>
      </w:r>
    </w:p>
    <w:p w:rsidR="00441523" w:rsidRPr="00441523" w:rsidRDefault="00441523" w:rsidP="00441523">
      <w:pPr>
        <w:pStyle w:val="aa"/>
      </w:pPr>
      <w:r w:rsidRPr="00441523">
        <w:t>В функциях-стрелках shooter отсутствует переменная i. Когда такая функция вызывается, то iона берет из внешнего LexicalEnvironment.</w:t>
      </w:r>
    </w:p>
    <w:p w:rsidR="00441523" w:rsidRPr="00441523" w:rsidRDefault="00441523" w:rsidP="00441523">
      <w:pPr>
        <w:pStyle w:val="aa"/>
      </w:pPr>
      <w:r w:rsidRPr="00441523">
        <w:t>Чему же будет равно это значение i?</w:t>
      </w:r>
    </w:p>
    <w:p w:rsidR="00441523" w:rsidRPr="00441523" w:rsidRDefault="00441523" w:rsidP="00441523">
      <w:pPr>
        <w:pStyle w:val="aa"/>
      </w:pPr>
      <w:r w:rsidRPr="00441523">
        <w:t>К моменту вызова army[0](), функция makeArmy уже закончила работу. Цикл завершился, последнее значение было i=10.</w:t>
      </w:r>
    </w:p>
    <w:p w:rsidR="00441523" w:rsidRPr="00441523" w:rsidRDefault="00441523" w:rsidP="00441523">
      <w:pPr>
        <w:pStyle w:val="aa"/>
      </w:pPr>
      <w:r w:rsidRPr="00441523">
        <w:t>В результате все функции shooter получают из внешнего лексического окружения это, одно и то же, последнее, значение i=10.</w:t>
      </w:r>
    </w:p>
    <w:p w:rsidR="00441523" w:rsidRPr="00441523" w:rsidRDefault="00441523" w:rsidP="00441523">
      <w:pPr>
        <w:pStyle w:val="aa"/>
      </w:pPr>
      <w:r w:rsidRPr="00441523">
        <w:t>Попробуйте исправить проблему самостоятельно.</w:t>
      </w:r>
    </w:p>
    <w:p w:rsidR="00592300" w:rsidRDefault="00592300" w:rsidP="00EA7BF3">
      <w:pPr>
        <w:pStyle w:val="aa"/>
      </w:pPr>
    </w:p>
    <w:p w:rsidR="00441523" w:rsidRPr="00441523" w:rsidRDefault="00441523" w:rsidP="00441523">
      <w:pPr>
        <w:pStyle w:val="aa"/>
        <w:rPr>
          <w:b/>
          <w:bCs/>
        </w:rPr>
      </w:pPr>
      <w:r w:rsidRPr="00441523">
        <w:rPr>
          <w:b/>
          <w:bCs/>
        </w:rPr>
        <w:t>Исправление (3 варианта)</w:t>
      </w:r>
    </w:p>
    <w:p w:rsidR="00441523" w:rsidRPr="00441523" w:rsidRDefault="00441523" w:rsidP="00441523">
      <w:pPr>
        <w:pStyle w:val="aa"/>
      </w:pPr>
      <w:r w:rsidRPr="00441523">
        <w:t>Есть несколько способов исправить ситуацию.</w:t>
      </w:r>
    </w:p>
    <w:p w:rsidR="00441523" w:rsidRPr="00441523" w:rsidRDefault="00441523" w:rsidP="00DA7B0A">
      <w:pPr>
        <w:pStyle w:val="aa"/>
        <w:numPr>
          <w:ilvl w:val="0"/>
          <w:numId w:val="99"/>
        </w:numPr>
      </w:pPr>
      <w:r w:rsidRPr="00441523">
        <w:rPr>
          <w:b/>
          <w:bCs/>
        </w:rPr>
        <w:t>Первый способ исправить код – это привязать значение непосредственно к функции-стрелку:</w:t>
      </w:r>
    </w:p>
    <w:p w:rsidR="00441523" w:rsidRPr="00441523" w:rsidRDefault="00441523" w:rsidP="00441523">
      <w:pPr>
        <w:pStyle w:val="af1"/>
      </w:pPr>
      <w:r w:rsidRPr="00441523">
        <w:t>function makeArmy() {</w:t>
      </w:r>
    </w:p>
    <w:p w:rsidR="00441523" w:rsidRPr="00441523" w:rsidRDefault="00441523" w:rsidP="00441523">
      <w:pPr>
        <w:pStyle w:val="af1"/>
      </w:pPr>
    </w:p>
    <w:p w:rsidR="00441523" w:rsidRPr="00441523" w:rsidRDefault="00441523" w:rsidP="00441523">
      <w:pPr>
        <w:pStyle w:val="af1"/>
      </w:pPr>
      <w:r w:rsidRPr="00441523">
        <w:t xml:space="preserve">  var </w:t>
      </w:r>
      <w:r w:rsidRPr="00130366">
        <w:rPr>
          <w:color w:val="7030A0"/>
        </w:rPr>
        <w:t xml:space="preserve">shooters </w:t>
      </w:r>
      <w:r w:rsidRPr="00441523">
        <w:t>= [];</w:t>
      </w:r>
    </w:p>
    <w:p w:rsidR="00441523" w:rsidRPr="00441523" w:rsidRDefault="00441523" w:rsidP="00441523">
      <w:pPr>
        <w:pStyle w:val="af1"/>
      </w:pPr>
    </w:p>
    <w:p w:rsidR="00441523" w:rsidRPr="00441523" w:rsidRDefault="00441523" w:rsidP="00441523">
      <w:pPr>
        <w:pStyle w:val="af1"/>
      </w:pPr>
      <w:r w:rsidRPr="00441523">
        <w:t xml:space="preserve">  for (var </w:t>
      </w:r>
      <w:r w:rsidRPr="00130366">
        <w:rPr>
          <w:color w:val="E36C0A" w:themeColor="accent6" w:themeShade="BF"/>
        </w:rPr>
        <w:t>i = 0</w:t>
      </w:r>
      <w:r w:rsidRPr="00441523">
        <w:t xml:space="preserve">; </w:t>
      </w:r>
      <w:r w:rsidRPr="00130366">
        <w:rPr>
          <w:color w:val="E36C0A" w:themeColor="accent6" w:themeShade="BF"/>
        </w:rPr>
        <w:t>i &lt; 10</w:t>
      </w:r>
      <w:r w:rsidRPr="00441523">
        <w:t xml:space="preserve">; </w:t>
      </w:r>
      <w:r w:rsidRPr="00130366">
        <w:rPr>
          <w:color w:val="E36C0A" w:themeColor="accent6" w:themeShade="BF"/>
        </w:rPr>
        <w:t>i++</w:t>
      </w:r>
      <w:r w:rsidRPr="00441523">
        <w:t>) {</w:t>
      </w:r>
    </w:p>
    <w:p w:rsidR="00441523" w:rsidRPr="00441523" w:rsidRDefault="00441523" w:rsidP="00441523">
      <w:pPr>
        <w:pStyle w:val="af1"/>
      </w:pPr>
    </w:p>
    <w:p w:rsidR="00441523" w:rsidRPr="00441523" w:rsidRDefault="00441523" w:rsidP="00441523">
      <w:pPr>
        <w:pStyle w:val="af1"/>
      </w:pPr>
      <w:r w:rsidRPr="00441523">
        <w:t xml:space="preserve">    var </w:t>
      </w:r>
      <w:r w:rsidRPr="00130366">
        <w:rPr>
          <w:color w:val="0070C0"/>
        </w:rPr>
        <w:t xml:space="preserve">shooter </w:t>
      </w:r>
      <w:r w:rsidRPr="00441523">
        <w:t xml:space="preserve">= function </w:t>
      </w:r>
      <w:r w:rsidRPr="00130366">
        <w:rPr>
          <w:rStyle w:val="af0"/>
        </w:rPr>
        <w:t>me</w:t>
      </w:r>
      <w:r w:rsidRPr="00441523">
        <w:t>() {</w:t>
      </w:r>
    </w:p>
    <w:p w:rsidR="00441523" w:rsidRPr="00441523" w:rsidRDefault="00441523" w:rsidP="00441523">
      <w:pPr>
        <w:pStyle w:val="af1"/>
      </w:pPr>
      <w:r w:rsidRPr="00441523">
        <w:t xml:space="preserve">      alert( </w:t>
      </w:r>
      <w:r w:rsidRPr="00130366">
        <w:rPr>
          <w:rStyle w:val="af0"/>
        </w:rPr>
        <w:t>me</w:t>
      </w:r>
      <w:r w:rsidRPr="00441523">
        <w:t>.</w:t>
      </w:r>
      <w:r w:rsidRPr="00130366">
        <w:rPr>
          <w:color w:val="E36C0A" w:themeColor="accent6" w:themeShade="BF"/>
        </w:rPr>
        <w:t>i</w:t>
      </w:r>
      <w:r w:rsidRPr="00441523">
        <w:t xml:space="preserve"> );</w:t>
      </w:r>
    </w:p>
    <w:p w:rsidR="00441523" w:rsidRPr="00441523" w:rsidRDefault="00441523" w:rsidP="00441523">
      <w:pPr>
        <w:pStyle w:val="af1"/>
      </w:pPr>
      <w:r w:rsidRPr="00441523">
        <w:t xml:space="preserve">    };</w:t>
      </w:r>
    </w:p>
    <w:p w:rsidR="00441523" w:rsidRPr="00441523" w:rsidRDefault="00441523" w:rsidP="00441523">
      <w:pPr>
        <w:pStyle w:val="af1"/>
      </w:pPr>
      <w:r w:rsidRPr="00441523">
        <w:t xml:space="preserve">    </w:t>
      </w:r>
      <w:r w:rsidRPr="00130366">
        <w:rPr>
          <w:color w:val="0070C0"/>
        </w:rPr>
        <w:t>shooter</w:t>
      </w:r>
      <w:r w:rsidRPr="00441523">
        <w:t>.</w:t>
      </w:r>
      <w:r w:rsidRPr="00130366">
        <w:rPr>
          <w:color w:val="E36C0A" w:themeColor="accent6" w:themeShade="BF"/>
        </w:rPr>
        <w:t>i</w:t>
      </w:r>
      <w:r w:rsidRPr="00441523">
        <w:t xml:space="preserve"> = </w:t>
      </w:r>
      <w:r w:rsidRPr="00130366">
        <w:rPr>
          <w:color w:val="E36C0A" w:themeColor="accent6" w:themeShade="BF"/>
        </w:rPr>
        <w:t>i</w:t>
      </w:r>
      <w:r w:rsidRPr="00441523">
        <w:t>;</w:t>
      </w:r>
    </w:p>
    <w:p w:rsidR="00441523" w:rsidRPr="00441523" w:rsidRDefault="00441523" w:rsidP="00441523">
      <w:pPr>
        <w:pStyle w:val="af1"/>
      </w:pPr>
    </w:p>
    <w:p w:rsidR="00441523" w:rsidRPr="00441523" w:rsidRDefault="00441523" w:rsidP="00441523">
      <w:pPr>
        <w:pStyle w:val="af1"/>
      </w:pPr>
      <w:r w:rsidRPr="00441523">
        <w:t xml:space="preserve">    </w:t>
      </w:r>
      <w:r w:rsidRPr="00130366">
        <w:rPr>
          <w:color w:val="7030A0"/>
        </w:rPr>
        <w:t>shooters</w:t>
      </w:r>
      <w:r w:rsidRPr="00441523">
        <w:t>.push(</w:t>
      </w:r>
      <w:r w:rsidRPr="00130366">
        <w:rPr>
          <w:color w:val="0070C0"/>
        </w:rPr>
        <w:t>shooter</w:t>
      </w:r>
      <w:r w:rsidRPr="00441523">
        <w:t>);</w:t>
      </w:r>
    </w:p>
    <w:p w:rsidR="00441523" w:rsidRPr="00441523" w:rsidRDefault="00441523" w:rsidP="00441523">
      <w:pPr>
        <w:pStyle w:val="af1"/>
      </w:pPr>
      <w:r w:rsidRPr="00441523">
        <w:t xml:space="preserve">  }</w:t>
      </w:r>
    </w:p>
    <w:p w:rsidR="00441523" w:rsidRPr="00441523" w:rsidRDefault="00441523" w:rsidP="00441523">
      <w:pPr>
        <w:pStyle w:val="af1"/>
      </w:pPr>
    </w:p>
    <w:p w:rsidR="00441523" w:rsidRPr="00441523" w:rsidRDefault="00441523" w:rsidP="00441523">
      <w:pPr>
        <w:pStyle w:val="af1"/>
      </w:pPr>
      <w:r w:rsidRPr="00441523">
        <w:t xml:space="preserve">  return </w:t>
      </w:r>
      <w:r w:rsidRPr="00130366">
        <w:rPr>
          <w:color w:val="7030A0"/>
        </w:rPr>
        <w:t>shooters</w:t>
      </w:r>
      <w:r w:rsidRPr="00441523">
        <w:t>;</w:t>
      </w:r>
    </w:p>
    <w:p w:rsidR="00441523" w:rsidRPr="00441523" w:rsidRDefault="00441523" w:rsidP="00441523">
      <w:pPr>
        <w:pStyle w:val="af1"/>
      </w:pPr>
      <w:r w:rsidRPr="00441523">
        <w:t>}</w:t>
      </w:r>
    </w:p>
    <w:p w:rsidR="00441523" w:rsidRPr="00441523" w:rsidRDefault="00441523" w:rsidP="00441523">
      <w:pPr>
        <w:pStyle w:val="af1"/>
      </w:pPr>
    </w:p>
    <w:p w:rsidR="00441523" w:rsidRPr="00441523" w:rsidRDefault="00441523" w:rsidP="00441523">
      <w:pPr>
        <w:pStyle w:val="af1"/>
      </w:pPr>
      <w:r w:rsidRPr="00441523">
        <w:t>var army = makeArmy();</w:t>
      </w:r>
    </w:p>
    <w:p w:rsidR="00441523" w:rsidRPr="00441523" w:rsidRDefault="00441523" w:rsidP="00441523">
      <w:pPr>
        <w:pStyle w:val="af1"/>
      </w:pPr>
    </w:p>
    <w:p w:rsidR="00441523" w:rsidRPr="00441523" w:rsidRDefault="00441523" w:rsidP="00441523">
      <w:pPr>
        <w:pStyle w:val="af1"/>
      </w:pPr>
      <w:r w:rsidRPr="00441523">
        <w:t>army[0](); // 0</w:t>
      </w:r>
    </w:p>
    <w:p w:rsidR="00441523" w:rsidRPr="00441523" w:rsidRDefault="00441523" w:rsidP="00441523">
      <w:pPr>
        <w:pStyle w:val="af1"/>
      </w:pPr>
      <w:r w:rsidRPr="00441523">
        <w:t>army[1](); // 1</w:t>
      </w:r>
    </w:p>
    <w:p w:rsidR="00441523" w:rsidRPr="00441523" w:rsidRDefault="00441523" w:rsidP="00441523">
      <w:pPr>
        <w:pStyle w:val="aa"/>
      </w:pPr>
      <w:r w:rsidRPr="00441523">
        <w:t>В этом случае каждая функция хранит в себе свой собственный номер.</w:t>
      </w:r>
    </w:p>
    <w:p w:rsidR="00441523" w:rsidRPr="00441523" w:rsidRDefault="00441523" w:rsidP="00441523">
      <w:pPr>
        <w:pStyle w:val="aa"/>
      </w:pPr>
      <w:r w:rsidRPr="00441523">
        <w:t xml:space="preserve">Кстати, обратите внимание на использование </w:t>
      </w:r>
      <w:r w:rsidRPr="00B452A0">
        <w:rPr>
          <w:rStyle w:val="af0"/>
        </w:rPr>
        <w:t>Named Function Expression</w:t>
      </w:r>
      <w:r w:rsidRPr="00441523">
        <w:t>, вот в этом участке:</w:t>
      </w:r>
    </w:p>
    <w:p w:rsidR="00441523" w:rsidRPr="00441523" w:rsidRDefault="00441523" w:rsidP="00441523">
      <w:pPr>
        <w:pStyle w:val="aa"/>
      </w:pPr>
      <w:r w:rsidRPr="00441523">
        <w:t>...</w:t>
      </w:r>
    </w:p>
    <w:p w:rsidR="00441523" w:rsidRPr="00441523" w:rsidRDefault="00441523" w:rsidP="00441523">
      <w:pPr>
        <w:pStyle w:val="aa"/>
      </w:pPr>
      <w:r w:rsidRPr="00441523">
        <w:t>var shooter = function me() {</w:t>
      </w:r>
    </w:p>
    <w:p w:rsidR="00441523" w:rsidRPr="00441523" w:rsidRDefault="00441523" w:rsidP="00441523">
      <w:pPr>
        <w:pStyle w:val="aa"/>
      </w:pPr>
      <w:r w:rsidRPr="00441523">
        <w:t xml:space="preserve">  alert( me.i );</w:t>
      </w:r>
    </w:p>
    <w:p w:rsidR="00441523" w:rsidRPr="00441523" w:rsidRDefault="00441523" w:rsidP="00441523">
      <w:pPr>
        <w:pStyle w:val="aa"/>
      </w:pPr>
      <w:r w:rsidRPr="00441523">
        <w:t>};</w:t>
      </w:r>
    </w:p>
    <w:p w:rsidR="00441523" w:rsidRPr="00441523" w:rsidRDefault="00441523" w:rsidP="00441523">
      <w:pPr>
        <w:pStyle w:val="aa"/>
      </w:pPr>
      <w:r w:rsidRPr="00441523">
        <w:t>...</w:t>
      </w:r>
    </w:p>
    <w:p w:rsidR="00441523" w:rsidRPr="00441523" w:rsidRDefault="00441523" w:rsidP="00441523">
      <w:pPr>
        <w:pStyle w:val="aa"/>
      </w:pPr>
      <w:r w:rsidRPr="00441523">
        <w:t>Если убрать имя me и оставить обращение через shooter, то работать не будет:</w:t>
      </w:r>
    </w:p>
    <w:p w:rsidR="00441523" w:rsidRPr="00441523" w:rsidRDefault="00441523" w:rsidP="005C2129">
      <w:pPr>
        <w:pStyle w:val="af1"/>
      </w:pPr>
      <w:r w:rsidRPr="00441523">
        <w:t>for (var i = 0; i &lt; 10; i++) {</w:t>
      </w:r>
    </w:p>
    <w:p w:rsidR="00441523" w:rsidRPr="00441523" w:rsidRDefault="00441523" w:rsidP="005C2129">
      <w:pPr>
        <w:pStyle w:val="af1"/>
      </w:pPr>
      <w:r w:rsidRPr="00441523">
        <w:t xml:space="preserve">  var shooter = function() {</w:t>
      </w:r>
    </w:p>
    <w:p w:rsidR="00441523" w:rsidRPr="00441523" w:rsidRDefault="00441523" w:rsidP="005C2129">
      <w:pPr>
        <w:pStyle w:val="af1"/>
      </w:pPr>
      <w:r w:rsidRPr="00441523">
        <w:t xml:space="preserve">    alert( shooter.i ); // вывести свой номер (не работает!)</w:t>
      </w:r>
    </w:p>
    <w:p w:rsidR="00441523" w:rsidRPr="00441523" w:rsidRDefault="00441523" w:rsidP="005C2129">
      <w:pPr>
        <w:pStyle w:val="af1"/>
      </w:pPr>
      <w:r w:rsidRPr="00441523">
        <w:t xml:space="preserve">    // потому что откуда функция возьмёт переменную shooter?</w:t>
      </w:r>
    </w:p>
    <w:p w:rsidR="00441523" w:rsidRPr="00441523" w:rsidRDefault="00441523" w:rsidP="005C2129">
      <w:pPr>
        <w:pStyle w:val="af1"/>
      </w:pPr>
      <w:r w:rsidRPr="00441523">
        <w:t xml:space="preserve">    // ..правильно, из внешнего объекта, а там она одна на всех</w:t>
      </w:r>
    </w:p>
    <w:p w:rsidR="00441523" w:rsidRPr="00441523" w:rsidRDefault="00441523" w:rsidP="005C2129">
      <w:pPr>
        <w:pStyle w:val="af1"/>
      </w:pPr>
      <w:r w:rsidRPr="00441523">
        <w:t xml:space="preserve">  };</w:t>
      </w:r>
    </w:p>
    <w:p w:rsidR="00441523" w:rsidRPr="00441523" w:rsidRDefault="00441523" w:rsidP="005C2129">
      <w:pPr>
        <w:pStyle w:val="af1"/>
      </w:pPr>
      <w:r w:rsidRPr="00441523">
        <w:t xml:space="preserve">  shooter.i = i;</w:t>
      </w:r>
    </w:p>
    <w:p w:rsidR="00441523" w:rsidRPr="00441523" w:rsidRDefault="00441523" w:rsidP="005C2129">
      <w:pPr>
        <w:pStyle w:val="af1"/>
      </w:pPr>
      <w:r w:rsidRPr="00441523">
        <w:t xml:space="preserve">  shooters.push(shooter);</w:t>
      </w:r>
    </w:p>
    <w:p w:rsidR="00441523" w:rsidRPr="00441523" w:rsidRDefault="00441523" w:rsidP="005C2129">
      <w:pPr>
        <w:pStyle w:val="af1"/>
      </w:pPr>
      <w:r w:rsidRPr="00441523">
        <w:t>}</w:t>
      </w:r>
    </w:p>
    <w:p w:rsidR="00441523" w:rsidRPr="00441523" w:rsidRDefault="00441523" w:rsidP="00441523">
      <w:pPr>
        <w:pStyle w:val="aa"/>
      </w:pPr>
      <w:r w:rsidRPr="00441523">
        <w:t>Вызов alert(shooter.i) при вызове будет искать переменную shooter, а эта переменная меняет значение по ходу цикла, и к моменту вызова она равна последней функции, созданной в цикле.</w:t>
      </w:r>
    </w:p>
    <w:p w:rsidR="00441523" w:rsidRPr="00441523" w:rsidRDefault="00441523" w:rsidP="00441523">
      <w:pPr>
        <w:pStyle w:val="aa"/>
      </w:pPr>
      <w:r w:rsidRPr="00441523">
        <w:t>Если использовать Named Function Expression, то имя жёстко привязывается к конкретной функции, и поэтому в коде выше me.i возвращает правильный i.</w:t>
      </w:r>
    </w:p>
    <w:p w:rsidR="00441523" w:rsidRPr="00441523" w:rsidRDefault="00441523" w:rsidP="00DA7B0A">
      <w:pPr>
        <w:pStyle w:val="aa"/>
        <w:numPr>
          <w:ilvl w:val="0"/>
          <w:numId w:val="99"/>
        </w:numPr>
      </w:pPr>
      <w:r w:rsidRPr="00441523">
        <w:rPr>
          <w:b/>
          <w:bCs/>
        </w:rPr>
        <w:t>Другое, более продвинутое решение – использовать дополнительную функцию для того, чтобы «поймать» текущее значение i</w:t>
      </w:r>
      <w:r w:rsidRPr="00441523">
        <w:t>:</w:t>
      </w:r>
    </w:p>
    <w:p w:rsidR="00441523" w:rsidRPr="00441523" w:rsidRDefault="00441523" w:rsidP="005C2129">
      <w:pPr>
        <w:pStyle w:val="af1"/>
      </w:pPr>
      <w:r w:rsidRPr="00441523">
        <w:t>function makeArmy() {</w:t>
      </w:r>
    </w:p>
    <w:p w:rsidR="00441523" w:rsidRPr="00441523" w:rsidRDefault="00441523" w:rsidP="005C2129">
      <w:pPr>
        <w:pStyle w:val="af1"/>
      </w:pPr>
    </w:p>
    <w:p w:rsidR="00441523" w:rsidRPr="00441523" w:rsidRDefault="00441523" w:rsidP="005C2129">
      <w:pPr>
        <w:pStyle w:val="af1"/>
      </w:pPr>
      <w:r w:rsidRPr="00441523">
        <w:t xml:space="preserve">  var </w:t>
      </w:r>
      <w:r w:rsidRPr="004F3E7F">
        <w:rPr>
          <w:rStyle w:val="af0"/>
        </w:rPr>
        <w:t>shooters</w:t>
      </w:r>
      <w:r w:rsidRPr="00441523">
        <w:t xml:space="preserve"> = [];</w:t>
      </w:r>
    </w:p>
    <w:p w:rsidR="00441523" w:rsidRPr="00441523" w:rsidRDefault="00441523" w:rsidP="005C2129">
      <w:pPr>
        <w:pStyle w:val="af1"/>
      </w:pPr>
    </w:p>
    <w:p w:rsidR="00441523" w:rsidRPr="00441523" w:rsidRDefault="00441523" w:rsidP="005C2129">
      <w:pPr>
        <w:pStyle w:val="af1"/>
      </w:pPr>
      <w:r w:rsidRPr="00441523">
        <w:t xml:space="preserve">  for (var </w:t>
      </w:r>
      <w:r w:rsidRPr="004F3E7F">
        <w:rPr>
          <w:color w:val="E36C0A" w:themeColor="accent6" w:themeShade="BF"/>
        </w:rPr>
        <w:t>i = 0</w:t>
      </w:r>
      <w:r w:rsidRPr="00441523">
        <w:t xml:space="preserve">; </w:t>
      </w:r>
      <w:r w:rsidRPr="004F3E7F">
        <w:rPr>
          <w:color w:val="E36C0A" w:themeColor="accent6" w:themeShade="BF"/>
        </w:rPr>
        <w:t>i &lt; 10</w:t>
      </w:r>
      <w:r w:rsidRPr="00441523">
        <w:t xml:space="preserve">; </w:t>
      </w:r>
      <w:r w:rsidRPr="004F3E7F">
        <w:rPr>
          <w:color w:val="E36C0A" w:themeColor="accent6" w:themeShade="BF"/>
        </w:rPr>
        <w:t>i++</w:t>
      </w:r>
      <w:r w:rsidRPr="00441523">
        <w:t>) {</w:t>
      </w:r>
    </w:p>
    <w:p w:rsidR="00441523" w:rsidRPr="00441523" w:rsidRDefault="00441523" w:rsidP="005C2129">
      <w:pPr>
        <w:pStyle w:val="af1"/>
      </w:pPr>
    </w:p>
    <w:p w:rsidR="00441523" w:rsidRPr="00441523" w:rsidRDefault="00441523" w:rsidP="005C2129">
      <w:pPr>
        <w:pStyle w:val="af1"/>
      </w:pPr>
      <w:r w:rsidRPr="00441523">
        <w:t xml:space="preserve">    var </w:t>
      </w:r>
      <w:r w:rsidRPr="004F3E7F">
        <w:rPr>
          <w:color w:val="7030A0"/>
        </w:rPr>
        <w:t xml:space="preserve">shooter </w:t>
      </w:r>
      <w:r w:rsidRPr="00441523">
        <w:t>= (function(x) {</w:t>
      </w:r>
    </w:p>
    <w:p w:rsidR="00441523" w:rsidRPr="00441523" w:rsidRDefault="00441523" w:rsidP="005C2129">
      <w:pPr>
        <w:pStyle w:val="af1"/>
      </w:pPr>
    </w:p>
    <w:p w:rsidR="00441523" w:rsidRPr="00441523" w:rsidRDefault="00441523" w:rsidP="005C2129">
      <w:pPr>
        <w:pStyle w:val="af1"/>
      </w:pPr>
      <w:r w:rsidRPr="00441523">
        <w:t xml:space="preserve">      return function() {</w:t>
      </w:r>
    </w:p>
    <w:p w:rsidR="00441523" w:rsidRPr="00441523" w:rsidRDefault="00441523" w:rsidP="005C2129">
      <w:pPr>
        <w:pStyle w:val="af1"/>
      </w:pPr>
      <w:r w:rsidRPr="00441523">
        <w:t xml:space="preserve">        alert( x );</w:t>
      </w:r>
    </w:p>
    <w:p w:rsidR="00441523" w:rsidRPr="00441523" w:rsidRDefault="00441523" w:rsidP="005C2129">
      <w:pPr>
        <w:pStyle w:val="af1"/>
      </w:pPr>
      <w:r w:rsidRPr="00441523">
        <w:t xml:space="preserve">      };</w:t>
      </w:r>
    </w:p>
    <w:p w:rsidR="00441523" w:rsidRPr="00441523" w:rsidRDefault="00441523" w:rsidP="005C2129">
      <w:pPr>
        <w:pStyle w:val="af1"/>
      </w:pPr>
    </w:p>
    <w:p w:rsidR="00441523" w:rsidRPr="00441523" w:rsidRDefault="00441523" w:rsidP="005C2129">
      <w:pPr>
        <w:pStyle w:val="af1"/>
      </w:pPr>
      <w:r w:rsidRPr="00441523">
        <w:t xml:space="preserve">    })(</w:t>
      </w:r>
      <w:r w:rsidRPr="004F3E7F">
        <w:rPr>
          <w:b/>
          <w:color w:val="E36C0A" w:themeColor="accent6" w:themeShade="BF"/>
        </w:rPr>
        <w:t>i</w:t>
      </w:r>
      <w:r w:rsidRPr="00441523">
        <w:t>);</w:t>
      </w:r>
    </w:p>
    <w:p w:rsidR="00441523" w:rsidRPr="00441523" w:rsidRDefault="00441523" w:rsidP="005C2129">
      <w:pPr>
        <w:pStyle w:val="af1"/>
      </w:pPr>
    </w:p>
    <w:p w:rsidR="00441523" w:rsidRPr="00441523" w:rsidRDefault="00441523" w:rsidP="005C2129">
      <w:pPr>
        <w:pStyle w:val="af1"/>
      </w:pPr>
      <w:r w:rsidRPr="00441523">
        <w:t xml:space="preserve">    </w:t>
      </w:r>
      <w:r w:rsidRPr="004F3E7F">
        <w:rPr>
          <w:rStyle w:val="af0"/>
        </w:rPr>
        <w:t>shooters</w:t>
      </w:r>
      <w:r w:rsidRPr="00441523">
        <w:t>.push(</w:t>
      </w:r>
      <w:r w:rsidRPr="004F3E7F">
        <w:rPr>
          <w:color w:val="7030A0"/>
        </w:rPr>
        <w:t>shooter</w:t>
      </w:r>
      <w:r w:rsidRPr="00441523">
        <w:t>);</w:t>
      </w:r>
    </w:p>
    <w:p w:rsidR="00441523" w:rsidRPr="00441523" w:rsidRDefault="00441523" w:rsidP="005C2129">
      <w:pPr>
        <w:pStyle w:val="af1"/>
      </w:pPr>
      <w:r w:rsidRPr="00441523">
        <w:t xml:space="preserve">  }</w:t>
      </w:r>
    </w:p>
    <w:p w:rsidR="00441523" w:rsidRPr="00441523" w:rsidRDefault="00441523" w:rsidP="005C2129">
      <w:pPr>
        <w:pStyle w:val="af1"/>
      </w:pPr>
    </w:p>
    <w:p w:rsidR="00441523" w:rsidRPr="00441523" w:rsidRDefault="00441523" w:rsidP="005C2129">
      <w:pPr>
        <w:pStyle w:val="af1"/>
      </w:pPr>
      <w:r w:rsidRPr="00441523">
        <w:t xml:space="preserve">  return </w:t>
      </w:r>
      <w:r w:rsidRPr="004F3E7F">
        <w:rPr>
          <w:rStyle w:val="af0"/>
        </w:rPr>
        <w:t>shooters</w:t>
      </w:r>
      <w:r w:rsidRPr="00441523">
        <w:t>;</w:t>
      </w:r>
    </w:p>
    <w:p w:rsidR="00441523" w:rsidRPr="00441523" w:rsidRDefault="00441523" w:rsidP="005C2129">
      <w:pPr>
        <w:pStyle w:val="af1"/>
      </w:pPr>
      <w:r w:rsidRPr="00441523">
        <w:t>}</w:t>
      </w:r>
    </w:p>
    <w:p w:rsidR="00441523" w:rsidRPr="00441523" w:rsidRDefault="00441523" w:rsidP="005C2129">
      <w:pPr>
        <w:pStyle w:val="af1"/>
      </w:pPr>
    </w:p>
    <w:p w:rsidR="00441523" w:rsidRPr="00441523" w:rsidRDefault="00441523" w:rsidP="005C2129">
      <w:pPr>
        <w:pStyle w:val="af1"/>
      </w:pPr>
      <w:r w:rsidRPr="00441523">
        <w:t>var army = makeArmy();</w:t>
      </w:r>
    </w:p>
    <w:p w:rsidR="00441523" w:rsidRPr="00441523" w:rsidRDefault="00441523" w:rsidP="005C2129">
      <w:pPr>
        <w:pStyle w:val="af1"/>
      </w:pPr>
    </w:p>
    <w:p w:rsidR="00441523" w:rsidRPr="00441523" w:rsidRDefault="00441523" w:rsidP="005C2129">
      <w:pPr>
        <w:pStyle w:val="af1"/>
      </w:pPr>
      <w:r w:rsidRPr="00441523">
        <w:t>army[0](); // 0</w:t>
      </w:r>
    </w:p>
    <w:p w:rsidR="00441523" w:rsidRPr="00441523" w:rsidRDefault="00441523" w:rsidP="005C2129">
      <w:pPr>
        <w:pStyle w:val="af1"/>
      </w:pPr>
      <w:r w:rsidRPr="00441523">
        <w:t>army[1](); // 1</w:t>
      </w:r>
    </w:p>
    <w:p w:rsidR="004F3E7F" w:rsidRDefault="004F3E7F" w:rsidP="00441523">
      <w:pPr>
        <w:pStyle w:val="aa"/>
      </w:pPr>
    </w:p>
    <w:p w:rsidR="00441523" w:rsidRPr="00441523" w:rsidRDefault="00441523" w:rsidP="00441523">
      <w:pPr>
        <w:pStyle w:val="aa"/>
      </w:pPr>
      <w:r w:rsidRPr="00441523">
        <w:t>Посмотрим выделенный фрагмент более внимательно, чтобы понять, что происходит:</w:t>
      </w:r>
    </w:p>
    <w:p w:rsidR="00441523" w:rsidRPr="00441523" w:rsidRDefault="00441523" w:rsidP="005C2129">
      <w:pPr>
        <w:pStyle w:val="af1"/>
      </w:pPr>
      <w:r w:rsidRPr="00441523">
        <w:t>var shooter = (function(x) {</w:t>
      </w:r>
    </w:p>
    <w:p w:rsidR="00441523" w:rsidRPr="00441523" w:rsidRDefault="00441523" w:rsidP="005C2129">
      <w:pPr>
        <w:pStyle w:val="af1"/>
      </w:pPr>
      <w:r w:rsidRPr="00441523">
        <w:t xml:space="preserve">  return function() {</w:t>
      </w:r>
    </w:p>
    <w:p w:rsidR="00441523" w:rsidRPr="00441523" w:rsidRDefault="00441523" w:rsidP="005C2129">
      <w:pPr>
        <w:pStyle w:val="af1"/>
      </w:pPr>
      <w:r w:rsidRPr="00441523">
        <w:t xml:space="preserve">    alert( x );</w:t>
      </w:r>
    </w:p>
    <w:p w:rsidR="00441523" w:rsidRPr="00441523" w:rsidRDefault="00441523" w:rsidP="005C2129">
      <w:pPr>
        <w:pStyle w:val="af1"/>
      </w:pPr>
      <w:r w:rsidRPr="00441523">
        <w:t xml:space="preserve">  };</w:t>
      </w:r>
    </w:p>
    <w:p w:rsidR="00441523" w:rsidRPr="00441523" w:rsidRDefault="00441523" w:rsidP="005C2129">
      <w:pPr>
        <w:pStyle w:val="af1"/>
      </w:pPr>
      <w:r w:rsidRPr="00441523">
        <w:t>})(i);</w:t>
      </w:r>
    </w:p>
    <w:p w:rsidR="00441523" w:rsidRPr="00441523" w:rsidRDefault="00441523" w:rsidP="00441523">
      <w:pPr>
        <w:pStyle w:val="aa"/>
      </w:pPr>
      <w:r w:rsidRPr="00441523">
        <w:t>Функция shooter создана как результат вызова промежуточного функционального выражения function(x), которое объявляется – и тут же выполняется, получая x = i.</w:t>
      </w:r>
    </w:p>
    <w:p w:rsidR="00441523" w:rsidRPr="00441523" w:rsidRDefault="00441523" w:rsidP="00441523">
      <w:pPr>
        <w:pStyle w:val="aa"/>
      </w:pPr>
      <w:r w:rsidRPr="00441523">
        <w:t>Так как function(x) тут же завершается, то значение x больше не меняется. Оно и будет использовано в возвращаемой функции-стрелке.</w:t>
      </w:r>
    </w:p>
    <w:p w:rsidR="00441523" w:rsidRPr="00441523" w:rsidRDefault="00441523" w:rsidP="00441523">
      <w:pPr>
        <w:pStyle w:val="aa"/>
      </w:pPr>
      <w:r w:rsidRPr="00441523">
        <w:t>Для красоты можно изменить название переменной x на i, суть происходящего при этом не изменится:</w:t>
      </w:r>
    </w:p>
    <w:p w:rsidR="00441523" w:rsidRPr="00441523" w:rsidRDefault="00441523" w:rsidP="005C2129">
      <w:pPr>
        <w:pStyle w:val="af1"/>
      </w:pPr>
      <w:r w:rsidRPr="00441523">
        <w:t>var shooter = (function(i) {</w:t>
      </w:r>
    </w:p>
    <w:p w:rsidR="00441523" w:rsidRPr="00441523" w:rsidRDefault="00441523" w:rsidP="005C2129">
      <w:pPr>
        <w:pStyle w:val="af1"/>
      </w:pPr>
      <w:r w:rsidRPr="00441523">
        <w:t xml:space="preserve">  return function() {</w:t>
      </w:r>
    </w:p>
    <w:p w:rsidR="00441523" w:rsidRPr="00441523" w:rsidRDefault="00441523" w:rsidP="005C2129">
      <w:pPr>
        <w:pStyle w:val="af1"/>
      </w:pPr>
      <w:r w:rsidRPr="00441523">
        <w:t xml:space="preserve">    alert( i );</w:t>
      </w:r>
    </w:p>
    <w:p w:rsidR="00441523" w:rsidRPr="00441523" w:rsidRDefault="00441523" w:rsidP="005C2129">
      <w:pPr>
        <w:pStyle w:val="af1"/>
      </w:pPr>
      <w:r w:rsidRPr="00441523">
        <w:t xml:space="preserve">  };</w:t>
      </w:r>
    </w:p>
    <w:p w:rsidR="00441523" w:rsidRPr="00441523" w:rsidRDefault="00441523" w:rsidP="005C2129">
      <w:pPr>
        <w:pStyle w:val="af1"/>
      </w:pPr>
      <w:r w:rsidRPr="00441523">
        <w:t>})(i);</w:t>
      </w:r>
    </w:p>
    <w:p w:rsidR="00441523" w:rsidRPr="00441523" w:rsidRDefault="00441523" w:rsidP="00441523">
      <w:pPr>
        <w:pStyle w:val="aa"/>
      </w:pPr>
      <w:r w:rsidRPr="00441523">
        <w:rPr>
          <w:b/>
          <w:bCs/>
        </w:rPr>
        <w:t>Кстати, обратите внимание – скобки вокруг function(i) не нужны</w:t>
      </w:r>
      <w:r w:rsidRPr="00441523">
        <w:t>, можно и так:</w:t>
      </w:r>
    </w:p>
    <w:p w:rsidR="00441523" w:rsidRPr="00441523" w:rsidRDefault="00441523" w:rsidP="005C2129">
      <w:pPr>
        <w:pStyle w:val="af1"/>
      </w:pPr>
      <w:r w:rsidRPr="00441523">
        <w:t>var shooter = function(i) { // без скобок вокруг function(i)</w:t>
      </w:r>
    </w:p>
    <w:p w:rsidR="00441523" w:rsidRPr="00441523" w:rsidRDefault="00441523" w:rsidP="005C2129">
      <w:pPr>
        <w:pStyle w:val="af1"/>
      </w:pPr>
      <w:r w:rsidRPr="00441523">
        <w:t xml:space="preserve">  return function() {</w:t>
      </w:r>
    </w:p>
    <w:p w:rsidR="00441523" w:rsidRPr="00441523" w:rsidRDefault="00441523" w:rsidP="005C2129">
      <w:pPr>
        <w:pStyle w:val="af1"/>
      </w:pPr>
      <w:r w:rsidRPr="00441523">
        <w:t xml:space="preserve">    alert( i );</w:t>
      </w:r>
    </w:p>
    <w:p w:rsidR="00441523" w:rsidRPr="00441523" w:rsidRDefault="00441523" w:rsidP="005C2129">
      <w:pPr>
        <w:pStyle w:val="af1"/>
      </w:pPr>
      <w:r w:rsidRPr="00441523">
        <w:t xml:space="preserve">  };</w:t>
      </w:r>
    </w:p>
    <w:p w:rsidR="00441523" w:rsidRPr="00441523" w:rsidRDefault="00441523" w:rsidP="005C2129">
      <w:pPr>
        <w:pStyle w:val="af1"/>
      </w:pPr>
      <w:r w:rsidRPr="00441523">
        <w:t>}(i);</w:t>
      </w:r>
    </w:p>
    <w:p w:rsidR="00441523" w:rsidRPr="00441523" w:rsidRDefault="00441523" w:rsidP="00441523">
      <w:pPr>
        <w:pStyle w:val="aa"/>
      </w:pPr>
      <w:r w:rsidRPr="00441523">
        <w:t>Скобки добавлены в код для лучшей читаемости, чтобы человек, который просматривает его, не подумал, что var shooter = function, а понял что это вызов «на месте», и присваивается его результат.</w:t>
      </w:r>
    </w:p>
    <w:p w:rsidR="00441523" w:rsidRPr="00441523" w:rsidRDefault="00441523" w:rsidP="00DA7B0A">
      <w:pPr>
        <w:pStyle w:val="aa"/>
        <w:numPr>
          <w:ilvl w:val="0"/>
          <w:numId w:val="99"/>
        </w:numPr>
      </w:pPr>
      <w:r w:rsidRPr="00441523">
        <w:rPr>
          <w:b/>
          <w:bCs/>
        </w:rPr>
        <w:t>Еще один забавный способ – обернуть весь цикл во временную функцию</w:t>
      </w:r>
      <w:r w:rsidRPr="00441523">
        <w:t>:</w:t>
      </w:r>
    </w:p>
    <w:p w:rsidR="00441523" w:rsidRPr="00441523" w:rsidRDefault="00441523" w:rsidP="005C2129">
      <w:pPr>
        <w:pStyle w:val="af1"/>
      </w:pPr>
      <w:r w:rsidRPr="00441523">
        <w:t>function makeArmy() {</w:t>
      </w:r>
    </w:p>
    <w:p w:rsidR="00441523" w:rsidRPr="00441523" w:rsidRDefault="00441523" w:rsidP="005C2129">
      <w:pPr>
        <w:pStyle w:val="af1"/>
      </w:pPr>
    </w:p>
    <w:p w:rsidR="00441523" w:rsidRPr="00441523" w:rsidRDefault="00441523" w:rsidP="005C2129">
      <w:pPr>
        <w:pStyle w:val="af1"/>
      </w:pPr>
      <w:r w:rsidRPr="00441523">
        <w:t xml:space="preserve">  var shooters = [];</w:t>
      </w:r>
    </w:p>
    <w:p w:rsidR="00441523" w:rsidRPr="00441523" w:rsidRDefault="00441523" w:rsidP="005C2129">
      <w:pPr>
        <w:pStyle w:val="af1"/>
      </w:pPr>
    </w:p>
    <w:p w:rsidR="00441523" w:rsidRPr="00441523" w:rsidRDefault="00441523" w:rsidP="005C2129">
      <w:pPr>
        <w:pStyle w:val="af1"/>
      </w:pPr>
      <w:r w:rsidRPr="00441523">
        <w:t xml:space="preserve">  for (var i = 0; i &lt; 10; i++)(function(i) {</w:t>
      </w:r>
    </w:p>
    <w:p w:rsidR="00441523" w:rsidRPr="00441523" w:rsidRDefault="00441523" w:rsidP="005C2129">
      <w:pPr>
        <w:pStyle w:val="af1"/>
      </w:pPr>
    </w:p>
    <w:p w:rsidR="00441523" w:rsidRPr="00441523" w:rsidRDefault="00441523" w:rsidP="005C2129">
      <w:pPr>
        <w:pStyle w:val="af1"/>
      </w:pPr>
      <w:r w:rsidRPr="00441523">
        <w:t xml:space="preserve">    var shooter = function() {</w:t>
      </w:r>
    </w:p>
    <w:p w:rsidR="00441523" w:rsidRPr="00441523" w:rsidRDefault="00441523" w:rsidP="005C2129">
      <w:pPr>
        <w:pStyle w:val="af1"/>
      </w:pPr>
      <w:r w:rsidRPr="00441523">
        <w:t xml:space="preserve">      alert( i );</w:t>
      </w:r>
    </w:p>
    <w:p w:rsidR="00441523" w:rsidRPr="00441523" w:rsidRDefault="00441523" w:rsidP="005C2129">
      <w:pPr>
        <w:pStyle w:val="af1"/>
      </w:pPr>
      <w:r w:rsidRPr="00441523">
        <w:t xml:space="preserve">    };</w:t>
      </w:r>
    </w:p>
    <w:p w:rsidR="00441523" w:rsidRPr="00441523" w:rsidRDefault="00441523" w:rsidP="005C2129">
      <w:pPr>
        <w:pStyle w:val="af1"/>
      </w:pPr>
    </w:p>
    <w:p w:rsidR="00441523" w:rsidRPr="00441523" w:rsidRDefault="00441523" w:rsidP="005C2129">
      <w:pPr>
        <w:pStyle w:val="af1"/>
      </w:pPr>
      <w:r w:rsidRPr="00441523">
        <w:t xml:space="preserve">    shooters.push(shooter);</w:t>
      </w:r>
    </w:p>
    <w:p w:rsidR="00441523" w:rsidRPr="00441523" w:rsidRDefault="00441523" w:rsidP="005C2129">
      <w:pPr>
        <w:pStyle w:val="af1"/>
      </w:pPr>
    </w:p>
    <w:p w:rsidR="00441523" w:rsidRPr="00441523" w:rsidRDefault="00441523" w:rsidP="005C2129">
      <w:pPr>
        <w:pStyle w:val="af1"/>
      </w:pPr>
      <w:r w:rsidRPr="00441523">
        <w:t xml:space="preserve">  })(i);</w:t>
      </w:r>
    </w:p>
    <w:p w:rsidR="00441523" w:rsidRPr="00441523" w:rsidRDefault="00441523" w:rsidP="005C2129">
      <w:pPr>
        <w:pStyle w:val="af1"/>
      </w:pPr>
    </w:p>
    <w:p w:rsidR="00441523" w:rsidRPr="00441523" w:rsidRDefault="00441523" w:rsidP="005C2129">
      <w:pPr>
        <w:pStyle w:val="af1"/>
      </w:pPr>
      <w:r w:rsidRPr="00441523">
        <w:t xml:space="preserve">  return shooters;</w:t>
      </w:r>
    </w:p>
    <w:p w:rsidR="00441523" w:rsidRPr="00441523" w:rsidRDefault="00441523" w:rsidP="005C2129">
      <w:pPr>
        <w:pStyle w:val="af1"/>
      </w:pPr>
      <w:r w:rsidRPr="00441523">
        <w:t>}</w:t>
      </w:r>
    </w:p>
    <w:p w:rsidR="00441523" w:rsidRPr="00441523" w:rsidRDefault="00441523" w:rsidP="005C2129">
      <w:pPr>
        <w:pStyle w:val="af1"/>
      </w:pPr>
    </w:p>
    <w:p w:rsidR="00441523" w:rsidRPr="00441523" w:rsidRDefault="00441523" w:rsidP="005C2129">
      <w:pPr>
        <w:pStyle w:val="af1"/>
      </w:pPr>
      <w:r w:rsidRPr="00441523">
        <w:t>var army = makeArmy();</w:t>
      </w:r>
    </w:p>
    <w:p w:rsidR="00441523" w:rsidRPr="00441523" w:rsidRDefault="00441523" w:rsidP="005C2129">
      <w:pPr>
        <w:pStyle w:val="af1"/>
      </w:pPr>
    </w:p>
    <w:p w:rsidR="00441523" w:rsidRPr="00441523" w:rsidRDefault="00441523" w:rsidP="005C2129">
      <w:pPr>
        <w:pStyle w:val="af1"/>
      </w:pPr>
      <w:r w:rsidRPr="00441523">
        <w:t>army[0](); // 0</w:t>
      </w:r>
    </w:p>
    <w:p w:rsidR="00441523" w:rsidRPr="00441523" w:rsidRDefault="00441523" w:rsidP="005C2129">
      <w:pPr>
        <w:pStyle w:val="af1"/>
      </w:pPr>
      <w:r w:rsidRPr="00441523">
        <w:t>army[1](); // 1</w:t>
      </w:r>
    </w:p>
    <w:p w:rsidR="00441523" w:rsidRPr="00441523" w:rsidRDefault="00441523" w:rsidP="00441523">
      <w:pPr>
        <w:pStyle w:val="aa"/>
      </w:pPr>
      <w:r w:rsidRPr="00441523">
        <w:t>Вызов (function(i) { ... }) обернут в скобки, чтобы интерпретатор понял, что это Function Expression.</w:t>
      </w:r>
    </w:p>
    <w:p w:rsidR="00441523" w:rsidRPr="00441523" w:rsidRDefault="00441523" w:rsidP="00441523">
      <w:pPr>
        <w:pStyle w:val="aa"/>
      </w:pPr>
      <w:r w:rsidRPr="00441523">
        <w:t>Плюс этого способа – в большей читаемости. Фактически, мы не меняем создание shooter, а просто обертываем итерацию в функцию.</w:t>
      </w:r>
    </w:p>
    <w:p w:rsidR="00EA518F" w:rsidRPr="00EA518F" w:rsidRDefault="00EA518F" w:rsidP="00EA518F">
      <w:pPr>
        <w:pStyle w:val="2"/>
        <w:rPr>
          <w:noProof/>
        </w:rPr>
      </w:pPr>
      <w:r w:rsidRPr="00EA518F">
        <w:rPr>
          <w:noProof/>
        </w:rPr>
        <w:t>Модули через замыкания</w:t>
      </w:r>
    </w:p>
    <w:p w:rsidR="00EA518F" w:rsidRPr="00EA518F" w:rsidRDefault="00EA518F" w:rsidP="00EA518F">
      <w:pPr>
        <w:pStyle w:val="aa"/>
      </w:pPr>
      <w:r w:rsidRPr="00EA518F">
        <w:t>Приём программирования «модуль» имеет громадное количество вариаций. Он немного похож на счётчик, который мы рассматривали ранее, использует аналогичный приём, но на уровне выше.</w:t>
      </w:r>
    </w:p>
    <w:p w:rsidR="00EA518F" w:rsidRPr="00EA518F" w:rsidRDefault="00EA518F" w:rsidP="00EA518F">
      <w:pPr>
        <w:pStyle w:val="aa"/>
      </w:pPr>
      <w:r w:rsidRPr="00EA518F">
        <w:t>Его цель – скрыть внутренние детали реализации скрипта. В том числе: временные переменные, константы, вспомогательные мини-функции и т.п.</w:t>
      </w:r>
    </w:p>
    <w:p w:rsidR="00EA518F" w:rsidRPr="00EA518F" w:rsidRDefault="00EA518F" w:rsidP="002E1EBE">
      <w:pPr>
        <w:pStyle w:val="3"/>
      </w:pPr>
      <w:bookmarkStart w:id="296" w:name="зачем-нужен-модуль"/>
      <w:r w:rsidRPr="002E1EBE">
        <w:t>Зачем нужен модуль?</w:t>
      </w:r>
      <w:bookmarkEnd w:id="296"/>
    </w:p>
    <w:p w:rsidR="00EA518F" w:rsidRPr="00EA518F" w:rsidRDefault="00EA518F" w:rsidP="00EA518F">
      <w:pPr>
        <w:pStyle w:val="aa"/>
      </w:pPr>
      <w:r w:rsidRPr="00EA518F">
        <w:t>Допустим, мы хотим разработать скрипт, который делает что-то полезное на странице.</w:t>
      </w:r>
    </w:p>
    <w:p w:rsidR="00EA518F" w:rsidRPr="00EA518F" w:rsidRDefault="00EA518F" w:rsidP="00EA518F">
      <w:pPr>
        <w:pStyle w:val="aa"/>
      </w:pPr>
      <w:r w:rsidRPr="00EA518F">
        <w:t>Умея работать со страницей, мы могли бы сделать много чего, но так как пока этого не было (скоро научимся), то пусть скрипт просто выводит сообщение:</w:t>
      </w:r>
    </w:p>
    <w:p w:rsidR="00EA518F" w:rsidRPr="00EA518F" w:rsidRDefault="00EA518F" w:rsidP="00EA518F">
      <w:pPr>
        <w:pStyle w:val="aa"/>
      </w:pPr>
      <w:r w:rsidRPr="00EA518F">
        <w:t>Файл hello.js</w:t>
      </w:r>
    </w:p>
    <w:p w:rsidR="00EA518F" w:rsidRPr="00EA518F" w:rsidRDefault="00EA518F" w:rsidP="002E1EBE">
      <w:pPr>
        <w:pStyle w:val="af1"/>
      </w:pPr>
      <w:r w:rsidRPr="00EA518F">
        <w:t>// глобальная переменная нашего скрипта</w:t>
      </w:r>
    </w:p>
    <w:p w:rsidR="00EA518F" w:rsidRPr="00EA518F" w:rsidRDefault="00EA518F" w:rsidP="002E1EBE">
      <w:pPr>
        <w:pStyle w:val="af1"/>
      </w:pPr>
      <w:r w:rsidRPr="00EA518F">
        <w:lastRenderedPageBreak/>
        <w:t>var message = "Привет";</w:t>
      </w:r>
    </w:p>
    <w:p w:rsidR="00EA518F" w:rsidRPr="00EA518F" w:rsidRDefault="00EA518F" w:rsidP="002E1EBE">
      <w:pPr>
        <w:pStyle w:val="af1"/>
      </w:pPr>
    </w:p>
    <w:p w:rsidR="00EA518F" w:rsidRPr="00EA518F" w:rsidRDefault="00EA518F" w:rsidP="002E1EBE">
      <w:pPr>
        <w:pStyle w:val="af1"/>
      </w:pPr>
      <w:r w:rsidRPr="00EA518F">
        <w:t>// функция для вывода этой переменной</w:t>
      </w:r>
    </w:p>
    <w:p w:rsidR="00EA518F" w:rsidRPr="00EA518F" w:rsidRDefault="00EA518F" w:rsidP="002E1EBE">
      <w:pPr>
        <w:pStyle w:val="af1"/>
      </w:pPr>
      <w:r w:rsidRPr="00EA518F">
        <w:t>function showMessage() {</w:t>
      </w:r>
    </w:p>
    <w:p w:rsidR="00EA518F" w:rsidRPr="00EA518F" w:rsidRDefault="00EA518F" w:rsidP="002E1EBE">
      <w:pPr>
        <w:pStyle w:val="af1"/>
      </w:pPr>
      <w:r w:rsidRPr="00EA518F">
        <w:t xml:space="preserve">  alert( message );</w:t>
      </w:r>
    </w:p>
    <w:p w:rsidR="00EA518F" w:rsidRPr="00EA518F" w:rsidRDefault="00EA518F" w:rsidP="002E1EBE">
      <w:pPr>
        <w:pStyle w:val="af1"/>
      </w:pPr>
      <w:r w:rsidRPr="00EA518F">
        <w:t>}</w:t>
      </w:r>
    </w:p>
    <w:p w:rsidR="00EA518F" w:rsidRPr="00EA518F" w:rsidRDefault="00EA518F" w:rsidP="002E1EBE">
      <w:pPr>
        <w:pStyle w:val="af1"/>
      </w:pPr>
    </w:p>
    <w:p w:rsidR="00EA518F" w:rsidRPr="00EA518F" w:rsidRDefault="00EA518F" w:rsidP="002E1EBE">
      <w:pPr>
        <w:pStyle w:val="af1"/>
      </w:pPr>
      <w:r w:rsidRPr="00EA518F">
        <w:t>// выводим сообщение</w:t>
      </w:r>
    </w:p>
    <w:p w:rsidR="00EA518F" w:rsidRPr="00EA518F" w:rsidRDefault="00EA518F" w:rsidP="002E1EBE">
      <w:pPr>
        <w:pStyle w:val="af1"/>
      </w:pPr>
      <w:r w:rsidRPr="00EA518F">
        <w:t>showMessage();</w:t>
      </w:r>
    </w:p>
    <w:p w:rsidR="00EA518F" w:rsidRPr="00EA518F" w:rsidRDefault="00EA518F" w:rsidP="00EA518F">
      <w:pPr>
        <w:pStyle w:val="aa"/>
      </w:pPr>
      <w:r w:rsidRPr="00EA518F">
        <w:t>У этого скрипта есть свои внутренние переменные и функции.</w:t>
      </w:r>
    </w:p>
    <w:p w:rsidR="00EA518F" w:rsidRPr="00EA518F" w:rsidRDefault="00EA518F" w:rsidP="00EA518F">
      <w:pPr>
        <w:pStyle w:val="aa"/>
      </w:pPr>
      <w:r w:rsidRPr="00EA518F">
        <w:t>В данном случае это message и showMessage.</w:t>
      </w:r>
    </w:p>
    <w:p w:rsidR="00EA518F" w:rsidRPr="00EA518F" w:rsidRDefault="00EA518F" w:rsidP="00EA518F">
      <w:pPr>
        <w:pStyle w:val="aa"/>
      </w:pPr>
      <w:r w:rsidRPr="00EA518F">
        <w:t>Предположим, что мы хотели бы распространять этот скрипт в виде библиотеки. Каждый, кто хочет, чтобы посетителям выдавалось «Привет» – может просто подключить этот скрипт. Достаточно скачать и подключить, например, как внешний файл hello.js – и готово.</w:t>
      </w:r>
    </w:p>
    <w:p w:rsidR="00EA518F" w:rsidRPr="00EA518F" w:rsidRDefault="00EA518F" w:rsidP="00EA518F">
      <w:pPr>
        <w:pStyle w:val="aa"/>
      </w:pPr>
      <w:r w:rsidRPr="00EA518F">
        <w:rPr>
          <w:b/>
          <w:bCs/>
        </w:rPr>
        <w:t>Если подключить подобный скрипт к странице «как есть», то возможен конфликт с переменными, которые она использует.</w:t>
      </w:r>
    </w:p>
    <w:p w:rsidR="00EA518F" w:rsidRPr="00EA518F" w:rsidRDefault="00EA518F" w:rsidP="00EA518F">
      <w:pPr>
        <w:pStyle w:val="aa"/>
      </w:pPr>
      <w:r w:rsidRPr="00EA518F">
        <w:t>То есть, при подключении к такой странице он её «сломает»:</w:t>
      </w:r>
    </w:p>
    <w:p w:rsidR="00EA518F" w:rsidRPr="00EA518F" w:rsidRDefault="00EA518F" w:rsidP="002E1EBE">
      <w:pPr>
        <w:pStyle w:val="af1"/>
      </w:pPr>
      <w:r w:rsidRPr="00EA518F">
        <w:t>&lt;script&gt;</w:t>
      </w:r>
    </w:p>
    <w:p w:rsidR="00EA518F" w:rsidRPr="00EA518F" w:rsidRDefault="00EA518F" w:rsidP="002E1EBE">
      <w:pPr>
        <w:pStyle w:val="af1"/>
      </w:pPr>
      <w:r w:rsidRPr="00EA518F">
        <w:t xml:space="preserve">  var message = "Пожалуйста, нажмите на кнопку";</w:t>
      </w:r>
    </w:p>
    <w:p w:rsidR="00EA518F" w:rsidRPr="00EA518F" w:rsidRDefault="00EA518F" w:rsidP="002E1EBE">
      <w:pPr>
        <w:pStyle w:val="af1"/>
      </w:pPr>
      <w:r w:rsidRPr="00EA518F">
        <w:t>&lt;/script&gt;</w:t>
      </w:r>
    </w:p>
    <w:p w:rsidR="00EA518F" w:rsidRPr="00EA518F" w:rsidRDefault="00EA518F" w:rsidP="002E1EBE">
      <w:pPr>
        <w:pStyle w:val="af1"/>
      </w:pPr>
      <w:r w:rsidRPr="00EA518F">
        <w:t>&lt;script src="hello.js"&gt;&lt;/script&gt;</w:t>
      </w:r>
    </w:p>
    <w:p w:rsidR="00EA518F" w:rsidRPr="00EA518F" w:rsidRDefault="00EA518F" w:rsidP="002E1EBE">
      <w:pPr>
        <w:pStyle w:val="af1"/>
      </w:pPr>
    </w:p>
    <w:p w:rsidR="00EA518F" w:rsidRPr="00EA518F" w:rsidRDefault="00EA518F" w:rsidP="002E1EBE">
      <w:pPr>
        <w:pStyle w:val="af1"/>
      </w:pPr>
      <w:r w:rsidRPr="00EA518F">
        <w:t>&lt;button&gt;Кнопка&lt;/button&gt;</w:t>
      </w:r>
    </w:p>
    <w:p w:rsidR="00EA518F" w:rsidRPr="00EA518F" w:rsidRDefault="00EA518F" w:rsidP="002E1EBE">
      <w:pPr>
        <w:pStyle w:val="af1"/>
      </w:pPr>
      <w:r w:rsidRPr="00EA518F">
        <w:t>&lt;script&gt;</w:t>
      </w:r>
    </w:p>
    <w:p w:rsidR="00EA518F" w:rsidRPr="00EA518F" w:rsidRDefault="00EA518F" w:rsidP="002E1EBE">
      <w:pPr>
        <w:pStyle w:val="af1"/>
      </w:pPr>
      <w:r w:rsidRPr="00EA518F">
        <w:t xml:space="preserve">  // ожидается сообщение из переменной выше...</w:t>
      </w:r>
    </w:p>
    <w:p w:rsidR="00EA518F" w:rsidRPr="00EA518F" w:rsidRDefault="00EA518F" w:rsidP="002E1EBE">
      <w:pPr>
        <w:pStyle w:val="af1"/>
      </w:pPr>
      <w:r w:rsidRPr="00EA518F">
        <w:t xml:space="preserve">  alert( message ); // но на самом деле будет выведено "Привет"</w:t>
      </w:r>
    </w:p>
    <w:p w:rsidR="00EA518F" w:rsidRPr="00EA518F" w:rsidRDefault="00EA518F" w:rsidP="002E1EBE">
      <w:pPr>
        <w:pStyle w:val="af1"/>
      </w:pPr>
      <w:r w:rsidRPr="00EA518F">
        <w:t>&lt;/script&gt;</w:t>
      </w:r>
    </w:p>
    <w:p w:rsidR="002E1EBE" w:rsidRDefault="002E1EBE" w:rsidP="00EA518F">
      <w:pPr>
        <w:pStyle w:val="aa"/>
      </w:pPr>
    </w:p>
    <w:p w:rsidR="00EA518F" w:rsidRPr="00EA518F" w:rsidRDefault="00EA518F" w:rsidP="00EA518F">
      <w:pPr>
        <w:pStyle w:val="aa"/>
      </w:pPr>
      <w:r w:rsidRPr="00EA518F">
        <w:t>Автор страницы ожидает, что библиотека "hello.js" просто отработает, без побочных эффектов. А она вместе с этим переопределила message в "Привет".</w:t>
      </w:r>
    </w:p>
    <w:p w:rsidR="00EA518F" w:rsidRPr="00EA518F" w:rsidRDefault="00EA518F" w:rsidP="00EA518F">
      <w:pPr>
        <w:pStyle w:val="aa"/>
      </w:pPr>
      <w:r w:rsidRPr="00EA518F">
        <w:t>Если же убрать скрипт hello.js, то страница будет выводить правильное сообщение.</w:t>
      </w:r>
    </w:p>
    <w:p w:rsidR="00EA518F" w:rsidRPr="00EA518F" w:rsidRDefault="00EA518F" w:rsidP="00EA518F">
      <w:pPr>
        <w:pStyle w:val="aa"/>
      </w:pPr>
      <w:r w:rsidRPr="00EA518F">
        <w:t>Зная внутреннее устройство hello.js нам, конечно, понятно, что проблема возникла потому, что переменная message из скрипта hello.js перезаписала объявленную на странице.</w:t>
      </w:r>
    </w:p>
    <w:p w:rsidR="00EA518F" w:rsidRPr="00EA518F" w:rsidRDefault="00EA518F" w:rsidP="002E1EBE">
      <w:pPr>
        <w:pStyle w:val="3"/>
      </w:pPr>
      <w:bookmarkStart w:id="297" w:name="приём-проектирования-модуль"/>
      <w:r w:rsidRPr="002E1EBE">
        <w:t>Приём проектирования «Модуль»</w:t>
      </w:r>
      <w:bookmarkEnd w:id="297"/>
    </w:p>
    <w:p w:rsidR="00EA518F" w:rsidRPr="00EA518F" w:rsidRDefault="00EA518F" w:rsidP="00EA518F">
      <w:pPr>
        <w:pStyle w:val="aa"/>
      </w:pPr>
      <w:r w:rsidRPr="00EA518F">
        <w:t>Чтобы проблемы не было, всего-то нужно, чтобы у скрипта была </w:t>
      </w:r>
      <w:r w:rsidRPr="00EA518F">
        <w:rPr>
          <w:i/>
          <w:iCs/>
        </w:rPr>
        <w:t>своя собственная область видимости</w:t>
      </w:r>
      <w:r w:rsidRPr="00EA518F">
        <w:t>, чтобы его переменные не попали на страницу.</w:t>
      </w:r>
    </w:p>
    <w:p w:rsidR="00EA518F" w:rsidRPr="00EA518F" w:rsidRDefault="00EA518F" w:rsidP="00EA518F">
      <w:pPr>
        <w:pStyle w:val="aa"/>
      </w:pPr>
      <w:r w:rsidRPr="00EA518F">
        <w:t>Для этого мы завернём всё его содержимое в функцию, которую тут же запустим.</w:t>
      </w:r>
    </w:p>
    <w:p w:rsidR="00EA518F" w:rsidRPr="00EA518F" w:rsidRDefault="00EA518F" w:rsidP="00EA518F">
      <w:pPr>
        <w:pStyle w:val="aa"/>
      </w:pPr>
      <w:r w:rsidRPr="00EA518F">
        <w:t>Файл hello.js, оформленный как модуль:</w:t>
      </w:r>
    </w:p>
    <w:p w:rsidR="00EA518F" w:rsidRPr="00E411DE" w:rsidRDefault="00EA518F" w:rsidP="00E411DE">
      <w:pPr>
        <w:pStyle w:val="af1"/>
        <w:rPr>
          <w:rStyle w:val="af0"/>
        </w:rPr>
      </w:pPr>
      <w:r w:rsidRPr="00E411DE">
        <w:rPr>
          <w:rStyle w:val="af0"/>
        </w:rPr>
        <w:t>(function() {</w:t>
      </w:r>
    </w:p>
    <w:p w:rsidR="00EA518F" w:rsidRPr="00EA518F" w:rsidRDefault="00EA518F" w:rsidP="00E411DE">
      <w:pPr>
        <w:pStyle w:val="af1"/>
      </w:pPr>
    </w:p>
    <w:p w:rsidR="00EA518F" w:rsidRPr="00EA518F" w:rsidRDefault="00EA518F" w:rsidP="00E411DE">
      <w:pPr>
        <w:pStyle w:val="af1"/>
      </w:pPr>
      <w:r w:rsidRPr="00EA518F">
        <w:t xml:space="preserve">  // глобальная переменная нашего скрипта</w:t>
      </w:r>
    </w:p>
    <w:p w:rsidR="00EA518F" w:rsidRPr="00EA518F" w:rsidRDefault="00EA518F" w:rsidP="00E411DE">
      <w:pPr>
        <w:pStyle w:val="af1"/>
      </w:pPr>
      <w:r w:rsidRPr="00EA518F">
        <w:t xml:space="preserve">  var message = "Привет";</w:t>
      </w:r>
    </w:p>
    <w:p w:rsidR="00EA518F" w:rsidRPr="00EA518F" w:rsidRDefault="00EA518F" w:rsidP="00E411DE">
      <w:pPr>
        <w:pStyle w:val="af1"/>
      </w:pPr>
    </w:p>
    <w:p w:rsidR="00EA518F" w:rsidRPr="00EA518F" w:rsidRDefault="00EA518F" w:rsidP="00E411DE">
      <w:pPr>
        <w:pStyle w:val="af1"/>
      </w:pPr>
      <w:r w:rsidRPr="00EA518F">
        <w:t xml:space="preserve">  // функция для вывода этой переменной</w:t>
      </w:r>
    </w:p>
    <w:p w:rsidR="00EA518F" w:rsidRPr="00EA518F" w:rsidRDefault="00EA518F" w:rsidP="00E411DE">
      <w:pPr>
        <w:pStyle w:val="af1"/>
      </w:pPr>
      <w:r w:rsidRPr="00EA518F">
        <w:t xml:space="preserve">  function showMessage() {</w:t>
      </w:r>
    </w:p>
    <w:p w:rsidR="00EA518F" w:rsidRPr="00EA518F" w:rsidRDefault="00EA518F" w:rsidP="00E411DE">
      <w:pPr>
        <w:pStyle w:val="af1"/>
      </w:pPr>
      <w:r w:rsidRPr="00EA518F">
        <w:t xml:space="preserve">    alert( message );</w:t>
      </w:r>
    </w:p>
    <w:p w:rsidR="00EA518F" w:rsidRPr="00EA518F" w:rsidRDefault="00EA518F" w:rsidP="00E411DE">
      <w:pPr>
        <w:pStyle w:val="af1"/>
      </w:pPr>
      <w:r w:rsidRPr="00EA518F">
        <w:t xml:space="preserve">  }</w:t>
      </w:r>
    </w:p>
    <w:p w:rsidR="00EA518F" w:rsidRPr="00EA518F" w:rsidRDefault="00EA518F" w:rsidP="00E411DE">
      <w:pPr>
        <w:pStyle w:val="af1"/>
      </w:pPr>
    </w:p>
    <w:p w:rsidR="00EA518F" w:rsidRPr="00EA518F" w:rsidRDefault="00EA518F" w:rsidP="00E411DE">
      <w:pPr>
        <w:pStyle w:val="af1"/>
      </w:pPr>
      <w:r w:rsidRPr="00EA518F">
        <w:t xml:space="preserve">  // выводим сообщение</w:t>
      </w:r>
    </w:p>
    <w:p w:rsidR="00EA518F" w:rsidRPr="00EA518F" w:rsidRDefault="00EA518F" w:rsidP="00E411DE">
      <w:pPr>
        <w:pStyle w:val="af1"/>
      </w:pPr>
      <w:r w:rsidRPr="00EA518F">
        <w:t xml:space="preserve">  showMessage();</w:t>
      </w:r>
    </w:p>
    <w:p w:rsidR="00EA518F" w:rsidRPr="00EA518F" w:rsidRDefault="00EA518F" w:rsidP="00E411DE">
      <w:pPr>
        <w:pStyle w:val="af1"/>
      </w:pPr>
    </w:p>
    <w:p w:rsidR="00EA518F" w:rsidRPr="00E411DE" w:rsidRDefault="00EA518F" w:rsidP="00E411DE">
      <w:pPr>
        <w:pStyle w:val="af1"/>
        <w:rPr>
          <w:rStyle w:val="af0"/>
        </w:rPr>
      </w:pPr>
      <w:r w:rsidRPr="00E411DE">
        <w:rPr>
          <w:rStyle w:val="af0"/>
        </w:rPr>
        <w:t>})();</w:t>
      </w:r>
    </w:p>
    <w:p w:rsidR="00EA518F" w:rsidRDefault="00EA518F" w:rsidP="00EA518F">
      <w:pPr>
        <w:pStyle w:val="aa"/>
      </w:pPr>
    </w:p>
    <w:p w:rsidR="00EA518F" w:rsidRPr="00EA518F" w:rsidRDefault="00EA518F" w:rsidP="00EA518F">
      <w:pPr>
        <w:pStyle w:val="aa"/>
      </w:pPr>
      <w:r w:rsidRPr="00EA518F">
        <w:t>Этот скрипт при подключении к той же странице будет работать корректно.</w:t>
      </w:r>
    </w:p>
    <w:p w:rsidR="00EA518F" w:rsidRDefault="00EA518F" w:rsidP="00EA518F">
      <w:pPr>
        <w:pStyle w:val="aa"/>
      </w:pPr>
      <w:r w:rsidRPr="00EA518F">
        <w:t>Будет выводиться «Привет», а затем «Пожалуйста, нажмите на кнопку».</w:t>
      </w:r>
    </w:p>
    <w:p w:rsidR="00E411DE" w:rsidRPr="00EA518F" w:rsidRDefault="00E411DE" w:rsidP="00EA518F">
      <w:pPr>
        <w:pStyle w:val="aa"/>
      </w:pPr>
    </w:p>
    <w:p w:rsidR="00EA518F" w:rsidRPr="00EA518F" w:rsidRDefault="00EA518F" w:rsidP="00EA518F">
      <w:pPr>
        <w:pStyle w:val="aa"/>
        <w:rPr>
          <w:b/>
          <w:bCs/>
        </w:rPr>
      </w:pPr>
      <w:bookmarkStart w:id="298" w:name="зачем-скобки-вокруг-функции"/>
      <w:r w:rsidRPr="00E411DE">
        <w:rPr>
          <w:b/>
          <w:bCs/>
        </w:rPr>
        <w:t>Зачем скобки вокруг функции?</w:t>
      </w:r>
      <w:bookmarkEnd w:id="298"/>
    </w:p>
    <w:p w:rsidR="00EA518F" w:rsidRPr="00EA518F" w:rsidRDefault="00EA518F" w:rsidP="00EA518F">
      <w:pPr>
        <w:pStyle w:val="aa"/>
      </w:pPr>
      <w:r w:rsidRPr="00EA518F">
        <w:t>В примере выше объявление модуля выглядит так:</w:t>
      </w:r>
    </w:p>
    <w:p w:rsidR="00EA518F" w:rsidRPr="00EA518F" w:rsidRDefault="00EA518F" w:rsidP="00E411DE">
      <w:pPr>
        <w:pStyle w:val="af1"/>
      </w:pPr>
      <w:r w:rsidRPr="00EA518F">
        <w:t>(function() {</w:t>
      </w:r>
    </w:p>
    <w:p w:rsidR="00EA518F" w:rsidRPr="00EA518F" w:rsidRDefault="00EA518F" w:rsidP="00E411DE">
      <w:pPr>
        <w:pStyle w:val="af1"/>
      </w:pPr>
    </w:p>
    <w:p w:rsidR="00EA518F" w:rsidRPr="00EA518F" w:rsidRDefault="00EA518F" w:rsidP="00E411DE">
      <w:pPr>
        <w:pStyle w:val="af1"/>
      </w:pPr>
      <w:r w:rsidRPr="00EA518F">
        <w:t xml:space="preserve">  alert( "объявляем локальные переменные, функции, работаем" );</w:t>
      </w:r>
    </w:p>
    <w:p w:rsidR="00EA518F" w:rsidRPr="00EA518F" w:rsidRDefault="00EA518F" w:rsidP="00E411DE">
      <w:pPr>
        <w:pStyle w:val="af1"/>
      </w:pPr>
      <w:r w:rsidRPr="00EA518F">
        <w:t xml:space="preserve">  // ...</w:t>
      </w:r>
    </w:p>
    <w:p w:rsidR="00EA518F" w:rsidRPr="00EA518F" w:rsidRDefault="00EA518F" w:rsidP="00E411DE">
      <w:pPr>
        <w:pStyle w:val="af1"/>
      </w:pPr>
    </w:p>
    <w:p w:rsidR="00EA518F" w:rsidRPr="00EA518F" w:rsidRDefault="00EA518F" w:rsidP="00E411DE">
      <w:pPr>
        <w:pStyle w:val="af1"/>
      </w:pPr>
      <w:r w:rsidRPr="00EA518F">
        <w:t>}());</w:t>
      </w:r>
    </w:p>
    <w:p w:rsidR="00EA518F" w:rsidRPr="00EA518F" w:rsidRDefault="00EA518F" w:rsidP="00EA518F">
      <w:pPr>
        <w:pStyle w:val="aa"/>
      </w:pPr>
      <w:r w:rsidRPr="00EA518F">
        <w:t>В начале и в конце стоят скобки, так как иначе была бы ошибка.</w:t>
      </w:r>
    </w:p>
    <w:p w:rsidR="00EA518F" w:rsidRPr="00EA518F" w:rsidRDefault="00EA518F" w:rsidP="00EA518F">
      <w:pPr>
        <w:pStyle w:val="aa"/>
      </w:pPr>
      <w:r w:rsidRPr="00EA518F">
        <w:t>Вот, для сравнения, неверный вариант:</w:t>
      </w:r>
    </w:p>
    <w:p w:rsidR="00EA518F" w:rsidRPr="00EA518F" w:rsidRDefault="00EA518F" w:rsidP="00E411DE">
      <w:pPr>
        <w:pStyle w:val="af1"/>
      </w:pPr>
      <w:r w:rsidRPr="00EA518F">
        <w:t>function() {</w:t>
      </w:r>
    </w:p>
    <w:p w:rsidR="00EA518F" w:rsidRPr="00EA518F" w:rsidRDefault="00EA518F" w:rsidP="00E411DE">
      <w:pPr>
        <w:pStyle w:val="af1"/>
      </w:pPr>
      <w:r w:rsidRPr="00EA518F">
        <w:t xml:space="preserve">  // будет ошибка</w:t>
      </w:r>
    </w:p>
    <w:p w:rsidR="00EA518F" w:rsidRPr="00EA518F" w:rsidRDefault="00EA518F" w:rsidP="00E411DE">
      <w:pPr>
        <w:pStyle w:val="af1"/>
      </w:pPr>
      <w:r w:rsidRPr="00EA518F">
        <w:t>}();</w:t>
      </w:r>
    </w:p>
    <w:p w:rsidR="00EA518F" w:rsidRPr="00EA518F" w:rsidRDefault="00EA518F" w:rsidP="00EA518F">
      <w:pPr>
        <w:pStyle w:val="aa"/>
      </w:pPr>
      <w:r w:rsidRPr="00EA518F">
        <w:t>Ошибка при его запуске произойдет потому, что браузер, видя ключевое слово function в основном потоке кода, попытается прочитать Function Declaration, а здесь имени нет.</w:t>
      </w:r>
    </w:p>
    <w:p w:rsidR="00EA518F" w:rsidRPr="00EA518F" w:rsidRDefault="00EA518F" w:rsidP="00EA518F">
      <w:pPr>
        <w:pStyle w:val="aa"/>
      </w:pPr>
      <w:r w:rsidRPr="00EA518F">
        <w:t>Впрочем, даже если имя поставить, то работать тоже не будет:</w:t>
      </w:r>
    </w:p>
    <w:p w:rsidR="00EA518F" w:rsidRPr="00EA518F" w:rsidRDefault="00EA518F" w:rsidP="001B6E3B">
      <w:pPr>
        <w:pStyle w:val="af1"/>
      </w:pPr>
      <w:r w:rsidRPr="00EA518F">
        <w:t>function work() {</w:t>
      </w:r>
    </w:p>
    <w:p w:rsidR="00EA518F" w:rsidRPr="00EA518F" w:rsidRDefault="00EA518F" w:rsidP="001B6E3B">
      <w:pPr>
        <w:pStyle w:val="af1"/>
      </w:pPr>
      <w:r w:rsidRPr="00EA518F">
        <w:t xml:space="preserve">  // ...</w:t>
      </w:r>
    </w:p>
    <w:p w:rsidR="00EA518F" w:rsidRPr="00EA518F" w:rsidRDefault="00EA518F" w:rsidP="001B6E3B">
      <w:pPr>
        <w:pStyle w:val="af1"/>
      </w:pPr>
      <w:r w:rsidRPr="00EA518F">
        <w:t>}(); // syntax error</w:t>
      </w:r>
    </w:p>
    <w:p w:rsidR="00EA518F" w:rsidRPr="00EA518F" w:rsidRDefault="00EA518F" w:rsidP="00EA518F">
      <w:pPr>
        <w:pStyle w:val="aa"/>
      </w:pPr>
      <w:r w:rsidRPr="00EA518F">
        <w:rPr>
          <w:b/>
          <w:bCs/>
        </w:rPr>
        <w:t>Дело в том, что «на месте» разрешено вызывать </w:t>
      </w:r>
      <w:r w:rsidRPr="00EA518F">
        <w:rPr>
          <w:b/>
          <w:bCs/>
          <w:i/>
          <w:iCs/>
        </w:rPr>
        <w:t>только</w:t>
      </w:r>
      <w:r w:rsidRPr="00EA518F">
        <w:rPr>
          <w:b/>
          <w:bCs/>
        </w:rPr>
        <w:t> Function Expression.</w:t>
      </w:r>
    </w:p>
    <w:p w:rsidR="00EA518F" w:rsidRPr="00EA518F" w:rsidRDefault="00EA518F" w:rsidP="00EA518F">
      <w:pPr>
        <w:pStyle w:val="aa"/>
      </w:pPr>
      <w:r w:rsidRPr="00EA518F">
        <w:t>Общее правило таково:</w:t>
      </w:r>
    </w:p>
    <w:p w:rsidR="00EA518F" w:rsidRPr="00EA518F" w:rsidRDefault="00EA518F" w:rsidP="00DA7B0A">
      <w:pPr>
        <w:pStyle w:val="aa"/>
        <w:numPr>
          <w:ilvl w:val="0"/>
          <w:numId w:val="100"/>
        </w:numPr>
      </w:pPr>
      <w:r w:rsidRPr="00EA518F">
        <w:lastRenderedPageBreak/>
        <w:t>Если браузер видит function в основном потоке кода – он считает, что это Function Declaration.</w:t>
      </w:r>
    </w:p>
    <w:p w:rsidR="00EA518F" w:rsidRPr="00EA518F" w:rsidRDefault="00EA518F" w:rsidP="00DA7B0A">
      <w:pPr>
        <w:pStyle w:val="aa"/>
        <w:numPr>
          <w:ilvl w:val="0"/>
          <w:numId w:val="100"/>
        </w:numPr>
      </w:pPr>
      <w:r w:rsidRPr="00EA518F">
        <w:t>Если же function идёт в составе более сложного выражения, то он считает, что это </w:t>
      </w:r>
      <w:r w:rsidRPr="001B6E3B">
        <w:rPr>
          <w:rStyle w:val="af0"/>
        </w:rPr>
        <w:t>Function Expression</w:t>
      </w:r>
      <w:r w:rsidRPr="00EA518F">
        <w:t>.</w:t>
      </w:r>
    </w:p>
    <w:p w:rsidR="00EA518F" w:rsidRPr="00EA518F" w:rsidRDefault="00EA518F" w:rsidP="00EA518F">
      <w:pPr>
        <w:pStyle w:val="aa"/>
      </w:pPr>
      <w:r w:rsidRPr="00EA518F">
        <w:t>Для этого и нужны скобки – показать, что у нас Function Expression, который по правилам JavaScript можно вызвать «на месте».</w:t>
      </w:r>
    </w:p>
    <w:p w:rsidR="00EA518F" w:rsidRPr="00EA518F" w:rsidRDefault="00EA518F" w:rsidP="00EA518F">
      <w:pPr>
        <w:pStyle w:val="aa"/>
      </w:pPr>
      <w:r w:rsidRPr="00EA518F">
        <w:t>Можно показать это другим способом, например поставив перед функцией оператор:</w:t>
      </w:r>
    </w:p>
    <w:p w:rsidR="00EA518F" w:rsidRPr="00EA518F" w:rsidRDefault="00EA518F" w:rsidP="001B6E3B">
      <w:pPr>
        <w:pStyle w:val="af1"/>
      </w:pPr>
      <w:r w:rsidRPr="00EA518F">
        <w:t>+function() {</w:t>
      </w:r>
    </w:p>
    <w:p w:rsidR="00EA518F" w:rsidRPr="00EA518F" w:rsidRDefault="00EA518F" w:rsidP="001B6E3B">
      <w:pPr>
        <w:pStyle w:val="af1"/>
      </w:pPr>
      <w:r w:rsidRPr="00EA518F">
        <w:t xml:space="preserve">  alert('Вызов на месте');</w:t>
      </w:r>
    </w:p>
    <w:p w:rsidR="00EA518F" w:rsidRPr="00EA518F" w:rsidRDefault="00EA518F" w:rsidP="001B6E3B">
      <w:pPr>
        <w:pStyle w:val="af1"/>
      </w:pPr>
      <w:r w:rsidRPr="00EA518F">
        <w:t>}();</w:t>
      </w:r>
    </w:p>
    <w:p w:rsidR="00EA518F" w:rsidRPr="00EA518F" w:rsidRDefault="00EA518F" w:rsidP="001B6E3B">
      <w:pPr>
        <w:pStyle w:val="af1"/>
      </w:pPr>
    </w:p>
    <w:p w:rsidR="00EA518F" w:rsidRPr="00EA518F" w:rsidRDefault="00EA518F" w:rsidP="001B6E3B">
      <w:pPr>
        <w:pStyle w:val="af1"/>
      </w:pPr>
      <w:r w:rsidRPr="00EA518F">
        <w:t>!function() {</w:t>
      </w:r>
    </w:p>
    <w:p w:rsidR="00EA518F" w:rsidRPr="00EA518F" w:rsidRDefault="00EA518F" w:rsidP="001B6E3B">
      <w:pPr>
        <w:pStyle w:val="af1"/>
      </w:pPr>
      <w:r w:rsidRPr="00EA518F">
        <w:t xml:space="preserve">  alert('Так тоже будет работать');</w:t>
      </w:r>
    </w:p>
    <w:p w:rsidR="00EA518F" w:rsidRDefault="00EA518F" w:rsidP="001B6E3B">
      <w:pPr>
        <w:pStyle w:val="af1"/>
      </w:pPr>
      <w:r w:rsidRPr="00EA518F">
        <w:t>}();</w:t>
      </w:r>
    </w:p>
    <w:p w:rsidR="00EA518F" w:rsidRPr="00EA518F" w:rsidRDefault="00EA518F" w:rsidP="001B6E3B">
      <w:pPr>
        <w:pStyle w:val="3"/>
      </w:pPr>
      <w:bookmarkStart w:id="299" w:name="экспорт-значения"/>
      <w:r w:rsidRPr="001B6E3B">
        <w:t>Экспорт значения</w:t>
      </w:r>
      <w:bookmarkEnd w:id="299"/>
    </w:p>
    <w:p w:rsidR="00EA518F" w:rsidRPr="00EA518F" w:rsidRDefault="00EA518F" w:rsidP="00EA518F">
      <w:pPr>
        <w:pStyle w:val="aa"/>
      </w:pPr>
      <w:r w:rsidRPr="00EA518F">
        <w:t>Приём «модуль» используется почти во всех современных библиотеках.</w:t>
      </w:r>
    </w:p>
    <w:p w:rsidR="00EA518F" w:rsidRPr="00EA518F" w:rsidRDefault="00EA518F" w:rsidP="00EA518F">
      <w:pPr>
        <w:pStyle w:val="aa"/>
      </w:pPr>
      <w:r w:rsidRPr="00EA518F">
        <w:t>Ведь что такое библиотека? Это полезные функции, ради которых её подключают, плюс временные переменные и вспомогательные функции, которые библиотека использует внутри себя.</w:t>
      </w:r>
    </w:p>
    <w:p w:rsidR="00EA518F" w:rsidRPr="00EA518F" w:rsidRDefault="00EA518F" w:rsidP="00EA518F">
      <w:pPr>
        <w:pStyle w:val="aa"/>
      </w:pPr>
      <w:r w:rsidRPr="00EA518F">
        <w:t>Посмотрим, к примеру, на библиотеку </w:t>
      </w:r>
      <w:hyperlink r:id="rId224" w:history="1">
        <w:r w:rsidRPr="00EA518F">
          <w:rPr>
            <w:rStyle w:val="a9"/>
          </w:rPr>
          <w:t>Lodash</w:t>
        </w:r>
      </w:hyperlink>
      <w:r w:rsidRPr="00EA518F">
        <w:t>, хотя могли бы и </w:t>
      </w:r>
      <w:hyperlink r:id="rId225" w:history="1">
        <w:r w:rsidRPr="00EA518F">
          <w:rPr>
            <w:rStyle w:val="a9"/>
          </w:rPr>
          <w:t>jQuery</w:t>
        </w:r>
      </w:hyperlink>
      <w:r w:rsidRPr="00EA518F">
        <w:t>, там почти то же самое.</w:t>
      </w:r>
    </w:p>
    <w:p w:rsidR="00EA518F" w:rsidRPr="00EA518F" w:rsidRDefault="00EA518F" w:rsidP="00EA518F">
      <w:pPr>
        <w:pStyle w:val="aa"/>
      </w:pPr>
      <w:r w:rsidRPr="00EA518F">
        <w:t xml:space="preserve">Если её подключить, то появится специальная </w:t>
      </w:r>
      <w:r w:rsidRPr="000A3F7C">
        <w:rPr>
          <w:rStyle w:val="af0"/>
        </w:rPr>
        <w:t>переменная lodash</w:t>
      </w:r>
      <w:r w:rsidRPr="00EA518F">
        <w:t> (короткое имя _), которую можно использовать как функцию, и кроме того в неё записаны различные полезные свойства, например:</w:t>
      </w:r>
    </w:p>
    <w:p w:rsidR="00EA518F" w:rsidRPr="00EA518F" w:rsidRDefault="00EA518F" w:rsidP="00DA7B0A">
      <w:pPr>
        <w:pStyle w:val="aa"/>
        <w:numPr>
          <w:ilvl w:val="0"/>
          <w:numId w:val="101"/>
        </w:numPr>
      </w:pPr>
      <w:r w:rsidRPr="000A3F7C">
        <w:rPr>
          <w:rStyle w:val="af0"/>
        </w:rPr>
        <w:t>_</w:t>
      </w:r>
      <w:r w:rsidRPr="00EA518F">
        <w:t>.defaults(</w:t>
      </w:r>
      <w:r w:rsidRPr="001652C6">
        <w:rPr>
          <w:color w:val="E36C0A" w:themeColor="accent6" w:themeShade="BF"/>
        </w:rPr>
        <w:t>src</w:t>
      </w:r>
      <w:r w:rsidRPr="00EA518F">
        <w:t xml:space="preserve">, </w:t>
      </w:r>
      <w:r w:rsidRPr="001652C6">
        <w:rPr>
          <w:color w:val="7030A0"/>
        </w:rPr>
        <w:t>dst1</w:t>
      </w:r>
      <w:r w:rsidRPr="00EA518F">
        <w:t xml:space="preserve">, </w:t>
      </w:r>
      <w:r w:rsidRPr="001652C6">
        <w:rPr>
          <w:color w:val="7030A0"/>
        </w:rPr>
        <w:t>dst2</w:t>
      </w:r>
      <w:r w:rsidRPr="00EA518F">
        <w:t>...) – копирует в объект </w:t>
      </w:r>
      <w:r w:rsidRPr="001652C6">
        <w:rPr>
          <w:color w:val="E36C0A" w:themeColor="accent6" w:themeShade="BF"/>
        </w:rPr>
        <w:t>src </w:t>
      </w:r>
      <w:r w:rsidRPr="00EA518F">
        <w:t>те свойства из объектов </w:t>
      </w:r>
      <w:r w:rsidRPr="001652C6">
        <w:rPr>
          <w:color w:val="7030A0"/>
        </w:rPr>
        <w:t>dst1</w:t>
      </w:r>
      <w:r w:rsidRPr="00EA518F">
        <w:t>, </w:t>
      </w:r>
      <w:r w:rsidRPr="001652C6">
        <w:rPr>
          <w:color w:val="7030A0"/>
        </w:rPr>
        <w:t>dst2 </w:t>
      </w:r>
      <w:r w:rsidRPr="00EA518F">
        <w:t>и других, которых там нет.</w:t>
      </w:r>
    </w:p>
    <w:p w:rsidR="00EA518F" w:rsidRPr="00EA518F" w:rsidRDefault="00EA518F" w:rsidP="00DA7B0A">
      <w:pPr>
        <w:pStyle w:val="aa"/>
        <w:numPr>
          <w:ilvl w:val="0"/>
          <w:numId w:val="101"/>
        </w:numPr>
      </w:pPr>
      <w:r w:rsidRPr="000A3F7C">
        <w:rPr>
          <w:rStyle w:val="af0"/>
        </w:rPr>
        <w:t>_</w:t>
      </w:r>
      <w:r w:rsidRPr="00EA518F">
        <w:t>.cloneDeep(</w:t>
      </w:r>
      <w:r w:rsidRPr="001652C6">
        <w:rPr>
          <w:color w:val="7030A0"/>
        </w:rPr>
        <w:t>obj</w:t>
      </w:r>
      <w:r w:rsidRPr="00EA518F">
        <w:t>) – делает глубокое копирование объекта </w:t>
      </w:r>
      <w:r w:rsidRPr="001652C6">
        <w:rPr>
          <w:color w:val="7030A0"/>
        </w:rPr>
        <w:t>obj</w:t>
      </w:r>
      <w:r w:rsidRPr="00EA518F">
        <w:t>, создавая полностью независимый клон.</w:t>
      </w:r>
    </w:p>
    <w:p w:rsidR="00EA518F" w:rsidRPr="00EA518F" w:rsidRDefault="00EA518F" w:rsidP="00DA7B0A">
      <w:pPr>
        <w:pStyle w:val="aa"/>
        <w:numPr>
          <w:ilvl w:val="0"/>
          <w:numId w:val="101"/>
        </w:numPr>
      </w:pPr>
      <w:r w:rsidRPr="000A3F7C">
        <w:rPr>
          <w:rStyle w:val="af0"/>
        </w:rPr>
        <w:t>_</w:t>
      </w:r>
      <w:r w:rsidRPr="00EA518F">
        <w:t>.size(</w:t>
      </w:r>
      <w:r w:rsidRPr="000A3F7C">
        <w:rPr>
          <w:color w:val="7030A0"/>
        </w:rPr>
        <w:t>obj</w:t>
      </w:r>
      <w:r w:rsidRPr="00EA518F">
        <w:t>) – возвращает количество свойств в объекте, полиморфная функция: можно передать массив или даже 1 значение.</w:t>
      </w:r>
    </w:p>
    <w:p w:rsidR="00EA518F" w:rsidRPr="00EA518F" w:rsidRDefault="00EA518F" w:rsidP="00EA518F">
      <w:pPr>
        <w:pStyle w:val="aa"/>
      </w:pPr>
      <w:r w:rsidRPr="00EA518F">
        <w:t>Есть и много других функций, подробнее описанных в </w:t>
      </w:r>
      <w:hyperlink r:id="rId226" w:history="1">
        <w:r w:rsidRPr="00EA518F">
          <w:rPr>
            <w:rStyle w:val="a9"/>
          </w:rPr>
          <w:t>документации</w:t>
        </w:r>
      </w:hyperlink>
      <w:r w:rsidRPr="00EA518F">
        <w:t>.</w:t>
      </w:r>
    </w:p>
    <w:p w:rsidR="00EA518F" w:rsidRPr="00EA518F" w:rsidRDefault="00EA518F" w:rsidP="00EA518F">
      <w:pPr>
        <w:pStyle w:val="aa"/>
      </w:pPr>
      <w:r w:rsidRPr="00EA518F">
        <w:t>Пример использования:</w:t>
      </w:r>
    </w:p>
    <w:p w:rsidR="000A3F7C" w:rsidRDefault="000A3F7C" w:rsidP="00EA518F">
      <w:pPr>
        <w:pStyle w:val="aa"/>
      </w:pPr>
    </w:p>
    <w:p w:rsidR="00EA518F" w:rsidRPr="00EA518F" w:rsidRDefault="00EA518F" w:rsidP="000A3F7C">
      <w:pPr>
        <w:pStyle w:val="af1"/>
      </w:pPr>
      <w:r w:rsidRPr="00EA518F">
        <w:t>&lt;p&gt;Подключим библиотеку&lt;/p&gt;</w:t>
      </w:r>
    </w:p>
    <w:p w:rsidR="00EA518F" w:rsidRPr="00EA518F" w:rsidRDefault="00EA518F" w:rsidP="000A3F7C">
      <w:pPr>
        <w:pStyle w:val="af1"/>
      </w:pPr>
      <w:r w:rsidRPr="00EA518F">
        <w:t>&lt;script src="https://cdnjs.cloudflare.com/ajax/libs/lodash.js/4.3.0/lodash.js"&gt;&lt;/script&gt;</w:t>
      </w:r>
    </w:p>
    <w:p w:rsidR="00EA518F" w:rsidRPr="00EA518F" w:rsidRDefault="00EA518F" w:rsidP="000A3F7C">
      <w:pPr>
        <w:pStyle w:val="af1"/>
      </w:pPr>
    </w:p>
    <w:p w:rsidR="00EA518F" w:rsidRPr="00EA518F" w:rsidRDefault="00EA518F" w:rsidP="000A3F7C">
      <w:pPr>
        <w:pStyle w:val="af1"/>
      </w:pPr>
      <w:r w:rsidRPr="00EA518F">
        <w:t>&lt;p&gt;Функция &lt;code&gt;_.defaults()&lt;/code&gt; добавляет отсутствующие свойства.&lt;/p&gt;</w:t>
      </w:r>
    </w:p>
    <w:p w:rsidR="00EA518F" w:rsidRPr="00EA518F" w:rsidRDefault="00EA518F" w:rsidP="000A3F7C">
      <w:pPr>
        <w:pStyle w:val="af1"/>
      </w:pPr>
      <w:r w:rsidRPr="00EA518F">
        <w:t>&lt;script&gt;</w:t>
      </w:r>
    </w:p>
    <w:p w:rsidR="00EA518F" w:rsidRPr="00EA518F" w:rsidRDefault="00EA518F" w:rsidP="000A3F7C">
      <w:pPr>
        <w:pStyle w:val="af1"/>
      </w:pPr>
      <w:r w:rsidRPr="00EA518F">
        <w:t xml:space="preserve">  var </w:t>
      </w:r>
      <w:r w:rsidRPr="000A3F7C">
        <w:rPr>
          <w:color w:val="7030A0"/>
        </w:rPr>
        <w:t xml:space="preserve">user </w:t>
      </w:r>
      <w:r w:rsidRPr="00EA518F">
        <w:t>= {</w:t>
      </w:r>
    </w:p>
    <w:p w:rsidR="00EA518F" w:rsidRPr="00EA518F" w:rsidRDefault="00EA518F" w:rsidP="000A3F7C">
      <w:pPr>
        <w:pStyle w:val="af1"/>
      </w:pPr>
      <w:r w:rsidRPr="00EA518F">
        <w:t xml:space="preserve">    name: 'Вася'</w:t>
      </w:r>
    </w:p>
    <w:p w:rsidR="00EA518F" w:rsidRPr="00EA518F" w:rsidRDefault="00EA518F" w:rsidP="000A3F7C">
      <w:pPr>
        <w:pStyle w:val="af1"/>
      </w:pPr>
      <w:r w:rsidRPr="00EA518F">
        <w:t xml:space="preserve">  };</w:t>
      </w:r>
    </w:p>
    <w:p w:rsidR="00EA518F" w:rsidRPr="00EA518F" w:rsidRDefault="00EA518F" w:rsidP="000A3F7C">
      <w:pPr>
        <w:pStyle w:val="af1"/>
      </w:pPr>
    </w:p>
    <w:p w:rsidR="00EA518F" w:rsidRPr="00EA518F" w:rsidRDefault="00EA518F" w:rsidP="000A3F7C">
      <w:pPr>
        <w:pStyle w:val="af1"/>
      </w:pPr>
      <w:r w:rsidRPr="00EA518F">
        <w:t xml:space="preserve">  _.defaults(</w:t>
      </w:r>
      <w:r w:rsidRPr="000A3F7C">
        <w:rPr>
          <w:color w:val="7030A0"/>
        </w:rPr>
        <w:t>user</w:t>
      </w:r>
      <w:r w:rsidRPr="00EA518F">
        <w:t>, {</w:t>
      </w:r>
    </w:p>
    <w:p w:rsidR="00EA518F" w:rsidRPr="00EA518F" w:rsidRDefault="00EA518F" w:rsidP="000A3F7C">
      <w:pPr>
        <w:pStyle w:val="af1"/>
      </w:pPr>
      <w:r w:rsidRPr="00EA518F">
        <w:t xml:space="preserve">    name: 'Не указано',</w:t>
      </w:r>
    </w:p>
    <w:p w:rsidR="00EA518F" w:rsidRPr="00EA518F" w:rsidRDefault="00EA518F" w:rsidP="000A3F7C">
      <w:pPr>
        <w:pStyle w:val="af1"/>
      </w:pPr>
      <w:r w:rsidRPr="00EA518F">
        <w:t xml:space="preserve">    employer: 'Не указан'</w:t>
      </w:r>
    </w:p>
    <w:p w:rsidR="00EA518F" w:rsidRPr="00EA518F" w:rsidRDefault="00EA518F" w:rsidP="000A3F7C">
      <w:pPr>
        <w:pStyle w:val="af1"/>
      </w:pPr>
      <w:r w:rsidRPr="00EA518F">
        <w:t xml:space="preserve">  });</w:t>
      </w:r>
    </w:p>
    <w:p w:rsidR="00EA518F" w:rsidRPr="00EA518F" w:rsidRDefault="00EA518F" w:rsidP="000A3F7C">
      <w:pPr>
        <w:pStyle w:val="af1"/>
      </w:pPr>
    </w:p>
    <w:p w:rsidR="00EA518F" w:rsidRPr="00EA518F" w:rsidRDefault="00EA518F" w:rsidP="000A3F7C">
      <w:pPr>
        <w:pStyle w:val="af1"/>
      </w:pPr>
      <w:r w:rsidRPr="00EA518F">
        <w:t xml:space="preserve">  alert( user.name ); // Вася</w:t>
      </w:r>
    </w:p>
    <w:p w:rsidR="00EA518F" w:rsidRPr="00EA518F" w:rsidRDefault="00EA518F" w:rsidP="000A3F7C">
      <w:pPr>
        <w:pStyle w:val="af1"/>
      </w:pPr>
      <w:r w:rsidRPr="00EA518F">
        <w:t xml:space="preserve">  alert( user.employer ); // Не указан</w:t>
      </w:r>
    </w:p>
    <w:p w:rsidR="00EA518F" w:rsidRPr="00EA518F" w:rsidRDefault="00EA518F" w:rsidP="000A3F7C">
      <w:pPr>
        <w:pStyle w:val="af1"/>
      </w:pPr>
      <w:r w:rsidRPr="00EA518F">
        <w:t xml:space="preserve">  alert( _.size(user) ); // 2</w:t>
      </w:r>
    </w:p>
    <w:p w:rsidR="00EA518F" w:rsidRPr="00EA518F" w:rsidRDefault="00EA518F" w:rsidP="000A3F7C">
      <w:pPr>
        <w:pStyle w:val="af1"/>
      </w:pPr>
      <w:r w:rsidRPr="00EA518F">
        <w:t>&lt;/script&gt;</w:t>
      </w:r>
    </w:p>
    <w:p w:rsidR="00EA518F" w:rsidRPr="00EA518F" w:rsidRDefault="00EA518F" w:rsidP="00EA518F">
      <w:pPr>
        <w:pStyle w:val="aa"/>
      </w:pPr>
      <w:r w:rsidRPr="00EA518F">
        <w:t>Здесь нам не важно, какие функции или методы библиотеки используются, нас интересует именно как описана эта библиотека, как в ней применяется приём «модуль».</w:t>
      </w:r>
    </w:p>
    <w:p w:rsidR="00EA518F" w:rsidRPr="00EA518F" w:rsidRDefault="00EA518F" w:rsidP="00EA518F">
      <w:pPr>
        <w:pStyle w:val="aa"/>
      </w:pPr>
      <w:r w:rsidRPr="00EA518F">
        <w:t>Вот примерная выдержка из исходного файла:</w:t>
      </w:r>
    </w:p>
    <w:p w:rsidR="00EA518F" w:rsidRPr="00EA518F" w:rsidRDefault="00EA518F" w:rsidP="000A3F7C">
      <w:pPr>
        <w:pStyle w:val="af1"/>
      </w:pPr>
      <w:r w:rsidRPr="00BB0BF9">
        <w:rPr>
          <w:rStyle w:val="af0"/>
        </w:rPr>
        <w:t>;</w:t>
      </w:r>
      <w:r w:rsidRPr="00EA518F">
        <w:t>(function() {</w:t>
      </w:r>
    </w:p>
    <w:p w:rsidR="00EA518F" w:rsidRPr="00EA518F" w:rsidRDefault="00EA518F" w:rsidP="000A3F7C">
      <w:pPr>
        <w:pStyle w:val="af1"/>
      </w:pPr>
    </w:p>
    <w:p w:rsidR="00EA518F" w:rsidRPr="00EA518F" w:rsidRDefault="00EA518F" w:rsidP="000A3F7C">
      <w:pPr>
        <w:pStyle w:val="af1"/>
      </w:pPr>
      <w:r w:rsidRPr="00EA518F">
        <w:t xml:space="preserve">  // lodash - основная функция для библиотеки</w:t>
      </w:r>
    </w:p>
    <w:p w:rsidR="00EA518F" w:rsidRPr="00EA518F" w:rsidRDefault="00EA518F" w:rsidP="000A3F7C">
      <w:pPr>
        <w:pStyle w:val="af1"/>
      </w:pPr>
      <w:r w:rsidRPr="00EA518F">
        <w:t xml:space="preserve">  function lodash(value) {</w:t>
      </w:r>
    </w:p>
    <w:p w:rsidR="00EA518F" w:rsidRPr="00EA518F" w:rsidRDefault="00EA518F" w:rsidP="000A3F7C">
      <w:pPr>
        <w:pStyle w:val="af1"/>
      </w:pPr>
      <w:r w:rsidRPr="00EA518F">
        <w:t xml:space="preserve">    // ...</w:t>
      </w:r>
    </w:p>
    <w:p w:rsidR="00EA518F" w:rsidRPr="00EA518F" w:rsidRDefault="00EA518F" w:rsidP="000A3F7C">
      <w:pPr>
        <w:pStyle w:val="af1"/>
      </w:pPr>
      <w:r w:rsidRPr="00EA518F">
        <w:t xml:space="preserve">  }</w:t>
      </w:r>
    </w:p>
    <w:p w:rsidR="00EA518F" w:rsidRPr="00EA518F" w:rsidRDefault="00EA518F" w:rsidP="000A3F7C">
      <w:pPr>
        <w:pStyle w:val="af1"/>
      </w:pPr>
    </w:p>
    <w:p w:rsidR="00EA518F" w:rsidRPr="00EA518F" w:rsidRDefault="00EA518F" w:rsidP="000A3F7C">
      <w:pPr>
        <w:pStyle w:val="af1"/>
      </w:pPr>
      <w:r w:rsidRPr="00EA518F">
        <w:t xml:space="preserve">  // вспомогательная переменная</w:t>
      </w:r>
    </w:p>
    <w:p w:rsidR="00EA518F" w:rsidRPr="00EA518F" w:rsidRDefault="00EA518F" w:rsidP="000A3F7C">
      <w:pPr>
        <w:pStyle w:val="af1"/>
      </w:pPr>
      <w:r w:rsidRPr="00EA518F">
        <w:t xml:space="preserve">  var version = '2.4.1';</w:t>
      </w:r>
    </w:p>
    <w:p w:rsidR="00EA518F" w:rsidRPr="00EA518F" w:rsidRDefault="00EA518F" w:rsidP="000A3F7C">
      <w:pPr>
        <w:pStyle w:val="af1"/>
      </w:pPr>
      <w:r w:rsidRPr="00EA518F">
        <w:t xml:space="preserve">  // ... другие вспомогательные переменные и функции</w:t>
      </w:r>
    </w:p>
    <w:p w:rsidR="00EA518F" w:rsidRPr="00EA518F" w:rsidRDefault="00EA518F" w:rsidP="000A3F7C">
      <w:pPr>
        <w:pStyle w:val="af1"/>
      </w:pPr>
    </w:p>
    <w:p w:rsidR="00EA518F" w:rsidRPr="00EA518F" w:rsidRDefault="00EA518F" w:rsidP="000A3F7C">
      <w:pPr>
        <w:pStyle w:val="af1"/>
      </w:pPr>
      <w:r w:rsidRPr="00EA518F">
        <w:t xml:space="preserve">  // код функции size, пока что доступен только внутри</w:t>
      </w:r>
    </w:p>
    <w:p w:rsidR="00EA518F" w:rsidRPr="00EA518F" w:rsidRDefault="00EA518F" w:rsidP="000A3F7C">
      <w:pPr>
        <w:pStyle w:val="af1"/>
      </w:pPr>
      <w:r w:rsidRPr="00EA518F">
        <w:t xml:space="preserve">  function size(collection) {</w:t>
      </w:r>
    </w:p>
    <w:p w:rsidR="00EA518F" w:rsidRPr="00EA518F" w:rsidRDefault="00EA518F" w:rsidP="000A3F7C">
      <w:pPr>
        <w:pStyle w:val="af1"/>
      </w:pPr>
      <w:r w:rsidRPr="00EA518F">
        <w:t xml:space="preserve">    return Object.keys(collection).length;</w:t>
      </w:r>
    </w:p>
    <w:p w:rsidR="00EA518F" w:rsidRPr="00EA518F" w:rsidRDefault="00EA518F" w:rsidP="000A3F7C">
      <w:pPr>
        <w:pStyle w:val="af1"/>
      </w:pPr>
      <w:r w:rsidRPr="00EA518F">
        <w:t xml:space="preserve">  }</w:t>
      </w:r>
    </w:p>
    <w:p w:rsidR="00EA518F" w:rsidRPr="00EA518F" w:rsidRDefault="00EA518F" w:rsidP="000A3F7C">
      <w:pPr>
        <w:pStyle w:val="af1"/>
      </w:pPr>
    </w:p>
    <w:p w:rsidR="00EA518F" w:rsidRPr="00EA518F" w:rsidRDefault="00EA518F" w:rsidP="000A3F7C">
      <w:pPr>
        <w:pStyle w:val="af1"/>
      </w:pPr>
      <w:r w:rsidRPr="00EA518F">
        <w:t xml:space="preserve">  // присвоим в lodash size и другие функции, которые нужно вынести из модуля</w:t>
      </w:r>
    </w:p>
    <w:p w:rsidR="00EA518F" w:rsidRPr="00EA518F" w:rsidRDefault="00EA518F" w:rsidP="000A3F7C">
      <w:pPr>
        <w:pStyle w:val="af1"/>
      </w:pPr>
      <w:r w:rsidRPr="00EA518F">
        <w:t xml:space="preserve">  lodash.size = size</w:t>
      </w:r>
    </w:p>
    <w:p w:rsidR="00EA518F" w:rsidRPr="00EA518F" w:rsidRDefault="00EA518F" w:rsidP="000A3F7C">
      <w:pPr>
        <w:pStyle w:val="af1"/>
      </w:pPr>
      <w:r w:rsidRPr="00EA518F">
        <w:t xml:space="preserve">  // lodash.defaults = ...</w:t>
      </w:r>
    </w:p>
    <w:p w:rsidR="00EA518F" w:rsidRPr="00EA518F" w:rsidRDefault="00EA518F" w:rsidP="000A3F7C">
      <w:pPr>
        <w:pStyle w:val="af1"/>
      </w:pPr>
      <w:r w:rsidRPr="00EA518F">
        <w:t xml:space="preserve">  // lodash.cloneDeep = ...</w:t>
      </w:r>
    </w:p>
    <w:p w:rsidR="00EA518F" w:rsidRPr="00EA518F" w:rsidRDefault="00EA518F" w:rsidP="000A3F7C">
      <w:pPr>
        <w:pStyle w:val="af1"/>
      </w:pPr>
    </w:p>
    <w:p w:rsidR="00EA518F" w:rsidRPr="00EA518F" w:rsidRDefault="00EA518F" w:rsidP="000A3F7C">
      <w:pPr>
        <w:pStyle w:val="af1"/>
      </w:pPr>
      <w:r w:rsidRPr="00EA518F">
        <w:t xml:space="preserve">  // "экспортировать" lodash наружу из модуля</w:t>
      </w:r>
    </w:p>
    <w:p w:rsidR="00EA518F" w:rsidRPr="00EA518F" w:rsidRDefault="00EA518F" w:rsidP="000A3F7C">
      <w:pPr>
        <w:pStyle w:val="af1"/>
      </w:pPr>
      <w:r w:rsidRPr="00EA518F">
        <w:t xml:space="preserve">  window._ = lodash; // в оригинальном коде здесь сложнее, но смысл тот же</w:t>
      </w:r>
    </w:p>
    <w:p w:rsidR="00EA518F" w:rsidRPr="00EA518F" w:rsidRDefault="00EA518F" w:rsidP="000A3F7C">
      <w:pPr>
        <w:pStyle w:val="af1"/>
      </w:pPr>
    </w:p>
    <w:p w:rsidR="00EA518F" w:rsidRPr="00EA518F" w:rsidRDefault="00EA518F" w:rsidP="000A3F7C">
      <w:pPr>
        <w:pStyle w:val="af1"/>
      </w:pPr>
      <w:r w:rsidRPr="00EA518F">
        <w:t>}());</w:t>
      </w:r>
    </w:p>
    <w:p w:rsidR="00EA518F" w:rsidRPr="00EA518F" w:rsidRDefault="00EA518F" w:rsidP="00EA518F">
      <w:pPr>
        <w:pStyle w:val="aa"/>
      </w:pPr>
      <w:r w:rsidRPr="00EA518F">
        <w:t>Внутри внешней функции:</w:t>
      </w:r>
    </w:p>
    <w:p w:rsidR="00EA518F" w:rsidRPr="00EA518F" w:rsidRDefault="00EA518F" w:rsidP="00DA7B0A">
      <w:pPr>
        <w:pStyle w:val="aa"/>
        <w:numPr>
          <w:ilvl w:val="0"/>
          <w:numId w:val="102"/>
        </w:numPr>
      </w:pPr>
      <w:r w:rsidRPr="00EA518F">
        <w:t>Происходит что угодно, объявляются свои локальные переменные, функции.</w:t>
      </w:r>
    </w:p>
    <w:p w:rsidR="00EA518F" w:rsidRPr="00EA518F" w:rsidRDefault="00EA518F" w:rsidP="00DA7B0A">
      <w:pPr>
        <w:pStyle w:val="aa"/>
        <w:numPr>
          <w:ilvl w:val="0"/>
          <w:numId w:val="102"/>
        </w:numPr>
      </w:pPr>
      <w:r w:rsidRPr="00EA518F">
        <w:t>В window выносится то, что нужно снаружи.</w:t>
      </w:r>
    </w:p>
    <w:p w:rsidR="00EA518F" w:rsidRPr="00EA518F" w:rsidRDefault="00EA518F" w:rsidP="00EA518F">
      <w:pPr>
        <w:pStyle w:val="aa"/>
      </w:pPr>
      <w:r w:rsidRPr="00EA518F">
        <w:t>Технически, мы могли бы вынести в window не только lodash, но и вообще все объекты и функции. На практике, как раз наоборот, всё прячут внутри модуля, глобальную область во избежание конфликтов хранят максимально чистой.</w:t>
      </w:r>
    </w:p>
    <w:p w:rsidR="00BB0BF9" w:rsidRDefault="00BB0BF9" w:rsidP="00EA518F">
      <w:pPr>
        <w:pStyle w:val="aa"/>
        <w:rPr>
          <w:b/>
          <w:bCs/>
        </w:rPr>
      </w:pPr>
    </w:p>
    <w:p w:rsidR="00EA518F" w:rsidRPr="00EA518F" w:rsidRDefault="00EA518F" w:rsidP="00EA518F">
      <w:pPr>
        <w:pStyle w:val="aa"/>
      </w:pPr>
      <w:r w:rsidRPr="00EA518F">
        <w:rPr>
          <w:b/>
          <w:bCs/>
        </w:rPr>
        <w:t>Зачем точка с запятой в начале?</w:t>
      </w:r>
    </w:p>
    <w:p w:rsidR="00EA518F" w:rsidRPr="00EA518F" w:rsidRDefault="00EA518F" w:rsidP="00EA518F">
      <w:pPr>
        <w:pStyle w:val="aa"/>
      </w:pPr>
      <w:r w:rsidRPr="00EA518F">
        <w:t>В начале кода выше находится точка с запятой ; – это не опечатка, а особая «защита от дураков».</w:t>
      </w:r>
    </w:p>
    <w:p w:rsidR="00EA518F" w:rsidRPr="00EA518F" w:rsidRDefault="00EA518F" w:rsidP="00EA518F">
      <w:pPr>
        <w:pStyle w:val="aa"/>
      </w:pPr>
      <w:r w:rsidRPr="00EA518F">
        <w:t>Если получится, что несколько JS-файлов объединены в один (и, скорее всего, сжаты минификатором, но это не важно), и программист забыл поставить точку с запятой, то будет ошибка.</w:t>
      </w:r>
    </w:p>
    <w:p w:rsidR="00EA518F" w:rsidRPr="00EA518F" w:rsidRDefault="00EA518F" w:rsidP="00EA518F">
      <w:pPr>
        <w:pStyle w:val="aa"/>
      </w:pPr>
      <w:r w:rsidRPr="00EA518F">
        <w:t>Например, первый файл a.js:</w:t>
      </w:r>
    </w:p>
    <w:p w:rsidR="00EA518F" w:rsidRPr="00EA518F" w:rsidRDefault="00EA518F" w:rsidP="00BB0BF9">
      <w:pPr>
        <w:pStyle w:val="af1"/>
      </w:pPr>
      <w:r w:rsidRPr="00EA518F">
        <w:t>var a = 5</w:t>
      </w:r>
    </w:p>
    <w:p w:rsidR="00EA518F" w:rsidRPr="00EA518F" w:rsidRDefault="00EA518F" w:rsidP="00EA518F">
      <w:pPr>
        <w:pStyle w:val="aa"/>
      </w:pPr>
      <w:r w:rsidRPr="00EA518F">
        <w:t>Второй файл lib.js:</w:t>
      </w:r>
    </w:p>
    <w:p w:rsidR="00EA518F" w:rsidRPr="00EA518F" w:rsidRDefault="00EA518F" w:rsidP="00BB0BF9">
      <w:pPr>
        <w:pStyle w:val="af1"/>
      </w:pPr>
      <w:r w:rsidRPr="00EA518F">
        <w:t>(function() {</w:t>
      </w:r>
    </w:p>
    <w:p w:rsidR="00EA518F" w:rsidRPr="00EA518F" w:rsidRDefault="00EA518F" w:rsidP="00BB0BF9">
      <w:pPr>
        <w:pStyle w:val="af1"/>
      </w:pPr>
      <w:r w:rsidRPr="00EA518F">
        <w:t xml:space="preserve">  // без точки с запятой в начале</w:t>
      </w:r>
    </w:p>
    <w:p w:rsidR="00EA518F" w:rsidRPr="00EA518F" w:rsidRDefault="00EA518F" w:rsidP="00BB0BF9">
      <w:pPr>
        <w:pStyle w:val="af1"/>
      </w:pPr>
      <w:r w:rsidRPr="00EA518F">
        <w:t>})()</w:t>
      </w:r>
    </w:p>
    <w:p w:rsidR="00EA518F" w:rsidRPr="00EA518F" w:rsidRDefault="00EA518F" w:rsidP="00EA518F">
      <w:pPr>
        <w:pStyle w:val="aa"/>
      </w:pPr>
      <w:r w:rsidRPr="00EA518F">
        <w:t>После объединения в один файл:</w:t>
      </w:r>
    </w:p>
    <w:p w:rsidR="00EA518F" w:rsidRPr="00EA518F" w:rsidRDefault="00EA518F" w:rsidP="00BB0BF9">
      <w:pPr>
        <w:pStyle w:val="af1"/>
      </w:pPr>
      <w:r w:rsidRPr="00EA518F">
        <w:t>var a = 5</w:t>
      </w:r>
    </w:p>
    <w:p w:rsidR="00EA518F" w:rsidRPr="00EA518F" w:rsidRDefault="00EA518F" w:rsidP="00BB0BF9">
      <w:pPr>
        <w:pStyle w:val="af1"/>
      </w:pPr>
    </w:p>
    <w:p w:rsidR="00EA518F" w:rsidRPr="00EA518F" w:rsidRDefault="00EA518F" w:rsidP="00BB0BF9">
      <w:pPr>
        <w:pStyle w:val="af1"/>
      </w:pPr>
      <w:r w:rsidRPr="00EA518F">
        <w:t>// библиотека</w:t>
      </w:r>
    </w:p>
    <w:p w:rsidR="00EA518F" w:rsidRPr="00EA518F" w:rsidRDefault="00EA518F" w:rsidP="00BB0BF9">
      <w:pPr>
        <w:pStyle w:val="af1"/>
      </w:pPr>
      <w:r w:rsidRPr="00EA518F">
        <w:t>(function() {</w:t>
      </w:r>
    </w:p>
    <w:p w:rsidR="00EA518F" w:rsidRPr="00EA518F" w:rsidRDefault="00EA518F" w:rsidP="00BB0BF9">
      <w:pPr>
        <w:pStyle w:val="af1"/>
      </w:pPr>
      <w:r w:rsidRPr="00EA518F">
        <w:t xml:space="preserve">  // ...</w:t>
      </w:r>
    </w:p>
    <w:p w:rsidR="00EA518F" w:rsidRPr="00EA518F" w:rsidRDefault="00EA518F" w:rsidP="00BB0BF9">
      <w:pPr>
        <w:pStyle w:val="af1"/>
      </w:pPr>
      <w:r w:rsidRPr="00EA518F">
        <w:t>})();</w:t>
      </w:r>
    </w:p>
    <w:p w:rsidR="00EA518F" w:rsidRPr="00EA518F" w:rsidRDefault="00EA518F" w:rsidP="00EA518F">
      <w:pPr>
        <w:pStyle w:val="aa"/>
      </w:pPr>
      <w:r w:rsidRPr="00EA518F">
        <w:t>При запуске будет ошибка, потому что интерпретатор перед скобкой сам не вставит точку с запятой. Он просто поймёт код как var a = 5(function ...), то есть пытается вызвать число 5как функцию.</w:t>
      </w:r>
    </w:p>
    <w:p w:rsidR="00EA518F" w:rsidRPr="00EA518F" w:rsidRDefault="00EA518F" w:rsidP="00EA518F">
      <w:pPr>
        <w:pStyle w:val="aa"/>
      </w:pPr>
      <w:r w:rsidRPr="00EA518F">
        <w:t>Таковы правила языка, и поэтому рекомендуется явно ставить точку с запятой. В данном случае автор lodash ставит ; перед функцией, чтобы предупредить эту ошибку.</w:t>
      </w:r>
    </w:p>
    <w:p w:rsidR="00EA518F" w:rsidRPr="00EA518F" w:rsidRDefault="00EA518F" w:rsidP="00BB0BF9">
      <w:pPr>
        <w:pStyle w:val="3"/>
      </w:pPr>
      <w:bookmarkStart w:id="300" w:name="экспорт-через-return"/>
      <w:r w:rsidRPr="00BB0BF9">
        <w:t>Экспорт через return</w:t>
      </w:r>
      <w:bookmarkEnd w:id="300"/>
    </w:p>
    <w:p w:rsidR="00EA518F" w:rsidRPr="00EA518F" w:rsidRDefault="00EA518F" w:rsidP="00EA518F">
      <w:pPr>
        <w:pStyle w:val="aa"/>
      </w:pPr>
      <w:r w:rsidRPr="00EA518F">
        <w:t>Можно оформить модуль и чуть по-другому, например передать значение через return:</w:t>
      </w:r>
    </w:p>
    <w:p w:rsidR="00EA518F" w:rsidRPr="00EA518F" w:rsidRDefault="00EA518F" w:rsidP="004664E9">
      <w:pPr>
        <w:pStyle w:val="af1"/>
      </w:pPr>
      <w:r w:rsidRPr="00EA518F">
        <w:t>var lodash = (function() {</w:t>
      </w:r>
    </w:p>
    <w:p w:rsidR="00EA518F" w:rsidRPr="00EA518F" w:rsidRDefault="00EA518F" w:rsidP="004664E9">
      <w:pPr>
        <w:pStyle w:val="af1"/>
      </w:pPr>
    </w:p>
    <w:p w:rsidR="00EA518F" w:rsidRPr="00EA518F" w:rsidRDefault="00EA518F" w:rsidP="004664E9">
      <w:pPr>
        <w:pStyle w:val="af1"/>
      </w:pPr>
      <w:r w:rsidRPr="00EA518F">
        <w:t xml:space="preserve">  var version;</w:t>
      </w:r>
    </w:p>
    <w:p w:rsidR="00EA518F" w:rsidRPr="00EA518F" w:rsidRDefault="00EA518F" w:rsidP="004664E9">
      <w:pPr>
        <w:pStyle w:val="af1"/>
      </w:pPr>
      <w:r w:rsidRPr="00EA518F">
        <w:t xml:space="preserve">  function assignDefaults() { ... }</w:t>
      </w:r>
    </w:p>
    <w:p w:rsidR="00EA518F" w:rsidRPr="00EA518F" w:rsidRDefault="00EA518F" w:rsidP="004664E9">
      <w:pPr>
        <w:pStyle w:val="af1"/>
      </w:pPr>
    </w:p>
    <w:p w:rsidR="00EA518F" w:rsidRPr="00EA518F" w:rsidRDefault="00EA518F" w:rsidP="004664E9">
      <w:pPr>
        <w:pStyle w:val="af1"/>
      </w:pPr>
      <w:r w:rsidRPr="00EA518F">
        <w:t xml:space="preserve">  return {</w:t>
      </w:r>
    </w:p>
    <w:p w:rsidR="00EA518F" w:rsidRPr="00EA518F" w:rsidRDefault="00EA518F" w:rsidP="004664E9">
      <w:pPr>
        <w:pStyle w:val="af1"/>
      </w:pPr>
      <w:r w:rsidRPr="00EA518F">
        <w:t xml:space="preserve">    defaults: function() {  }</w:t>
      </w:r>
    </w:p>
    <w:p w:rsidR="00EA518F" w:rsidRPr="00EA518F" w:rsidRDefault="00EA518F" w:rsidP="004664E9">
      <w:pPr>
        <w:pStyle w:val="af1"/>
      </w:pPr>
      <w:r w:rsidRPr="00EA518F">
        <w:t xml:space="preserve">  }</w:t>
      </w:r>
    </w:p>
    <w:p w:rsidR="00EA518F" w:rsidRPr="00EA518F" w:rsidRDefault="00EA518F" w:rsidP="004664E9">
      <w:pPr>
        <w:pStyle w:val="af1"/>
      </w:pPr>
    </w:p>
    <w:p w:rsidR="00EA518F" w:rsidRPr="00EA518F" w:rsidRDefault="00EA518F" w:rsidP="004664E9">
      <w:pPr>
        <w:pStyle w:val="af1"/>
      </w:pPr>
      <w:r w:rsidRPr="00EA518F">
        <w:t>})();</w:t>
      </w:r>
    </w:p>
    <w:p w:rsidR="00EA518F" w:rsidRPr="00EA518F" w:rsidRDefault="00EA518F" w:rsidP="00EA518F">
      <w:pPr>
        <w:pStyle w:val="aa"/>
      </w:pPr>
      <w:r w:rsidRPr="00EA518F">
        <w:t>Здесь, кстати, скобки вокруг внешней function() { ... } не обязательны, ведь функция и так объявлена внутри выражения присваивания, а значит – является Function Expression.</w:t>
      </w:r>
    </w:p>
    <w:p w:rsidR="00EA518F" w:rsidRPr="00EA518F" w:rsidRDefault="00EA518F" w:rsidP="00EA518F">
      <w:pPr>
        <w:pStyle w:val="aa"/>
      </w:pPr>
      <w:r w:rsidRPr="00EA518F">
        <w:t>Тем не менее, лучше их ставить, для улучшения читаемости кода, чтобы было сразу видно, что это не простое присвоение функции.</w:t>
      </w:r>
    </w:p>
    <w:p w:rsidR="004664E9" w:rsidRDefault="004664E9" w:rsidP="00EA518F">
      <w:pPr>
        <w:pStyle w:val="aa"/>
        <w:rPr>
          <w:b/>
          <w:bCs/>
        </w:rPr>
      </w:pPr>
    </w:p>
    <w:p w:rsidR="00EA518F" w:rsidRPr="00EA518F" w:rsidRDefault="00EA518F" w:rsidP="00EA518F">
      <w:pPr>
        <w:pStyle w:val="aa"/>
        <w:rPr>
          <w:b/>
          <w:bCs/>
        </w:rPr>
      </w:pPr>
      <w:r w:rsidRPr="004664E9">
        <w:rPr>
          <w:b/>
          <w:bCs/>
        </w:rPr>
        <w:t>Итого</w:t>
      </w:r>
    </w:p>
    <w:p w:rsidR="00EA518F" w:rsidRPr="00EA518F" w:rsidRDefault="00EA518F" w:rsidP="00EA518F">
      <w:pPr>
        <w:pStyle w:val="aa"/>
      </w:pPr>
      <w:r w:rsidRPr="00EA518F">
        <w:t>Модуль при помощи замыканий – это оборачивание пакета функционала в единую внешнюю функцию, которая тут же выполняется.</w:t>
      </w:r>
    </w:p>
    <w:p w:rsidR="00EA518F" w:rsidRPr="00EA518F" w:rsidRDefault="00EA518F" w:rsidP="00EA518F">
      <w:pPr>
        <w:pStyle w:val="aa"/>
      </w:pPr>
      <w:r w:rsidRPr="00EA518F">
        <w:t>Все функции модуля будут иметь доступ к другим переменным и внутренним функциям этого же модуля через замыкание.</w:t>
      </w:r>
    </w:p>
    <w:p w:rsidR="00EA518F" w:rsidRPr="00EA518F" w:rsidRDefault="00EA518F" w:rsidP="00EA518F">
      <w:pPr>
        <w:pStyle w:val="aa"/>
      </w:pPr>
      <w:r w:rsidRPr="00EA518F">
        <w:t>Например, defaults из примера выше имеет доступ к assignDefaults.</w:t>
      </w:r>
    </w:p>
    <w:p w:rsidR="00EA518F" w:rsidRPr="00EA518F" w:rsidRDefault="00EA518F" w:rsidP="00EA518F">
      <w:pPr>
        <w:pStyle w:val="aa"/>
      </w:pPr>
      <w:r w:rsidRPr="00EA518F">
        <w:t>Но снаружи программист, использующий модуль, может обращаться напрямую только к тем переменным и функциям, которые экспортированы. Благодаря этому будут скрыты внутренние аспекты реализации, которые нужны только разработчику модуля.</w:t>
      </w:r>
    </w:p>
    <w:p w:rsidR="00EA518F" w:rsidRPr="00EA518F" w:rsidRDefault="00EA518F" w:rsidP="00EA518F">
      <w:pPr>
        <w:pStyle w:val="aa"/>
      </w:pPr>
      <w:r w:rsidRPr="00EA518F">
        <w:t>Можно придумать и много других вариаций такого подхода. В конце концов, «модуль» – это всего лишь функция-обёртка для скрытия переменных.</w:t>
      </w:r>
    </w:p>
    <w:p w:rsidR="004664E9" w:rsidRPr="004664E9" w:rsidRDefault="004664E9" w:rsidP="00700C04">
      <w:pPr>
        <w:pStyle w:val="2"/>
        <w:rPr>
          <w:noProof/>
        </w:rPr>
      </w:pPr>
      <w:r w:rsidRPr="004664E9">
        <w:rPr>
          <w:noProof/>
        </w:rPr>
        <w:t>Управление памятью в JavaScript</w:t>
      </w:r>
    </w:p>
    <w:p w:rsidR="004664E9" w:rsidRPr="004664E9" w:rsidRDefault="004664E9" w:rsidP="004664E9">
      <w:pPr>
        <w:pStyle w:val="aa"/>
      </w:pPr>
      <w:r w:rsidRPr="004664E9">
        <w:t>Управление памятью в JavaScript обычно происходит незаметно. Мы создаём примитивы, объекты, функции… Всё это занимает память.</w:t>
      </w:r>
    </w:p>
    <w:p w:rsidR="004664E9" w:rsidRPr="004664E9" w:rsidRDefault="004664E9" w:rsidP="004664E9">
      <w:pPr>
        <w:pStyle w:val="aa"/>
      </w:pPr>
      <w:r w:rsidRPr="004664E9">
        <w:t>Что происходит с объектом, когда он становится «не нужен»? Возможно ли «переполнение» памяти? Для ответа на эти вопросы – залезем «под капот» интерпретатора.</w:t>
      </w:r>
    </w:p>
    <w:p w:rsidR="004664E9" w:rsidRPr="004664E9" w:rsidRDefault="004664E9" w:rsidP="00700C04">
      <w:pPr>
        <w:pStyle w:val="3"/>
        <w:rPr>
          <w:noProof/>
        </w:rPr>
      </w:pPr>
      <w:bookmarkStart w:id="301" w:name="управление-памятью-в-javascript"/>
      <w:r w:rsidRPr="00700C04">
        <w:t>Управление памятью в JavaScript</w:t>
      </w:r>
      <w:bookmarkEnd w:id="301"/>
    </w:p>
    <w:p w:rsidR="004664E9" w:rsidRPr="004664E9" w:rsidRDefault="004664E9" w:rsidP="004664E9">
      <w:pPr>
        <w:pStyle w:val="aa"/>
      </w:pPr>
      <w:r w:rsidRPr="004664E9">
        <w:t>Главной концепцией управления памятью в JavaScript является принцип </w:t>
      </w:r>
      <w:r w:rsidRPr="00700C04">
        <w:rPr>
          <w:rStyle w:val="af0"/>
        </w:rPr>
        <w:t>достижимости</w:t>
      </w:r>
      <w:r w:rsidRPr="004664E9">
        <w:t> (англ. reachability).</w:t>
      </w:r>
    </w:p>
    <w:p w:rsidR="004664E9" w:rsidRPr="004664E9" w:rsidRDefault="004664E9" w:rsidP="00DA7B0A">
      <w:pPr>
        <w:pStyle w:val="aa"/>
        <w:numPr>
          <w:ilvl w:val="0"/>
          <w:numId w:val="103"/>
        </w:numPr>
      </w:pPr>
      <w:r w:rsidRPr="004664E9">
        <w:t>Определённое множество значений считается достижимым изначально, в частности:</w:t>
      </w:r>
    </w:p>
    <w:p w:rsidR="004664E9" w:rsidRPr="004664E9" w:rsidRDefault="004664E9" w:rsidP="00DA7B0A">
      <w:pPr>
        <w:pStyle w:val="aa"/>
        <w:numPr>
          <w:ilvl w:val="0"/>
          <w:numId w:val="104"/>
        </w:numPr>
      </w:pPr>
      <w:r w:rsidRPr="004664E9">
        <w:t>Значения, ссылки на которые содержатся в стеке вызова, то есть – все локальные переменные и параметры функций, которые в настоящий момент выполняются или находятся в ожидании окончания вложенного вызова.</w:t>
      </w:r>
    </w:p>
    <w:p w:rsidR="004664E9" w:rsidRPr="004664E9" w:rsidRDefault="004664E9" w:rsidP="00DA7B0A">
      <w:pPr>
        <w:pStyle w:val="aa"/>
        <w:numPr>
          <w:ilvl w:val="0"/>
          <w:numId w:val="104"/>
        </w:numPr>
      </w:pPr>
      <w:r w:rsidRPr="004664E9">
        <w:t>Все глобальные переменные.</w:t>
      </w:r>
    </w:p>
    <w:p w:rsidR="004664E9" w:rsidRPr="004664E9" w:rsidRDefault="004664E9" w:rsidP="004664E9">
      <w:pPr>
        <w:pStyle w:val="aa"/>
      </w:pPr>
      <w:r w:rsidRPr="004664E9">
        <w:t>Эти значения гарантированно хранятся в памяти. Мы будем называть их </w:t>
      </w:r>
      <w:r w:rsidRPr="00700C04">
        <w:rPr>
          <w:rStyle w:val="af0"/>
        </w:rPr>
        <w:t>корнями</w:t>
      </w:r>
      <w:r w:rsidRPr="004664E9">
        <w:t>.</w:t>
      </w:r>
    </w:p>
    <w:p w:rsidR="004664E9" w:rsidRPr="004664E9" w:rsidRDefault="004664E9" w:rsidP="00DA7B0A">
      <w:pPr>
        <w:pStyle w:val="aa"/>
        <w:numPr>
          <w:ilvl w:val="0"/>
          <w:numId w:val="105"/>
        </w:numPr>
      </w:pPr>
      <w:r w:rsidRPr="004664E9">
        <w:rPr>
          <w:b/>
          <w:bCs/>
        </w:rPr>
        <w:t>Любое другое значение сохраняется в памяти лишь до тех пор, пока доступно из корня по ссылке или цепочке ссылок.</w:t>
      </w:r>
    </w:p>
    <w:p w:rsidR="004664E9" w:rsidRPr="004664E9" w:rsidRDefault="004664E9" w:rsidP="004664E9">
      <w:pPr>
        <w:pStyle w:val="aa"/>
      </w:pPr>
      <w:r w:rsidRPr="004664E9">
        <w:t>Для очистки памяти от недостижимых значений в браузерах используется автоматический </w:t>
      </w:r>
      <w:hyperlink r:id="rId227" w:history="1">
        <w:r w:rsidRPr="004664E9">
          <w:rPr>
            <w:rStyle w:val="a9"/>
          </w:rPr>
          <w:t>Сборщик мусора</w:t>
        </w:r>
      </w:hyperlink>
      <w:r w:rsidRPr="004664E9">
        <w:t> (англ. Garbage collection, GC), встроенный в интерпретатор, который наблюдает за объектами и время от времени удаляет недостижимые.</w:t>
      </w:r>
    </w:p>
    <w:p w:rsidR="004664E9" w:rsidRPr="004664E9" w:rsidRDefault="004664E9" w:rsidP="004664E9">
      <w:pPr>
        <w:pStyle w:val="aa"/>
      </w:pPr>
      <w:r w:rsidRPr="004664E9">
        <w:t>Самая простая ситуация здесь с примитивами. При присвоении они копируются целиком, ссылок на них не создаётся, так что если в переменной была одна строка, а её заменили на другую, то предыдущую можно смело выбросить.</w:t>
      </w:r>
    </w:p>
    <w:p w:rsidR="004664E9" w:rsidRPr="004664E9" w:rsidRDefault="004664E9" w:rsidP="004664E9">
      <w:pPr>
        <w:pStyle w:val="aa"/>
      </w:pPr>
      <w:r w:rsidRPr="004664E9">
        <w:t>Именно объекты требуют специального «сборщика мусора», который наблюдает за ссылками, так как на один объект может быть много ссылок из разных переменных и, при перезаписи одной из них, объект может быть всё ещё доступен из другой.</w:t>
      </w:r>
    </w:p>
    <w:p w:rsidR="004664E9" w:rsidRPr="004664E9" w:rsidRDefault="004664E9" w:rsidP="004664E9">
      <w:pPr>
        <w:pStyle w:val="aa"/>
      </w:pPr>
      <w:r w:rsidRPr="004664E9">
        <w:t>Далее мы посмотрим ряд примеров, которые помогут в этом разобраться.</w:t>
      </w:r>
    </w:p>
    <w:p w:rsidR="004664E9" w:rsidRPr="004664E9" w:rsidRDefault="004664E9" w:rsidP="009B218F">
      <w:pPr>
        <w:pStyle w:val="3"/>
        <w:rPr>
          <w:noProof/>
        </w:rPr>
      </w:pPr>
      <w:bookmarkStart w:id="302" w:name="достижимость-и-наличие-ссылок"/>
      <w:r w:rsidRPr="009B218F">
        <w:t>Достижимость и наличие ссылок</w:t>
      </w:r>
      <w:bookmarkEnd w:id="302"/>
    </w:p>
    <w:p w:rsidR="004664E9" w:rsidRPr="004664E9" w:rsidRDefault="004664E9" w:rsidP="004664E9">
      <w:pPr>
        <w:pStyle w:val="aa"/>
      </w:pPr>
      <w:r w:rsidRPr="004664E9">
        <w:t>Есть одно упрощение для работы с памятью: «значение остаётся в памяти, пока на него есть хотя бы одна ссылка».</w:t>
      </w:r>
    </w:p>
    <w:p w:rsidR="004664E9" w:rsidRPr="004664E9" w:rsidRDefault="004664E9" w:rsidP="004664E9">
      <w:pPr>
        <w:pStyle w:val="aa"/>
      </w:pPr>
      <w:r w:rsidRPr="004664E9">
        <w:t>Но такое упрощение будет верным лишь в одну сторону.</w:t>
      </w:r>
    </w:p>
    <w:p w:rsidR="004664E9" w:rsidRPr="004664E9" w:rsidRDefault="004664E9" w:rsidP="00DA7B0A">
      <w:pPr>
        <w:pStyle w:val="aa"/>
        <w:numPr>
          <w:ilvl w:val="0"/>
          <w:numId w:val="106"/>
        </w:numPr>
      </w:pPr>
      <w:r w:rsidRPr="004664E9">
        <w:rPr>
          <w:b/>
          <w:bCs/>
        </w:rPr>
        <w:lastRenderedPageBreak/>
        <w:t>Верно – в том плане, что если ссылок на значение нет, то память из-под него очищается.</w:t>
      </w:r>
    </w:p>
    <w:p w:rsidR="004664E9" w:rsidRPr="004664E9" w:rsidRDefault="004664E9" w:rsidP="004664E9">
      <w:pPr>
        <w:pStyle w:val="aa"/>
      </w:pPr>
      <w:r w:rsidRPr="004664E9">
        <w:t>Например, была создана ссылка в переменной, и эту переменную тут же перезаписали:</w:t>
      </w:r>
    </w:p>
    <w:p w:rsidR="004664E9" w:rsidRPr="004664E9" w:rsidRDefault="004664E9" w:rsidP="007B021D">
      <w:pPr>
        <w:pStyle w:val="af1"/>
      </w:pPr>
      <w:r w:rsidRPr="004664E9">
        <w:t xml:space="preserve">var </w:t>
      </w:r>
      <w:r w:rsidRPr="007B021D">
        <w:rPr>
          <w:color w:val="7030A0"/>
        </w:rPr>
        <w:t xml:space="preserve">user </w:t>
      </w:r>
      <w:r w:rsidRPr="004664E9">
        <w:t>= {</w:t>
      </w:r>
    </w:p>
    <w:p w:rsidR="004664E9" w:rsidRPr="004664E9" w:rsidRDefault="004664E9" w:rsidP="007B021D">
      <w:pPr>
        <w:pStyle w:val="af1"/>
      </w:pPr>
      <w:r w:rsidRPr="004664E9">
        <w:t xml:space="preserve">  name: "Вася"</w:t>
      </w:r>
    </w:p>
    <w:p w:rsidR="004664E9" w:rsidRPr="004664E9" w:rsidRDefault="004664E9" w:rsidP="007B021D">
      <w:pPr>
        <w:pStyle w:val="af1"/>
      </w:pPr>
      <w:r w:rsidRPr="004664E9">
        <w:t>};</w:t>
      </w:r>
    </w:p>
    <w:p w:rsidR="004664E9" w:rsidRPr="004664E9" w:rsidRDefault="004664E9" w:rsidP="007B021D">
      <w:pPr>
        <w:pStyle w:val="af1"/>
      </w:pPr>
      <w:r w:rsidRPr="007B021D">
        <w:rPr>
          <w:color w:val="7030A0"/>
        </w:rPr>
        <w:t xml:space="preserve">user </w:t>
      </w:r>
      <w:r w:rsidRPr="004664E9">
        <w:t>= null;</w:t>
      </w:r>
    </w:p>
    <w:p w:rsidR="004664E9" w:rsidRPr="004664E9" w:rsidRDefault="004664E9" w:rsidP="004664E9">
      <w:pPr>
        <w:pStyle w:val="aa"/>
      </w:pPr>
      <w:r w:rsidRPr="004664E9">
        <w:t>Теперь объект { name: "Вася" } более недоступен. Память будет освобождена.</w:t>
      </w:r>
    </w:p>
    <w:p w:rsidR="004664E9" w:rsidRPr="004664E9" w:rsidRDefault="004664E9" w:rsidP="00DA7B0A">
      <w:pPr>
        <w:pStyle w:val="aa"/>
        <w:numPr>
          <w:ilvl w:val="0"/>
          <w:numId w:val="106"/>
        </w:numPr>
      </w:pPr>
      <w:r w:rsidRPr="004664E9">
        <w:rPr>
          <w:b/>
          <w:bCs/>
        </w:rPr>
        <w:t>Неверно – в другую сторону: наличие ссылки не гарантирует, что значение останется в памяти.</w:t>
      </w:r>
    </w:p>
    <w:p w:rsidR="004664E9" w:rsidRPr="004664E9" w:rsidRDefault="004664E9" w:rsidP="004664E9">
      <w:pPr>
        <w:pStyle w:val="aa"/>
      </w:pPr>
      <w:r w:rsidRPr="004664E9">
        <w:t>Такая ситуация возникает с объектами, которые ссылаются друг на друга:</w:t>
      </w:r>
    </w:p>
    <w:p w:rsidR="004664E9" w:rsidRPr="004664E9" w:rsidRDefault="004664E9" w:rsidP="007B021D">
      <w:pPr>
        <w:pStyle w:val="af1"/>
      </w:pPr>
      <w:r w:rsidRPr="004664E9">
        <w:t>var vasya = {};</w:t>
      </w:r>
    </w:p>
    <w:p w:rsidR="004664E9" w:rsidRPr="004664E9" w:rsidRDefault="004664E9" w:rsidP="007B021D">
      <w:pPr>
        <w:pStyle w:val="af1"/>
      </w:pPr>
      <w:r w:rsidRPr="004664E9">
        <w:t>var petya = {};</w:t>
      </w:r>
    </w:p>
    <w:p w:rsidR="004664E9" w:rsidRPr="004664E9" w:rsidRDefault="004664E9" w:rsidP="007B021D">
      <w:pPr>
        <w:pStyle w:val="af1"/>
      </w:pPr>
      <w:r w:rsidRPr="004664E9">
        <w:t>vasya.friend = petya;</w:t>
      </w:r>
    </w:p>
    <w:p w:rsidR="004664E9" w:rsidRPr="004664E9" w:rsidRDefault="004664E9" w:rsidP="007B021D">
      <w:pPr>
        <w:pStyle w:val="af1"/>
      </w:pPr>
      <w:r w:rsidRPr="004664E9">
        <w:t>petya.friend = vasya;</w:t>
      </w:r>
    </w:p>
    <w:p w:rsidR="004664E9" w:rsidRPr="004664E9" w:rsidRDefault="004664E9" w:rsidP="007B021D">
      <w:pPr>
        <w:pStyle w:val="af1"/>
      </w:pPr>
    </w:p>
    <w:p w:rsidR="004664E9" w:rsidRPr="004664E9" w:rsidRDefault="004664E9" w:rsidP="007B021D">
      <w:pPr>
        <w:pStyle w:val="af1"/>
      </w:pPr>
      <w:r w:rsidRPr="004664E9">
        <w:t>vasya = petya = null;</w:t>
      </w:r>
    </w:p>
    <w:p w:rsidR="004664E9" w:rsidRPr="004664E9" w:rsidRDefault="004664E9" w:rsidP="004664E9">
      <w:pPr>
        <w:pStyle w:val="aa"/>
      </w:pPr>
      <w:r w:rsidRPr="004664E9">
        <w:t>Несмотря на то, что объекты vasya и petya ссылаются друг на друга через ссылку friend, то есть можно сказать, что на каждый из них есть ссылка, последняя строка делает эти объекты в совокупности недостижимыми.</w:t>
      </w:r>
    </w:p>
    <w:p w:rsidR="004664E9" w:rsidRPr="004664E9" w:rsidRDefault="004664E9" w:rsidP="004664E9">
      <w:pPr>
        <w:pStyle w:val="aa"/>
      </w:pPr>
      <w:r w:rsidRPr="004664E9">
        <w:t>Поэтому они будут удалены из памяти.</w:t>
      </w:r>
    </w:p>
    <w:p w:rsidR="004664E9" w:rsidRPr="004664E9" w:rsidRDefault="004664E9" w:rsidP="004664E9">
      <w:pPr>
        <w:pStyle w:val="aa"/>
      </w:pPr>
      <w:r w:rsidRPr="004664E9">
        <w:t>Здесь как раз и играет роль «достижимость» – оба этих объекта становятся недостижимы из корней, в первую очередь, из глобальной области, стека.</w:t>
      </w:r>
    </w:p>
    <w:p w:rsidR="004664E9" w:rsidRPr="004664E9" w:rsidRDefault="00204C9A" w:rsidP="004664E9">
      <w:pPr>
        <w:pStyle w:val="aa"/>
      </w:pPr>
      <w:hyperlink r:id="rId228" w:history="1">
        <w:r w:rsidR="004664E9" w:rsidRPr="004664E9">
          <w:rPr>
            <w:rStyle w:val="a9"/>
          </w:rPr>
          <w:t>Сборщик мусора</w:t>
        </w:r>
      </w:hyperlink>
      <w:r w:rsidR="004664E9" w:rsidRPr="004664E9">
        <w:t> отслеживает такие ситуации и очищает память.</w:t>
      </w:r>
    </w:p>
    <w:p w:rsidR="004664E9" w:rsidRPr="004664E9" w:rsidRDefault="004664E9" w:rsidP="007B021D">
      <w:pPr>
        <w:pStyle w:val="3"/>
        <w:rPr>
          <w:noProof/>
        </w:rPr>
      </w:pPr>
      <w:bookmarkStart w:id="303" w:name="алгоритм-сборки-мусора"/>
      <w:r w:rsidRPr="007B021D">
        <w:t>Алгоритм сборки мусора</w:t>
      </w:r>
      <w:bookmarkEnd w:id="303"/>
    </w:p>
    <w:p w:rsidR="004664E9" w:rsidRPr="004664E9" w:rsidRDefault="004664E9" w:rsidP="004664E9">
      <w:pPr>
        <w:pStyle w:val="aa"/>
      </w:pPr>
      <w:r w:rsidRPr="004664E9">
        <w:t>Сборщик мусора идёт от корня по ссылкам и запоминает все найденные объекты. По окончанию – он смотрит, какие объекты в нём отсутствуют и удаляет их.</w:t>
      </w:r>
    </w:p>
    <w:p w:rsidR="004664E9" w:rsidRPr="004664E9" w:rsidRDefault="004664E9" w:rsidP="004664E9">
      <w:pPr>
        <w:pStyle w:val="aa"/>
      </w:pPr>
      <w:r w:rsidRPr="004664E9">
        <w:t>Например, рассмотрим пример объекта «семья»:</w:t>
      </w:r>
    </w:p>
    <w:p w:rsidR="004664E9" w:rsidRPr="004664E9" w:rsidRDefault="004664E9" w:rsidP="00E66013">
      <w:pPr>
        <w:pStyle w:val="af1"/>
      </w:pPr>
      <w:r w:rsidRPr="004664E9">
        <w:t xml:space="preserve">function </w:t>
      </w:r>
      <w:r w:rsidRPr="00E66013">
        <w:rPr>
          <w:color w:val="7030A0"/>
        </w:rPr>
        <w:t>marry</w:t>
      </w:r>
      <w:r w:rsidRPr="004664E9">
        <w:t>(</w:t>
      </w:r>
      <w:r w:rsidRPr="0077283A">
        <w:rPr>
          <w:color w:val="E36C0A" w:themeColor="accent6" w:themeShade="BF"/>
        </w:rPr>
        <w:t>man</w:t>
      </w:r>
      <w:r w:rsidRPr="004664E9">
        <w:t xml:space="preserve">, </w:t>
      </w:r>
      <w:r w:rsidRPr="0077283A">
        <w:rPr>
          <w:color w:val="E36C0A" w:themeColor="accent6" w:themeShade="BF"/>
        </w:rPr>
        <w:t>woman</w:t>
      </w:r>
      <w:r w:rsidRPr="004664E9">
        <w:t>) {</w:t>
      </w:r>
    </w:p>
    <w:p w:rsidR="004664E9" w:rsidRPr="004664E9" w:rsidRDefault="004664E9" w:rsidP="00E66013">
      <w:pPr>
        <w:pStyle w:val="af1"/>
      </w:pPr>
      <w:r w:rsidRPr="004664E9">
        <w:t xml:space="preserve">  woman.husband = </w:t>
      </w:r>
      <w:r w:rsidRPr="0077283A">
        <w:rPr>
          <w:color w:val="E36C0A" w:themeColor="accent6" w:themeShade="BF"/>
        </w:rPr>
        <w:t>man</w:t>
      </w:r>
      <w:r w:rsidRPr="004664E9">
        <w:t>;</w:t>
      </w:r>
    </w:p>
    <w:p w:rsidR="004664E9" w:rsidRPr="004664E9" w:rsidRDefault="004664E9" w:rsidP="00E66013">
      <w:pPr>
        <w:pStyle w:val="af1"/>
      </w:pPr>
      <w:r w:rsidRPr="004664E9">
        <w:t xml:space="preserve">  man.wife = </w:t>
      </w:r>
      <w:r w:rsidRPr="0077283A">
        <w:rPr>
          <w:color w:val="E36C0A" w:themeColor="accent6" w:themeShade="BF"/>
        </w:rPr>
        <w:t>woman</w:t>
      </w:r>
      <w:r w:rsidRPr="004664E9">
        <w:t>;</w:t>
      </w:r>
    </w:p>
    <w:p w:rsidR="004664E9" w:rsidRPr="004664E9" w:rsidRDefault="004664E9" w:rsidP="00E66013">
      <w:pPr>
        <w:pStyle w:val="af1"/>
      </w:pPr>
    </w:p>
    <w:p w:rsidR="004664E9" w:rsidRPr="004664E9" w:rsidRDefault="004664E9" w:rsidP="00E66013">
      <w:pPr>
        <w:pStyle w:val="af1"/>
      </w:pPr>
      <w:r w:rsidRPr="004664E9">
        <w:t xml:space="preserve">  return {</w:t>
      </w:r>
    </w:p>
    <w:p w:rsidR="004664E9" w:rsidRPr="004664E9" w:rsidRDefault="004664E9" w:rsidP="00E66013">
      <w:pPr>
        <w:pStyle w:val="af1"/>
      </w:pPr>
      <w:r w:rsidRPr="004664E9">
        <w:t xml:space="preserve">    father: </w:t>
      </w:r>
      <w:r w:rsidRPr="0077283A">
        <w:rPr>
          <w:color w:val="E36C0A" w:themeColor="accent6" w:themeShade="BF"/>
        </w:rPr>
        <w:t>man</w:t>
      </w:r>
      <w:r w:rsidRPr="004664E9">
        <w:t>,</w:t>
      </w:r>
    </w:p>
    <w:p w:rsidR="004664E9" w:rsidRPr="004664E9" w:rsidRDefault="004664E9" w:rsidP="00E66013">
      <w:pPr>
        <w:pStyle w:val="af1"/>
      </w:pPr>
      <w:r w:rsidRPr="004664E9">
        <w:t xml:space="preserve">    mother: </w:t>
      </w:r>
      <w:r w:rsidRPr="0077283A">
        <w:rPr>
          <w:color w:val="E36C0A" w:themeColor="accent6" w:themeShade="BF"/>
        </w:rPr>
        <w:t>woman</w:t>
      </w:r>
    </w:p>
    <w:p w:rsidR="004664E9" w:rsidRPr="004664E9" w:rsidRDefault="004664E9" w:rsidP="00E66013">
      <w:pPr>
        <w:pStyle w:val="af1"/>
      </w:pPr>
      <w:r w:rsidRPr="004664E9">
        <w:t xml:space="preserve">  }</w:t>
      </w:r>
    </w:p>
    <w:p w:rsidR="004664E9" w:rsidRPr="004664E9" w:rsidRDefault="004664E9" w:rsidP="00E66013">
      <w:pPr>
        <w:pStyle w:val="af1"/>
      </w:pPr>
      <w:r w:rsidRPr="004664E9">
        <w:t>}</w:t>
      </w:r>
    </w:p>
    <w:p w:rsidR="004664E9" w:rsidRPr="004664E9" w:rsidRDefault="004664E9" w:rsidP="00E66013">
      <w:pPr>
        <w:pStyle w:val="af1"/>
      </w:pPr>
    </w:p>
    <w:p w:rsidR="004664E9" w:rsidRPr="004664E9" w:rsidRDefault="004664E9" w:rsidP="00E66013">
      <w:pPr>
        <w:pStyle w:val="af1"/>
      </w:pPr>
      <w:r w:rsidRPr="004664E9">
        <w:t xml:space="preserve">var family = </w:t>
      </w:r>
      <w:r w:rsidRPr="00E66013">
        <w:rPr>
          <w:color w:val="7030A0"/>
        </w:rPr>
        <w:t>marry</w:t>
      </w:r>
      <w:r w:rsidRPr="004664E9">
        <w:t>({</w:t>
      </w:r>
    </w:p>
    <w:p w:rsidR="004664E9" w:rsidRPr="004664E9" w:rsidRDefault="004664E9" w:rsidP="00E66013">
      <w:pPr>
        <w:pStyle w:val="af1"/>
      </w:pPr>
      <w:r w:rsidRPr="004664E9">
        <w:t xml:space="preserve">  name: "Василий"</w:t>
      </w:r>
    </w:p>
    <w:p w:rsidR="004664E9" w:rsidRPr="004664E9" w:rsidRDefault="004664E9" w:rsidP="00E66013">
      <w:pPr>
        <w:pStyle w:val="af1"/>
      </w:pPr>
      <w:r w:rsidRPr="004664E9">
        <w:t>}, {</w:t>
      </w:r>
    </w:p>
    <w:p w:rsidR="004664E9" w:rsidRPr="004664E9" w:rsidRDefault="004664E9" w:rsidP="00E66013">
      <w:pPr>
        <w:pStyle w:val="af1"/>
      </w:pPr>
      <w:r w:rsidRPr="004664E9">
        <w:t xml:space="preserve">  name: "Мария"</w:t>
      </w:r>
    </w:p>
    <w:p w:rsidR="004664E9" w:rsidRPr="004664E9" w:rsidRDefault="004664E9" w:rsidP="00E66013">
      <w:pPr>
        <w:pStyle w:val="af1"/>
      </w:pPr>
      <w:r w:rsidRPr="004664E9">
        <w:t>});</w:t>
      </w:r>
    </w:p>
    <w:p w:rsidR="004664E9" w:rsidRPr="004664E9" w:rsidRDefault="004664E9" w:rsidP="004664E9">
      <w:pPr>
        <w:pStyle w:val="aa"/>
      </w:pPr>
      <w:r w:rsidRPr="004664E9">
        <w:t>Функция marry принимает два объекта, даёт им ссылки друг на друга и возвращает третий, содержащий ссылки на оба.</w:t>
      </w:r>
    </w:p>
    <w:p w:rsidR="004664E9" w:rsidRPr="004664E9" w:rsidRDefault="004664E9" w:rsidP="004664E9">
      <w:pPr>
        <w:pStyle w:val="aa"/>
      </w:pPr>
      <w:r w:rsidRPr="004664E9">
        <w:t>Получившийся объект family можно изобразить так:</w:t>
      </w:r>
    </w:p>
    <w:p w:rsidR="004664E9" w:rsidRPr="004664E9" w:rsidRDefault="004664E9" w:rsidP="004664E9">
      <w:pPr>
        <w:pStyle w:val="aa"/>
      </w:pPr>
      <w:r w:rsidRPr="004664E9">
        <w:drawing>
          <wp:inline distT="0" distB="0" distL="0" distR="0" wp14:anchorId="14EECD20" wp14:editId="284004EA">
            <wp:extent cx="2116800" cy="1350000"/>
            <wp:effectExtent l="0" t="0" r="0" b="3175"/>
            <wp:docPr id="76" name="Рисунок 76" descr="http://learn.javascript.ru/article/memory-management/fami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earn.javascript.ru/article/memory-management/family.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16800" cy="1350000"/>
                    </a:xfrm>
                    <a:prstGeom prst="rect">
                      <a:avLst/>
                    </a:prstGeom>
                    <a:noFill/>
                    <a:ln>
                      <a:noFill/>
                    </a:ln>
                  </pic:spPr>
                </pic:pic>
              </a:graphicData>
            </a:graphic>
          </wp:inline>
        </w:drawing>
      </w:r>
    </w:p>
    <w:p w:rsidR="004664E9" w:rsidRPr="004664E9" w:rsidRDefault="004664E9" w:rsidP="004664E9">
      <w:pPr>
        <w:pStyle w:val="aa"/>
      </w:pPr>
      <w:r w:rsidRPr="004664E9">
        <w:t>Здесь стрелочками показаны ссылки, а вот свойство name ссылкой не является, там хранится примитив, поэтому оно внутри самого объекта.</w:t>
      </w:r>
    </w:p>
    <w:p w:rsidR="004664E9" w:rsidRPr="004664E9" w:rsidRDefault="004664E9" w:rsidP="004664E9">
      <w:pPr>
        <w:pStyle w:val="aa"/>
      </w:pPr>
      <w:r w:rsidRPr="004664E9">
        <w:t>Чтобы запустить сборщик мусора, удалим две ссылки:</w:t>
      </w:r>
    </w:p>
    <w:p w:rsidR="004664E9" w:rsidRPr="004664E9" w:rsidRDefault="004664E9" w:rsidP="00E66013">
      <w:pPr>
        <w:pStyle w:val="af1"/>
      </w:pPr>
      <w:r w:rsidRPr="004664E9">
        <w:t>delete family.father;</w:t>
      </w:r>
    </w:p>
    <w:p w:rsidR="004664E9" w:rsidRPr="004664E9" w:rsidRDefault="004664E9" w:rsidP="00E66013">
      <w:pPr>
        <w:pStyle w:val="af1"/>
      </w:pPr>
      <w:r w:rsidRPr="004664E9">
        <w:t>delete family.mother.husband;</w:t>
      </w:r>
    </w:p>
    <w:p w:rsidR="004664E9" w:rsidRPr="004664E9" w:rsidRDefault="004664E9" w:rsidP="004664E9">
      <w:pPr>
        <w:pStyle w:val="aa"/>
      </w:pPr>
      <w:r w:rsidRPr="004664E9">
        <w:t>Обратим внимание, удаление только одной из этих ссылок ни к чему бы не привело. Пока до объекта можно добраться из корня window, объект остаётся жив.</w:t>
      </w:r>
    </w:p>
    <w:p w:rsidR="004664E9" w:rsidRPr="004664E9" w:rsidRDefault="004664E9" w:rsidP="004664E9">
      <w:pPr>
        <w:pStyle w:val="aa"/>
      </w:pPr>
      <w:r w:rsidRPr="004664E9">
        <w:t>А если две, то получается, что от бывшего family.father ссылки выходят, но в него – ни одна не идёт:</w:t>
      </w:r>
    </w:p>
    <w:p w:rsidR="004664E9" w:rsidRPr="004664E9" w:rsidRDefault="004664E9" w:rsidP="004664E9">
      <w:pPr>
        <w:pStyle w:val="aa"/>
      </w:pPr>
      <w:r w:rsidRPr="004664E9">
        <w:drawing>
          <wp:inline distT="0" distB="0" distL="0" distR="0" wp14:anchorId="3B095901" wp14:editId="70A84697">
            <wp:extent cx="2505600" cy="1522800"/>
            <wp:effectExtent l="0" t="0" r="9525" b="1270"/>
            <wp:docPr id="71" name="Рисунок 71" descr="http://learn.javascript.ru/article/memory-management/family-no-f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earn.javascript.ru/article/memory-management/family-no-father.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05600" cy="1522800"/>
                    </a:xfrm>
                    <a:prstGeom prst="rect">
                      <a:avLst/>
                    </a:prstGeom>
                    <a:noFill/>
                    <a:ln>
                      <a:noFill/>
                    </a:ln>
                  </pic:spPr>
                </pic:pic>
              </a:graphicData>
            </a:graphic>
          </wp:inline>
        </w:drawing>
      </w:r>
    </w:p>
    <w:p w:rsidR="004664E9" w:rsidRPr="004664E9" w:rsidRDefault="004664E9" w:rsidP="004664E9">
      <w:pPr>
        <w:pStyle w:val="aa"/>
      </w:pPr>
      <w:r w:rsidRPr="004664E9">
        <w:rPr>
          <w:b/>
          <w:bCs/>
        </w:rPr>
        <w:t>Совершенно неважно, что из объекта выходят какие-то ссылки, они не влияют на достижимость этого объекта.</w:t>
      </w:r>
    </w:p>
    <w:p w:rsidR="004664E9" w:rsidRPr="004664E9" w:rsidRDefault="004664E9" w:rsidP="004664E9">
      <w:pPr>
        <w:pStyle w:val="aa"/>
      </w:pPr>
      <w:r w:rsidRPr="004664E9">
        <w:t>Бывший family.father стал недостижимым и будет удалён вместе со своими данными, которые также более недоступны из программы.</w:t>
      </w:r>
    </w:p>
    <w:p w:rsidR="004664E9" w:rsidRDefault="004664E9" w:rsidP="004664E9">
      <w:pPr>
        <w:pStyle w:val="aa"/>
      </w:pPr>
      <w:r w:rsidRPr="004664E9">
        <w:lastRenderedPageBreak/>
        <w:drawing>
          <wp:inline distT="0" distB="0" distL="0" distR="0" wp14:anchorId="02A8F6C9" wp14:editId="27102E19">
            <wp:extent cx="903600" cy="1411200"/>
            <wp:effectExtent l="0" t="0" r="0" b="0"/>
            <wp:docPr id="70" name="Рисунок 70" descr="http://learn.javascript.ru/article/memory-management/family-no-fath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earn.javascript.ru/article/memory-management/family-no-father-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903600" cy="1411200"/>
                    </a:xfrm>
                    <a:prstGeom prst="rect">
                      <a:avLst/>
                    </a:prstGeom>
                    <a:noFill/>
                    <a:ln>
                      <a:noFill/>
                    </a:ln>
                  </pic:spPr>
                </pic:pic>
              </a:graphicData>
            </a:graphic>
          </wp:inline>
        </w:drawing>
      </w:r>
    </w:p>
    <w:p w:rsidR="00E66013" w:rsidRPr="004664E9" w:rsidRDefault="00E66013" w:rsidP="004664E9">
      <w:pPr>
        <w:pStyle w:val="aa"/>
      </w:pPr>
    </w:p>
    <w:p w:rsidR="004664E9" w:rsidRPr="004664E9" w:rsidRDefault="004664E9" w:rsidP="004664E9">
      <w:pPr>
        <w:pStyle w:val="aa"/>
      </w:pPr>
      <w:r w:rsidRPr="004664E9">
        <w:t>А теперь – рассмотрим более сложный случай. Что будет, если удалить главную ссылку family?</w:t>
      </w:r>
    </w:p>
    <w:p w:rsidR="004664E9" w:rsidRPr="004664E9" w:rsidRDefault="004664E9" w:rsidP="004664E9">
      <w:pPr>
        <w:pStyle w:val="aa"/>
      </w:pPr>
      <w:r w:rsidRPr="004664E9">
        <w:t>Исходный объект – тот же, что и в начале, а затем:</w:t>
      </w:r>
    </w:p>
    <w:p w:rsidR="004664E9" w:rsidRPr="004664E9" w:rsidRDefault="004664E9" w:rsidP="009704F1">
      <w:pPr>
        <w:pStyle w:val="af1"/>
      </w:pPr>
      <w:r w:rsidRPr="004664E9">
        <w:t>window.family = null;</w:t>
      </w:r>
    </w:p>
    <w:p w:rsidR="004664E9" w:rsidRPr="004664E9" w:rsidRDefault="004664E9" w:rsidP="004664E9">
      <w:pPr>
        <w:pStyle w:val="aa"/>
      </w:pPr>
      <w:r w:rsidRPr="004664E9">
        <w:t>Результат:</w:t>
      </w:r>
    </w:p>
    <w:p w:rsidR="004664E9" w:rsidRPr="004664E9" w:rsidRDefault="004664E9" w:rsidP="004664E9">
      <w:pPr>
        <w:pStyle w:val="aa"/>
      </w:pPr>
      <w:r w:rsidRPr="004664E9">
        <w:drawing>
          <wp:inline distT="0" distB="0" distL="0" distR="0" wp14:anchorId="32C54DF3" wp14:editId="564C3E17">
            <wp:extent cx="2642400" cy="1756800"/>
            <wp:effectExtent l="0" t="0" r="5715" b="0"/>
            <wp:docPr id="26" name="Рисунок 26" descr="http://learn.javascript.ru/article/memory-management/family-no-fami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earn.javascript.ru/article/memory-management/family-no-family.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42400" cy="1756800"/>
                    </a:xfrm>
                    <a:prstGeom prst="rect">
                      <a:avLst/>
                    </a:prstGeom>
                    <a:noFill/>
                    <a:ln>
                      <a:noFill/>
                    </a:ln>
                  </pic:spPr>
                </pic:pic>
              </a:graphicData>
            </a:graphic>
          </wp:inline>
        </w:drawing>
      </w:r>
    </w:p>
    <w:p w:rsidR="004664E9" w:rsidRPr="004664E9" w:rsidRDefault="004664E9" w:rsidP="004664E9">
      <w:pPr>
        <w:pStyle w:val="aa"/>
      </w:pPr>
      <w:r w:rsidRPr="004664E9">
        <w:t>Как видим, объекты в конструкции всё ещё связаны между собой. Однако, поиск от корня их не находит, они не достижимы, и значит сборщик мусора удалит их из памяти.</w:t>
      </w:r>
    </w:p>
    <w:p w:rsidR="004664E9" w:rsidRPr="004664E9" w:rsidRDefault="004664E9" w:rsidP="00254259">
      <w:pPr>
        <w:pStyle w:val="3"/>
        <w:rPr>
          <w:noProof/>
        </w:rPr>
      </w:pPr>
      <w:r w:rsidRPr="004664E9">
        <w:rPr>
          <w:noProof/>
        </w:rPr>
        <w:t>Оптимизации</w:t>
      </w:r>
    </w:p>
    <w:p w:rsidR="004664E9" w:rsidRPr="004664E9" w:rsidRDefault="004664E9" w:rsidP="004664E9">
      <w:pPr>
        <w:pStyle w:val="aa"/>
      </w:pPr>
      <w:r w:rsidRPr="004664E9">
        <w:t>Проблема описанного алгоритма – в больших задержках. Если объектов много, то на поиск всех достижимых уйдёт довольно много времени. А ведь выполнение скрипта при этом должно быть остановлено, уже просканированные объекты не должны поменяться до окончания процесса. Получаются небольшие, но неприятные паузы-зависания в работе скрипта.</w:t>
      </w:r>
    </w:p>
    <w:p w:rsidR="004664E9" w:rsidRPr="004664E9" w:rsidRDefault="004664E9" w:rsidP="004664E9">
      <w:pPr>
        <w:pStyle w:val="aa"/>
      </w:pPr>
      <w:r w:rsidRPr="004664E9">
        <w:t>Поэтому современные интерпретаторы применяют различные оптимизации.</w:t>
      </w:r>
    </w:p>
    <w:p w:rsidR="004664E9" w:rsidRPr="004664E9" w:rsidRDefault="004664E9" w:rsidP="004664E9">
      <w:pPr>
        <w:pStyle w:val="aa"/>
      </w:pPr>
      <w:r w:rsidRPr="004664E9">
        <w:t>Самая частая – это деление объектов на два вида «старые» и «новые». Для каждого типа выделяется своя область памяти. Каждый объект создаётся в «новой» области и, если прожил достаточно долго, мигрирует в старую. «Новая» область обычно небольшая. Она очищается часто. «Старая» – редко.</w:t>
      </w:r>
    </w:p>
    <w:p w:rsidR="004664E9" w:rsidRPr="004664E9" w:rsidRDefault="004664E9" w:rsidP="004664E9">
      <w:pPr>
        <w:pStyle w:val="aa"/>
      </w:pPr>
      <w:r w:rsidRPr="004664E9">
        <w:t>На практике получается эффективно, обычно большинство объектов создаются и умирают почти сразу, к примеру, служа локальными переменными функции:</w:t>
      </w:r>
    </w:p>
    <w:p w:rsidR="004664E9" w:rsidRPr="004664E9" w:rsidRDefault="004664E9" w:rsidP="00254259">
      <w:pPr>
        <w:pStyle w:val="af1"/>
      </w:pPr>
      <w:r w:rsidRPr="004664E9">
        <w:t>function showTime() {</w:t>
      </w:r>
    </w:p>
    <w:p w:rsidR="004664E9" w:rsidRPr="004664E9" w:rsidRDefault="004664E9" w:rsidP="00254259">
      <w:pPr>
        <w:pStyle w:val="af1"/>
      </w:pPr>
      <w:r w:rsidRPr="004664E9">
        <w:t xml:space="preserve">  alert( new Date() ); // этот объект будет создан и умрёт сразу</w:t>
      </w:r>
    </w:p>
    <w:p w:rsidR="004664E9" w:rsidRPr="004664E9" w:rsidRDefault="004664E9" w:rsidP="00254259">
      <w:pPr>
        <w:pStyle w:val="af1"/>
      </w:pPr>
      <w:r w:rsidRPr="004664E9">
        <w:t>}</w:t>
      </w:r>
    </w:p>
    <w:p w:rsidR="004664E9" w:rsidRPr="004664E9" w:rsidRDefault="004664E9" w:rsidP="004664E9">
      <w:pPr>
        <w:pStyle w:val="aa"/>
      </w:pPr>
      <w:r w:rsidRPr="004664E9">
        <w:t>Если вы знаете низкоуровневые языки программирования, то более подробно об организации сборки мусора в V8 можно почитать, например, в статье </w:t>
      </w:r>
      <w:hyperlink r:id="rId233" w:history="1">
        <w:r w:rsidRPr="004664E9">
          <w:rPr>
            <w:rStyle w:val="a9"/>
          </w:rPr>
          <w:t>A tour of V8: Garbage Collection</w:t>
        </w:r>
      </w:hyperlink>
      <w:r w:rsidRPr="004664E9">
        <w:t>.</w:t>
      </w:r>
    </w:p>
    <w:p w:rsidR="004664E9" w:rsidRPr="004664E9" w:rsidRDefault="004664E9" w:rsidP="00254259">
      <w:pPr>
        <w:pStyle w:val="3"/>
        <w:rPr>
          <w:noProof/>
        </w:rPr>
      </w:pPr>
      <w:bookmarkStart w:id="304" w:name="замыкания"/>
      <w:r w:rsidRPr="00254259">
        <w:t>Замыкания</w:t>
      </w:r>
      <w:bookmarkEnd w:id="304"/>
    </w:p>
    <w:p w:rsidR="004664E9" w:rsidRPr="004664E9" w:rsidRDefault="004664E9" w:rsidP="004664E9">
      <w:pPr>
        <w:pStyle w:val="aa"/>
      </w:pPr>
      <w:r w:rsidRPr="004664E9">
        <w:t>Объекты переменных, о которых шла речь ранее, в главе про замыкания, также подвержены сборке мусора. Они следуют тем же правилам, что и обычные объекты.</w:t>
      </w:r>
    </w:p>
    <w:p w:rsidR="004664E9" w:rsidRPr="004664E9" w:rsidRDefault="004664E9" w:rsidP="004664E9">
      <w:pPr>
        <w:pStyle w:val="aa"/>
      </w:pPr>
      <w:r w:rsidRPr="004664E9">
        <w:t>Объект переменных внешней функции существует в памяти до тех пор, пока существует хоть одна внутренняя функция, ссылающаяся на него через свойство [[Scope]].</w:t>
      </w:r>
    </w:p>
    <w:p w:rsidR="004664E9" w:rsidRPr="004664E9" w:rsidRDefault="004664E9" w:rsidP="004664E9">
      <w:pPr>
        <w:pStyle w:val="aa"/>
      </w:pPr>
      <w:r w:rsidRPr="004664E9">
        <w:t>Например:</w:t>
      </w:r>
    </w:p>
    <w:p w:rsidR="004664E9" w:rsidRPr="004664E9" w:rsidRDefault="004664E9" w:rsidP="00254259">
      <w:pPr>
        <w:pStyle w:val="aa"/>
      </w:pPr>
      <w:r w:rsidRPr="004664E9">
        <w:t>Обычно объект переменных удаляется по завершении работы функции. Даже если в нём есть объявление внутренней функции:</w:t>
      </w:r>
    </w:p>
    <w:p w:rsidR="004664E9" w:rsidRPr="004664E9" w:rsidRDefault="004664E9" w:rsidP="00254259">
      <w:pPr>
        <w:pStyle w:val="af1"/>
      </w:pPr>
      <w:r w:rsidRPr="004664E9">
        <w:t>function f() {</w:t>
      </w:r>
    </w:p>
    <w:p w:rsidR="004664E9" w:rsidRPr="004664E9" w:rsidRDefault="004664E9" w:rsidP="00254259">
      <w:pPr>
        <w:pStyle w:val="af1"/>
      </w:pPr>
      <w:r w:rsidRPr="004664E9">
        <w:t xml:space="preserve">  var value = 123;</w:t>
      </w:r>
    </w:p>
    <w:p w:rsidR="004664E9" w:rsidRPr="004664E9" w:rsidRDefault="004664E9" w:rsidP="00254259">
      <w:pPr>
        <w:pStyle w:val="af1"/>
      </w:pPr>
    </w:p>
    <w:p w:rsidR="004664E9" w:rsidRPr="004664E9" w:rsidRDefault="004664E9" w:rsidP="00254259">
      <w:pPr>
        <w:pStyle w:val="af1"/>
      </w:pPr>
      <w:r w:rsidRPr="004664E9">
        <w:t xml:space="preserve">  function g() {} // g видна только изнутри</w:t>
      </w:r>
    </w:p>
    <w:p w:rsidR="004664E9" w:rsidRPr="004664E9" w:rsidRDefault="004664E9" w:rsidP="00254259">
      <w:pPr>
        <w:pStyle w:val="af1"/>
      </w:pPr>
      <w:r w:rsidRPr="004664E9">
        <w:t>}</w:t>
      </w:r>
    </w:p>
    <w:p w:rsidR="004664E9" w:rsidRPr="004664E9" w:rsidRDefault="004664E9" w:rsidP="00254259">
      <w:pPr>
        <w:pStyle w:val="af1"/>
      </w:pPr>
    </w:p>
    <w:p w:rsidR="004664E9" w:rsidRPr="004664E9" w:rsidRDefault="004664E9" w:rsidP="00254259">
      <w:pPr>
        <w:pStyle w:val="af1"/>
      </w:pPr>
      <w:r w:rsidRPr="004664E9">
        <w:t>f();</w:t>
      </w:r>
    </w:p>
    <w:p w:rsidR="004664E9" w:rsidRPr="004664E9" w:rsidRDefault="004664E9" w:rsidP="004664E9">
      <w:pPr>
        <w:pStyle w:val="aa"/>
      </w:pPr>
      <w:r w:rsidRPr="004664E9">
        <w:t>В коде выше value и g являются свойствами объекта переменных. Во время выполнения f() её объект переменных находится в текущем стеке выполнения, поэтому жив. По окончанию, он станет недостижимым и будет убран из памяти вместе с остальными локальными переменными.</w:t>
      </w:r>
    </w:p>
    <w:p w:rsidR="004664E9" w:rsidRPr="004664E9" w:rsidRDefault="004664E9" w:rsidP="00254259">
      <w:pPr>
        <w:pStyle w:val="aa"/>
      </w:pPr>
      <w:r w:rsidRPr="004664E9">
        <w:t>…А вот в этом случае лексическое окружение, включая переменную value, будет сохранено:</w:t>
      </w:r>
    </w:p>
    <w:p w:rsidR="004664E9" w:rsidRPr="004664E9" w:rsidRDefault="004664E9" w:rsidP="00254259">
      <w:pPr>
        <w:pStyle w:val="af1"/>
      </w:pPr>
      <w:r w:rsidRPr="004664E9">
        <w:t>function f() {</w:t>
      </w:r>
    </w:p>
    <w:p w:rsidR="004664E9" w:rsidRPr="004664E9" w:rsidRDefault="004664E9" w:rsidP="00254259">
      <w:pPr>
        <w:pStyle w:val="af1"/>
      </w:pPr>
      <w:r w:rsidRPr="004664E9">
        <w:t xml:space="preserve">  var value = 123;</w:t>
      </w:r>
    </w:p>
    <w:p w:rsidR="004664E9" w:rsidRPr="004664E9" w:rsidRDefault="004664E9" w:rsidP="00254259">
      <w:pPr>
        <w:pStyle w:val="af1"/>
      </w:pPr>
    </w:p>
    <w:p w:rsidR="004664E9" w:rsidRPr="004664E9" w:rsidRDefault="004664E9" w:rsidP="00254259">
      <w:pPr>
        <w:pStyle w:val="af1"/>
      </w:pPr>
      <w:r w:rsidRPr="004664E9">
        <w:t xml:space="preserve">  function g() {}</w:t>
      </w:r>
    </w:p>
    <w:p w:rsidR="004664E9" w:rsidRPr="004664E9" w:rsidRDefault="004664E9" w:rsidP="00254259">
      <w:pPr>
        <w:pStyle w:val="af1"/>
      </w:pPr>
    </w:p>
    <w:p w:rsidR="004664E9" w:rsidRPr="004664E9" w:rsidRDefault="004664E9" w:rsidP="00254259">
      <w:pPr>
        <w:pStyle w:val="af1"/>
      </w:pPr>
      <w:r w:rsidRPr="004664E9">
        <w:t xml:space="preserve">  return g;</w:t>
      </w:r>
    </w:p>
    <w:p w:rsidR="004664E9" w:rsidRPr="004664E9" w:rsidRDefault="004664E9" w:rsidP="00254259">
      <w:pPr>
        <w:pStyle w:val="af1"/>
      </w:pPr>
      <w:r w:rsidRPr="004664E9">
        <w:t>}</w:t>
      </w:r>
    </w:p>
    <w:p w:rsidR="004664E9" w:rsidRPr="004664E9" w:rsidRDefault="004664E9" w:rsidP="00254259">
      <w:pPr>
        <w:pStyle w:val="af1"/>
      </w:pPr>
    </w:p>
    <w:p w:rsidR="004664E9" w:rsidRPr="004664E9" w:rsidRDefault="004664E9" w:rsidP="00254259">
      <w:pPr>
        <w:pStyle w:val="af1"/>
      </w:pPr>
      <w:r w:rsidRPr="004664E9">
        <w:lastRenderedPageBreak/>
        <w:t>var g = f(); // функция g будет жить и сохранит ссылку на объект переменных</w:t>
      </w:r>
    </w:p>
    <w:p w:rsidR="004664E9" w:rsidRPr="004664E9" w:rsidRDefault="004664E9" w:rsidP="004664E9">
      <w:pPr>
        <w:pStyle w:val="aa"/>
      </w:pPr>
      <w:r w:rsidRPr="004664E9">
        <w:t>В скрытом свойстве g.[[Scope]] находится ссылка на объект переменных, в котором была создана g. Поэтому этот объект переменных останется в памяти, а в нём – и value.</w:t>
      </w:r>
    </w:p>
    <w:p w:rsidR="004664E9" w:rsidRPr="004664E9" w:rsidRDefault="00254259" w:rsidP="00254259">
      <w:pPr>
        <w:pStyle w:val="aa"/>
      </w:pPr>
      <w:r>
        <w:t xml:space="preserve">  </w:t>
      </w:r>
      <w:r w:rsidR="004664E9" w:rsidRPr="004664E9">
        <w:t>Если f() будет вызываться много раз, а полученные функции будут сохраняться, например, складываться в массив, то будут сохраняться и объекты LexicalEnvironment с соответствующими значениями value:</w:t>
      </w:r>
    </w:p>
    <w:p w:rsidR="004664E9" w:rsidRPr="004664E9" w:rsidRDefault="004664E9" w:rsidP="00254259">
      <w:pPr>
        <w:pStyle w:val="af1"/>
      </w:pPr>
      <w:r w:rsidRPr="004664E9">
        <w:t>function f() {</w:t>
      </w:r>
    </w:p>
    <w:p w:rsidR="004664E9" w:rsidRPr="004664E9" w:rsidRDefault="004664E9" w:rsidP="00254259">
      <w:pPr>
        <w:pStyle w:val="af1"/>
      </w:pPr>
      <w:r w:rsidRPr="004664E9">
        <w:t xml:space="preserve">  var value = Math.random();</w:t>
      </w:r>
    </w:p>
    <w:p w:rsidR="004664E9" w:rsidRPr="004664E9" w:rsidRDefault="004664E9" w:rsidP="00254259">
      <w:pPr>
        <w:pStyle w:val="af1"/>
      </w:pPr>
    </w:p>
    <w:p w:rsidR="004664E9" w:rsidRPr="004664E9" w:rsidRDefault="004664E9" w:rsidP="00254259">
      <w:pPr>
        <w:pStyle w:val="af1"/>
      </w:pPr>
      <w:r w:rsidRPr="004664E9">
        <w:t xml:space="preserve">  return function() { return value; };</w:t>
      </w:r>
    </w:p>
    <w:p w:rsidR="004664E9" w:rsidRPr="004664E9" w:rsidRDefault="004664E9" w:rsidP="00254259">
      <w:pPr>
        <w:pStyle w:val="af1"/>
      </w:pPr>
      <w:r w:rsidRPr="004664E9">
        <w:t>}</w:t>
      </w:r>
    </w:p>
    <w:p w:rsidR="004664E9" w:rsidRPr="004664E9" w:rsidRDefault="004664E9" w:rsidP="00254259">
      <w:pPr>
        <w:pStyle w:val="af1"/>
      </w:pPr>
    </w:p>
    <w:p w:rsidR="004664E9" w:rsidRPr="004664E9" w:rsidRDefault="004664E9" w:rsidP="00254259">
      <w:pPr>
        <w:pStyle w:val="af1"/>
      </w:pPr>
      <w:r w:rsidRPr="004664E9">
        <w:t>// 3 функции, каждая ссылается на свой объект переменных,</w:t>
      </w:r>
    </w:p>
    <w:p w:rsidR="004664E9" w:rsidRPr="004664E9" w:rsidRDefault="004664E9" w:rsidP="00254259">
      <w:pPr>
        <w:pStyle w:val="af1"/>
      </w:pPr>
      <w:r w:rsidRPr="004664E9">
        <w:t>// каждый со своим значением value</w:t>
      </w:r>
    </w:p>
    <w:p w:rsidR="004664E9" w:rsidRPr="004664E9" w:rsidRDefault="004664E9" w:rsidP="00254259">
      <w:pPr>
        <w:pStyle w:val="af1"/>
      </w:pPr>
      <w:r w:rsidRPr="004664E9">
        <w:t>var arr = [f(), f(), f()];</w:t>
      </w:r>
    </w:p>
    <w:p w:rsidR="00254259" w:rsidRDefault="00254259" w:rsidP="00254259">
      <w:pPr>
        <w:pStyle w:val="aa"/>
      </w:pPr>
    </w:p>
    <w:p w:rsidR="004664E9" w:rsidRPr="004664E9" w:rsidRDefault="004664E9" w:rsidP="00254259">
      <w:pPr>
        <w:pStyle w:val="aa"/>
      </w:pPr>
      <w:r w:rsidRPr="004664E9">
        <w:t>Объект LexicalEnvironment живёт ровно до тех пор, пока на него существуют ссылки. В коде ниже после удаления ссылки на g умирает:</w:t>
      </w:r>
    </w:p>
    <w:p w:rsidR="004664E9" w:rsidRPr="004664E9" w:rsidRDefault="004664E9" w:rsidP="00254259">
      <w:pPr>
        <w:pStyle w:val="af1"/>
      </w:pPr>
      <w:r w:rsidRPr="004664E9">
        <w:t>function f() {</w:t>
      </w:r>
    </w:p>
    <w:p w:rsidR="004664E9" w:rsidRPr="004664E9" w:rsidRDefault="004664E9" w:rsidP="00254259">
      <w:pPr>
        <w:pStyle w:val="af1"/>
      </w:pPr>
      <w:r w:rsidRPr="004664E9">
        <w:t xml:space="preserve">  var value = 123;</w:t>
      </w:r>
    </w:p>
    <w:p w:rsidR="004664E9" w:rsidRPr="004664E9" w:rsidRDefault="004664E9" w:rsidP="00254259">
      <w:pPr>
        <w:pStyle w:val="af1"/>
      </w:pPr>
    </w:p>
    <w:p w:rsidR="004664E9" w:rsidRPr="004664E9" w:rsidRDefault="004664E9" w:rsidP="00254259">
      <w:pPr>
        <w:pStyle w:val="af1"/>
      </w:pPr>
      <w:r w:rsidRPr="004664E9">
        <w:t xml:space="preserve">  function g() {}</w:t>
      </w:r>
    </w:p>
    <w:p w:rsidR="004664E9" w:rsidRPr="004664E9" w:rsidRDefault="004664E9" w:rsidP="00254259">
      <w:pPr>
        <w:pStyle w:val="af1"/>
      </w:pPr>
    </w:p>
    <w:p w:rsidR="004664E9" w:rsidRPr="004664E9" w:rsidRDefault="004664E9" w:rsidP="00254259">
      <w:pPr>
        <w:pStyle w:val="af1"/>
      </w:pPr>
      <w:r w:rsidRPr="004664E9">
        <w:t xml:space="preserve">  return g;</w:t>
      </w:r>
    </w:p>
    <w:p w:rsidR="004664E9" w:rsidRPr="004664E9" w:rsidRDefault="004664E9" w:rsidP="00254259">
      <w:pPr>
        <w:pStyle w:val="af1"/>
      </w:pPr>
      <w:r w:rsidRPr="004664E9">
        <w:t>}</w:t>
      </w:r>
    </w:p>
    <w:p w:rsidR="004664E9" w:rsidRPr="004664E9" w:rsidRDefault="004664E9" w:rsidP="00254259">
      <w:pPr>
        <w:pStyle w:val="af1"/>
      </w:pPr>
    </w:p>
    <w:p w:rsidR="004664E9" w:rsidRPr="004664E9" w:rsidRDefault="004664E9" w:rsidP="00254259">
      <w:pPr>
        <w:pStyle w:val="af1"/>
      </w:pPr>
      <w:r w:rsidRPr="004664E9">
        <w:t>var g = f(); // функция g жива</w:t>
      </w:r>
    </w:p>
    <w:p w:rsidR="004664E9" w:rsidRPr="004664E9" w:rsidRDefault="004664E9" w:rsidP="00254259">
      <w:pPr>
        <w:pStyle w:val="af1"/>
      </w:pPr>
      <w:r w:rsidRPr="004664E9">
        <w:t>// а значит в памяти остается соответствующий объект переменных f()</w:t>
      </w:r>
    </w:p>
    <w:p w:rsidR="004664E9" w:rsidRPr="004664E9" w:rsidRDefault="004664E9" w:rsidP="00254259">
      <w:pPr>
        <w:pStyle w:val="af1"/>
      </w:pPr>
    </w:p>
    <w:p w:rsidR="004664E9" w:rsidRPr="004664E9" w:rsidRDefault="004664E9" w:rsidP="00254259">
      <w:pPr>
        <w:pStyle w:val="af1"/>
      </w:pPr>
      <w:r w:rsidRPr="004664E9">
        <w:t>g = null; // ..а вот теперь память будет очищена</w:t>
      </w:r>
    </w:p>
    <w:p w:rsidR="004664E9" w:rsidRPr="004664E9" w:rsidRDefault="004664E9" w:rsidP="00254259">
      <w:pPr>
        <w:pStyle w:val="3"/>
        <w:rPr>
          <w:noProof/>
        </w:rPr>
      </w:pPr>
      <w:bookmarkStart w:id="305" w:name="оптимизация-в-v8-и-её-последствия"/>
      <w:r w:rsidRPr="00254259">
        <w:t>Оптимизация в V8 и её последствия</w:t>
      </w:r>
      <w:bookmarkEnd w:id="305"/>
    </w:p>
    <w:p w:rsidR="004664E9" w:rsidRPr="004664E9" w:rsidRDefault="004664E9" w:rsidP="004664E9">
      <w:pPr>
        <w:pStyle w:val="aa"/>
      </w:pPr>
      <w:r w:rsidRPr="004664E9">
        <w:t>Современные JS-движки делают оптимизации замыканий по памяти. Они анализируют использование переменных и в случае, когда переменная из замыкания абсолютно точно не используется, удаляют её.</w:t>
      </w:r>
    </w:p>
    <w:p w:rsidR="004664E9" w:rsidRPr="004664E9" w:rsidRDefault="004664E9" w:rsidP="004664E9">
      <w:pPr>
        <w:pStyle w:val="aa"/>
      </w:pPr>
      <w:r w:rsidRPr="004664E9">
        <w:t>В коде выше переменная value никак не используется. Поэтому она будет удалена из памяти.</w:t>
      </w:r>
    </w:p>
    <w:p w:rsidR="004664E9" w:rsidRPr="004664E9" w:rsidRDefault="004664E9" w:rsidP="004664E9">
      <w:pPr>
        <w:pStyle w:val="aa"/>
      </w:pPr>
      <w:r w:rsidRPr="004664E9">
        <w:rPr>
          <w:b/>
          <w:bCs/>
        </w:rPr>
        <w:t>Важный побочный эффект в V8 (Chrome, Opera) состоит в том, что удалённая переменная станет недоступна и при отладке!</w:t>
      </w:r>
    </w:p>
    <w:p w:rsidR="004664E9" w:rsidRPr="004664E9" w:rsidRDefault="004664E9" w:rsidP="004664E9">
      <w:pPr>
        <w:pStyle w:val="aa"/>
      </w:pPr>
      <w:r w:rsidRPr="004664E9">
        <w:t>Попробуйте запустить пример ниже с открытой консолью Chrome. Когда он остановится, в консоли наберите alert(value).</w:t>
      </w:r>
    </w:p>
    <w:p w:rsidR="004664E9" w:rsidRPr="004664E9" w:rsidRDefault="004664E9" w:rsidP="00254259">
      <w:pPr>
        <w:pStyle w:val="af1"/>
      </w:pPr>
      <w:r w:rsidRPr="004664E9">
        <w:t>function f() {</w:t>
      </w:r>
    </w:p>
    <w:p w:rsidR="004664E9" w:rsidRPr="004664E9" w:rsidRDefault="004664E9" w:rsidP="00254259">
      <w:pPr>
        <w:pStyle w:val="af1"/>
      </w:pPr>
      <w:r w:rsidRPr="004664E9">
        <w:t xml:space="preserve">  var value = Math.random();</w:t>
      </w:r>
    </w:p>
    <w:p w:rsidR="004664E9" w:rsidRPr="004664E9" w:rsidRDefault="004664E9" w:rsidP="00254259">
      <w:pPr>
        <w:pStyle w:val="af1"/>
      </w:pPr>
    </w:p>
    <w:p w:rsidR="004664E9" w:rsidRPr="004664E9" w:rsidRDefault="004664E9" w:rsidP="00254259">
      <w:pPr>
        <w:pStyle w:val="af1"/>
      </w:pPr>
      <w:r w:rsidRPr="004664E9">
        <w:t xml:space="preserve">  function g() {</w:t>
      </w:r>
    </w:p>
    <w:p w:rsidR="004664E9" w:rsidRPr="004664E9" w:rsidRDefault="004664E9" w:rsidP="00254259">
      <w:pPr>
        <w:pStyle w:val="af1"/>
      </w:pPr>
      <w:r w:rsidRPr="004664E9">
        <w:t xml:space="preserve">    </w:t>
      </w:r>
      <w:r w:rsidRPr="00254259">
        <w:rPr>
          <w:rStyle w:val="af0"/>
        </w:rPr>
        <w:t>debugger</w:t>
      </w:r>
      <w:r w:rsidRPr="004664E9">
        <w:t>; // выполните в консоли alert( value ); Нет такой переменной!</w:t>
      </w:r>
    </w:p>
    <w:p w:rsidR="004664E9" w:rsidRPr="004664E9" w:rsidRDefault="004664E9" w:rsidP="00254259">
      <w:pPr>
        <w:pStyle w:val="af1"/>
      </w:pPr>
      <w:r w:rsidRPr="004664E9">
        <w:t xml:space="preserve">  }</w:t>
      </w:r>
    </w:p>
    <w:p w:rsidR="004664E9" w:rsidRPr="004664E9" w:rsidRDefault="004664E9" w:rsidP="00254259">
      <w:pPr>
        <w:pStyle w:val="af1"/>
      </w:pPr>
    </w:p>
    <w:p w:rsidR="004664E9" w:rsidRPr="004664E9" w:rsidRDefault="004664E9" w:rsidP="00254259">
      <w:pPr>
        <w:pStyle w:val="af1"/>
      </w:pPr>
      <w:r w:rsidRPr="004664E9">
        <w:t xml:space="preserve">  return g;</w:t>
      </w:r>
    </w:p>
    <w:p w:rsidR="004664E9" w:rsidRPr="004664E9" w:rsidRDefault="004664E9" w:rsidP="00254259">
      <w:pPr>
        <w:pStyle w:val="af1"/>
      </w:pPr>
      <w:r w:rsidRPr="004664E9">
        <w:t>}</w:t>
      </w:r>
    </w:p>
    <w:p w:rsidR="004664E9" w:rsidRPr="004664E9" w:rsidRDefault="004664E9" w:rsidP="00254259">
      <w:pPr>
        <w:pStyle w:val="af1"/>
      </w:pPr>
    </w:p>
    <w:p w:rsidR="004664E9" w:rsidRPr="004664E9" w:rsidRDefault="004664E9" w:rsidP="00254259">
      <w:pPr>
        <w:pStyle w:val="af1"/>
      </w:pPr>
      <w:r w:rsidRPr="004664E9">
        <w:t>var g = f();</w:t>
      </w:r>
    </w:p>
    <w:p w:rsidR="004664E9" w:rsidRPr="004664E9" w:rsidRDefault="004664E9" w:rsidP="00254259">
      <w:pPr>
        <w:pStyle w:val="af1"/>
      </w:pPr>
      <w:r w:rsidRPr="004664E9">
        <w:t>g();</w:t>
      </w:r>
    </w:p>
    <w:p w:rsidR="00254259" w:rsidRDefault="00254259" w:rsidP="004664E9">
      <w:pPr>
        <w:pStyle w:val="aa"/>
      </w:pPr>
    </w:p>
    <w:p w:rsidR="004664E9" w:rsidRPr="004664E9" w:rsidRDefault="004664E9" w:rsidP="004664E9">
      <w:pPr>
        <w:pStyle w:val="aa"/>
      </w:pPr>
      <w:r w:rsidRPr="004664E9">
        <w:t>Как вы могли увидеть – нет такой переменной! Недоступна она изнутри g. Интерпретатор решил, что она нам не понадобится и удалил.</w:t>
      </w:r>
    </w:p>
    <w:p w:rsidR="004664E9" w:rsidRPr="004664E9" w:rsidRDefault="004664E9" w:rsidP="004664E9">
      <w:pPr>
        <w:pStyle w:val="aa"/>
      </w:pPr>
      <w:r w:rsidRPr="004664E9">
        <w:t>Это может привести к забавным казусам при отладке, вплоть до того что вместо этой переменной будет другая, внешняя:</w:t>
      </w:r>
    </w:p>
    <w:p w:rsidR="004664E9" w:rsidRPr="004664E9" w:rsidRDefault="004664E9" w:rsidP="00254259">
      <w:pPr>
        <w:pStyle w:val="af1"/>
      </w:pPr>
      <w:r w:rsidRPr="004664E9">
        <w:t>var value = "Сюрприз";</w:t>
      </w:r>
    </w:p>
    <w:p w:rsidR="004664E9" w:rsidRPr="004664E9" w:rsidRDefault="004664E9" w:rsidP="00254259">
      <w:pPr>
        <w:pStyle w:val="af1"/>
      </w:pPr>
    </w:p>
    <w:p w:rsidR="004664E9" w:rsidRPr="004664E9" w:rsidRDefault="004664E9" w:rsidP="00254259">
      <w:pPr>
        <w:pStyle w:val="af1"/>
      </w:pPr>
      <w:r w:rsidRPr="004664E9">
        <w:t>function f() {</w:t>
      </w:r>
    </w:p>
    <w:p w:rsidR="004664E9" w:rsidRPr="004664E9" w:rsidRDefault="004664E9" w:rsidP="00254259">
      <w:pPr>
        <w:pStyle w:val="af1"/>
      </w:pPr>
      <w:r w:rsidRPr="004664E9">
        <w:t xml:space="preserve">  var value = "самое близкое значение";</w:t>
      </w:r>
    </w:p>
    <w:p w:rsidR="004664E9" w:rsidRPr="004664E9" w:rsidRDefault="004664E9" w:rsidP="00254259">
      <w:pPr>
        <w:pStyle w:val="af1"/>
      </w:pPr>
    </w:p>
    <w:p w:rsidR="004664E9" w:rsidRPr="004664E9" w:rsidRDefault="004664E9" w:rsidP="00254259">
      <w:pPr>
        <w:pStyle w:val="af1"/>
      </w:pPr>
      <w:r w:rsidRPr="004664E9">
        <w:t xml:space="preserve">  function g() {</w:t>
      </w:r>
    </w:p>
    <w:p w:rsidR="004664E9" w:rsidRPr="004664E9" w:rsidRDefault="004664E9" w:rsidP="00254259">
      <w:pPr>
        <w:pStyle w:val="af1"/>
      </w:pPr>
      <w:r w:rsidRPr="004664E9">
        <w:t xml:space="preserve">    debugger; // выполните в консоли alert( value ); Сюрприз!</w:t>
      </w:r>
    </w:p>
    <w:p w:rsidR="004664E9" w:rsidRPr="004664E9" w:rsidRDefault="004664E9" w:rsidP="00254259">
      <w:pPr>
        <w:pStyle w:val="af1"/>
      </w:pPr>
      <w:r w:rsidRPr="004664E9">
        <w:t xml:space="preserve">  }</w:t>
      </w:r>
    </w:p>
    <w:p w:rsidR="004664E9" w:rsidRPr="004664E9" w:rsidRDefault="004664E9" w:rsidP="00254259">
      <w:pPr>
        <w:pStyle w:val="af1"/>
      </w:pPr>
    </w:p>
    <w:p w:rsidR="004664E9" w:rsidRPr="004664E9" w:rsidRDefault="004664E9" w:rsidP="00254259">
      <w:pPr>
        <w:pStyle w:val="af1"/>
      </w:pPr>
      <w:r w:rsidRPr="004664E9">
        <w:t xml:space="preserve">  return g;</w:t>
      </w:r>
    </w:p>
    <w:p w:rsidR="004664E9" w:rsidRPr="004664E9" w:rsidRDefault="004664E9" w:rsidP="00254259">
      <w:pPr>
        <w:pStyle w:val="af1"/>
      </w:pPr>
      <w:r w:rsidRPr="004664E9">
        <w:t>}</w:t>
      </w:r>
    </w:p>
    <w:p w:rsidR="004664E9" w:rsidRPr="004664E9" w:rsidRDefault="004664E9" w:rsidP="00254259">
      <w:pPr>
        <w:pStyle w:val="af1"/>
      </w:pPr>
    </w:p>
    <w:p w:rsidR="004664E9" w:rsidRPr="004664E9" w:rsidRDefault="004664E9" w:rsidP="00254259">
      <w:pPr>
        <w:pStyle w:val="af1"/>
      </w:pPr>
      <w:r w:rsidRPr="004664E9">
        <w:t>var g = f();</w:t>
      </w:r>
    </w:p>
    <w:p w:rsidR="004664E9" w:rsidRPr="004664E9" w:rsidRDefault="004664E9" w:rsidP="00254259">
      <w:pPr>
        <w:pStyle w:val="af1"/>
      </w:pPr>
      <w:r w:rsidRPr="004664E9">
        <w:t>g();</w:t>
      </w:r>
    </w:p>
    <w:p w:rsidR="00254259" w:rsidRDefault="00254259" w:rsidP="004664E9">
      <w:pPr>
        <w:pStyle w:val="aa"/>
        <w:rPr>
          <w:b/>
          <w:bCs/>
        </w:rPr>
      </w:pPr>
    </w:p>
    <w:p w:rsidR="004664E9" w:rsidRPr="004664E9" w:rsidRDefault="004664E9" w:rsidP="004664E9">
      <w:pPr>
        <w:pStyle w:val="aa"/>
      </w:pPr>
      <w:r w:rsidRPr="004664E9">
        <w:rPr>
          <w:b/>
          <w:bCs/>
        </w:rPr>
        <w:t>Ещё увидимся</w:t>
      </w:r>
    </w:p>
    <w:p w:rsidR="004664E9" w:rsidRPr="004664E9" w:rsidRDefault="004664E9" w:rsidP="004664E9">
      <w:pPr>
        <w:pStyle w:val="aa"/>
      </w:pPr>
      <w:r w:rsidRPr="004664E9">
        <w:t>Об этой особенности важно знать. Если вы отлаживаете под Chrome/Opera, то наверняка рано или поздно с ней встретитесь!</w:t>
      </w:r>
    </w:p>
    <w:p w:rsidR="004664E9" w:rsidRDefault="004664E9" w:rsidP="004664E9">
      <w:pPr>
        <w:pStyle w:val="aa"/>
      </w:pPr>
      <w:r w:rsidRPr="004664E9">
        <w:t>Это не глюк отладчика, а особенность работы V8, которая, возможно, будет когда-нибудь изменена. Вы всегда сможете проверить, не изменилось ли чего, запустив примеры на этой странице.</w:t>
      </w:r>
    </w:p>
    <w:p w:rsidR="004664E9" w:rsidRPr="004664E9" w:rsidRDefault="004664E9" w:rsidP="007F248C">
      <w:pPr>
        <w:pStyle w:val="3"/>
        <w:rPr>
          <w:noProof/>
        </w:rPr>
      </w:pPr>
      <w:bookmarkStart w:id="306" w:name="влияние-управления-памятью-на-скорость"/>
      <w:r w:rsidRPr="007F248C">
        <w:t>Влияние управления памятью на скорость</w:t>
      </w:r>
      <w:bookmarkEnd w:id="306"/>
    </w:p>
    <w:p w:rsidR="004664E9" w:rsidRPr="004664E9" w:rsidRDefault="004664E9" w:rsidP="004664E9">
      <w:pPr>
        <w:pStyle w:val="aa"/>
      </w:pPr>
      <w:r w:rsidRPr="004664E9">
        <w:t>На создание новых объектов и их удаление тратится время. Это важно иметь в виду в случае, когда важна производительность.</w:t>
      </w:r>
    </w:p>
    <w:p w:rsidR="004664E9" w:rsidRPr="004664E9" w:rsidRDefault="004664E9" w:rsidP="004664E9">
      <w:pPr>
        <w:pStyle w:val="aa"/>
      </w:pPr>
      <w:r w:rsidRPr="004664E9">
        <w:t>В качестве примера рассмотрим рекурсию. При вложенных вызовах каждый раз создаётся новый объект с переменными и помещается в стек. Потом память из-под него нужно очистить. Поэтому рекурсивный код будет всегда медленнее использующего цикл, но насколько?</w:t>
      </w:r>
    </w:p>
    <w:p w:rsidR="004664E9" w:rsidRPr="004664E9" w:rsidRDefault="004664E9" w:rsidP="004664E9">
      <w:pPr>
        <w:pStyle w:val="aa"/>
      </w:pPr>
      <w:r w:rsidRPr="004664E9">
        <w:t>Пример ниже тестирует сложение чисел до данного через рекурсию по сравнению с обычным циклом:</w:t>
      </w:r>
    </w:p>
    <w:p w:rsidR="004664E9" w:rsidRPr="004664E9" w:rsidRDefault="004664E9" w:rsidP="007F248C">
      <w:pPr>
        <w:pStyle w:val="af1"/>
      </w:pPr>
      <w:r w:rsidRPr="004664E9">
        <w:t>function sumTo(n) { // обычный цикл 1+2+...+n</w:t>
      </w:r>
    </w:p>
    <w:p w:rsidR="004664E9" w:rsidRPr="004664E9" w:rsidRDefault="004664E9" w:rsidP="007F248C">
      <w:pPr>
        <w:pStyle w:val="af1"/>
      </w:pPr>
      <w:r w:rsidRPr="004664E9">
        <w:lastRenderedPageBreak/>
        <w:t xml:space="preserve">  var result = 0;</w:t>
      </w:r>
    </w:p>
    <w:p w:rsidR="004664E9" w:rsidRPr="004664E9" w:rsidRDefault="004664E9" w:rsidP="007F248C">
      <w:pPr>
        <w:pStyle w:val="af1"/>
      </w:pPr>
      <w:r w:rsidRPr="004664E9">
        <w:t xml:space="preserve">  for (var i = 1; i &lt;= n; i++) {</w:t>
      </w:r>
    </w:p>
    <w:p w:rsidR="004664E9" w:rsidRPr="004664E9" w:rsidRDefault="004664E9" w:rsidP="007F248C">
      <w:pPr>
        <w:pStyle w:val="af1"/>
      </w:pPr>
      <w:r w:rsidRPr="004664E9">
        <w:t xml:space="preserve">    result += i;</w:t>
      </w:r>
    </w:p>
    <w:p w:rsidR="004664E9" w:rsidRPr="004664E9" w:rsidRDefault="004664E9" w:rsidP="007F248C">
      <w:pPr>
        <w:pStyle w:val="af1"/>
      </w:pPr>
      <w:r w:rsidRPr="004664E9">
        <w:t xml:space="preserve">  }</w:t>
      </w:r>
    </w:p>
    <w:p w:rsidR="004664E9" w:rsidRPr="004664E9" w:rsidRDefault="004664E9" w:rsidP="007F248C">
      <w:pPr>
        <w:pStyle w:val="af1"/>
      </w:pPr>
      <w:r w:rsidRPr="004664E9">
        <w:t xml:space="preserve">  return result;</w:t>
      </w:r>
    </w:p>
    <w:p w:rsidR="004664E9" w:rsidRPr="004664E9" w:rsidRDefault="004664E9" w:rsidP="007F248C">
      <w:pPr>
        <w:pStyle w:val="af1"/>
      </w:pPr>
      <w:r w:rsidRPr="004664E9">
        <w:t>}</w:t>
      </w:r>
    </w:p>
    <w:p w:rsidR="004664E9" w:rsidRPr="004664E9" w:rsidRDefault="004664E9" w:rsidP="007F248C">
      <w:pPr>
        <w:pStyle w:val="af1"/>
      </w:pPr>
    </w:p>
    <w:p w:rsidR="004664E9" w:rsidRPr="004664E9" w:rsidRDefault="004664E9" w:rsidP="007F248C">
      <w:pPr>
        <w:pStyle w:val="af1"/>
      </w:pPr>
      <w:r w:rsidRPr="004664E9">
        <w:t>function sumToRec(n) { // рекурсия sumToRec(n) = n+SumToRec(n-1)</w:t>
      </w:r>
    </w:p>
    <w:p w:rsidR="004664E9" w:rsidRPr="004664E9" w:rsidRDefault="004664E9" w:rsidP="007F248C">
      <w:pPr>
        <w:pStyle w:val="af1"/>
      </w:pPr>
      <w:r w:rsidRPr="004664E9">
        <w:t xml:space="preserve">  return n == 1 ? 1 : n + sumToRec(n - 1);</w:t>
      </w:r>
    </w:p>
    <w:p w:rsidR="004664E9" w:rsidRPr="004664E9" w:rsidRDefault="004664E9" w:rsidP="007F248C">
      <w:pPr>
        <w:pStyle w:val="af1"/>
      </w:pPr>
      <w:r w:rsidRPr="004664E9">
        <w:t>}</w:t>
      </w:r>
    </w:p>
    <w:p w:rsidR="004664E9" w:rsidRPr="004664E9" w:rsidRDefault="004664E9" w:rsidP="007F248C">
      <w:pPr>
        <w:pStyle w:val="af1"/>
      </w:pPr>
    </w:p>
    <w:p w:rsidR="004664E9" w:rsidRPr="004664E9" w:rsidRDefault="004664E9" w:rsidP="007F248C">
      <w:pPr>
        <w:pStyle w:val="af1"/>
      </w:pPr>
      <w:r w:rsidRPr="004664E9">
        <w:t>var timeLoop = performance.now();</w:t>
      </w:r>
    </w:p>
    <w:p w:rsidR="004664E9" w:rsidRPr="004664E9" w:rsidRDefault="004664E9" w:rsidP="007F248C">
      <w:pPr>
        <w:pStyle w:val="af1"/>
      </w:pPr>
      <w:r w:rsidRPr="004664E9">
        <w:t>for (var i = 1; i &lt; 1000; i++) sumTo(1000); // цикл</w:t>
      </w:r>
    </w:p>
    <w:p w:rsidR="004664E9" w:rsidRPr="004664E9" w:rsidRDefault="004664E9" w:rsidP="007F248C">
      <w:pPr>
        <w:pStyle w:val="af1"/>
      </w:pPr>
      <w:r w:rsidRPr="004664E9">
        <w:t>timeLoop = performance.now() - timeLoop;</w:t>
      </w:r>
    </w:p>
    <w:p w:rsidR="004664E9" w:rsidRPr="004664E9" w:rsidRDefault="004664E9" w:rsidP="007F248C">
      <w:pPr>
        <w:pStyle w:val="af1"/>
      </w:pPr>
    </w:p>
    <w:p w:rsidR="004664E9" w:rsidRPr="004664E9" w:rsidRDefault="004664E9" w:rsidP="007F248C">
      <w:pPr>
        <w:pStyle w:val="af1"/>
      </w:pPr>
      <w:r w:rsidRPr="004664E9">
        <w:t>var timeRecursion = performance.now();</w:t>
      </w:r>
    </w:p>
    <w:p w:rsidR="004664E9" w:rsidRPr="004664E9" w:rsidRDefault="004664E9" w:rsidP="007F248C">
      <w:pPr>
        <w:pStyle w:val="af1"/>
      </w:pPr>
      <w:r w:rsidRPr="004664E9">
        <w:t>for (var i = 1; i &lt; 1000; i++) sumToRec(1000); // рекурсия</w:t>
      </w:r>
    </w:p>
    <w:p w:rsidR="004664E9" w:rsidRPr="004664E9" w:rsidRDefault="004664E9" w:rsidP="007F248C">
      <w:pPr>
        <w:pStyle w:val="af1"/>
      </w:pPr>
      <w:r w:rsidRPr="004664E9">
        <w:t>timeRecursion = performance.now() - timeRecursion;</w:t>
      </w:r>
    </w:p>
    <w:p w:rsidR="004664E9" w:rsidRPr="004664E9" w:rsidRDefault="004664E9" w:rsidP="007F248C">
      <w:pPr>
        <w:pStyle w:val="af1"/>
      </w:pPr>
    </w:p>
    <w:p w:rsidR="004664E9" w:rsidRPr="004664E9" w:rsidRDefault="004664E9" w:rsidP="007F248C">
      <w:pPr>
        <w:pStyle w:val="af1"/>
      </w:pPr>
      <w:r w:rsidRPr="004664E9">
        <w:t>alert( "Разница в " + (timeRecursion / timeLoop) + " раз" );</w:t>
      </w:r>
    </w:p>
    <w:p w:rsidR="004664E9" w:rsidRPr="004664E9" w:rsidRDefault="004664E9" w:rsidP="004664E9">
      <w:pPr>
        <w:pStyle w:val="aa"/>
      </w:pPr>
      <w:r w:rsidRPr="004664E9">
        <w:t>Различие в скорости на таком примере может составлять, в зависимости от интерпретатора, 2-10 раз.</w:t>
      </w:r>
    </w:p>
    <w:p w:rsidR="004664E9" w:rsidRPr="004664E9" w:rsidRDefault="004664E9" w:rsidP="004664E9">
      <w:pPr>
        <w:pStyle w:val="aa"/>
      </w:pPr>
      <w:r w:rsidRPr="004664E9">
        <w:t>Вообще, этот пример – не показателен. Ещё раз обращаю ваше внимание на то, что такие искусственные «микротесты» часто врут. Правильно их делать – отдельная наука, которая выходит за рамки этой главы. Но и на практике ускорение в 2-10 раз оптимизацией по количеству объектов (и вообще, любых значений) – отнюдь не миф, а вполне достижимо.</w:t>
      </w:r>
    </w:p>
    <w:p w:rsidR="004664E9" w:rsidRPr="0050158B" w:rsidRDefault="004664E9" w:rsidP="004664E9">
      <w:pPr>
        <w:pStyle w:val="aa"/>
        <w:rPr>
          <w:rStyle w:val="a9"/>
          <w:color w:val="auto"/>
          <w:u w:val="none"/>
        </w:rPr>
      </w:pPr>
      <w:r w:rsidRPr="004664E9">
        <w:t>В реальной жизни в большинстве ситуаций такая оптимизация несущественна, просто потому что «JavaScript и так достаточно быстр». Но она может быть эффективной для «узких мест» кода.</w:t>
      </w:r>
      <w:r w:rsidRPr="004664E9">
        <w:fldChar w:fldCharType="begin"/>
      </w:r>
      <w:r w:rsidRPr="004664E9">
        <w:instrText xml:space="preserve"> HYPERLINK "https://ad.doubleclick.net/ddm/jump/N366601.1915072JAVASCRIPT.RU/B9719141.132291290;sz=200x200;ord=%5btimestamp%5d?" </w:instrText>
      </w:r>
      <w:r w:rsidRPr="004664E9">
        <w:fldChar w:fldCharType="separate"/>
      </w:r>
    </w:p>
    <w:p w:rsidR="0050158B" w:rsidRPr="0050158B" w:rsidRDefault="004664E9" w:rsidP="0050158B">
      <w:pPr>
        <w:pStyle w:val="2"/>
        <w:rPr>
          <w:noProof/>
        </w:rPr>
      </w:pPr>
      <w:r w:rsidRPr="004664E9">
        <w:fldChar w:fldCharType="end"/>
      </w:r>
      <w:r w:rsidR="0050158B" w:rsidRPr="0050158B">
        <w:rPr>
          <w:noProof/>
        </w:rPr>
        <w:t>Устаревшая конструкция "with"</w:t>
      </w:r>
    </w:p>
    <w:p w:rsidR="0050158B" w:rsidRPr="0050158B" w:rsidRDefault="0050158B" w:rsidP="0050158B">
      <w:pPr>
        <w:pStyle w:val="aa"/>
      </w:pPr>
      <w:r w:rsidRPr="0050158B">
        <w:t>Конструкция with позволяет использовать в качестве области видимости для переменных произвольный объект.</w:t>
      </w:r>
    </w:p>
    <w:p w:rsidR="0050158B" w:rsidRPr="0050158B" w:rsidRDefault="0050158B" w:rsidP="0050158B">
      <w:pPr>
        <w:pStyle w:val="aa"/>
      </w:pPr>
      <w:r w:rsidRPr="0050158B">
        <w:t>В современном JavaScript от этой конструкции отказались. С use strict она не работает, но её ещё можно найти в старом коде, так что стоит познакомиться с ней, чтобы если что – понимать, о чём речь.</w:t>
      </w:r>
    </w:p>
    <w:p w:rsidR="0050158B" w:rsidRPr="0050158B" w:rsidRDefault="0050158B" w:rsidP="0050158B">
      <w:pPr>
        <w:pStyle w:val="aa"/>
      </w:pPr>
      <w:r w:rsidRPr="0050158B">
        <w:t>Синтаксис:</w:t>
      </w:r>
    </w:p>
    <w:p w:rsidR="0050158B" w:rsidRPr="0050158B" w:rsidRDefault="0050158B" w:rsidP="0050158B">
      <w:pPr>
        <w:pStyle w:val="af1"/>
      </w:pPr>
      <w:r w:rsidRPr="0050158B">
        <w:t>with(obj) {</w:t>
      </w:r>
    </w:p>
    <w:p w:rsidR="0050158B" w:rsidRPr="0050158B" w:rsidRDefault="0050158B" w:rsidP="0050158B">
      <w:pPr>
        <w:pStyle w:val="af1"/>
      </w:pPr>
      <w:r w:rsidRPr="0050158B">
        <w:t xml:space="preserve">  ...код...</w:t>
      </w:r>
    </w:p>
    <w:p w:rsidR="0050158B" w:rsidRPr="0050158B" w:rsidRDefault="0050158B" w:rsidP="0050158B">
      <w:pPr>
        <w:pStyle w:val="af1"/>
      </w:pPr>
      <w:r w:rsidRPr="0050158B">
        <w:t>}</w:t>
      </w:r>
    </w:p>
    <w:p w:rsidR="0050158B" w:rsidRPr="0050158B" w:rsidRDefault="0050158B" w:rsidP="0050158B">
      <w:pPr>
        <w:pStyle w:val="aa"/>
      </w:pPr>
      <w:r w:rsidRPr="0050158B">
        <w:t>Любое обращение к переменной внутри with сначала ищет её среди свойств obj, а только потом – вне with.</w:t>
      </w:r>
    </w:p>
    <w:p w:rsidR="0050158B" w:rsidRPr="0050158B" w:rsidRDefault="0050158B" w:rsidP="0050158B">
      <w:pPr>
        <w:pStyle w:val="aa"/>
        <w:rPr>
          <w:b/>
          <w:bCs/>
        </w:rPr>
      </w:pPr>
      <w:r w:rsidRPr="0050158B">
        <w:rPr>
          <w:b/>
          <w:bCs/>
        </w:rPr>
        <w:t>Пример</w:t>
      </w:r>
    </w:p>
    <w:p w:rsidR="0050158B" w:rsidRPr="0050158B" w:rsidRDefault="0050158B" w:rsidP="0050158B">
      <w:pPr>
        <w:pStyle w:val="aa"/>
      </w:pPr>
      <w:r w:rsidRPr="0050158B">
        <w:t>В примере ниже переменная будет взята не из глобальной области, а из obj:</w:t>
      </w:r>
    </w:p>
    <w:p w:rsidR="0050158B" w:rsidRPr="0050158B" w:rsidRDefault="0050158B" w:rsidP="0050158B">
      <w:pPr>
        <w:pStyle w:val="af1"/>
      </w:pPr>
      <w:r w:rsidRPr="0050158B">
        <w:t>var a = 5;</w:t>
      </w:r>
    </w:p>
    <w:p w:rsidR="0050158B" w:rsidRPr="0050158B" w:rsidRDefault="0050158B" w:rsidP="0050158B">
      <w:pPr>
        <w:pStyle w:val="af1"/>
      </w:pPr>
    </w:p>
    <w:p w:rsidR="0050158B" w:rsidRPr="0050158B" w:rsidRDefault="0050158B" w:rsidP="0050158B">
      <w:pPr>
        <w:pStyle w:val="af1"/>
      </w:pPr>
      <w:r w:rsidRPr="0050158B">
        <w:t>var obj = {</w:t>
      </w:r>
    </w:p>
    <w:p w:rsidR="0050158B" w:rsidRPr="0050158B" w:rsidRDefault="0050158B" w:rsidP="0050158B">
      <w:pPr>
        <w:pStyle w:val="af1"/>
      </w:pPr>
      <w:r w:rsidRPr="0050158B">
        <w:t xml:space="preserve">  a: 10</w:t>
      </w:r>
    </w:p>
    <w:p w:rsidR="0050158B" w:rsidRPr="0050158B" w:rsidRDefault="0050158B" w:rsidP="0050158B">
      <w:pPr>
        <w:pStyle w:val="af1"/>
      </w:pPr>
      <w:r w:rsidRPr="0050158B">
        <w:t>};</w:t>
      </w:r>
    </w:p>
    <w:p w:rsidR="0050158B" w:rsidRPr="0050158B" w:rsidRDefault="0050158B" w:rsidP="0050158B">
      <w:pPr>
        <w:pStyle w:val="af1"/>
      </w:pPr>
    </w:p>
    <w:p w:rsidR="0050158B" w:rsidRPr="0050158B" w:rsidRDefault="0050158B" w:rsidP="0050158B">
      <w:pPr>
        <w:pStyle w:val="af1"/>
      </w:pPr>
      <w:r w:rsidRPr="0050158B">
        <w:t>with(obj) {</w:t>
      </w:r>
    </w:p>
    <w:p w:rsidR="0050158B" w:rsidRPr="0050158B" w:rsidRDefault="0050158B" w:rsidP="0050158B">
      <w:pPr>
        <w:pStyle w:val="af1"/>
      </w:pPr>
      <w:r w:rsidRPr="0050158B">
        <w:t xml:space="preserve">    alert( a ); // </w:t>
      </w:r>
      <w:r w:rsidRPr="0050158B">
        <w:rPr>
          <w:rStyle w:val="af0"/>
        </w:rPr>
        <w:t>10</w:t>
      </w:r>
      <w:r w:rsidRPr="0050158B">
        <w:t>, из obj</w:t>
      </w:r>
    </w:p>
    <w:p w:rsidR="0050158B" w:rsidRPr="0050158B" w:rsidRDefault="0050158B" w:rsidP="0050158B">
      <w:pPr>
        <w:pStyle w:val="af1"/>
      </w:pPr>
      <w:r w:rsidRPr="0050158B">
        <w:t xml:space="preserve">  }</w:t>
      </w:r>
    </w:p>
    <w:p w:rsidR="0050158B" w:rsidRPr="0050158B" w:rsidRDefault="0050158B" w:rsidP="0050158B">
      <w:pPr>
        <w:pStyle w:val="aa"/>
      </w:pPr>
      <w:r w:rsidRPr="0050158B">
        <w:t>Попробуем получить переменную, которой в obj нет:</w:t>
      </w:r>
    </w:p>
    <w:p w:rsidR="0050158B" w:rsidRPr="00CA2BAA" w:rsidRDefault="0050158B" w:rsidP="00CA2BAA">
      <w:pPr>
        <w:pStyle w:val="af1"/>
        <w:rPr>
          <w:rStyle w:val="af0"/>
          <w:b w:val="0"/>
          <w:color w:val="auto"/>
        </w:rPr>
      </w:pPr>
      <w:r w:rsidRPr="00CA2BAA">
        <w:rPr>
          <w:rStyle w:val="af0"/>
          <w:b w:val="0"/>
          <w:color w:val="auto"/>
        </w:rPr>
        <w:t>var b = 1;</w:t>
      </w:r>
    </w:p>
    <w:p w:rsidR="0050158B" w:rsidRPr="00CA2BAA" w:rsidRDefault="0050158B" w:rsidP="00CA2BAA">
      <w:pPr>
        <w:pStyle w:val="af1"/>
        <w:rPr>
          <w:rStyle w:val="af0"/>
          <w:b w:val="0"/>
          <w:color w:val="auto"/>
        </w:rPr>
      </w:pPr>
    </w:p>
    <w:p w:rsidR="0050158B" w:rsidRPr="00CA2BAA" w:rsidRDefault="0050158B" w:rsidP="00CA2BAA">
      <w:pPr>
        <w:pStyle w:val="af1"/>
        <w:rPr>
          <w:rStyle w:val="af0"/>
          <w:b w:val="0"/>
          <w:color w:val="auto"/>
        </w:rPr>
      </w:pPr>
      <w:r w:rsidRPr="00CA2BAA">
        <w:rPr>
          <w:rStyle w:val="af0"/>
          <w:b w:val="0"/>
          <w:color w:val="auto"/>
        </w:rPr>
        <w:t>var obj = {</w:t>
      </w:r>
    </w:p>
    <w:p w:rsidR="0050158B" w:rsidRPr="00CA2BAA" w:rsidRDefault="0050158B" w:rsidP="00CA2BAA">
      <w:pPr>
        <w:pStyle w:val="af1"/>
        <w:rPr>
          <w:rStyle w:val="af0"/>
          <w:b w:val="0"/>
          <w:color w:val="auto"/>
        </w:rPr>
      </w:pPr>
      <w:r w:rsidRPr="00CA2BAA">
        <w:rPr>
          <w:rStyle w:val="af0"/>
          <w:b w:val="0"/>
          <w:color w:val="auto"/>
        </w:rPr>
        <w:t xml:space="preserve">  a: 10</w:t>
      </w:r>
    </w:p>
    <w:p w:rsidR="0050158B" w:rsidRPr="00CA2BAA" w:rsidRDefault="0050158B" w:rsidP="00CA2BAA">
      <w:pPr>
        <w:pStyle w:val="af1"/>
        <w:rPr>
          <w:rStyle w:val="af0"/>
          <w:b w:val="0"/>
          <w:color w:val="auto"/>
        </w:rPr>
      </w:pPr>
      <w:r w:rsidRPr="00CA2BAA">
        <w:rPr>
          <w:rStyle w:val="af0"/>
          <w:b w:val="0"/>
          <w:color w:val="auto"/>
        </w:rPr>
        <w:t>};</w:t>
      </w:r>
    </w:p>
    <w:p w:rsidR="0050158B" w:rsidRPr="00CA2BAA" w:rsidRDefault="0050158B" w:rsidP="00CA2BAA">
      <w:pPr>
        <w:pStyle w:val="af1"/>
        <w:rPr>
          <w:rStyle w:val="af0"/>
          <w:b w:val="0"/>
          <w:color w:val="auto"/>
        </w:rPr>
      </w:pPr>
    </w:p>
    <w:p w:rsidR="0050158B" w:rsidRPr="00CA2BAA" w:rsidRDefault="0050158B" w:rsidP="00CA2BAA">
      <w:pPr>
        <w:pStyle w:val="af1"/>
        <w:rPr>
          <w:rStyle w:val="af0"/>
          <w:b w:val="0"/>
          <w:color w:val="auto"/>
        </w:rPr>
      </w:pPr>
      <w:r w:rsidRPr="00CA2BAA">
        <w:rPr>
          <w:rStyle w:val="af0"/>
          <w:b w:val="0"/>
          <w:color w:val="auto"/>
        </w:rPr>
        <w:t>with(obj) {</w:t>
      </w:r>
    </w:p>
    <w:p w:rsidR="0050158B" w:rsidRPr="00CA2BAA" w:rsidRDefault="0050158B" w:rsidP="00CA2BAA">
      <w:pPr>
        <w:pStyle w:val="af1"/>
        <w:rPr>
          <w:rStyle w:val="af0"/>
          <w:b w:val="0"/>
          <w:color w:val="auto"/>
        </w:rPr>
      </w:pPr>
      <w:r w:rsidRPr="00CA2BAA">
        <w:rPr>
          <w:rStyle w:val="af0"/>
          <w:b w:val="0"/>
          <w:color w:val="auto"/>
        </w:rPr>
        <w:t xml:space="preserve">    alert( b ); // </w:t>
      </w:r>
      <w:r w:rsidRPr="00CA2BAA">
        <w:rPr>
          <w:rStyle w:val="af0"/>
        </w:rPr>
        <w:t>1</w:t>
      </w:r>
      <w:r w:rsidRPr="00CA2BAA">
        <w:rPr>
          <w:rStyle w:val="af0"/>
          <w:b w:val="0"/>
          <w:color w:val="auto"/>
        </w:rPr>
        <w:t>, из window</w:t>
      </w:r>
    </w:p>
    <w:p w:rsidR="0050158B" w:rsidRPr="00CA2BAA" w:rsidRDefault="0050158B" w:rsidP="00CA2BAA">
      <w:pPr>
        <w:pStyle w:val="af1"/>
        <w:rPr>
          <w:rStyle w:val="af0"/>
          <w:b w:val="0"/>
          <w:color w:val="auto"/>
        </w:rPr>
      </w:pPr>
      <w:r w:rsidRPr="00CA2BAA">
        <w:rPr>
          <w:rStyle w:val="af0"/>
          <w:b w:val="0"/>
          <w:color w:val="auto"/>
        </w:rPr>
        <w:t xml:space="preserve">  }</w:t>
      </w:r>
    </w:p>
    <w:p w:rsidR="0050158B" w:rsidRPr="0050158B" w:rsidRDefault="0050158B" w:rsidP="0050158B">
      <w:pPr>
        <w:pStyle w:val="aa"/>
      </w:pPr>
      <w:r w:rsidRPr="0050158B">
        <w:t>Здесь интерпретатор сначала проверяет наличие obj.b, не находит и идет вне with.</w:t>
      </w:r>
    </w:p>
    <w:p w:rsidR="0050158B" w:rsidRPr="0050158B" w:rsidRDefault="0050158B" w:rsidP="0050158B">
      <w:pPr>
        <w:pStyle w:val="aa"/>
      </w:pPr>
      <w:r w:rsidRPr="0050158B">
        <w:t>Особенно забавно выглядит применение вложенных with:</w:t>
      </w:r>
    </w:p>
    <w:p w:rsidR="0050158B" w:rsidRPr="0050158B" w:rsidRDefault="0050158B" w:rsidP="00CA2BAA">
      <w:pPr>
        <w:pStyle w:val="af1"/>
      </w:pPr>
      <w:r w:rsidRPr="0050158B">
        <w:t>var obj = {</w:t>
      </w:r>
    </w:p>
    <w:p w:rsidR="0050158B" w:rsidRPr="0050158B" w:rsidRDefault="0050158B" w:rsidP="00CA2BAA">
      <w:pPr>
        <w:pStyle w:val="af1"/>
      </w:pPr>
      <w:r w:rsidRPr="0050158B">
        <w:t xml:space="preserve">  </w:t>
      </w:r>
      <w:r w:rsidRPr="00661008">
        <w:rPr>
          <w:color w:val="0070C0"/>
        </w:rPr>
        <w:t>weight</w:t>
      </w:r>
      <w:r w:rsidRPr="0050158B">
        <w:t>: 10,</w:t>
      </w:r>
    </w:p>
    <w:p w:rsidR="0050158B" w:rsidRPr="0050158B" w:rsidRDefault="0050158B" w:rsidP="00CA2BAA">
      <w:pPr>
        <w:pStyle w:val="af1"/>
      </w:pPr>
      <w:r w:rsidRPr="0050158B">
        <w:t xml:space="preserve">  size: {</w:t>
      </w:r>
    </w:p>
    <w:p w:rsidR="0050158B" w:rsidRPr="0050158B" w:rsidRDefault="0050158B" w:rsidP="00CA2BAA">
      <w:pPr>
        <w:pStyle w:val="af1"/>
      </w:pPr>
      <w:r w:rsidRPr="0050158B">
        <w:t xml:space="preserve">    </w:t>
      </w:r>
      <w:r w:rsidRPr="00661008">
        <w:rPr>
          <w:color w:val="E36C0A" w:themeColor="accent6" w:themeShade="BF"/>
        </w:rPr>
        <w:t>width</w:t>
      </w:r>
      <w:r w:rsidRPr="0050158B">
        <w:t>: 5,</w:t>
      </w:r>
    </w:p>
    <w:p w:rsidR="0050158B" w:rsidRPr="0050158B" w:rsidRDefault="0050158B" w:rsidP="00CA2BAA">
      <w:pPr>
        <w:pStyle w:val="af1"/>
      </w:pPr>
      <w:r w:rsidRPr="0050158B">
        <w:t xml:space="preserve">    </w:t>
      </w:r>
      <w:r w:rsidRPr="00661008">
        <w:rPr>
          <w:color w:val="E36C0A" w:themeColor="accent6" w:themeShade="BF"/>
        </w:rPr>
        <w:t>height</w:t>
      </w:r>
      <w:r w:rsidRPr="0050158B">
        <w:t>: 7</w:t>
      </w:r>
    </w:p>
    <w:p w:rsidR="0050158B" w:rsidRPr="0050158B" w:rsidRDefault="0050158B" w:rsidP="00CA2BAA">
      <w:pPr>
        <w:pStyle w:val="af1"/>
      </w:pPr>
      <w:r w:rsidRPr="0050158B">
        <w:t xml:space="preserve">  }</w:t>
      </w:r>
    </w:p>
    <w:p w:rsidR="0050158B" w:rsidRPr="0050158B" w:rsidRDefault="0050158B" w:rsidP="00CA2BAA">
      <w:pPr>
        <w:pStyle w:val="af1"/>
      </w:pPr>
      <w:r w:rsidRPr="0050158B">
        <w:t>};</w:t>
      </w:r>
    </w:p>
    <w:p w:rsidR="0050158B" w:rsidRPr="0050158B" w:rsidRDefault="0050158B" w:rsidP="00CA2BAA">
      <w:pPr>
        <w:pStyle w:val="af1"/>
      </w:pPr>
    </w:p>
    <w:p w:rsidR="0050158B" w:rsidRPr="0050158B" w:rsidRDefault="0050158B" w:rsidP="00CA2BAA">
      <w:pPr>
        <w:pStyle w:val="af1"/>
      </w:pPr>
      <w:r w:rsidRPr="00661008">
        <w:rPr>
          <w:rStyle w:val="af0"/>
        </w:rPr>
        <w:t>with</w:t>
      </w:r>
      <w:r w:rsidRPr="0050158B">
        <w:t>(obj) {</w:t>
      </w:r>
    </w:p>
    <w:p w:rsidR="0050158B" w:rsidRPr="0050158B" w:rsidRDefault="0050158B" w:rsidP="00CA2BAA">
      <w:pPr>
        <w:pStyle w:val="af1"/>
      </w:pPr>
      <w:r w:rsidRPr="0050158B">
        <w:t xml:space="preserve">  </w:t>
      </w:r>
      <w:r w:rsidRPr="00661008">
        <w:rPr>
          <w:rStyle w:val="af0"/>
        </w:rPr>
        <w:t>with</w:t>
      </w:r>
      <w:r w:rsidRPr="0050158B">
        <w:t>(size) { // size будет взят из obj</w:t>
      </w:r>
    </w:p>
    <w:p w:rsidR="0050158B" w:rsidRPr="0050158B" w:rsidRDefault="0050158B" w:rsidP="00CA2BAA">
      <w:pPr>
        <w:pStyle w:val="af1"/>
      </w:pPr>
      <w:r w:rsidRPr="0050158B">
        <w:t xml:space="preserve">    alert( </w:t>
      </w:r>
      <w:r w:rsidRPr="00661008">
        <w:rPr>
          <w:color w:val="E36C0A" w:themeColor="accent6" w:themeShade="BF"/>
        </w:rPr>
        <w:t xml:space="preserve">width </w:t>
      </w:r>
      <w:r w:rsidRPr="0050158B">
        <w:t xml:space="preserve">* </w:t>
      </w:r>
      <w:r w:rsidRPr="00661008">
        <w:rPr>
          <w:color w:val="E36C0A" w:themeColor="accent6" w:themeShade="BF"/>
        </w:rPr>
        <w:t xml:space="preserve">height </w:t>
      </w:r>
      <w:r w:rsidRPr="0050158B">
        <w:t xml:space="preserve">/ </w:t>
      </w:r>
      <w:r w:rsidRPr="00661008">
        <w:rPr>
          <w:color w:val="0070C0"/>
        </w:rPr>
        <w:t xml:space="preserve">weight </w:t>
      </w:r>
      <w:r w:rsidRPr="0050158B">
        <w:t>); // width,height из size, weight из obj</w:t>
      </w:r>
    </w:p>
    <w:p w:rsidR="0050158B" w:rsidRPr="0050158B" w:rsidRDefault="0050158B" w:rsidP="00CA2BAA">
      <w:pPr>
        <w:pStyle w:val="af1"/>
      </w:pPr>
      <w:r w:rsidRPr="0050158B">
        <w:t xml:space="preserve">  }</w:t>
      </w:r>
    </w:p>
    <w:p w:rsidR="0050158B" w:rsidRPr="0050158B" w:rsidRDefault="0050158B" w:rsidP="00CA2BAA">
      <w:pPr>
        <w:pStyle w:val="af1"/>
      </w:pPr>
      <w:r w:rsidRPr="0050158B">
        <w:t>}</w:t>
      </w:r>
    </w:p>
    <w:p w:rsidR="0050158B" w:rsidRPr="0050158B" w:rsidRDefault="0050158B" w:rsidP="0050158B">
      <w:pPr>
        <w:pStyle w:val="aa"/>
      </w:pPr>
      <w:r w:rsidRPr="0050158B">
        <w:t>Свойства из разных объектов используются как обычные переменные… Магия! Порядок поиска переменных в выделенном коде: size =&gt; obj =&gt; window.</w:t>
      </w:r>
    </w:p>
    <w:p w:rsidR="0050158B" w:rsidRPr="0050158B" w:rsidRDefault="0050158B" w:rsidP="00661008">
      <w:pPr>
        <w:pStyle w:val="3"/>
      </w:pPr>
      <w:bookmarkStart w:id="307" w:name="изменения-переменной"/>
      <w:r w:rsidRPr="00661008">
        <w:t>Изменения переменной</w:t>
      </w:r>
      <w:bookmarkEnd w:id="307"/>
    </w:p>
    <w:p w:rsidR="0050158B" w:rsidRPr="0050158B" w:rsidRDefault="0050158B" w:rsidP="0050158B">
      <w:pPr>
        <w:pStyle w:val="aa"/>
      </w:pPr>
      <w:r w:rsidRPr="0050158B">
        <w:t>При использовании with, как и во вложенных функциях – переменная изменяется в той области, где была найдена.</w:t>
      </w:r>
    </w:p>
    <w:p w:rsidR="0050158B" w:rsidRPr="0050158B" w:rsidRDefault="0050158B" w:rsidP="0050158B">
      <w:pPr>
        <w:pStyle w:val="aa"/>
      </w:pPr>
      <w:r w:rsidRPr="0050158B">
        <w:t>Например:</w:t>
      </w:r>
    </w:p>
    <w:p w:rsidR="0050158B" w:rsidRPr="0050158B" w:rsidRDefault="0050158B" w:rsidP="00661008">
      <w:pPr>
        <w:pStyle w:val="af1"/>
      </w:pPr>
      <w:r w:rsidRPr="0050158B">
        <w:lastRenderedPageBreak/>
        <w:t>var obj = {</w:t>
      </w:r>
    </w:p>
    <w:p w:rsidR="0050158B" w:rsidRPr="0050158B" w:rsidRDefault="0050158B" w:rsidP="00661008">
      <w:pPr>
        <w:pStyle w:val="af1"/>
      </w:pPr>
      <w:r w:rsidRPr="0050158B">
        <w:t xml:space="preserve">  a: 10</w:t>
      </w:r>
    </w:p>
    <w:p w:rsidR="0050158B" w:rsidRPr="0050158B" w:rsidRDefault="0050158B" w:rsidP="00661008">
      <w:pPr>
        <w:pStyle w:val="af1"/>
      </w:pPr>
      <w:r w:rsidRPr="0050158B">
        <w:t>}</w:t>
      </w:r>
    </w:p>
    <w:p w:rsidR="0050158B" w:rsidRPr="0050158B" w:rsidRDefault="0050158B" w:rsidP="00661008">
      <w:pPr>
        <w:pStyle w:val="af1"/>
      </w:pPr>
    </w:p>
    <w:p w:rsidR="0050158B" w:rsidRPr="0050158B" w:rsidRDefault="0050158B" w:rsidP="00661008">
      <w:pPr>
        <w:pStyle w:val="af1"/>
      </w:pPr>
      <w:r w:rsidRPr="0050158B">
        <w:t>with(obj) {</w:t>
      </w:r>
    </w:p>
    <w:p w:rsidR="0050158B" w:rsidRPr="0050158B" w:rsidRDefault="0050158B" w:rsidP="00661008">
      <w:pPr>
        <w:pStyle w:val="af1"/>
      </w:pPr>
      <w:r w:rsidRPr="0050158B">
        <w:t xml:space="preserve">    a = 20;</w:t>
      </w:r>
    </w:p>
    <w:p w:rsidR="0050158B" w:rsidRPr="0050158B" w:rsidRDefault="0050158B" w:rsidP="00661008">
      <w:pPr>
        <w:pStyle w:val="af1"/>
      </w:pPr>
      <w:r w:rsidRPr="0050158B">
        <w:t xml:space="preserve">  }</w:t>
      </w:r>
    </w:p>
    <w:p w:rsidR="0050158B" w:rsidRPr="0050158B" w:rsidRDefault="0050158B" w:rsidP="00661008">
      <w:pPr>
        <w:pStyle w:val="af1"/>
      </w:pPr>
      <w:r w:rsidRPr="0050158B">
        <w:t xml:space="preserve">alert( obj.a ); // </w:t>
      </w:r>
      <w:r w:rsidRPr="00661008">
        <w:rPr>
          <w:rStyle w:val="af0"/>
        </w:rPr>
        <w:t>20</w:t>
      </w:r>
      <w:r w:rsidRPr="0050158B">
        <w:t>, переменная была изменена в объекте</w:t>
      </w:r>
    </w:p>
    <w:p w:rsidR="0050158B" w:rsidRPr="0050158B" w:rsidRDefault="0050158B" w:rsidP="00661008">
      <w:pPr>
        <w:pStyle w:val="3"/>
      </w:pPr>
      <w:bookmarkStart w:id="308" w:name="почему-отказались-от-with"/>
      <w:r w:rsidRPr="00661008">
        <w:t>Почему отказались от with?</w:t>
      </w:r>
      <w:bookmarkEnd w:id="308"/>
    </w:p>
    <w:p w:rsidR="0050158B" w:rsidRPr="0050158B" w:rsidRDefault="0050158B" w:rsidP="0050158B">
      <w:pPr>
        <w:pStyle w:val="aa"/>
      </w:pPr>
      <w:r w:rsidRPr="0050158B">
        <w:t>Есть несколько причин.</w:t>
      </w:r>
    </w:p>
    <w:p w:rsidR="0050158B" w:rsidRPr="0050158B" w:rsidRDefault="0050158B" w:rsidP="0050158B">
      <w:pPr>
        <w:pStyle w:val="aa"/>
        <w:numPr>
          <w:ilvl w:val="0"/>
          <w:numId w:val="107"/>
        </w:numPr>
      </w:pPr>
      <w:r w:rsidRPr="0050158B">
        <w:t>В современном стандарте JavaScript отказались от with, потому что конструкция with подвержена ошибкам и непрозрачна.</w:t>
      </w:r>
    </w:p>
    <w:p w:rsidR="0050158B" w:rsidRPr="0050158B" w:rsidRDefault="0050158B" w:rsidP="0050158B">
      <w:pPr>
        <w:pStyle w:val="aa"/>
      </w:pPr>
      <w:r w:rsidRPr="0050158B">
        <w:t>Проблемы возникают в том случае, когда в with(obj) присваивается переменная, которая по замыслу должна быть в свойствах obj, но ее там нет.</w:t>
      </w:r>
    </w:p>
    <w:p w:rsidR="0050158B" w:rsidRPr="0050158B" w:rsidRDefault="0050158B" w:rsidP="0050158B">
      <w:pPr>
        <w:pStyle w:val="aa"/>
      </w:pPr>
      <w:r w:rsidRPr="0050158B">
        <w:t>Например:</w:t>
      </w:r>
    </w:p>
    <w:p w:rsidR="0050158B" w:rsidRPr="0050158B" w:rsidRDefault="0050158B" w:rsidP="00BF138C">
      <w:pPr>
        <w:pStyle w:val="af1"/>
      </w:pPr>
      <w:r w:rsidRPr="0050158B">
        <w:t>var obj = {</w:t>
      </w:r>
    </w:p>
    <w:p w:rsidR="0050158B" w:rsidRPr="0050158B" w:rsidRDefault="0050158B" w:rsidP="00BF138C">
      <w:pPr>
        <w:pStyle w:val="af1"/>
      </w:pPr>
      <w:r w:rsidRPr="0050158B">
        <w:t xml:space="preserve">  weight: 10</w:t>
      </w:r>
    </w:p>
    <w:p w:rsidR="0050158B" w:rsidRPr="0050158B" w:rsidRDefault="0050158B" w:rsidP="00BF138C">
      <w:pPr>
        <w:pStyle w:val="af1"/>
      </w:pPr>
      <w:r w:rsidRPr="0050158B">
        <w:t>};</w:t>
      </w:r>
    </w:p>
    <w:p w:rsidR="0050158B" w:rsidRPr="0050158B" w:rsidRDefault="0050158B" w:rsidP="00BF138C">
      <w:pPr>
        <w:pStyle w:val="af1"/>
      </w:pPr>
    </w:p>
    <w:p w:rsidR="0050158B" w:rsidRPr="0050158B" w:rsidRDefault="0050158B" w:rsidP="00BF138C">
      <w:pPr>
        <w:pStyle w:val="af1"/>
      </w:pPr>
      <w:r w:rsidRPr="0050158B">
        <w:t>with(obj) {</w:t>
      </w:r>
    </w:p>
    <w:p w:rsidR="0050158B" w:rsidRPr="0050158B" w:rsidRDefault="0050158B" w:rsidP="00BF138C">
      <w:pPr>
        <w:pStyle w:val="af1"/>
      </w:pPr>
      <w:r w:rsidRPr="0050158B">
        <w:t xml:space="preserve">  weight = 20; // (1)</w:t>
      </w:r>
    </w:p>
    <w:p w:rsidR="0050158B" w:rsidRPr="0050158B" w:rsidRDefault="0050158B" w:rsidP="00BF138C">
      <w:pPr>
        <w:pStyle w:val="af1"/>
      </w:pPr>
      <w:r w:rsidRPr="0050158B">
        <w:t xml:space="preserve">  size = </w:t>
      </w:r>
      <w:r w:rsidRPr="00AF4998">
        <w:rPr>
          <w:rStyle w:val="af0"/>
        </w:rPr>
        <w:t>35</w:t>
      </w:r>
      <w:r w:rsidRPr="0050158B">
        <w:t>; // (2)</w:t>
      </w:r>
    </w:p>
    <w:p w:rsidR="0050158B" w:rsidRPr="0050158B" w:rsidRDefault="0050158B" w:rsidP="00BF138C">
      <w:pPr>
        <w:pStyle w:val="af1"/>
      </w:pPr>
      <w:r w:rsidRPr="0050158B">
        <w:t>}</w:t>
      </w:r>
    </w:p>
    <w:p w:rsidR="0050158B" w:rsidRPr="00AF4998" w:rsidRDefault="00AF4998" w:rsidP="00BF138C">
      <w:pPr>
        <w:pStyle w:val="af1"/>
        <w:rPr>
          <w:lang w:val="en-US"/>
        </w:rPr>
      </w:pPr>
      <w:r>
        <w:rPr>
          <w:lang w:val="en-US"/>
        </w:rPr>
        <w:t xml:space="preserve">    </w:t>
      </w:r>
    </w:p>
    <w:p w:rsidR="0050158B" w:rsidRPr="00AF4998" w:rsidRDefault="0050158B" w:rsidP="00BF138C">
      <w:pPr>
        <w:pStyle w:val="af1"/>
        <w:rPr>
          <w:lang w:val="en-US"/>
        </w:rPr>
      </w:pPr>
      <w:r w:rsidRPr="0050158B">
        <w:t xml:space="preserve">alert( </w:t>
      </w:r>
      <w:r w:rsidRPr="00AF4998">
        <w:rPr>
          <w:color w:val="0070C0"/>
        </w:rPr>
        <w:t>obj</w:t>
      </w:r>
      <w:r w:rsidRPr="0050158B">
        <w:t>.size );</w:t>
      </w:r>
      <w:r w:rsidR="00AF4998">
        <w:t xml:space="preserve"> </w:t>
      </w:r>
      <w:r w:rsidR="00AF4998">
        <w:rPr>
          <w:lang w:val="en-US"/>
        </w:rPr>
        <w:tab/>
        <w:t>//undefined</w:t>
      </w:r>
    </w:p>
    <w:p w:rsidR="0050158B" w:rsidRPr="00AF4998" w:rsidRDefault="0050158B" w:rsidP="00BF138C">
      <w:pPr>
        <w:pStyle w:val="af1"/>
        <w:rPr>
          <w:lang w:val="en-US"/>
        </w:rPr>
      </w:pPr>
      <w:r w:rsidRPr="0050158B">
        <w:t xml:space="preserve">alert( </w:t>
      </w:r>
      <w:r w:rsidRPr="00AF4998">
        <w:rPr>
          <w:rStyle w:val="af0"/>
        </w:rPr>
        <w:t>window</w:t>
      </w:r>
      <w:r w:rsidRPr="0050158B">
        <w:t>.size );</w:t>
      </w:r>
      <w:r w:rsidR="00AF4998">
        <w:rPr>
          <w:lang w:val="en-US"/>
        </w:rPr>
        <w:tab/>
        <w:t>//35</w:t>
      </w:r>
    </w:p>
    <w:p w:rsidR="0050158B" w:rsidRPr="0050158B" w:rsidRDefault="0050158B" w:rsidP="0050158B">
      <w:pPr>
        <w:pStyle w:val="aa"/>
      </w:pPr>
      <w:r w:rsidRPr="0050158B">
        <w:t>В строке (2) присваивается свойство, отсутствующее в obj. В результате интерпретатор, не найдя его, создает новую глобальную переменную window.size.</w:t>
      </w:r>
    </w:p>
    <w:p w:rsidR="0050158B" w:rsidRPr="0050158B" w:rsidRDefault="0050158B" w:rsidP="0050158B">
      <w:pPr>
        <w:pStyle w:val="aa"/>
      </w:pPr>
      <w:r w:rsidRPr="0050158B">
        <w:t>Такие ошибки редки, но очень сложны в отладке, особенно если size изменилась не в window, а где-нибудь во внешнем LexicalEnvironment.</w:t>
      </w:r>
    </w:p>
    <w:p w:rsidR="0050158B" w:rsidRPr="0050158B" w:rsidRDefault="0050158B" w:rsidP="0050158B">
      <w:pPr>
        <w:pStyle w:val="aa"/>
        <w:numPr>
          <w:ilvl w:val="0"/>
          <w:numId w:val="107"/>
        </w:numPr>
      </w:pPr>
      <w:r w:rsidRPr="0050158B">
        <w:t>Еще одна причина – алгоритмы сжатия JavaScript не любят with. Перед выкладкой на сервер JavaScript сжимают. Для этого есть много инструментов, например </w:t>
      </w:r>
      <w:hyperlink r:id="rId234" w:history="1">
        <w:r w:rsidRPr="0050158B">
          <w:rPr>
            <w:rStyle w:val="a9"/>
          </w:rPr>
          <w:t>Closure Compiler</w:t>
        </w:r>
      </w:hyperlink>
      <w:r w:rsidRPr="0050158B">
        <w:t> и </w:t>
      </w:r>
      <w:hyperlink r:id="rId235" w:history="1">
        <w:r w:rsidRPr="0050158B">
          <w:rPr>
            <w:rStyle w:val="a9"/>
          </w:rPr>
          <w:t>UglifyJS</w:t>
        </w:r>
      </w:hyperlink>
      <w:r w:rsidRPr="0050158B">
        <w:t>. Обычно они переименовывают локальные переменные в более короткие имена, но не свойства объектов. С конструкцией with до запуска кода непонятно – откуда будет взята переменная. Поэтому выходит, что, на всякий случай (если это свойство), лучше её не переименовывать. Таким образом, качество сжатия кода страдает.</w:t>
      </w:r>
    </w:p>
    <w:p w:rsidR="0050158B" w:rsidRPr="0050158B" w:rsidRDefault="0050158B" w:rsidP="0050158B">
      <w:pPr>
        <w:pStyle w:val="aa"/>
        <w:numPr>
          <w:ilvl w:val="0"/>
          <w:numId w:val="107"/>
        </w:numPr>
      </w:pPr>
      <w:r w:rsidRPr="0050158B">
        <w:t>Ну и, наконец, производительность – усложнение поиска переменной из-за with влечет дополнительные накладные расходы.</w:t>
      </w:r>
    </w:p>
    <w:p w:rsidR="0050158B" w:rsidRPr="0050158B" w:rsidRDefault="0050158B" w:rsidP="0050158B">
      <w:pPr>
        <w:pStyle w:val="aa"/>
      </w:pPr>
      <w:r w:rsidRPr="0050158B">
        <w:t>Современные движки применяют много внутренних оптимизаций, ряд которых не может быть применен к коду, в котором есть with.</w:t>
      </w:r>
    </w:p>
    <w:p w:rsidR="0050158B" w:rsidRPr="0050158B" w:rsidRDefault="0050158B" w:rsidP="0050158B">
      <w:pPr>
        <w:pStyle w:val="aa"/>
      </w:pPr>
      <w:r w:rsidRPr="0050158B">
        <w:t>Вот, к примеру, запустите этот код в современном браузере. Производительность функции fastсущественно отличается slow с пустым(!) with. И дело тут именно в with, т.к. наличие этой конструкции препятствует оптимизации.</w:t>
      </w:r>
    </w:p>
    <w:p w:rsidR="0050158B" w:rsidRPr="0050158B" w:rsidRDefault="0050158B" w:rsidP="00AF4998">
      <w:pPr>
        <w:pStyle w:val="af1"/>
      </w:pPr>
      <w:r w:rsidRPr="0050158B">
        <w:t>var i = 0;</w:t>
      </w:r>
    </w:p>
    <w:p w:rsidR="0050158B" w:rsidRPr="0050158B" w:rsidRDefault="0050158B" w:rsidP="00AF4998">
      <w:pPr>
        <w:pStyle w:val="af1"/>
      </w:pPr>
    </w:p>
    <w:p w:rsidR="0050158B" w:rsidRPr="0050158B" w:rsidRDefault="0050158B" w:rsidP="00AF4998">
      <w:pPr>
        <w:pStyle w:val="af1"/>
      </w:pPr>
      <w:r w:rsidRPr="0050158B">
        <w:t>function fast() {</w:t>
      </w:r>
    </w:p>
    <w:p w:rsidR="0050158B" w:rsidRPr="0050158B" w:rsidRDefault="0050158B" w:rsidP="00AF4998">
      <w:pPr>
        <w:pStyle w:val="af1"/>
      </w:pPr>
      <w:r w:rsidRPr="0050158B">
        <w:t xml:space="preserve">  i++;</w:t>
      </w:r>
    </w:p>
    <w:p w:rsidR="0050158B" w:rsidRPr="0050158B" w:rsidRDefault="0050158B" w:rsidP="00AF4998">
      <w:pPr>
        <w:pStyle w:val="af1"/>
      </w:pPr>
      <w:r w:rsidRPr="0050158B">
        <w:t>}</w:t>
      </w:r>
    </w:p>
    <w:p w:rsidR="0050158B" w:rsidRPr="0050158B" w:rsidRDefault="0050158B" w:rsidP="00AF4998">
      <w:pPr>
        <w:pStyle w:val="af1"/>
      </w:pPr>
    </w:p>
    <w:p w:rsidR="0050158B" w:rsidRPr="0050158B" w:rsidRDefault="0050158B" w:rsidP="00AF4998">
      <w:pPr>
        <w:pStyle w:val="af1"/>
      </w:pPr>
      <w:r w:rsidRPr="0050158B">
        <w:t>function slow() {</w:t>
      </w:r>
    </w:p>
    <w:p w:rsidR="0050158B" w:rsidRPr="0050158B" w:rsidRDefault="0050158B" w:rsidP="00AF4998">
      <w:pPr>
        <w:pStyle w:val="af1"/>
      </w:pPr>
      <w:r w:rsidRPr="0050158B">
        <w:t xml:space="preserve">  with(i) {}</w:t>
      </w:r>
    </w:p>
    <w:p w:rsidR="0050158B" w:rsidRPr="0050158B" w:rsidRDefault="0050158B" w:rsidP="00AF4998">
      <w:pPr>
        <w:pStyle w:val="af1"/>
      </w:pPr>
      <w:r w:rsidRPr="0050158B">
        <w:t xml:space="preserve">  i++;</w:t>
      </w:r>
    </w:p>
    <w:p w:rsidR="0050158B" w:rsidRPr="0050158B" w:rsidRDefault="0050158B" w:rsidP="00AF4998">
      <w:pPr>
        <w:pStyle w:val="af1"/>
      </w:pPr>
      <w:r w:rsidRPr="0050158B">
        <w:t>}</w:t>
      </w:r>
    </w:p>
    <w:p w:rsidR="0050158B" w:rsidRPr="0050158B" w:rsidRDefault="0050158B" w:rsidP="00AF4998">
      <w:pPr>
        <w:pStyle w:val="af1"/>
      </w:pPr>
    </w:p>
    <w:p w:rsidR="0050158B" w:rsidRPr="0050158B" w:rsidRDefault="0050158B" w:rsidP="00AF4998">
      <w:pPr>
        <w:pStyle w:val="af1"/>
      </w:pPr>
      <w:r w:rsidRPr="0050158B">
        <w:t>var time = performance.now();</w:t>
      </w:r>
    </w:p>
    <w:p w:rsidR="0050158B" w:rsidRPr="0050158B" w:rsidRDefault="0050158B" w:rsidP="00AF4998">
      <w:pPr>
        <w:pStyle w:val="af1"/>
      </w:pPr>
      <w:r w:rsidRPr="0050158B">
        <w:t>while (i &lt; 1000000) fast();</w:t>
      </w:r>
    </w:p>
    <w:p w:rsidR="0050158B" w:rsidRPr="0050158B" w:rsidRDefault="0050158B" w:rsidP="00AF4998">
      <w:pPr>
        <w:pStyle w:val="af1"/>
      </w:pPr>
      <w:r w:rsidRPr="0050158B">
        <w:t>alert( "Без with: " + (performance.now() - time) );</w:t>
      </w:r>
    </w:p>
    <w:p w:rsidR="0050158B" w:rsidRPr="0050158B" w:rsidRDefault="0050158B" w:rsidP="00AF4998">
      <w:pPr>
        <w:pStyle w:val="af1"/>
      </w:pPr>
    </w:p>
    <w:p w:rsidR="0050158B" w:rsidRPr="0050158B" w:rsidRDefault="0050158B" w:rsidP="00AF4998">
      <w:pPr>
        <w:pStyle w:val="af1"/>
      </w:pPr>
      <w:r w:rsidRPr="0050158B">
        <w:t>var time = performance.now();</w:t>
      </w:r>
    </w:p>
    <w:p w:rsidR="0050158B" w:rsidRPr="0050158B" w:rsidRDefault="0050158B" w:rsidP="00AF4998">
      <w:pPr>
        <w:pStyle w:val="af1"/>
      </w:pPr>
      <w:r w:rsidRPr="0050158B">
        <w:t>i = 0;</w:t>
      </w:r>
    </w:p>
    <w:p w:rsidR="0050158B" w:rsidRPr="0050158B" w:rsidRDefault="0050158B" w:rsidP="00AF4998">
      <w:pPr>
        <w:pStyle w:val="af1"/>
      </w:pPr>
      <w:r w:rsidRPr="0050158B">
        <w:t>while (i &lt; 1000000) slow();</w:t>
      </w:r>
    </w:p>
    <w:p w:rsidR="0050158B" w:rsidRPr="0050158B" w:rsidRDefault="0050158B" w:rsidP="00AF4998">
      <w:pPr>
        <w:pStyle w:val="af1"/>
      </w:pPr>
      <w:r w:rsidRPr="0050158B">
        <w:t>alert( "С with: " + (performance.now() - time) );</w:t>
      </w:r>
    </w:p>
    <w:p w:rsidR="0050158B" w:rsidRPr="0050158B" w:rsidRDefault="0050158B" w:rsidP="00AF4998">
      <w:pPr>
        <w:pStyle w:val="3"/>
      </w:pPr>
      <w:bookmarkStart w:id="309" w:name="замена-with"/>
      <w:r w:rsidRPr="00AF4998">
        <w:t>Замена with</w:t>
      </w:r>
      <w:bookmarkEnd w:id="309"/>
    </w:p>
    <w:p w:rsidR="0050158B" w:rsidRPr="0050158B" w:rsidRDefault="0050158B" w:rsidP="0050158B">
      <w:pPr>
        <w:pStyle w:val="aa"/>
      </w:pPr>
      <w:r w:rsidRPr="0050158B">
        <w:t>Вместо with рекомендуется использовать временную переменную, например:</w:t>
      </w:r>
    </w:p>
    <w:p w:rsidR="0050158B" w:rsidRPr="0050158B" w:rsidRDefault="0050158B" w:rsidP="00AF4998">
      <w:pPr>
        <w:pStyle w:val="af1"/>
      </w:pPr>
      <w:r w:rsidRPr="0050158B">
        <w:t>/* вместо</w:t>
      </w:r>
    </w:p>
    <w:p w:rsidR="0050158B" w:rsidRPr="0050158B" w:rsidRDefault="0050158B" w:rsidP="00AF4998">
      <w:pPr>
        <w:pStyle w:val="af1"/>
      </w:pPr>
      <w:r w:rsidRPr="0050158B">
        <w:t>with(elem.style) {</w:t>
      </w:r>
    </w:p>
    <w:p w:rsidR="0050158B" w:rsidRPr="0050158B" w:rsidRDefault="0050158B" w:rsidP="00AF4998">
      <w:pPr>
        <w:pStyle w:val="af1"/>
      </w:pPr>
      <w:r w:rsidRPr="0050158B">
        <w:t xml:space="preserve">  top = '10px';</w:t>
      </w:r>
    </w:p>
    <w:p w:rsidR="0050158B" w:rsidRPr="0050158B" w:rsidRDefault="0050158B" w:rsidP="00AF4998">
      <w:pPr>
        <w:pStyle w:val="af1"/>
      </w:pPr>
      <w:r w:rsidRPr="0050158B">
        <w:t xml:space="preserve">  left = '20px';</w:t>
      </w:r>
    </w:p>
    <w:p w:rsidR="0050158B" w:rsidRPr="0050158B" w:rsidRDefault="0050158B" w:rsidP="00AF4998">
      <w:pPr>
        <w:pStyle w:val="af1"/>
      </w:pPr>
      <w:r w:rsidRPr="0050158B">
        <w:t>}</w:t>
      </w:r>
    </w:p>
    <w:p w:rsidR="0050158B" w:rsidRPr="0050158B" w:rsidRDefault="0050158B" w:rsidP="00AF4998">
      <w:pPr>
        <w:pStyle w:val="af1"/>
      </w:pPr>
      <w:r w:rsidRPr="0050158B">
        <w:t>*/</w:t>
      </w:r>
    </w:p>
    <w:p w:rsidR="0050158B" w:rsidRPr="0050158B" w:rsidRDefault="0050158B" w:rsidP="00AF4998">
      <w:pPr>
        <w:pStyle w:val="af1"/>
      </w:pPr>
    </w:p>
    <w:p w:rsidR="0050158B" w:rsidRPr="0050158B" w:rsidRDefault="0050158B" w:rsidP="00AF4998">
      <w:pPr>
        <w:pStyle w:val="af1"/>
      </w:pPr>
      <w:r w:rsidRPr="0050158B">
        <w:t>var s = elem.style;</w:t>
      </w:r>
    </w:p>
    <w:p w:rsidR="0050158B" w:rsidRPr="0050158B" w:rsidRDefault="0050158B" w:rsidP="00AF4998">
      <w:pPr>
        <w:pStyle w:val="af1"/>
      </w:pPr>
    </w:p>
    <w:p w:rsidR="0050158B" w:rsidRPr="0050158B" w:rsidRDefault="0050158B" w:rsidP="00AF4998">
      <w:pPr>
        <w:pStyle w:val="af1"/>
      </w:pPr>
      <w:r w:rsidRPr="0050158B">
        <w:t>s.top = '10px';</w:t>
      </w:r>
    </w:p>
    <w:p w:rsidR="0050158B" w:rsidRPr="0050158B" w:rsidRDefault="0050158B" w:rsidP="00AF4998">
      <w:pPr>
        <w:pStyle w:val="af1"/>
      </w:pPr>
      <w:r w:rsidRPr="0050158B">
        <w:t>s.left = '0';</w:t>
      </w:r>
    </w:p>
    <w:p w:rsidR="0050158B" w:rsidRPr="0050158B" w:rsidRDefault="0050158B" w:rsidP="0050158B">
      <w:pPr>
        <w:pStyle w:val="aa"/>
      </w:pPr>
      <w:r w:rsidRPr="0050158B">
        <w:t>Это не так элегантно, но убирает лишний уровень вложенности и абсолютно точно понятно, что будет происходить и куда присвоятся свойства.</w:t>
      </w:r>
    </w:p>
    <w:p w:rsidR="0050158B" w:rsidRPr="0050158B" w:rsidRDefault="0050158B" w:rsidP="0050158B">
      <w:pPr>
        <w:pStyle w:val="aa"/>
        <w:rPr>
          <w:b/>
          <w:bCs/>
        </w:rPr>
      </w:pPr>
      <w:r w:rsidRPr="00AF4998">
        <w:rPr>
          <w:b/>
          <w:bCs/>
        </w:rPr>
        <w:t>Итого</w:t>
      </w:r>
    </w:p>
    <w:p w:rsidR="0050158B" w:rsidRPr="0050158B" w:rsidRDefault="0050158B" w:rsidP="0050158B">
      <w:pPr>
        <w:pStyle w:val="aa"/>
        <w:numPr>
          <w:ilvl w:val="0"/>
          <w:numId w:val="108"/>
        </w:numPr>
      </w:pPr>
      <w:r w:rsidRPr="0050158B">
        <w:t>Конструкция with(obj) { ... } использует obj как дополнительную область видимости. Все переменные, к которым идет обращение внутри блока, сначала ищутся в obj.</w:t>
      </w:r>
    </w:p>
    <w:p w:rsidR="0050158B" w:rsidRPr="0050158B" w:rsidRDefault="0050158B" w:rsidP="0050158B">
      <w:pPr>
        <w:pStyle w:val="aa"/>
        <w:numPr>
          <w:ilvl w:val="0"/>
          <w:numId w:val="108"/>
        </w:numPr>
      </w:pPr>
      <w:r w:rsidRPr="0050158B">
        <w:lastRenderedPageBreak/>
        <w:t>Конструкция with устарела и не рекомендуется по ряду причин. Избегайте её.</w:t>
      </w:r>
    </w:p>
    <w:p w:rsidR="0050158B" w:rsidRPr="0050158B" w:rsidRDefault="0050158B" w:rsidP="00AF4998">
      <w:pPr>
        <w:pStyle w:val="3"/>
      </w:pPr>
      <w:r w:rsidRPr="00AF4998">
        <w:t>Задачи</w:t>
      </w:r>
    </w:p>
    <w:p w:rsidR="0050158B" w:rsidRPr="0050158B" w:rsidRDefault="0050158B" w:rsidP="0050158B">
      <w:pPr>
        <w:pStyle w:val="aa"/>
        <w:rPr>
          <w:b/>
          <w:bCs/>
        </w:rPr>
      </w:pPr>
      <w:bookmarkStart w:id="310" w:name="with-функция"/>
      <w:r w:rsidRPr="00AF4998">
        <w:rPr>
          <w:b/>
          <w:bCs/>
        </w:rPr>
        <w:t>With + функция</w:t>
      </w:r>
      <w:bookmarkEnd w:id="310"/>
    </w:p>
    <w:p w:rsidR="0050158B" w:rsidRPr="0050158B" w:rsidRDefault="0050158B" w:rsidP="0050158B">
      <w:pPr>
        <w:pStyle w:val="aa"/>
      </w:pPr>
      <w:r w:rsidRPr="0050158B">
        <w:t>Какая из функций будет вызвана?</w:t>
      </w:r>
    </w:p>
    <w:p w:rsidR="0050158B" w:rsidRPr="0050158B" w:rsidRDefault="0050158B" w:rsidP="00AF4998">
      <w:pPr>
        <w:pStyle w:val="af1"/>
      </w:pPr>
      <w:r w:rsidRPr="0050158B">
        <w:t xml:space="preserve">function </w:t>
      </w:r>
      <w:r w:rsidRPr="00AF4998">
        <w:rPr>
          <w:color w:val="0070C0"/>
        </w:rPr>
        <w:t>f()</w:t>
      </w:r>
      <w:r w:rsidRPr="0050158B">
        <w:t xml:space="preserve"> {</w:t>
      </w:r>
    </w:p>
    <w:p w:rsidR="0050158B" w:rsidRPr="0050158B" w:rsidRDefault="0050158B" w:rsidP="00AF4998">
      <w:pPr>
        <w:pStyle w:val="af1"/>
      </w:pPr>
      <w:r w:rsidRPr="0050158B">
        <w:t xml:space="preserve">  alert(1)</w:t>
      </w:r>
    </w:p>
    <w:p w:rsidR="0050158B" w:rsidRPr="0050158B" w:rsidRDefault="0050158B" w:rsidP="00AF4998">
      <w:pPr>
        <w:pStyle w:val="af1"/>
      </w:pPr>
      <w:r w:rsidRPr="0050158B">
        <w:t>}</w:t>
      </w:r>
    </w:p>
    <w:p w:rsidR="0050158B" w:rsidRPr="0050158B" w:rsidRDefault="0050158B" w:rsidP="00AF4998">
      <w:pPr>
        <w:pStyle w:val="af1"/>
      </w:pPr>
    </w:p>
    <w:p w:rsidR="0050158B" w:rsidRPr="0050158B" w:rsidRDefault="0050158B" w:rsidP="00AF4998">
      <w:pPr>
        <w:pStyle w:val="af1"/>
      </w:pPr>
      <w:r w:rsidRPr="0050158B">
        <w:t xml:space="preserve">var </w:t>
      </w:r>
      <w:r w:rsidRPr="00AF4998">
        <w:rPr>
          <w:color w:val="E36C0A" w:themeColor="accent6" w:themeShade="BF"/>
        </w:rPr>
        <w:t xml:space="preserve">obj </w:t>
      </w:r>
      <w:r w:rsidRPr="0050158B">
        <w:t>= {</w:t>
      </w:r>
    </w:p>
    <w:p w:rsidR="0050158B" w:rsidRPr="0050158B" w:rsidRDefault="0050158B" w:rsidP="00AF4998">
      <w:pPr>
        <w:pStyle w:val="af1"/>
      </w:pPr>
      <w:r w:rsidRPr="0050158B">
        <w:t xml:space="preserve">  </w:t>
      </w:r>
      <w:r w:rsidRPr="00AF4998">
        <w:rPr>
          <w:color w:val="0070C0"/>
        </w:rPr>
        <w:t>f: function()</w:t>
      </w:r>
      <w:r w:rsidRPr="0050158B">
        <w:t xml:space="preserve"> {</w:t>
      </w:r>
    </w:p>
    <w:p w:rsidR="0050158B" w:rsidRPr="0050158B" w:rsidRDefault="0050158B" w:rsidP="00AF4998">
      <w:pPr>
        <w:pStyle w:val="af1"/>
      </w:pPr>
      <w:r w:rsidRPr="0050158B">
        <w:t xml:space="preserve">    alert(2)</w:t>
      </w:r>
    </w:p>
    <w:p w:rsidR="0050158B" w:rsidRPr="0050158B" w:rsidRDefault="0050158B" w:rsidP="00AF4998">
      <w:pPr>
        <w:pStyle w:val="af1"/>
      </w:pPr>
      <w:r w:rsidRPr="0050158B">
        <w:t xml:space="preserve">  }</w:t>
      </w:r>
    </w:p>
    <w:p w:rsidR="0050158B" w:rsidRPr="0050158B" w:rsidRDefault="0050158B" w:rsidP="00AF4998">
      <w:pPr>
        <w:pStyle w:val="af1"/>
      </w:pPr>
      <w:r w:rsidRPr="0050158B">
        <w:t>};</w:t>
      </w:r>
    </w:p>
    <w:p w:rsidR="0050158B" w:rsidRPr="0050158B" w:rsidRDefault="0050158B" w:rsidP="00AF4998">
      <w:pPr>
        <w:pStyle w:val="af1"/>
      </w:pPr>
    </w:p>
    <w:p w:rsidR="0050158B" w:rsidRPr="0050158B" w:rsidRDefault="0050158B" w:rsidP="00AF4998">
      <w:pPr>
        <w:pStyle w:val="af1"/>
      </w:pPr>
      <w:r w:rsidRPr="0050158B">
        <w:t>with(</w:t>
      </w:r>
      <w:r w:rsidRPr="00AF4998">
        <w:rPr>
          <w:color w:val="E36C0A" w:themeColor="accent6" w:themeShade="BF"/>
        </w:rPr>
        <w:t>obj</w:t>
      </w:r>
      <w:r w:rsidRPr="0050158B">
        <w:t>) {</w:t>
      </w:r>
    </w:p>
    <w:p w:rsidR="0050158B" w:rsidRPr="0050158B" w:rsidRDefault="0050158B" w:rsidP="00AF4998">
      <w:pPr>
        <w:pStyle w:val="af1"/>
      </w:pPr>
      <w:r w:rsidRPr="0050158B">
        <w:t xml:space="preserve">  </w:t>
      </w:r>
      <w:r w:rsidRPr="00AF4998">
        <w:rPr>
          <w:color w:val="0070C0"/>
        </w:rPr>
        <w:t>f();</w:t>
      </w:r>
    </w:p>
    <w:p w:rsidR="0050158B" w:rsidRPr="0050158B" w:rsidRDefault="0050158B" w:rsidP="00AF4998">
      <w:pPr>
        <w:pStyle w:val="af1"/>
      </w:pPr>
      <w:r w:rsidRPr="0050158B">
        <w:t>}</w:t>
      </w:r>
    </w:p>
    <w:p w:rsidR="0050158B" w:rsidRDefault="0050158B" w:rsidP="0050158B">
      <w:pPr>
        <w:pStyle w:val="aa"/>
        <w:rPr>
          <w:lang w:val="en-US"/>
        </w:rPr>
      </w:pPr>
    </w:p>
    <w:p w:rsidR="00217C1B" w:rsidRPr="00217C1B" w:rsidRDefault="00217C1B" w:rsidP="00217C1B">
      <w:pPr>
        <w:pStyle w:val="aa"/>
      </w:pPr>
      <w:r w:rsidRPr="00217C1B">
        <w:t>Вторая (2), т.к. при обращении к любой переменной внутри with – она ищется прежде всего в объекте.</w:t>
      </w:r>
    </w:p>
    <w:p w:rsidR="00217C1B" w:rsidRPr="00217C1B" w:rsidRDefault="00217C1B" w:rsidP="00217C1B">
      <w:pPr>
        <w:pStyle w:val="aa"/>
      </w:pPr>
      <w:r w:rsidRPr="00217C1B">
        <w:t>Соответственно, будет выведено 2:</w:t>
      </w:r>
    </w:p>
    <w:p w:rsidR="00AF4998" w:rsidRPr="00AF4998" w:rsidRDefault="00AF4998" w:rsidP="0050158B">
      <w:pPr>
        <w:pStyle w:val="aa"/>
        <w:rPr>
          <w:lang w:val="en-US"/>
        </w:rPr>
      </w:pPr>
    </w:p>
    <w:p w:rsidR="0050158B" w:rsidRPr="0050158B" w:rsidRDefault="0050158B" w:rsidP="0050158B">
      <w:pPr>
        <w:pStyle w:val="aa"/>
        <w:rPr>
          <w:b/>
          <w:bCs/>
        </w:rPr>
      </w:pPr>
      <w:bookmarkStart w:id="311" w:name="with-переменные"/>
      <w:r w:rsidRPr="003D2FC7">
        <w:rPr>
          <w:b/>
          <w:bCs/>
        </w:rPr>
        <w:t>With + переменные</w:t>
      </w:r>
      <w:bookmarkEnd w:id="311"/>
    </w:p>
    <w:p w:rsidR="0050158B" w:rsidRPr="0050158B" w:rsidRDefault="0050158B" w:rsidP="0050158B">
      <w:pPr>
        <w:pStyle w:val="aa"/>
      </w:pPr>
      <w:r w:rsidRPr="0050158B">
        <w:t>Что выведет этот код?</w:t>
      </w:r>
    </w:p>
    <w:p w:rsidR="0050158B" w:rsidRPr="0050158B" w:rsidRDefault="0050158B" w:rsidP="000A19EB">
      <w:pPr>
        <w:pStyle w:val="af1"/>
      </w:pPr>
      <w:r w:rsidRPr="0050158B">
        <w:t>var a = 1;</w:t>
      </w:r>
    </w:p>
    <w:p w:rsidR="0050158B" w:rsidRPr="0050158B" w:rsidRDefault="0050158B" w:rsidP="000A19EB">
      <w:pPr>
        <w:pStyle w:val="af1"/>
      </w:pPr>
    </w:p>
    <w:p w:rsidR="0050158B" w:rsidRPr="0050158B" w:rsidRDefault="0050158B" w:rsidP="000A19EB">
      <w:pPr>
        <w:pStyle w:val="af1"/>
      </w:pPr>
      <w:r w:rsidRPr="0050158B">
        <w:t>var obj = {</w:t>
      </w:r>
    </w:p>
    <w:p w:rsidR="0050158B" w:rsidRPr="0050158B" w:rsidRDefault="0050158B" w:rsidP="000A19EB">
      <w:pPr>
        <w:pStyle w:val="af1"/>
      </w:pPr>
      <w:r w:rsidRPr="0050158B">
        <w:t xml:space="preserve">  b: 2</w:t>
      </w:r>
    </w:p>
    <w:p w:rsidR="0050158B" w:rsidRPr="0050158B" w:rsidRDefault="0050158B" w:rsidP="000A19EB">
      <w:pPr>
        <w:pStyle w:val="af1"/>
      </w:pPr>
      <w:r w:rsidRPr="0050158B">
        <w:t>};</w:t>
      </w:r>
    </w:p>
    <w:p w:rsidR="0050158B" w:rsidRPr="0050158B" w:rsidRDefault="0050158B" w:rsidP="000A19EB">
      <w:pPr>
        <w:pStyle w:val="af1"/>
      </w:pPr>
    </w:p>
    <w:p w:rsidR="0050158B" w:rsidRPr="0050158B" w:rsidRDefault="0050158B" w:rsidP="000A19EB">
      <w:pPr>
        <w:pStyle w:val="af1"/>
      </w:pPr>
      <w:r w:rsidRPr="0050158B">
        <w:t>with(obj) {</w:t>
      </w:r>
    </w:p>
    <w:p w:rsidR="0050158B" w:rsidRPr="0050158B" w:rsidRDefault="0050158B" w:rsidP="000A19EB">
      <w:pPr>
        <w:pStyle w:val="af1"/>
      </w:pPr>
      <w:r w:rsidRPr="0050158B">
        <w:t xml:space="preserve">  var b;</w:t>
      </w:r>
    </w:p>
    <w:p w:rsidR="0050158B" w:rsidRPr="0050158B" w:rsidRDefault="0050158B" w:rsidP="000A19EB">
      <w:pPr>
        <w:pStyle w:val="af1"/>
      </w:pPr>
      <w:r w:rsidRPr="0050158B">
        <w:t xml:space="preserve">  alert( a + b );</w:t>
      </w:r>
    </w:p>
    <w:p w:rsidR="0050158B" w:rsidRPr="0050158B" w:rsidRDefault="0050158B" w:rsidP="000A19EB">
      <w:pPr>
        <w:pStyle w:val="af1"/>
      </w:pPr>
      <w:r w:rsidRPr="0050158B">
        <w:t>}</w:t>
      </w:r>
    </w:p>
    <w:p w:rsidR="00592300" w:rsidRDefault="00592300" w:rsidP="00EA7BF3">
      <w:pPr>
        <w:pStyle w:val="aa"/>
      </w:pPr>
    </w:p>
    <w:p w:rsidR="000A19EB" w:rsidRPr="000A19EB" w:rsidRDefault="000A19EB" w:rsidP="000A19EB">
      <w:pPr>
        <w:pStyle w:val="aa"/>
      </w:pPr>
      <w:r w:rsidRPr="000A19EB">
        <w:t>Выведет 3.</w:t>
      </w:r>
    </w:p>
    <w:p w:rsidR="000A19EB" w:rsidRPr="000A19EB" w:rsidRDefault="000A19EB" w:rsidP="000A19EB">
      <w:pPr>
        <w:pStyle w:val="aa"/>
      </w:pPr>
      <w:r w:rsidRPr="000A19EB">
        <w:rPr>
          <w:b/>
          <w:bCs/>
        </w:rPr>
        <w:t>Конструкция with не создаёт области видимости,</w:t>
      </w:r>
      <w:r w:rsidRPr="000A19EB">
        <w:t> её создают только функции. Поэтому объявление var b внутри конструкции работает также, как если бы оно было вне её.</w:t>
      </w:r>
    </w:p>
    <w:p w:rsidR="000A19EB" w:rsidRPr="000A19EB" w:rsidRDefault="000A19EB" w:rsidP="000A19EB">
      <w:pPr>
        <w:pStyle w:val="aa"/>
      </w:pPr>
      <w:r w:rsidRPr="000A19EB">
        <w:t>Код в задаче эквивалентен такому:</w:t>
      </w:r>
    </w:p>
    <w:p w:rsidR="000A19EB" w:rsidRPr="000A19EB" w:rsidRDefault="000A19EB" w:rsidP="000A19EB">
      <w:pPr>
        <w:pStyle w:val="af1"/>
      </w:pPr>
      <w:r w:rsidRPr="000A19EB">
        <w:t>var a = 1;</w:t>
      </w:r>
    </w:p>
    <w:p w:rsidR="000A19EB" w:rsidRPr="000A19EB" w:rsidRDefault="000A19EB" w:rsidP="000A19EB">
      <w:pPr>
        <w:pStyle w:val="af1"/>
      </w:pPr>
      <w:r w:rsidRPr="000A19EB">
        <w:t>var b;</w:t>
      </w:r>
    </w:p>
    <w:p w:rsidR="000A19EB" w:rsidRPr="000A19EB" w:rsidRDefault="000A19EB" w:rsidP="000A19EB">
      <w:pPr>
        <w:pStyle w:val="af1"/>
      </w:pPr>
    </w:p>
    <w:p w:rsidR="000A19EB" w:rsidRPr="000A19EB" w:rsidRDefault="000A19EB" w:rsidP="000A19EB">
      <w:pPr>
        <w:pStyle w:val="af1"/>
      </w:pPr>
      <w:r w:rsidRPr="000A19EB">
        <w:t>var obj = {</w:t>
      </w:r>
    </w:p>
    <w:p w:rsidR="000A19EB" w:rsidRPr="000A19EB" w:rsidRDefault="000A19EB" w:rsidP="000A19EB">
      <w:pPr>
        <w:pStyle w:val="af1"/>
      </w:pPr>
      <w:r w:rsidRPr="000A19EB">
        <w:t xml:space="preserve">  b: 2</w:t>
      </w:r>
    </w:p>
    <w:p w:rsidR="000A19EB" w:rsidRPr="000A19EB" w:rsidRDefault="000A19EB" w:rsidP="000A19EB">
      <w:pPr>
        <w:pStyle w:val="af1"/>
      </w:pPr>
      <w:r w:rsidRPr="000A19EB">
        <w:t>}</w:t>
      </w:r>
    </w:p>
    <w:p w:rsidR="000A19EB" w:rsidRPr="000A19EB" w:rsidRDefault="000A19EB" w:rsidP="000A19EB">
      <w:pPr>
        <w:pStyle w:val="af1"/>
      </w:pPr>
    </w:p>
    <w:p w:rsidR="000A19EB" w:rsidRPr="000A19EB" w:rsidRDefault="000A19EB" w:rsidP="000A19EB">
      <w:pPr>
        <w:pStyle w:val="af1"/>
      </w:pPr>
      <w:r w:rsidRPr="000A19EB">
        <w:t>with(obj) {</w:t>
      </w:r>
    </w:p>
    <w:p w:rsidR="000A19EB" w:rsidRPr="000A19EB" w:rsidRDefault="000A19EB" w:rsidP="000A19EB">
      <w:pPr>
        <w:pStyle w:val="af1"/>
      </w:pPr>
      <w:r w:rsidRPr="000A19EB">
        <w:t xml:space="preserve">  alert( a + b );</w:t>
      </w:r>
    </w:p>
    <w:p w:rsidR="000A19EB" w:rsidRPr="000A19EB" w:rsidRDefault="000A19EB" w:rsidP="000A19EB">
      <w:pPr>
        <w:pStyle w:val="af1"/>
      </w:pPr>
      <w:r w:rsidRPr="000A19EB">
        <w:t>}</w:t>
      </w:r>
    </w:p>
    <w:p w:rsidR="00592300" w:rsidRDefault="00592300" w:rsidP="00EA7BF3">
      <w:pPr>
        <w:pStyle w:val="aa"/>
      </w:pPr>
    </w:p>
    <w:p w:rsidR="000527CA" w:rsidRPr="000527CA" w:rsidRDefault="000527CA" w:rsidP="000527CA">
      <w:pPr>
        <w:pStyle w:val="1"/>
      </w:pPr>
      <w:r>
        <w:t>Область видимости (</w:t>
      </w:r>
      <w:r w:rsidR="008E79AF" w:rsidRPr="008E79AF">
        <w:t>Don`t know JS</w:t>
      </w:r>
      <w:r>
        <w:t>)</w:t>
      </w:r>
    </w:p>
    <w:p w:rsidR="00EC1A83" w:rsidRPr="00EC1A83" w:rsidRDefault="00EC1A83" w:rsidP="00EC1A83">
      <w:pPr>
        <w:pStyle w:val="2"/>
      </w:pPr>
      <w:r w:rsidRPr="00EC1A83">
        <w:t>Область видимости</w:t>
      </w:r>
    </w:p>
    <w:p w:rsidR="00EC1A83" w:rsidRPr="003F356C" w:rsidRDefault="00EC1A83" w:rsidP="00EC1A83">
      <w:pPr>
        <w:pStyle w:val="aa"/>
      </w:pPr>
      <w:r w:rsidRPr="003F356C">
        <w:t>Имя переменной должно быть уникальным в рамках одной и той же области видимости — не может быть двух различных переменных a, расположенных рядом друг с другом. Но одно и тоже имя переменной a может появляться в разных областях видимости.</w:t>
      </w:r>
    </w:p>
    <w:p w:rsidR="00EC1A83" w:rsidRPr="003F356C" w:rsidRDefault="00EC1A83" w:rsidP="00EC1A83">
      <w:pPr>
        <w:pStyle w:val="af1"/>
      </w:pPr>
      <w:r w:rsidRPr="003F356C">
        <w:t>function one() {</w:t>
      </w:r>
    </w:p>
    <w:p w:rsidR="00EC1A83" w:rsidRPr="003F356C" w:rsidRDefault="00EC1A83" w:rsidP="00EC1A83">
      <w:pPr>
        <w:pStyle w:val="af1"/>
      </w:pPr>
      <w:r w:rsidRPr="003F356C">
        <w:tab/>
        <w:t>// эта `a` принадлежит только функции `one()`</w:t>
      </w:r>
    </w:p>
    <w:p w:rsidR="00EC1A83" w:rsidRPr="003F356C" w:rsidRDefault="00EC1A83" w:rsidP="00EC1A83">
      <w:pPr>
        <w:pStyle w:val="af1"/>
      </w:pPr>
      <w:r w:rsidRPr="003F356C">
        <w:tab/>
      </w:r>
      <w:r w:rsidRPr="003F356C">
        <w:rPr>
          <w:rStyle w:val="af0"/>
        </w:rPr>
        <w:t>var a</w:t>
      </w:r>
      <w:r w:rsidRPr="003F356C">
        <w:t xml:space="preserve"> = 1;</w:t>
      </w:r>
    </w:p>
    <w:p w:rsidR="00EC1A83" w:rsidRPr="003F356C" w:rsidRDefault="00EC1A83" w:rsidP="00EC1A83">
      <w:pPr>
        <w:pStyle w:val="af1"/>
      </w:pPr>
      <w:r w:rsidRPr="003F356C">
        <w:tab/>
        <w:t>console.log( a );</w:t>
      </w:r>
    </w:p>
    <w:p w:rsidR="00EC1A83" w:rsidRPr="003F356C" w:rsidRDefault="00EC1A83" w:rsidP="00EC1A83">
      <w:pPr>
        <w:pStyle w:val="af1"/>
      </w:pPr>
      <w:r w:rsidRPr="003F356C">
        <w:t>}</w:t>
      </w:r>
    </w:p>
    <w:p w:rsidR="00EC1A83" w:rsidRPr="003F356C" w:rsidRDefault="00EC1A83" w:rsidP="00EC1A83">
      <w:pPr>
        <w:pStyle w:val="af1"/>
      </w:pPr>
    </w:p>
    <w:p w:rsidR="00EC1A83" w:rsidRPr="003F356C" w:rsidRDefault="00EC1A83" w:rsidP="00EC1A83">
      <w:pPr>
        <w:pStyle w:val="af1"/>
      </w:pPr>
      <w:r w:rsidRPr="003F356C">
        <w:t>function two() {</w:t>
      </w:r>
    </w:p>
    <w:p w:rsidR="00EC1A83" w:rsidRPr="003F356C" w:rsidRDefault="00EC1A83" w:rsidP="00EC1A83">
      <w:pPr>
        <w:pStyle w:val="af1"/>
      </w:pPr>
      <w:r w:rsidRPr="003F356C">
        <w:tab/>
        <w:t>// эта `a` принадлежит только функции `two()`</w:t>
      </w:r>
    </w:p>
    <w:p w:rsidR="00EC1A83" w:rsidRPr="003F356C" w:rsidRDefault="00EC1A83" w:rsidP="00EC1A83">
      <w:pPr>
        <w:pStyle w:val="af1"/>
      </w:pPr>
      <w:r w:rsidRPr="003F356C">
        <w:tab/>
      </w:r>
      <w:r w:rsidRPr="003F356C">
        <w:rPr>
          <w:rStyle w:val="af0"/>
        </w:rPr>
        <w:t>var a</w:t>
      </w:r>
      <w:r w:rsidRPr="003F356C">
        <w:t xml:space="preserve"> = 2;</w:t>
      </w:r>
    </w:p>
    <w:p w:rsidR="00EC1A83" w:rsidRPr="003F356C" w:rsidRDefault="00EC1A83" w:rsidP="00EC1A83">
      <w:pPr>
        <w:pStyle w:val="af1"/>
      </w:pPr>
      <w:r w:rsidRPr="003F356C">
        <w:tab/>
        <w:t>console.log( a );</w:t>
      </w:r>
    </w:p>
    <w:p w:rsidR="00EC1A83" w:rsidRPr="003F356C" w:rsidRDefault="00EC1A83" w:rsidP="00EC1A83">
      <w:pPr>
        <w:pStyle w:val="af1"/>
      </w:pPr>
      <w:r w:rsidRPr="003F356C">
        <w:t>}</w:t>
      </w:r>
    </w:p>
    <w:p w:rsidR="00EC1A83" w:rsidRPr="003F356C" w:rsidRDefault="00EC1A83" w:rsidP="00EC1A83">
      <w:pPr>
        <w:pStyle w:val="af1"/>
      </w:pPr>
    </w:p>
    <w:p w:rsidR="00EC1A83" w:rsidRPr="003F356C" w:rsidRDefault="00EC1A83" w:rsidP="00EC1A83">
      <w:pPr>
        <w:pStyle w:val="af1"/>
      </w:pPr>
      <w:r w:rsidRPr="003F356C">
        <w:t>one();</w:t>
      </w:r>
      <w:r w:rsidRPr="003F356C">
        <w:tab/>
      </w:r>
      <w:r w:rsidRPr="003F356C">
        <w:tab/>
        <w:t>// 1</w:t>
      </w:r>
    </w:p>
    <w:p w:rsidR="00EC1A83" w:rsidRPr="003F356C" w:rsidRDefault="00EC1A83" w:rsidP="00EC1A83">
      <w:pPr>
        <w:pStyle w:val="af1"/>
      </w:pPr>
      <w:r w:rsidRPr="003F356C">
        <w:t>two();</w:t>
      </w:r>
      <w:r w:rsidRPr="003F356C">
        <w:tab/>
      </w:r>
      <w:r w:rsidRPr="003F356C">
        <w:tab/>
        <w:t>// 2</w:t>
      </w:r>
    </w:p>
    <w:p w:rsidR="00EC1A83" w:rsidRDefault="00EC1A83" w:rsidP="00EC1A83">
      <w:pPr>
        <w:pStyle w:val="aa"/>
      </w:pPr>
    </w:p>
    <w:p w:rsidR="00EC1A83" w:rsidRDefault="00EC1A83" w:rsidP="00EC1A83">
      <w:pPr>
        <w:pStyle w:val="aa"/>
      </w:pPr>
      <w:r w:rsidRPr="003F356C">
        <w:t>Если одна область вложена в другую, для кода внутри самой внутренней области доступны п</w:t>
      </w:r>
      <w:r>
        <w:t>еременные из окружающей области:</w:t>
      </w:r>
    </w:p>
    <w:p w:rsidR="00EC1A83" w:rsidRPr="003F356C" w:rsidRDefault="00EC1A83" w:rsidP="00EC1A83">
      <w:pPr>
        <w:pStyle w:val="af1"/>
      </w:pPr>
      <w:r w:rsidRPr="003F356C">
        <w:t xml:space="preserve">function </w:t>
      </w:r>
      <w:r w:rsidRPr="003F356C">
        <w:rPr>
          <w:color w:val="7030A0"/>
        </w:rPr>
        <w:t>outer</w:t>
      </w:r>
      <w:r w:rsidRPr="003F356C">
        <w:t>() {</w:t>
      </w:r>
    </w:p>
    <w:p w:rsidR="00EC1A83" w:rsidRPr="003F356C" w:rsidRDefault="00EC1A83" w:rsidP="00EC1A83">
      <w:pPr>
        <w:pStyle w:val="af1"/>
      </w:pPr>
      <w:r w:rsidRPr="003F356C">
        <w:tab/>
        <w:t xml:space="preserve">var </w:t>
      </w:r>
      <w:r w:rsidRPr="003F356C">
        <w:rPr>
          <w:color w:val="0070C0"/>
        </w:rPr>
        <w:t>a = 1</w:t>
      </w:r>
      <w:r w:rsidRPr="003F356C">
        <w:t>;</w:t>
      </w:r>
    </w:p>
    <w:p w:rsidR="00EC1A83" w:rsidRPr="003F356C" w:rsidRDefault="00EC1A83" w:rsidP="00EC1A83">
      <w:pPr>
        <w:pStyle w:val="af1"/>
      </w:pPr>
    </w:p>
    <w:p w:rsidR="00EC1A83" w:rsidRPr="003F356C" w:rsidRDefault="00EC1A83" w:rsidP="00EC1A83">
      <w:pPr>
        <w:pStyle w:val="af1"/>
      </w:pPr>
      <w:r w:rsidRPr="003F356C">
        <w:tab/>
        <w:t xml:space="preserve">function </w:t>
      </w:r>
      <w:r w:rsidRPr="003F356C">
        <w:rPr>
          <w:color w:val="E36C0A" w:themeColor="accent6" w:themeShade="BF"/>
        </w:rPr>
        <w:t>inner</w:t>
      </w:r>
      <w:r w:rsidRPr="003F356C">
        <w:t>() {</w:t>
      </w:r>
    </w:p>
    <w:p w:rsidR="00EC1A83" w:rsidRPr="003F356C" w:rsidRDefault="00EC1A83" w:rsidP="00EC1A83">
      <w:pPr>
        <w:pStyle w:val="af1"/>
      </w:pPr>
      <w:r w:rsidRPr="003F356C">
        <w:tab/>
      </w:r>
      <w:r w:rsidRPr="003F356C">
        <w:tab/>
        <w:t xml:space="preserve">var </w:t>
      </w:r>
      <w:r w:rsidRPr="003F356C">
        <w:rPr>
          <w:color w:val="0070C0"/>
        </w:rPr>
        <w:t>b = 2</w:t>
      </w:r>
      <w:r w:rsidRPr="003F356C">
        <w:t>;</w:t>
      </w:r>
    </w:p>
    <w:p w:rsidR="00EC1A83" w:rsidRPr="003F356C" w:rsidRDefault="00EC1A83" w:rsidP="00EC1A83">
      <w:pPr>
        <w:pStyle w:val="af1"/>
      </w:pPr>
    </w:p>
    <w:p w:rsidR="00EC1A83" w:rsidRPr="003F356C" w:rsidRDefault="00EC1A83" w:rsidP="00EC1A83">
      <w:pPr>
        <w:pStyle w:val="af1"/>
      </w:pPr>
      <w:r w:rsidRPr="003F356C">
        <w:tab/>
      </w:r>
      <w:r w:rsidRPr="003F356C">
        <w:tab/>
        <w:t>// здесь у нас есть доступ и к `a`, и к `b`</w:t>
      </w:r>
    </w:p>
    <w:p w:rsidR="00EC1A83" w:rsidRPr="003F356C" w:rsidRDefault="00EC1A83" w:rsidP="00EC1A83">
      <w:pPr>
        <w:pStyle w:val="af1"/>
      </w:pPr>
      <w:r w:rsidRPr="003F356C">
        <w:tab/>
      </w:r>
      <w:r w:rsidRPr="003F356C">
        <w:tab/>
        <w:t>console.log( a + b );</w:t>
      </w:r>
      <w:r w:rsidRPr="003F356C">
        <w:tab/>
        <w:t>// 3</w:t>
      </w:r>
    </w:p>
    <w:p w:rsidR="00EC1A83" w:rsidRPr="003F356C" w:rsidRDefault="00EC1A83" w:rsidP="00EC1A83">
      <w:pPr>
        <w:pStyle w:val="af1"/>
      </w:pPr>
      <w:r w:rsidRPr="003F356C">
        <w:tab/>
        <w:t>}</w:t>
      </w:r>
    </w:p>
    <w:p w:rsidR="00EC1A83" w:rsidRPr="003F356C" w:rsidRDefault="00EC1A83" w:rsidP="00EC1A83">
      <w:pPr>
        <w:pStyle w:val="af1"/>
      </w:pPr>
    </w:p>
    <w:p w:rsidR="00EC1A83" w:rsidRPr="003F356C" w:rsidRDefault="00EC1A83" w:rsidP="00EC1A83">
      <w:pPr>
        <w:pStyle w:val="af1"/>
      </w:pPr>
      <w:r w:rsidRPr="003F356C">
        <w:tab/>
      </w:r>
      <w:r w:rsidRPr="003F356C">
        <w:rPr>
          <w:color w:val="E36C0A" w:themeColor="accent6" w:themeShade="BF"/>
        </w:rPr>
        <w:t>inner</w:t>
      </w:r>
      <w:r w:rsidRPr="003F356C">
        <w:t>();</w:t>
      </w:r>
    </w:p>
    <w:p w:rsidR="00EC1A83" w:rsidRPr="003F356C" w:rsidRDefault="00EC1A83" w:rsidP="00EC1A83">
      <w:pPr>
        <w:pStyle w:val="af1"/>
      </w:pPr>
    </w:p>
    <w:p w:rsidR="00EC1A83" w:rsidRPr="003F356C" w:rsidRDefault="00EC1A83" w:rsidP="00EC1A83">
      <w:pPr>
        <w:pStyle w:val="af1"/>
      </w:pPr>
      <w:r w:rsidRPr="003F356C">
        <w:tab/>
        <w:t xml:space="preserve">// здесь у нас есть доступ только к  </w:t>
      </w:r>
      <w:r w:rsidRPr="003F356C">
        <w:rPr>
          <w:rStyle w:val="af0"/>
        </w:rPr>
        <w:t>`a`</w:t>
      </w:r>
    </w:p>
    <w:p w:rsidR="00EC1A83" w:rsidRPr="003F356C" w:rsidRDefault="00EC1A83" w:rsidP="00EC1A83">
      <w:pPr>
        <w:pStyle w:val="af1"/>
      </w:pPr>
      <w:r w:rsidRPr="003F356C">
        <w:tab/>
        <w:t>console.log( a );</w:t>
      </w:r>
      <w:r w:rsidRPr="003F356C">
        <w:tab/>
      </w:r>
      <w:r w:rsidRPr="003F356C">
        <w:tab/>
      </w:r>
      <w:r w:rsidRPr="003F356C">
        <w:tab/>
        <w:t>// 1</w:t>
      </w:r>
    </w:p>
    <w:p w:rsidR="00EC1A83" w:rsidRPr="003F356C" w:rsidRDefault="00EC1A83" w:rsidP="00EC1A83">
      <w:pPr>
        <w:pStyle w:val="af1"/>
      </w:pPr>
      <w:r w:rsidRPr="003F356C">
        <w:t>}</w:t>
      </w:r>
    </w:p>
    <w:p w:rsidR="00EC1A83" w:rsidRPr="003F356C" w:rsidRDefault="00EC1A83" w:rsidP="00EC1A83">
      <w:pPr>
        <w:pStyle w:val="af1"/>
      </w:pPr>
    </w:p>
    <w:p w:rsidR="00EC1A83" w:rsidRPr="003F356C" w:rsidRDefault="00EC1A83" w:rsidP="00EC1A83">
      <w:pPr>
        <w:pStyle w:val="af1"/>
      </w:pPr>
      <w:r w:rsidRPr="003F356C">
        <w:t>outer();</w:t>
      </w:r>
    </w:p>
    <w:p w:rsidR="00EC1A83" w:rsidRPr="003F356C" w:rsidRDefault="00EC1A83" w:rsidP="00EC1A83">
      <w:pPr>
        <w:pStyle w:val="aa"/>
        <w:rPr>
          <w:rFonts w:eastAsia="Times New Roman"/>
        </w:rPr>
      </w:pPr>
      <w:r w:rsidRPr="003F356C">
        <w:rPr>
          <w:rFonts w:eastAsia="Times New Roman"/>
        </w:rPr>
        <w:t>Правила лексической области видимости говорят, что код в одной области может иметь доступ к переменным как её самой, так и к переменным любой области снаружи этой области.</w:t>
      </w:r>
    </w:p>
    <w:p w:rsidR="00EC1A83" w:rsidRPr="006E23FE" w:rsidRDefault="00EC1A83" w:rsidP="00EC1A83">
      <w:pPr>
        <w:pStyle w:val="aa"/>
      </w:pPr>
      <w:r w:rsidRPr="003F356C">
        <w:rPr>
          <w:rFonts w:eastAsia="Times New Roman"/>
        </w:rPr>
        <w:t>Таким образом, код внутри функции </w:t>
      </w:r>
      <w:r w:rsidRPr="006E23FE">
        <w:rPr>
          <w:color w:val="E36C0A" w:themeColor="accent6" w:themeShade="BF"/>
        </w:rPr>
        <w:t>inner()</w:t>
      </w:r>
      <w:r w:rsidRPr="003F356C">
        <w:rPr>
          <w:rFonts w:eastAsia="Times New Roman"/>
        </w:rPr>
        <w:t xml:space="preserve"> имеет доступ к обеим </w:t>
      </w:r>
      <w:r w:rsidRPr="003F356C">
        <w:t>переменным a и b, но у кода в </w:t>
      </w:r>
      <w:r w:rsidRPr="006E23FE">
        <w:rPr>
          <w:color w:val="7030A0"/>
        </w:rPr>
        <w:t>outer()</w:t>
      </w:r>
      <w:r w:rsidRPr="003F356C">
        <w:t> есть доступ только</w:t>
      </w:r>
      <w:r w:rsidRPr="003F356C">
        <w:rPr>
          <w:rFonts w:eastAsia="Times New Roman"/>
        </w:rPr>
        <w:t xml:space="preserve"> к </w:t>
      </w:r>
      <w:r w:rsidRPr="006E23FE">
        <w:t>a — у него нет доступа к b потому что эта переменная внутри inner().</w:t>
      </w:r>
    </w:p>
    <w:p w:rsidR="00EC1A83" w:rsidRDefault="00EC1A83" w:rsidP="00EC1A83">
      <w:pPr>
        <w:pStyle w:val="aa"/>
      </w:pPr>
    </w:p>
    <w:p w:rsidR="00EC1A83" w:rsidRPr="00A90C43" w:rsidRDefault="00EC1A83" w:rsidP="00EC1A83">
      <w:pPr>
        <w:pStyle w:val="2"/>
      </w:pPr>
      <w:r w:rsidRPr="00A90C43">
        <w:t>Поднятие переменной (hoisting)</w:t>
      </w:r>
    </w:p>
    <w:p w:rsidR="00EC1A83" w:rsidRPr="00A90C43" w:rsidRDefault="00EC1A83" w:rsidP="00EC1A83">
      <w:pPr>
        <w:pStyle w:val="aa"/>
      </w:pPr>
      <w:r w:rsidRPr="00A90C43">
        <w:t>Где бы ни появлялось var внутри области видимости, это объявление принадлежит всей области видимости и доступно везде в ней.</w:t>
      </w:r>
    </w:p>
    <w:p w:rsidR="00EC1A83" w:rsidRPr="00A90C43" w:rsidRDefault="00EC1A83" w:rsidP="00EC1A83">
      <w:pPr>
        <w:pStyle w:val="aa"/>
      </w:pPr>
      <w:r w:rsidRPr="00A90C43">
        <w:t>Метафорически это поведение называется </w:t>
      </w:r>
      <w:r w:rsidRPr="00A90C43">
        <w:rPr>
          <w:i/>
          <w:iCs/>
        </w:rPr>
        <w:t>поднятие (hoisting)</w:t>
      </w:r>
      <w:r w:rsidRPr="00A90C43">
        <w:t>, когда объявление var концептуально "перемещается" на вершину своей объемлющей области видимости. Технически этот процесс более точно объясняется тем, как компилируется код, но сейчас опустим эти подробности.</w:t>
      </w:r>
    </w:p>
    <w:p w:rsidR="00EC1A83" w:rsidRPr="00A90C43" w:rsidRDefault="00EC1A83" w:rsidP="00EC1A83">
      <w:pPr>
        <w:pStyle w:val="aa"/>
      </w:pPr>
      <w:r w:rsidRPr="00A90C43">
        <w:t>Пример:</w:t>
      </w:r>
    </w:p>
    <w:p w:rsidR="00EC1A83" w:rsidRPr="00A90C43" w:rsidRDefault="00EC1A83" w:rsidP="00EC1A83">
      <w:pPr>
        <w:pStyle w:val="af1"/>
      </w:pPr>
      <w:r w:rsidRPr="00A90C43">
        <w:t xml:space="preserve">var </w:t>
      </w:r>
      <w:r w:rsidRPr="00C30FE7">
        <w:rPr>
          <w:rStyle w:val="af0"/>
        </w:rPr>
        <w:t>a = 2</w:t>
      </w:r>
      <w:r w:rsidRPr="00A90C43">
        <w:t>;</w:t>
      </w:r>
    </w:p>
    <w:p w:rsidR="00EC1A83" w:rsidRPr="00A90C43" w:rsidRDefault="00EC1A83" w:rsidP="00EC1A83">
      <w:pPr>
        <w:pStyle w:val="af1"/>
      </w:pPr>
    </w:p>
    <w:p w:rsidR="00EC1A83" w:rsidRPr="00A90C43" w:rsidRDefault="00EC1A83" w:rsidP="00EC1A83">
      <w:pPr>
        <w:pStyle w:val="af1"/>
      </w:pPr>
      <w:r w:rsidRPr="00A90C43">
        <w:t>foo();</w:t>
      </w:r>
      <w:r w:rsidRPr="00A90C43">
        <w:tab/>
      </w:r>
      <w:r w:rsidRPr="00A90C43">
        <w:tab/>
      </w:r>
      <w:r w:rsidRPr="00A90C43">
        <w:tab/>
      </w:r>
      <w:r w:rsidRPr="00A90C43">
        <w:tab/>
      </w:r>
      <w:r w:rsidRPr="00A90C43">
        <w:tab/>
        <w:t>// работает, так как определение `foo()`</w:t>
      </w:r>
    </w:p>
    <w:p w:rsidR="00EC1A83" w:rsidRPr="00A90C43" w:rsidRDefault="00172CC8" w:rsidP="00EC1A83">
      <w:pPr>
        <w:pStyle w:val="af1"/>
      </w:pPr>
      <w:r>
        <w:tab/>
      </w:r>
      <w:r>
        <w:tab/>
      </w:r>
      <w:r>
        <w:tab/>
      </w:r>
      <w:r>
        <w:tab/>
      </w:r>
      <w:r>
        <w:tab/>
      </w:r>
      <w:r w:rsidR="00EC1A83" w:rsidRPr="00A90C43">
        <w:t>// "всплыло"</w:t>
      </w:r>
    </w:p>
    <w:p w:rsidR="00EC1A83" w:rsidRPr="00A90C43" w:rsidRDefault="00EC1A83" w:rsidP="00EC1A83">
      <w:pPr>
        <w:pStyle w:val="af1"/>
      </w:pPr>
      <w:r w:rsidRPr="00A90C43">
        <w:t>function foo() {</w:t>
      </w:r>
    </w:p>
    <w:p w:rsidR="00EC1A83" w:rsidRPr="00A90C43" w:rsidRDefault="003D2FC7" w:rsidP="00EC1A83">
      <w:pPr>
        <w:pStyle w:val="af1"/>
      </w:pPr>
      <w:r>
        <w:rPr>
          <w:color w:val="0070C0"/>
          <w:lang w:val="en-US"/>
        </w:rPr>
        <w:t xml:space="preserve">  </w:t>
      </w:r>
      <w:r w:rsidR="00EC1A83" w:rsidRPr="00C30FE7">
        <w:rPr>
          <w:color w:val="0070C0"/>
        </w:rPr>
        <w:t>a = 3</w:t>
      </w:r>
      <w:r w:rsidR="00EC1A83" w:rsidRPr="00A90C43">
        <w:t>;</w:t>
      </w:r>
    </w:p>
    <w:p w:rsidR="00EC1A83" w:rsidRPr="00A90C43" w:rsidRDefault="00172CC8" w:rsidP="00EC1A83">
      <w:pPr>
        <w:pStyle w:val="af1"/>
      </w:pPr>
      <w:r>
        <w:rPr>
          <w:lang w:val="en-US"/>
        </w:rPr>
        <w:t xml:space="preserve">  </w:t>
      </w:r>
      <w:r w:rsidR="00EC1A83" w:rsidRPr="00A90C43">
        <w:t>console.log( a );</w:t>
      </w:r>
      <w:r w:rsidR="00EC1A83" w:rsidRPr="00A90C43">
        <w:tab/>
        <w:t>// 3</w:t>
      </w:r>
    </w:p>
    <w:p w:rsidR="00EC1A83" w:rsidRPr="00A90C43" w:rsidRDefault="003D2FC7" w:rsidP="00EC1A83">
      <w:pPr>
        <w:pStyle w:val="af1"/>
      </w:pPr>
      <w:r>
        <w:rPr>
          <w:lang w:val="en-US"/>
        </w:rPr>
        <w:t xml:space="preserve">  </w:t>
      </w:r>
      <w:r w:rsidR="00EC1A83" w:rsidRPr="00A90C43">
        <w:t xml:space="preserve">var </w:t>
      </w:r>
      <w:r w:rsidR="00EC1A83" w:rsidRPr="00172CC8">
        <w:rPr>
          <w:color w:val="0070C0"/>
        </w:rPr>
        <w:t>a</w:t>
      </w:r>
      <w:r w:rsidR="00EC1A83" w:rsidRPr="00A90C43">
        <w:t>;</w:t>
      </w:r>
      <w:r w:rsidR="00EC1A83" w:rsidRPr="00A90C43">
        <w:tab/>
      </w:r>
      <w:r w:rsidR="00EC1A83" w:rsidRPr="00A90C43">
        <w:tab/>
      </w:r>
      <w:r w:rsidR="00EC1A83" w:rsidRPr="00A90C43">
        <w:tab/>
      </w:r>
      <w:r w:rsidR="00EC1A83" w:rsidRPr="00A90C43">
        <w:tab/>
        <w:t>// определение "всплыло"</w:t>
      </w:r>
    </w:p>
    <w:p w:rsidR="00EC1A83" w:rsidRPr="00A90C43" w:rsidRDefault="00172CC8" w:rsidP="00EC1A83">
      <w:pPr>
        <w:pStyle w:val="af1"/>
      </w:pPr>
      <w:r>
        <w:tab/>
      </w:r>
      <w:r>
        <w:tab/>
      </w:r>
      <w:r>
        <w:tab/>
      </w:r>
      <w:r>
        <w:tab/>
      </w:r>
      <w:r w:rsidR="00EC1A83" w:rsidRPr="00A90C43">
        <w:t>// наверх `foo()`</w:t>
      </w:r>
    </w:p>
    <w:p w:rsidR="00EC1A83" w:rsidRPr="00A90C43" w:rsidRDefault="00EC1A83" w:rsidP="00EC1A83">
      <w:pPr>
        <w:pStyle w:val="af1"/>
      </w:pPr>
      <w:r w:rsidRPr="00A90C43">
        <w:t>}</w:t>
      </w:r>
    </w:p>
    <w:p w:rsidR="00EC1A83" w:rsidRPr="00A90C43" w:rsidRDefault="00EC1A83" w:rsidP="00EC1A83">
      <w:pPr>
        <w:pStyle w:val="af1"/>
      </w:pPr>
    </w:p>
    <w:p w:rsidR="00EC1A83" w:rsidRDefault="00EC1A83" w:rsidP="00EC1A83">
      <w:pPr>
        <w:pStyle w:val="af1"/>
        <w:rPr>
          <w:lang w:val="en-US"/>
        </w:rPr>
      </w:pPr>
      <w:r w:rsidRPr="00A90C43">
        <w:t xml:space="preserve">console.log( </w:t>
      </w:r>
      <w:r w:rsidRPr="00C30FE7">
        <w:rPr>
          <w:rStyle w:val="af0"/>
        </w:rPr>
        <w:t>a</w:t>
      </w:r>
      <w:r w:rsidRPr="00A90C43">
        <w:t xml:space="preserve"> );</w:t>
      </w:r>
      <w:r w:rsidRPr="00A90C43">
        <w:tab/>
        <w:t>// 2</w:t>
      </w:r>
    </w:p>
    <w:p w:rsidR="00172CC8" w:rsidRDefault="00172CC8" w:rsidP="00172CC8">
      <w:pPr>
        <w:rPr>
          <w:lang w:val="en-US"/>
        </w:rPr>
      </w:pPr>
    </w:p>
    <w:p w:rsidR="00172CC8" w:rsidRDefault="00172CC8" w:rsidP="00EA0C02">
      <w:pPr>
        <w:pStyle w:val="aa"/>
      </w:pPr>
      <w:r>
        <w:t>Или:</w:t>
      </w:r>
    </w:p>
    <w:p w:rsidR="00172CC8" w:rsidRDefault="00172CC8" w:rsidP="00172CC8">
      <w:pPr>
        <w:pStyle w:val="af1"/>
        <w:rPr>
          <w:lang w:val="en-US"/>
        </w:rPr>
      </w:pPr>
      <w:r>
        <w:rPr>
          <w:lang w:val="en-US"/>
        </w:rPr>
        <w:t xml:space="preserve">var </w:t>
      </w:r>
      <w:r w:rsidRPr="00EA0C02">
        <w:rPr>
          <w:rStyle w:val="af0"/>
        </w:rPr>
        <w:t>a = 2</w:t>
      </w:r>
      <w:r>
        <w:rPr>
          <w:lang w:val="en-US"/>
        </w:rPr>
        <w:t>;</w:t>
      </w:r>
    </w:p>
    <w:p w:rsidR="00172CC8" w:rsidRDefault="00172CC8" w:rsidP="00172CC8">
      <w:pPr>
        <w:pStyle w:val="af1"/>
        <w:rPr>
          <w:lang w:val="en-US"/>
        </w:rPr>
      </w:pPr>
    </w:p>
    <w:p w:rsidR="00EA0C02" w:rsidRDefault="00EA0C02" w:rsidP="00EA0C02">
      <w:pPr>
        <w:pStyle w:val="af1"/>
      </w:pPr>
      <w:r>
        <w:t>(function() {</w:t>
      </w:r>
    </w:p>
    <w:p w:rsidR="00172CC8" w:rsidRDefault="00172CC8" w:rsidP="00172CC8">
      <w:pPr>
        <w:pStyle w:val="af1"/>
        <w:rPr>
          <w:lang w:val="en-US"/>
        </w:rPr>
      </w:pPr>
      <w:r>
        <w:rPr>
          <w:lang w:val="en-US"/>
        </w:rPr>
        <w:t xml:space="preserve">  console.log(a);</w:t>
      </w:r>
    </w:p>
    <w:p w:rsidR="00172CC8" w:rsidRPr="00172CC8" w:rsidRDefault="00172CC8" w:rsidP="00172CC8">
      <w:pPr>
        <w:pStyle w:val="af1"/>
        <w:rPr>
          <w:lang w:val="en-US"/>
        </w:rPr>
      </w:pPr>
      <w:r>
        <w:rPr>
          <w:lang w:val="en-US"/>
        </w:rPr>
        <w:t xml:space="preserve">  var </w:t>
      </w:r>
      <w:r w:rsidRPr="00EA0C02">
        <w:rPr>
          <w:color w:val="0070C0"/>
          <w:lang w:val="en-US"/>
        </w:rPr>
        <w:t>a</w:t>
      </w:r>
      <w:r>
        <w:rPr>
          <w:lang w:val="en-US"/>
        </w:rPr>
        <w:t xml:space="preserve"> = 3;</w:t>
      </w:r>
    </w:p>
    <w:p w:rsidR="00172CC8" w:rsidRDefault="00172CC8" w:rsidP="00172CC8">
      <w:pPr>
        <w:pStyle w:val="af1"/>
        <w:rPr>
          <w:rStyle w:val="af0"/>
          <w:lang w:val="en-US"/>
        </w:rPr>
      </w:pPr>
      <w:r>
        <w:rPr>
          <w:lang w:val="en-US"/>
        </w:rPr>
        <w:t>}</w:t>
      </w:r>
      <w:r w:rsidR="00EA0C02">
        <w:rPr>
          <w:lang w:val="en-US"/>
        </w:rPr>
        <w:t xml:space="preserve">)() </w:t>
      </w:r>
      <w:r w:rsidR="00EA0C02">
        <w:rPr>
          <w:lang w:val="en-US"/>
        </w:rPr>
        <w:tab/>
        <w:t>//</w:t>
      </w:r>
      <w:r w:rsidR="00EA0C02" w:rsidRPr="00EA0C02">
        <w:rPr>
          <w:rStyle w:val="af0"/>
        </w:rPr>
        <w:t>undefined</w:t>
      </w:r>
    </w:p>
    <w:p w:rsidR="00EA0C02" w:rsidRDefault="00EA0C02" w:rsidP="00EA0C02">
      <w:pPr>
        <w:rPr>
          <w:lang w:val="en-US"/>
        </w:rPr>
      </w:pPr>
    </w:p>
    <w:p w:rsidR="00EA0C02" w:rsidRPr="00EA0C02" w:rsidRDefault="00EA0C02" w:rsidP="00EA0C02">
      <w:pPr>
        <w:pStyle w:val="aa"/>
        <w:rPr>
          <w:b/>
        </w:rPr>
      </w:pPr>
      <w:r w:rsidRPr="00EA0C02">
        <w:rPr>
          <w:b/>
        </w:rPr>
        <w:t>Равносильно этому:</w:t>
      </w:r>
    </w:p>
    <w:p w:rsidR="00EA0C02" w:rsidRDefault="00EA0C02" w:rsidP="00EA0C02">
      <w:pPr>
        <w:pStyle w:val="af1"/>
      </w:pPr>
      <w:r>
        <w:t xml:space="preserve">var </w:t>
      </w:r>
      <w:r w:rsidRPr="00EA0C02">
        <w:rPr>
          <w:rStyle w:val="af0"/>
        </w:rPr>
        <w:t xml:space="preserve">a = </w:t>
      </w:r>
      <w:r>
        <w:rPr>
          <w:rStyle w:val="af0"/>
        </w:rPr>
        <w:t>2</w:t>
      </w:r>
      <w:r>
        <w:t>;</w:t>
      </w:r>
    </w:p>
    <w:p w:rsidR="00EA0C02" w:rsidRDefault="00EA0C02" w:rsidP="00EA0C02">
      <w:pPr>
        <w:pStyle w:val="af1"/>
      </w:pPr>
      <w:r>
        <w:t>(function() {</w:t>
      </w:r>
    </w:p>
    <w:p w:rsidR="00EA0C02" w:rsidRDefault="00EA0C02" w:rsidP="00EA0C02">
      <w:pPr>
        <w:pStyle w:val="af1"/>
      </w:pPr>
      <w:r>
        <w:t xml:space="preserve">  var </w:t>
      </w:r>
      <w:r w:rsidRPr="00EA0C02">
        <w:rPr>
          <w:color w:val="0070C0"/>
        </w:rPr>
        <w:t>a</w:t>
      </w:r>
      <w:r>
        <w:t>;</w:t>
      </w:r>
    </w:p>
    <w:p w:rsidR="00EA0C02" w:rsidRDefault="00EA0C02" w:rsidP="00EA0C02">
      <w:pPr>
        <w:pStyle w:val="af1"/>
      </w:pPr>
      <w:r>
        <w:t xml:space="preserve">  console.log(a);</w:t>
      </w:r>
    </w:p>
    <w:p w:rsidR="00EA0C02" w:rsidRDefault="00EA0C02" w:rsidP="00EA0C02">
      <w:pPr>
        <w:pStyle w:val="af1"/>
      </w:pPr>
      <w:r>
        <w:t xml:space="preserve">  </w:t>
      </w:r>
      <w:r w:rsidRPr="00EA0C02">
        <w:rPr>
          <w:color w:val="0070C0"/>
        </w:rPr>
        <w:t>a</w:t>
      </w:r>
      <w:r>
        <w:t xml:space="preserve"> = 3;</w:t>
      </w:r>
    </w:p>
    <w:p w:rsidR="00EA0C02" w:rsidRDefault="00EA0C02" w:rsidP="00EA0C02">
      <w:pPr>
        <w:pStyle w:val="af1"/>
      </w:pPr>
      <w:r>
        <w:t>})();</w:t>
      </w:r>
    </w:p>
    <w:p w:rsidR="00287EA2" w:rsidRDefault="00287EA2" w:rsidP="00287EA2"/>
    <w:p w:rsidR="00287EA2" w:rsidRDefault="00287EA2" w:rsidP="00287EA2">
      <w:r>
        <w:t>Еще пример</w:t>
      </w:r>
      <w:r w:rsidR="00204C9A">
        <w:t>ы</w:t>
      </w:r>
      <w:r>
        <w:t>:</w:t>
      </w:r>
    </w:p>
    <w:p w:rsidR="00287EA2" w:rsidRDefault="00287EA2" w:rsidP="00204C9A">
      <w:pPr>
        <w:pStyle w:val="af1"/>
        <w:rPr>
          <w:lang w:val="en-US"/>
        </w:rPr>
      </w:pPr>
      <w:r>
        <w:rPr>
          <w:lang w:val="en-US"/>
        </w:rPr>
        <w:t>function foo(b) {</w:t>
      </w:r>
    </w:p>
    <w:p w:rsidR="00287EA2" w:rsidRPr="00204C9A" w:rsidRDefault="00287EA2" w:rsidP="00204C9A">
      <w:pPr>
        <w:pStyle w:val="af1"/>
      </w:pPr>
      <w:r>
        <w:rPr>
          <w:lang w:val="en-US"/>
        </w:rPr>
        <w:t xml:space="preserve"> a</w:t>
      </w:r>
      <w:r w:rsidR="00204C9A">
        <w:rPr>
          <w:lang w:val="en-US"/>
        </w:rPr>
        <w:t xml:space="preserve"> </w:t>
      </w:r>
      <w:r>
        <w:rPr>
          <w:lang w:val="en-US"/>
        </w:rPr>
        <w:t>= b</w:t>
      </w:r>
      <w:r w:rsidR="00204C9A">
        <w:rPr>
          <w:lang w:val="en-US"/>
        </w:rPr>
        <w:t xml:space="preserve"> </w:t>
      </w:r>
      <w:r>
        <w:rPr>
          <w:lang w:val="en-US"/>
        </w:rPr>
        <w:t>*</w:t>
      </w:r>
      <w:r w:rsidR="00204C9A">
        <w:rPr>
          <w:lang w:val="en-US"/>
        </w:rPr>
        <w:t xml:space="preserve"> </w:t>
      </w:r>
      <w:r>
        <w:rPr>
          <w:lang w:val="en-US"/>
        </w:rPr>
        <w:t>10;</w:t>
      </w:r>
      <w:r w:rsidR="00204C9A">
        <w:rPr>
          <w:lang w:val="en-US"/>
        </w:rPr>
        <w:t xml:space="preserve"> // если переменная объявлена без var =&gt; </w:t>
      </w:r>
      <w:r w:rsidR="00204C9A">
        <w:t>она становится глобальной.</w:t>
      </w:r>
    </w:p>
    <w:p w:rsidR="00287EA2" w:rsidRDefault="00287EA2" w:rsidP="00204C9A">
      <w:pPr>
        <w:pStyle w:val="af1"/>
        <w:rPr>
          <w:lang w:val="en-US"/>
        </w:rPr>
      </w:pPr>
      <w:r>
        <w:rPr>
          <w:lang w:val="en-US"/>
        </w:rPr>
        <w:t xml:space="preserve"> return a;</w:t>
      </w:r>
    </w:p>
    <w:p w:rsidR="00287EA2" w:rsidRDefault="00287EA2" w:rsidP="00204C9A">
      <w:pPr>
        <w:pStyle w:val="af1"/>
        <w:rPr>
          <w:lang w:val="en-US"/>
        </w:rPr>
      </w:pPr>
      <w:r>
        <w:rPr>
          <w:lang w:val="en-US"/>
        </w:rPr>
        <w:t>}</w:t>
      </w:r>
    </w:p>
    <w:p w:rsidR="00287EA2" w:rsidRDefault="00287EA2" w:rsidP="00204C9A">
      <w:pPr>
        <w:pStyle w:val="af1"/>
        <w:rPr>
          <w:lang w:val="en-US"/>
        </w:rPr>
      </w:pPr>
    </w:p>
    <w:p w:rsidR="00287EA2" w:rsidRDefault="00204C9A" w:rsidP="00204C9A">
      <w:pPr>
        <w:pStyle w:val="af1"/>
        <w:rPr>
          <w:lang w:val="en-US"/>
        </w:rPr>
      </w:pPr>
      <w:r>
        <w:rPr>
          <w:lang w:val="en-US"/>
        </w:rPr>
        <w:t>foo(2); // 20</w:t>
      </w:r>
    </w:p>
    <w:p w:rsidR="00204C9A" w:rsidRDefault="00204C9A" w:rsidP="00204C9A">
      <w:pPr>
        <w:pStyle w:val="af1"/>
        <w:rPr>
          <w:lang w:val="en-US"/>
        </w:rPr>
      </w:pPr>
    </w:p>
    <w:p w:rsidR="00204C9A" w:rsidRDefault="00204C9A" w:rsidP="00204C9A">
      <w:pPr>
        <w:pStyle w:val="af1"/>
        <w:rPr>
          <w:lang w:val="en-US"/>
        </w:rPr>
      </w:pPr>
      <w:r>
        <w:rPr>
          <w:lang w:val="en-US"/>
        </w:rPr>
        <w:t>function bar() {</w:t>
      </w:r>
    </w:p>
    <w:p w:rsidR="00204C9A" w:rsidRDefault="00204C9A" w:rsidP="00204C9A">
      <w:pPr>
        <w:pStyle w:val="af1"/>
        <w:rPr>
          <w:lang w:val="en-US"/>
        </w:rPr>
      </w:pPr>
      <w:r>
        <w:rPr>
          <w:lang w:val="en-US"/>
        </w:rPr>
        <w:t xml:space="preserve"> console.log(a);</w:t>
      </w:r>
    </w:p>
    <w:p w:rsidR="00204C9A" w:rsidRDefault="00204C9A" w:rsidP="00204C9A">
      <w:pPr>
        <w:pStyle w:val="af1"/>
        <w:rPr>
          <w:lang w:val="en-US"/>
        </w:rPr>
      </w:pPr>
      <w:r>
        <w:rPr>
          <w:lang w:val="en-US"/>
        </w:rPr>
        <w:t>}</w:t>
      </w:r>
    </w:p>
    <w:p w:rsidR="00204C9A" w:rsidRDefault="00204C9A" w:rsidP="00204C9A">
      <w:pPr>
        <w:pStyle w:val="af1"/>
        <w:rPr>
          <w:lang w:val="en-US"/>
        </w:rPr>
      </w:pPr>
    </w:p>
    <w:p w:rsidR="00204C9A" w:rsidRDefault="00204C9A" w:rsidP="00204C9A">
      <w:pPr>
        <w:pStyle w:val="af1"/>
      </w:pPr>
      <w:r>
        <w:rPr>
          <w:lang w:val="en-US"/>
        </w:rPr>
        <w:t>bar(); // 20</w:t>
      </w:r>
    </w:p>
    <w:p w:rsidR="00204C9A" w:rsidRDefault="00204C9A" w:rsidP="00204C9A">
      <w:pPr>
        <w:pStyle w:val="af1"/>
        <w:rPr>
          <w:lang w:val="en-US"/>
        </w:rPr>
      </w:pPr>
      <w:r>
        <w:rPr>
          <w:lang w:val="en-US"/>
        </w:rPr>
        <w:t>a  //20</w:t>
      </w:r>
    </w:p>
    <w:p w:rsidR="00204C9A" w:rsidRPr="00204C9A" w:rsidRDefault="00204C9A" w:rsidP="00204C9A">
      <w:pPr>
        <w:rPr>
          <w:lang w:val="en-US"/>
        </w:rPr>
      </w:pPr>
      <w:r>
        <w:t xml:space="preserve">если перед </w:t>
      </w:r>
      <w:r>
        <w:rPr>
          <w:lang w:val="en-US"/>
        </w:rPr>
        <w:t xml:space="preserve">a </w:t>
      </w:r>
      <w:r>
        <w:t xml:space="preserve">будет стоять </w:t>
      </w:r>
      <w:r>
        <w:rPr>
          <w:lang w:val="en-US"/>
        </w:rPr>
        <w:t xml:space="preserve">var, </w:t>
      </w:r>
      <w:r>
        <w:t xml:space="preserve">то запустив функцию </w:t>
      </w:r>
      <w:r>
        <w:rPr>
          <w:lang w:val="en-US"/>
        </w:rPr>
        <w:t>bar() =&gt; ReferenceError (</w:t>
      </w:r>
      <w:r>
        <w:t>переменная не найдена</w:t>
      </w:r>
      <w:r>
        <w:rPr>
          <w:lang w:val="en-US"/>
        </w:rPr>
        <w:t>)</w:t>
      </w:r>
    </w:p>
    <w:p w:rsidR="00EC1A83" w:rsidRPr="009067E3" w:rsidRDefault="00EC1A83" w:rsidP="003D2FC7">
      <w:pPr>
        <w:pStyle w:val="2"/>
      </w:pPr>
      <w:r w:rsidRPr="009067E3">
        <w:t>Вложенные области видимости</w:t>
      </w:r>
    </w:p>
    <w:p w:rsidR="00EC1A83" w:rsidRPr="009067E3" w:rsidRDefault="00EC1A83" w:rsidP="00EC1A83">
      <w:pPr>
        <w:pStyle w:val="aa"/>
      </w:pPr>
      <w:r w:rsidRPr="009067E3">
        <w:t>Когда вы объявляете переменную, она доступна везде в ее области видимости, также как и в более нижних/внутренних областях видимости. Например:</w:t>
      </w:r>
    </w:p>
    <w:p w:rsidR="00EC1A83" w:rsidRPr="009067E3" w:rsidRDefault="00EC1A83" w:rsidP="00EC1A83">
      <w:pPr>
        <w:pStyle w:val="af1"/>
      </w:pPr>
      <w:r w:rsidRPr="009067E3">
        <w:t xml:space="preserve">function </w:t>
      </w:r>
      <w:r w:rsidRPr="00EE2511">
        <w:rPr>
          <w:color w:val="0070C0"/>
        </w:rPr>
        <w:t>foo</w:t>
      </w:r>
      <w:r w:rsidRPr="009067E3">
        <w:t>() {</w:t>
      </w:r>
    </w:p>
    <w:p w:rsidR="00EC1A83" w:rsidRPr="009067E3" w:rsidRDefault="00EC1A83" w:rsidP="00EC1A83">
      <w:pPr>
        <w:pStyle w:val="af1"/>
      </w:pPr>
      <w:r>
        <w:t xml:space="preserve">  </w:t>
      </w:r>
      <w:r w:rsidRPr="009067E3">
        <w:t>var a = 1;</w:t>
      </w:r>
    </w:p>
    <w:p w:rsidR="00EC1A83" w:rsidRPr="009067E3" w:rsidRDefault="00EC1A83" w:rsidP="00EC1A83">
      <w:pPr>
        <w:pStyle w:val="af1"/>
      </w:pPr>
    </w:p>
    <w:p w:rsidR="00EC1A83" w:rsidRPr="009067E3" w:rsidRDefault="00EC1A83" w:rsidP="00EC1A83">
      <w:pPr>
        <w:pStyle w:val="af1"/>
      </w:pPr>
      <w:r>
        <w:t xml:space="preserve">  </w:t>
      </w:r>
      <w:r w:rsidRPr="009067E3">
        <w:t xml:space="preserve">function </w:t>
      </w:r>
      <w:r w:rsidRPr="001E197F">
        <w:rPr>
          <w:color w:val="E36C0A" w:themeColor="accent6" w:themeShade="BF"/>
        </w:rPr>
        <w:t xml:space="preserve">bar() </w:t>
      </w:r>
      <w:r w:rsidRPr="00101B1E">
        <w:rPr>
          <w:color w:val="FF0000"/>
        </w:rPr>
        <w:t>{</w:t>
      </w:r>
    </w:p>
    <w:p w:rsidR="00EC1A83" w:rsidRPr="009067E3" w:rsidRDefault="00EC1A83" w:rsidP="00EC1A83">
      <w:pPr>
        <w:pStyle w:val="af1"/>
      </w:pPr>
      <w:r>
        <w:t xml:space="preserve">    </w:t>
      </w:r>
      <w:r w:rsidRPr="009067E3">
        <w:t>var b = 2;</w:t>
      </w:r>
    </w:p>
    <w:p w:rsidR="00EC1A83" w:rsidRPr="009067E3" w:rsidRDefault="00EC1A83" w:rsidP="00EC1A83">
      <w:pPr>
        <w:pStyle w:val="af1"/>
      </w:pPr>
    </w:p>
    <w:p w:rsidR="00EC1A83" w:rsidRPr="009067E3" w:rsidRDefault="00EC1A83" w:rsidP="00EC1A83">
      <w:pPr>
        <w:pStyle w:val="af1"/>
      </w:pPr>
      <w:r>
        <w:lastRenderedPageBreak/>
        <w:t xml:space="preserve">      </w:t>
      </w:r>
      <w:r w:rsidRPr="009067E3">
        <w:t xml:space="preserve">function </w:t>
      </w:r>
      <w:r w:rsidRPr="00EE2511">
        <w:rPr>
          <w:color w:val="7030A0"/>
        </w:rPr>
        <w:t>baz</w:t>
      </w:r>
      <w:r w:rsidRPr="009067E3">
        <w:t xml:space="preserve">() </w:t>
      </w:r>
      <w:r w:rsidRPr="00101B1E">
        <w:rPr>
          <w:color w:val="00B0F0"/>
        </w:rPr>
        <w:t>{</w:t>
      </w:r>
    </w:p>
    <w:p w:rsidR="00EC1A83" w:rsidRPr="009067E3" w:rsidRDefault="00EC1A83" w:rsidP="00EC1A83">
      <w:pPr>
        <w:pStyle w:val="af1"/>
      </w:pPr>
      <w:r w:rsidRPr="009067E3">
        <w:tab/>
        <w:t>var c = 3;</w:t>
      </w:r>
    </w:p>
    <w:p w:rsidR="00EC1A83" w:rsidRPr="009067E3" w:rsidRDefault="00EC1A83" w:rsidP="00EC1A83">
      <w:pPr>
        <w:pStyle w:val="af1"/>
      </w:pPr>
    </w:p>
    <w:p w:rsidR="00EC1A83" w:rsidRPr="009067E3" w:rsidRDefault="00EC1A83" w:rsidP="00EC1A83">
      <w:pPr>
        <w:pStyle w:val="af1"/>
      </w:pPr>
      <w:r w:rsidRPr="009067E3">
        <w:tab/>
        <w:t>console.log( a, b, c );</w:t>
      </w:r>
      <w:r w:rsidRPr="009067E3">
        <w:tab/>
      </w:r>
      <w:r>
        <w:tab/>
      </w:r>
      <w:r w:rsidRPr="009067E3">
        <w:t>// 1 2 3</w:t>
      </w:r>
    </w:p>
    <w:p w:rsidR="00EC1A83" w:rsidRPr="009067E3" w:rsidRDefault="00EC1A83" w:rsidP="00EC1A83">
      <w:pPr>
        <w:pStyle w:val="af1"/>
      </w:pPr>
      <w:r>
        <w:t xml:space="preserve">      </w:t>
      </w:r>
      <w:r w:rsidRPr="00101B1E">
        <w:rPr>
          <w:color w:val="00B0F0"/>
        </w:rPr>
        <w:t>}</w:t>
      </w:r>
    </w:p>
    <w:p w:rsidR="00EC1A83" w:rsidRPr="009067E3" w:rsidRDefault="00EC1A83" w:rsidP="00EC1A83">
      <w:pPr>
        <w:pStyle w:val="af1"/>
      </w:pPr>
    </w:p>
    <w:p w:rsidR="00EC1A83" w:rsidRPr="009067E3" w:rsidRDefault="00EC1A83" w:rsidP="00EC1A83">
      <w:pPr>
        <w:pStyle w:val="af1"/>
      </w:pPr>
      <w:r>
        <w:t xml:space="preserve">  </w:t>
      </w:r>
      <w:r w:rsidRPr="009067E3">
        <w:t>baz();</w:t>
      </w:r>
    </w:p>
    <w:p w:rsidR="00EC1A83" w:rsidRPr="009067E3" w:rsidRDefault="00EC1A83" w:rsidP="00EC1A83">
      <w:pPr>
        <w:pStyle w:val="af1"/>
      </w:pPr>
      <w:r>
        <w:t xml:space="preserve">  </w:t>
      </w:r>
      <w:r w:rsidRPr="009067E3">
        <w:t>console.log( a, b );</w:t>
      </w:r>
      <w:r w:rsidRPr="009067E3">
        <w:tab/>
      </w:r>
      <w:r w:rsidRPr="009067E3">
        <w:tab/>
      </w:r>
      <w:r>
        <w:tab/>
      </w:r>
      <w:r w:rsidRPr="009067E3">
        <w:t>// 1 2</w:t>
      </w:r>
    </w:p>
    <w:p w:rsidR="00EC1A83" w:rsidRPr="009067E3" w:rsidRDefault="00EC1A83" w:rsidP="00EC1A83">
      <w:pPr>
        <w:pStyle w:val="af1"/>
      </w:pPr>
      <w:r>
        <w:t xml:space="preserve">  </w:t>
      </w:r>
      <w:r w:rsidRPr="00101B1E">
        <w:rPr>
          <w:color w:val="FF0000"/>
        </w:rPr>
        <w:t>}</w:t>
      </w:r>
    </w:p>
    <w:p w:rsidR="00EC1A83" w:rsidRPr="009067E3" w:rsidRDefault="00EC1A83" w:rsidP="00EC1A83">
      <w:pPr>
        <w:pStyle w:val="af1"/>
      </w:pPr>
    </w:p>
    <w:p w:rsidR="00EC1A83" w:rsidRPr="009067E3" w:rsidRDefault="00EC1A83" w:rsidP="00EC1A83">
      <w:pPr>
        <w:pStyle w:val="af1"/>
      </w:pPr>
      <w:r>
        <w:t xml:space="preserve">  </w:t>
      </w:r>
      <w:r w:rsidRPr="009067E3">
        <w:t>bar();</w:t>
      </w:r>
    </w:p>
    <w:p w:rsidR="00EC1A83" w:rsidRPr="009067E3" w:rsidRDefault="00EC1A83" w:rsidP="00EC1A83">
      <w:pPr>
        <w:pStyle w:val="af1"/>
      </w:pPr>
      <w:r>
        <w:t xml:space="preserve">  </w:t>
      </w:r>
      <w:r w:rsidRPr="009067E3">
        <w:t>console.log( a );</w:t>
      </w:r>
      <w:r w:rsidRPr="009067E3">
        <w:tab/>
      </w:r>
      <w:r w:rsidRPr="009067E3">
        <w:tab/>
      </w:r>
      <w:r w:rsidRPr="009067E3">
        <w:tab/>
      </w:r>
      <w:r w:rsidRPr="009067E3">
        <w:tab/>
        <w:t>// 1</w:t>
      </w:r>
    </w:p>
    <w:p w:rsidR="00EC1A83" w:rsidRPr="009067E3" w:rsidRDefault="00EC1A83" w:rsidP="00EC1A83">
      <w:pPr>
        <w:pStyle w:val="af1"/>
      </w:pPr>
      <w:r w:rsidRPr="009067E3">
        <w:t>}</w:t>
      </w:r>
    </w:p>
    <w:p w:rsidR="00EC1A83" w:rsidRPr="009067E3" w:rsidRDefault="00EC1A83" w:rsidP="00EC1A83">
      <w:pPr>
        <w:pStyle w:val="af1"/>
      </w:pPr>
    </w:p>
    <w:p w:rsidR="00EC1A83" w:rsidRPr="009067E3" w:rsidRDefault="00EC1A83" w:rsidP="00EC1A83">
      <w:pPr>
        <w:pStyle w:val="af1"/>
      </w:pPr>
      <w:r w:rsidRPr="009067E3">
        <w:t>foo();</w:t>
      </w:r>
    </w:p>
    <w:p w:rsidR="00EC1A83" w:rsidRPr="009067E3" w:rsidRDefault="00EC1A83" w:rsidP="00EC1A83">
      <w:pPr>
        <w:pStyle w:val="aa"/>
      </w:pPr>
      <w:r w:rsidRPr="009067E3">
        <w:t>Заметьте, что c не доступна внутри </w:t>
      </w:r>
      <w:r w:rsidRPr="001E197F">
        <w:rPr>
          <w:color w:val="E36C0A" w:themeColor="accent6" w:themeShade="BF"/>
        </w:rPr>
        <w:t>bar()</w:t>
      </w:r>
      <w:r w:rsidRPr="009067E3">
        <w:t>, потому что она объявлена только внутри внутренней области видимости </w:t>
      </w:r>
      <w:r w:rsidRPr="001E197F">
        <w:rPr>
          <w:color w:val="7030A0"/>
        </w:rPr>
        <w:t>baz() </w:t>
      </w:r>
      <w:r w:rsidRPr="009067E3">
        <w:t>и b не доступна в foo() по той же причине.</w:t>
      </w:r>
    </w:p>
    <w:p w:rsidR="00EC1A83" w:rsidRPr="009067E3" w:rsidRDefault="00EC1A83" w:rsidP="00EC1A83">
      <w:pPr>
        <w:pStyle w:val="aa"/>
      </w:pPr>
      <w:r w:rsidRPr="009067E3">
        <w:t xml:space="preserve">Если вы попытаетесь получить доступ к значению переменной в области видимости, где она уже недоступна, вы получите ReferenceError. Если вы попытаетесь установить значение переменной, которая еще не объявлена, у вас либо закончится тем, что переменная создастся в самой верхней глобальной области видимости (плохо!), либо получите ошибку в зависимости от "строгого режима" </w:t>
      </w:r>
      <w:r>
        <w:t>.</w:t>
      </w:r>
    </w:p>
    <w:p w:rsidR="00EC1A83" w:rsidRDefault="00EC1A83" w:rsidP="00EC1A83">
      <w:pPr>
        <w:pStyle w:val="aa"/>
      </w:pPr>
    </w:p>
    <w:p w:rsidR="00EC1A83" w:rsidRPr="00246641" w:rsidRDefault="00EC1A83" w:rsidP="00EC1A83">
      <w:pPr>
        <w:pStyle w:val="aa"/>
      </w:pPr>
      <w:r w:rsidRPr="00246641">
        <w:t>В дополнение к созданию объявлений переменных на уровне функций, ES6 </w:t>
      </w:r>
      <w:r w:rsidRPr="00246641">
        <w:rPr>
          <w:i/>
          <w:iCs/>
        </w:rPr>
        <w:t>позволяет</w:t>
      </w:r>
      <w:r w:rsidRPr="00246641">
        <w:t> вам объявлять переменные, принадлежащие отдельным блокам (пара { .. }), используя ключевое слово </w:t>
      </w:r>
      <w:r w:rsidRPr="00246641">
        <w:rPr>
          <w:rStyle w:val="af0"/>
        </w:rPr>
        <w:t>let</w:t>
      </w:r>
      <w:r w:rsidRPr="00246641">
        <w:t>. Кроме некоторых едва уловимых деталей, правила области видимости будут вести себя точно также, как мы видели в функциях:</w:t>
      </w:r>
    </w:p>
    <w:p w:rsidR="00EC1A83" w:rsidRPr="00246641" w:rsidRDefault="00EC1A83" w:rsidP="00EC1A83">
      <w:pPr>
        <w:pStyle w:val="af1"/>
      </w:pPr>
      <w:r w:rsidRPr="00246641">
        <w:t>function foo() {</w:t>
      </w:r>
    </w:p>
    <w:p w:rsidR="00EC1A83" w:rsidRPr="00246641" w:rsidRDefault="00EC1A83" w:rsidP="00EC1A83">
      <w:pPr>
        <w:pStyle w:val="af1"/>
      </w:pPr>
      <w:r w:rsidRPr="00246641">
        <w:tab/>
        <w:t>var a = 1;</w:t>
      </w:r>
    </w:p>
    <w:p w:rsidR="00EC1A83" w:rsidRPr="00246641" w:rsidRDefault="00EC1A83" w:rsidP="00EC1A83">
      <w:pPr>
        <w:pStyle w:val="af1"/>
      </w:pPr>
    </w:p>
    <w:p w:rsidR="00EC1A83" w:rsidRPr="00246641" w:rsidRDefault="00EC1A83" w:rsidP="00EC1A83">
      <w:pPr>
        <w:pStyle w:val="af1"/>
      </w:pPr>
      <w:r w:rsidRPr="00246641">
        <w:tab/>
        <w:t>if (a &gt;= 1) {</w:t>
      </w:r>
    </w:p>
    <w:p w:rsidR="00EC1A83" w:rsidRPr="00246641" w:rsidRDefault="00EC1A83" w:rsidP="00EC1A83">
      <w:pPr>
        <w:pStyle w:val="af1"/>
      </w:pPr>
      <w:r w:rsidRPr="00246641">
        <w:tab/>
      </w:r>
      <w:r w:rsidRPr="00246641">
        <w:tab/>
      </w:r>
      <w:r w:rsidRPr="00246641">
        <w:rPr>
          <w:color w:val="0070C0"/>
        </w:rPr>
        <w:t xml:space="preserve">let </w:t>
      </w:r>
      <w:r w:rsidRPr="00246641">
        <w:t>b = 2;</w:t>
      </w:r>
    </w:p>
    <w:p w:rsidR="00EC1A83" w:rsidRPr="00246641" w:rsidRDefault="00EC1A83" w:rsidP="00EC1A83">
      <w:pPr>
        <w:pStyle w:val="af1"/>
      </w:pPr>
    </w:p>
    <w:p w:rsidR="00EC1A83" w:rsidRPr="00246641" w:rsidRDefault="00EC1A83" w:rsidP="00EC1A83">
      <w:pPr>
        <w:pStyle w:val="af1"/>
      </w:pPr>
      <w:r w:rsidRPr="00246641">
        <w:tab/>
      </w:r>
      <w:r w:rsidRPr="00246641">
        <w:tab/>
        <w:t>while (b &lt; 5) {</w:t>
      </w:r>
    </w:p>
    <w:p w:rsidR="00EC1A83" w:rsidRPr="00246641" w:rsidRDefault="00EC1A83" w:rsidP="00EC1A83">
      <w:pPr>
        <w:pStyle w:val="af1"/>
      </w:pPr>
      <w:r w:rsidRPr="00246641">
        <w:tab/>
      </w:r>
      <w:r w:rsidRPr="00246641">
        <w:tab/>
      </w:r>
      <w:r w:rsidRPr="00246641">
        <w:tab/>
      </w:r>
      <w:r w:rsidRPr="00246641">
        <w:rPr>
          <w:color w:val="0070C0"/>
        </w:rPr>
        <w:t xml:space="preserve">let </w:t>
      </w:r>
      <w:r w:rsidRPr="00246641">
        <w:t>c = b * 2;</w:t>
      </w:r>
    </w:p>
    <w:p w:rsidR="00EC1A83" w:rsidRPr="00246641" w:rsidRDefault="00EC1A83" w:rsidP="00EC1A83">
      <w:pPr>
        <w:pStyle w:val="af1"/>
      </w:pPr>
      <w:r w:rsidRPr="00246641">
        <w:tab/>
      </w:r>
      <w:r w:rsidRPr="00246641">
        <w:tab/>
      </w:r>
      <w:r w:rsidRPr="00246641">
        <w:tab/>
        <w:t>b++;</w:t>
      </w:r>
    </w:p>
    <w:p w:rsidR="00EC1A83" w:rsidRPr="00246641" w:rsidRDefault="00EC1A83" w:rsidP="00EC1A83">
      <w:pPr>
        <w:pStyle w:val="af1"/>
      </w:pPr>
    </w:p>
    <w:p w:rsidR="00EC1A83" w:rsidRPr="00246641" w:rsidRDefault="00EC1A83" w:rsidP="00EC1A83">
      <w:pPr>
        <w:pStyle w:val="af1"/>
      </w:pPr>
      <w:r w:rsidRPr="00246641">
        <w:tab/>
      </w:r>
      <w:r w:rsidRPr="00246641">
        <w:tab/>
      </w:r>
      <w:r w:rsidRPr="00246641">
        <w:tab/>
        <w:t>console.log( a + c );</w:t>
      </w:r>
    </w:p>
    <w:p w:rsidR="00EC1A83" w:rsidRPr="00246641" w:rsidRDefault="00EC1A83" w:rsidP="00EC1A83">
      <w:pPr>
        <w:pStyle w:val="af1"/>
      </w:pPr>
      <w:r w:rsidRPr="00246641">
        <w:tab/>
      </w:r>
      <w:r w:rsidRPr="00246641">
        <w:tab/>
        <w:t>}</w:t>
      </w:r>
    </w:p>
    <w:p w:rsidR="00EC1A83" w:rsidRPr="00246641" w:rsidRDefault="00EC1A83" w:rsidP="00EC1A83">
      <w:pPr>
        <w:pStyle w:val="af1"/>
      </w:pPr>
      <w:r w:rsidRPr="00246641">
        <w:tab/>
        <w:t>}</w:t>
      </w:r>
    </w:p>
    <w:p w:rsidR="00EC1A83" w:rsidRPr="00246641" w:rsidRDefault="00EC1A83" w:rsidP="00EC1A83">
      <w:pPr>
        <w:pStyle w:val="af1"/>
      </w:pPr>
      <w:r w:rsidRPr="00246641">
        <w:t>}</w:t>
      </w:r>
    </w:p>
    <w:p w:rsidR="00EC1A83" w:rsidRPr="00246641" w:rsidRDefault="00EC1A83" w:rsidP="00EC1A83">
      <w:pPr>
        <w:pStyle w:val="af1"/>
      </w:pPr>
    </w:p>
    <w:p w:rsidR="00EC1A83" w:rsidRPr="00246641" w:rsidRDefault="00EC1A83" w:rsidP="00EC1A83">
      <w:pPr>
        <w:pStyle w:val="af1"/>
      </w:pPr>
      <w:r w:rsidRPr="00246641">
        <w:t>foo();</w:t>
      </w:r>
      <w:r>
        <w:t xml:space="preserve"> </w:t>
      </w:r>
      <w:r>
        <w:tab/>
      </w:r>
      <w:r w:rsidRPr="00246641">
        <w:t>// 5 7 9</w:t>
      </w:r>
    </w:p>
    <w:p w:rsidR="00EC1A83" w:rsidRPr="00246641" w:rsidRDefault="00EC1A83" w:rsidP="00EC1A83">
      <w:pPr>
        <w:pStyle w:val="aa"/>
      </w:pPr>
      <w:r w:rsidRPr="00246641">
        <w:t>Из-за использования let вместо var, b будет принадлежать только оператору if и следовательно не всей области видимости функции foo(). Точно также c принадлежит только циклу while. Блочная область видимости очень полезна для управления областями ваших переменных более точно, что может сделать ваш код более легким в обслуживании в долгосрочной перспективе.</w:t>
      </w:r>
    </w:p>
    <w:p w:rsidR="00EC1A83" w:rsidRPr="0080374E" w:rsidRDefault="00EC1A83" w:rsidP="003D2FC7">
      <w:pPr>
        <w:pStyle w:val="2"/>
      </w:pPr>
      <w:r w:rsidRPr="0080374E">
        <w:t>Замыкание</w:t>
      </w:r>
    </w:p>
    <w:p w:rsidR="00EC1A83" w:rsidRPr="0080374E" w:rsidRDefault="00EC1A83" w:rsidP="00EC1A83">
      <w:pPr>
        <w:pStyle w:val="aa"/>
      </w:pPr>
      <w:r w:rsidRPr="0080374E">
        <w:rPr>
          <w:i/>
          <w:iCs/>
        </w:rPr>
        <w:t>Замыкание</w:t>
      </w:r>
      <w:r w:rsidRPr="0080374E">
        <w:t> — одно из самых важных и зачастую наименее понятных концепций в JavaScript. Я не буду вдаваться в подробности сейчас, а вместо этого направляю вас в книгу </w:t>
      </w:r>
      <w:r w:rsidRPr="0080374E">
        <w:rPr>
          <w:i/>
          <w:iCs/>
        </w:rPr>
        <w:t>Область видимости и замыкания</w:t>
      </w:r>
      <w:r w:rsidRPr="0080374E">
        <w:t xml:space="preserve"> этой серии. </w:t>
      </w:r>
    </w:p>
    <w:p w:rsidR="00EC1A83" w:rsidRPr="0080374E" w:rsidRDefault="00EC1A83" w:rsidP="00EC1A83">
      <w:pPr>
        <w:pStyle w:val="af1"/>
      </w:pPr>
      <w:r w:rsidRPr="0080374E">
        <w:t>function makeAdder(x) {</w:t>
      </w:r>
    </w:p>
    <w:p w:rsidR="00EC1A83" w:rsidRPr="0080374E" w:rsidRDefault="00EC1A83" w:rsidP="00EC1A83">
      <w:pPr>
        <w:pStyle w:val="af1"/>
      </w:pPr>
      <w:r w:rsidRPr="0080374E">
        <w:tab/>
        <w:t>// параметр `x` - внутренная переменная</w:t>
      </w:r>
    </w:p>
    <w:p w:rsidR="00EC1A83" w:rsidRPr="0080374E" w:rsidRDefault="00EC1A83" w:rsidP="00EC1A83">
      <w:pPr>
        <w:pStyle w:val="af1"/>
      </w:pPr>
    </w:p>
    <w:p w:rsidR="00EC1A83" w:rsidRPr="0080374E" w:rsidRDefault="00EC1A83" w:rsidP="00EC1A83">
      <w:pPr>
        <w:pStyle w:val="af1"/>
      </w:pPr>
      <w:r w:rsidRPr="0080374E">
        <w:tab/>
        <w:t>// внутренняя функция `add()` использует `x`, поэтому</w:t>
      </w:r>
    </w:p>
    <w:p w:rsidR="00EC1A83" w:rsidRPr="0080374E" w:rsidRDefault="00EC1A83" w:rsidP="00EC1A83">
      <w:pPr>
        <w:pStyle w:val="af1"/>
      </w:pPr>
      <w:r w:rsidRPr="0080374E">
        <w:tab/>
        <w:t>// у нее есть "замыкание" на нее</w:t>
      </w:r>
    </w:p>
    <w:p w:rsidR="00EC1A83" w:rsidRPr="0080374E" w:rsidRDefault="00EC1A83" w:rsidP="00EC1A83">
      <w:pPr>
        <w:pStyle w:val="af1"/>
      </w:pPr>
      <w:r w:rsidRPr="0080374E">
        <w:tab/>
        <w:t>function add(y) {</w:t>
      </w:r>
    </w:p>
    <w:p w:rsidR="00EC1A83" w:rsidRPr="0080374E" w:rsidRDefault="00EC1A83" w:rsidP="00EC1A83">
      <w:pPr>
        <w:pStyle w:val="af1"/>
      </w:pPr>
      <w:r w:rsidRPr="0080374E">
        <w:tab/>
      </w:r>
      <w:r w:rsidRPr="0080374E">
        <w:tab/>
        <w:t>return y + x;</w:t>
      </w:r>
    </w:p>
    <w:p w:rsidR="00EC1A83" w:rsidRPr="0080374E" w:rsidRDefault="00EC1A83" w:rsidP="00EC1A83">
      <w:pPr>
        <w:pStyle w:val="af1"/>
      </w:pPr>
      <w:r w:rsidRPr="0080374E">
        <w:tab/>
        <w:t>};</w:t>
      </w:r>
    </w:p>
    <w:p w:rsidR="00EC1A83" w:rsidRPr="0080374E" w:rsidRDefault="00EC1A83" w:rsidP="00EC1A83">
      <w:pPr>
        <w:pStyle w:val="af1"/>
      </w:pPr>
    </w:p>
    <w:p w:rsidR="00EC1A83" w:rsidRPr="0080374E" w:rsidRDefault="00EC1A83" w:rsidP="00EC1A83">
      <w:pPr>
        <w:pStyle w:val="af1"/>
      </w:pPr>
      <w:r w:rsidRPr="0080374E">
        <w:tab/>
        <w:t>return add;</w:t>
      </w:r>
    </w:p>
    <w:p w:rsidR="00EC1A83" w:rsidRPr="0080374E" w:rsidRDefault="00EC1A83" w:rsidP="00EC1A83">
      <w:pPr>
        <w:pStyle w:val="af1"/>
      </w:pPr>
      <w:r w:rsidRPr="0080374E">
        <w:t>}</w:t>
      </w:r>
    </w:p>
    <w:p w:rsidR="00EC1A83" w:rsidRDefault="00EC1A83" w:rsidP="00EC1A83">
      <w:pPr>
        <w:pStyle w:val="aa"/>
      </w:pPr>
    </w:p>
    <w:p w:rsidR="00EC1A83" w:rsidRPr="0080374E" w:rsidRDefault="00EC1A83" w:rsidP="00EC1A83">
      <w:pPr>
        <w:pStyle w:val="aa"/>
      </w:pPr>
      <w:r w:rsidRPr="0080374E">
        <w:t>Ссылка на внутреннюю функцию add(..), которая возвращается с каждым вызовом внешней makeAdder(..), умеет запоминать какое значение x было передано в makeAdder(..). Теперь, давайте используем makeAdder(..):</w:t>
      </w:r>
    </w:p>
    <w:p w:rsidR="00EC1A83" w:rsidRPr="0080374E" w:rsidRDefault="00EC1A83" w:rsidP="00EC1A83">
      <w:pPr>
        <w:pStyle w:val="af1"/>
      </w:pPr>
      <w:r w:rsidRPr="0080374E">
        <w:t>// `plusOne` получает ссылку на внутреннюю функцию `add(..)`</w:t>
      </w:r>
    </w:p>
    <w:p w:rsidR="00EC1A83" w:rsidRPr="0080374E" w:rsidRDefault="00EC1A83" w:rsidP="00EC1A83">
      <w:pPr>
        <w:pStyle w:val="af1"/>
      </w:pPr>
      <w:r w:rsidRPr="0080374E">
        <w:t xml:space="preserve">// с замыканием на параметре `x` </w:t>
      </w:r>
    </w:p>
    <w:p w:rsidR="00EC1A83" w:rsidRPr="0080374E" w:rsidRDefault="00EC1A83" w:rsidP="00EC1A83">
      <w:pPr>
        <w:pStyle w:val="af1"/>
      </w:pPr>
      <w:r w:rsidRPr="0080374E">
        <w:t>// внешней `makeAdder(..)`</w:t>
      </w:r>
    </w:p>
    <w:p w:rsidR="00EC1A83" w:rsidRPr="0080374E" w:rsidRDefault="00EC1A83" w:rsidP="00EC1A83">
      <w:pPr>
        <w:pStyle w:val="af1"/>
      </w:pPr>
      <w:r w:rsidRPr="0080374E">
        <w:t xml:space="preserve">var plusOne = makeAdder( </w:t>
      </w:r>
      <w:r w:rsidRPr="0042085A">
        <w:rPr>
          <w:color w:val="0070C0"/>
        </w:rPr>
        <w:t>1</w:t>
      </w:r>
      <w:r w:rsidRPr="0080374E">
        <w:t xml:space="preserve"> );</w:t>
      </w:r>
    </w:p>
    <w:p w:rsidR="00EC1A83" w:rsidRPr="0080374E" w:rsidRDefault="00EC1A83" w:rsidP="00EC1A83">
      <w:pPr>
        <w:pStyle w:val="af1"/>
      </w:pPr>
    </w:p>
    <w:p w:rsidR="00EC1A83" w:rsidRPr="0080374E" w:rsidRDefault="00EC1A83" w:rsidP="00EC1A83">
      <w:pPr>
        <w:pStyle w:val="af1"/>
      </w:pPr>
      <w:r w:rsidRPr="0080374E">
        <w:t>// `plusTen` получает ссылку на внутреннюю функцию `add(..)`</w:t>
      </w:r>
    </w:p>
    <w:p w:rsidR="00EC1A83" w:rsidRPr="0080374E" w:rsidRDefault="00EC1A83" w:rsidP="00EC1A83">
      <w:pPr>
        <w:pStyle w:val="af1"/>
      </w:pPr>
      <w:r w:rsidRPr="0080374E">
        <w:t>// с замыканием на параметре `x`</w:t>
      </w:r>
    </w:p>
    <w:p w:rsidR="00EC1A83" w:rsidRPr="0080374E" w:rsidRDefault="00EC1A83" w:rsidP="00EC1A83">
      <w:pPr>
        <w:pStyle w:val="af1"/>
      </w:pPr>
      <w:r w:rsidRPr="0080374E">
        <w:t>// внешней `makeAdder(..)`</w:t>
      </w:r>
    </w:p>
    <w:p w:rsidR="00EC1A83" w:rsidRPr="0080374E" w:rsidRDefault="00EC1A83" w:rsidP="00EC1A83">
      <w:pPr>
        <w:pStyle w:val="af1"/>
      </w:pPr>
      <w:r w:rsidRPr="0080374E">
        <w:t>var plusTen = makeAdder( 10 );</w:t>
      </w:r>
    </w:p>
    <w:p w:rsidR="00EC1A83" w:rsidRPr="0080374E" w:rsidRDefault="00EC1A83" w:rsidP="00EC1A83">
      <w:pPr>
        <w:pStyle w:val="af1"/>
      </w:pPr>
    </w:p>
    <w:p w:rsidR="00EC1A83" w:rsidRPr="0080374E" w:rsidRDefault="00EC1A83" w:rsidP="00EC1A83">
      <w:pPr>
        <w:pStyle w:val="af1"/>
      </w:pPr>
      <w:r w:rsidRPr="0080374E">
        <w:t xml:space="preserve">plusOne( </w:t>
      </w:r>
      <w:r w:rsidRPr="0042085A">
        <w:rPr>
          <w:rStyle w:val="af0"/>
        </w:rPr>
        <w:t>3</w:t>
      </w:r>
      <w:r w:rsidRPr="0080374E">
        <w:t xml:space="preserve"> );</w:t>
      </w:r>
      <w:r w:rsidRPr="0080374E">
        <w:tab/>
      </w:r>
      <w:r w:rsidRPr="0080374E">
        <w:tab/>
        <w:t xml:space="preserve">// 4  &lt;-- </w:t>
      </w:r>
      <w:r w:rsidRPr="0042085A">
        <w:rPr>
          <w:color w:val="0070C0"/>
        </w:rPr>
        <w:t>1</w:t>
      </w:r>
      <w:r w:rsidRPr="0080374E">
        <w:t xml:space="preserve"> + </w:t>
      </w:r>
      <w:r w:rsidRPr="0042085A">
        <w:rPr>
          <w:rStyle w:val="af0"/>
        </w:rPr>
        <w:t>3</w:t>
      </w:r>
    </w:p>
    <w:p w:rsidR="00EC1A83" w:rsidRPr="0080374E" w:rsidRDefault="00EC1A83" w:rsidP="00EC1A83">
      <w:pPr>
        <w:pStyle w:val="af1"/>
      </w:pPr>
      <w:r w:rsidRPr="0080374E">
        <w:t>plusOne( 41 );</w:t>
      </w:r>
      <w:r w:rsidRPr="0080374E">
        <w:tab/>
      </w:r>
      <w:r w:rsidRPr="0080374E">
        <w:tab/>
        <w:t>// 42 &lt;-- 1 + 41</w:t>
      </w:r>
    </w:p>
    <w:p w:rsidR="00EC1A83" w:rsidRPr="0080374E" w:rsidRDefault="00EC1A83" w:rsidP="00EC1A83">
      <w:pPr>
        <w:pStyle w:val="af1"/>
      </w:pPr>
    </w:p>
    <w:p w:rsidR="00EC1A83" w:rsidRPr="0080374E" w:rsidRDefault="00EC1A83" w:rsidP="00EC1A83">
      <w:pPr>
        <w:pStyle w:val="af1"/>
      </w:pPr>
      <w:r w:rsidRPr="0080374E">
        <w:t>plusTen( 13 );</w:t>
      </w:r>
      <w:r w:rsidRPr="0080374E">
        <w:tab/>
      </w:r>
      <w:r w:rsidRPr="0080374E">
        <w:tab/>
        <w:t>// 23 &lt;-- 10 + 13</w:t>
      </w:r>
    </w:p>
    <w:p w:rsidR="00EC1A83" w:rsidRPr="0080374E" w:rsidRDefault="00EC1A83" w:rsidP="00EC1A83">
      <w:pPr>
        <w:pStyle w:val="aa"/>
      </w:pPr>
      <w:r w:rsidRPr="0080374E">
        <w:t>Теперь подробней о том, как работает этот код:</w:t>
      </w:r>
    </w:p>
    <w:p w:rsidR="00EC1A83" w:rsidRPr="0080374E" w:rsidRDefault="00EC1A83" w:rsidP="00EC1A83">
      <w:pPr>
        <w:pStyle w:val="aa"/>
        <w:numPr>
          <w:ilvl w:val="0"/>
          <w:numId w:val="74"/>
        </w:numPr>
      </w:pPr>
      <w:r w:rsidRPr="0080374E">
        <w:t xml:space="preserve">Когда мы вызываем makeAdder(1), мы получаем обратно ссылку на ее внутреннюю add(..), которая запоминает x как 1. Мы </w:t>
      </w:r>
      <w:r w:rsidRPr="0080374E">
        <w:lastRenderedPageBreak/>
        <w:t>назвали эту ссылку на функцию plusOne(..).</w:t>
      </w:r>
    </w:p>
    <w:p w:rsidR="00EC1A83" w:rsidRPr="0080374E" w:rsidRDefault="00EC1A83" w:rsidP="00EC1A83">
      <w:pPr>
        <w:pStyle w:val="aa"/>
        <w:numPr>
          <w:ilvl w:val="0"/>
          <w:numId w:val="74"/>
        </w:numPr>
      </w:pPr>
      <w:r w:rsidRPr="0080374E">
        <w:t>Когда мы вызываем makeAdder(10), мы получаем обратно ссылку на ее внутреннюю add(..), которая запоминает x как 10. Мы назвали эту ссылку на функцию plusTen(..).</w:t>
      </w:r>
    </w:p>
    <w:p w:rsidR="00EC1A83" w:rsidRPr="0080374E" w:rsidRDefault="00EC1A83" w:rsidP="00EC1A83">
      <w:pPr>
        <w:pStyle w:val="aa"/>
        <w:numPr>
          <w:ilvl w:val="0"/>
          <w:numId w:val="74"/>
        </w:numPr>
      </w:pPr>
      <w:r w:rsidRPr="0080374E">
        <w:t>Когда мы вызываем plusOne(3), она прибавляет 3 (свою внутреннюю y) к 1 (которая запомнена в x) и мы получаем в качестве результата 4.</w:t>
      </w:r>
    </w:p>
    <w:p w:rsidR="00EC1A83" w:rsidRDefault="00EC1A83" w:rsidP="00EC1A83">
      <w:pPr>
        <w:pStyle w:val="aa"/>
        <w:numPr>
          <w:ilvl w:val="0"/>
          <w:numId w:val="74"/>
        </w:numPr>
      </w:pPr>
      <w:r w:rsidRPr="0080374E">
        <w:t>Когда мы вызываем plusTen(13), она прибавляет 13 (свою внутреннюю y) к 10 (которая запомнена в x), и мы получаем в качестве результата 23.</w:t>
      </w:r>
    </w:p>
    <w:p w:rsidR="00AE5BE8" w:rsidRDefault="00AE5BE8" w:rsidP="00AE5BE8">
      <w:pPr>
        <w:pStyle w:val="aa"/>
      </w:pPr>
    </w:p>
    <w:p w:rsidR="00AE5BE8" w:rsidRDefault="00AE5BE8" w:rsidP="00AE5BE8">
      <w:pPr>
        <w:pStyle w:val="aa"/>
      </w:pPr>
      <w:r>
        <w:t>Еще пример:</w:t>
      </w:r>
    </w:p>
    <w:p w:rsidR="00AE5BE8" w:rsidRDefault="00AE5BE8" w:rsidP="00AE5BE8">
      <w:pPr>
        <w:pStyle w:val="af1"/>
        <w:rPr>
          <w:lang w:val="en-US"/>
        </w:rPr>
      </w:pPr>
      <w:r>
        <w:rPr>
          <w:lang w:val="en-US"/>
        </w:rPr>
        <w:t>function foo(a) {</w:t>
      </w:r>
    </w:p>
    <w:p w:rsidR="00AE5BE8" w:rsidRDefault="00AE5BE8" w:rsidP="00AE5BE8">
      <w:pPr>
        <w:pStyle w:val="af1"/>
        <w:rPr>
          <w:lang w:val="en-US"/>
        </w:rPr>
      </w:pPr>
      <w:r>
        <w:rPr>
          <w:lang w:val="en-US"/>
        </w:rPr>
        <w:t xml:space="preserve"> var c= a * 2;</w:t>
      </w:r>
    </w:p>
    <w:p w:rsidR="00AE5BE8" w:rsidRDefault="00AE5BE8" w:rsidP="00AE5BE8">
      <w:pPr>
        <w:pStyle w:val="af1"/>
        <w:rPr>
          <w:lang w:val="en-US"/>
        </w:rPr>
      </w:pPr>
    </w:p>
    <w:p w:rsidR="00AE5BE8" w:rsidRDefault="00AE5BE8" w:rsidP="00AE5BE8">
      <w:pPr>
        <w:pStyle w:val="af1"/>
        <w:rPr>
          <w:lang w:val="en-US"/>
        </w:rPr>
      </w:pPr>
      <w:r>
        <w:rPr>
          <w:lang w:val="en-US"/>
        </w:rPr>
        <w:t xml:space="preserve"> var b  = function bar() {</w:t>
      </w:r>
    </w:p>
    <w:p w:rsidR="00AE5BE8" w:rsidRDefault="00AE5BE8" w:rsidP="00AE5BE8">
      <w:pPr>
        <w:pStyle w:val="af1"/>
        <w:rPr>
          <w:lang w:val="en-US"/>
        </w:rPr>
      </w:pPr>
      <w:r>
        <w:rPr>
          <w:lang w:val="en-US"/>
        </w:rPr>
        <w:t xml:space="preserve">  var d = c – 5;</w:t>
      </w:r>
    </w:p>
    <w:p w:rsidR="00AE5BE8" w:rsidRDefault="00AE5BE8" w:rsidP="00AE5BE8">
      <w:pPr>
        <w:pStyle w:val="af1"/>
        <w:rPr>
          <w:lang w:val="en-US"/>
        </w:rPr>
      </w:pPr>
      <w:r>
        <w:rPr>
          <w:lang w:val="en-US"/>
        </w:rPr>
        <w:t xml:space="preserve">  return d;</w:t>
      </w:r>
    </w:p>
    <w:p w:rsidR="00AE5BE8" w:rsidRDefault="00AE5BE8" w:rsidP="00AE5BE8">
      <w:pPr>
        <w:pStyle w:val="af1"/>
        <w:rPr>
          <w:lang w:val="en-US"/>
        </w:rPr>
      </w:pPr>
      <w:r>
        <w:rPr>
          <w:lang w:val="en-US"/>
        </w:rPr>
        <w:t xml:space="preserve"> };</w:t>
      </w:r>
    </w:p>
    <w:p w:rsidR="00AE5BE8" w:rsidRDefault="00AE5BE8" w:rsidP="00AE5BE8">
      <w:pPr>
        <w:pStyle w:val="af1"/>
        <w:rPr>
          <w:lang w:val="en-US"/>
        </w:rPr>
      </w:pPr>
    </w:p>
    <w:p w:rsidR="00AE5BE8" w:rsidRDefault="00AE5BE8" w:rsidP="00AE5BE8">
      <w:pPr>
        <w:pStyle w:val="af1"/>
        <w:rPr>
          <w:lang w:val="en-US"/>
        </w:rPr>
      </w:pPr>
      <w:r>
        <w:rPr>
          <w:lang w:val="en-US"/>
        </w:rPr>
        <w:t xml:space="preserve"> return b;</w:t>
      </w:r>
    </w:p>
    <w:p w:rsidR="00AE5BE8" w:rsidRDefault="00AE5BE8" w:rsidP="00AE5BE8">
      <w:pPr>
        <w:pStyle w:val="af1"/>
      </w:pPr>
      <w:r>
        <w:rPr>
          <w:lang w:val="en-US"/>
        </w:rPr>
        <w:t>}</w:t>
      </w:r>
    </w:p>
    <w:p w:rsidR="00AE5BE8" w:rsidRPr="00AE5BE8" w:rsidRDefault="00AE5BE8" w:rsidP="00AE5BE8">
      <w:pPr>
        <w:pStyle w:val="af1"/>
      </w:pPr>
    </w:p>
    <w:p w:rsidR="00AE5BE8" w:rsidRPr="00AE5BE8" w:rsidRDefault="00AE5BE8" w:rsidP="00AE5BE8">
      <w:pPr>
        <w:pStyle w:val="af1"/>
      </w:pPr>
      <w:r>
        <w:rPr>
          <w:lang w:val="en-US"/>
        </w:rPr>
        <w:t xml:space="preserve">var e1 = foo(10); </w:t>
      </w:r>
      <w:r>
        <w:t xml:space="preserve"> </w:t>
      </w:r>
      <w:r>
        <w:rPr>
          <w:lang w:val="en-US"/>
        </w:rPr>
        <w:t>//</w:t>
      </w:r>
      <w:r>
        <w:t>ссылка на функцию</w:t>
      </w:r>
    </w:p>
    <w:p w:rsidR="00AE5BE8" w:rsidRPr="00AE5BE8" w:rsidRDefault="00AE5BE8" w:rsidP="00AE5BE8">
      <w:pPr>
        <w:pStyle w:val="af1"/>
      </w:pPr>
      <w:r>
        <w:rPr>
          <w:lang w:val="en-US"/>
        </w:rPr>
        <w:t>var e2 = foo(20);</w:t>
      </w:r>
      <w:r>
        <w:t xml:space="preserve">  </w:t>
      </w:r>
      <w:r>
        <w:rPr>
          <w:lang w:val="en-US"/>
        </w:rPr>
        <w:t>//</w:t>
      </w:r>
      <w:r w:rsidRPr="00AE5BE8">
        <w:t xml:space="preserve"> </w:t>
      </w:r>
      <w:r>
        <w:t>ссылка на функцию</w:t>
      </w:r>
    </w:p>
    <w:p w:rsidR="00AE5BE8" w:rsidRDefault="00AE5BE8" w:rsidP="00AE5BE8">
      <w:pPr>
        <w:pStyle w:val="af1"/>
        <w:rPr>
          <w:lang w:val="en-US"/>
        </w:rPr>
      </w:pPr>
    </w:p>
    <w:p w:rsidR="00AE5BE8" w:rsidRDefault="00AE5BE8" w:rsidP="00AE5BE8">
      <w:pPr>
        <w:pStyle w:val="af1"/>
        <w:rPr>
          <w:lang w:val="en-US"/>
        </w:rPr>
      </w:pPr>
      <w:r>
        <w:rPr>
          <w:lang w:val="en-US"/>
        </w:rPr>
        <w:t>var g = e1(); //</w:t>
      </w:r>
      <w:r w:rsidR="00D048F2">
        <w:rPr>
          <w:lang w:val="en-US"/>
        </w:rPr>
        <w:t>15</w:t>
      </w:r>
    </w:p>
    <w:p w:rsidR="00D048F2" w:rsidRPr="00D048F2" w:rsidRDefault="00D048F2" w:rsidP="00D048F2">
      <w:pPr>
        <w:pStyle w:val="af1"/>
        <w:rPr>
          <w:lang w:val="en-US"/>
        </w:rPr>
      </w:pPr>
      <w:r>
        <w:rPr>
          <w:lang w:val="en-US"/>
        </w:rPr>
        <w:t>var h = e2(); //35</w:t>
      </w:r>
    </w:p>
    <w:p w:rsidR="00AE5BE8" w:rsidRPr="00AE5BE8" w:rsidRDefault="00AE5BE8" w:rsidP="00D048F2">
      <w:pPr>
        <w:pStyle w:val="aa"/>
      </w:pPr>
      <w:bookmarkStart w:id="312" w:name="_GoBack"/>
      <w:bookmarkEnd w:id="312"/>
    </w:p>
    <w:p w:rsidR="00EC1A83" w:rsidRPr="005A7DE1" w:rsidRDefault="00EC1A83" w:rsidP="003D2FC7">
      <w:pPr>
        <w:pStyle w:val="2"/>
      </w:pPr>
      <w:r w:rsidRPr="005A7DE1">
        <w:t>Модули</w:t>
      </w:r>
    </w:p>
    <w:p w:rsidR="00EC1A83" w:rsidRPr="005A7DE1" w:rsidRDefault="00EC1A83" w:rsidP="00EC1A83">
      <w:pPr>
        <w:pStyle w:val="aa"/>
      </w:pPr>
      <w:r w:rsidRPr="005A7DE1">
        <w:t>Самое распространенное использование замыкания в JavaScript — это модульный шаблон. Модули позволяют определять частные детали реализации (переменные, функции), которые скрыты от внешнего мира, а также публичное API, которое </w:t>
      </w:r>
      <w:r w:rsidRPr="005A7DE1">
        <w:rPr>
          <w:i/>
          <w:iCs/>
        </w:rPr>
        <w:t>доступно</w:t>
      </w:r>
      <w:r w:rsidRPr="005A7DE1">
        <w:t> снаружи.</w:t>
      </w:r>
    </w:p>
    <w:p w:rsidR="00EC1A83" w:rsidRPr="005A7DE1" w:rsidRDefault="00EC1A83" w:rsidP="00EC1A83">
      <w:pPr>
        <w:pStyle w:val="aa"/>
      </w:pPr>
      <w:r w:rsidRPr="005A7DE1">
        <w:t>Представим:</w:t>
      </w:r>
    </w:p>
    <w:p w:rsidR="00EC1A83" w:rsidRPr="005A7DE1" w:rsidRDefault="00EC1A83" w:rsidP="00EC1A83">
      <w:pPr>
        <w:pStyle w:val="af1"/>
      </w:pPr>
      <w:r w:rsidRPr="005A7DE1">
        <w:t>function User(){</w:t>
      </w:r>
    </w:p>
    <w:p w:rsidR="00EC1A83" w:rsidRPr="005A7DE1" w:rsidRDefault="00EC1A83" w:rsidP="00EC1A83">
      <w:pPr>
        <w:pStyle w:val="af1"/>
      </w:pPr>
      <w:r w:rsidRPr="005A7DE1">
        <w:tab/>
        <w:t>var username, password;</w:t>
      </w:r>
    </w:p>
    <w:p w:rsidR="00EC1A83" w:rsidRPr="005A7DE1" w:rsidRDefault="00EC1A83" w:rsidP="00EC1A83">
      <w:pPr>
        <w:pStyle w:val="af1"/>
      </w:pPr>
    </w:p>
    <w:p w:rsidR="00EC1A83" w:rsidRPr="005A7DE1" w:rsidRDefault="00EC1A83" w:rsidP="00EC1A83">
      <w:pPr>
        <w:pStyle w:val="af1"/>
      </w:pPr>
      <w:r w:rsidRPr="005A7DE1">
        <w:tab/>
        <w:t xml:space="preserve">function </w:t>
      </w:r>
      <w:r w:rsidRPr="005A7DE1">
        <w:rPr>
          <w:color w:val="7030A0"/>
        </w:rPr>
        <w:t>doLogin</w:t>
      </w:r>
      <w:r w:rsidRPr="005A7DE1">
        <w:t>(user,pw) {</w:t>
      </w:r>
    </w:p>
    <w:p w:rsidR="00EC1A83" w:rsidRPr="005A7DE1" w:rsidRDefault="00EC1A83" w:rsidP="00EC1A83">
      <w:pPr>
        <w:pStyle w:val="af1"/>
      </w:pPr>
      <w:r w:rsidRPr="005A7DE1">
        <w:tab/>
      </w:r>
      <w:r w:rsidRPr="005A7DE1">
        <w:tab/>
        <w:t>username = user;</w:t>
      </w:r>
    </w:p>
    <w:p w:rsidR="00EC1A83" w:rsidRPr="005A7DE1" w:rsidRDefault="00EC1A83" w:rsidP="00EC1A83">
      <w:pPr>
        <w:pStyle w:val="af1"/>
      </w:pPr>
      <w:r w:rsidRPr="005A7DE1">
        <w:tab/>
      </w:r>
      <w:r w:rsidRPr="005A7DE1">
        <w:tab/>
        <w:t>password = pw;</w:t>
      </w:r>
    </w:p>
    <w:p w:rsidR="00EC1A83" w:rsidRPr="005A7DE1" w:rsidRDefault="00EC1A83" w:rsidP="00EC1A83">
      <w:pPr>
        <w:pStyle w:val="af1"/>
      </w:pPr>
    </w:p>
    <w:p w:rsidR="00EC1A83" w:rsidRPr="005A7DE1" w:rsidRDefault="00EC1A83" w:rsidP="00EC1A83">
      <w:pPr>
        <w:pStyle w:val="af1"/>
      </w:pPr>
      <w:r w:rsidRPr="005A7DE1">
        <w:tab/>
      </w:r>
      <w:r w:rsidRPr="005A7DE1">
        <w:tab/>
        <w:t>// сделать остальную часть работы по логину</w:t>
      </w:r>
    </w:p>
    <w:p w:rsidR="00EC1A83" w:rsidRPr="005A7DE1" w:rsidRDefault="00EC1A83" w:rsidP="00EC1A83">
      <w:pPr>
        <w:pStyle w:val="af1"/>
      </w:pPr>
      <w:r w:rsidRPr="005A7DE1">
        <w:tab/>
        <w:t>}</w:t>
      </w:r>
    </w:p>
    <w:p w:rsidR="00EC1A83" w:rsidRPr="005A7DE1" w:rsidRDefault="00EC1A83" w:rsidP="00EC1A83">
      <w:pPr>
        <w:pStyle w:val="af1"/>
      </w:pPr>
    </w:p>
    <w:p w:rsidR="00EC1A83" w:rsidRPr="005A7DE1" w:rsidRDefault="00EC1A83" w:rsidP="00EC1A83">
      <w:pPr>
        <w:pStyle w:val="af1"/>
      </w:pPr>
      <w:r w:rsidRPr="005A7DE1">
        <w:tab/>
        <w:t xml:space="preserve">var </w:t>
      </w:r>
      <w:r w:rsidRPr="005A7DE1">
        <w:rPr>
          <w:color w:val="E36C0A" w:themeColor="accent6" w:themeShade="BF"/>
        </w:rPr>
        <w:t xml:space="preserve">publicAPI </w:t>
      </w:r>
      <w:r w:rsidRPr="005A7DE1">
        <w:t>= {</w:t>
      </w:r>
    </w:p>
    <w:p w:rsidR="00EC1A83" w:rsidRPr="005A7DE1" w:rsidRDefault="00EC1A83" w:rsidP="00EC1A83">
      <w:pPr>
        <w:pStyle w:val="af1"/>
      </w:pPr>
      <w:r w:rsidRPr="005A7DE1">
        <w:tab/>
      </w:r>
      <w:r w:rsidRPr="005A7DE1">
        <w:tab/>
      </w:r>
      <w:r w:rsidRPr="005A7DE1">
        <w:rPr>
          <w:color w:val="0070C0"/>
        </w:rPr>
        <w:t xml:space="preserve">login: </w:t>
      </w:r>
      <w:r w:rsidRPr="005A7DE1">
        <w:rPr>
          <w:color w:val="7030A0"/>
        </w:rPr>
        <w:t>doLogin</w:t>
      </w:r>
    </w:p>
    <w:p w:rsidR="00EC1A83" w:rsidRPr="005A7DE1" w:rsidRDefault="00EC1A83" w:rsidP="00EC1A83">
      <w:pPr>
        <w:pStyle w:val="af1"/>
      </w:pPr>
      <w:r w:rsidRPr="005A7DE1">
        <w:tab/>
        <w:t>};</w:t>
      </w:r>
    </w:p>
    <w:p w:rsidR="00EC1A83" w:rsidRPr="005A7DE1" w:rsidRDefault="00EC1A83" w:rsidP="00EC1A83">
      <w:pPr>
        <w:pStyle w:val="af1"/>
      </w:pPr>
    </w:p>
    <w:p w:rsidR="00EC1A83" w:rsidRPr="005A7DE1" w:rsidRDefault="00EC1A83" w:rsidP="00EC1A83">
      <w:pPr>
        <w:pStyle w:val="af1"/>
      </w:pPr>
      <w:r w:rsidRPr="005A7DE1">
        <w:tab/>
        <w:t xml:space="preserve">return </w:t>
      </w:r>
      <w:r w:rsidRPr="005A7DE1">
        <w:rPr>
          <w:color w:val="E36C0A" w:themeColor="accent6" w:themeShade="BF"/>
        </w:rPr>
        <w:t>publicAPI</w:t>
      </w:r>
      <w:r w:rsidRPr="005A7DE1">
        <w:t>;</w:t>
      </w:r>
    </w:p>
    <w:p w:rsidR="00EC1A83" w:rsidRPr="005A7DE1" w:rsidRDefault="00EC1A83" w:rsidP="00EC1A83">
      <w:pPr>
        <w:pStyle w:val="af1"/>
      </w:pPr>
      <w:r w:rsidRPr="005A7DE1">
        <w:t>}</w:t>
      </w:r>
    </w:p>
    <w:p w:rsidR="00EC1A83" w:rsidRPr="005A7DE1" w:rsidRDefault="00EC1A83" w:rsidP="00EC1A83">
      <w:pPr>
        <w:pStyle w:val="af1"/>
      </w:pPr>
    </w:p>
    <w:p w:rsidR="00EC1A83" w:rsidRPr="005A7DE1" w:rsidRDefault="00EC1A83" w:rsidP="00EC1A83">
      <w:pPr>
        <w:pStyle w:val="af1"/>
      </w:pPr>
      <w:r w:rsidRPr="005A7DE1">
        <w:t>// создать экземпляр модуля `User`</w:t>
      </w:r>
    </w:p>
    <w:p w:rsidR="00EC1A83" w:rsidRPr="005A7DE1" w:rsidRDefault="00EC1A83" w:rsidP="00EC1A83">
      <w:pPr>
        <w:pStyle w:val="af1"/>
      </w:pPr>
      <w:r w:rsidRPr="005A7DE1">
        <w:t>var fred = User();</w:t>
      </w:r>
    </w:p>
    <w:p w:rsidR="00EC1A83" w:rsidRPr="005A7DE1" w:rsidRDefault="00EC1A83" w:rsidP="00EC1A83">
      <w:pPr>
        <w:pStyle w:val="af1"/>
      </w:pPr>
    </w:p>
    <w:p w:rsidR="00EC1A83" w:rsidRPr="005A7DE1" w:rsidRDefault="00EC1A83" w:rsidP="00EC1A83">
      <w:pPr>
        <w:pStyle w:val="af1"/>
      </w:pPr>
      <w:r w:rsidRPr="005A7DE1">
        <w:t>fred.login( "fred", "12Battery34!" );</w:t>
      </w:r>
    </w:p>
    <w:p w:rsidR="00EC1A83" w:rsidRDefault="00EC1A83" w:rsidP="00EC1A83">
      <w:pPr>
        <w:pStyle w:val="aa"/>
      </w:pPr>
      <w:r w:rsidRPr="005A7DE1">
        <w:t>Функция User() служит как внешняя область видимости, которая хранит переменные username и password, а также внутреннюю функцию doLogin(). Всё это частные внутренние детали этого модуля User, которые недоступны из внешнего мира.</w:t>
      </w:r>
    </w:p>
    <w:p w:rsidR="00EC1A83" w:rsidRPr="005A7DE1" w:rsidRDefault="00EC1A83" w:rsidP="00EC1A83">
      <w:pPr>
        <w:pStyle w:val="aa"/>
      </w:pPr>
    </w:p>
    <w:p w:rsidR="00EC1A83" w:rsidRPr="005A7DE1" w:rsidRDefault="00EC1A83" w:rsidP="00EC1A83">
      <w:pPr>
        <w:pStyle w:val="aa"/>
      </w:pPr>
      <w:r w:rsidRPr="005A7DE1">
        <w:rPr>
          <w:b/>
          <w:bCs/>
        </w:rPr>
        <w:t>Предупреждение:</w:t>
      </w:r>
      <w:r w:rsidRPr="005A7DE1">
        <w:t> Мы не вызываем тут new User() намеренно, несмотря на тот факт, что это будет более естественно для большинства читателей. User() — просто функция, а не класс, поэтому она вызывается обычным образом. Использование new было бы неуместным и еще и тратой попусту ресурсов.</w:t>
      </w:r>
    </w:p>
    <w:p w:rsidR="00EC1A83" w:rsidRPr="005A7DE1" w:rsidRDefault="00EC1A83" w:rsidP="00EC1A83">
      <w:pPr>
        <w:pStyle w:val="aa"/>
      </w:pPr>
      <w:r w:rsidRPr="005A7DE1">
        <w:t>При выполнении User() создается </w:t>
      </w:r>
      <w:r w:rsidRPr="005A7DE1">
        <w:rPr>
          <w:i/>
          <w:iCs/>
        </w:rPr>
        <w:t>экземпляр</w:t>
      </w:r>
      <w:r w:rsidRPr="005A7DE1">
        <w:t> модуля User и создается целая новая область видимости и также совершенно новая копия каждой из этих внутренних переменных/функций. Мы присваиваем этот экземпляр в fred. Если мы запустим User() снова, мы получим новый экземпляр, целиком отдельный от fred.</w:t>
      </w:r>
    </w:p>
    <w:p w:rsidR="00EC1A83" w:rsidRPr="005A7DE1" w:rsidRDefault="00EC1A83" w:rsidP="00EC1A83">
      <w:pPr>
        <w:pStyle w:val="aa"/>
      </w:pPr>
      <w:r w:rsidRPr="005A7DE1">
        <w:t>У внутренней функции doLogin() есть замыкание на username и password, что значит, что она сохранит свой доступ к ним даже после того, как функция User() завершит свое выполнение.</w:t>
      </w:r>
    </w:p>
    <w:p w:rsidR="00EC1A83" w:rsidRPr="005A7DE1" w:rsidRDefault="00EC1A83" w:rsidP="00EC1A83">
      <w:pPr>
        <w:pStyle w:val="aa"/>
      </w:pPr>
      <w:r w:rsidRPr="005A7DE1">
        <w:t>publicAPI — это объект с одним свойством/методом, login, который является ссылкой на внутреннюю функцию doLogin(). Когда вы возвращаем publicAPI из User(), он становится экземпляром, который мы назвали fred.</w:t>
      </w:r>
    </w:p>
    <w:p w:rsidR="00EC1A83" w:rsidRPr="005A7DE1" w:rsidRDefault="00EC1A83" w:rsidP="00EC1A83">
      <w:pPr>
        <w:pStyle w:val="aa"/>
      </w:pPr>
      <w:r w:rsidRPr="005A7DE1">
        <w:t>На данный момент, внешняя функция User() закончила выполнение. Как правило, вы думаете, что внутренние переменные, такие как username и password, при этом исчезают. Но они никуда не деваются, потому что есть замыкание в функции login(), хранящее их.</w:t>
      </w:r>
    </w:p>
    <w:p w:rsidR="00EC1A83" w:rsidRPr="005A7DE1" w:rsidRDefault="00EC1A83" w:rsidP="00EC1A83">
      <w:pPr>
        <w:pStyle w:val="aa"/>
      </w:pPr>
      <w:r w:rsidRPr="005A7DE1">
        <w:t>Вот поэтому мы можем вызвать fred.login(..), что тоже самое, что вызвать внутреннюю doLogin(..) и у нее все еще будет доступ ко внутренним переменным username и password.</w:t>
      </w:r>
    </w:p>
    <w:p w:rsidR="00EC1A83" w:rsidRPr="005A7DE1" w:rsidRDefault="00EC1A83" w:rsidP="00EC1A83">
      <w:pPr>
        <w:pStyle w:val="aa"/>
      </w:pPr>
      <w:r w:rsidRPr="005A7DE1">
        <w:t>Есть большой шанс, что кратко бросив взгляд на замыкание и шаблон модуля, кое-что останется неясным. Ничего страшного! Понадобится некоторая работа, чтобы намотать всё это на ус.</w:t>
      </w:r>
    </w:p>
    <w:p w:rsidR="00EC1A83" w:rsidRDefault="00EC1A83" w:rsidP="003D2FC7">
      <w:pPr>
        <w:pStyle w:val="2"/>
      </w:pPr>
      <w:r>
        <w:t>Идентификатор </w:t>
      </w:r>
      <w:r w:rsidRPr="00637EAF">
        <w:t>this</w:t>
      </w:r>
    </w:p>
    <w:p w:rsidR="00EC1A83" w:rsidRPr="00E2157E" w:rsidRDefault="00EC1A83" w:rsidP="00EC1A83">
      <w:pPr>
        <w:pStyle w:val="aa"/>
      </w:pPr>
      <w:r w:rsidRPr="00E2157E">
        <w:t>Еще одна очень часто неверно понимаемая концепция в JavaScript — это идентификатор </w:t>
      </w:r>
      <w:r w:rsidRPr="00E2157E">
        <w:rPr>
          <w:rStyle w:val="HTML"/>
          <w:rFonts w:asciiTheme="minorHAnsi" w:eastAsiaTheme="minorEastAsia" w:hAnsiTheme="minorHAnsi" w:cstheme="minorBidi"/>
          <w:sz w:val="18"/>
          <w:szCs w:val="22"/>
        </w:rPr>
        <w:t>this</w:t>
      </w:r>
      <w:r w:rsidRPr="00E2157E">
        <w:t>. И опять таки, есть пара глав по нему в книге </w:t>
      </w:r>
      <w:r w:rsidRPr="00E2157E">
        <w:rPr>
          <w:rStyle w:val="a4"/>
          <w:i w:val="0"/>
          <w:iCs w:val="0"/>
        </w:rPr>
        <w:t>this и прототипы объектов</w:t>
      </w:r>
      <w:r w:rsidRPr="00E2157E">
        <w:t> этой серии, поэтому здесь мы только кратко его рассмотрим.</w:t>
      </w:r>
    </w:p>
    <w:p w:rsidR="00EC1A83" w:rsidRPr="00E2157E" w:rsidRDefault="00EC1A83" w:rsidP="00EC1A83">
      <w:pPr>
        <w:pStyle w:val="aa"/>
      </w:pPr>
      <w:r w:rsidRPr="00E2157E">
        <w:lastRenderedPageBreak/>
        <w:t>При том что может часто казаться, что этот </w:t>
      </w:r>
      <w:r w:rsidRPr="00E2157E">
        <w:rPr>
          <w:rStyle w:val="HTML"/>
          <w:rFonts w:asciiTheme="minorHAnsi" w:eastAsiaTheme="minorEastAsia" w:hAnsiTheme="minorHAnsi" w:cstheme="minorBidi"/>
          <w:sz w:val="18"/>
          <w:szCs w:val="22"/>
        </w:rPr>
        <w:t>this</w:t>
      </w:r>
      <w:r w:rsidRPr="00E2157E">
        <w:t> связан с "объектно-ориентированным шаблонами," в JS </w:t>
      </w:r>
      <w:r w:rsidRPr="00E2157E">
        <w:rPr>
          <w:rStyle w:val="HTML"/>
          <w:rFonts w:asciiTheme="minorHAnsi" w:eastAsiaTheme="minorEastAsia" w:hAnsiTheme="minorHAnsi" w:cstheme="minorBidi"/>
          <w:sz w:val="18"/>
          <w:szCs w:val="22"/>
        </w:rPr>
        <w:t>this</w:t>
      </w:r>
      <w:r w:rsidRPr="00E2157E">
        <w:t> — это другой механизм.</w:t>
      </w:r>
    </w:p>
    <w:p w:rsidR="00EC1A83" w:rsidRPr="00E2157E" w:rsidRDefault="00EC1A83" w:rsidP="00EC1A83">
      <w:pPr>
        <w:pStyle w:val="aa"/>
      </w:pPr>
      <w:r w:rsidRPr="00E2157E">
        <w:t>Если у функции есть внутри ссылка </w:t>
      </w:r>
      <w:r w:rsidRPr="00E2157E">
        <w:rPr>
          <w:rStyle w:val="HTML"/>
          <w:rFonts w:asciiTheme="minorHAnsi" w:eastAsiaTheme="minorEastAsia" w:hAnsiTheme="minorHAnsi" w:cstheme="minorBidi"/>
          <w:sz w:val="18"/>
          <w:szCs w:val="22"/>
        </w:rPr>
        <w:t>this</w:t>
      </w:r>
      <w:r w:rsidRPr="00E2157E">
        <w:t>, эта ссылка </w:t>
      </w:r>
      <w:r w:rsidRPr="00E2157E">
        <w:rPr>
          <w:rStyle w:val="HTML"/>
          <w:rFonts w:asciiTheme="minorHAnsi" w:eastAsiaTheme="minorEastAsia" w:hAnsiTheme="minorHAnsi" w:cstheme="minorBidi"/>
          <w:sz w:val="18"/>
          <w:szCs w:val="22"/>
        </w:rPr>
        <w:t>this</w:t>
      </w:r>
      <w:r w:rsidRPr="00E2157E">
        <w:t> обычно указывает на </w:t>
      </w:r>
      <w:r w:rsidRPr="00E2157E">
        <w:rPr>
          <w:rStyle w:val="HTML"/>
          <w:rFonts w:asciiTheme="minorHAnsi" w:eastAsiaTheme="minorEastAsia" w:hAnsiTheme="minorHAnsi" w:cstheme="minorBidi"/>
          <w:sz w:val="18"/>
          <w:szCs w:val="22"/>
        </w:rPr>
        <w:t>объект</w:t>
      </w:r>
      <w:r w:rsidRPr="00E2157E">
        <w:t>. Но на какой </w:t>
      </w:r>
      <w:r w:rsidRPr="00E2157E">
        <w:rPr>
          <w:rStyle w:val="HTML"/>
          <w:rFonts w:asciiTheme="minorHAnsi" w:eastAsiaTheme="minorEastAsia" w:hAnsiTheme="minorHAnsi" w:cstheme="minorBidi"/>
          <w:sz w:val="18"/>
          <w:szCs w:val="22"/>
        </w:rPr>
        <w:t>объект</w:t>
      </w:r>
      <w:r w:rsidRPr="00E2157E">
        <w:t> она указывает зависит от того, как эта функция была вызвана.</w:t>
      </w:r>
    </w:p>
    <w:p w:rsidR="00EC1A83" w:rsidRPr="00E2157E" w:rsidRDefault="00EC1A83" w:rsidP="00EC1A83">
      <w:pPr>
        <w:pStyle w:val="aa"/>
      </w:pPr>
      <w:r w:rsidRPr="00E2157E">
        <w:t>Важно представлять, что </w:t>
      </w:r>
      <w:r w:rsidRPr="00E2157E">
        <w:rPr>
          <w:rStyle w:val="HTML"/>
          <w:rFonts w:asciiTheme="minorHAnsi" w:eastAsiaTheme="minorEastAsia" w:hAnsiTheme="minorHAnsi" w:cstheme="minorBidi"/>
          <w:sz w:val="18"/>
          <w:szCs w:val="22"/>
        </w:rPr>
        <w:t>this</w:t>
      </w:r>
      <w:r w:rsidRPr="00E2157E">
        <w:t> </w:t>
      </w:r>
      <w:r w:rsidRPr="00E2157E">
        <w:rPr>
          <w:rStyle w:val="a4"/>
          <w:i w:val="0"/>
          <w:iCs w:val="0"/>
        </w:rPr>
        <w:t>не</w:t>
      </w:r>
      <w:r w:rsidRPr="00E2157E">
        <w:t> ссылается на саму функцию, учитывая, что это самое распространенное неверное представление.</w:t>
      </w:r>
    </w:p>
    <w:p w:rsidR="00EC1A83" w:rsidRPr="00E2157E" w:rsidRDefault="00EC1A83" w:rsidP="00EC1A83">
      <w:pPr>
        <w:pStyle w:val="aa"/>
      </w:pPr>
      <w:r w:rsidRPr="00E2157E">
        <w:t>Вот краткая иллюстрация:</w:t>
      </w:r>
    </w:p>
    <w:p w:rsidR="00EC1A83" w:rsidRDefault="00EC1A83" w:rsidP="00EC1A83">
      <w:pPr>
        <w:pStyle w:val="af1"/>
        <w:rPr>
          <w:color w:val="24292E"/>
        </w:rPr>
      </w:pPr>
      <w:r>
        <w:rPr>
          <w:rStyle w:val="pl-k"/>
          <w:rFonts w:cs="Consolas"/>
          <w:color w:val="D73A49"/>
        </w:rPr>
        <w:t>function</w:t>
      </w:r>
      <w:r>
        <w:rPr>
          <w:color w:val="24292E"/>
        </w:rPr>
        <w:t xml:space="preserve"> </w:t>
      </w:r>
      <w:r>
        <w:rPr>
          <w:rStyle w:val="pl-en"/>
          <w:rFonts w:cs="Consolas"/>
          <w:color w:val="6F42C1"/>
        </w:rPr>
        <w:t>foo</w:t>
      </w:r>
      <w:r>
        <w:rPr>
          <w:color w:val="24292E"/>
        </w:rPr>
        <w:t>() {</w:t>
      </w:r>
    </w:p>
    <w:p w:rsidR="00EC1A83" w:rsidRDefault="00EC1A83" w:rsidP="00EC1A83">
      <w:pPr>
        <w:pStyle w:val="af1"/>
        <w:rPr>
          <w:color w:val="24292E"/>
        </w:rPr>
      </w:pPr>
      <w:r>
        <w:rPr>
          <w:rStyle w:val="pl-en"/>
          <w:rFonts w:cs="Consolas"/>
          <w:color w:val="6F42C1"/>
          <w:lang w:val="en-US"/>
        </w:rPr>
        <w:t xml:space="preserve">  </w:t>
      </w:r>
      <w:r>
        <w:rPr>
          <w:rStyle w:val="pl-en"/>
          <w:rFonts w:cs="Consolas"/>
          <w:color w:val="6F42C1"/>
        </w:rPr>
        <w:t>console</w:t>
      </w:r>
      <w:r>
        <w:rPr>
          <w:color w:val="24292E"/>
        </w:rPr>
        <w:t>.</w:t>
      </w:r>
      <w:r>
        <w:rPr>
          <w:rStyle w:val="pl-c1"/>
          <w:rFonts w:cs="Consolas"/>
          <w:color w:val="005CC5"/>
        </w:rPr>
        <w:t>log</w:t>
      </w:r>
      <w:r>
        <w:rPr>
          <w:color w:val="24292E"/>
        </w:rPr>
        <w:t xml:space="preserve">( </w:t>
      </w:r>
      <w:r>
        <w:rPr>
          <w:rStyle w:val="pl-c1"/>
          <w:rFonts w:cs="Consolas"/>
          <w:color w:val="005CC5"/>
        </w:rPr>
        <w:t>this</w:t>
      </w:r>
      <w:r>
        <w:rPr>
          <w:color w:val="24292E"/>
        </w:rPr>
        <w:t>.</w:t>
      </w:r>
      <w:r>
        <w:rPr>
          <w:rStyle w:val="pl-smi"/>
          <w:rFonts w:cs="Consolas"/>
          <w:color w:val="24292E"/>
        </w:rPr>
        <w:t>bar</w:t>
      </w:r>
      <w:r>
        <w:rPr>
          <w:color w:val="24292E"/>
        </w:rPr>
        <w:t xml:space="preserve"> );</w:t>
      </w:r>
    </w:p>
    <w:p w:rsidR="00EC1A83" w:rsidRDefault="00EC1A83" w:rsidP="00EC1A83">
      <w:pPr>
        <w:pStyle w:val="af1"/>
        <w:rPr>
          <w:color w:val="24292E"/>
        </w:rPr>
      </w:pPr>
      <w:r>
        <w:rPr>
          <w:color w:val="24292E"/>
        </w:rPr>
        <w:t>}</w:t>
      </w:r>
    </w:p>
    <w:p w:rsidR="00EC1A83" w:rsidRDefault="00EC1A83" w:rsidP="00EC1A83">
      <w:pPr>
        <w:pStyle w:val="af1"/>
        <w:rPr>
          <w:color w:val="24292E"/>
        </w:rPr>
      </w:pPr>
    </w:p>
    <w:p w:rsidR="00EC1A83" w:rsidRDefault="00EC1A83" w:rsidP="00EC1A83">
      <w:pPr>
        <w:pStyle w:val="af1"/>
        <w:rPr>
          <w:color w:val="24292E"/>
        </w:rPr>
      </w:pPr>
      <w:r>
        <w:rPr>
          <w:rStyle w:val="pl-k"/>
          <w:rFonts w:cs="Consolas"/>
          <w:color w:val="D73A49"/>
        </w:rPr>
        <w:t>var</w:t>
      </w:r>
      <w:r>
        <w:rPr>
          <w:color w:val="24292E"/>
        </w:rPr>
        <w:t xml:space="preserve"> bar </w:t>
      </w:r>
      <w:r>
        <w:rPr>
          <w:rStyle w:val="pl-k"/>
          <w:rFonts w:cs="Consolas"/>
          <w:color w:val="D73A49"/>
        </w:rPr>
        <w:t>=</w:t>
      </w:r>
      <w:r>
        <w:rPr>
          <w:color w:val="24292E"/>
        </w:rPr>
        <w:t xml:space="preserve"> </w:t>
      </w:r>
      <w:r>
        <w:rPr>
          <w:rStyle w:val="pl-pds"/>
          <w:rFonts w:cs="Consolas"/>
          <w:color w:val="032F62"/>
        </w:rPr>
        <w:t>"</w:t>
      </w:r>
      <w:r>
        <w:rPr>
          <w:rStyle w:val="pl-s"/>
          <w:rFonts w:cs="Consolas"/>
          <w:color w:val="032F62"/>
        </w:rPr>
        <w:t>global</w:t>
      </w:r>
      <w:r>
        <w:rPr>
          <w:rStyle w:val="pl-pds"/>
          <w:rFonts w:cs="Consolas"/>
          <w:color w:val="032F62"/>
        </w:rPr>
        <w:t>"</w:t>
      </w:r>
      <w:r>
        <w:rPr>
          <w:color w:val="24292E"/>
        </w:rPr>
        <w:t>;</w:t>
      </w:r>
    </w:p>
    <w:p w:rsidR="00EC1A83" w:rsidRDefault="00EC1A83" w:rsidP="00EC1A83">
      <w:pPr>
        <w:pStyle w:val="af1"/>
        <w:rPr>
          <w:color w:val="24292E"/>
        </w:rPr>
      </w:pPr>
    </w:p>
    <w:p w:rsidR="00EC1A83" w:rsidRDefault="00EC1A83" w:rsidP="00EC1A83">
      <w:pPr>
        <w:pStyle w:val="af1"/>
        <w:rPr>
          <w:color w:val="24292E"/>
        </w:rPr>
      </w:pPr>
      <w:r>
        <w:rPr>
          <w:rStyle w:val="pl-k"/>
          <w:rFonts w:cs="Consolas"/>
          <w:color w:val="D73A49"/>
        </w:rPr>
        <w:t>var</w:t>
      </w:r>
      <w:r>
        <w:rPr>
          <w:color w:val="24292E"/>
        </w:rPr>
        <w:t xml:space="preserve"> obj1 </w:t>
      </w:r>
      <w:r>
        <w:rPr>
          <w:rStyle w:val="pl-k"/>
          <w:rFonts w:cs="Consolas"/>
          <w:color w:val="D73A49"/>
        </w:rPr>
        <w:t>=</w:t>
      </w:r>
      <w:r>
        <w:rPr>
          <w:color w:val="24292E"/>
        </w:rPr>
        <w:t xml:space="preserve"> {</w:t>
      </w:r>
    </w:p>
    <w:p w:rsidR="00EC1A83" w:rsidRDefault="00EC1A83" w:rsidP="00EC1A83">
      <w:pPr>
        <w:pStyle w:val="af1"/>
        <w:rPr>
          <w:color w:val="24292E"/>
        </w:rPr>
      </w:pPr>
      <w:r>
        <w:rPr>
          <w:color w:val="24292E"/>
        </w:rPr>
        <w:tab/>
        <w:t>bar</w:t>
      </w:r>
      <w:r>
        <w:rPr>
          <w:rStyle w:val="pl-k"/>
          <w:rFonts w:cs="Consolas"/>
          <w:color w:val="D73A49"/>
        </w:rPr>
        <w:t>:</w:t>
      </w:r>
      <w:r>
        <w:rPr>
          <w:color w:val="24292E"/>
        </w:rPr>
        <w:t xml:space="preserve"> </w:t>
      </w:r>
      <w:r>
        <w:rPr>
          <w:rStyle w:val="pl-pds"/>
          <w:rFonts w:cs="Consolas"/>
          <w:color w:val="032F62"/>
        </w:rPr>
        <w:t>"</w:t>
      </w:r>
      <w:r>
        <w:rPr>
          <w:rStyle w:val="pl-s"/>
          <w:rFonts w:cs="Consolas"/>
          <w:color w:val="032F62"/>
        </w:rPr>
        <w:t>obj1</w:t>
      </w:r>
      <w:r>
        <w:rPr>
          <w:rStyle w:val="pl-pds"/>
          <w:rFonts w:cs="Consolas"/>
          <w:color w:val="032F62"/>
        </w:rPr>
        <w:t>"</w:t>
      </w:r>
      <w:r>
        <w:rPr>
          <w:color w:val="24292E"/>
        </w:rPr>
        <w:t>,</w:t>
      </w:r>
    </w:p>
    <w:p w:rsidR="00EC1A83" w:rsidRDefault="00EC1A83" w:rsidP="00EC1A83">
      <w:pPr>
        <w:pStyle w:val="af1"/>
        <w:rPr>
          <w:color w:val="24292E"/>
        </w:rPr>
      </w:pPr>
      <w:r>
        <w:rPr>
          <w:color w:val="24292E"/>
        </w:rPr>
        <w:tab/>
        <w:t>foo</w:t>
      </w:r>
      <w:r>
        <w:rPr>
          <w:rStyle w:val="pl-k"/>
          <w:rFonts w:cs="Consolas"/>
          <w:color w:val="D73A49"/>
        </w:rPr>
        <w:t>:</w:t>
      </w:r>
      <w:r>
        <w:rPr>
          <w:color w:val="24292E"/>
        </w:rPr>
        <w:t xml:space="preserve"> foo</w:t>
      </w:r>
    </w:p>
    <w:p w:rsidR="00EC1A83" w:rsidRDefault="00EC1A83" w:rsidP="00EC1A83">
      <w:pPr>
        <w:pStyle w:val="af1"/>
        <w:rPr>
          <w:color w:val="24292E"/>
        </w:rPr>
      </w:pPr>
      <w:r>
        <w:rPr>
          <w:color w:val="24292E"/>
        </w:rPr>
        <w:t>};</w:t>
      </w:r>
    </w:p>
    <w:p w:rsidR="00EC1A83" w:rsidRDefault="00EC1A83" w:rsidP="00EC1A83">
      <w:pPr>
        <w:pStyle w:val="af1"/>
        <w:rPr>
          <w:color w:val="24292E"/>
        </w:rPr>
      </w:pPr>
    </w:p>
    <w:p w:rsidR="00EC1A83" w:rsidRDefault="00EC1A83" w:rsidP="00EC1A83">
      <w:pPr>
        <w:pStyle w:val="af1"/>
        <w:rPr>
          <w:color w:val="24292E"/>
        </w:rPr>
      </w:pPr>
      <w:r>
        <w:rPr>
          <w:rStyle w:val="pl-k"/>
          <w:rFonts w:cs="Consolas"/>
          <w:color w:val="D73A49"/>
        </w:rPr>
        <w:t>var</w:t>
      </w:r>
      <w:r>
        <w:rPr>
          <w:color w:val="24292E"/>
        </w:rPr>
        <w:t xml:space="preserve"> obj2 </w:t>
      </w:r>
      <w:r>
        <w:rPr>
          <w:rStyle w:val="pl-k"/>
          <w:rFonts w:cs="Consolas"/>
          <w:color w:val="D73A49"/>
        </w:rPr>
        <w:t>=</w:t>
      </w:r>
      <w:r>
        <w:rPr>
          <w:color w:val="24292E"/>
        </w:rPr>
        <w:t xml:space="preserve"> {</w:t>
      </w:r>
    </w:p>
    <w:p w:rsidR="00EC1A83" w:rsidRDefault="00EC1A83" w:rsidP="00EC1A83">
      <w:pPr>
        <w:pStyle w:val="af1"/>
        <w:rPr>
          <w:color w:val="24292E"/>
        </w:rPr>
      </w:pPr>
      <w:r>
        <w:rPr>
          <w:color w:val="24292E"/>
        </w:rPr>
        <w:tab/>
        <w:t>bar</w:t>
      </w:r>
      <w:r>
        <w:rPr>
          <w:rStyle w:val="pl-k"/>
          <w:rFonts w:cs="Consolas"/>
          <w:color w:val="D73A49"/>
        </w:rPr>
        <w:t>:</w:t>
      </w:r>
      <w:r>
        <w:rPr>
          <w:color w:val="24292E"/>
        </w:rPr>
        <w:t xml:space="preserve"> </w:t>
      </w:r>
      <w:r>
        <w:rPr>
          <w:rStyle w:val="pl-pds"/>
          <w:rFonts w:cs="Consolas"/>
          <w:color w:val="032F62"/>
        </w:rPr>
        <w:t>"</w:t>
      </w:r>
      <w:r>
        <w:rPr>
          <w:rStyle w:val="pl-s"/>
          <w:rFonts w:cs="Consolas"/>
          <w:color w:val="032F62"/>
        </w:rPr>
        <w:t>obj2</w:t>
      </w:r>
      <w:r>
        <w:rPr>
          <w:rStyle w:val="pl-pds"/>
          <w:rFonts w:cs="Consolas"/>
          <w:color w:val="032F62"/>
        </w:rPr>
        <w:t>"</w:t>
      </w:r>
    </w:p>
    <w:p w:rsidR="00EC1A83" w:rsidRDefault="00EC1A83" w:rsidP="00EC1A83">
      <w:pPr>
        <w:pStyle w:val="af1"/>
        <w:rPr>
          <w:color w:val="24292E"/>
        </w:rPr>
      </w:pPr>
      <w:r>
        <w:rPr>
          <w:color w:val="24292E"/>
        </w:rPr>
        <w:t>};</w:t>
      </w:r>
    </w:p>
    <w:p w:rsidR="00EC1A83" w:rsidRDefault="00EC1A83" w:rsidP="00EC1A83">
      <w:pPr>
        <w:pStyle w:val="af1"/>
        <w:rPr>
          <w:color w:val="24292E"/>
        </w:rPr>
      </w:pPr>
    </w:p>
    <w:p w:rsidR="00EC1A83" w:rsidRDefault="00EC1A83" w:rsidP="00EC1A83">
      <w:pPr>
        <w:pStyle w:val="af1"/>
        <w:rPr>
          <w:color w:val="24292E"/>
        </w:rPr>
      </w:pPr>
      <w:r>
        <w:rPr>
          <w:rStyle w:val="pl-c"/>
          <w:rFonts w:cs="Consolas"/>
          <w:color w:val="6A737D"/>
        </w:rPr>
        <w:t>//--------</w:t>
      </w:r>
    </w:p>
    <w:p w:rsidR="00EC1A83" w:rsidRDefault="00EC1A83" w:rsidP="00EC1A83">
      <w:pPr>
        <w:pStyle w:val="af1"/>
        <w:rPr>
          <w:color w:val="24292E"/>
        </w:rPr>
      </w:pPr>
    </w:p>
    <w:p w:rsidR="00EC1A83" w:rsidRDefault="00EC1A83" w:rsidP="00EC1A83">
      <w:pPr>
        <w:pStyle w:val="af1"/>
        <w:rPr>
          <w:color w:val="24292E"/>
        </w:rPr>
      </w:pPr>
      <w:r>
        <w:rPr>
          <w:rStyle w:val="pl-en"/>
          <w:rFonts w:cs="Consolas"/>
          <w:color w:val="6F42C1"/>
        </w:rPr>
        <w:t>foo</w:t>
      </w:r>
      <w:r>
        <w:rPr>
          <w:color w:val="24292E"/>
        </w:rPr>
        <w:t>();</w:t>
      </w:r>
      <w:r>
        <w:rPr>
          <w:color w:val="24292E"/>
        </w:rPr>
        <w:tab/>
      </w:r>
      <w:r>
        <w:rPr>
          <w:color w:val="24292E"/>
        </w:rPr>
        <w:tab/>
      </w:r>
      <w:r>
        <w:rPr>
          <w:color w:val="24292E"/>
        </w:rPr>
        <w:tab/>
      </w:r>
      <w:r>
        <w:rPr>
          <w:rStyle w:val="pl-c"/>
          <w:rFonts w:cs="Consolas"/>
          <w:color w:val="6A737D"/>
        </w:rPr>
        <w:t>// "global"</w:t>
      </w:r>
    </w:p>
    <w:p w:rsidR="00EC1A83" w:rsidRDefault="00EC1A83" w:rsidP="00EC1A83">
      <w:pPr>
        <w:pStyle w:val="af1"/>
        <w:rPr>
          <w:color w:val="24292E"/>
        </w:rPr>
      </w:pPr>
      <w:r>
        <w:rPr>
          <w:rStyle w:val="pl-smi"/>
          <w:rFonts w:cs="Consolas"/>
          <w:color w:val="24292E"/>
        </w:rPr>
        <w:t>obj1</w:t>
      </w:r>
      <w:r>
        <w:rPr>
          <w:color w:val="24292E"/>
        </w:rPr>
        <w:t>.</w:t>
      </w:r>
      <w:r>
        <w:rPr>
          <w:rStyle w:val="pl-en"/>
          <w:rFonts w:cs="Consolas"/>
          <w:color w:val="6F42C1"/>
        </w:rPr>
        <w:t>foo</w:t>
      </w:r>
      <w:r>
        <w:rPr>
          <w:color w:val="24292E"/>
        </w:rPr>
        <w:t>();</w:t>
      </w:r>
      <w:r>
        <w:rPr>
          <w:color w:val="24292E"/>
        </w:rPr>
        <w:tab/>
      </w:r>
      <w:r>
        <w:rPr>
          <w:color w:val="24292E"/>
        </w:rPr>
        <w:tab/>
      </w:r>
      <w:r>
        <w:rPr>
          <w:rStyle w:val="pl-c"/>
          <w:rFonts w:cs="Consolas"/>
          <w:color w:val="6A737D"/>
        </w:rPr>
        <w:t>// "obj1"</w:t>
      </w:r>
    </w:p>
    <w:p w:rsidR="00EC1A83" w:rsidRDefault="00EC1A83" w:rsidP="00EC1A83">
      <w:pPr>
        <w:pStyle w:val="af1"/>
        <w:rPr>
          <w:color w:val="24292E"/>
        </w:rPr>
      </w:pPr>
      <w:r>
        <w:rPr>
          <w:rStyle w:val="pl-smi"/>
          <w:rFonts w:cs="Consolas"/>
          <w:color w:val="24292E"/>
        </w:rPr>
        <w:t>foo</w:t>
      </w:r>
      <w:r>
        <w:rPr>
          <w:color w:val="24292E"/>
        </w:rPr>
        <w:t>.</w:t>
      </w:r>
      <w:r>
        <w:rPr>
          <w:rStyle w:val="pl-c1"/>
          <w:rFonts w:cs="Consolas"/>
          <w:color w:val="005CC5"/>
        </w:rPr>
        <w:t>call</w:t>
      </w:r>
      <w:r>
        <w:rPr>
          <w:color w:val="24292E"/>
        </w:rPr>
        <w:t>( obj2 );</w:t>
      </w:r>
      <w:r>
        <w:rPr>
          <w:color w:val="24292E"/>
        </w:rPr>
        <w:tab/>
      </w:r>
      <w:r>
        <w:rPr>
          <w:rStyle w:val="pl-c"/>
          <w:rFonts w:cs="Consolas"/>
          <w:color w:val="6A737D"/>
        </w:rPr>
        <w:t>// "obj2"</w:t>
      </w:r>
    </w:p>
    <w:p w:rsidR="00EC1A83" w:rsidRDefault="00EC1A83" w:rsidP="00EC1A83">
      <w:pPr>
        <w:pStyle w:val="af1"/>
        <w:rPr>
          <w:color w:val="24292E"/>
        </w:rPr>
      </w:pPr>
      <w:r>
        <w:rPr>
          <w:rStyle w:val="pl-k"/>
          <w:rFonts w:cs="Consolas"/>
          <w:color w:val="D73A49"/>
        </w:rPr>
        <w:t>new</w:t>
      </w:r>
      <w:r>
        <w:rPr>
          <w:color w:val="24292E"/>
        </w:rPr>
        <w:t xml:space="preserve"> </w:t>
      </w:r>
      <w:r>
        <w:rPr>
          <w:rStyle w:val="pl-en"/>
          <w:rFonts w:cs="Consolas"/>
          <w:color w:val="6F42C1"/>
        </w:rPr>
        <w:t>foo</w:t>
      </w:r>
      <w:r>
        <w:rPr>
          <w:color w:val="24292E"/>
        </w:rPr>
        <w:t>();</w:t>
      </w:r>
      <w:r>
        <w:rPr>
          <w:color w:val="24292E"/>
        </w:rPr>
        <w:tab/>
      </w:r>
      <w:r>
        <w:rPr>
          <w:color w:val="24292E"/>
        </w:rPr>
        <w:tab/>
      </w:r>
      <w:r>
        <w:rPr>
          <w:rStyle w:val="pl-c"/>
          <w:rFonts w:cs="Consolas"/>
          <w:color w:val="6A737D"/>
        </w:rPr>
        <w:t>// undefined</w:t>
      </w:r>
    </w:p>
    <w:p w:rsidR="00EC1A83" w:rsidRPr="00637EAF" w:rsidRDefault="00EC1A83" w:rsidP="00EC1A83">
      <w:pPr>
        <w:pStyle w:val="aa"/>
      </w:pPr>
      <w:r w:rsidRPr="00637EAF">
        <w:t>Есть четыре правила того, как устанавливается </w:t>
      </w:r>
      <w:r w:rsidRPr="00637EAF">
        <w:rPr>
          <w:rStyle w:val="HTML"/>
          <w:rFonts w:asciiTheme="minorHAnsi" w:eastAsiaTheme="minorEastAsia" w:hAnsiTheme="minorHAnsi" w:cstheme="minorBidi"/>
          <w:sz w:val="18"/>
          <w:szCs w:val="22"/>
        </w:rPr>
        <w:t>this</w:t>
      </w:r>
      <w:r w:rsidRPr="00637EAF">
        <w:t> и они показаны в этих четырех последних строках кода.</w:t>
      </w:r>
    </w:p>
    <w:p w:rsidR="00EC1A83" w:rsidRPr="00637EAF" w:rsidRDefault="00EC1A83" w:rsidP="00EC1A83">
      <w:pPr>
        <w:pStyle w:val="aa"/>
      </w:pPr>
      <w:r>
        <w:rPr>
          <w:rStyle w:val="HTML"/>
          <w:rFonts w:asciiTheme="minorHAnsi" w:eastAsiaTheme="minorEastAsia" w:hAnsiTheme="minorHAnsi" w:cstheme="minorBidi"/>
          <w:sz w:val="18"/>
          <w:szCs w:val="22"/>
        </w:rPr>
        <w:t xml:space="preserve">  </w:t>
      </w:r>
      <w:r w:rsidRPr="00637EAF">
        <w:rPr>
          <w:rStyle w:val="HTML"/>
          <w:rFonts w:asciiTheme="minorHAnsi" w:eastAsiaTheme="minorEastAsia" w:hAnsiTheme="minorHAnsi" w:cstheme="minorBidi"/>
          <w:sz w:val="18"/>
          <w:szCs w:val="22"/>
        </w:rPr>
        <w:t>foo()</w:t>
      </w:r>
      <w:r w:rsidRPr="00637EAF">
        <w:t> заканчивается установкой </w:t>
      </w:r>
      <w:r w:rsidRPr="00637EAF">
        <w:rPr>
          <w:rStyle w:val="HTML"/>
          <w:rFonts w:asciiTheme="minorHAnsi" w:eastAsiaTheme="minorEastAsia" w:hAnsiTheme="minorHAnsi" w:cstheme="minorBidi"/>
          <w:sz w:val="18"/>
          <w:szCs w:val="22"/>
        </w:rPr>
        <w:t>this</w:t>
      </w:r>
      <w:r w:rsidRPr="00637EAF">
        <w:t> в глобальный объект в нестрогом режиме. В строгом режиме, </w:t>
      </w:r>
      <w:r w:rsidRPr="00637EAF">
        <w:rPr>
          <w:rStyle w:val="HTML"/>
          <w:rFonts w:asciiTheme="minorHAnsi" w:eastAsiaTheme="minorEastAsia" w:hAnsiTheme="minorHAnsi" w:cstheme="minorBidi"/>
          <w:sz w:val="18"/>
          <w:szCs w:val="22"/>
        </w:rPr>
        <w:t>this</w:t>
      </w:r>
      <w:r w:rsidRPr="00637EAF">
        <w:t> будет </w:t>
      </w:r>
      <w:r w:rsidRPr="00637EAF">
        <w:rPr>
          <w:rStyle w:val="HTML"/>
          <w:rFonts w:asciiTheme="minorHAnsi" w:eastAsiaTheme="minorEastAsia" w:hAnsiTheme="minorHAnsi" w:cstheme="minorBidi"/>
          <w:sz w:val="18"/>
          <w:szCs w:val="22"/>
        </w:rPr>
        <w:t>undefined</w:t>
      </w:r>
      <w:r w:rsidRPr="00637EAF">
        <w:t> и вы получите ошибку при доступе к свойству </w:t>
      </w:r>
      <w:r w:rsidRPr="00637EAF">
        <w:rPr>
          <w:rStyle w:val="HTML"/>
          <w:rFonts w:asciiTheme="minorHAnsi" w:eastAsiaTheme="minorEastAsia" w:hAnsiTheme="minorHAnsi" w:cstheme="minorBidi"/>
          <w:sz w:val="18"/>
          <w:szCs w:val="22"/>
        </w:rPr>
        <w:t>bar</w:t>
      </w:r>
      <w:r w:rsidRPr="00637EAF">
        <w:t>, поэтому </w:t>
      </w:r>
      <w:r w:rsidRPr="00637EAF">
        <w:rPr>
          <w:rStyle w:val="HTML"/>
          <w:rFonts w:asciiTheme="minorHAnsi" w:eastAsiaTheme="minorEastAsia" w:hAnsiTheme="minorHAnsi" w:cstheme="minorBidi"/>
          <w:sz w:val="18"/>
          <w:szCs w:val="22"/>
        </w:rPr>
        <w:t>"global"</w:t>
      </w:r>
      <w:r w:rsidRPr="00637EAF">
        <w:t> — это значение для </w:t>
      </w:r>
      <w:r w:rsidRPr="00637EAF">
        <w:rPr>
          <w:rStyle w:val="HTML"/>
          <w:rFonts w:asciiTheme="minorHAnsi" w:eastAsiaTheme="minorEastAsia" w:hAnsiTheme="minorHAnsi" w:cstheme="minorBidi"/>
          <w:sz w:val="18"/>
          <w:szCs w:val="22"/>
        </w:rPr>
        <w:t>this.bar</w:t>
      </w:r>
      <w:r w:rsidRPr="00637EAF">
        <w:t>.</w:t>
      </w:r>
    </w:p>
    <w:p w:rsidR="00EC1A83" w:rsidRPr="00637EAF" w:rsidRDefault="00EC1A83" w:rsidP="00EC1A83">
      <w:pPr>
        <w:pStyle w:val="aa"/>
      </w:pPr>
      <w:r>
        <w:rPr>
          <w:rStyle w:val="HTML"/>
          <w:rFonts w:asciiTheme="minorHAnsi" w:eastAsiaTheme="minorEastAsia" w:hAnsiTheme="minorHAnsi" w:cstheme="minorBidi"/>
          <w:sz w:val="18"/>
          <w:szCs w:val="22"/>
        </w:rPr>
        <w:t xml:space="preserve">  </w:t>
      </w:r>
      <w:r w:rsidRPr="00637EAF">
        <w:rPr>
          <w:rStyle w:val="HTML"/>
          <w:rFonts w:asciiTheme="minorHAnsi" w:eastAsiaTheme="minorEastAsia" w:hAnsiTheme="minorHAnsi" w:cstheme="minorBidi"/>
          <w:sz w:val="18"/>
          <w:szCs w:val="22"/>
        </w:rPr>
        <w:t>obj1.foo()</w:t>
      </w:r>
      <w:r w:rsidRPr="00637EAF">
        <w:t> устанавливает </w:t>
      </w:r>
      <w:r w:rsidRPr="00637EAF">
        <w:rPr>
          <w:rStyle w:val="HTML"/>
          <w:rFonts w:asciiTheme="minorHAnsi" w:eastAsiaTheme="minorEastAsia" w:hAnsiTheme="minorHAnsi" w:cstheme="minorBidi"/>
          <w:sz w:val="18"/>
          <w:szCs w:val="22"/>
        </w:rPr>
        <w:t>this</w:t>
      </w:r>
      <w:r w:rsidRPr="00637EAF">
        <w:t> в объект </w:t>
      </w:r>
      <w:r w:rsidRPr="00637EAF">
        <w:rPr>
          <w:rStyle w:val="HTML"/>
          <w:rFonts w:asciiTheme="minorHAnsi" w:eastAsiaTheme="minorEastAsia" w:hAnsiTheme="minorHAnsi" w:cstheme="minorBidi"/>
          <w:sz w:val="18"/>
          <w:szCs w:val="22"/>
        </w:rPr>
        <w:t>obj1</w:t>
      </w:r>
      <w:r w:rsidRPr="00637EAF">
        <w:t>.</w:t>
      </w:r>
    </w:p>
    <w:p w:rsidR="00EC1A83" w:rsidRPr="00637EAF" w:rsidRDefault="00EC1A83" w:rsidP="00EC1A83">
      <w:pPr>
        <w:pStyle w:val="aa"/>
      </w:pPr>
      <w:r>
        <w:rPr>
          <w:rStyle w:val="HTML"/>
          <w:rFonts w:asciiTheme="minorHAnsi" w:eastAsiaTheme="minorEastAsia" w:hAnsiTheme="minorHAnsi" w:cstheme="minorBidi"/>
          <w:sz w:val="18"/>
          <w:szCs w:val="22"/>
        </w:rPr>
        <w:t xml:space="preserve">  </w:t>
      </w:r>
      <w:r w:rsidRPr="00637EAF">
        <w:rPr>
          <w:rStyle w:val="HTML"/>
          <w:rFonts w:asciiTheme="minorHAnsi" w:eastAsiaTheme="minorEastAsia" w:hAnsiTheme="minorHAnsi" w:cstheme="minorBidi"/>
          <w:sz w:val="18"/>
          <w:szCs w:val="22"/>
        </w:rPr>
        <w:t>foo.call(obj2)</w:t>
      </w:r>
      <w:r w:rsidRPr="00637EAF">
        <w:t> устанавливает </w:t>
      </w:r>
      <w:r w:rsidRPr="00637EAF">
        <w:rPr>
          <w:rStyle w:val="HTML"/>
          <w:rFonts w:asciiTheme="minorHAnsi" w:eastAsiaTheme="minorEastAsia" w:hAnsiTheme="minorHAnsi" w:cstheme="minorBidi"/>
          <w:sz w:val="18"/>
          <w:szCs w:val="22"/>
        </w:rPr>
        <w:t>this</w:t>
      </w:r>
      <w:r w:rsidRPr="00637EAF">
        <w:t> в объект </w:t>
      </w:r>
      <w:r w:rsidRPr="00637EAF">
        <w:rPr>
          <w:rStyle w:val="HTML"/>
          <w:rFonts w:asciiTheme="minorHAnsi" w:eastAsiaTheme="minorEastAsia" w:hAnsiTheme="minorHAnsi" w:cstheme="minorBidi"/>
          <w:sz w:val="18"/>
          <w:szCs w:val="22"/>
        </w:rPr>
        <w:t>obj2</w:t>
      </w:r>
      <w:r w:rsidRPr="00637EAF">
        <w:t>.</w:t>
      </w:r>
    </w:p>
    <w:p w:rsidR="00EC1A83" w:rsidRPr="00637EAF" w:rsidRDefault="00EC1A83" w:rsidP="00EC1A83">
      <w:pPr>
        <w:pStyle w:val="aa"/>
      </w:pPr>
      <w:r>
        <w:rPr>
          <w:rStyle w:val="HTML"/>
          <w:rFonts w:asciiTheme="minorHAnsi" w:eastAsiaTheme="minorEastAsia" w:hAnsiTheme="minorHAnsi" w:cstheme="minorBidi"/>
          <w:sz w:val="18"/>
          <w:szCs w:val="22"/>
        </w:rPr>
        <w:t xml:space="preserve">  </w:t>
      </w:r>
      <w:r w:rsidRPr="00637EAF">
        <w:rPr>
          <w:rStyle w:val="HTML"/>
          <w:rFonts w:asciiTheme="minorHAnsi" w:eastAsiaTheme="minorEastAsia" w:hAnsiTheme="minorHAnsi" w:cstheme="minorBidi"/>
          <w:sz w:val="18"/>
          <w:szCs w:val="22"/>
        </w:rPr>
        <w:t>new foo()</w:t>
      </w:r>
      <w:r w:rsidRPr="00637EAF">
        <w:t> устанавливает </w:t>
      </w:r>
      <w:r w:rsidRPr="00637EAF">
        <w:rPr>
          <w:rStyle w:val="HTML"/>
          <w:rFonts w:asciiTheme="minorHAnsi" w:eastAsiaTheme="minorEastAsia" w:hAnsiTheme="minorHAnsi" w:cstheme="minorBidi"/>
          <w:sz w:val="18"/>
          <w:szCs w:val="22"/>
        </w:rPr>
        <w:t>this</w:t>
      </w:r>
      <w:r w:rsidRPr="00637EAF">
        <w:t> в абсолютно новый пустой объект.</w:t>
      </w:r>
    </w:p>
    <w:p w:rsidR="00EC1A83" w:rsidRPr="00637EAF" w:rsidRDefault="00EC1A83" w:rsidP="00EC1A83">
      <w:pPr>
        <w:pStyle w:val="aa"/>
      </w:pPr>
      <w:r w:rsidRPr="00637EAF">
        <w:t>Резюме: чтобы понять на что указывает </w:t>
      </w:r>
      <w:r w:rsidRPr="00637EAF">
        <w:rPr>
          <w:rStyle w:val="HTML"/>
          <w:rFonts w:asciiTheme="minorHAnsi" w:eastAsiaTheme="minorEastAsia" w:hAnsiTheme="minorHAnsi" w:cstheme="minorBidi"/>
          <w:sz w:val="18"/>
          <w:szCs w:val="22"/>
        </w:rPr>
        <w:t>this</w:t>
      </w:r>
      <w:r w:rsidRPr="00637EAF">
        <w:t>, вы должны проверить как вызывалась на самом деле функция. Это будет один из тех четырех путей, только что показанных, и это то, что поможет потом ответить на вопрос что будет в </w:t>
      </w:r>
      <w:r w:rsidRPr="00637EAF">
        <w:rPr>
          <w:rStyle w:val="HTML"/>
          <w:rFonts w:asciiTheme="minorHAnsi" w:eastAsiaTheme="minorEastAsia" w:hAnsiTheme="minorHAnsi" w:cstheme="minorBidi"/>
          <w:sz w:val="18"/>
          <w:szCs w:val="22"/>
        </w:rPr>
        <w:t>this</w:t>
      </w:r>
      <w:r w:rsidRPr="00637EAF">
        <w:t>.</w:t>
      </w:r>
    </w:p>
    <w:p w:rsidR="00EC1A83" w:rsidRPr="00637EAF" w:rsidRDefault="00EC1A83" w:rsidP="003D2FC7">
      <w:pPr>
        <w:pStyle w:val="2"/>
      </w:pPr>
      <w:r w:rsidRPr="00637EAF">
        <w:t>Прототипы</w:t>
      </w:r>
    </w:p>
    <w:p w:rsidR="00EC1A83" w:rsidRPr="00637EAF" w:rsidRDefault="00EC1A83" w:rsidP="00EC1A83">
      <w:pPr>
        <w:pStyle w:val="aa"/>
      </w:pPr>
      <w:r w:rsidRPr="00637EAF">
        <w:t>Механизм прототипов в JavaScript довольно сложен. Здесь мы только взглянем на него немного. Когда вы ссылаетесь на свойство объекта, то если это свойство не существует, JavaScript автоматически использует ссылку на внутренний прототип этого объекта, чтобы найти другой объект, чтобы поискать свойство там. Можете думать об этом почти как о резервном варианте когда свойство отсутствует.</w:t>
      </w:r>
    </w:p>
    <w:p w:rsidR="00EC1A83" w:rsidRPr="00637EAF" w:rsidRDefault="00EC1A83" w:rsidP="00EC1A83">
      <w:pPr>
        <w:pStyle w:val="aa"/>
      </w:pPr>
      <w:r w:rsidRPr="00637EAF">
        <w:t>Связывание ссылки на внутренний прототип от объекта к его резервному варианту происходит в момент когда объект создается. Простейший путь проиллюстрировать это — с помощью вызова встроенной функции Object.create(..).</w:t>
      </w:r>
    </w:p>
    <w:p w:rsidR="00EC1A83" w:rsidRPr="00637EAF" w:rsidRDefault="00EC1A83" w:rsidP="00EC1A83">
      <w:pPr>
        <w:pStyle w:val="aa"/>
      </w:pPr>
      <w:r w:rsidRPr="00637EAF">
        <w:t>Пример:</w:t>
      </w:r>
    </w:p>
    <w:p w:rsidR="00EC1A83" w:rsidRPr="00637EAF" w:rsidRDefault="00EC1A83" w:rsidP="00EC1A83">
      <w:pPr>
        <w:pStyle w:val="af1"/>
      </w:pPr>
      <w:r w:rsidRPr="00637EAF">
        <w:t>var foo = {</w:t>
      </w:r>
    </w:p>
    <w:p w:rsidR="00EC1A83" w:rsidRPr="00637EAF" w:rsidRDefault="00EC1A83" w:rsidP="00EC1A83">
      <w:pPr>
        <w:pStyle w:val="af1"/>
      </w:pPr>
      <w:r>
        <w:t xml:space="preserve">  </w:t>
      </w:r>
      <w:r w:rsidRPr="00637EAF">
        <w:t>a: 42</w:t>
      </w:r>
    </w:p>
    <w:p w:rsidR="00EC1A83" w:rsidRPr="00637EAF" w:rsidRDefault="00EC1A83" w:rsidP="00EC1A83">
      <w:pPr>
        <w:pStyle w:val="af1"/>
      </w:pPr>
      <w:r w:rsidRPr="00637EAF">
        <w:t>};</w:t>
      </w:r>
    </w:p>
    <w:p w:rsidR="00EC1A83" w:rsidRPr="00637EAF" w:rsidRDefault="00EC1A83" w:rsidP="00EC1A83">
      <w:pPr>
        <w:pStyle w:val="af1"/>
      </w:pPr>
    </w:p>
    <w:p w:rsidR="00EC1A83" w:rsidRPr="00637EAF" w:rsidRDefault="00EC1A83" w:rsidP="00EC1A83">
      <w:pPr>
        <w:pStyle w:val="af1"/>
      </w:pPr>
      <w:r w:rsidRPr="00637EAF">
        <w:t>// создаем `bar` и связываем его с `foo`</w:t>
      </w:r>
    </w:p>
    <w:p w:rsidR="00EC1A83" w:rsidRPr="00637EAF" w:rsidRDefault="00EC1A83" w:rsidP="00EC1A83">
      <w:pPr>
        <w:pStyle w:val="af1"/>
      </w:pPr>
      <w:r w:rsidRPr="00637EAF">
        <w:t>var bar = Object.create( foo );</w:t>
      </w:r>
    </w:p>
    <w:p w:rsidR="00EC1A83" w:rsidRPr="00637EAF" w:rsidRDefault="00EC1A83" w:rsidP="00EC1A83">
      <w:pPr>
        <w:pStyle w:val="af1"/>
      </w:pPr>
    </w:p>
    <w:p w:rsidR="00EC1A83" w:rsidRPr="00637EAF" w:rsidRDefault="00EC1A83" w:rsidP="00EC1A83">
      <w:pPr>
        <w:pStyle w:val="af1"/>
      </w:pPr>
      <w:r w:rsidRPr="00637EAF">
        <w:t>bar.b = "hello world";</w:t>
      </w:r>
    </w:p>
    <w:p w:rsidR="00EC1A83" w:rsidRPr="00637EAF" w:rsidRDefault="00EC1A83" w:rsidP="00EC1A83">
      <w:pPr>
        <w:pStyle w:val="af1"/>
      </w:pPr>
    </w:p>
    <w:p w:rsidR="00EC1A83" w:rsidRPr="00637EAF" w:rsidRDefault="00EC1A83" w:rsidP="00EC1A83">
      <w:pPr>
        <w:pStyle w:val="af1"/>
      </w:pPr>
      <w:r w:rsidRPr="00637EAF">
        <w:t>bar.b;</w:t>
      </w:r>
      <w:r w:rsidRPr="00637EAF">
        <w:tab/>
      </w:r>
      <w:r w:rsidRPr="00637EAF">
        <w:tab/>
        <w:t>// "hello world"</w:t>
      </w:r>
    </w:p>
    <w:p w:rsidR="00EC1A83" w:rsidRPr="00637EAF" w:rsidRDefault="00EC1A83" w:rsidP="00EC1A83">
      <w:pPr>
        <w:pStyle w:val="af1"/>
      </w:pPr>
      <w:r w:rsidRPr="00637EAF">
        <w:t>bar.a;</w:t>
      </w:r>
      <w:r w:rsidRPr="00637EAF">
        <w:tab/>
      </w:r>
      <w:r w:rsidRPr="00637EAF">
        <w:tab/>
        <w:t>// 42 &lt;-- делегируется в `foo`</w:t>
      </w:r>
    </w:p>
    <w:p w:rsidR="00EC1A83" w:rsidRPr="00637EAF" w:rsidRDefault="00EC1A83" w:rsidP="00EC1A83">
      <w:pPr>
        <w:pStyle w:val="aa"/>
      </w:pPr>
      <w:r w:rsidRPr="00637EAF">
        <w:t>Следующая картинка поможет визуально показать объекты foo и bar и их связь:</w:t>
      </w:r>
    </w:p>
    <w:p w:rsidR="00EC1A83" w:rsidRPr="00637EAF" w:rsidRDefault="00EC1A83" w:rsidP="00EC1A83">
      <w:pPr>
        <w:pStyle w:val="aa"/>
      </w:pPr>
      <w:r w:rsidRPr="00637EAF">
        <w:drawing>
          <wp:inline distT="0" distB="0" distL="0" distR="0" wp14:anchorId="16CC71C6" wp14:editId="3C35686F">
            <wp:extent cx="1026000" cy="1036800"/>
            <wp:effectExtent l="0" t="0" r="0" b="0"/>
            <wp:docPr id="20" name="Рисунок 20" descr="https://github.com/azat-io/you-dont-know-js-ru/raw/master/up%20%26%20going/fig6.pn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azat-io/you-dont-know-js-ru/raw/master/up%20%26%20going/fig6.png">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26000" cy="1036800"/>
                    </a:xfrm>
                    <a:prstGeom prst="rect">
                      <a:avLst/>
                    </a:prstGeom>
                    <a:noFill/>
                    <a:ln>
                      <a:noFill/>
                    </a:ln>
                  </pic:spPr>
                </pic:pic>
              </a:graphicData>
            </a:graphic>
          </wp:inline>
        </w:drawing>
      </w:r>
    </w:p>
    <w:p w:rsidR="00EC1A83" w:rsidRPr="00637EAF" w:rsidRDefault="00EC1A83" w:rsidP="00EC1A83">
      <w:pPr>
        <w:pStyle w:val="aa"/>
      </w:pPr>
      <w:r w:rsidRPr="00637EAF">
        <w:t>Свойство a в действительности не существует в объекте bar, но поскольку bar прототипно связан с foo, JavaScript автоматически прибегает к поиску a в объекте foo, где оно и находится.</w:t>
      </w:r>
    </w:p>
    <w:p w:rsidR="00EC1A83" w:rsidRPr="00637EAF" w:rsidRDefault="00EC1A83" w:rsidP="00EC1A83">
      <w:pPr>
        <w:pStyle w:val="aa"/>
      </w:pPr>
      <w:r w:rsidRPr="00637EAF">
        <w:t>Такая связь может показаться странной возможностью языка. Самый распространенный способ ею пользоваться, и я бы поспорил, что неправильно пытаться эмулировать механизм "классов" "наследование".</w:t>
      </w:r>
    </w:p>
    <w:p w:rsidR="00EC1A83" w:rsidRDefault="00EC1A83" w:rsidP="00EC1A83">
      <w:pPr>
        <w:pStyle w:val="aa"/>
      </w:pPr>
      <w:r w:rsidRPr="00637EAF">
        <w:t>Но более естественный путь применения прототипов — шаблон, называемый "делегирование поведения", когда вы намеренно проектируете свои связанные объекты так, чтобы они могли </w:t>
      </w:r>
      <w:r w:rsidRPr="00637EAF">
        <w:rPr>
          <w:i/>
          <w:iCs/>
        </w:rPr>
        <w:t>делегировать</w:t>
      </w:r>
      <w:r w:rsidRPr="00637EAF">
        <w:t> от одного к другому части необходимого поведения.</w:t>
      </w:r>
    </w:p>
    <w:p w:rsidR="00EC1A83" w:rsidRDefault="00EC1A83" w:rsidP="00EC1A83">
      <w:pPr>
        <w:pStyle w:val="aa"/>
      </w:pPr>
    </w:p>
    <w:p w:rsidR="00EC1A83" w:rsidRDefault="00EC1A83" w:rsidP="00EC1A83">
      <w:pPr>
        <w:pStyle w:val="aa"/>
      </w:pPr>
    </w:p>
    <w:p w:rsidR="00EC1A83" w:rsidRDefault="00EC1A83" w:rsidP="00EC1A83">
      <w:pPr>
        <w:pStyle w:val="aa"/>
      </w:pPr>
    </w:p>
    <w:p w:rsidR="00EC1A83" w:rsidRPr="00DA29D8" w:rsidRDefault="00EC1A83" w:rsidP="00EC1A83">
      <w:pPr>
        <w:pStyle w:val="aa"/>
      </w:pPr>
      <w:r w:rsidRPr="00DA29D8">
        <w:t>Есть две основные техники, которыми можно пользоваться, чтобы "привнести" более новые возможности JavaScript в старые браузеры: полифиллинг (polyfilling) и транспиляция (transpiling).</w:t>
      </w:r>
    </w:p>
    <w:p w:rsidR="00EC1A83" w:rsidRPr="00DA29D8" w:rsidRDefault="00EC1A83" w:rsidP="003D2FC7">
      <w:pPr>
        <w:pStyle w:val="2"/>
      </w:pPr>
      <w:r w:rsidRPr="00DA29D8">
        <w:lastRenderedPageBreak/>
        <w:t>Полифиллинг (polyfilling)</w:t>
      </w:r>
    </w:p>
    <w:p w:rsidR="00EC1A83" w:rsidRPr="00DA29D8" w:rsidRDefault="00EC1A83" w:rsidP="00EC1A83">
      <w:pPr>
        <w:pStyle w:val="aa"/>
      </w:pPr>
      <w:r w:rsidRPr="00DA29D8">
        <w:t>Слово "polyfill" — изобретенный термин (Реми Шарпом) (</w:t>
      </w:r>
      <w:hyperlink r:id="rId238" w:history="1">
        <w:r w:rsidRPr="00DA29D8">
          <w:rPr>
            <w:rStyle w:val="a9"/>
          </w:rPr>
          <w:t>https://remysharp.com/2010/10/08/what-is-a-polyfill</w:t>
        </w:r>
      </w:hyperlink>
      <w:r w:rsidRPr="00DA29D8">
        <w:t>), используется для указания на взятие определения новой возможности и генерации кода, эквивалентного этому поведению, но с возможностью запуска в более старых окружениях JS.</w:t>
      </w:r>
    </w:p>
    <w:p w:rsidR="00EC1A83" w:rsidRPr="00DA29D8" w:rsidRDefault="00EC1A83" w:rsidP="00EC1A83">
      <w:pPr>
        <w:pStyle w:val="aa"/>
      </w:pPr>
      <w:r w:rsidRPr="00DA29D8">
        <w:t>Например, ES6 определяет функцию, называемую Number.isNaN(..) для обеспечения точной безошибочной проверки на значения NaN, отмечая как устаревшую исходную функцию isNaN(..). Но очень легко заполифиллить эту функцию, чтобы вы могли пользоваться ею в вашем коде независимо от того, поддерживает браузер ES6 или нет.</w:t>
      </w:r>
    </w:p>
    <w:p w:rsidR="00EC1A83" w:rsidRPr="00DA29D8" w:rsidRDefault="00EC1A83" w:rsidP="00EC1A83">
      <w:pPr>
        <w:pStyle w:val="aa"/>
      </w:pPr>
      <w:r w:rsidRPr="00DA29D8">
        <w:t>Пример:</w:t>
      </w:r>
    </w:p>
    <w:p w:rsidR="00EC1A83" w:rsidRPr="00DA29D8" w:rsidRDefault="00EC1A83" w:rsidP="00EC1A83">
      <w:pPr>
        <w:pStyle w:val="af1"/>
      </w:pPr>
      <w:r w:rsidRPr="00DA29D8">
        <w:t>if (!Number.isNaN) {</w:t>
      </w:r>
    </w:p>
    <w:p w:rsidR="00EC1A83" w:rsidRPr="00DA29D8" w:rsidRDefault="00EC1A83" w:rsidP="00EC1A83">
      <w:pPr>
        <w:pStyle w:val="af1"/>
      </w:pPr>
      <w:r>
        <w:t xml:space="preserve">  </w:t>
      </w:r>
      <w:r w:rsidRPr="00DA29D8">
        <w:t>Number.isNaN = function isNaN(x) {</w:t>
      </w:r>
    </w:p>
    <w:p w:rsidR="00EC1A83" w:rsidRPr="00DA29D8" w:rsidRDefault="00EC1A83" w:rsidP="00EC1A83">
      <w:pPr>
        <w:pStyle w:val="af1"/>
      </w:pPr>
      <w:r>
        <w:t xml:space="preserve">    </w:t>
      </w:r>
      <w:r w:rsidRPr="00DA29D8">
        <w:t>return x !== x;</w:t>
      </w:r>
    </w:p>
    <w:p w:rsidR="00EC1A83" w:rsidRPr="00DA29D8" w:rsidRDefault="00EC1A83" w:rsidP="00EC1A83">
      <w:pPr>
        <w:pStyle w:val="af1"/>
      </w:pPr>
      <w:r>
        <w:t xml:space="preserve">  </w:t>
      </w:r>
      <w:r w:rsidRPr="00DA29D8">
        <w:t>};</w:t>
      </w:r>
    </w:p>
    <w:p w:rsidR="00EC1A83" w:rsidRPr="00DA29D8" w:rsidRDefault="00EC1A83" w:rsidP="00EC1A83">
      <w:pPr>
        <w:pStyle w:val="af1"/>
      </w:pPr>
      <w:r w:rsidRPr="00DA29D8">
        <w:t>}</w:t>
      </w:r>
    </w:p>
    <w:p w:rsidR="00EC1A83" w:rsidRPr="00DA29D8" w:rsidRDefault="00EC1A83" w:rsidP="00EC1A83">
      <w:pPr>
        <w:pStyle w:val="aa"/>
      </w:pPr>
      <w:r w:rsidRPr="00DA29D8">
        <w:t>Оператор if защищает против применения полифильного определения в браузерах с ES6, где функция уже есть. Если она еще не существует, мы определяем Number.isNaN(..).</w:t>
      </w:r>
    </w:p>
    <w:p w:rsidR="00EC1A83" w:rsidRPr="00DA29D8" w:rsidRDefault="00EC1A83" w:rsidP="00EC1A83">
      <w:pPr>
        <w:pStyle w:val="aa"/>
      </w:pPr>
      <w:r w:rsidRPr="00DA29D8">
        <w:rPr>
          <w:b/>
          <w:bCs/>
        </w:rPr>
        <w:t>Примечание:</w:t>
      </w:r>
      <w:r w:rsidRPr="00DA29D8">
        <w:t> Проверка, которую мы тут выполняем, использует преимущество причудливости значения NaN, которое заключается в том, что оно является единственным значением во всем языке, которое не равно самому себе. Поэтому значение NaN — единственное, которое может сделать условие x !== x истинным.</w:t>
      </w:r>
    </w:p>
    <w:p w:rsidR="00EC1A83" w:rsidRPr="00DA29D8" w:rsidRDefault="00EC1A83" w:rsidP="00EC1A83">
      <w:pPr>
        <w:pStyle w:val="aa"/>
      </w:pPr>
      <w:r w:rsidRPr="00DA29D8">
        <w:t>Не все новые возможностью полностью полифильны. Иногда большая часть поведения может быть сполифиллена, но еще есть пока что небольшие отступления. Вы должны быть очень, очень осторожны реализуя полифиллинг сами, следя за тем, чтобы придерживаться спецификации настолько строго, насколько возможно.</w:t>
      </w:r>
    </w:p>
    <w:p w:rsidR="00EC1A83" w:rsidRDefault="00EC1A83" w:rsidP="00EC1A83">
      <w:pPr>
        <w:pStyle w:val="aa"/>
      </w:pPr>
      <w:r w:rsidRPr="00DA29D8">
        <w:t>Или даже лучше используйте уже проверенный набор полифиллов, которому вы можете доверять, вроде тех, что предоставляются ES5-Shim (</w:t>
      </w:r>
      <w:hyperlink r:id="rId239" w:history="1">
        <w:r w:rsidRPr="00DA29D8">
          <w:rPr>
            <w:rStyle w:val="a9"/>
          </w:rPr>
          <w:t>https://github.com/es-shims/es5-shim</w:t>
        </w:r>
      </w:hyperlink>
      <w:r w:rsidRPr="00DA29D8">
        <w:t>) и ES6-Shim (</w:t>
      </w:r>
      <w:hyperlink r:id="rId240" w:history="1">
        <w:r w:rsidRPr="00DA29D8">
          <w:rPr>
            <w:rStyle w:val="a9"/>
          </w:rPr>
          <w:t>https://github.com/es-shims/es6-shim</w:t>
        </w:r>
      </w:hyperlink>
      <w:r w:rsidRPr="00DA29D8">
        <w:t>).</w:t>
      </w:r>
    </w:p>
    <w:p w:rsidR="00EC1A83" w:rsidRPr="00DA29D8" w:rsidRDefault="00EC1A83" w:rsidP="003D2FC7">
      <w:pPr>
        <w:pStyle w:val="2"/>
      </w:pPr>
      <w:r w:rsidRPr="00DA29D8">
        <w:t>Транспиляция (Transpiling)</w:t>
      </w:r>
    </w:p>
    <w:p w:rsidR="00EC1A83" w:rsidRPr="00DA29D8" w:rsidRDefault="00EC1A83" w:rsidP="00EC1A83">
      <w:pPr>
        <w:pStyle w:val="aa"/>
      </w:pPr>
      <w:r w:rsidRPr="00DA29D8">
        <w:t>Не существует возможности полифиллить новый синтаксис, который был добавлен в язык. Новый синтаксис вызовет ошибку в старом движке JS как нераспознанный/невалидный.</w:t>
      </w:r>
    </w:p>
    <w:p w:rsidR="00EC1A83" w:rsidRPr="00DA29D8" w:rsidRDefault="00EC1A83" w:rsidP="00EC1A83">
      <w:pPr>
        <w:pStyle w:val="aa"/>
      </w:pPr>
      <w:r w:rsidRPr="00DA29D8">
        <w:t>Поэтому лучшим выбором будет использовать утилиту, которая конвертирует ваш более новый код в эквивалент более старого. Этот процесс обычно называют "транспиляцией", как объединение терминов трансформация и компиляция (transforming + compiling).</w:t>
      </w:r>
    </w:p>
    <w:p w:rsidR="00EC1A83" w:rsidRPr="00DA29D8" w:rsidRDefault="00EC1A83" w:rsidP="00EC1A83">
      <w:pPr>
        <w:pStyle w:val="aa"/>
      </w:pPr>
      <w:r w:rsidRPr="00DA29D8">
        <w:t>По большому счету, ваш исходный код написан в новом синтаксисе, но то, что вы развертываете в браузере — это транспилированный код со старым синтаксисом. Вы обычно вставляете транспилятор в ваш процесс сборки, примерно так же как linter или minifier.</w:t>
      </w:r>
    </w:p>
    <w:p w:rsidR="00EC1A83" w:rsidRPr="00DA29D8" w:rsidRDefault="00EC1A83" w:rsidP="00EC1A83">
      <w:pPr>
        <w:pStyle w:val="aa"/>
      </w:pPr>
      <w:r w:rsidRPr="00DA29D8">
        <w:t>Вы могли бы удивиться, а почему идете на неприятности, чтобы писать только в новом синтаксисе, чтобы потом транспилировать его в старый код? Почему бы просто не писать напрямую в старом синтаксисе?</w:t>
      </w:r>
    </w:p>
    <w:p w:rsidR="00EC1A83" w:rsidRPr="00DA29D8" w:rsidRDefault="00EC1A83" w:rsidP="00EC1A83">
      <w:pPr>
        <w:pStyle w:val="aa"/>
      </w:pPr>
      <w:r w:rsidRPr="00DA29D8">
        <w:t>Есть несколько важных причин, чтобы вы позаботились о транспиляции:</w:t>
      </w:r>
    </w:p>
    <w:p w:rsidR="00EC1A83" w:rsidRPr="00DA29D8" w:rsidRDefault="00EC1A83" w:rsidP="00EC1A83">
      <w:pPr>
        <w:pStyle w:val="aa"/>
        <w:numPr>
          <w:ilvl w:val="0"/>
          <w:numId w:val="75"/>
        </w:numPr>
      </w:pPr>
      <w:r w:rsidRPr="00DA29D8">
        <w:t>Новый синтаксис, добавленный в язык, разрабатывается, чтобы заставить ваш код быть более читаемым и обслуживаемым. Старые эквиваленты часто намного более запутанны. Следует предпочитать писать с помощью более нового и ясного синтаксиса, не только для себя, но и для всех остальных членов команды разработки.</w:t>
      </w:r>
    </w:p>
    <w:p w:rsidR="00EC1A83" w:rsidRPr="00DA29D8" w:rsidRDefault="00EC1A83" w:rsidP="00EC1A83">
      <w:pPr>
        <w:pStyle w:val="aa"/>
        <w:numPr>
          <w:ilvl w:val="0"/>
          <w:numId w:val="75"/>
        </w:numPr>
      </w:pPr>
      <w:r w:rsidRPr="00DA29D8">
        <w:t>Если вы транспилируете только для старых браузеров, но используете новый синтаксис в новейших браузерах, вы получаете преимущество оптимизации производительности браузера с помощью нового синтаксиса. Это также позволяет разработчикам браузеров делать код более приближенным к жизни для проверки их реализаций и оптимизаций.</w:t>
      </w:r>
    </w:p>
    <w:p w:rsidR="00EC1A83" w:rsidRPr="00DA29D8" w:rsidRDefault="00EC1A83" w:rsidP="00EC1A83">
      <w:pPr>
        <w:pStyle w:val="aa"/>
        <w:numPr>
          <w:ilvl w:val="0"/>
          <w:numId w:val="75"/>
        </w:numPr>
      </w:pPr>
      <w:r w:rsidRPr="00DA29D8">
        <w:t>Использование нового синтаксиса как можно раньше позволяет ему быть протестированным более тесно в реальном мире, что обеспечивает более ранние отзывы в комитет JavaScript (TC39). Если проблемы обнаружены достаточно рано, их можно изменить/устранить до того, как эти ошибки дизайна языка станут постоянными.</w:t>
      </w:r>
    </w:p>
    <w:p w:rsidR="00EC1A83" w:rsidRPr="00DA29D8" w:rsidRDefault="00EC1A83" w:rsidP="00EC1A83">
      <w:pPr>
        <w:pStyle w:val="aa"/>
      </w:pPr>
      <w:r w:rsidRPr="00DA29D8">
        <w:t>Вот быстрый пример транспиляции. ES6 добавляет возможность, называемую "значения параметров по умолчанию". Это выглядит примерно так:</w:t>
      </w:r>
    </w:p>
    <w:p w:rsidR="00EC1A83" w:rsidRPr="00DA29D8" w:rsidRDefault="00EC1A83" w:rsidP="00EC1A83">
      <w:pPr>
        <w:pStyle w:val="af1"/>
      </w:pPr>
      <w:r w:rsidRPr="00DA29D8">
        <w:t>function foo(a = 2) {</w:t>
      </w:r>
    </w:p>
    <w:p w:rsidR="00EC1A83" w:rsidRPr="00DA29D8" w:rsidRDefault="00EC1A83" w:rsidP="00EC1A83">
      <w:pPr>
        <w:pStyle w:val="af1"/>
      </w:pPr>
      <w:r>
        <w:t xml:space="preserve">  </w:t>
      </w:r>
      <w:r w:rsidRPr="00DA29D8">
        <w:t>console.log( a );</w:t>
      </w:r>
    </w:p>
    <w:p w:rsidR="00EC1A83" w:rsidRPr="00DA29D8" w:rsidRDefault="00EC1A83" w:rsidP="00EC1A83">
      <w:pPr>
        <w:pStyle w:val="af1"/>
      </w:pPr>
      <w:r w:rsidRPr="00DA29D8">
        <w:t>}</w:t>
      </w:r>
    </w:p>
    <w:p w:rsidR="00EC1A83" w:rsidRPr="00DA29D8" w:rsidRDefault="00EC1A83" w:rsidP="00EC1A83">
      <w:pPr>
        <w:pStyle w:val="af1"/>
      </w:pPr>
    </w:p>
    <w:p w:rsidR="00EC1A83" w:rsidRPr="00DA29D8" w:rsidRDefault="00EC1A83" w:rsidP="00EC1A83">
      <w:pPr>
        <w:pStyle w:val="af1"/>
      </w:pPr>
      <w:r w:rsidRPr="00DA29D8">
        <w:t>foo();</w:t>
      </w:r>
      <w:r w:rsidRPr="00DA29D8">
        <w:tab/>
      </w:r>
      <w:r w:rsidRPr="00DA29D8">
        <w:tab/>
        <w:t>// 2</w:t>
      </w:r>
    </w:p>
    <w:p w:rsidR="00EC1A83" w:rsidRPr="00DA29D8" w:rsidRDefault="00EC1A83" w:rsidP="00EC1A83">
      <w:pPr>
        <w:pStyle w:val="af1"/>
      </w:pPr>
      <w:r w:rsidRPr="00DA29D8">
        <w:t>foo( 42 );</w:t>
      </w:r>
      <w:r w:rsidRPr="00DA29D8">
        <w:tab/>
        <w:t>// 42</w:t>
      </w:r>
    </w:p>
    <w:p w:rsidR="00EC1A83" w:rsidRPr="00DA29D8" w:rsidRDefault="00EC1A83" w:rsidP="00EC1A83">
      <w:pPr>
        <w:pStyle w:val="aa"/>
      </w:pPr>
      <w:r w:rsidRPr="00DA29D8">
        <w:t>Просто, правда? Еще и полезно! Но это как раз новый синтаксис, который будет считаться невалидным в до-ES6 движках. Так что же транспилятор сделает с этим кодом, чтобы заставить его работать в более старых движках?</w:t>
      </w:r>
    </w:p>
    <w:p w:rsidR="00EC1A83" w:rsidRPr="00DA29D8" w:rsidRDefault="00EC1A83" w:rsidP="00EC1A83">
      <w:pPr>
        <w:pStyle w:val="af1"/>
      </w:pPr>
      <w:r w:rsidRPr="00DA29D8">
        <w:t>function foo() {</w:t>
      </w:r>
    </w:p>
    <w:p w:rsidR="00EC1A83" w:rsidRPr="00DA29D8" w:rsidRDefault="00EC1A83" w:rsidP="00EC1A83">
      <w:pPr>
        <w:pStyle w:val="af1"/>
      </w:pPr>
      <w:r>
        <w:t xml:space="preserve">  </w:t>
      </w:r>
      <w:r w:rsidRPr="00DA29D8">
        <w:t>var a = arguments[0] !== (void 0) ? arguments[0] : 2;</w:t>
      </w:r>
    </w:p>
    <w:p w:rsidR="00EC1A83" w:rsidRPr="00DA29D8" w:rsidRDefault="00EC1A83" w:rsidP="00EC1A83">
      <w:pPr>
        <w:pStyle w:val="af1"/>
      </w:pPr>
      <w:r>
        <w:t xml:space="preserve">  </w:t>
      </w:r>
      <w:r w:rsidRPr="00DA29D8">
        <w:t>console.log( a );</w:t>
      </w:r>
    </w:p>
    <w:p w:rsidR="00EC1A83" w:rsidRPr="00DA29D8" w:rsidRDefault="00EC1A83" w:rsidP="00EC1A83">
      <w:pPr>
        <w:pStyle w:val="af1"/>
      </w:pPr>
      <w:r w:rsidRPr="00DA29D8">
        <w:t>}</w:t>
      </w:r>
    </w:p>
    <w:p w:rsidR="00EC1A83" w:rsidRPr="00DA29D8" w:rsidRDefault="00EC1A83" w:rsidP="00EC1A83">
      <w:pPr>
        <w:pStyle w:val="aa"/>
      </w:pPr>
      <w:r w:rsidRPr="00DA29D8">
        <w:t>Как видите, он проверяет, что значение arguments[0] — void 0 (т.е. undefined) и если да, то предоставляет значение по умолчанию 2, иначе он присваивает то, что было передано.</w:t>
      </w:r>
    </w:p>
    <w:p w:rsidR="00EC1A83" w:rsidRPr="00DA29D8" w:rsidRDefault="00EC1A83" w:rsidP="00EC1A83">
      <w:pPr>
        <w:pStyle w:val="aa"/>
      </w:pPr>
      <w:r w:rsidRPr="00DA29D8">
        <w:t>В дополнение к тому, что теперь можно использовать привлекательный синтаксис даже в старых браузерах, транспилированный код фактически делает заданное поведение яснее.</w:t>
      </w:r>
    </w:p>
    <w:p w:rsidR="00EC1A83" w:rsidRPr="00DA29D8" w:rsidRDefault="00EC1A83" w:rsidP="00EC1A83">
      <w:pPr>
        <w:pStyle w:val="aa"/>
      </w:pPr>
      <w:r w:rsidRPr="00DA29D8">
        <w:t>Возможно вы даже не представляли себе просто глядя на версию ES6, что undefined — единственное значение, которое не может быть явно задано значением по умолчанию для параметра, но транспилированный код показывает это гораздо лучше.</w:t>
      </w:r>
    </w:p>
    <w:p w:rsidR="00EC1A83" w:rsidRPr="00DA29D8" w:rsidRDefault="00EC1A83" w:rsidP="00EC1A83">
      <w:pPr>
        <w:pStyle w:val="aa"/>
      </w:pPr>
      <w:r w:rsidRPr="00DA29D8">
        <w:t>Последняя важная деталь, чтобы сделать акцент на транспиляторах — то, что о них следует думать как о стандартной части экосистемы и процесса разработки на JS. JS будет продолжать эволюционировать, намного быстрее, чем прежде, поэтому каждые несколько месяцев будут добавляться новый синтаксис и новые возможности.</w:t>
      </w:r>
    </w:p>
    <w:p w:rsidR="00EC1A83" w:rsidRPr="00DA29D8" w:rsidRDefault="00EC1A83" w:rsidP="00EC1A83">
      <w:pPr>
        <w:pStyle w:val="aa"/>
      </w:pPr>
      <w:r w:rsidRPr="00DA29D8">
        <w:t>Если вы по умолчанию используете транспилятор, вы всегда сможете переключиться на новый синтаксис, когда бы ни захотели, нежели всегда ждать годы, чтобы сегодняшние браузеры вышли из употребления.</w:t>
      </w:r>
    </w:p>
    <w:p w:rsidR="00EC1A83" w:rsidRPr="00DA29D8" w:rsidRDefault="00EC1A83" w:rsidP="00EC1A83">
      <w:pPr>
        <w:pStyle w:val="aa"/>
      </w:pPr>
      <w:r w:rsidRPr="00DA29D8">
        <w:t>Есть довольно много отличных транспиляторов для выбора. Вот несколько из них на момент написания этого текста:</w:t>
      </w:r>
    </w:p>
    <w:p w:rsidR="00EC1A83" w:rsidRPr="00DA29D8" w:rsidRDefault="00EC1A83" w:rsidP="00EC1A83">
      <w:pPr>
        <w:pStyle w:val="aa"/>
        <w:numPr>
          <w:ilvl w:val="0"/>
          <w:numId w:val="76"/>
        </w:numPr>
      </w:pPr>
      <w:r w:rsidRPr="00DA29D8">
        <w:t>Babel (</w:t>
      </w:r>
      <w:hyperlink r:id="rId241" w:history="1">
        <w:r w:rsidRPr="00DA29D8">
          <w:rPr>
            <w:rStyle w:val="a9"/>
          </w:rPr>
          <w:t>https://babeljs.io</w:t>
        </w:r>
      </w:hyperlink>
      <w:r w:rsidRPr="00DA29D8">
        <w:t>) (бывший 6to5): Транспилирует из ES6+ в ES5</w:t>
      </w:r>
    </w:p>
    <w:p w:rsidR="00EC1A83" w:rsidRPr="00DA29D8" w:rsidRDefault="00EC1A83" w:rsidP="00EC1A83">
      <w:pPr>
        <w:pStyle w:val="aa"/>
        <w:numPr>
          <w:ilvl w:val="0"/>
          <w:numId w:val="76"/>
        </w:numPr>
      </w:pPr>
      <w:r w:rsidRPr="00DA29D8">
        <w:t>Traceur (</w:t>
      </w:r>
      <w:hyperlink r:id="rId242" w:history="1">
        <w:r w:rsidRPr="00DA29D8">
          <w:rPr>
            <w:rStyle w:val="a9"/>
          </w:rPr>
          <w:t>https://github.com/google/traceur-compiler</w:t>
        </w:r>
      </w:hyperlink>
      <w:r w:rsidRPr="00DA29D8">
        <w:t>): Транспилирует из ES6, ES7 и далее в ES5</w:t>
      </w:r>
    </w:p>
    <w:p w:rsidR="00EC1A83" w:rsidRPr="00637EAF" w:rsidRDefault="00EC1A83" w:rsidP="00EC1A83">
      <w:pPr>
        <w:pStyle w:val="aa"/>
      </w:pPr>
    </w:p>
    <w:p w:rsidR="00EC1A83" w:rsidRPr="000867D8" w:rsidRDefault="00EC1A83" w:rsidP="00EC1A83">
      <w:pPr>
        <w:pStyle w:val="aa"/>
        <w:rPr>
          <w:b/>
          <w:bCs/>
        </w:rPr>
      </w:pPr>
      <w:r w:rsidRPr="000867D8">
        <w:rPr>
          <w:b/>
          <w:bCs/>
        </w:rPr>
        <w:t>Не-JavaScript</w:t>
      </w:r>
    </w:p>
    <w:p w:rsidR="00EC1A83" w:rsidRPr="00721737" w:rsidRDefault="00EC1A83" w:rsidP="00EC1A83">
      <w:pPr>
        <w:pStyle w:val="aa"/>
      </w:pPr>
      <w:r w:rsidRPr="00721737">
        <w:t>На данный момент, мы рассмотрели только вещи, касающиеся самого языка JS. Реальность такова, что большая часть JS написана для запуска и взаимодействия с такими средами как браузеры. Добрая часть вещей, которые вы пишете в своем коде, строго говоря, не контролируется напрямую JavaScript. Возможно это звучит несколько странно.</w:t>
      </w:r>
    </w:p>
    <w:p w:rsidR="00EC1A83" w:rsidRPr="00721737" w:rsidRDefault="00EC1A83" w:rsidP="00EC1A83">
      <w:pPr>
        <w:pStyle w:val="aa"/>
      </w:pPr>
      <w:r w:rsidRPr="00721737">
        <w:t>Самый распространенный не-JavaScript JavaScript, с которым вы столкнетесь — это DOM API. Например:</w:t>
      </w:r>
    </w:p>
    <w:p w:rsidR="00EC1A83" w:rsidRPr="00721737" w:rsidRDefault="00EC1A83" w:rsidP="00EC1A83">
      <w:pPr>
        <w:pStyle w:val="aa"/>
      </w:pPr>
      <w:r w:rsidRPr="00721737">
        <w:t>var el = document.getElementById( "foo" );</w:t>
      </w:r>
    </w:p>
    <w:p w:rsidR="00EC1A83" w:rsidRPr="00721737" w:rsidRDefault="00EC1A83" w:rsidP="00EC1A83">
      <w:pPr>
        <w:pStyle w:val="aa"/>
      </w:pPr>
      <w:r w:rsidRPr="00721737">
        <w:t>Переменная document существует как глобальная переменная, когда ваш код выполняется в браузере. Она не обеспечивается ни движком JS, ни особенно не контролируется спецификацией JavaScript. Она принимает форму чего-то очень ужасного похожего на обычный JS объект, но не является им на самом деле. Это — специальный объект, часто называемый "хост-объектом."</w:t>
      </w:r>
    </w:p>
    <w:p w:rsidR="00EC1A83" w:rsidRPr="00721737" w:rsidRDefault="00EC1A83" w:rsidP="00EC1A83">
      <w:pPr>
        <w:pStyle w:val="aa"/>
      </w:pPr>
      <w:r w:rsidRPr="00721737">
        <w:t>Более того, метод getElementById(..) в document выглядит как обычная функция JS, но это всего лишь кое-как открытый интерфейс к встроенному методу, предоставляемому DOM из вашего браузера. В некоторых (нового поколения) браузерах этот слой может быть на JS, но традиционно DOM и его поведение реализовано на чем-то вроде C/C++.</w:t>
      </w:r>
    </w:p>
    <w:p w:rsidR="00EC1A83" w:rsidRPr="00721737" w:rsidRDefault="00EC1A83" w:rsidP="00EC1A83">
      <w:pPr>
        <w:pStyle w:val="aa"/>
      </w:pPr>
      <w:r w:rsidRPr="00721737">
        <w:t>Еще один пример с вводом/выводом (I/O).</w:t>
      </w:r>
    </w:p>
    <w:p w:rsidR="00EC1A83" w:rsidRPr="00721737" w:rsidRDefault="00EC1A83" w:rsidP="00EC1A83">
      <w:pPr>
        <w:pStyle w:val="aa"/>
      </w:pPr>
      <w:r w:rsidRPr="00721737">
        <w:t>Всеобщее любимое всплывающее окно alert(..) в пользовательском окне браузера. alert(..) предоставляется вашей программе на JS браузером, а не самим движком JS. Вызов, который вы делаете, отправляет сообщение во внутренности браузера и они обрабатывают отрисовку и отображение окна с сообщением.</w:t>
      </w:r>
    </w:p>
    <w:p w:rsidR="00EC1A83" w:rsidRPr="00721737" w:rsidRDefault="00EC1A83" w:rsidP="00EC1A83">
      <w:pPr>
        <w:pStyle w:val="aa"/>
      </w:pPr>
      <w:r w:rsidRPr="00721737">
        <w:t>То же происходит и с console.log(..) — ваш браузер предоставляет такие механизмы и подключает их к средствам разработчика.</w:t>
      </w:r>
    </w:p>
    <w:p w:rsidR="00EC1A83" w:rsidRDefault="00EC1A83" w:rsidP="00EC1A83">
      <w:pPr>
        <w:pStyle w:val="aa"/>
      </w:pPr>
      <w:r w:rsidRPr="00721737">
        <w:t>Эта книга и вся эта серия фокусируется на языке JavaScript. Поэтому вы не увидите какого-либо подробного раскрытия деталей об этих не-JavaScript механизмах JavaScript. Как бы то ни было, вам не нужно забывать о них, поскольку они будут в каждой программе на JS, которую вы напишете!</w:t>
      </w:r>
    </w:p>
    <w:p w:rsidR="00721737" w:rsidRPr="00721737" w:rsidRDefault="00721737" w:rsidP="007E10A2">
      <w:pPr>
        <w:pStyle w:val="2"/>
      </w:pPr>
      <w:r w:rsidRPr="00721737">
        <w:t>Глава 1: Что такое область видимости?</w:t>
      </w:r>
    </w:p>
    <w:p w:rsidR="00721737" w:rsidRPr="00721737" w:rsidRDefault="00721737" w:rsidP="00721737">
      <w:pPr>
        <w:pStyle w:val="aa"/>
      </w:pPr>
      <w:r w:rsidRPr="00721737">
        <w:rPr>
          <w:i/>
          <w:iCs/>
        </w:rPr>
        <w:t>Область видимости</w:t>
      </w:r>
      <w:r>
        <w:t xml:space="preserve"> - о</w:t>
      </w:r>
      <w:r w:rsidRPr="00721737">
        <w:t>пределенн</w:t>
      </w:r>
      <w:r>
        <w:t>ый набор</w:t>
      </w:r>
      <w:r w:rsidRPr="00721737">
        <w:t xml:space="preserve"> правил для хранения переменных в некоем месте и для обнаружения эти переменных позднее.</w:t>
      </w:r>
    </w:p>
    <w:p w:rsidR="00721737" w:rsidRPr="00721737" w:rsidRDefault="00721737" w:rsidP="00721737">
      <w:pPr>
        <w:pStyle w:val="aa"/>
      </w:pPr>
      <w:r w:rsidRPr="00721737">
        <w:t>Но где и как правила этих </w:t>
      </w:r>
      <w:r w:rsidRPr="00721737">
        <w:rPr>
          <w:i/>
          <w:iCs/>
        </w:rPr>
        <w:t>областей видимости</w:t>
      </w:r>
      <w:r w:rsidRPr="00721737">
        <w:t> устанавливаются?</w:t>
      </w:r>
    </w:p>
    <w:p w:rsidR="00721737" w:rsidRPr="00721737" w:rsidRDefault="00721737" w:rsidP="00721737">
      <w:pPr>
        <w:pStyle w:val="aa"/>
        <w:rPr>
          <w:b/>
          <w:bCs/>
        </w:rPr>
      </w:pPr>
      <w:r w:rsidRPr="00721737">
        <w:rPr>
          <w:b/>
          <w:bCs/>
        </w:rPr>
        <w:t>Теория компиляторов</w:t>
      </w:r>
    </w:p>
    <w:p w:rsidR="00721737" w:rsidRPr="00721737" w:rsidRDefault="00721737" w:rsidP="00721737">
      <w:pPr>
        <w:pStyle w:val="aa"/>
      </w:pPr>
      <w:r w:rsidRPr="00721737">
        <w:t>Это может быть самоочевидно или это может удивлять, в зависимости от вашего уровня взаимодействия с различных языками, но несмотря на тот факт, что JavaScript подпадает под общую категорию "динамических" или "интерпретируемых" языков, на самом деле он является компилируемым языком. Он </w:t>
      </w:r>
      <w:r w:rsidRPr="00721737">
        <w:rPr>
          <w:i/>
          <w:iCs/>
        </w:rPr>
        <w:t>не</w:t>
      </w:r>
      <w:r w:rsidRPr="00721737">
        <w:t> компилируется заранее, как многие традиционно компилируемые языки, и результаты компиляции не являются переносимыми среди различных распределенных систем.</w:t>
      </w:r>
    </w:p>
    <w:p w:rsidR="00721737" w:rsidRPr="00721737" w:rsidRDefault="009769E7" w:rsidP="00721737">
      <w:pPr>
        <w:pStyle w:val="aa"/>
      </w:pPr>
      <w:r>
        <w:t xml:space="preserve">  </w:t>
      </w:r>
      <w:r w:rsidR="00721737" w:rsidRPr="00721737">
        <w:t>Но, тем н</w:t>
      </w:r>
      <w:r>
        <w:t>и</w:t>
      </w:r>
      <w:r w:rsidR="00721737" w:rsidRPr="00721737">
        <w:t xml:space="preserve"> менее, среда исполнения JavaScript выполняет много тех же шагов, что и любой традиционный компилятор языка, хоть и более сложными способами, чем мы обычно можем представить.</w:t>
      </w:r>
    </w:p>
    <w:p w:rsidR="00721737" w:rsidRPr="00721737" w:rsidRDefault="00721737" w:rsidP="00721737">
      <w:pPr>
        <w:pStyle w:val="aa"/>
      </w:pPr>
      <w:r w:rsidRPr="00721737">
        <w:t>В традиционном процессе языковой компиляции, часть кода вашей программы обычно проходит три шага </w:t>
      </w:r>
      <w:r w:rsidRPr="00721737">
        <w:rPr>
          <w:i/>
          <w:iCs/>
        </w:rPr>
        <w:t>до</w:t>
      </w:r>
      <w:r w:rsidRPr="00721737">
        <w:t> того, как будет выполнена, в общих чертах называемых "</w:t>
      </w:r>
      <w:r w:rsidRPr="009769E7">
        <w:rPr>
          <w:rStyle w:val="af0"/>
        </w:rPr>
        <w:t>компиляцией</w:t>
      </w:r>
      <w:r w:rsidRPr="00721737">
        <w:t>":</w:t>
      </w:r>
    </w:p>
    <w:p w:rsidR="00721737" w:rsidRPr="00721737" w:rsidRDefault="00721737" w:rsidP="00DA7B0A">
      <w:pPr>
        <w:pStyle w:val="aa"/>
        <w:numPr>
          <w:ilvl w:val="0"/>
          <w:numId w:val="77"/>
        </w:numPr>
      </w:pPr>
      <w:r w:rsidRPr="00721737">
        <w:rPr>
          <w:b/>
          <w:bCs/>
        </w:rPr>
        <w:t xml:space="preserve">Разбиение на </w:t>
      </w:r>
      <w:r w:rsidRPr="00C70506">
        <w:rPr>
          <w:rStyle w:val="af0"/>
        </w:rPr>
        <w:t>лексемы</w:t>
      </w:r>
      <w:r w:rsidRPr="00C70506">
        <w:rPr>
          <w:b/>
          <w:bCs/>
          <w:color w:val="0070C0"/>
        </w:rPr>
        <w:t xml:space="preserve"> </w:t>
      </w:r>
      <w:r w:rsidRPr="00721737">
        <w:rPr>
          <w:b/>
          <w:bCs/>
        </w:rPr>
        <w:t>(Tokenizing/Lexing)</w:t>
      </w:r>
      <w:r w:rsidRPr="00721737">
        <w:t>: разбиение строки символов на имеющие смысл (для языка) части, называемые лексемами. Например, представьте программу: var a = 2;. Эта программа, вполне вероятно, будет разбита на следующие лексемы: var, a, =, 2 и ;. Пробел может быть сохранен или не сохранен как лексема в зависимости от того имеет он смысл или нет.</w:t>
      </w:r>
    </w:p>
    <w:p w:rsidR="00721737" w:rsidRPr="00721737" w:rsidRDefault="00721737" w:rsidP="00721737">
      <w:pPr>
        <w:pStyle w:val="aa"/>
      </w:pPr>
      <w:r w:rsidRPr="00721737">
        <w:rPr>
          <w:b/>
          <w:bCs/>
        </w:rPr>
        <w:t>Примечание:</w:t>
      </w:r>
      <w:r w:rsidRPr="00721737">
        <w:t xml:space="preserve"> Разница </w:t>
      </w:r>
      <w:r w:rsidRPr="00C70506">
        <w:t>между tokenizing и lexing —</w:t>
      </w:r>
      <w:r w:rsidRPr="00721737">
        <w:t xml:space="preserve"> едва различима и теоретическая, но она сосредотачивается на том, идентифицируются ли эти лексемы как </w:t>
      </w:r>
      <w:r w:rsidRPr="00721737">
        <w:rPr>
          <w:i/>
          <w:iCs/>
        </w:rPr>
        <w:t>без состояния</w:t>
      </w:r>
      <w:r w:rsidRPr="00721737">
        <w:t> или </w:t>
      </w:r>
      <w:r w:rsidRPr="00721737">
        <w:rPr>
          <w:i/>
          <w:iCs/>
        </w:rPr>
        <w:t>с состоянием</w:t>
      </w:r>
      <w:r w:rsidRPr="00721737">
        <w:t>. Проще говоря, если токенизатор используется, чтобы вызывать правила парсинга с сохранением состояния для выяснения следует ли считать отдельной лексемой или только частью другой лексемы, </w:t>
      </w:r>
      <w:r w:rsidRPr="00721737">
        <w:rPr>
          <w:i/>
          <w:iCs/>
        </w:rPr>
        <w:t>это</w:t>
      </w:r>
      <w:r w:rsidRPr="00721737">
        <w:t> будет </w:t>
      </w:r>
      <w:r w:rsidRPr="00721737">
        <w:rPr>
          <w:b/>
          <w:bCs/>
        </w:rPr>
        <w:t>lexing</w:t>
      </w:r>
      <w:r w:rsidRPr="00721737">
        <w:t>.</w:t>
      </w:r>
    </w:p>
    <w:p w:rsidR="00721737" w:rsidRPr="00721737" w:rsidRDefault="00721737" w:rsidP="00DA7B0A">
      <w:pPr>
        <w:pStyle w:val="aa"/>
        <w:numPr>
          <w:ilvl w:val="0"/>
          <w:numId w:val="77"/>
        </w:numPr>
      </w:pPr>
      <w:r w:rsidRPr="00721737">
        <w:rPr>
          <w:b/>
          <w:bCs/>
        </w:rPr>
        <w:t>Парсинг:</w:t>
      </w:r>
      <w:r w:rsidRPr="00721737">
        <w:t> берет поток (массив) лексем и превращает его в дерево вложенных элементов, которые сообща представляют грамматическую структуру программы. Это дерево называется "</w:t>
      </w:r>
      <w:r w:rsidRPr="00C70506">
        <w:rPr>
          <w:rStyle w:val="af0"/>
        </w:rPr>
        <w:t>AST</w:t>
      </w:r>
      <w:r w:rsidRPr="00721737">
        <w:t>" (</w:t>
      </w:r>
      <w:r w:rsidRPr="00721737">
        <w:rPr>
          <w:b/>
          <w:bCs/>
        </w:rPr>
        <w:t>A</w:t>
      </w:r>
      <w:r w:rsidRPr="00721737">
        <w:t>bstract </w:t>
      </w:r>
      <w:r w:rsidRPr="00721737">
        <w:rPr>
          <w:b/>
          <w:bCs/>
        </w:rPr>
        <w:t>S</w:t>
      </w:r>
      <w:r w:rsidRPr="00721737">
        <w:t>yntax </w:t>
      </w:r>
      <w:r w:rsidRPr="00721737">
        <w:rPr>
          <w:b/>
          <w:bCs/>
        </w:rPr>
        <w:t>T</w:t>
      </w:r>
      <w:r w:rsidRPr="00721737">
        <w:t>ree, дерево абстрактного синтаксиса).</w:t>
      </w:r>
    </w:p>
    <w:p w:rsidR="00721737" w:rsidRPr="00721737" w:rsidRDefault="00721737" w:rsidP="00721737">
      <w:pPr>
        <w:pStyle w:val="aa"/>
      </w:pPr>
      <w:r w:rsidRPr="00721737">
        <w:t>Такое дерево для var a = 2; может начинаться с узла верхнего уровня с названием </w:t>
      </w:r>
      <w:r w:rsidRPr="00106DE5">
        <w:rPr>
          <w:color w:val="0070C0"/>
        </w:rPr>
        <w:t>VariableDeclaration</w:t>
      </w:r>
      <w:r w:rsidRPr="00721737">
        <w:t>, с дочерним узлом </w:t>
      </w:r>
      <w:r w:rsidRPr="00106DE5">
        <w:rPr>
          <w:color w:val="0070C0"/>
        </w:rPr>
        <w:t>Identifier </w:t>
      </w:r>
      <w:r w:rsidRPr="00721737">
        <w:t>(чье значение равно a) и еще одним дочерним узлом </w:t>
      </w:r>
      <w:r w:rsidRPr="00106DE5">
        <w:rPr>
          <w:color w:val="0070C0"/>
        </w:rPr>
        <w:t>AssignmentExpression</w:t>
      </w:r>
      <w:r w:rsidRPr="00721737">
        <w:t>, у которого тоже есть дочерний узел </w:t>
      </w:r>
      <w:r w:rsidRPr="00106DE5">
        <w:rPr>
          <w:color w:val="0070C0"/>
        </w:rPr>
        <w:t>NumericLiteral </w:t>
      </w:r>
      <w:r w:rsidRPr="00721737">
        <w:t>(чье значение равно 2).</w:t>
      </w:r>
    </w:p>
    <w:p w:rsidR="00721737" w:rsidRPr="00721737" w:rsidRDefault="00721737" w:rsidP="00DA7B0A">
      <w:pPr>
        <w:pStyle w:val="aa"/>
        <w:numPr>
          <w:ilvl w:val="0"/>
          <w:numId w:val="77"/>
        </w:numPr>
      </w:pPr>
      <w:r w:rsidRPr="00721737">
        <w:rPr>
          <w:b/>
          <w:bCs/>
        </w:rPr>
        <w:t>Генерация кода:</w:t>
      </w:r>
      <w:r w:rsidRPr="00721737">
        <w:t> процесс взятия AST и превращения его в исполняемый код. Эта часть сильно зависит от языка, платформы назначения и т.п..</w:t>
      </w:r>
    </w:p>
    <w:p w:rsidR="00721737" w:rsidRPr="00721737" w:rsidRDefault="00721737" w:rsidP="00721737">
      <w:pPr>
        <w:pStyle w:val="aa"/>
      </w:pPr>
      <w:r w:rsidRPr="00721737">
        <w:t>Итак, вместо того, чтобы увязать в деталях, мы просто опустим их и скажем, что есть способ взять наше вышеописанное AST для var a = 2; и превратить его в набор машинных инструкций, чтобы в действительности </w:t>
      </w:r>
      <w:r w:rsidRPr="00721737">
        <w:rPr>
          <w:i/>
          <w:iCs/>
        </w:rPr>
        <w:t>создать</w:t>
      </w:r>
      <w:r w:rsidRPr="00721737">
        <w:t> переменную с именем a (включая выделение памяти и т.д.), а затем сохранить значение в a.</w:t>
      </w:r>
    </w:p>
    <w:p w:rsidR="00721737" w:rsidRPr="00721737" w:rsidRDefault="00721737" w:rsidP="00721737">
      <w:pPr>
        <w:pStyle w:val="aa"/>
      </w:pPr>
      <w:r w:rsidRPr="00721737">
        <w:rPr>
          <w:b/>
          <w:bCs/>
        </w:rPr>
        <w:t>Примечание:</w:t>
      </w:r>
      <w:r w:rsidRPr="00721737">
        <w:t> подробности того, как движок управляет системными ресурсами, глубже, чем мы будем "копать", поэтому мы всего лишь примем на веру, что движок умеет создавать и сохранять переменные, когда необходимо.</w:t>
      </w:r>
    </w:p>
    <w:p w:rsidR="00721737" w:rsidRPr="00721737" w:rsidRDefault="00721737" w:rsidP="00721737">
      <w:pPr>
        <w:pStyle w:val="aa"/>
      </w:pPr>
      <w:r w:rsidRPr="00721737">
        <w:t>Движок JavaScript гораздо сложнее, чем </w:t>
      </w:r>
      <w:r w:rsidRPr="00721737">
        <w:rPr>
          <w:i/>
          <w:iCs/>
        </w:rPr>
        <w:t>только</w:t>
      </w:r>
      <w:r w:rsidRPr="00721737">
        <w:t> эти три шага, как и большинство других языковых компиляторов. Например, в процессе парсинга и генерации кода безусловно есть шаги по оптимизации быстродействия выполнения, включая удаление лишних элементов.</w:t>
      </w:r>
    </w:p>
    <w:p w:rsidR="00721737" w:rsidRDefault="00721737" w:rsidP="00721737">
      <w:pPr>
        <w:pStyle w:val="aa"/>
      </w:pPr>
      <w:r w:rsidRPr="00721737">
        <w:t>Поэтому здесь я лишь очерчиваю границы. Но я думаю, что вы скоро увидите почему </w:t>
      </w:r>
      <w:r w:rsidRPr="00721737">
        <w:rPr>
          <w:i/>
          <w:iCs/>
        </w:rPr>
        <w:t>эти</w:t>
      </w:r>
      <w:r w:rsidRPr="00721737">
        <w:t> детали, которые мы </w:t>
      </w:r>
      <w:r w:rsidRPr="00721737">
        <w:rPr>
          <w:i/>
          <w:iCs/>
        </w:rPr>
        <w:t>обязательно</w:t>
      </w:r>
      <w:r w:rsidRPr="00721737">
        <w:t> рассмотрим, хоть и на более высоком уровне, связаны.</w:t>
      </w:r>
    </w:p>
    <w:p w:rsidR="00182F9C" w:rsidRPr="00721737" w:rsidRDefault="00182F9C" w:rsidP="00721737">
      <w:pPr>
        <w:pStyle w:val="aa"/>
      </w:pPr>
    </w:p>
    <w:p w:rsidR="00721737" w:rsidRPr="00721737" w:rsidRDefault="00721737" w:rsidP="00721737">
      <w:pPr>
        <w:pStyle w:val="aa"/>
      </w:pPr>
      <w:r w:rsidRPr="00721737">
        <w:t>Для начала, движки JavaScript не балуют роскошью (как другие языковые компиляторы) затрат массы времени на оптимизацию, так как компиляция JavaScript не происходит на шаге сборки заранее, как в других языках.</w:t>
      </w:r>
    </w:p>
    <w:p w:rsidR="00721737" w:rsidRPr="00721737" w:rsidRDefault="00721737" w:rsidP="00721737">
      <w:pPr>
        <w:pStyle w:val="aa"/>
      </w:pPr>
      <w:r w:rsidRPr="00721737">
        <w:t>Для JavaScript, компиляция во многих случаях происходит за всего лишь микросекунды (или меньше!) перед выполнением кода. Чтобы гарантировать высочайшее быстродействие, движки JS используют все виды уловок (такие как JIT, который компилирует лениво и даже перекомпилирует на ходу), которые вне "области" нашего обсуждения тут.</w:t>
      </w:r>
    </w:p>
    <w:p w:rsidR="00721737" w:rsidRDefault="00721737" w:rsidP="00721737">
      <w:pPr>
        <w:pStyle w:val="aa"/>
      </w:pPr>
      <w:r w:rsidRPr="00721737">
        <w:t>Давайте скажем, простоты ради, что любой код JavaScript должен быть скомпилирован до (обычно </w:t>
      </w:r>
      <w:r w:rsidRPr="00721737">
        <w:rPr>
          <w:i/>
          <w:iCs/>
        </w:rPr>
        <w:t>прямо</w:t>
      </w:r>
      <w:r w:rsidRPr="00721737">
        <w:t> перед!) его выполнения. Поэтому, компилятор JS возьмет программу var a = 2; и </w:t>
      </w:r>
      <w:r w:rsidRPr="00721737">
        <w:rPr>
          <w:i/>
          <w:iCs/>
        </w:rPr>
        <w:t>сперва</w:t>
      </w:r>
      <w:r w:rsidRPr="00721737">
        <w:t> скомпилирует ее, а потом будет готов выполнить ее, обычно сразу же.</w:t>
      </w:r>
    </w:p>
    <w:p w:rsidR="00182F9C" w:rsidRPr="00721737" w:rsidRDefault="00182F9C" w:rsidP="00721737">
      <w:pPr>
        <w:pStyle w:val="aa"/>
      </w:pPr>
    </w:p>
    <w:p w:rsidR="00182F9C" w:rsidRPr="00182F9C" w:rsidRDefault="00182F9C" w:rsidP="00182F9C">
      <w:pPr>
        <w:pStyle w:val="aa"/>
        <w:rPr>
          <w:b/>
          <w:bCs/>
        </w:rPr>
      </w:pPr>
      <w:r w:rsidRPr="00182F9C">
        <w:rPr>
          <w:b/>
          <w:bCs/>
        </w:rPr>
        <w:t>Понимание области видимости</w:t>
      </w:r>
    </w:p>
    <w:p w:rsidR="00182F9C" w:rsidRPr="00182F9C" w:rsidRDefault="00182F9C" w:rsidP="00182F9C">
      <w:pPr>
        <w:pStyle w:val="aa"/>
      </w:pPr>
      <w:r w:rsidRPr="00182F9C">
        <w:lastRenderedPageBreak/>
        <w:t>Путь, которым мы будем приближаться к обучению области видимости, это думать о процессе в терминах диалога. Но, </w:t>
      </w:r>
      <w:r w:rsidRPr="00182F9C">
        <w:rPr>
          <w:i/>
          <w:iCs/>
        </w:rPr>
        <w:t>кто</w:t>
      </w:r>
      <w:r w:rsidRPr="00182F9C">
        <w:t> ведет этот диалог?</w:t>
      </w:r>
    </w:p>
    <w:p w:rsidR="00721737" w:rsidRDefault="00721737" w:rsidP="00721737">
      <w:pPr>
        <w:pStyle w:val="aa"/>
      </w:pPr>
    </w:p>
    <w:p w:rsidR="00182F9C" w:rsidRPr="00182F9C" w:rsidRDefault="00182F9C" w:rsidP="00182F9C">
      <w:pPr>
        <w:pStyle w:val="aa"/>
        <w:rPr>
          <w:b/>
          <w:bCs/>
        </w:rPr>
      </w:pPr>
      <w:r w:rsidRPr="00182F9C">
        <w:rPr>
          <w:b/>
          <w:bCs/>
        </w:rPr>
        <w:t>Действующие лица</w:t>
      </w:r>
    </w:p>
    <w:p w:rsidR="00182F9C" w:rsidRPr="00182F9C" w:rsidRDefault="00182F9C" w:rsidP="00182F9C">
      <w:pPr>
        <w:pStyle w:val="aa"/>
      </w:pPr>
      <w:r w:rsidRPr="00182F9C">
        <w:t>Встречайте действующих лиц, которые взаимодействуют, чтобы обработать программу var a = 2;. Чтобы мы могли понять о чем их диалоги мы немного подслушаем их:</w:t>
      </w:r>
    </w:p>
    <w:p w:rsidR="00182F9C" w:rsidRPr="00182F9C" w:rsidRDefault="00182F9C" w:rsidP="00DA7B0A">
      <w:pPr>
        <w:pStyle w:val="aa"/>
        <w:numPr>
          <w:ilvl w:val="0"/>
          <w:numId w:val="78"/>
        </w:numPr>
      </w:pPr>
      <w:r w:rsidRPr="00182F9C">
        <w:rPr>
          <w:rStyle w:val="af0"/>
        </w:rPr>
        <w:t>Движок</w:t>
      </w:r>
      <w:r w:rsidRPr="00182F9C">
        <w:t>: отвечает за компиляцию от начала до конца и выполнение нашей JavaScript программы.</w:t>
      </w:r>
    </w:p>
    <w:p w:rsidR="00182F9C" w:rsidRPr="00182F9C" w:rsidRDefault="00182F9C" w:rsidP="00DA7B0A">
      <w:pPr>
        <w:pStyle w:val="aa"/>
        <w:numPr>
          <w:ilvl w:val="0"/>
          <w:numId w:val="78"/>
        </w:numPr>
      </w:pPr>
      <w:r w:rsidRPr="00182F9C">
        <w:rPr>
          <w:rStyle w:val="af0"/>
        </w:rPr>
        <w:t>Компилятор</w:t>
      </w:r>
      <w:r w:rsidRPr="00182F9C">
        <w:t>: один из друзей </w:t>
      </w:r>
      <w:r w:rsidRPr="00182F9C">
        <w:rPr>
          <w:i/>
          <w:iCs/>
        </w:rPr>
        <w:t>Движка</w:t>
      </w:r>
      <w:r w:rsidRPr="00182F9C">
        <w:t>, выполняет всю грязную работу по парсингу и генерации кода (см. предыдущий раздел).</w:t>
      </w:r>
    </w:p>
    <w:p w:rsidR="00182F9C" w:rsidRPr="00182F9C" w:rsidRDefault="00182F9C" w:rsidP="00DA7B0A">
      <w:pPr>
        <w:pStyle w:val="aa"/>
        <w:numPr>
          <w:ilvl w:val="0"/>
          <w:numId w:val="78"/>
        </w:numPr>
      </w:pPr>
      <w:r w:rsidRPr="00263611">
        <w:rPr>
          <w:rStyle w:val="af0"/>
        </w:rPr>
        <w:t>Область видимости</w:t>
      </w:r>
      <w:r w:rsidRPr="00182F9C">
        <w:t>: еще один друг </w:t>
      </w:r>
      <w:r w:rsidRPr="00182F9C">
        <w:rPr>
          <w:i/>
          <w:iCs/>
        </w:rPr>
        <w:t>Движка</w:t>
      </w:r>
      <w:r w:rsidRPr="00182F9C">
        <w:t>; собирает и обслуживает список поиска всех объявленных идентификаторов (переменных), и следит за исполнением строгого набора правил о том, как эти идентификаторы доступны для кода, выполняемого в текущий момент.</w:t>
      </w:r>
    </w:p>
    <w:p w:rsidR="00182F9C" w:rsidRPr="00182F9C" w:rsidRDefault="00182F9C" w:rsidP="00182F9C">
      <w:pPr>
        <w:pStyle w:val="aa"/>
      </w:pPr>
      <w:r w:rsidRPr="00182F9C">
        <w:t>Для </w:t>
      </w:r>
      <w:r w:rsidRPr="00182F9C">
        <w:rPr>
          <w:i/>
          <w:iCs/>
        </w:rPr>
        <w:t>полного понимания</w:t>
      </w:r>
      <w:r w:rsidRPr="00182F9C">
        <w:t> как работает JavaScript, вам необходимо начать </w:t>
      </w:r>
      <w:r w:rsidRPr="00182F9C">
        <w:rPr>
          <w:i/>
          <w:iCs/>
        </w:rPr>
        <w:t>думать</w:t>
      </w:r>
      <w:r w:rsidRPr="00182F9C">
        <w:t> как </w:t>
      </w:r>
      <w:r w:rsidRPr="00182F9C">
        <w:rPr>
          <w:i/>
          <w:iCs/>
        </w:rPr>
        <w:t>Движок</w:t>
      </w:r>
      <w:r w:rsidRPr="00182F9C">
        <w:t> (и его друзья), задавать вопросы, которые задают они и отвечать на них также.</w:t>
      </w:r>
    </w:p>
    <w:p w:rsidR="00182F9C" w:rsidRDefault="00182F9C" w:rsidP="00721737">
      <w:pPr>
        <w:pStyle w:val="aa"/>
      </w:pPr>
    </w:p>
    <w:p w:rsidR="00263611" w:rsidRPr="00263611" w:rsidRDefault="00263611" w:rsidP="00263611">
      <w:pPr>
        <w:pStyle w:val="aa"/>
        <w:rPr>
          <w:b/>
          <w:bCs/>
        </w:rPr>
      </w:pPr>
      <w:r w:rsidRPr="00263611">
        <w:rPr>
          <w:b/>
          <w:bCs/>
        </w:rPr>
        <w:t>Туда и обратно</w:t>
      </w:r>
    </w:p>
    <w:p w:rsidR="00263611" w:rsidRPr="00263611" w:rsidRDefault="00263611" w:rsidP="00263611">
      <w:pPr>
        <w:pStyle w:val="aa"/>
      </w:pPr>
      <w:r w:rsidRPr="00263611">
        <w:t>Когда вы видите программу var a = 2; вы вероятнее всего подумаете о ней как об одном операторе. Но наш новый друг </w:t>
      </w:r>
      <w:r w:rsidRPr="00263611">
        <w:rPr>
          <w:i/>
          <w:iCs/>
        </w:rPr>
        <w:t>Движок</w:t>
      </w:r>
      <w:r w:rsidRPr="00263611">
        <w:t> видит это не так. На самом деле, </w:t>
      </w:r>
      <w:r w:rsidRPr="00263611">
        <w:rPr>
          <w:i/>
          <w:iCs/>
        </w:rPr>
        <w:t>Движок</w:t>
      </w:r>
      <w:r w:rsidRPr="00263611">
        <w:t> видит два отдельных оператора, один, который </w:t>
      </w:r>
      <w:r w:rsidRPr="00263611">
        <w:rPr>
          <w:i/>
          <w:iCs/>
        </w:rPr>
        <w:t>Компилятор</w:t>
      </w:r>
      <w:r>
        <w:rPr>
          <w:i/>
          <w:iCs/>
        </w:rPr>
        <w:t xml:space="preserve"> </w:t>
      </w:r>
      <w:r w:rsidRPr="00263611">
        <w:t>обработает во время компиляции, а другой, который </w:t>
      </w:r>
      <w:r w:rsidRPr="00263611">
        <w:rPr>
          <w:i/>
          <w:iCs/>
        </w:rPr>
        <w:t>Движок</w:t>
      </w:r>
      <w:r w:rsidRPr="00263611">
        <w:t> обработает во время выполнения.</w:t>
      </w:r>
    </w:p>
    <w:p w:rsidR="00263611" w:rsidRPr="00263611" w:rsidRDefault="00263611" w:rsidP="00263611">
      <w:pPr>
        <w:pStyle w:val="aa"/>
      </w:pPr>
      <w:r w:rsidRPr="00263611">
        <w:t>Так давайте же разберем по полочкам как </w:t>
      </w:r>
      <w:r w:rsidRPr="00263611">
        <w:rPr>
          <w:i/>
          <w:iCs/>
        </w:rPr>
        <w:t>Движок</w:t>
      </w:r>
      <w:r w:rsidRPr="00263611">
        <w:t> и его друзья поступят с программой var a = 2;.</w:t>
      </w:r>
    </w:p>
    <w:p w:rsidR="00263611" w:rsidRPr="00263611" w:rsidRDefault="00263611" w:rsidP="00263611">
      <w:pPr>
        <w:pStyle w:val="aa"/>
      </w:pPr>
      <w:r w:rsidRPr="00263611">
        <w:t>Первая вещь, которую сделает </w:t>
      </w:r>
      <w:r w:rsidRPr="00263611">
        <w:rPr>
          <w:i/>
          <w:iCs/>
        </w:rPr>
        <w:t>Компилятор</w:t>
      </w:r>
      <w:r w:rsidRPr="00263611">
        <w:t> с этой программой, выполнит разбиение на лексемы, которые он затем распарсит в дерево. Но когда </w:t>
      </w:r>
      <w:r w:rsidRPr="00263611">
        <w:rPr>
          <w:i/>
          <w:iCs/>
        </w:rPr>
        <w:t>Компилятор</w:t>
      </w:r>
      <w:r w:rsidRPr="00263611">
        <w:t> доберется до генерации кода, он будет интерпретировать программу несколько по-другому нежели предполагалось.</w:t>
      </w:r>
    </w:p>
    <w:p w:rsidR="00263611" w:rsidRDefault="00263611" w:rsidP="00263611">
      <w:pPr>
        <w:pStyle w:val="aa"/>
      </w:pPr>
      <w:r w:rsidRPr="00263611">
        <w:t>Обоснованным предположением будет то, что </w:t>
      </w:r>
      <w:r w:rsidRPr="00263611">
        <w:rPr>
          <w:i/>
          <w:iCs/>
        </w:rPr>
        <w:t>Компилятор</w:t>
      </w:r>
      <w:r w:rsidRPr="00263611">
        <w:t> породит код, который можно кратко представить следующим псевдо-кодом: "Выделить память для переменной, пометить ее как a, затем поместить значение 2 в эту переменную." К сожалению, это не совсем точно.</w:t>
      </w:r>
    </w:p>
    <w:p w:rsidR="00263611" w:rsidRPr="00263611" w:rsidRDefault="00263611" w:rsidP="00263611">
      <w:pPr>
        <w:pStyle w:val="aa"/>
      </w:pPr>
    </w:p>
    <w:p w:rsidR="00263611" w:rsidRPr="00263611" w:rsidRDefault="00263611" w:rsidP="00263611">
      <w:pPr>
        <w:pStyle w:val="aa"/>
      </w:pPr>
      <w:r w:rsidRPr="00263611">
        <w:rPr>
          <w:i/>
          <w:iCs/>
        </w:rPr>
        <w:t>Компилятор</w:t>
      </w:r>
      <w:r w:rsidRPr="00263611">
        <w:t> вместо этого сделает следующее:</w:t>
      </w:r>
    </w:p>
    <w:p w:rsidR="00263611" w:rsidRPr="00263611" w:rsidRDefault="00263611" w:rsidP="00DA7B0A">
      <w:pPr>
        <w:pStyle w:val="aa"/>
        <w:numPr>
          <w:ilvl w:val="0"/>
          <w:numId w:val="79"/>
        </w:numPr>
      </w:pPr>
      <w:r w:rsidRPr="00263611">
        <w:t>Встретив var a, </w:t>
      </w:r>
      <w:r w:rsidRPr="00263611">
        <w:rPr>
          <w:i/>
          <w:iCs/>
        </w:rPr>
        <w:t>Компилятор</w:t>
      </w:r>
      <w:r w:rsidRPr="00263611">
        <w:t> просит </w:t>
      </w:r>
      <w:r w:rsidRPr="00263611">
        <w:rPr>
          <w:i/>
          <w:iCs/>
        </w:rPr>
        <w:t>Область видимости</w:t>
      </w:r>
      <w:r w:rsidRPr="00263611">
        <w:t> посмотреть существует ли уже переменная a в коллекции указанной области видимости. Если да, то </w:t>
      </w:r>
      <w:r w:rsidRPr="00263611">
        <w:rPr>
          <w:i/>
          <w:iCs/>
        </w:rPr>
        <w:t>Компилятор</w:t>
      </w:r>
      <w:r w:rsidRPr="00263611">
        <w:t> игнорирует это объявление переменной и двигается дальше. В противном случае, </w:t>
      </w:r>
      <w:r w:rsidRPr="00263611">
        <w:rPr>
          <w:i/>
          <w:iCs/>
        </w:rPr>
        <w:t>Компилятор</w:t>
      </w:r>
      <w:r w:rsidRPr="00263611">
        <w:t> просит </w:t>
      </w:r>
      <w:r w:rsidRPr="00263611">
        <w:rPr>
          <w:i/>
          <w:iCs/>
        </w:rPr>
        <w:t>Область видимости</w:t>
      </w:r>
      <w:r w:rsidRPr="00263611">
        <w:t> объявить новую переменную в коллекции указанной области видимости.</w:t>
      </w:r>
    </w:p>
    <w:p w:rsidR="00263611" w:rsidRPr="00263611" w:rsidRDefault="00263611" w:rsidP="00DA7B0A">
      <w:pPr>
        <w:pStyle w:val="aa"/>
        <w:numPr>
          <w:ilvl w:val="0"/>
          <w:numId w:val="79"/>
        </w:numPr>
      </w:pPr>
      <w:r w:rsidRPr="00263611">
        <w:t>Затем </w:t>
      </w:r>
      <w:r w:rsidRPr="00263611">
        <w:rPr>
          <w:i/>
          <w:iCs/>
        </w:rPr>
        <w:t>Компилятор</w:t>
      </w:r>
      <w:r w:rsidRPr="00263611">
        <w:t> генерирует код для </w:t>
      </w:r>
      <w:r w:rsidRPr="00263611">
        <w:rPr>
          <w:i/>
          <w:iCs/>
        </w:rPr>
        <w:t>Движка</w:t>
      </w:r>
      <w:r w:rsidRPr="00263611">
        <w:t> для последующего выполнения, чтобы обработать присваивание a = 2. Код, который </w:t>
      </w:r>
      <w:r w:rsidRPr="00263611">
        <w:rPr>
          <w:i/>
          <w:iCs/>
        </w:rPr>
        <w:t>Движок</w:t>
      </w:r>
      <w:r w:rsidRPr="00263611">
        <w:t> запускает, сначала спрашивает </w:t>
      </w:r>
      <w:r w:rsidRPr="00263611">
        <w:rPr>
          <w:i/>
          <w:iCs/>
        </w:rPr>
        <w:t>Область видимости</w:t>
      </w:r>
      <w:r w:rsidRPr="00263611">
        <w:t> есть ли переменная с именем a, доступная в коллекции текущей области видимости. Если да, то </w:t>
      </w:r>
      <w:r w:rsidRPr="00263611">
        <w:rPr>
          <w:i/>
          <w:iCs/>
        </w:rPr>
        <w:t>Движок</w:t>
      </w:r>
      <w:r w:rsidRPr="00263611">
        <w:t> использует эту переменную. Если нет, то </w:t>
      </w:r>
      <w:r w:rsidRPr="00263611">
        <w:rPr>
          <w:i/>
          <w:iCs/>
        </w:rPr>
        <w:t>Движок</w:t>
      </w:r>
      <w:r w:rsidRPr="00263611">
        <w:t> ищет </w:t>
      </w:r>
      <w:r w:rsidRPr="00263611">
        <w:rPr>
          <w:i/>
          <w:iCs/>
        </w:rPr>
        <w:t>в другом месте</w:t>
      </w:r>
      <w:r w:rsidRPr="00263611">
        <w:t> (см. раздел </w:t>
      </w:r>
      <w:r w:rsidRPr="00263611">
        <w:rPr>
          <w:i/>
          <w:iCs/>
        </w:rPr>
        <w:t>Вложенная область видимости</w:t>
      </w:r>
      <w:r w:rsidRPr="00263611">
        <w:t> ниже).</w:t>
      </w:r>
    </w:p>
    <w:p w:rsidR="00263611" w:rsidRPr="00263611" w:rsidRDefault="00263611" w:rsidP="00263611">
      <w:pPr>
        <w:pStyle w:val="aa"/>
      </w:pPr>
      <w:r w:rsidRPr="00263611">
        <w:t>Если </w:t>
      </w:r>
      <w:r w:rsidRPr="00263611">
        <w:rPr>
          <w:i/>
          <w:iCs/>
        </w:rPr>
        <w:t>Движок</w:t>
      </w:r>
      <w:r w:rsidRPr="00263611">
        <w:t> в итоге находит переменную, он присваивает ей значение 2. Если нет, то </w:t>
      </w:r>
      <w:r w:rsidRPr="00263611">
        <w:rPr>
          <w:i/>
          <w:iCs/>
        </w:rPr>
        <w:t>Движок</w:t>
      </w:r>
      <w:r w:rsidRPr="00263611">
        <w:t> вскинет руки и выкрикнет "ошибка!"!</w:t>
      </w:r>
    </w:p>
    <w:p w:rsidR="00263611" w:rsidRPr="00263611" w:rsidRDefault="00263611" w:rsidP="00263611">
      <w:pPr>
        <w:pStyle w:val="aa"/>
      </w:pPr>
      <w:r w:rsidRPr="00263611">
        <w:t>Подводя итоги: для присваивания значения переменной выполняется два отдельных действия: первое, </w:t>
      </w:r>
      <w:r w:rsidRPr="00263611">
        <w:rPr>
          <w:i/>
          <w:iCs/>
        </w:rPr>
        <w:t>Компилятор</w:t>
      </w:r>
      <w:r w:rsidR="00404527">
        <w:rPr>
          <w:i/>
          <w:iCs/>
        </w:rPr>
        <w:t xml:space="preserve"> </w:t>
      </w:r>
      <w:r w:rsidRPr="00263611">
        <w:t>объявляет переменную (если не была объявлена до этого в текущей области видимости), и второе, когда выполняет код, </w:t>
      </w:r>
      <w:r w:rsidRPr="00263611">
        <w:rPr>
          <w:i/>
          <w:iCs/>
        </w:rPr>
        <w:t>Движок</w:t>
      </w:r>
      <w:r w:rsidRPr="00263611">
        <w:t> ищет эту переменную в </w:t>
      </w:r>
      <w:r w:rsidRPr="00263611">
        <w:rPr>
          <w:i/>
          <w:iCs/>
        </w:rPr>
        <w:t>Области видимости</w:t>
      </w:r>
      <w:r w:rsidRPr="00263611">
        <w:t> и присваивает ей значение, если находит.</w:t>
      </w:r>
    </w:p>
    <w:p w:rsidR="00263611" w:rsidRDefault="00263611" w:rsidP="00721737">
      <w:pPr>
        <w:pStyle w:val="aa"/>
      </w:pPr>
    </w:p>
    <w:p w:rsidR="00630957" w:rsidRPr="00630957" w:rsidRDefault="00630957" w:rsidP="00630957">
      <w:pPr>
        <w:pStyle w:val="aa"/>
        <w:rPr>
          <w:b/>
          <w:bCs/>
        </w:rPr>
      </w:pPr>
      <w:r w:rsidRPr="00630957">
        <w:rPr>
          <w:b/>
          <w:bCs/>
        </w:rPr>
        <w:t>Компилятор расскажет</w:t>
      </w:r>
    </w:p>
    <w:p w:rsidR="00630957" w:rsidRPr="00630957" w:rsidRDefault="00630957" w:rsidP="00630957">
      <w:pPr>
        <w:pStyle w:val="aa"/>
      </w:pPr>
      <w:r w:rsidRPr="00630957">
        <w:t>Нам нужно еще немного компиляторной терминологии, чтобы двинуться дальше.</w:t>
      </w:r>
    </w:p>
    <w:p w:rsidR="00630957" w:rsidRPr="00630957" w:rsidRDefault="00630957" w:rsidP="00630957">
      <w:pPr>
        <w:pStyle w:val="aa"/>
      </w:pPr>
      <w:r w:rsidRPr="00630957">
        <w:t>Когда </w:t>
      </w:r>
      <w:r w:rsidRPr="00630957">
        <w:rPr>
          <w:i/>
          <w:iCs/>
        </w:rPr>
        <w:t>Движок</w:t>
      </w:r>
      <w:r w:rsidRPr="00630957">
        <w:t> выполняет код, который </w:t>
      </w:r>
      <w:r w:rsidRPr="00630957">
        <w:rPr>
          <w:i/>
          <w:iCs/>
        </w:rPr>
        <w:t>Компилятор</w:t>
      </w:r>
      <w:r w:rsidRPr="00630957">
        <w:t> генерирует на шаге (2), он должен поискать переменную a, чтобы увидеть была ли она объявлена и этот поиск принимает во внимание </w:t>
      </w:r>
      <w:r w:rsidRPr="00630957">
        <w:rPr>
          <w:i/>
          <w:iCs/>
        </w:rPr>
        <w:t>Область видимости</w:t>
      </w:r>
      <w:r w:rsidRPr="00630957">
        <w:t>. Но тип поиска, который выполняет </w:t>
      </w:r>
      <w:r w:rsidRPr="00630957">
        <w:rPr>
          <w:i/>
          <w:iCs/>
        </w:rPr>
        <w:t>Движок</w:t>
      </w:r>
      <w:r w:rsidRPr="00630957">
        <w:t>, влияет на результат поиска.</w:t>
      </w:r>
    </w:p>
    <w:p w:rsidR="00630957" w:rsidRPr="00630957" w:rsidRDefault="00630957" w:rsidP="00630957">
      <w:pPr>
        <w:pStyle w:val="aa"/>
      </w:pPr>
      <w:r w:rsidRPr="00630957">
        <w:t>В нашем случае, он говорит, что </w:t>
      </w:r>
      <w:r w:rsidRPr="00630957">
        <w:rPr>
          <w:i/>
          <w:iCs/>
        </w:rPr>
        <w:t>Движок</w:t>
      </w:r>
      <w:r w:rsidRPr="00630957">
        <w:t> выполнит "</w:t>
      </w:r>
      <w:r w:rsidRPr="00D260BB">
        <w:rPr>
          <w:rStyle w:val="af0"/>
        </w:rPr>
        <w:t>LHS</w:t>
      </w:r>
      <w:r w:rsidRPr="00630957">
        <w:t>"-поиск переменной a. Другой тип поиска называется "</w:t>
      </w:r>
      <w:r w:rsidRPr="00D260BB">
        <w:rPr>
          <w:rStyle w:val="af0"/>
        </w:rPr>
        <w:t>RHS</w:t>
      </w:r>
      <w:r w:rsidRPr="00630957">
        <w:t>".</w:t>
      </w:r>
    </w:p>
    <w:p w:rsidR="00630957" w:rsidRPr="00630957" w:rsidRDefault="00630957" w:rsidP="00630957">
      <w:pPr>
        <w:pStyle w:val="aa"/>
      </w:pPr>
      <w:r w:rsidRPr="00630957">
        <w:t>Держу пари, что вы можете угадать что значат "L" и "R". Эти термины означают "Left-hand Side" (левая сторона) и "Right-hand Side" (правая сторона).</w:t>
      </w:r>
    </w:p>
    <w:p w:rsidR="00630957" w:rsidRPr="00630957" w:rsidRDefault="00630957" w:rsidP="00630957">
      <w:pPr>
        <w:pStyle w:val="aa"/>
      </w:pPr>
      <w:r w:rsidRPr="00630957">
        <w:t>Сторона... чего? </w:t>
      </w:r>
      <w:r w:rsidRPr="00630957">
        <w:rPr>
          <w:b/>
          <w:bCs/>
        </w:rPr>
        <w:t>Операции присваивания.</w:t>
      </w:r>
    </w:p>
    <w:p w:rsidR="00630957" w:rsidRPr="00630957" w:rsidRDefault="00630957" w:rsidP="00630957">
      <w:pPr>
        <w:pStyle w:val="aa"/>
      </w:pPr>
      <w:r w:rsidRPr="00630957">
        <w:t>Иными словами, LHS-поиск выполняется, когда переменная появляется с левой стороны операции присваивания, а RHS-поиск выполняется, когда переменная появляется с правой стороны операции присваивания.</w:t>
      </w:r>
    </w:p>
    <w:p w:rsidR="00630957" w:rsidRPr="00630957" w:rsidRDefault="00630957" w:rsidP="00630957">
      <w:pPr>
        <w:pStyle w:val="aa"/>
      </w:pPr>
      <w:r w:rsidRPr="00630957">
        <w:t>На самом деле, давайте будем более точны. RHS-поиск неотличим, для наших целей, от простого поиска значения некоторой переменной, тогда как LHS-поиск пытается найти сам контейнер переменной, чтобы он мог присвоить значение. Таким образом, RHS не </w:t>
      </w:r>
      <w:r w:rsidRPr="00630957">
        <w:rPr>
          <w:i/>
          <w:iCs/>
        </w:rPr>
        <w:t>обязательно</w:t>
      </w:r>
      <w:r w:rsidRPr="00630957">
        <w:t> означает "правая сторона присваивания" по существу, он просто более точно означает "не левая сторона".</w:t>
      </w:r>
    </w:p>
    <w:p w:rsidR="00630957" w:rsidRPr="00DF47E9" w:rsidRDefault="00630957" w:rsidP="00630957">
      <w:pPr>
        <w:pStyle w:val="aa"/>
      </w:pPr>
      <w:r w:rsidRPr="00630957">
        <w:t xml:space="preserve">Прикинувшись немного поверхностным на минуту, вы можете подумать, что "RHS" вместо этого значит "retrieve his/her source (value)" </w:t>
      </w:r>
      <w:r w:rsidRPr="00DF47E9">
        <w:t>(получить его/ее исходное значение)</w:t>
      </w:r>
      <w:r w:rsidRPr="00630957">
        <w:t>, представляя, что RHS означает "</w:t>
      </w:r>
      <w:r w:rsidRPr="00DF47E9">
        <w:t>иди и возьми значение из...".</w:t>
      </w:r>
    </w:p>
    <w:p w:rsidR="00630957" w:rsidRPr="00630957" w:rsidRDefault="00630957" w:rsidP="00630957">
      <w:pPr>
        <w:pStyle w:val="aa"/>
      </w:pPr>
      <w:r w:rsidRPr="00630957">
        <w:t>Давайте копнем немного глубже в этом направлении.</w:t>
      </w:r>
    </w:p>
    <w:p w:rsidR="00630957" w:rsidRPr="00630957" w:rsidRDefault="00630957" w:rsidP="00630957">
      <w:pPr>
        <w:pStyle w:val="aa"/>
      </w:pPr>
      <w:r w:rsidRPr="00630957">
        <w:t>Когда я говорю:</w:t>
      </w:r>
    </w:p>
    <w:p w:rsidR="00630957" w:rsidRPr="00630957" w:rsidRDefault="00630957" w:rsidP="00D260BB">
      <w:pPr>
        <w:pStyle w:val="af1"/>
      </w:pPr>
      <w:r w:rsidRPr="00630957">
        <w:t>console.log( a );</w:t>
      </w:r>
    </w:p>
    <w:p w:rsidR="00630957" w:rsidRPr="00630957" w:rsidRDefault="00630957" w:rsidP="00630957">
      <w:pPr>
        <w:pStyle w:val="aa"/>
      </w:pPr>
      <w:r w:rsidRPr="00630957">
        <w:t>Ссылка на a — это RHS-ссылка, потому что здесь ничего не присваивается в a. Напротив, мы выполняем поиск, чтобы извлечь значение a, для того, чтобы передать значение в console.log(..).</w:t>
      </w:r>
    </w:p>
    <w:p w:rsidR="00630957" w:rsidRPr="00630957" w:rsidRDefault="00630957" w:rsidP="00630957">
      <w:pPr>
        <w:pStyle w:val="aa"/>
      </w:pPr>
      <w:r w:rsidRPr="00630957">
        <w:t>Для сравнения:</w:t>
      </w:r>
    </w:p>
    <w:p w:rsidR="00630957" w:rsidRPr="00630957" w:rsidRDefault="00630957" w:rsidP="00D260BB">
      <w:pPr>
        <w:pStyle w:val="af1"/>
      </w:pPr>
      <w:r w:rsidRPr="00630957">
        <w:t>a = 2;</w:t>
      </w:r>
    </w:p>
    <w:p w:rsidR="00630957" w:rsidRPr="00630957" w:rsidRDefault="00630957" w:rsidP="00630957">
      <w:pPr>
        <w:pStyle w:val="aa"/>
      </w:pPr>
      <w:r w:rsidRPr="00630957">
        <w:t>Ссылка на a здесь — это LHS-ссылка, так как мы не заботимся здесь о том, каково текущее значение, мы просто хотим найти эту переменную как цель для операции присваивания = 2.</w:t>
      </w:r>
    </w:p>
    <w:p w:rsidR="00630957" w:rsidRPr="00630957" w:rsidRDefault="00630957" w:rsidP="00630957">
      <w:pPr>
        <w:pStyle w:val="aa"/>
      </w:pPr>
      <w:r w:rsidRPr="00630957">
        <w:rPr>
          <w:b/>
          <w:bCs/>
        </w:rPr>
        <w:t>Примечание:</w:t>
      </w:r>
      <w:r w:rsidRPr="00630957">
        <w:t> LHS и RHS, означающие "левая/правая сторона присваивания", не обязательно буквально означают "левая/правая сторона операции присваивания =". Есть еще несколько способов, которыми производится присваивание, и поэтому лучше концептуально думать о нем как: "</w:t>
      </w:r>
      <w:r w:rsidRPr="00DF47E9">
        <w:rPr>
          <w:color w:val="0070C0"/>
        </w:rPr>
        <w:t xml:space="preserve">кто является целью присваивания </w:t>
      </w:r>
      <w:r w:rsidRPr="00630957">
        <w:t>(LHS)" и "</w:t>
      </w:r>
      <w:r w:rsidRPr="00DF47E9">
        <w:rPr>
          <w:color w:val="0070C0"/>
        </w:rPr>
        <w:t xml:space="preserve">кто источник присваивания </w:t>
      </w:r>
      <w:r w:rsidRPr="00630957">
        <w:t>(RHS)".</w:t>
      </w:r>
    </w:p>
    <w:p w:rsidR="00630957" w:rsidRPr="00630957" w:rsidRDefault="00630957" w:rsidP="00630957">
      <w:pPr>
        <w:pStyle w:val="aa"/>
      </w:pPr>
      <w:r w:rsidRPr="00630957">
        <w:t>Представьте такую программу, в которой есть обе ссылки LHS и RHS:</w:t>
      </w:r>
    </w:p>
    <w:p w:rsidR="00630957" w:rsidRPr="00630957" w:rsidRDefault="00630957" w:rsidP="00DF47E9">
      <w:pPr>
        <w:pStyle w:val="af1"/>
      </w:pPr>
      <w:r w:rsidRPr="00630957">
        <w:t>function foo(a) {</w:t>
      </w:r>
    </w:p>
    <w:p w:rsidR="00630957" w:rsidRPr="00630957" w:rsidRDefault="00DF47E9" w:rsidP="00DF47E9">
      <w:pPr>
        <w:pStyle w:val="af1"/>
      </w:pPr>
      <w:r>
        <w:lastRenderedPageBreak/>
        <w:t xml:space="preserve">  </w:t>
      </w:r>
      <w:r w:rsidR="00630957" w:rsidRPr="00630957">
        <w:t>console.log( a ); // 2</w:t>
      </w:r>
    </w:p>
    <w:p w:rsidR="00630957" w:rsidRPr="00630957" w:rsidRDefault="00630957" w:rsidP="00DF47E9">
      <w:pPr>
        <w:pStyle w:val="af1"/>
      </w:pPr>
      <w:r w:rsidRPr="00630957">
        <w:t>}</w:t>
      </w:r>
    </w:p>
    <w:p w:rsidR="00630957" w:rsidRPr="00630957" w:rsidRDefault="00630957" w:rsidP="00DF47E9">
      <w:pPr>
        <w:pStyle w:val="af1"/>
      </w:pPr>
    </w:p>
    <w:p w:rsidR="00630957" w:rsidRPr="00630957" w:rsidRDefault="00630957" w:rsidP="00DF47E9">
      <w:pPr>
        <w:pStyle w:val="af1"/>
      </w:pPr>
      <w:r w:rsidRPr="00630957">
        <w:t>foo( 2 );</w:t>
      </w:r>
    </w:p>
    <w:p w:rsidR="00630957" w:rsidRPr="00630957" w:rsidRDefault="00630957" w:rsidP="00630957">
      <w:pPr>
        <w:pStyle w:val="aa"/>
      </w:pPr>
      <w:r w:rsidRPr="00630957">
        <w:t>Последняя строка, которая активизирует foo(..) как вызов функции, требует RHS-ссылку на foo, что значит, "сходи и найди значение foo и дай его мне". Более того, (..) означает, что значение foo должно быть выполнено, поэтому это скорее всего функция!</w:t>
      </w:r>
    </w:p>
    <w:p w:rsidR="00630957" w:rsidRPr="00630957" w:rsidRDefault="00630957" w:rsidP="00630957">
      <w:pPr>
        <w:pStyle w:val="aa"/>
      </w:pPr>
      <w:r w:rsidRPr="00630957">
        <w:t>Здесь есть едва уловимое, но важное присваивание. </w:t>
      </w:r>
      <w:r w:rsidRPr="00630957">
        <w:rPr>
          <w:b/>
          <w:bCs/>
        </w:rPr>
        <w:t>Вы обнаружили его?</w:t>
      </w:r>
    </w:p>
    <w:p w:rsidR="00630957" w:rsidRPr="00630957" w:rsidRDefault="00630957" w:rsidP="00630957">
      <w:pPr>
        <w:pStyle w:val="aa"/>
      </w:pPr>
      <w:r w:rsidRPr="00630957">
        <w:t>Вы наверное упустили неявное a = 2 в этом коде. Это происходит, когда значение 2 передается как аргумент в функцию foo(..), в этом случае значение 2 </w:t>
      </w:r>
      <w:r w:rsidRPr="00630957">
        <w:rPr>
          <w:b/>
          <w:bCs/>
        </w:rPr>
        <w:t>присваивается</w:t>
      </w:r>
      <w:r w:rsidRPr="00630957">
        <w:t> параметру a. Чтобы (неявно) присвоить значение параметру a, выполняется LHS-поиск.</w:t>
      </w:r>
    </w:p>
    <w:p w:rsidR="00630957" w:rsidRPr="00630957" w:rsidRDefault="00630957" w:rsidP="00630957">
      <w:pPr>
        <w:pStyle w:val="aa"/>
      </w:pPr>
      <w:r w:rsidRPr="00630957">
        <w:t>Также есть и RHS-ссылка на значение a и это результирующее значение передается в console.log(..). console.log(..) нужна ссылка для выполнения. Для объекта console это RHS-поиск, затем происходит разрешение имени свойства чтобы убедиться существует ли метод, называемый log.</w:t>
      </w:r>
    </w:p>
    <w:p w:rsidR="00630957" w:rsidRPr="00630957" w:rsidRDefault="00630957" w:rsidP="00630957">
      <w:pPr>
        <w:pStyle w:val="aa"/>
      </w:pPr>
      <w:r w:rsidRPr="00630957">
        <w:t>Наконец, мы можем осмыслить, что есть LHS/RHS-обмен передаваемым значением 2 (путем RHS-поиска переменной a) в log(..). Внутри родной реализации log(..), мы можем предположить, что у нее есть параметры, у первого из которых (возможно называющегося arg1) есть поиск LHS-ссылки, до присваивания ему 2.</w:t>
      </w:r>
    </w:p>
    <w:p w:rsidR="00630957" w:rsidRPr="00630957" w:rsidRDefault="00630957" w:rsidP="00630957">
      <w:pPr>
        <w:pStyle w:val="aa"/>
      </w:pPr>
      <w:r w:rsidRPr="00630957">
        <w:rPr>
          <w:b/>
          <w:bCs/>
        </w:rPr>
        <w:t>Примечание:</w:t>
      </w:r>
      <w:r w:rsidRPr="00630957">
        <w:t> У вас может появиться соблазн представлять объявление функции function foo(a) {... как обычное объявление переменной и присваивание, такое как var foo и foo = function(a){.... Делая так, будет соблазн думать об объявлении этой функции как подразумевающей LHS-поиск.</w:t>
      </w:r>
    </w:p>
    <w:p w:rsidR="00630957" w:rsidRPr="00630957" w:rsidRDefault="00630957" w:rsidP="00630957">
      <w:pPr>
        <w:pStyle w:val="aa"/>
      </w:pPr>
      <w:r w:rsidRPr="00630957">
        <w:t>Однако, едва заметная, но важная разница есть в том, что </w:t>
      </w:r>
      <w:r w:rsidRPr="00630957">
        <w:rPr>
          <w:i/>
          <w:iCs/>
        </w:rPr>
        <w:t>Компилятор</w:t>
      </w:r>
      <w:r w:rsidRPr="00630957">
        <w:t> обрабатывает как объявление, так и определение значения во время генерации кода, благодаря чему, когда </w:t>
      </w:r>
      <w:r w:rsidRPr="00630957">
        <w:rPr>
          <w:i/>
          <w:iCs/>
        </w:rPr>
        <w:t>Движок</w:t>
      </w:r>
      <w:r w:rsidRPr="00630957">
        <w:t> выполняет код, не требуется никакой обработки чтобы "присвоить" значение функции в foo. Следовательно, неуместно думать об объявлении функции как о присваивании с помощью LHS-поиска тем способом, который мы здесь обсуждаем.</w:t>
      </w:r>
    </w:p>
    <w:p w:rsidR="00630957" w:rsidRDefault="00630957" w:rsidP="00721737">
      <w:pPr>
        <w:pStyle w:val="aa"/>
      </w:pPr>
    </w:p>
    <w:p w:rsidR="00DF47E9" w:rsidRPr="00DF47E9" w:rsidRDefault="00DF47E9" w:rsidP="00DF47E9">
      <w:pPr>
        <w:pStyle w:val="aa"/>
        <w:rPr>
          <w:b/>
          <w:bCs/>
        </w:rPr>
      </w:pPr>
      <w:r w:rsidRPr="00DF47E9">
        <w:rPr>
          <w:b/>
          <w:bCs/>
        </w:rPr>
        <w:t>Беседа Движка и Области видимости</w:t>
      </w:r>
    </w:p>
    <w:p w:rsidR="00DF47E9" w:rsidRPr="00DF47E9" w:rsidRDefault="00DF47E9" w:rsidP="00DF47E9">
      <w:pPr>
        <w:pStyle w:val="af1"/>
      </w:pPr>
      <w:r w:rsidRPr="00DF47E9">
        <w:t>function foo(a) {</w:t>
      </w:r>
    </w:p>
    <w:p w:rsidR="00DF47E9" w:rsidRPr="00DF47E9" w:rsidRDefault="00C70B1D" w:rsidP="00DF47E9">
      <w:pPr>
        <w:pStyle w:val="af1"/>
      </w:pPr>
      <w:r>
        <w:t xml:space="preserve">  </w:t>
      </w:r>
      <w:r w:rsidR="00DF47E9" w:rsidRPr="00DF47E9">
        <w:t>console.log( a ); // 2</w:t>
      </w:r>
    </w:p>
    <w:p w:rsidR="00DF47E9" w:rsidRPr="00DF47E9" w:rsidRDefault="00DF47E9" w:rsidP="00DF47E9">
      <w:pPr>
        <w:pStyle w:val="af1"/>
      </w:pPr>
      <w:r w:rsidRPr="00DF47E9">
        <w:t>}</w:t>
      </w:r>
    </w:p>
    <w:p w:rsidR="00DF47E9" w:rsidRPr="00DF47E9" w:rsidRDefault="00DF47E9" w:rsidP="00DF47E9">
      <w:pPr>
        <w:pStyle w:val="af1"/>
      </w:pPr>
    </w:p>
    <w:p w:rsidR="00DF47E9" w:rsidRPr="00DF47E9" w:rsidRDefault="00DF47E9" w:rsidP="00DF47E9">
      <w:pPr>
        <w:pStyle w:val="af1"/>
      </w:pPr>
      <w:r w:rsidRPr="00DF47E9">
        <w:t>foo( 2 );</w:t>
      </w:r>
    </w:p>
    <w:p w:rsidR="00DF47E9" w:rsidRPr="00DF47E9" w:rsidRDefault="00DF47E9" w:rsidP="00DF47E9">
      <w:pPr>
        <w:pStyle w:val="aa"/>
      </w:pPr>
      <w:r w:rsidRPr="00DF47E9">
        <w:t>Давайте представим вышеуказанный обмен между ними (который обрабатывает этот код) как беседу. Беседа может пойти примерно так:</w:t>
      </w:r>
    </w:p>
    <w:p w:rsidR="00DF47E9" w:rsidRPr="00DF47E9" w:rsidRDefault="00DF47E9" w:rsidP="00DF47E9">
      <w:pPr>
        <w:pStyle w:val="aa"/>
      </w:pPr>
      <w:r w:rsidRPr="00DF47E9">
        <w:rPr>
          <w:b/>
          <w:bCs/>
          <w:i/>
          <w:iCs/>
        </w:rPr>
        <w:t>Движок</w:t>
      </w:r>
      <w:r w:rsidRPr="00DF47E9">
        <w:t>: Эй, </w:t>
      </w:r>
      <w:r w:rsidRPr="00DF47E9">
        <w:rPr>
          <w:i/>
          <w:iCs/>
        </w:rPr>
        <w:t>Область видимости</w:t>
      </w:r>
      <w:r w:rsidRPr="00DF47E9">
        <w:t>, у меня есть RHS-ссылка на foo. Когда-нибудь слышала о такой?</w:t>
      </w:r>
    </w:p>
    <w:p w:rsidR="00DF47E9" w:rsidRPr="00DF47E9" w:rsidRDefault="00DF47E9" w:rsidP="00DF47E9">
      <w:pPr>
        <w:pStyle w:val="aa"/>
      </w:pPr>
      <w:r w:rsidRPr="00DF47E9">
        <w:rPr>
          <w:b/>
          <w:bCs/>
          <w:i/>
          <w:iCs/>
        </w:rPr>
        <w:t>Область видимости</w:t>
      </w:r>
      <w:r w:rsidRPr="00DF47E9">
        <w:t>: Ну разумеется, слышала. </w:t>
      </w:r>
      <w:r w:rsidRPr="00DF47E9">
        <w:rPr>
          <w:i/>
          <w:iCs/>
        </w:rPr>
        <w:t>Компилятор</w:t>
      </w:r>
      <w:r w:rsidRPr="00DF47E9">
        <w:t> объявил ее всего секунду назад. Это функция. Пожалуйста!</w:t>
      </w:r>
    </w:p>
    <w:p w:rsidR="00DF47E9" w:rsidRPr="00DF47E9" w:rsidRDefault="00DF47E9" w:rsidP="00DF47E9">
      <w:pPr>
        <w:pStyle w:val="aa"/>
      </w:pPr>
      <w:r w:rsidRPr="00DF47E9">
        <w:rPr>
          <w:b/>
          <w:bCs/>
          <w:i/>
          <w:iCs/>
        </w:rPr>
        <w:t>Движок</w:t>
      </w:r>
      <w:r w:rsidRPr="00DF47E9">
        <w:t>: Отлично, спасибо! Хорошо, я выполняю foo.</w:t>
      </w:r>
    </w:p>
    <w:p w:rsidR="00DF47E9" w:rsidRPr="00DF47E9" w:rsidRDefault="00DF47E9" w:rsidP="00DF47E9">
      <w:pPr>
        <w:pStyle w:val="aa"/>
      </w:pPr>
      <w:r w:rsidRPr="00DF47E9">
        <w:rPr>
          <w:b/>
          <w:bCs/>
          <w:i/>
          <w:iCs/>
        </w:rPr>
        <w:t>Движок</w:t>
      </w:r>
      <w:r w:rsidRPr="00DF47E9">
        <w:t>: Эй, </w:t>
      </w:r>
      <w:r w:rsidRPr="00DF47E9">
        <w:rPr>
          <w:i/>
          <w:iCs/>
        </w:rPr>
        <w:t>Область видимости</w:t>
      </w:r>
      <w:r w:rsidRPr="00DF47E9">
        <w:t>, у меня есть LHS-ссылка на a, слышала что-нибудь о ней?</w:t>
      </w:r>
    </w:p>
    <w:p w:rsidR="00DF47E9" w:rsidRPr="00DF47E9" w:rsidRDefault="00DF47E9" w:rsidP="00DF47E9">
      <w:pPr>
        <w:pStyle w:val="aa"/>
      </w:pPr>
      <w:r w:rsidRPr="00DF47E9">
        <w:rPr>
          <w:b/>
          <w:bCs/>
          <w:i/>
          <w:iCs/>
        </w:rPr>
        <w:t>Область видимости</w:t>
      </w:r>
      <w:r w:rsidRPr="00DF47E9">
        <w:t>: Ну разумеется, слышала. </w:t>
      </w:r>
      <w:r w:rsidRPr="00DF47E9">
        <w:rPr>
          <w:i/>
          <w:iCs/>
        </w:rPr>
        <w:t>Компилятор</w:t>
      </w:r>
      <w:r w:rsidRPr="00DF47E9">
        <w:t> объявил ее как формальный параметр в foo только что. Пожалуйста!</w:t>
      </w:r>
    </w:p>
    <w:p w:rsidR="00DF47E9" w:rsidRPr="00DF47E9" w:rsidRDefault="00DF47E9" w:rsidP="00DF47E9">
      <w:pPr>
        <w:pStyle w:val="aa"/>
      </w:pPr>
      <w:r w:rsidRPr="00DF47E9">
        <w:rPr>
          <w:b/>
          <w:bCs/>
          <w:i/>
          <w:iCs/>
        </w:rPr>
        <w:t>Движок</w:t>
      </w:r>
      <w:r w:rsidRPr="00DF47E9">
        <w:t>: Отзывчива как всегда, </w:t>
      </w:r>
      <w:r w:rsidRPr="00DF47E9">
        <w:rPr>
          <w:i/>
          <w:iCs/>
        </w:rPr>
        <w:t>Область видимости</w:t>
      </w:r>
      <w:r w:rsidRPr="00DF47E9">
        <w:t>. Снова спасибо. А теперь присвоим 2 в a.</w:t>
      </w:r>
    </w:p>
    <w:p w:rsidR="00DF47E9" w:rsidRPr="00DF47E9" w:rsidRDefault="00DF47E9" w:rsidP="00DF47E9">
      <w:pPr>
        <w:pStyle w:val="aa"/>
      </w:pPr>
      <w:r w:rsidRPr="00DF47E9">
        <w:rPr>
          <w:b/>
          <w:bCs/>
          <w:i/>
          <w:iCs/>
        </w:rPr>
        <w:t>Движок</w:t>
      </w:r>
      <w:r w:rsidRPr="00DF47E9">
        <w:t>: Эй, </w:t>
      </w:r>
      <w:r w:rsidRPr="00DF47E9">
        <w:rPr>
          <w:i/>
          <w:iCs/>
        </w:rPr>
        <w:t>Область видимости</w:t>
      </w:r>
      <w:r w:rsidRPr="00DF47E9">
        <w:t>, извини, что беспокою тебя снова. Мне нужен RHS-поиск console. Когда-нибудь слышала о таком имени?</w:t>
      </w:r>
    </w:p>
    <w:p w:rsidR="00DF47E9" w:rsidRPr="00DF47E9" w:rsidRDefault="00DF47E9" w:rsidP="00DF47E9">
      <w:pPr>
        <w:pStyle w:val="aa"/>
      </w:pPr>
      <w:r w:rsidRPr="00DF47E9">
        <w:rPr>
          <w:b/>
          <w:bCs/>
          <w:i/>
          <w:iCs/>
        </w:rPr>
        <w:t>Область видимости</w:t>
      </w:r>
      <w:r w:rsidRPr="00DF47E9">
        <w:t>: Нет проблем, </w:t>
      </w:r>
      <w:r w:rsidRPr="00DF47E9">
        <w:rPr>
          <w:i/>
          <w:iCs/>
        </w:rPr>
        <w:t>Движок</w:t>
      </w:r>
      <w:r w:rsidRPr="00DF47E9">
        <w:t>, это то, чем я весь день и занимаюсь. Да, у меня есть console. Она встроенная. Пожалуйста!</w:t>
      </w:r>
    </w:p>
    <w:p w:rsidR="00DF47E9" w:rsidRPr="00DF47E9" w:rsidRDefault="00DF47E9" w:rsidP="00DF47E9">
      <w:pPr>
        <w:pStyle w:val="aa"/>
      </w:pPr>
      <w:r w:rsidRPr="00DF47E9">
        <w:rPr>
          <w:b/>
          <w:bCs/>
          <w:i/>
          <w:iCs/>
        </w:rPr>
        <w:t>Движок</w:t>
      </w:r>
      <w:r w:rsidRPr="00DF47E9">
        <w:t>: Идеально. Ищу log(..). Превосходно, это функция.</w:t>
      </w:r>
    </w:p>
    <w:p w:rsidR="00DF47E9" w:rsidRPr="00DF47E9" w:rsidRDefault="00DF47E9" w:rsidP="00DF47E9">
      <w:pPr>
        <w:pStyle w:val="aa"/>
      </w:pPr>
      <w:r w:rsidRPr="00DF47E9">
        <w:rPr>
          <w:b/>
          <w:bCs/>
          <w:i/>
          <w:iCs/>
        </w:rPr>
        <w:t>Движок</w:t>
      </w:r>
      <w:r w:rsidRPr="00DF47E9">
        <w:t>: Эй, </w:t>
      </w:r>
      <w:r w:rsidRPr="00DF47E9">
        <w:rPr>
          <w:i/>
          <w:iCs/>
        </w:rPr>
        <w:t>Область видимости</w:t>
      </w:r>
      <w:r w:rsidRPr="00DF47E9">
        <w:t>. Можешь помочь мне с RHS-ссылкой на a? Думаю, я ее помню, но просто хочу лишний раз проверить.</w:t>
      </w:r>
    </w:p>
    <w:p w:rsidR="00DF47E9" w:rsidRPr="00DF47E9" w:rsidRDefault="00DF47E9" w:rsidP="00DF47E9">
      <w:pPr>
        <w:pStyle w:val="aa"/>
      </w:pPr>
      <w:r w:rsidRPr="00DF47E9">
        <w:rPr>
          <w:b/>
          <w:bCs/>
          <w:i/>
          <w:iCs/>
        </w:rPr>
        <w:t>Область видимости</w:t>
      </w:r>
      <w:r w:rsidRPr="00DF47E9">
        <w:t>: Ты прав, </w:t>
      </w:r>
      <w:r w:rsidRPr="00DF47E9">
        <w:rPr>
          <w:i/>
          <w:iCs/>
        </w:rPr>
        <w:t>Движок</w:t>
      </w:r>
      <w:r w:rsidRPr="00DF47E9">
        <w:t>. Та же ссылка, не изменилась. Пожалуйста!</w:t>
      </w:r>
    </w:p>
    <w:p w:rsidR="00DF47E9" w:rsidRPr="00DF47E9" w:rsidRDefault="00DF47E9" w:rsidP="00DF47E9">
      <w:pPr>
        <w:pStyle w:val="aa"/>
      </w:pPr>
      <w:r w:rsidRPr="00DF47E9">
        <w:rPr>
          <w:b/>
          <w:bCs/>
          <w:i/>
          <w:iCs/>
        </w:rPr>
        <w:t>Движок</w:t>
      </w:r>
      <w:r w:rsidRPr="00DF47E9">
        <w:t>: Круто! Передаю значение a, которое равно 2, в log(..).</w:t>
      </w:r>
    </w:p>
    <w:p w:rsidR="00DF47E9" w:rsidRPr="00DF47E9" w:rsidRDefault="00DF47E9" w:rsidP="00DF47E9">
      <w:pPr>
        <w:pStyle w:val="aa"/>
      </w:pPr>
      <w:r w:rsidRPr="00DF47E9">
        <w:t>...</w:t>
      </w:r>
    </w:p>
    <w:p w:rsidR="00180A86" w:rsidRPr="00180A86" w:rsidRDefault="00180A86" w:rsidP="00E60FC0">
      <w:pPr>
        <w:pStyle w:val="3"/>
      </w:pPr>
      <w:r w:rsidRPr="00180A86">
        <w:t>Вложенная область видимости</w:t>
      </w:r>
    </w:p>
    <w:p w:rsidR="00180A86" w:rsidRPr="00180A86" w:rsidRDefault="00180A86" w:rsidP="00180A86">
      <w:pPr>
        <w:pStyle w:val="aa"/>
      </w:pPr>
      <w:r w:rsidRPr="00180A86">
        <w:t>Мы говорили, что </w:t>
      </w:r>
      <w:r w:rsidRPr="00180A86">
        <w:rPr>
          <w:i/>
          <w:iCs/>
        </w:rPr>
        <w:t>Область видимости</w:t>
      </w:r>
      <w:r w:rsidRPr="00180A86">
        <w:t> — это набор правил поиска переменных по их идентификатору. Однако, обычно бывает более одной </w:t>
      </w:r>
      <w:r w:rsidRPr="00180A86">
        <w:rPr>
          <w:i/>
          <w:iCs/>
        </w:rPr>
        <w:t>Области видимости</w:t>
      </w:r>
      <w:r w:rsidRPr="00180A86">
        <w:t>.</w:t>
      </w:r>
    </w:p>
    <w:p w:rsidR="00180A86" w:rsidRPr="00180A86" w:rsidRDefault="00180A86" w:rsidP="00180A86">
      <w:pPr>
        <w:pStyle w:val="aa"/>
      </w:pPr>
      <w:r w:rsidRPr="00180A86">
        <w:t>Также как блок или функция вкладывается внутрь другого блока или функции, области видимости вкладываются внутрь других областей. Поэтому, если переменную не найти в ближайшей области видимости, </w:t>
      </w:r>
      <w:r w:rsidRPr="00180A86">
        <w:rPr>
          <w:i/>
          <w:iCs/>
        </w:rPr>
        <w:t>Движок</w:t>
      </w:r>
      <w:r w:rsidRPr="00180A86">
        <w:t> заглядывает в следующую внешнюю по отношению к этой область видимости, продолжая так до тех пор, пока не найдет или пока не достигнет самой внешней (т.е. глобальной) области.</w:t>
      </w:r>
    </w:p>
    <w:p w:rsidR="00180A86" w:rsidRPr="00180A86" w:rsidRDefault="00180A86" w:rsidP="00180A86">
      <w:pPr>
        <w:pStyle w:val="aa"/>
      </w:pPr>
      <w:r w:rsidRPr="00180A86">
        <w:t>Пример:</w:t>
      </w:r>
    </w:p>
    <w:p w:rsidR="00180A86" w:rsidRPr="00180A86" w:rsidRDefault="00180A86" w:rsidP="004C17A6">
      <w:pPr>
        <w:pStyle w:val="af1"/>
      </w:pPr>
      <w:r w:rsidRPr="00180A86">
        <w:t>function foo(a) {</w:t>
      </w:r>
    </w:p>
    <w:p w:rsidR="00180A86" w:rsidRPr="00180A86" w:rsidRDefault="004C17A6" w:rsidP="004C17A6">
      <w:pPr>
        <w:pStyle w:val="af1"/>
      </w:pPr>
      <w:r>
        <w:t xml:space="preserve">  </w:t>
      </w:r>
      <w:r w:rsidR="00180A86" w:rsidRPr="00180A86">
        <w:t>console.log( a + b );</w:t>
      </w:r>
    </w:p>
    <w:p w:rsidR="00180A86" w:rsidRPr="00180A86" w:rsidRDefault="00180A86" w:rsidP="004C17A6">
      <w:pPr>
        <w:pStyle w:val="af1"/>
      </w:pPr>
      <w:r w:rsidRPr="00180A86">
        <w:t>}</w:t>
      </w:r>
    </w:p>
    <w:p w:rsidR="00180A86" w:rsidRPr="00180A86" w:rsidRDefault="00180A86" w:rsidP="004C17A6">
      <w:pPr>
        <w:pStyle w:val="af1"/>
      </w:pPr>
    </w:p>
    <w:p w:rsidR="00180A86" w:rsidRPr="00180A86" w:rsidRDefault="00180A86" w:rsidP="004C17A6">
      <w:pPr>
        <w:pStyle w:val="af1"/>
      </w:pPr>
      <w:r w:rsidRPr="00180A86">
        <w:t>var b = 2;</w:t>
      </w:r>
    </w:p>
    <w:p w:rsidR="00180A86" w:rsidRPr="00180A86" w:rsidRDefault="00180A86" w:rsidP="004C17A6">
      <w:pPr>
        <w:pStyle w:val="af1"/>
      </w:pPr>
    </w:p>
    <w:p w:rsidR="00180A86" w:rsidRPr="00180A86" w:rsidRDefault="00180A86" w:rsidP="004C17A6">
      <w:pPr>
        <w:pStyle w:val="af1"/>
      </w:pPr>
      <w:r w:rsidRPr="00180A86">
        <w:t>foo( 2 ); // 4</w:t>
      </w:r>
    </w:p>
    <w:p w:rsidR="00180A86" w:rsidRPr="00180A86" w:rsidRDefault="00180A86" w:rsidP="00180A86">
      <w:pPr>
        <w:pStyle w:val="aa"/>
      </w:pPr>
      <w:r w:rsidRPr="00180A86">
        <w:t>RHS-ссылка на b не может быть разрешена внутри функции foo, но она может быть разрешена в </w:t>
      </w:r>
      <w:r w:rsidRPr="00180A86">
        <w:rPr>
          <w:i/>
          <w:iCs/>
        </w:rPr>
        <w:t>Области видимости</w:t>
      </w:r>
      <w:r w:rsidRPr="00180A86">
        <w:t>, окружающей ее (в этом случае, глобальной).</w:t>
      </w:r>
    </w:p>
    <w:p w:rsidR="00180A86" w:rsidRPr="00180A86" w:rsidRDefault="00180A86" w:rsidP="00180A86">
      <w:pPr>
        <w:pStyle w:val="aa"/>
      </w:pPr>
      <w:r w:rsidRPr="00180A86">
        <w:t>Поэтому, еще раз пересмотрев беседы между </w:t>
      </w:r>
      <w:r w:rsidRPr="00180A86">
        <w:rPr>
          <w:i/>
          <w:iCs/>
        </w:rPr>
        <w:t>Движком</w:t>
      </w:r>
      <w:r w:rsidRPr="00180A86">
        <w:t> и </w:t>
      </w:r>
      <w:r w:rsidRPr="00180A86">
        <w:rPr>
          <w:i/>
          <w:iCs/>
        </w:rPr>
        <w:t>Областью видимости</w:t>
      </w:r>
      <w:r w:rsidRPr="00180A86">
        <w:t>, мы возможно услышим:</w:t>
      </w:r>
    </w:p>
    <w:p w:rsidR="00180A86" w:rsidRPr="00180A86" w:rsidRDefault="00180A86" w:rsidP="00180A86">
      <w:pPr>
        <w:pStyle w:val="aa"/>
      </w:pPr>
      <w:r w:rsidRPr="00180A86">
        <w:rPr>
          <w:b/>
          <w:bCs/>
          <w:i/>
          <w:iCs/>
        </w:rPr>
        <w:t>Движок</w:t>
      </w:r>
      <w:r w:rsidRPr="00180A86">
        <w:t>: "Эй, </w:t>
      </w:r>
      <w:r w:rsidRPr="00180A86">
        <w:rPr>
          <w:i/>
          <w:iCs/>
        </w:rPr>
        <w:t>Область видимости</w:t>
      </w:r>
      <w:r w:rsidRPr="00180A86">
        <w:t> foo, что-нибудь слышала о b? У меня есть RHS-ссылка на нее".</w:t>
      </w:r>
    </w:p>
    <w:p w:rsidR="00180A86" w:rsidRPr="00180A86" w:rsidRDefault="00180A86" w:rsidP="00180A86">
      <w:pPr>
        <w:pStyle w:val="aa"/>
      </w:pPr>
      <w:r w:rsidRPr="00180A86">
        <w:rPr>
          <w:b/>
          <w:bCs/>
          <w:i/>
          <w:iCs/>
        </w:rPr>
        <w:t>Область видимости</w:t>
      </w:r>
      <w:r w:rsidRPr="00180A86">
        <w:t>: "Не-а, никогда не слышала о такой. Попробуй что-нибудь другое!"</w:t>
      </w:r>
    </w:p>
    <w:p w:rsidR="00180A86" w:rsidRPr="00180A86" w:rsidRDefault="00180A86" w:rsidP="00180A86">
      <w:pPr>
        <w:pStyle w:val="aa"/>
      </w:pPr>
      <w:r w:rsidRPr="00180A86">
        <w:rPr>
          <w:b/>
          <w:bCs/>
          <w:i/>
          <w:iCs/>
        </w:rPr>
        <w:t>Движок</w:t>
      </w:r>
      <w:r w:rsidRPr="00180A86">
        <w:t>: "Эй, </w:t>
      </w:r>
      <w:r w:rsidRPr="00180A86">
        <w:rPr>
          <w:i/>
          <w:iCs/>
        </w:rPr>
        <w:t>Область видимости</w:t>
      </w:r>
      <w:r w:rsidRPr="00180A86">
        <w:t> снаружи foo! О, ты еще и глобальная </w:t>
      </w:r>
      <w:r w:rsidRPr="00180A86">
        <w:rPr>
          <w:i/>
          <w:iCs/>
        </w:rPr>
        <w:t>Область видимости</w:t>
      </w:r>
      <w:r w:rsidRPr="00180A86">
        <w:t>, круто. Когда-нибудь слышала о b? У меня есть RHS-ссылка на нее."</w:t>
      </w:r>
    </w:p>
    <w:p w:rsidR="00180A86" w:rsidRPr="00180A86" w:rsidRDefault="00180A86" w:rsidP="00180A86">
      <w:pPr>
        <w:pStyle w:val="aa"/>
      </w:pPr>
      <w:r w:rsidRPr="00180A86">
        <w:rPr>
          <w:b/>
          <w:bCs/>
          <w:i/>
          <w:iCs/>
        </w:rPr>
        <w:t>Область видимости</w:t>
      </w:r>
      <w:r w:rsidRPr="00180A86">
        <w:t>: "Да-да, конечно есть. Пожалуйста!"</w:t>
      </w:r>
    </w:p>
    <w:p w:rsidR="00180A86" w:rsidRPr="00180A86" w:rsidRDefault="00180A86" w:rsidP="00180A86">
      <w:pPr>
        <w:pStyle w:val="aa"/>
      </w:pPr>
      <w:r w:rsidRPr="00180A86">
        <w:t>Простые правила просмотра вложенных </w:t>
      </w:r>
      <w:r w:rsidRPr="00180A86">
        <w:rPr>
          <w:i/>
          <w:iCs/>
        </w:rPr>
        <w:t>Областей видимости</w:t>
      </w:r>
      <w:r w:rsidRPr="00180A86">
        <w:t>: </w:t>
      </w:r>
      <w:r w:rsidRPr="00180A86">
        <w:rPr>
          <w:i/>
          <w:iCs/>
        </w:rPr>
        <w:t>Движок</w:t>
      </w:r>
      <w:r w:rsidRPr="00180A86">
        <w:t> начинает в текущей выполняемой </w:t>
      </w:r>
      <w:r w:rsidRPr="00180A86">
        <w:rPr>
          <w:i/>
          <w:iCs/>
        </w:rPr>
        <w:t>Области видимости</w:t>
      </w:r>
      <w:r w:rsidRPr="00180A86">
        <w:t xml:space="preserve">, ищет </w:t>
      </w:r>
      <w:r w:rsidRPr="00180A86">
        <w:lastRenderedPageBreak/>
        <w:t>в ней переменную, затем если не находит, продолжает поиск уровнем выше и так далее. Если достигнута самая внешняя глобальная область видимости, поиск останавливается, независимо от того, нашел он переменную или нет.</w:t>
      </w:r>
    </w:p>
    <w:p w:rsidR="00180A86" w:rsidRPr="00180A86" w:rsidRDefault="00180A86" w:rsidP="00180A86">
      <w:pPr>
        <w:pStyle w:val="aa"/>
        <w:rPr>
          <w:b/>
          <w:bCs/>
        </w:rPr>
      </w:pPr>
      <w:r w:rsidRPr="00180A86">
        <w:rPr>
          <w:b/>
          <w:bCs/>
        </w:rPr>
        <w:t>Берем за основу метафоры</w:t>
      </w:r>
    </w:p>
    <w:p w:rsidR="00180A86" w:rsidRPr="00180A86" w:rsidRDefault="00180A86" w:rsidP="00180A86">
      <w:pPr>
        <w:pStyle w:val="aa"/>
      </w:pPr>
      <w:r w:rsidRPr="00180A86">
        <w:t>Для визуализации процесса разрешения во вложенных </w:t>
      </w:r>
      <w:r w:rsidRPr="00180A86">
        <w:rPr>
          <w:i/>
          <w:iCs/>
        </w:rPr>
        <w:t>Областях видимости</w:t>
      </w:r>
      <w:r w:rsidRPr="00180A86">
        <w:t>, я хочу, чтобы вы подумали об этом высоком здании.</w:t>
      </w:r>
    </w:p>
    <w:p w:rsidR="00180A86" w:rsidRPr="00180A86" w:rsidRDefault="00180A86" w:rsidP="00180A86">
      <w:pPr>
        <w:pStyle w:val="aa"/>
      </w:pPr>
      <w:r w:rsidRPr="00180A86">
        <w:drawing>
          <wp:inline distT="0" distB="0" distL="0" distR="0">
            <wp:extent cx="975600" cy="1566000"/>
            <wp:effectExtent l="0" t="0" r="0" b="0"/>
            <wp:docPr id="21" name="Рисунок 21" descr="https://github.com/azat-io/you-dont-know-js-ru/raw/master/scope%20%26%20closures/fig1.pn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azat-io/you-dont-know-js-ru/raw/master/scope%20%26%20closures/fig1.png">
                      <a:hlinkClick r:id="rId243" tgtFrame="&quot;_blank&quot;"/>
                    </pic:cNvPr>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975600" cy="1566000"/>
                    </a:xfrm>
                    <a:prstGeom prst="rect">
                      <a:avLst/>
                    </a:prstGeom>
                    <a:noFill/>
                    <a:ln>
                      <a:noFill/>
                    </a:ln>
                  </pic:spPr>
                </pic:pic>
              </a:graphicData>
            </a:graphic>
          </wp:inline>
        </w:drawing>
      </w:r>
    </w:p>
    <w:p w:rsidR="00180A86" w:rsidRPr="00180A86" w:rsidRDefault="00180A86" w:rsidP="00180A86">
      <w:pPr>
        <w:pStyle w:val="aa"/>
      </w:pPr>
      <w:r w:rsidRPr="00180A86">
        <w:t>Здание символизирует набор правил вложенных </w:t>
      </w:r>
      <w:r w:rsidRPr="00180A86">
        <w:rPr>
          <w:i/>
          <w:iCs/>
        </w:rPr>
        <w:t>Областей видимости</w:t>
      </w:r>
      <w:r w:rsidRPr="00180A86">
        <w:t> нашей программы. Первый этаж здания представляет вашу текущую выполняемую </w:t>
      </w:r>
      <w:r w:rsidRPr="00180A86">
        <w:rPr>
          <w:i/>
          <w:iCs/>
        </w:rPr>
        <w:t>Область видимости</w:t>
      </w:r>
      <w:r w:rsidRPr="00180A86">
        <w:t>, где бы вы ни были. Верхний уровень здания — это глобальная </w:t>
      </w:r>
      <w:r w:rsidRPr="00180A86">
        <w:rPr>
          <w:i/>
          <w:iCs/>
        </w:rPr>
        <w:t>Область видимости</w:t>
      </w:r>
      <w:r w:rsidRPr="00180A86">
        <w:t>.</w:t>
      </w:r>
    </w:p>
    <w:p w:rsidR="00180A86" w:rsidRPr="00180A86" w:rsidRDefault="00180A86" w:rsidP="00180A86">
      <w:pPr>
        <w:pStyle w:val="aa"/>
      </w:pPr>
      <w:r w:rsidRPr="00180A86">
        <w:t>Вы разрешаете LHS- и RHS-ссылки ища на вашем текущем этаже, а если вы не нашли что искали, поднимаетесь на лифте на следующий этаж, ища там, затем на следующий и так далее. Как только вы попадаете на верхний этаж(глобальная </w:t>
      </w:r>
      <w:r w:rsidRPr="00180A86">
        <w:rPr>
          <w:i/>
          <w:iCs/>
        </w:rPr>
        <w:t>Область видимости</w:t>
      </w:r>
      <w:r w:rsidRPr="00180A86">
        <w:t>), вы либо находите то, что искали, либо не находите. Но в любом случае вы должны остановиться.</w:t>
      </w:r>
    </w:p>
    <w:p w:rsidR="00180A86" w:rsidRDefault="00180A86" w:rsidP="00721737">
      <w:pPr>
        <w:pStyle w:val="aa"/>
      </w:pPr>
    </w:p>
    <w:p w:rsidR="00AB6A96" w:rsidRPr="00AB6A96" w:rsidRDefault="00AB6A96" w:rsidP="00E60FC0">
      <w:pPr>
        <w:pStyle w:val="3"/>
      </w:pPr>
      <w:r w:rsidRPr="00AB6A96">
        <w:t>Ошибки</w:t>
      </w:r>
    </w:p>
    <w:p w:rsidR="00AB6A96" w:rsidRPr="00AB6A96" w:rsidRDefault="00AB6A96" w:rsidP="00AB6A96">
      <w:pPr>
        <w:pStyle w:val="aa"/>
      </w:pPr>
      <w:r w:rsidRPr="00AB6A96">
        <w:t>Почему имеет значение называть поиск LHS или RHS?</w:t>
      </w:r>
    </w:p>
    <w:p w:rsidR="00AB6A96" w:rsidRPr="00AB6A96" w:rsidRDefault="00AB6A96" w:rsidP="00AB6A96">
      <w:pPr>
        <w:pStyle w:val="aa"/>
      </w:pPr>
      <w:r w:rsidRPr="00AB6A96">
        <w:t>Потому что эти два типа поиска ведут себя по-разному в обстановке, когда переменная еще не была объявлена (не была найдена ни в одной просмотренной </w:t>
      </w:r>
      <w:r w:rsidRPr="00AB6A96">
        <w:rPr>
          <w:i/>
          <w:iCs/>
        </w:rPr>
        <w:t>Области видимости</w:t>
      </w:r>
      <w:r w:rsidRPr="00AB6A96">
        <w:t>).</w:t>
      </w:r>
    </w:p>
    <w:p w:rsidR="00AB6A96" w:rsidRPr="00AB6A96" w:rsidRDefault="00AB6A96" w:rsidP="00AB6A96">
      <w:pPr>
        <w:pStyle w:val="aa"/>
      </w:pPr>
      <w:r w:rsidRPr="00AB6A96">
        <w:t>Представьте:</w:t>
      </w:r>
    </w:p>
    <w:p w:rsidR="00AB6A96" w:rsidRPr="00AB6A96" w:rsidRDefault="00AB6A96" w:rsidP="00E63B56">
      <w:pPr>
        <w:pStyle w:val="af1"/>
      </w:pPr>
      <w:r w:rsidRPr="00AB6A96">
        <w:t>function foo(a) {</w:t>
      </w:r>
    </w:p>
    <w:p w:rsidR="00AB6A96" w:rsidRPr="00AB6A96" w:rsidRDefault="00C70B1D" w:rsidP="00E63B56">
      <w:pPr>
        <w:pStyle w:val="af1"/>
      </w:pPr>
      <w:r>
        <w:t xml:space="preserve">  </w:t>
      </w:r>
      <w:r w:rsidR="00AB6A96" w:rsidRPr="00AB6A96">
        <w:t>console.log( a + b );</w:t>
      </w:r>
    </w:p>
    <w:p w:rsidR="00AB6A96" w:rsidRPr="00AB6A96" w:rsidRDefault="00C70B1D" w:rsidP="00E63B56">
      <w:pPr>
        <w:pStyle w:val="af1"/>
      </w:pPr>
      <w:r>
        <w:t xml:space="preserve">  </w:t>
      </w:r>
      <w:r w:rsidR="00AB6A96" w:rsidRPr="00AB6A96">
        <w:t>b = a;</w:t>
      </w:r>
    </w:p>
    <w:p w:rsidR="00AB6A96" w:rsidRPr="00AB6A96" w:rsidRDefault="00AB6A96" w:rsidP="00E63B56">
      <w:pPr>
        <w:pStyle w:val="af1"/>
      </w:pPr>
      <w:r w:rsidRPr="00AB6A96">
        <w:t>}</w:t>
      </w:r>
    </w:p>
    <w:p w:rsidR="00AB6A96" w:rsidRPr="00AB6A96" w:rsidRDefault="00AB6A96" w:rsidP="00E63B56">
      <w:pPr>
        <w:pStyle w:val="af1"/>
      </w:pPr>
    </w:p>
    <w:p w:rsidR="00AB6A96" w:rsidRPr="00AB6A96" w:rsidRDefault="00AB6A96" w:rsidP="00E63B56">
      <w:pPr>
        <w:pStyle w:val="af1"/>
      </w:pPr>
      <w:r w:rsidRPr="00AB6A96">
        <w:t>foo( 2 );</w:t>
      </w:r>
    </w:p>
    <w:p w:rsidR="00AB6A96" w:rsidRPr="00AB6A96" w:rsidRDefault="00AB6A96" w:rsidP="00AB6A96">
      <w:pPr>
        <w:pStyle w:val="aa"/>
      </w:pPr>
      <w:r w:rsidRPr="00AB6A96">
        <w:t>Когда происходит RHS-поиск b первый раз, она не будет найдена. Это как бы "необъявленная" переменная, так как она не была найдена в этой области видимости.</w:t>
      </w:r>
    </w:p>
    <w:p w:rsidR="00AB6A96" w:rsidRPr="00AB6A96" w:rsidRDefault="00AB6A96" w:rsidP="00AB6A96">
      <w:pPr>
        <w:pStyle w:val="aa"/>
      </w:pPr>
      <w:r w:rsidRPr="00AB6A96">
        <w:t>Если RHS-поиск не сможет когда-либо найти переменную, в любой из вложенных </w:t>
      </w:r>
      <w:r w:rsidRPr="00AB6A96">
        <w:rPr>
          <w:i/>
          <w:iCs/>
        </w:rPr>
        <w:t>Областей видимости</w:t>
      </w:r>
      <w:r w:rsidRPr="00AB6A96">
        <w:t>, это приведет к возврату </w:t>
      </w:r>
      <w:r w:rsidRPr="00AB6A96">
        <w:rPr>
          <w:i/>
          <w:iCs/>
        </w:rPr>
        <w:t>Движком</w:t>
      </w:r>
      <w:r w:rsidRPr="00AB6A96">
        <w:t> ошибки </w:t>
      </w:r>
      <w:r w:rsidRPr="00E63B56">
        <w:rPr>
          <w:rStyle w:val="af0"/>
        </w:rPr>
        <w:t>ReferenceError</w:t>
      </w:r>
      <w:r w:rsidRPr="00AB6A96">
        <w:t>. Важно отметить, что эта ошибка имеет тип ReferenceError.</w:t>
      </w:r>
    </w:p>
    <w:p w:rsidR="00AB6A96" w:rsidRPr="00AB6A96" w:rsidRDefault="00AB6A96" w:rsidP="00AB6A96">
      <w:pPr>
        <w:pStyle w:val="aa"/>
      </w:pPr>
      <w:r w:rsidRPr="00AB6A96">
        <w:t>Напротив, если </w:t>
      </w:r>
      <w:r w:rsidRPr="00AB6A96">
        <w:rPr>
          <w:i/>
          <w:iCs/>
        </w:rPr>
        <w:t>Движок</w:t>
      </w:r>
      <w:r w:rsidRPr="00AB6A96">
        <w:t> выполняет LHS-поиск и достигает верхнего этажа (глобальной </w:t>
      </w:r>
      <w:r w:rsidRPr="00AB6A96">
        <w:rPr>
          <w:i/>
          <w:iCs/>
        </w:rPr>
        <w:t>Области видимости</w:t>
      </w:r>
      <w:r w:rsidRPr="00AB6A96">
        <w:t>) и не находит ничего, и если программа не запущена в "строгом режиме", то затем глобальная </w:t>
      </w:r>
      <w:r w:rsidRPr="00AB6A96">
        <w:rPr>
          <w:i/>
          <w:iCs/>
        </w:rPr>
        <w:t>Область видимости</w:t>
      </w:r>
      <w:r w:rsidRPr="00AB6A96">
        <w:t> создаст новую переменную с таким именем </w:t>
      </w:r>
      <w:r w:rsidRPr="00AB6A96">
        <w:rPr>
          <w:b/>
          <w:bCs/>
        </w:rPr>
        <w:t>в глобальной области видимости</w:t>
      </w:r>
      <w:r w:rsidRPr="00AB6A96">
        <w:t> и передаст ее обратно </w:t>
      </w:r>
      <w:r w:rsidRPr="00AB6A96">
        <w:rPr>
          <w:i/>
          <w:iCs/>
        </w:rPr>
        <w:t>Движку</w:t>
      </w:r>
      <w:r w:rsidRPr="00AB6A96">
        <w:t>.</w:t>
      </w:r>
    </w:p>
    <w:p w:rsidR="00AB6A96" w:rsidRPr="00AB6A96" w:rsidRDefault="00AB6A96" w:rsidP="00AB6A96">
      <w:pPr>
        <w:pStyle w:val="aa"/>
      </w:pPr>
      <w:r w:rsidRPr="00AB6A96">
        <w:rPr>
          <w:i/>
          <w:iCs/>
        </w:rPr>
        <w:t>"Нет, до этого не было ни одной и я любезно создала ее для тебя."</w:t>
      </w:r>
    </w:p>
    <w:p w:rsidR="00AB6A96" w:rsidRPr="00AB6A96" w:rsidRDefault="00AB6A96" w:rsidP="00AB6A96">
      <w:pPr>
        <w:pStyle w:val="aa"/>
      </w:pPr>
      <w:r w:rsidRPr="00AB6A96">
        <w:t>"Строгий режим", который был добавлен в ES5, имеет ряд разных отличий от обычного/нестрогого/ленивого режима. Одно такое отличие — это то, что он запрещает автоматическое/неявное создание глобальных переменных. В этом случае, не было бы никакой переменной в глобальной </w:t>
      </w:r>
      <w:r w:rsidRPr="00AB6A96">
        <w:rPr>
          <w:i/>
          <w:iCs/>
        </w:rPr>
        <w:t>Области видимости</w:t>
      </w:r>
      <w:r w:rsidRPr="00AB6A96">
        <w:t>, чтобы передать обратно от LHS-поиска, и </w:t>
      </w:r>
      <w:r w:rsidRPr="00AB6A96">
        <w:rPr>
          <w:i/>
          <w:iCs/>
        </w:rPr>
        <w:t>Движок</w:t>
      </w:r>
      <w:r w:rsidRPr="00AB6A96">
        <w:t> выбросит ReferenceError аналогично случаю с RHS.</w:t>
      </w:r>
    </w:p>
    <w:p w:rsidR="00AB6A96" w:rsidRPr="00AB6A96" w:rsidRDefault="00AB6A96" w:rsidP="00AB6A96">
      <w:pPr>
        <w:pStyle w:val="aa"/>
      </w:pPr>
      <w:r w:rsidRPr="00AB6A96">
        <w:t>Теперь, если переменная найдена в ходе RHS-поиска, но вы пытаетесь сделать что-то с ее значением, что невозможно, например, пытаетесь выполнить как функцию не-функциональное значение или ссылаетесь на свойство значения null или undefined, то </w:t>
      </w:r>
      <w:r w:rsidRPr="00AB6A96">
        <w:rPr>
          <w:i/>
          <w:iCs/>
        </w:rPr>
        <w:t>Движок</w:t>
      </w:r>
      <w:r w:rsidRPr="00AB6A96">
        <w:t> выдаст другой вид ошибки, называемый </w:t>
      </w:r>
      <w:r w:rsidRPr="00E63B56">
        <w:rPr>
          <w:rStyle w:val="af0"/>
        </w:rPr>
        <w:t>TypeError</w:t>
      </w:r>
      <w:r w:rsidRPr="00AB6A96">
        <w:t>.</w:t>
      </w:r>
    </w:p>
    <w:p w:rsidR="00AB6A96" w:rsidRPr="00AB6A96" w:rsidRDefault="00AB6A96" w:rsidP="00AB6A96">
      <w:pPr>
        <w:pStyle w:val="aa"/>
      </w:pPr>
      <w:r w:rsidRPr="00AB6A96">
        <w:t>ReferenceError — это сбой разрешения имени, связанный с </w:t>
      </w:r>
      <w:r w:rsidRPr="00AB6A96">
        <w:rPr>
          <w:i/>
          <w:iCs/>
        </w:rPr>
        <w:t>Областью видимости</w:t>
      </w:r>
      <w:r w:rsidRPr="00AB6A96">
        <w:t>, тогда как TypeError</w:t>
      </w:r>
      <w:r w:rsidR="00E63B56">
        <w:t xml:space="preserve"> </w:t>
      </w:r>
      <w:r w:rsidRPr="00AB6A96">
        <w:t>подразумевает, что разрешение имени в </w:t>
      </w:r>
      <w:r w:rsidRPr="00AB6A96">
        <w:rPr>
          <w:i/>
          <w:iCs/>
        </w:rPr>
        <w:t>Области видимости</w:t>
      </w:r>
      <w:r w:rsidRPr="00AB6A96">
        <w:t> было успешным, но была попытка выполнения нелегального/невозможного действия с результатом.</w:t>
      </w:r>
    </w:p>
    <w:p w:rsidR="00AB6A96" w:rsidRDefault="00AB6A96" w:rsidP="00721737">
      <w:pPr>
        <w:pStyle w:val="aa"/>
      </w:pPr>
    </w:p>
    <w:p w:rsidR="00E63B56" w:rsidRPr="00E63B56" w:rsidRDefault="00E63B56" w:rsidP="00E63B56">
      <w:pPr>
        <w:pStyle w:val="aa"/>
        <w:rPr>
          <w:b/>
          <w:bCs/>
        </w:rPr>
      </w:pPr>
      <w:r w:rsidRPr="00E63B56">
        <w:rPr>
          <w:b/>
          <w:bCs/>
        </w:rPr>
        <w:t>Обзор</w:t>
      </w:r>
    </w:p>
    <w:p w:rsidR="00E63B56" w:rsidRPr="00E63B56" w:rsidRDefault="00E63B56" w:rsidP="00E63B56">
      <w:pPr>
        <w:pStyle w:val="aa"/>
      </w:pPr>
      <w:r w:rsidRPr="00E63B56">
        <w:t xml:space="preserve">Область видимости — это набор правил, которые определяют где и как переменная (идентификатор) могут быть найдены. Этот поиск может осуществляться для </w:t>
      </w:r>
      <w:r w:rsidRPr="000675D0">
        <w:rPr>
          <w:color w:val="0070C0"/>
        </w:rPr>
        <w:t>целей присваивания значения переменной</w:t>
      </w:r>
      <w:r w:rsidRPr="00E63B56">
        <w:t xml:space="preserve">, которая является LHS (left-hand-side) ссылкой, или может осуществляться для </w:t>
      </w:r>
      <w:r w:rsidRPr="000675D0">
        <w:rPr>
          <w:color w:val="0070C0"/>
        </w:rPr>
        <w:t>целей извлечения ее значения</w:t>
      </w:r>
      <w:r w:rsidRPr="00E63B56">
        <w:t>, которое является RHS (right-hand-side) ссылкой.</w:t>
      </w:r>
    </w:p>
    <w:p w:rsidR="00E63B56" w:rsidRPr="00E63B56" w:rsidRDefault="00E63B56" w:rsidP="00E63B56">
      <w:pPr>
        <w:pStyle w:val="aa"/>
      </w:pPr>
      <w:r w:rsidRPr="00E63B56">
        <w:t>LHS-ссылки являются результатом операции присваивания. Присваивания, связанные с </w:t>
      </w:r>
      <w:r w:rsidRPr="00E63B56">
        <w:rPr>
          <w:i/>
          <w:iCs/>
        </w:rPr>
        <w:t>Областью видимости</w:t>
      </w:r>
      <w:r w:rsidRPr="00E63B56">
        <w:t>, могут происходить либо с помощью операции =, либо передачей аргументов (присваиванием) параметрам функции.</w:t>
      </w:r>
    </w:p>
    <w:p w:rsidR="00E63B56" w:rsidRPr="00E63B56" w:rsidRDefault="00E63B56" w:rsidP="00E63B56">
      <w:pPr>
        <w:pStyle w:val="aa"/>
      </w:pPr>
      <w:r w:rsidRPr="00E63B56">
        <w:t>JavaScript </w:t>
      </w:r>
      <w:r w:rsidRPr="00E63B56">
        <w:rPr>
          <w:i/>
          <w:iCs/>
        </w:rPr>
        <w:t>Движок</w:t>
      </w:r>
      <w:r w:rsidRPr="00E63B56">
        <w:t> перед выполнением сначала компилирует код, и пока он это делает, он разбивает операторы, подобные var a = 2; на два отдельных шага:</w:t>
      </w:r>
    </w:p>
    <w:p w:rsidR="00E63B56" w:rsidRPr="00E63B56" w:rsidRDefault="00E63B56" w:rsidP="00DA7B0A">
      <w:pPr>
        <w:pStyle w:val="aa"/>
        <w:numPr>
          <w:ilvl w:val="0"/>
          <w:numId w:val="80"/>
        </w:numPr>
      </w:pPr>
      <w:r w:rsidRPr="00E63B56">
        <w:t>Первый, var a, чтобы объявить ее в </w:t>
      </w:r>
      <w:r w:rsidRPr="00E63B56">
        <w:rPr>
          <w:i/>
          <w:iCs/>
        </w:rPr>
        <w:t>Область видимости</w:t>
      </w:r>
      <w:r w:rsidRPr="00E63B56">
        <w:t>. Это выполняется в самом начале, до исполнения кода.</w:t>
      </w:r>
    </w:p>
    <w:p w:rsidR="00E63B56" w:rsidRPr="00E63B56" w:rsidRDefault="00E63B56" w:rsidP="00DA7B0A">
      <w:pPr>
        <w:pStyle w:val="aa"/>
        <w:numPr>
          <w:ilvl w:val="0"/>
          <w:numId w:val="80"/>
        </w:numPr>
      </w:pPr>
      <w:r w:rsidRPr="00E63B56">
        <w:t>Позже, a = 2 ищет переменную (LHS-ссылку) и присваивает ей значение, если находит.</w:t>
      </w:r>
    </w:p>
    <w:p w:rsidR="00E63B56" w:rsidRPr="00E63B56" w:rsidRDefault="00E63B56" w:rsidP="00E63B56">
      <w:pPr>
        <w:pStyle w:val="aa"/>
      </w:pPr>
      <w:r w:rsidRPr="00E63B56">
        <w:t>Оба поиска ссылок LHS и RHS начинаются в текущей выполняющейся </w:t>
      </w:r>
      <w:r w:rsidRPr="00E63B56">
        <w:rPr>
          <w:i/>
          <w:iCs/>
        </w:rPr>
        <w:t>Области видимости</w:t>
      </w:r>
      <w:r w:rsidRPr="00E63B56">
        <w:t> и если нужно (т.е. они не нашли что искали в ней), они работают с их более высокими вложенными </w:t>
      </w:r>
      <w:r w:rsidRPr="00E63B56">
        <w:rPr>
          <w:i/>
          <w:iCs/>
        </w:rPr>
        <w:t>Областями видимости</w:t>
      </w:r>
      <w:r w:rsidRPr="00E63B56">
        <w:t>, с одной областью (этажом) за раз, ища идентификатор, пока не доберутся до глобальной (верхний этаж) и не остановятся, вне зависимости от результата поиска.</w:t>
      </w:r>
    </w:p>
    <w:p w:rsidR="00E63B56" w:rsidRDefault="00E63B56" w:rsidP="00E63B56">
      <w:pPr>
        <w:pStyle w:val="aa"/>
      </w:pPr>
      <w:r w:rsidRPr="00E63B56">
        <w:t>Невыполненные RHS-ссылки приводят к выбросу ReferenceError. Невыполненные LHS-ссылки приводят к автоматической, неявносозданной переменной с таким именем (если не включен "Строгий режим"), либо к ReferenceError (если включен "Строгий режим").</w:t>
      </w:r>
    </w:p>
    <w:p w:rsidR="000675D0" w:rsidRDefault="000675D0" w:rsidP="00E63B56">
      <w:pPr>
        <w:pStyle w:val="aa"/>
      </w:pPr>
    </w:p>
    <w:p w:rsidR="000675D0" w:rsidRPr="000675D0" w:rsidRDefault="000675D0" w:rsidP="000675D0">
      <w:pPr>
        <w:pStyle w:val="aa"/>
        <w:rPr>
          <w:b/>
          <w:bCs/>
        </w:rPr>
      </w:pPr>
      <w:r w:rsidRPr="000675D0">
        <w:rPr>
          <w:b/>
          <w:bCs/>
        </w:rPr>
        <w:t>Ответы к тесту</w:t>
      </w:r>
    </w:p>
    <w:p w:rsidR="000675D0" w:rsidRPr="000675D0" w:rsidRDefault="000675D0" w:rsidP="000675D0">
      <w:pPr>
        <w:pStyle w:val="af1"/>
      </w:pPr>
      <w:r w:rsidRPr="000675D0">
        <w:t>function foo(a) {</w:t>
      </w:r>
    </w:p>
    <w:p w:rsidR="000675D0" w:rsidRPr="000675D0" w:rsidRDefault="00C70B1D" w:rsidP="000675D0">
      <w:pPr>
        <w:pStyle w:val="af1"/>
      </w:pPr>
      <w:r>
        <w:t xml:space="preserve">  </w:t>
      </w:r>
      <w:r w:rsidR="000675D0" w:rsidRPr="000675D0">
        <w:t>var b = a;</w:t>
      </w:r>
    </w:p>
    <w:p w:rsidR="000675D0" w:rsidRPr="000675D0" w:rsidRDefault="00C70B1D" w:rsidP="000675D0">
      <w:pPr>
        <w:pStyle w:val="af1"/>
      </w:pPr>
      <w:r>
        <w:lastRenderedPageBreak/>
        <w:t xml:space="preserve">  </w:t>
      </w:r>
      <w:r w:rsidR="000675D0" w:rsidRPr="000675D0">
        <w:t>return a + b;</w:t>
      </w:r>
    </w:p>
    <w:p w:rsidR="000675D0" w:rsidRPr="000675D0" w:rsidRDefault="000675D0" w:rsidP="000675D0">
      <w:pPr>
        <w:pStyle w:val="af1"/>
      </w:pPr>
      <w:r w:rsidRPr="000675D0">
        <w:t>}</w:t>
      </w:r>
    </w:p>
    <w:p w:rsidR="000675D0" w:rsidRPr="000675D0" w:rsidRDefault="000675D0" w:rsidP="000675D0">
      <w:pPr>
        <w:pStyle w:val="af1"/>
      </w:pPr>
    </w:p>
    <w:p w:rsidR="000675D0" w:rsidRPr="000675D0" w:rsidRDefault="000675D0" w:rsidP="000675D0">
      <w:pPr>
        <w:pStyle w:val="af1"/>
      </w:pPr>
      <w:r w:rsidRPr="000675D0">
        <w:t>var c = foo( 2 );</w:t>
      </w:r>
    </w:p>
    <w:p w:rsidR="000675D0" w:rsidRPr="000675D0" w:rsidRDefault="000675D0" w:rsidP="00DA7B0A">
      <w:pPr>
        <w:pStyle w:val="aa"/>
        <w:numPr>
          <w:ilvl w:val="0"/>
          <w:numId w:val="81"/>
        </w:numPr>
      </w:pPr>
      <w:r w:rsidRPr="000675D0">
        <w:t>Определите все LHS-поиски (их 3!).</w:t>
      </w:r>
    </w:p>
    <w:p w:rsidR="000675D0" w:rsidRPr="000675D0" w:rsidRDefault="000675D0" w:rsidP="000675D0">
      <w:pPr>
        <w:pStyle w:val="aa"/>
      </w:pPr>
      <w:r w:rsidRPr="000675D0">
        <w:rPr>
          <w:b/>
          <w:bCs/>
          <w:color w:val="7030A0"/>
        </w:rPr>
        <w:t>c =</w:t>
      </w:r>
      <w:r w:rsidRPr="000675D0">
        <w:rPr>
          <w:b/>
          <w:bCs/>
        </w:rPr>
        <w:t xml:space="preserve"> .., </w:t>
      </w:r>
      <w:r w:rsidRPr="000675D0">
        <w:rPr>
          <w:b/>
          <w:bCs/>
          <w:color w:val="7030A0"/>
        </w:rPr>
        <w:t>a =</w:t>
      </w:r>
      <w:r w:rsidRPr="000675D0">
        <w:rPr>
          <w:b/>
          <w:bCs/>
        </w:rPr>
        <w:t xml:space="preserve"> 2 (неявное присваивание параметру) и </w:t>
      </w:r>
      <w:r w:rsidRPr="000675D0">
        <w:rPr>
          <w:b/>
          <w:bCs/>
          <w:color w:val="7030A0"/>
        </w:rPr>
        <w:t>b =</w:t>
      </w:r>
      <w:r w:rsidRPr="000675D0">
        <w:rPr>
          <w:b/>
          <w:bCs/>
        </w:rPr>
        <w:t xml:space="preserve"> ..</w:t>
      </w:r>
    </w:p>
    <w:p w:rsidR="000675D0" w:rsidRPr="000675D0" w:rsidRDefault="000675D0" w:rsidP="00DA7B0A">
      <w:pPr>
        <w:pStyle w:val="aa"/>
        <w:numPr>
          <w:ilvl w:val="0"/>
          <w:numId w:val="81"/>
        </w:numPr>
      </w:pPr>
      <w:r w:rsidRPr="000675D0">
        <w:t>Определите все RHS-поиски (их 4!).</w:t>
      </w:r>
    </w:p>
    <w:p w:rsidR="000675D0" w:rsidRDefault="000675D0" w:rsidP="000675D0">
      <w:pPr>
        <w:pStyle w:val="aa"/>
        <w:rPr>
          <w:b/>
          <w:bCs/>
          <w:color w:val="0070C0"/>
        </w:rPr>
      </w:pPr>
      <w:r w:rsidRPr="000675D0">
        <w:rPr>
          <w:b/>
          <w:bCs/>
        </w:rPr>
        <w:t>foo(</w:t>
      </w:r>
      <w:r w:rsidRPr="000675D0">
        <w:rPr>
          <w:b/>
          <w:bCs/>
          <w:color w:val="0070C0"/>
        </w:rPr>
        <w:t>2</w:t>
      </w:r>
      <w:r w:rsidRPr="000675D0">
        <w:rPr>
          <w:b/>
          <w:bCs/>
        </w:rPr>
        <w:t>.., = a;</w:t>
      </w:r>
      <w:r>
        <w:rPr>
          <w:b/>
          <w:bCs/>
        </w:rPr>
        <w:t xml:space="preserve"> </w:t>
      </w:r>
      <w:r w:rsidRPr="000675D0">
        <w:rPr>
          <w:b/>
          <w:bCs/>
        </w:rPr>
        <w:t>, </w:t>
      </w:r>
      <w:r>
        <w:rPr>
          <w:b/>
          <w:bCs/>
        </w:rPr>
        <w:t xml:space="preserve"> </w:t>
      </w:r>
      <w:r w:rsidRPr="000675D0">
        <w:rPr>
          <w:b/>
          <w:bCs/>
          <w:color w:val="0070C0"/>
        </w:rPr>
        <w:t>a +</w:t>
      </w:r>
      <w:r>
        <w:rPr>
          <w:b/>
          <w:bCs/>
          <w:color w:val="0070C0"/>
        </w:rPr>
        <w:t xml:space="preserve"> </w:t>
      </w:r>
      <w:r w:rsidRPr="000675D0">
        <w:rPr>
          <w:b/>
          <w:bCs/>
        </w:rPr>
        <w:t xml:space="preserve"> .. и .. </w:t>
      </w:r>
      <w:r>
        <w:rPr>
          <w:b/>
          <w:bCs/>
        </w:rPr>
        <w:t xml:space="preserve"> </w:t>
      </w:r>
      <w:r w:rsidRPr="000675D0">
        <w:rPr>
          <w:b/>
          <w:bCs/>
          <w:color w:val="0070C0"/>
        </w:rPr>
        <w:t>+ b</w:t>
      </w:r>
      <w:r>
        <w:rPr>
          <w:b/>
          <w:bCs/>
          <w:color w:val="0070C0"/>
        </w:rPr>
        <w:t>.</w:t>
      </w:r>
    </w:p>
    <w:p w:rsidR="006C7F2F" w:rsidRPr="006C7F2F" w:rsidRDefault="006C7F2F" w:rsidP="006C7F2F">
      <w:pPr>
        <w:pStyle w:val="2"/>
        <w:rPr>
          <w:noProof/>
        </w:rPr>
      </w:pPr>
      <w:r w:rsidRPr="006C7F2F">
        <w:rPr>
          <w:noProof/>
        </w:rPr>
        <w:t>Глава 2: Лексическая область видимости</w:t>
      </w:r>
    </w:p>
    <w:p w:rsidR="006C7F2F" w:rsidRPr="006C7F2F" w:rsidRDefault="006C7F2F" w:rsidP="006C7F2F">
      <w:pPr>
        <w:pStyle w:val="aa"/>
      </w:pPr>
      <w:r w:rsidRPr="006C7F2F">
        <w:t>В главе 1, мы определили "область видимости" как набор правил, которые регулируют как </w:t>
      </w:r>
      <w:r w:rsidRPr="006C7F2F">
        <w:rPr>
          <w:i/>
          <w:iCs/>
        </w:rPr>
        <w:t>Движок</w:t>
      </w:r>
      <w:r w:rsidRPr="006C7F2F">
        <w:t> может искать переменную по ее имени идентификатора и найти ее либо в текущей </w:t>
      </w:r>
      <w:r w:rsidRPr="006C7F2F">
        <w:rPr>
          <w:i/>
          <w:iCs/>
        </w:rPr>
        <w:t>Области видимости</w:t>
      </w:r>
      <w:r w:rsidRPr="006C7F2F">
        <w:t>, либо в любой из </w:t>
      </w:r>
      <w:r w:rsidRPr="006C7F2F">
        <w:rPr>
          <w:i/>
          <w:iCs/>
        </w:rPr>
        <w:t>вложенных Областей видимости</w:t>
      </w:r>
      <w:r w:rsidRPr="006C7F2F">
        <w:t>, в которой она содержится.</w:t>
      </w:r>
    </w:p>
    <w:p w:rsidR="006C7F2F" w:rsidRPr="006C7F2F" w:rsidRDefault="006C7F2F" w:rsidP="006C7F2F">
      <w:pPr>
        <w:pStyle w:val="aa"/>
      </w:pPr>
      <w:r w:rsidRPr="006C7F2F">
        <w:t>Есть две преобладающих модели того, как работает область видимости. Первая из них, безусловно самая распространенная, используется необъятным большинством языков программирования. Она называется </w:t>
      </w:r>
      <w:r w:rsidRPr="006C7F2F">
        <w:rPr>
          <w:b/>
          <w:bCs/>
        </w:rPr>
        <w:t>Лексическая область видимости</w:t>
      </w:r>
      <w:r w:rsidRPr="006C7F2F">
        <w:t> и мы изучим ее в деталях. Другая модель, которая все еще используется некоторыми языками (такими как скриптовый Bash, некоторые режимы в Perl и т.д.), называется </w:t>
      </w:r>
      <w:r w:rsidRPr="006C7F2F">
        <w:rPr>
          <w:b/>
          <w:bCs/>
        </w:rPr>
        <w:t>Динамическая область видимости</w:t>
      </w:r>
      <w:r w:rsidRPr="006C7F2F">
        <w:t>.</w:t>
      </w:r>
    </w:p>
    <w:p w:rsidR="006C7F2F" w:rsidRPr="006C7F2F" w:rsidRDefault="006C7F2F" w:rsidP="006C7F2F">
      <w:pPr>
        <w:pStyle w:val="aa"/>
      </w:pPr>
      <w:r w:rsidRPr="006C7F2F">
        <w:t>Динамическая область видимости рассматривается в приложении A. Я упоминаю ее здесь только чтобы показать контраст с лексической областью действия, которая является моделью области видимости, используемой в JavaScript.</w:t>
      </w:r>
    </w:p>
    <w:p w:rsidR="006C7F2F" w:rsidRPr="006C7F2F" w:rsidRDefault="006C7F2F" w:rsidP="006C7F2F">
      <w:pPr>
        <w:pStyle w:val="aa"/>
        <w:rPr>
          <w:b/>
          <w:bCs/>
        </w:rPr>
      </w:pPr>
      <w:r w:rsidRPr="006C7F2F">
        <w:rPr>
          <w:b/>
          <w:bCs/>
        </w:rPr>
        <w:t>Время разбора на лексемы</w:t>
      </w:r>
    </w:p>
    <w:p w:rsidR="006C7F2F" w:rsidRPr="006C7F2F" w:rsidRDefault="006C7F2F" w:rsidP="006C7F2F">
      <w:pPr>
        <w:pStyle w:val="aa"/>
      </w:pPr>
      <w:r w:rsidRPr="006C7F2F">
        <w:t>Как мы уже обсудили в главе 1, первая традиционная фаза работы стандартного компилятора языка называется разбиение на лексемы (lexing или tokenizing). Если вы припомните, то процесс разбиения на лексемы анализирует символы строки исходного кода и дает семантическое значение лексемам как результат некоторого парсинга с состоянием.</w:t>
      </w:r>
    </w:p>
    <w:p w:rsidR="006C7F2F" w:rsidRPr="006C7F2F" w:rsidRDefault="006C7F2F" w:rsidP="006C7F2F">
      <w:pPr>
        <w:pStyle w:val="aa"/>
      </w:pPr>
      <w:r w:rsidRPr="006C7F2F">
        <w:t>Это и есть та концепция, которая предоставляет основу понимания что такое лексическая область видимости и откуда происходит ее название.</w:t>
      </w:r>
    </w:p>
    <w:p w:rsidR="006C7F2F" w:rsidRPr="006C7F2F" w:rsidRDefault="006C7F2F" w:rsidP="006C7F2F">
      <w:pPr>
        <w:pStyle w:val="aa"/>
      </w:pPr>
      <w:r w:rsidRPr="006C7F2F">
        <w:t>Определяя ее отчасти через саму себя, лексическая область видимости — это область видимости, которая определена во время разбора на лексемы. Иными словами, лексическая область видимости основана на том, где переменные и блоки области видимости были созданы вами во время написания и таким образом (в основном) навечно зафиксированы на момент, когда лексический анализатор обрабатывал ваш код.</w:t>
      </w:r>
    </w:p>
    <w:p w:rsidR="006C7F2F" w:rsidRPr="006C7F2F" w:rsidRDefault="006C7F2F" w:rsidP="006C7F2F">
      <w:pPr>
        <w:pStyle w:val="aa"/>
      </w:pPr>
      <w:r w:rsidRPr="006C7F2F">
        <w:rPr>
          <w:b/>
          <w:bCs/>
        </w:rPr>
        <w:t>Примечание:</w:t>
      </w:r>
      <w:r w:rsidRPr="006C7F2F">
        <w:t> Совсем скоро мы увидим, что есть некоторые способы обмануть лексическую область действия, тем самым меняя ее после того, как лексический анализатор уже прошелся по ней, но к ним относятся неодобрительно. Считается лучшей практикой обращаться с лексической областью видимости как, по сути дела с чисто лексической и следовательно полностью относящейся к моменту написания кода по своей природе.</w:t>
      </w:r>
    </w:p>
    <w:p w:rsidR="006C7F2F" w:rsidRPr="006C7F2F" w:rsidRDefault="006C7F2F" w:rsidP="006C7F2F">
      <w:pPr>
        <w:pStyle w:val="aa"/>
      </w:pPr>
      <w:r w:rsidRPr="006C7F2F">
        <w:t>Давайте рассмотрим этот код:</w:t>
      </w:r>
    </w:p>
    <w:p w:rsidR="006C7F2F" w:rsidRPr="006C7F2F" w:rsidRDefault="006C7F2F" w:rsidP="008C4D28">
      <w:pPr>
        <w:pStyle w:val="af1"/>
      </w:pPr>
      <w:r w:rsidRPr="006C7F2F">
        <w:t>function foo(a) {</w:t>
      </w:r>
    </w:p>
    <w:p w:rsidR="006C7F2F" w:rsidRPr="006C7F2F" w:rsidRDefault="006C7F2F" w:rsidP="008C4D28">
      <w:pPr>
        <w:pStyle w:val="af1"/>
      </w:pPr>
    </w:p>
    <w:p w:rsidR="006C7F2F" w:rsidRPr="006C7F2F" w:rsidRDefault="006C7F2F" w:rsidP="008C4D28">
      <w:pPr>
        <w:pStyle w:val="af1"/>
      </w:pPr>
      <w:r w:rsidRPr="006C7F2F">
        <w:tab/>
        <w:t>var b = a * 2;</w:t>
      </w:r>
    </w:p>
    <w:p w:rsidR="006C7F2F" w:rsidRPr="006C7F2F" w:rsidRDefault="006C7F2F" w:rsidP="008C4D28">
      <w:pPr>
        <w:pStyle w:val="af1"/>
      </w:pPr>
    </w:p>
    <w:p w:rsidR="006C7F2F" w:rsidRPr="006C7F2F" w:rsidRDefault="006C7F2F" w:rsidP="008C4D28">
      <w:pPr>
        <w:pStyle w:val="af1"/>
      </w:pPr>
      <w:r w:rsidRPr="006C7F2F">
        <w:tab/>
        <w:t>function bar(c) {</w:t>
      </w:r>
    </w:p>
    <w:p w:rsidR="006C7F2F" w:rsidRPr="006C7F2F" w:rsidRDefault="006C7F2F" w:rsidP="008C4D28">
      <w:pPr>
        <w:pStyle w:val="af1"/>
      </w:pPr>
      <w:r w:rsidRPr="006C7F2F">
        <w:tab/>
      </w:r>
      <w:r w:rsidRPr="006C7F2F">
        <w:tab/>
        <w:t>console.log( a, b, c );</w:t>
      </w:r>
    </w:p>
    <w:p w:rsidR="006C7F2F" w:rsidRPr="006C7F2F" w:rsidRDefault="006C7F2F" w:rsidP="008C4D28">
      <w:pPr>
        <w:pStyle w:val="af1"/>
      </w:pPr>
      <w:r w:rsidRPr="006C7F2F">
        <w:tab/>
        <w:t>}</w:t>
      </w:r>
    </w:p>
    <w:p w:rsidR="006C7F2F" w:rsidRPr="006C7F2F" w:rsidRDefault="006C7F2F" w:rsidP="008C4D28">
      <w:pPr>
        <w:pStyle w:val="af1"/>
      </w:pPr>
    </w:p>
    <w:p w:rsidR="006C7F2F" w:rsidRPr="006C7F2F" w:rsidRDefault="006C7F2F" w:rsidP="008C4D28">
      <w:pPr>
        <w:pStyle w:val="af1"/>
      </w:pPr>
      <w:r w:rsidRPr="006C7F2F">
        <w:tab/>
        <w:t>bar(b * 3);</w:t>
      </w:r>
    </w:p>
    <w:p w:rsidR="006C7F2F" w:rsidRPr="006C7F2F" w:rsidRDefault="006C7F2F" w:rsidP="008C4D28">
      <w:pPr>
        <w:pStyle w:val="af1"/>
      </w:pPr>
      <w:r w:rsidRPr="006C7F2F">
        <w:t>}</w:t>
      </w:r>
    </w:p>
    <w:p w:rsidR="006C7F2F" w:rsidRPr="006C7F2F" w:rsidRDefault="006C7F2F" w:rsidP="008C4D28">
      <w:pPr>
        <w:pStyle w:val="af1"/>
      </w:pPr>
    </w:p>
    <w:p w:rsidR="006C7F2F" w:rsidRPr="006C7F2F" w:rsidRDefault="006C7F2F" w:rsidP="008C4D28">
      <w:pPr>
        <w:pStyle w:val="af1"/>
      </w:pPr>
      <w:r w:rsidRPr="006C7F2F">
        <w:t>foo( 2 ); // 2 4 12</w:t>
      </w:r>
    </w:p>
    <w:p w:rsidR="006C7F2F" w:rsidRPr="006C7F2F" w:rsidRDefault="006C7F2F" w:rsidP="006C7F2F">
      <w:pPr>
        <w:pStyle w:val="aa"/>
      </w:pPr>
      <w:r w:rsidRPr="006C7F2F">
        <w:t>В этом примере кода есть три вложенных области видимости. Удобно представлять эти области видимости как зоны одна внутри другой.</w:t>
      </w:r>
    </w:p>
    <w:p w:rsidR="006C7F2F" w:rsidRPr="006C7F2F" w:rsidRDefault="006C7F2F" w:rsidP="006C7F2F">
      <w:pPr>
        <w:pStyle w:val="aa"/>
      </w:pPr>
      <w:r w:rsidRPr="006C7F2F">
        <w:drawing>
          <wp:inline distT="0" distB="0" distL="0" distR="0">
            <wp:extent cx="1670400" cy="1036800"/>
            <wp:effectExtent l="0" t="0" r="6350" b="0"/>
            <wp:docPr id="25" name="Рисунок 25" descr="https://github.com/azat-io/you-dont-know-js-ru/raw/master/scope%20%26%20closures/fig2.pn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azat-io/you-dont-know-js-ru/raw/master/scope%20%26%20closures/fig2.png">
                      <a:hlinkClick r:id="rId245" tgtFrame="&quot;_blank&quot;"/>
                    </pic:cNvPr>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670400" cy="1036800"/>
                    </a:xfrm>
                    <a:prstGeom prst="rect">
                      <a:avLst/>
                    </a:prstGeom>
                    <a:noFill/>
                    <a:ln>
                      <a:noFill/>
                    </a:ln>
                  </pic:spPr>
                </pic:pic>
              </a:graphicData>
            </a:graphic>
          </wp:inline>
        </w:drawing>
      </w:r>
    </w:p>
    <w:p w:rsidR="006C7F2F" w:rsidRPr="006C7F2F" w:rsidRDefault="006C7F2F" w:rsidP="006C7F2F">
      <w:pPr>
        <w:pStyle w:val="aa"/>
      </w:pPr>
      <w:r w:rsidRPr="006C7F2F">
        <w:rPr>
          <w:b/>
          <w:bCs/>
        </w:rPr>
        <w:t>Зона 1</w:t>
      </w:r>
      <w:r w:rsidRPr="006C7F2F">
        <w:t> заключает в себе глобальную область видимости, у которой есть всего один идентификатор: </w:t>
      </w:r>
      <w:r w:rsidRPr="00117AD2">
        <w:rPr>
          <w:color w:val="0070C0"/>
        </w:rPr>
        <w:t>foo</w:t>
      </w:r>
      <w:r w:rsidRPr="006C7F2F">
        <w:t>.</w:t>
      </w:r>
    </w:p>
    <w:p w:rsidR="006C7F2F" w:rsidRPr="006C7F2F" w:rsidRDefault="006C7F2F" w:rsidP="006C7F2F">
      <w:pPr>
        <w:pStyle w:val="aa"/>
      </w:pPr>
      <w:r w:rsidRPr="006C7F2F">
        <w:rPr>
          <w:b/>
          <w:bCs/>
        </w:rPr>
        <w:t>Зона 2</w:t>
      </w:r>
      <w:r w:rsidRPr="006C7F2F">
        <w:t> заключает в себе область видимости foo, которая включает в себя три идентификатора: </w:t>
      </w:r>
      <w:r w:rsidRPr="00117AD2">
        <w:rPr>
          <w:color w:val="0070C0"/>
        </w:rPr>
        <w:t>a</w:t>
      </w:r>
      <w:r w:rsidRPr="006C7F2F">
        <w:t>, </w:t>
      </w:r>
      <w:r w:rsidRPr="00117AD2">
        <w:rPr>
          <w:color w:val="0070C0"/>
        </w:rPr>
        <w:t>bar </w:t>
      </w:r>
      <w:r w:rsidRPr="006C7F2F">
        <w:t>и </w:t>
      </w:r>
      <w:r w:rsidRPr="00117AD2">
        <w:rPr>
          <w:color w:val="0070C0"/>
        </w:rPr>
        <w:t>b</w:t>
      </w:r>
      <w:r w:rsidRPr="006C7F2F">
        <w:t>.</w:t>
      </w:r>
    </w:p>
    <w:p w:rsidR="006C7F2F" w:rsidRPr="006C7F2F" w:rsidRDefault="006C7F2F" w:rsidP="006C7F2F">
      <w:pPr>
        <w:pStyle w:val="aa"/>
      </w:pPr>
      <w:r w:rsidRPr="006C7F2F">
        <w:rPr>
          <w:b/>
          <w:bCs/>
        </w:rPr>
        <w:t>Зона 3</w:t>
      </w:r>
      <w:r w:rsidRPr="006C7F2F">
        <w:t> заключает в себе область видимости bar и она включает в себя всего один идентификатор: </w:t>
      </w:r>
      <w:r w:rsidRPr="00117AD2">
        <w:rPr>
          <w:color w:val="0070C0"/>
        </w:rPr>
        <w:t>c</w:t>
      </w:r>
      <w:r w:rsidRPr="006C7F2F">
        <w:t>.</w:t>
      </w:r>
    </w:p>
    <w:p w:rsidR="006C7F2F" w:rsidRPr="006C7F2F" w:rsidRDefault="006C7F2F" w:rsidP="006C7F2F">
      <w:pPr>
        <w:pStyle w:val="aa"/>
      </w:pPr>
      <w:r w:rsidRPr="006C7F2F">
        <w:t>Зоны областей видимости определяются тем, где написаны блоки области видимости, которые последовательно вложены друг в друга. В следующей главе, мы обсудим различные единицы области видимости, а сейчас давайте просто допустим, что каждая функция создает новую зону области видимости.</w:t>
      </w:r>
    </w:p>
    <w:p w:rsidR="006C7F2F" w:rsidRPr="006C7F2F" w:rsidRDefault="006C7F2F" w:rsidP="006C7F2F">
      <w:pPr>
        <w:pStyle w:val="aa"/>
      </w:pPr>
      <w:r w:rsidRPr="006C7F2F">
        <w:t>Зона для bar полностью содержится в зоне для foo, потому что (и только поэтому) это то место, которое мы выбрали для создания функции bar.</w:t>
      </w:r>
    </w:p>
    <w:p w:rsidR="006C7F2F" w:rsidRDefault="006C7F2F" w:rsidP="006C7F2F">
      <w:pPr>
        <w:pStyle w:val="aa"/>
      </w:pPr>
      <w:r w:rsidRPr="006C7F2F">
        <w:t>Заметьте, что эти вложенные зоны вложены однозначно и четко. Мы не говорим сейчас о круговых диаграммах Эйлера—Венна, где зоны могут пересекать границы. Иными словами, ни одна зона для функции не может одновременно существовать (частично) внутри двух других зон внешних областей видимости, как и ни одна функция не может частично быть внутри каждой из двух родительских функциях.</w:t>
      </w:r>
    </w:p>
    <w:p w:rsidR="00117AD2" w:rsidRDefault="00117AD2" w:rsidP="006C7F2F">
      <w:pPr>
        <w:pStyle w:val="aa"/>
      </w:pPr>
    </w:p>
    <w:p w:rsidR="00117AD2" w:rsidRPr="006C7F2F" w:rsidRDefault="00117AD2" w:rsidP="006C7F2F">
      <w:pPr>
        <w:pStyle w:val="aa"/>
      </w:pPr>
    </w:p>
    <w:p w:rsidR="006C7F2F" w:rsidRPr="006C7F2F" w:rsidRDefault="006C7F2F" w:rsidP="00E60FC0">
      <w:pPr>
        <w:pStyle w:val="3"/>
      </w:pPr>
      <w:r w:rsidRPr="006C7F2F">
        <w:t>Поиски</w:t>
      </w:r>
    </w:p>
    <w:p w:rsidR="006C7F2F" w:rsidRPr="006C7F2F" w:rsidRDefault="006C7F2F" w:rsidP="006C7F2F">
      <w:pPr>
        <w:pStyle w:val="aa"/>
      </w:pPr>
      <w:r w:rsidRPr="006C7F2F">
        <w:t>Структура и относительное положение этих зон областей видимости полностью объясняет </w:t>
      </w:r>
      <w:r w:rsidRPr="006C7F2F">
        <w:rPr>
          <w:i/>
          <w:iCs/>
        </w:rPr>
        <w:t>Движку</w:t>
      </w:r>
      <w:r w:rsidRPr="006C7F2F">
        <w:t xml:space="preserve"> все места, в которые ему нужно </w:t>
      </w:r>
      <w:r w:rsidRPr="006C7F2F">
        <w:lastRenderedPageBreak/>
        <w:t>заглянуть, чтобы найти идентификатор.</w:t>
      </w:r>
    </w:p>
    <w:p w:rsidR="006C7F2F" w:rsidRPr="006C7F2F" w:rsidRDefault="006C7F2F" w:rsidP="006C7F2F">
      <w:pPr>
        <w:pStyle w:val="aa"/>
      </w:pPr>
      <w:r w:rsidRPr="006C7F2F">
        <w:t>В вышеприведенном коде, </w:t>
      </w:r>
      <w:r w:rsidRPr="006C7F2F">
        <w:rPr>
          <w:i/>
          <w:iCs/>
        </w:rPr>
        <w:t>Движок</w:t>
      </w:r>
      <w:r w:rsidRPr="006C7F2F">
        <w:t> выполняет оператор console.log(..) и идет искать три переменных a, b, и c, на которые есть ссылки. Сначала он начинает с самой внутренней зоны области видимости, области видимости функции bar(..). Он не найдет там a, поэтому пойдет на уровень выше, наружу к следующей ближайшей зоне области видимости, области видимости foo(..). Там он наконец найдет a, и поэтому использует эту a. То же самое и для b. А вот c он найдет внутри bar(..).</w:t>
      </w:r>
    </w:p>
    <w:p w:rsidR="006C7F2F" w:rsidRDefault="006C7F2F" w:rsidP="006C7F2F">
      <w:pPr>
        <w:pStyle w:val="aa"/>
      </w:pPr>
      <w:r w:rsidRPr="006C7F2F">
        <w:t>Если бы c была и внутри bar(..), и внутри foo(..), то оператор console.log(..) нашел и использовал ту, что в bar(..), никогда не трогая такую же из foo(..).</w:t>
      </w:r>
    </w:p>
    <w:p w:rsidR="009B17FB" w:rsidRPr="006C7F2F" w:rsidRDefault="009B17FB" w:rsidP="006C7F2F">
      <w:pPr>
        <w:pStyle w:val="aa"/>
      </w:pPr>
    </w:p>
    <w:p w:rsidR="006C7F2F" w:rsidRPr="006C7F2F" w:rsidRDefault="006C7F2F" w:rsidP="006C7F2F">
      <w:pPr>
        <w:pStyle w:val="aa"/>
      </w:pPr>
      <w:r w:rsidRPr="006C7F2F">
        <w:rPr>
          <w:b/>
          <w:bCs/>
        </w:rPr>
        <w:t>Поиск в области видимости прекращается как только он находит первое совпадение</w:t>
      </w:r>
      <w:r w:rsidRPr="006C7F2F">
        <w:t>. Одно и то же имя идентификатора может быть указано в нескольких слоях вложенных областей видимости, что называется "затенение (shadowing)" (внутренний идентификатор "затеняет (shadows)" внешний). Независимо от затенения, поиск в области видимости всегда начинается с самой внутренней области видимости, исполняющейся в данный момент и работает таким путем по направлению наружу/вверх пока не найдется первое совпадение и тогда останавливается.</w:t>
      </w:r>
    </w:p>
    <w:p w:rsidR="006C7F2F" w:rsidRPr="006C7F2F" w:rsidRDefault="006C7F2F" w:rsidP="006C7F2F">
      <w:pPr>
        <w:pStyle w:val="aa"/>
      </w:pPr>
      <w:r w:rsidRPr="006C7F2F">
        <w:rPr>
          <w:b/>
          <w:bCs/>
        </w:rPr>
        <w:t>Примечание:</w:t>
      </w:r>
      <w:r w:rsidRPr="006C7F2F">
        <w:t> Глобальные переменные также автоматически являются свойствами глобального объекта (window в браузерах и т.п.), поэтому </w:t>
      </w:r>
      <w:r w:rsidRPr="006C7F2F">
        <w:rPr>
          <w:i/>
          <w:iCs/>
        </w:rPr>
        <w:t>можно</w:t>
      </w:r>
      <w:r w:rsidRPr="006C7F2F">
        <w:t> ссылаться на глобальную переменную не прямо по ее лексическому имени, а вместо этого косвенно использовать ссылку на свойство глобального объекта.</w:t>
      </w:r>
    </w:p>
    <w:p w:rsidR="006C7F2F" w:rsidRPr="006C7F2F" w:rsidRDefault="006C7F2F" w:rsidP="009B17FB">
      <w:pPr>
        <w:pStyle w:val="af1"/>
      </w:pPr>
      <w:r w:rsidRPr="006C7F2F">
        <w:t>window.a</w:t>
      </w:r>
    </w:p>
    <w:p w:rsidR="006C7F2F" w:rsidRPr="006C7F2F" w:rsidRDefault="006C7F2F" w:rsidP="006C7F2F">
      <w:pPr>
        <w:pStyle w:val="aa"/>
      </w:pPr>
      <w:r w:rsidRPr="006C7F2F">
        <w:t>Эта техника дает доступ к глобальной переменной, которая в противном случае была бы недоступна из-за затенения. Однако, неглобальные затененные переменные не могут быть доступны.</w:t>
      </w:r>
    </w:p>
    <w:p w:rsidR="006C7F2F" w:rsidRPr="006C7F2F" w:rsidRDefault="006C7F2F" w:rsidP="006C7F2F">
      <w:pPr>
        <w:pStyle w:val="aa"/>
      </w:pPr>
      <w:r w:rsidRPr="006C7F2F">
        <w:t>Не важно </w:t>
      </w:r>
      <w:r w:rsidRPr="006C7F2F">
        <w:rPr>
          <w:i/>
          <w:iCs/>
        </w:rPr>
        <w:t>откуда</w:t>
      </w:r>
      <w:r w:rsidRPr="006C7F2F">
        <w:t> вызывается функция или даже </w:t>
      </w:r>
      <w:r w:rsidRPr="006C7F2F">
        <w:rPr>
          <w:i/>
          <w:iCs/>
        </w:rPr>
        <w:t>как</w:t>
      </w:r>
      <w:r w:rsidRPr="006C7F2F">
        <w:t> она вызывается, ее лексическая область видимости определена </w:t>
      </w:r>
      <w:r w:rsidRPr="006C7F2F">
        <w:rPr>
          <w:b/>
          <w:bCs/>
        </w:rPr>
        <w:t>только</w:t>
      </w:r>
      <w:r w:rsidRPr="006C7F2F">
        <w:t> тем, где функция была объявлена.</w:t>
      </w:r>
    </w:p>
    <w:p w:rsidR="006C7F2F" w:rsidRDefault="006C7F2F" w:rsidP="006C7F2F">
      <w:pPr>
        <w:pStyle w:val="aa"/>
      </w:pPr>
      <w:r w:rsidRPr="006C7F2F">
        <w:t>Процесс поиска в лексической области видимости применяется </w:t>
      </w:r>
      <w:r w:rsidRPr="006C7F2F">
        <w:rPr>
          <w:i/>
          <w:iCs/>
        </w:rPr>
        <w:t>только</w:t>
      </w:r>
      <w:r w:rsidRPr="006C7F2F">
        <w:t> к идентификаторам первого класса, таким как a, b и c. Если у вас есть ссылка на foo.bar.baz в строке кода, поиск в лексической области будет применен чтобы найти идентификатор foo, но как только он находит эту переменную, ему на смену приходят правила доступа к свойствам объекта, чтобы разрешить имена свойств bar и baz, соответственно.</w:t>
      </w:r>
    </w:p>
    <w:p w:rsidR="009B17FB" w:rsidRPr="006C7F2F" w:rsidRDefault="009B17FB" w:rsidP="006C7F2F">
      <w:pPr>
        <w:pStyle w:val="aa"/>
      </w:pPr>
    </w:p>
    <w:p w:rsidR="006C7F2F" w:rsidRPr="006C7F2F" w:rsidRDefault="006C7F2F" w:rsidP="006C7F2F">
      <w:pPr>
        <w:pStyle w:val="aa"/>
        <w:rPr>
          <w:b/>
          <w:bCs/>
        </w:rPr>
      </w:pPr>
      <w:r w:rsidRPr="006C7F2F">
        <w:rPr>
          <w:b/>
          <w:bCs/>
        </w:rPr>
        <w:t>Обманываем лексическую область видимости</w:t>
      </w:r>
    </w:p>
    <w:p w:rsidR="006C7F2F" w:rsidRPr="006C7F2F" w:rsidRDefault="006C7F2F" w:rsidP="006C7F2F">
      <w:pPr>
        <w:pStyle w:val="aa"/>
      </w:pPr>
      <w:r w:rsidRPr="006C7F2F">
        <w:t>Если лексическая область видимости определяется только тем, где объявлена функция, что целиком во власти момента написания кода, какой может быть возможный путь "изменить" (т.е. обмануть) лексическую область во время выполнения?</w:t>
      </w:r>
    </w:p>
    <w:p w:rsidR="006C7F2F" w:rsidRPr="006C7F2F" w:rsidRDefault="006C7F2F" w:rsidP="006C7F2F">
      <w:pPr>
        <w:pStyle w:val="aa"/>
      </w:pPr>
      <w:r w:rsidRPr="006C7F2F">
        <w:t>В JavaScript ест два таких механизма. К ним обоим одинаково неодобрительно относятся в широком сообществе как к плохим практикам использования кода. Но типичные аргументы против них обычно не видят самого главного: </w:t>
      </w:r>
      <w:r w:rsidRPr="006C7F2F">
        <w:rPr>
          <w:b/>
          <w:bCs/>
        </w:rPr>
        <w:t>обман лексической области видимости ведет к более худшей производительности.</w:t>
      </w:r>
    </w:p>
    <w:p w:rsidR="006C7F2F" w:rsidRDefault="006C7F2F" w:rsidP="006C7F2F">
      <w:pPr>
        <w:pStyle w:val="aa"/>
      </w:pPr>
      <w:r w:rsidRPr="006C7F2F">
        <w:t>Перед тем как я объясню проблему с производительностью, всё же, давайте взглянем на то, как работают эти два механизма.</w:t>
      </w:r>
    </w:p>
    <w:p w:rsidR="006C7F2F" w:rsidRPr="006C7F2F" w:rsidRDefault="006C7F2F" w:rsidP="00E60FC0">
      <w:pPr>
        <w:pStyle w:val="3"/>
      </w:pPr>
      <w:r w:rsidRPr="006C7F2F">
        <w:t>eval</w:t>
      </w:r>
    </w:p>
    <w:p w:rsidR="006C7F2F" w:rsidRPr="006C7F2F" w:rsidRDefault="006C7F2F" w:rsidP="006C7F2F">
      <w:pPr>
        <w:pStyle w:val="aa"/>
      </w:pPr>
      <w:r w:rsidRPr="006C7F2F">
        <w:t>Функция eval(..) в JavaScript берет строку как аргумент и интерпретирует содержимое строки как если бы это был код, написанный в этой точке программы. Другими словами, вы можете программно генерировать код внутри вашего собственного кода и запускать сгенерированный код как если бы он был там в время написания кода.</w:t>
      </w:r>
    </w:p>
    <w:p w:rsidR="006C7F2F" w:rsidRPr="006C7F2F" w:rsidRDefault="006C7F2F" w:rsidP="006C7F2F">
      <w:pPr>
        <w:pStyle w:val="aa"/>
      </w:pPr>
      <w:r w:rsidRPr="006C7F2F">
        <w:t>При вычислении eval(..) в таком свете, должно быть ясно как eval(..) позволяет модифицировать окружение лексической области видимости обманывая и притворяясь, что этот код был тут всё время.</w:t>
      </w:r>
    </w:p>
    <w:p w:rsidR="006C7F2F" w:rsidRPr="006C7F2F" w:rsidRDefault="006C7F2F" w:rsidP="006C7F2F">
      <w:pPr>
        <w:pStyle w:val="aa"/>
      </w:pPr>
      <w:r w:rsidRPr="006C7F2F">
        <w:t>На последующих строках кода после того, как выполнена eval(..), </w:t>
      </w:r>
      <w:r w:rsidRPr="006C7F2F">
        <w:rPr>
          <w:i/>
          <w:iCs/>
        </w:rPr>
        <w:t>Движок</w:t>
      </w:r>
      <w:r w:rsidRPr="006C7F2F">
        <w:t> не "узнает" или не "позаботится" о том, что предыдущий код, о котором идет речь, был динамически интерпретирован и таким образом изменил окружение лексической области видимости. </w:t>
      </w:r>
      <w:r w:rsidRPr="006C7F2F">
        <w:rPr>
          <w:i/>
          <w:iCs/>
        </w:rPr>
        <w:t>Движок</w:t>
      </w:r>
      <w:r w:rsidRPr="006C7F2F">
        <w:t> просто выполнит свои поиски по лексической области видимости как он обычно это делает.</w:t>
      </w:r>
    </w:p>
    <w:p w:rsidR="006C7F2F" w:rsidRPr="006C7F2F" w:rsidRDefault="006C7F2F" w:rsidP="006C7F2F">
      <w:pPr>
        <w:pStyle w:val="aa"/>
      </w:pPr>
      <w:r w:rsidRPr="006C7F2F">
        <w:t>Представьте следующий код:</w:t>
      </w:r>
    </w:p>
    <w:p w:rsidR="006C7F2F" w:rsidRPr="006C7F2F" w:rsidRDefault="006C7F2F" w:rsidP="009B17FB">
      <w:pPr>
        <w:pStyle w:val="af1"/>
      </w:pPr>
      <w:r w:rsidRPr="006C7F2F">
        <w:t>function foo(str, a) {</w:t>
      </w:r>
    </w:p>
    <w:p w:rsidR="006C7F2F" w:rsidRPr="006C7F2F" w:rsidRDefault="009B17FB" w:rsidP="009B17FB">
      <w:pPr>
        <w:pStyle w:val="af1"/>
      </w:pPr>
      <w:r>
        <w:t xml:space="preserve">  </w:t>
      </w:r>
      <w:r w:rsidR="006C7F2F" w:rsidRPr="006C7F2F">
        <w:t>eval( str ); // обман!</w:t>
      </w:r>
    </w:p>
    <w:p w:rsidR="006C7F2F" w:rsidRPr="006C7F2F" w:rsidRDefault="009B17FB" w:rsidP="009B17FB">
      <w:pPr>
        <w:pStyle w:val="af1"/>
      </w:pPr>
      <w:r>
        <w:t xml:space="preserve">  </w:t>
      </w:r>
      <w:r w:rsidR="006C7F2F" w:rsidRPr="006C7F2F">
        <w:t>console.log( a, b );</w:t>
      </w:r>
    </w:p>
    <w:p w:rsidR="006C7F2F" w:rsidRPr="006C7F2F" w:rsidRDefault="006C7F2F" w:rsidP="009B17FB">
      <w:pPr>
        <w:pStyle w:val="af1"/>
      </w:pPr>
      <w:r w:rsidRPr="006C7F2F">
        <w:t>}</w:t>
      </w:r>
    </w:p>
    <w:p w:rsidR="006C7F2F" w:rsidRPr="006C7F2F" w:rsidRDefault="006C7F2F" w:rsidP="009B17FB">
      <w:pPr>
        <w:pStyle w:val="af1"/>
      </w:pPr>
    </w:p>
    <w:p w:rsidR="006C7F2F" w:rsidRPr="006C7F2F" w:rsidRDefault="006C7F2F" w:rsidP="009B17FB">
      <w:pPr>
        <w:pStyle w:val="af1"/>
      </w:pPr>
      <w:r w:rsidRPr="006C7F2F">
        <w:t>var b = 2;</w:t>
      </w:r>
    </w:p>
    <w:p w:rsidR="006C7F2F" w:rsidRPr="006C7F2F" w:rsidRDefault="006C7F2F" w:rsidP="009B17FB">
      <w:pPr>
        <w:pStyle w:val="af1"/>
      </w:pPr>
    </w:p>
    <w:p w:rsidR="006C7F2F" w:rsidRPr="006C7F2F" w:rsidRDefault="006C7F2F" w:rsidP="009B17FB">
      <w:pPr>
        <w:pStyle w:val="af1"/>
      </w:pPr>
      <w:r w:rsidRPr="006C7F2F">
        <w:t>foo( "var b = 3;", 1 ); // 1, 3</w:t>
      </w:r>
    </w:p>
    <w:p w:rsidR="006C7F2F" w:rsidRPr="006C7F2F" w:rsidRDefault="006C7F2F" w:rsidP="006C7F2F">
      <w:pPr>
        <w:pStyle w:val="aa"/>
      </w:pPr>
      <w:r w:rsidRPr="006C7F2F">
        <w:t>Строка "var b = 3;" интерпретируется в точке вызова eval(..), как будто этот код был тут всегда. Поскольку этот код объявляет новую переменную b, он изменяет существующую лексическую область foo(..). Фактически, как было указано выше, этот код на самом деле создает переменную b внутри foo(..), которая затеняет b, которая была объявлена во внешней (глобальной) области видимости.</w:t>
      </w:r>
    </w:p>
    <w:p w:rsidR="006C7F2F" w:rsidRDefault="006C7F2F" w:rsidP="006C7F2F">
      <w:pPr>
        <w:pStyle w:val="aa"/>
      </w:pPr>
      <w:r w:rsidRPr="006C7F2F">
        <w:t>Когда происходит вызов console.log(..), он находит и a, и</w:t>
      </w:r>
      <w:r w:rsidR="009B17FB">
        <w:t xml:space="preserve"> </w:t>
      </w:r>
      <w:r w:rsidRPr="006C7F2F">
        <w:t>b в области видимости foo(..), но никогда не найдет внешнюю b. По этой причине, мы напечатаем "1, 3" вместо "1, 2" как это было бы в обычном случае.</w:t>
      </w:r>
    </w:p>
    <w:p w:rsidR="009B17FB" w:rsidRPr="006C7F2F" w:rsidRDefault="009B17FB" w:rsidP="006C7F2F">
      <w:pPr>
        <w:pStyle w:val="aa"/>
      </w:pPr>
    </w:p>
    <w:p w:rsidR="006C7F2F" w:rsidRPr="006C7F2F" w:rsidRDefault="006C7F2F" w:rsidP="006C7F2F">
      <w:pPr>
        <w:pStyle w:val="aa"/>
      </w:pPr>
      <w:r w:rsidRPr="006C7F2F">
        <w:rPr>
          <w:b/>
          <w:bCs/>
        </w:rPr>
        <w:t>Примечание:</w:t>
      </w:r>
      <w:r w:rsidRPr="006C7F2F">
        <w:t> В этом примере для простоты строка "кода", которую мы передали, была фиксированным литералом. Но она легко может быть создана программно соединением символов вместе на основе логики вашей программы. eval(..) обычно используется для динамически созданного кода, поскольку динамическое вычисление по существу статического кода из строкового литерала не дает никакого реального преимущества перед простым написанием этого кода напрямую.</w:t>
      </w:r>
    </w:p>
    <w:p w:rsidR="006C7F2F" w:rsidRPr="006C7F2F" w:rsidRDefault="006C7F2F" w:rsidP="006C7F2F">
      <w:pPr>
        <w:pStyle w:val="aa"/>
      </w:pPr>
      <w:r w:rsidRPr="006C7F2F">
        <w:t>По умолчанию, если строка кода, которую выполняет eval(..), содержит одно или более объявлений (переменных или функций), тогда это действие меняет существующую лексическую область видимости, в которой располагается eval(..). Технически, eval(..) может быть вызвана "неявно", путем различных трюков (вне нашего обсуждения здесь), которые приводят к тому, что она вместо этого запускается в контексте глобальной области видимости, таким образом меняя ее. Но в любом случае, eval(..) может в время исполнения менять лексическую область видимости, определенную на момент написания кода.</w:t>
      </w:r>
    </w:p>
    <w:p w:rsidR="006C7F2F" w:rsidRPr="006C7F2F" w:rsidRDefault="006C7F2F" w:rsidP="006C7F2F">
      <w:pPr>
        <w:pStyle w:val="aa"/>
      </w:pPr>
      <w:r w:rsidRPr="006C7F2F">
        <w:rPr>
          <w:b/>
          <w:bCs/>
        </w:rPr>
        <w:t>Примечание:</w:t>
      </w:r>
      <w:r w:rsidRPr="006C7F2F">
        <w:t> Когда eval(..) используется в программе, работающей в строгом режиме, она работает со своей собственной лексической областью видимости, что означает, что объявления, сделанные внутри eval(), не поменяют окружающую область видимости.</w:t>
      </w:r>
    </w:p>
    <w:p w:rsidR="006C7F2F" w:rsidRPr="006C7F2F" w:rsidRDefault="006C7F2F" w:rsidP="00C43715">
      <w:pPr>
        <w:pStyle w:val="af1"/>
      </w:pPr>
      <w:r w:rsidRPr="006C7F2F">
        <w:t>function foo(str) {</w:t>
      </w:r>
    </w:p>
    <w:p w:rsidR="006C7F2F" w:rsidRPr="006C7F2F" w:rsidRDefault="006C7F2F" w:rsidP="00C43715">
      <w:pPr>
        <w:pStyle w:val="af1"/>
      </w:pPr>
      <w:r w:rsidRPr="006C7F2F">
        <w:t xml:space="preserve">   "use strict";</w:t>
      </w:r>
    </w:p>
    <w:p w:rsidR="006C7F2F" w:rsidRPr="006C7F2F" w:rsidRDefault="006C7F2F" w:rsidP="00C43715">
      <w:pPr>
        <w:pStyle w:val="af1"/>
      </w:pPr>
      <w:r w:rsidRPr="006C7F2F">
        <w:lastRenderedPageBreak/>
        <w:t xml:space="preserve">   eval( str );</w:t>
      </w:r>
    </w:p>
    <w:p w:rsidR="006C7F2F" w:rsidRPr="006C7F2F" w:rsidRDefault="006C7F2F" w:rsidP="00C43715">
      <w:pPr>
        <w:pStyle w:val="af1"/>
      </w:pPr>
      <w:r w:rsidRPr="006C7F2F">
        <w:t xml:space="preserve">   console.log( a ); // ReferenceError: a is not defined</w:t>
      </w:r>
    </w:p>
    <w:p w:rsidR="006C7F2F" w:rsidRPr="006C7F2F" w:rsidRDefault="006C7F2F" w:rsidP="00C43715">
      <w:pPr>
        <w:pStyle w:val="af1"/>
      </w:pPr>
      <w:r w:rsidRPr="006C7F2F">
        <w:t>}</w:t>
      </w:r>
    </w:p>
    <w:p w:rsidR="006C7F2F" w:rsidRPr="006C7F2F" w:rsidRDefault="006C7F2F" w:rsidP="00C43715">
      <w:pPr>
        <w:pStyle w:val="af1"/>
      </w:pPr>
    </w:p>
    <w:p w:rsidR="006C7F2F" w:rsidRPr="006C7F2F" w:rsidRDefault="006C7F2F" w:rsidP="00C43715">
      <w:pPr>
        <w:pStyle w:val="af1"/>
      </w:pPr>
      <w:r w:rsidRPr="006C7F2F">
        <w:t>foo( "var a = 2" );</w:t>
      </w:r>
    </w:p>
    <w:p w:rsidR="006C7F2F" w:rsidRPr="006C7F2F" w:rsidRDefault="006C7F2F" w:rsidP="006C7F2F">
      <w:pPr>
        <w:pStyle w:val="aa"/>
      </w:pPr>
      <w:r w:rsidRPr="006C7F2F">
        <w:t>Есть другие средства в JavaScript, которые почти равносильны по эффекту вызовам eval(..). setTimeout(..) и setInterval(..), которые </w:t>
      </w:r>
      <w:r w:rsidRPr="006C7F2F">
        <w:rPr>
          <w:i/>
          <w:iCs/>
        </w:rPr>
        <w:t>могут</w:t>
      </w:r>
      <w:r w:rsidRPr="006C7F2F">
        <w:t> принимать строку как свой первый аргумент, содержимое которой вычисляется как код динамически сгенерированной функции. Это старая, унаследованная функциональность и давным-давно устаревшая. Не делайте так!</w:t>
      </w:r>
    </w:p>
    <w:p w:rsidR="006C7F2F" w:rsidRPr="006C7F2F" w:rsidRDefault="006C7F2F" w:rsidP="006C7F2F">
      <w:pPr>
        <w:pStyle w:val="aa"/>
      </w:pPr>
      <w:r w:rsidRPr="006C7F2F">
        <w:t>Конструктор функции new Function(..) аналогично принимает строку кода в своем </w:t>
      </w:r>
      <w:r w:rsidRPr="006C7F2F">
        <w:rPr>
          <w:b/>
          <w:bCs/>
        </w:rPr>
        <w:t>последнем</w:t>
      </w:r>
      <w:r w:rsidRPr="006C7F2F">
        <w:t> аргументе, чтобы превратить ее в динамически сгенерированную функцию (первые аргументы, если указаны, являются именованными параметрами для новой функции). Такой синтаксис конструктора функции немного безопаснее, чем eval(..), но его также следует избегать в вашем коде.</w:t>
      </w:r>
    </w:p>
    <w:p w:rsidR="006C7F2F" w:rsidRDefault="006C7F2F" w:rsidP="006C7F2F">
      <w:pPr>
        <w:pStyle w:val="aa"/>
      </w:pPr>
      <w:r w:rsidRPr="006C7F2F">
        <w:t>Варианты использования динамически сгенерированного кода внутри вашей программы крайне редки, поскольку снижение производительности почти никогда не стоит такой возможности.</w:t>
      </w:r>
    </w:p>
    <w:p w:rsidR="006C7F2F" w:rsidRPr="006C7F2F" w:rsidRDefault="006C7F2F" w:rsidP="00E60FC0">
      <w:pPr>
        <w:pStyle w:val="3"/>
      </w:pPr>
      <w:r w:rsidRPr="006C7F2F">
        <w:t>with</w:t>
      </w:r>
    </w:p>
    <w:p w:rsidR="006C7F2F" w:rsidRPr="006C7F2F" w:rsidRDefault="006C7F2F" w:rsidP="006C7F2F">
      <w:pPr>
        <w:pStyle w:val="aa"/>
      </w:pPr>
      <w:r w:rsidRPr="006C7F2F">
        <w:t>Еще одна возможность в JavaScript, к которой неодобрительно относятся (и которая сейчас устарела!), которая обманывает лексическую область видимости, это ключевое слово with. Есть много подходящих путей, чтобы объяснить что такое with, но я выберу объяснение с точки зрения того, как оно взаимодействует и влияет на лексическую область видимости.</w:t>
      </w:r>
    </w:p>
    <w:p w:rsidR="006C7F2F" w:rsidRPr="006C7F2F" w:rsidRDefault="006C7F2F" w:rsidP="006C7F2F">
      <w:pPr>
        <w:pStyle w:val="aa"/>
      </w:pPr>
      <w:r w:rsidRPr="006C7F2F">
        <w:t>with обычно описывают как сокращение для выполнения множественных ссылок на свойства объекта </w:t>
      </w:r>
      <w:r w:rsidRPr="006C7F2F">
        <w:rPr>
          <w:i/>
          <w:iCs/>
        </w:rPr>
        <w:t>без</w:t>
      </w:r>
      <w:r w:rsidR="00C43715">
        <w:rPr>
          <w:i/>
          <w:iCs/>
        </w:rPr>
        <w:t xml:space="preserve"> </w:t>
      </w:r>
      <w:r w:rsidRPr="006C7F2F">
        <w:t>повторения каждый раз ссылки на сам объект.</w:t>
      </w:r>
    </w:p>
    <w:p w:rsidR="006C7F2F" w:rsidRPr="006C7F2F" w:rsidRDefault="006C7F2F" w:rsidP="00C43715">
      <w:pPr>
        <w:pStyle w:val="af1"/>
      </w:pPr>
      <w:r w:rsidRPr="006C7F2F">
        <w:t>Например:</w:t>
      </w:r>
    </w:p>
    <w:p w:rsidR="006C7F2F" w:rsidRPr="006C7F2F" w:rsidRDefault="006C7F2F" w:rsidP="00C43715">
      <w:pPr>
        <w:pStyle w:val="af1"/>
      </w:pPr>
      <w:r w:rsidRPr="006C7F2F">
        <w:t>var obj = {</w:t>
      </w:r>
    </w:p>
    <w:p w:rsidR="006C7F2F" w:rsidRPr="006C7F2F" w:rsidRDefault="006C7F2F" w:rsidP="00C43715">
      <w:pPr>
        <w:pStyle w:val="af1"/>
      </w:pPr>
      <w:r w:rsidRPr="006C7F2F">
        <w:tab/>
        <w:t>a: 1,</w:t>
      </w:r>
    </w:p>
    <w:p w:rsidR="006C7F2F" w:rsidRPr="006C7F2F" w:rsidRDefault="006C7F2F" w:rsidP="00C43715">
      <w:pPr>
        <w:pStyle w:val="af1"/>
      </w:pPr>
      <w:r w:rsidRPr="006C7F2F">
        <w:tab/>
        <w:t>b: 2,</w:t>
      </w:r>
    </w:p>
    <w:p w:rsidR="006C7F2F" w:rsidRPr="006C7F2F" w:rsidRDefault="006C7F2F" w:rsidP="00C43715">
      <w:pPr>
        <w:pStyle w:val="af1"/>
      </w:pPr>
      <w:r w:rsidRPr="006C7F2F">
        <w:tab/>
        <w:t>c: 3</w:t>
      </w:r>
    </w:p>
    <w:p w:rsidR="006C7F2F" w:rsidRPr="006C7F2F" w:rsidRDefault="006C7F2F" w:rsidP="00C43715">
      <w:pPr>
        <w:pStyle w:val="af1"/>
      </w:pPr>
      <w:r w:rsidRPr="006C7F2F">
        <w:t>};</w:t>
      </w:r>
    </w:p>
    <w:p w:rsidR="006C7F2F" w:rsidRPr="006C7F2F" w:rsidRDefault="006C7F2F" w:rsidP="00C43715">
      <w:pPr>
        <w:pStyle w:val="af1"/>
      </w:pPr>
    </w:p>
    <w:p w:rsidR="006C7F2F" w:rsidRPr="006C7F2F" w:rsidRDefault="006C7F2F" w:rsidP="00C43715">
      <w:pPr>
        <w:pStyle w:val="af1"/>
      </w:pPr>
      <w:r w:rsidRPr="006C7F2F">
        <w:t>// более "скучно" повторять "obj"</w:t>
      </w:r>
    </w:p>
    <w:p w:rsidR="006C7F2F" w:rsidRPr="006C7F2F" w:rsidRDefault="006C7F2F" w:rsidP="00C43715">
      <w:pPr>
        <w:pStyle w:val="af1"/>
      </w:pPr>
      <w:r w:rsidRPr="006C7F2F">
        <w:t>obj.a = 2;</w:t>
      </w:r>
    </w:p>
    <w:p w:rsidR="006C7F2F" w:rsidRPr="006C7F2F" w:rsidRDefault="006C7F2F" w:rsidP="00C43715">
      <w:pPr>
        <w:pStyle w:val="af1"/>
      </w:pPr>
      <w:r w:rsidRPr="006C7F2F">
        <w:t>obj.b = 3;</w:t>
      </w:r>
    </w:p>
    <w:p w:rsidR="006C7F2F" w:rsidRPr="006C7F2F" w:rsidRDefault="006C7F2F" w:rsidP="00C43715">
      <w:pPr>
        <w:pStyle w:val="af1"/>
      </w:pPr>
      <w:r w:rsidRPr="006C7F2F">
        <w:t>obj.c = 4;</w:t>
      </w:r>
    </w:p>
    <w:p w:rsidR="006C7F2F" w:rsidRPr="006C7F2F" w:rsidRDefault="006C7F2F" w:rsidP="00C43715">
      <w:pPr>
        <w:pStyle w:val="af1"/>
      </w:pPr>
    </w:p>
    <w:p w:rsidR="006C7F2F" w:rsidRPr="006C7F2F" w:rsidRDefault="006C7F2F" w:rsidP="00C43715">
      <w:pPr>
        <w:pStyle w:val="af1"/>
      </w:pPr>
      <w:r w:rsidRPr="006C7F2F">
        <w:t>// "легкое" сокращение</w:t>
      </w:r>
    </w:p>
    <w:p w:rsidR="006C7F2F" w:rsidRPr="006C7F2F" w:rsidRDefault="006C7F2F" w:rsidP="00C43715">
      <w:pPr>
        <w:pStyle w:val="af1"/>
      </w:pPr>
      <w:r w:rsidRPr="00C43715">
        <w:rPr>
          <w:rStyle w:val="af0"/>
        </w:rPr>
        <w:t>with</w:t>
      </w:r>
      <w:r w:rsidRPr="006C7F2F">
        <w:t xml:space="preserve"> (obj) {</w:t>
      </w:r>
    </w:p>
    <w:p w:rsidR="006C7F2F" w:rsidRPr="006C7F2F" w:rsidRDefault="006C7F2F" w:rsidP="00C43715">
      <w:pPr>
        <w:pStyle w:val="af1"/>
      </w:pPr>
      <w:r w:rsidRPr="006C7F2F">
        <w:tab/>
        <w:t>a = 3;</w:t>
      </w:r>
    </w:p>
    <w:p w:rsidR="006C7F2F" w:rsidRPr="006C7F2F" w:rsidRDefault="006C7F2F" w:rsidP="00C43715">
      <w:pPr>
        <w:pStyle w:val="af1"/>
      </w:pPr>
      <w:r w:rsidRPr="006C7F2F">
        <w:tab/>
        <w:t>b = 4;</w:t>
      </w:r>
    </w:p>
    <w:p w:rsidR="006C7F2F" w:rsidRPr="006C7F2F" w:rsidRDefault="006C7F2F" w:rsidP="00C43715">
      <w:pPr>
        <w:pStyle w:val="af1"/>
      </w:pPr>
      <w:r w:rsidRPr="006C7F2F">
        <w:tab/>
        <w:t>c = 5;</w:t>
      </w:r>
    </w:p>
    <w:p w:rsidR="006C7F2F" w:rsidRPr="006C7F2F" w:rsidRDefault="006C7F2F" w:rsidP="00C43715">
      <w:pPr>
        <w:pStyle w:val="af1"/>
      </w:pPr>
      <w:r w:rsidRPr="006C7F2F">
        <w:t>}</w:t>
      </w:r>
    </w:p>
    <w:p w:rsidR="00C43715" w:rsidRDefault="00C43715" w:rsidP="006C7F2F">
      <w:pPr>
        <w:pStyle w:val="aa"/>
      </w:pPr>
    </w:p>
    <w:p w:rsidR="006C7F2F" w:rsidRPr="006C7F2F" w:rsidRDefault="006C7F2F" w:rsidP="006C7F2F">
      <w:pPr>
        <w:pStyle w:val="aa"/>
      </w:pPr>
      <w:r w:rsidRPr="006C7F2F">
        <w:t>Однако, здесь происходит нечто большее, чем просто удобное сокращение для доступа к свойствам объекта. Представьте:</w:t>
      </w:r>
    </w:p>
    <w:p w:rsidR="006C7F2F" w:rsidRPr="006C7F2F" w:rsidRDefault="006C7F2F" w:rsidP="00C43715">
      <w:pPr>
        <w:pStyle w:val="af1"/>
      </w:pPr>
      <w:r w:rsidRPr="006C7F2F">
        <w:t>function foo(obj) {</w:t>
      </w:r>
    </w:p>
    <w:p w:rsidR="006C7F2F" w:rsidRPr="006C7F2F" w:rsidRDefault="00C43715" w:rsidP="00C43715">
      <w:pPr>
        <w:pStyle w:val="af1"/>
      </w:pPr>
      <w:r>
        <w:t xml:space="preserve">  </w:t>
      </w:r>
      <w:r w:rsidR="006C7F2F" w:rsidRPr="006C7F2F">
        <w:t>with (obj) {</w:t>
      </w:r>
    </w:p>
    <w:p w:rsidR="006C7F2F" w:rsidRPr="006C7F2F" w:rsidRDefault="00C43715" w:rsidP="00C43715">
      <w:pPr>
        <w:pStyle w:val="af1"/>
      </w:pPr>
      <w:r>
        <w:t xml:space="preserve">    </w:t>
      </w:r>
      <w:r w:rsidR="006C7F2F" w:rsidRPr="006C7F2F">
        <w:t>a = 2;</w:t>
      </w:r>
    </w:p>
    <w:p w:rsidR="006C7F2F" w:rsidRPr="006C7F2F" w:rsidRDefault="00C43715" w:rsidP="00C43715">
      <w:pPr>
        <w:pStyle w:val="af1"/>
      </w:pPr>
      <w:r>
        <w:t xml:space="preserve">  </w:t>
      </w:r>
      <w:r w:rsidR="006C7F2F" w:rsidRPr="006C7F2F">
        <w:t>}</w:t>
      </w:r>
    </w:p>
    <w:p w:rsidR="006C7F2F" w:rsidRPr="006C7F2F" w:rsidRDefault="006C7F2F" w:rsidP="00C43715">
      <w:pPr>
        <w:pStyle w:val="af1"/>
      </w:pPr>
      <w:r w:rsidRPr="006C7F2F">
        <w:t>}</w:t>
      </w:r>
    </w:p>
    <w:p w:rsidR="006C7F2F" w:rsidRPr="006C7F2F" w:rsidRDefault="006C7F2F" w:rsidP="00C43715">
      <w:pPr>
        <w:pStyle w:val="af1"/>
      </w:pPr>
    </w:p>
    <w:p w:rsidR="006C7F2F" w:rsidRPr="006C7F2F" w:rsidRDefault="006C7F2F" w:rsidP="00C43715">
      <w:pPr>
        <w:pStyle w:val="af1"/>
      </w:pPr>
      <w:r w:rsidRPr="006C7F2F">
        <w:t>var o1 = {</w:t>
      </w:r>
    </w:p>
    <w:p w:rsidR="006C7F2F" w:rsidRPr="006C7F2F" w:rsidRDefault="00C43715" w:rsidP="00C43715">
      <w:pPr>
        <w:pStyle w:val="af1"/>
      </w:pPr>
      <w:r>
        <w:t xml:space="preserve">  </w:t>
      </w:r>
      <w:r w:rsidR="006C7F2F" w:rsidRPr="006C7F2F">
        <w:t>a: 3</w:t>
      </w:r>
    </w:p>
    <w:p w:rsidR="006C7F2F" w:rsidRPr="006C7F2F" w:rsidRDefault="006C7F2F" w:rsidP="00C43715">
      <w:pPr>
        <w:pStyle w:val="af1"/>
      </w:pPr>
      <w:r w:rsidRPr="006C7F2F">
        <w:t>};</w:t>
      </w:r>
    </w:p>
    <w:p w:rsidR="006C7F2F" w:rsidRPr="006C7F2F" w:rsidRDefault="006C7F2F" w:rsidP="00C43715">
      <w:pPr>
        <w:pStyle w:val="af1"/>
      </w:pPr>
    </w:p>
    <w:p w:rsidR="006C7F2F" w:rsidRPr="006C7F2F" w:rsidRDefault="006C7F2F" w:rsidP="00C43715">
      <w:pPr>
        <w:pStyle w:val="af1"/>
      </w:pPr>
      <w:r w:rsidRPr="006C7F2F">
        <w:t>var o2 = {</w:t>
      </w:r>
    </w:p>
    <w:p w:rsidR="006C7F2F" w:rsidRPr="006C7F2F" w:rsidRDefault="00C43715" w:rsidP="00C43715">
      <w:pPr>
        <w:pStyle w:val="af1"/>
      </w:pPr>
      <w:r>
        <w:t xml:space="preserve">  </w:t>
      </w:r>
      <w:r w:rsidR="006C7F2F" w:rsidRPr="006C7F2F">
        <w:t>b: 3</w:t>
      </w:r>
    </w:p>
    <w:p w:rsidR="006C7F2F" w:rsidRPr="006C7F2F" w:rsidRDefault="006C7F2F" w:rsidP="00C43715">
      <w:pPr>
        <w:pStyle w:val="af1"/>
      </w:pPr>
      <w:r w:rsidRPr="006C7F2F">
        <w:t>};</w:t>
      </w:r>
    </w:p>
    <w:p w:rsidR="006C7F2F" w:rsidRPr="006C7F2F" w:rsidRDefault="006C7F2F" w:rsidP="00C43715">
      <w:pPr>
        <w:pStyle w:val="af1"/>
      </w:pPr>
    </w:p>
    <w:p w:rsidR="006C7F2F" w:rsidRPr="006C7F2F" w:rsidRDefault="006C7F2F" w:rsidP="00C43715">
      <w:pPr>
        <w:pStyle w:val="af1"/>
      </w:pPr>
      <w:r w:rsidRPr="006C7F2F">
        <w:t>foo( o1 );</w:t>
      </w:r>
    </w:p>
    <w:p w:rsidR="006C7F2F" w:rsidRPr="006C7F2F" w:rsidRDefault="006C7F2F" w:rsidP="00C43715">
      <w:pPr>
        <w:pStyle w:val="af1"/>
      </w:pPr>
      <w:r w:rsidRPr="006C7F2F">
        <w:t>console.log( o1.a ); // 2</w:t>
      </w:r>
    </w:p>
    <w:p w:rsidR="006C7F2F" w:rsidRPr="006C7F2F" w:rsidRDefault="006C7F2F" w:rsidP="00C43715">
      <w:pPr>
        <w:pStyle w:val="af1"/>
      </w:pPr>
    </w:p>
    <w:p w:rsidR="006C7F2F" w:rsidRPr="006C7F2F" w:rsidRDefault="006C7F2F" w:rsidP="00C43715">
      <w:pPr>
        <w:pStyle w:val="af1"/>
      </w:pPr>
      <w:r w:rsidRPr="006C7F2F">
        <w:t>foo( o2 );</w:t>
      </w:r>
    </w:p>
    <w:p w:rsidR="006C7F2F" w:rsidRPr="006C7F2F" w:rsidRDefault="006C7F2F" w:rsidP="00C43715">
      <w:pPr>
        <w:pStyle w:val="af1"/>
      </w:pPr>
      <w:r w:rsidRPr="006C7F2F">
        <w:t>console.log( o2.a ); // undefined</w:t>
      </w:r>
    </w:p>
    <w:p w:rsidR="006C7F2F" w:rsidRPr="006C7F2F" w:rsidRDefault="006C7F2F" w:rsidP="00C43715">
      <w:pPr>
        <w:pStyle w:val="af1"/>
      </w:pPr>
      <w:r w:rsidRPr="006C7F2F">
        <w:t>console.log( a ); // 2 — Упс, утекшая глобальная переменная!</w:t>
      </w:r>
    </w:p>
    <w:p w:rsidR="006C7F2F" w:rsidRPr="006C7F2F" w:rsidRDefault="006C7F2F" w:rsidP="006C7F2F">
      <w:pPr>
        <w:pStyle w:val="aa"/>
      </w:pPr>
      <w:r w:rsidRPr="006C7F2F">
        <w:t>В этом примере кода, создаются два объекта o1 и o2. У одного есть свойство a, а у другого — нет. Функция foo(..)берет ссылку на объект obj как аргумент, а затем вызывает with (obj) { .. } с этой ссылкой. Внутри блока with мы делаем, как нам представляется, обычную лексическую ссылку на a, на самом деле LHS-ссылку (см. главу 1), чтобы присвоить ей значение 2.</w:t>
      </w:r>
    </w:p>
    <w:p w:rsidR="006C7F2F" w:rsidRPr="006C7F2F" w:rsidRDefault="006C7F2F" w:rsidP="006C7F2F">
      <w:pPr>
        <w:pStyle w:val="aa"/>
      </w:pPr>
      <w:r w:rsidRPr="006C7F2F">
        <w:t>Когда мы передаем o1, присвоение a = 2 находит свойство o1.a и присваивает ему значение 2, что нашло свое отражение в последующем операторе console.log(o1.a). Однако, когда мы передаем o2, поскольку у него нет свойства a, это свойство не создается, а o2.a остается undefined.</w:t>
      </w:r>
    </w:p>
    <w:p w:rsidR="006C7F2F" w:rsidRPr="006C7F2F" w:rsidRDefault="006C7F2F" w:rsidP="006C7F2F">
      <w:pPr>
        <w:pStyle w:val="aa"/>
      </w:pPr>
      <w:r w:rsidRPr="006C7F2F">
        <w:t>Но затем мы замечаем своеобразный побочный эффект, факт того, что присвоение a = 2 создало глобальную переменную a. Как такое может быть?</w:t>
      </w:r>
    </w:p>
    <w:p w:rsidR="006C7F2F" w:rsidRPr="006C7F2F" w:rsidRDefault="006C7F2F" w:rsidP="006C7F2F">
      <w:pPr>
        <w:pStyle w:val="aa"/>
      </w:pPr>
      <w:r w:rsidRPr="006C7F2F">
        <w:t>Оператор with берет объект, у которого есть ноль или более свойств, и </w:t>
      </w:r>
      <w:r w:rsidRPr="006C7F2F">
        <w:rPr>
          <w:b/>
          <w:bCs/>
        </w:rPr>
        <w:t>трактует этот объект как если бы </w:t>
      </w:r>
      <w:r w:rsidRPr="006C7F2F">
        <w:rPr>
          <w:b/>
          <w:bCs/>
          <w:i/>
          <w:iCs/>
        </w:rPr>
        <w:t>он</w:t>
      </w:r>
      <w:r w:rsidRPr="006C7F2F">
        <w:rPr>
          <w:b/>
          <w:bCs/>
        </w:rPr>
        <w:t> являлся целиком отдельной лексической областью видимости</w:t>
      </w:r>
      <w:r w:rsidRPr="006C7F2F">
        <w:t>, и таким образом свойства объекта воспринимаются как лексически определенные идентификаторы в этой "области видимости".</w:t>
      </w:r>
    </w:p>
    <w:p w:rsidR="006C7F2F" w:rsidRPr="006C7F2F" w:rsidRDefault="006C7F2F" w:rsidP="006C7F2F">
      <w:pPr>
        <w:pStyle w:val="aa"/>
      </w:pPr>
      <w:r w:rsidRPr="006C7F2F">
        <w:rPr>
          <w:b/>
          <w:bCs/>
        </w:rPr>
        <w:t>Примечание:</w:t>
      </w:r>
      <w:r w:rsidRPr="006C7F2F">
        <w:t> Даже если блок with трактует объект как лексическую область видимости, обычное объявление var</w:t>
      </w:r>
      <w:r w:rsidR="00B63201">
        <w:t xml:space="preserve"> </w:t>
      </w:r>
      <w:r w:rsidRPr="006C7F2F">
        <w:t>внутри этого блока with не будет входить в область этого блока with, а вместо этого будет в области видимости функции, содержащей этот блок.</w:t>
      </w:r>
    </w:p>
    <w:p w:rsidR="006C7F2F" w:rsidRPr="006C7F2F" w:rsidRDefault="006C7F2F" w:rsidP="006C7F2F">
      <w:pPr>
        <w:pStyle w:val="aa"/>
      </w:pPr>
      <w:r w:rsidRPr="006C7F2F">
        <w:t>В том время как функция eval(..) может менять существующую лексическую область видимости, если она принимает строку кода с одним или более объявлениями в ней, то оператор with на самом деле создает </w:t>
      </w:r>
      <w:r w:rsidRPr="006C7F2F">
        <w:rPr>
          <w:b/>
          <w:bCs/>
        </w:rPr>
        <w:t>полностью новую лексическую область действия</w:t>
      </w:r>
      <w:r w:rsidRPr="006C7F2F">
        <w:t> на ровном месте из объекта, который вы ему передаете.</w:t>
      </w:r>
    </w:p>
    <w:p w:rsidR="006C7F2F" w:rsidRPr="006C7F2F" w:rsidRDefault="006C7F2F" w:rsidP="006C7F2F">
      <w:pPr>
        <w:pStyle w:val="aa"/>
      </w:pPr>
      <w:r w:rsidRPr="006C7F2F">
        <w:lastRenderedPageBreak/>
        <w:t>Таким образом мы поняли, что "область видимости", объявленная оператором with когда мы передали o1, была o1</w:t>
      </w:r>
      <w:r w:rsidR="00B63201">
        <w:t xml:space="preserve"> </w:t>
      </w:r>
      <w:r w:rsidRPr="006C7F2F">
        <w:t>и что у этой "области видимости" есть "идентификатор", который соответствует свойству o1.a. Но когда мы использовали o2 как "область видимости", у нее не было такого "идентификатора" a и поэтому сработали обычные правила поиска LHS-идентификатора (см. главу 1).</w:t>
      </w:r>
    </w:p>
    <w:p w:rsidR="006C7F2F" w:rsidRPr="006C7F2F" w:rsidRDefault="006C7F2F" w:rsidP="006C7F2F">
      <w:pPr>
        <w:pStyle w:val="aa"/>
      </w:pPr>
      <w:r w:rsidRPr="006C7F2F">
        <w:t>Ни "область видимости" o2, ни область видимости foo(..), ни даже глобальная область видимости не нашли у себя идентификатор a, поэтому когда выполняется a = 2, это приводит к созданию автоматической глобальной переменной (поскольку мы в нестрогом режиме).</w:t>
      </w:r>
    </w:p>
    <w:p w:rsidR="006C7F2F" w:rsidRPr="006C7F2F" w:rsidRDefault="006C7F2F" w:rsidP="006C7F2F">
      <w:pPr>
        <w:pStyle w:val="aa"/>
      </w:pPr>
      <w:r w:rsidRPr="006C7F2F">
        <w:t>Это незнакомая и отчасти ошеломляющая мысль увидеть как with превращает, во время выполнения, объект и его свойства в "область видимости" </w:t>
      </w:r>
      <w:r w:rsidRPr="006C7F2F">
        <w:rPr>
          <w:i/>
          <w:iCs/>
        </w:rPr>
        <w:t>с</w:t>
      </w:r>
      <w:r w:rsidRPr="006C7F2F">
        <w:t> "идентификаторами". Но это — самое понятное объяснение, которое я могу дать результатам, которые мы видели.</w:t>
      </w:r>
    </w:p>
    <w:p w:rsidR="006C7F2F" w:rsidRPr="006C7F2F" w:rsidRDefault="006C7F2F" w:rsidP="006C7F2F">
      <w:pPr>
        <w:pStyle w:val="aa"/>
      </w:pPr>
      <w:r w:rsidRPr="006C7F2F">
        <w:rPr>
          <w:b/>
          <w:bCs/>
        </w:rPr>
        <w:t>Примечание:</w:t>
      </w:r>
      <w:r w:rsidRPr="006C7F2F">
        <w:t> В дополнение к тому, что является плохой идеей их использовать, как eval(..), так и withподвергаются воздействию (ограничиваются) строгим режимом. with полностью запрещено, в то время как различные формы скрытых или небезопасных eval(..) запрещены при сохранении базовой функциональности.</w:t>
      </w:r>
    </w:p>
    <w:p w:rsidR="00B63201" w:rsidRDefault="00B63201" w:rsidP="006C7F2F">
      <w:pPr>
        <w:pStyle w:val="aa"/>
        <w:rPr>
          <w:b/>
          <w:bCs/>
        </w:rPr>
      </w:pPr>
    </w:p>
    <w:p w:rsidR="006C7F2F" w:rsidRPr="006C7F2F" w:rsidRDefault="006C7F2F" w:rsidP="00E60FC0">
      <w:pPr>
        <w:pStyle w:val="3"/>
      </w:pPr>
      <w:r w:rsidRPr="006C7F2F">
        <w:t>Быстродействие</w:t>
      </w:r>
    </w:p>
    <w:p w:rsidR="006C7F2F" w:rsidRPr="006C7F2F" w:rsidRDefault="006C7F2F" w:rsidP="006C7F2F">
      <w:pPr>
        <w:pStyle w:val="aa"/>
      </w:pPr>
      <w:r w:rsidRPr="006C7F2F">
        <w:t>Оба eval(..) и with обманывают в той или иной форме лексическую область видимости, определенную на этапе кодирования, изменением или созданием новой лексической области видимости во время выполнения.</w:t>
      </w:r>
    </w:p>
    <w:p w:rsidR="006C7F2F" w:rsidRPr="006C7F2F" w:rsidRDefault="006C7F2F" w:rsidP="006C7F2F">
      <w:pPr>
        <w:pStyle w:val="aa"/>
      </w:pPr>
      <w:r w:rsidRPr="006C7F2F">
        <w:t>Итак, что тут такого, спросите вы? Если они предлагают улучшенную функциональность и гибкость кодирования, разве это не </w:t>
      </w:r>
      <w:r w:rsidRPr="006C7F2F">
        <w:rPr>
          <w:i/>
          <w:iCs/>
        </w:rPr>
        <w:t>хорошие</w:t>
      </w:r>
      <w:r w:rsidRPr="006C7F2F">
        <w:t> возможности? </w:t>
      </w:r>
      <w:r w:rsidRPr="006C7F2F">
        <w:rPr>
          <w:b/>
          <w:bCs/>
        </w:rPr>
        <w:t>Нет.</w:t>
      </w:r>
    </w:p>
    <w:p w:rsidR="006C7F2F" w:rsidRPr="006C7F2F" w:rsidRDefault="006C7F2F" w:rsidP="006C7F2F">
      <w:pPr>
        <w:pStyle w:val="aa"/>
      </w:pPr>
      <w:r w:rsidRPr="006C7F2F">
        <w:t>В </w:t>
      </w:r>
      <w:r w:rsidRPr="006C7F2F">
        <w:rPr>
          <w:i/>
          <w:iCs/>
        </w:rPr>
        <w:t>Движке</w:t>
      </w:r>
      <w:r w:rsidRPr="006C7F2F">
        <w:t> JavaScript есть много оптимизаций быстродействия, которые он выполняет во время фазы компиляции. Некоторые из этих оптимизаций сводятся к возможности по сути статически анализировать код, как только он разбирается на лексемы, и заранее определять где находятся все переменные и функции, для того чтобы понадобилось меньше усилий для разрешения имен идентификаторов во время выполнения.</w:t>
      </w:r>
    </w:p>
    <w:p w:rsidR="006C7F2F" w:rsidRPr="006C7F2F" w:rsidRDefault="006C7F2F" w:rsidP="006C7F2F">
      <w:pPr>
        <w:pStyle w:val="aa"/>
      </w:pPr>
      <w:r w:rsidRPr="006C7F2F">
        <w:t>Но если </w:t>
      </w:r>
      <w:r w:rsidRPr="006C7F2F">
        <w:rPr>
          <w:i/>
          <w:iCs/>
        </w:rPr>
        <w:t>Движок</w:t>
      </w:r>
      <w:r w:rsidRPr="006C7F2F">
        <w:t> находит в коде eval(..) или with, он фактически должен </w:t>
      </w:r>
      <w:r w:rsidRPr="006C7F2F">
        <w:rPr>
          <w:i/>
          <w:iCs/>
        </w:rPr>
        <w:t>предположить</w:t>
      </w:r>
      <w:r w:rsidRPr="006C7F2F">
        <w:t>, что все его знание о местонахождении идентификаторов может быть неправильным, потому что он не знает точно во время написания кода какой код вы можете передать в eval(..), чтобы поменять лексическую область видимости или какое содержимое объекта вы можете передать в with, чтобы создать новую лексическую область видимости, чтобы быть в курсе.</w:t>
      </w:r>
    </w:p>
    <w:p w:rsidR="006C7F2F" w:rsidRPr="006C7F2F" w:rsidRDefault="006C7F2F" w:rsidP="006C7F2F">
      <w:pPr>
        <w:pStyle w:val="aa"/>
      </w:pPr>
      <w:r w:rsidRPr="006C7F2F">
        <w:t>Иными словами, с точки зрения пессимистического здравого смысла, большинство таких оптимизаций, которые он </w:t>
      </w:r>
      <w:r w:rsidRPr="006C7F2F">
        <w:rPr>
          <w:i/>
          <w:iCs/>
        </w:rPr>
        <w:t>мог бы</w:t>
      </w:r>
      <w:r w:rsidRPr="006C7F2F">
        <w:t> сделать, бессмысленны, если есть eval(..) или with, поэтому он просто не выполняет </w:t>
      </w:r>
      <w:r w:rsidRPr="006C7F2F">
        <w:rPr>
          <w:i/>
          <w:iCs/>
        </w:rPr>
        <w:t>никаких</w:t>
      </w:r>
      <w:r w:rsidRPr="006C7F2F">
        <w:t> оптимизаций.</w:t>
      </w:r>
    </w:p>
    <w:p w:rsidR="006C7F2F" w:rsidRDefault="006C7F2F" w:rsidP="006C7F2F">
      <w:pPr>
        <w:pStyle w:val="aa"/>
        <w:rPr>
          <w:b/>
          <w:bCs/>
        </w:rPr>
      </w:pPr>
      <w:r w:rsidRPr="006C7F2F">
        <w:t>Ваш код почти определенно будет стремиться работать медленнее просто из-за того факта, что вы включили eval(..)или with где-либо в вашем коде. Не важно насколько умным может быть </w:t>
      </w:r>
      <w:r w:rsidRPr="006C7F2F">
        <w:rPr>
          <w:i/>
          <w:iCs/>
        </w:rPr>
        <w:t>Движок</w:t>
      </w:r>
      <w:r w:rsidRPr="006C7F2F">
        <w:t> пытаясь ограничить побочные эффекты этих пессимистических предположений, но </w:t>
      </w:r>
      <w:r w:rsidRPr="006C7F2F">
        <w:rPr>
          <w:b/>
          <w:bCs/>
        </w:rPr>
        <w:t>нельзя обойти тот факт, что без оптимизаций код работает медленнее.</w:t>
      </w:r>
    </w:p>
    <w:p w:rsidR="00B63201" w:rsidRPr="006C7F2F" w:rsidRDefault="00B63201" w:rsidP="006C7F2F">
      <w:pPr>
        <w:pStyle w:val="aa"/>
      </w:pPr>
    </w:p>
    <w:p w:rsidR="006C7F2F" w:rsidRPr="006C7F2F" w:rsidRDefault="006C7F2F" w:rsidP="006C7F2F">
      <w:pPr>
        <w:pStyle w:val="aa"/>
        <w:rPr>
          <w:b/>
          <w:bCs/>
        </w:rPr>
      </w:pPr>
      <w:r w:rsidRPr="006C7F2F">
        <w:rPr>
          <w:b/>
          <w:bCs/>
        </w:rPr>
        <w:t>Обзор</w:t>
      </w:r>
    </w:p>
    <w:p w:rsidR="006C7F2F" w:rsidRPr="006C7F2F" w:rsidRDefault="006C7F2F" w:rsidP="006C7F2F">
      <w:pPr>
        <w:pStyle w:val="aa"/>
      </w:pPr>
      <w:r w:rsidRPr="006C7F2F">
        <w:t>Лексическая область видимости означает, что область видимости определена решениями о том, где объявляются функции на стадии написания кода. Фаза разбиения на лексемы при компиляции фактически способна узнать где и как объявлены все идентификаторы, и таким образом предсказать как их будут искать во время выполнения.</w:t>
      </w:r>
    </w:p>
    <w:p w:rsidR="006C7F2F" w:rsidRPr="006C7F2F" w:rsidRDefault="006C7F2F" w:rsidP="006C7F2F">
      <w:pPr>
        <w:pStyle w:val="aa"/>
      </w:pPr>
      <w:r w:rsidRPr="006C7F2F">
        <w:t>Два механизма в JavaScript могут "обмануть" лексическую область видимости: eval(..) и with. Первый может менять существующую лексическую область видимости (во время выполнения) исполняя строку "кода", в которой есть одно или несколько объявлений. Второй по сути создает целую новую лексическую область видимости (снова во время выполнения) интерпретируя ссылку на объект </w:t>
      </w:r>
      <w:r w:rsidRPr="006C7F2F">
        <w:rPr>
          <w:i/>
          <w:iCs/>
        </w:rPr>
        <w:t>как</w:t>
      </w:r>
      <w:r w:rsidRPr="006C7F2F">
        <w:t> "область видимости", а свойства этого объекта как идентификаторы этой области.</w:t>
      </w:r>
    </w:p>
    <w:p w:rsidR="006C7F2F" w:rsidRPr="006C7F2F" w:rsidRDefault="006C7F2F" w:rsidP="006C7F2F">
      <w:pPr>
        <w:pStyle w:val="aa"/>
      </w:pPr>
      <w:r w:rsidRPr="006C7F2F">
        <w:t>Недостаток этих механизмов в том, что они лишают смысла возможность</w:t>
      </w:r>
      <w:r w:rsidR="00AC790F">
        <w:t xml:space="preserve"> </w:t>
      </w:r>
      <w:r w:rsidRPr="006C7F2F">
        <w:t> </w:t>
      </w:r>
      <w:r w:rsidRPr="006C7F2F">
        <w:rPr>
          <w:i/>
          <w:iCs/>
        </w:rPr>
        <w:t>Движка</w:t>
      </w:r>
      <w:r w:rsidRPr="006C7F2F">
        <w:t> выполнять оптимизации во время компиляции, принимающие во внимание поиск в области видимости, так как </w:t>
      </w:r>
      <w:r w:rsidRPr="006C7F2F">
        <w:rPr>
          <w:i/>
          <w:iCs/>
        </w:rPr>
        <w:t>Движок</w:t>
      </w:r>
      <w:r w:rsidRPr="006C7F2F">
        <w:t> должен пессимистически предположить, что такие оптимизации будут неправильными. Код </w:t>
      </w:r>
      <w:r w:rsidRPr="006C7F2F">
        <w:rPr>
          <w:i/>
          <w:iCs/>
        </w:rPr>
        <w:t>будет</w:t>
      </w:r>
      <w:r w:rsidRPr="006C7F2F">
        <w:t> выполняться медленнее в результате использования любой из этих возможностей. </w:t>
      </w:r>
      <w:r w:rsidRPr="006C7F2F">
        <w:rPr>
          <w:b/>
          <w:bCs/>
        </w:rPr>
        <w:t>Не используйте их!</w:t>
      </w:r>
    </w:p>
    <w:p w:rsidR="00B63201" w:rsidRPr="00B63201" w:rsidRDefault="00B63201" w:rsidP="00AC790F">
      <w:pPr>
        <w:pStyle w:val="2"/>
        <w:rPr>
          <w:noProof/>
        </w:rPr>
      </w:pPr>
      <w:r w:rsidRPr="00B63201">
        <w:rPr>
          <w:noProof/>
        </w:rPr>
        <w:t>Глава 3: Область видимости: функции против блоков</w:t>
      </w:r>
    </w:p>
    <w:p w:rsidR="00B63201" w:rsidRPr="00B63201" w:rsidRDefault="00B63201" w:rsidP="00B63201">
      <w:pPr>
        <w:pStyle w:val="aa"/>
      </w:pPr>
      <w:r w:rsidRPr="00B63201">
        <w:t>Как мы уже исследовали в главе 2, область видимости состоит из серии "зон", каждая из которых действует как контейнер или корзина, в которой объявляются идентификаторы (переменные, функции). Эти зоны четко вкладываются друг в друга и это вложение определяется во время написания кода.</w:t>
      </w:r>
    </w:p>
    <w:p w:rsidR="00B63201" w:rsidRPr="00B63201" w:rsidRDefault="00B63201" w:rsidP="00B63201">
      <w:pPr>
        <w:pStyle w:val="aa"/>
      </w:pPr>
      <w:r w:rsidRPr="00B63201">
        <w:t>Но что именно конкретно создает новую зону? Только функция? Могут ли другие структуры в JavaScript создавать зоны областей видимости?</w:t>
      </w:r>
    </w:p>
    <w:p w:rsidR="00B63201" w:rsidRPr="00B63201" w:rsidRDefault="00B63201" w:rsidP="00E60FC0">
      <w:pPr>
        <w:pStyle w:val="3"/>
      </w:pPr>
      <w:r w:rsidRPr="00B63201">
        <w:t>Область видимости из функций</w:t>
      </w:r>
    </w:p>
    <w:p w:rsidR="00B63201" w:rsidRPr="00B63201" w:rsidRDefault="00B63201" w:rsidP="00B63201">
      <w:pPr>
        <w:pStyle w:val="aa"/>
      </w:pPr>
      <w:r w:rsidRPr="00B63201">
        <w:t>Самый общий ответ на эти вопросы такой — в JavaScript есть области видимости в функциях. То есть, каждая функция, которую вы объявляете, создает зону для себя, но больше ни одна структура не создает свою собственную зону области видимости. Как мы скоро увидим, это не совсем правда.</w:t>
      </w:r>
    </w:p>
    <w:p w:rsidR="00B63201" w:rsidRPr="00B63201" w:rsidRDefault="00B63201" w:rsidP="00B63201">
      <w:pPr>
        <w:pStyle w:val="aa"/>
      </w:pPr>
      <w:r w:rsidRPr="00B63201">
        <w:t>Но сначала, давайте исследуем область видимости функции и ее применения.</w:t>
      </w:r>
    </w:p>
    <w:p w:rsidR="00B63201" w:rsidRPr="00B63201" w:rsidRDefault="00B63201" w:rsidP="00B63201">
      <w:pPr>
        <w:pStyle w:val="aa"/>
      </w:pPr>
      <w:r w:rsidRPr="00B63201">
        <w:t>Представьте такой код:</w:t>
      </w:r>
    </w:p>
    <w:p w:rsidR="00B63201" w:rsidRPr="00B63201" w:rsidRDefault="00B63201" w:rsidP="00AC790F">
      <w:pPr>
        <w:pStyle w:val="af1"/>
      </w:pPr>
      <w:r w:rsidRPr="00B63201">
        <w:t xml:space="preserve">function </w:t>
      </w:r>
      <w:r w:rsidRPr="00AC790F">
        <w:rPr>
          <w:color w:val="0070C0"/>
        </w:rPr>
        <w:t>foo</w:t>
      </w:r>
      <w:r w:rsidRPr="00B63201">
        <w:t>(a) {</w:t>
      </w:r>
    </w:p>
    <w:p w:rsidR="00B63201" w:rsidRPr="00B63201" w:rsidRDefault="00AC790F" w:rsidP="00AC790F">
      <w:pPr>
        <w:pStyle w:val="af1"/>
      </w:pPr>
      <w:r>
        <w:t xml:space="preserve">  </w:t>
      </w:r>
      <w:r w:rsidR="00B63201" w:rsidRPr="00B63201">
        <w:t>var b = 2;</w:t>
      </w:r>
    </w:p>
    <w:p w:rsidR="00B63201" w:rsidRPr="00B63201" w:rsidRDefault="00AC790F" w:rsidP="00AC790F">
      <w:pPr>
        <w:pStyle w:val="af1"/>
      </w:pPr>
      <w:r>
        <w:t xml:space="preserve">  </w:t>
      </w:r>
      <w:r w:rsidR="00B63201" w:rsidRPr="00B63201">
        <w:t>// некоторый код</w:t>
      </w:r>
    </w:p>
    <w:p w:rsidR="00B63201" w:rsidRPr="00B63201" w:rsidRDefault="00AC790F" w:rsidP="00AC790F">
      <w:pPr>
        <w:pStyle w:val="af1"/>
      </w:pPr>
      <w:r>
        <w:t xml:space="preserve">  </w:t>
      </w:r>
      <w:r w:rsidR="00B63201" w:rsidRPr="00B63201">
        <w:t xml:space="preserve">function </w:t>
      </w:r>
      <w:r w:rsidR="00B63201" w:rsidRPr="00AC790F">
        <w:rPr>
          <w:color w:val="7030A0"/>
        </w:rPr>
        <w:t>bar</w:t>
      </w:r>
      <w:r w:rsidR="00B63201" w:rsidRPr="00B63201">
        <w:t>() {</w:t>
      </w:r>
    </w:p>
    <w:p w:rsidR="00B63201" w:rsidRPr="00B63201" w:rsidRDefault="00AC790F" w:rsidP="00AC790F">
      <w:pPr>
        <w:pStyle w:val="af1"/>
      </w:pPr>
      <w:r>
        <w:t xml:space="preserve">    </w:t>
      </w:r>
      <w:r w:rsidR="00B63201" w:rsidRPr="00B63201">
        <w:t>// ...</w:t>
      </w:r>
    </w:p>
    <w:p w:rsidR="00B63201" w:rsidRPr="00B63201" w:rsidRDefault="00AC790F" w:rsidP="00AC790F">
      <w:pPr>
        <w:pStyle w:val="af1"/>
      </w:pPr>
      <w:r>
        <w:t xml:space="preserve">  </w:t>
      </w:r>
      <w:r w:rsidR="00B63201" w:rsidRPr="00B63201">
        <w:t>}</w:t>
      </w:r>
    </w:p>
    <w:p w:rsidR="00B63201" w:rsidRPr="00B63201" w:rsidRDefault="00AC790F" w:rsidP="00AC790F">
      <w:pPr>
        <w:pStyle w:val="af1"/>
      </w:pPr>
      <w:r>
        <w:t xml:space="preserve">  </w:t>
      </w:r>
      <w:r w:rsidR="00B63201" w:rsidRPr="00B63201">
        <w:t>// еще код</w:t>
      </w:r>
    </w:p>
    <w:p w:rsidR="00B63201" w:rsidRPr="00B63201" w:rsidRDefault="00AC790F" w:rsidP="00AC790F">
      <w:pPr>
        <w:pStyle w:val="af1"/>
      </w:pPr>
      <w:r>
        <w:t xml:space="preserve">  </w:t>
      </w:r>
      <w:r w:rsidR="00B63201" w:rsidRPr="00B63201">
        <w:t>var c = 3;</w:t>
      </w:r>
    </w:p>
    <w:p w:rsidR="00B63201" w:rsidRPr="00B63201" w:rsidRDefault="00B63201" w:rsidP="00AC790F">
      <w:pPr>
        <w:pStyle w:val="af1"/>
      </w:pPr>
      <w:r w:rsidRPr="00B63201">
        <w:t>}</w:t>
      </w:r>
    </w:p>
    <w:p w:rsidR="00B63201" w:rsidRPr="00B63201" w:rsidRDefault="00B63201" w:rsidP="00B63201">
      <w:pPr>
        <w:pStyle w:val="aa"/>
      </w:pPr>
      <w:r w:rsidRPr="00B63201">
        <w:t>В этом коде зона области видимости для foo(..) включает в себя идентификаторы a, b, c и bar. </w:t>
      </w:r>
      <w:r w:rsidRPr="00B63201">
        <w:rPr>
          <w:b/>
          <w:bCs/>
        </w:rPr>
        <w:t>Не важно</w:t>
      </w:r>
      <w:r w:rsidRPr="00B63201">
        <w:t> </w:t>
      </w:r>
      <w:r w:rsidRPr="00B63201">
        <w:rPr>
          <w:i/>
          <w:iCs/>
        </w:rPr>
        <w:t>где</w:t>
      </w:r>
      <w:r w:rsidRPr="00B63201">
        <w:t> в области видимости появится объявление, переменная или функция принадлежит к содержащей их зоне области видимости, вне зависимости от места объявления. Мы исследуем в следующей главе как </w:t>
      </w:r>
      <w:r w:rsidRPr="00B63201">
        <w:rPr>
          <w:i/>
          <w:iCs/>
        </w:rPr>
        <w:t>это</w:t>
      </w:r>
      <w:r w:rsidRPr="00B63201">
        <w:t> в точности работает.</w:t>
      </w:r>
    </w:p>
    <w:p w:rsidR="00B63201" w:rsidRPr="00B63201" w:rsidRDefault="00B63201" w:rsidP="00B63201">
      <w:pPr>
        <w:pStyle w:val="aa"/>
      </w:pPr>
      <w:r w:rsidRPr="00B63201">
        <w:t xml:space="preserve">У bar(..) есть своя собственная зона области видимости. Также и у глобальной области видимости, у которой есть всего один </w:t>
      </w:r>
      <w:r w:rsidRPr="00B63201">
        <w:lastRenderedPageBreak/>
        <w:t>идентификатор: foo.</w:t>
      </w:r>
    </w:p>
    <w:p w:rsidR="00B63201" w:rsidRPr="00B63201" w:rsidRDefault="00B63201" w:rsidP="00B63201">
      <w:pPr>
        <w:pStyle w:val="aa"/>
      </w:pPr>
      <w:r w:rsidRPr="00B63201">
        <w:t>Так как a, b, c и bar все принадлежат к зоне области видимости foo(..), они недоступны вне foo(..). То есть, нижеприведенный код весь целиком приведет к ошибкам ReferenceError, так как идентификаторы недоступны в глобальной области видимости:</w:t>
      </w:r>
    </w:p>
    <w:p w:rsidR="00B63201" w:rsidRPr="00B63201" w:rsidRDefault="00B63201" w:rsidP="00AC790F">
      <w:pPr>
        <w:pStyle w:val="af1"/>
      </w:pPr>
      <w:r w:rsidRPr="00B63201">
        <w:t>bar(); // ошибка</w:t>
      </w:r>
    </w:p>
    <w:p w:rsidR="00B63201" w:rsidRPr="00B63201" w:rsidRDefault="00B63201" w:rsidP="00AC790F">
      <w:pPr>
        <w:pStyle w:val="af1"/>
      </w:pPr>
    </w:p>
    <w:p w:rsidR="00B63201" w:rsidRPr="00B63201" w:rsidRDefault="00B63201" w:rsidP="00AC790F">
      <w:pPr>
        <w:pStyle w:val="af1"/>
      </w:pPr>
      <w:r w:rsidRPr="00B63201">
        <w:t>console.log( a, b, c ); // все 3 вызовут ошибку</w:t>
      </w:r>
    </w:p>
    <w:p w:rsidR="00B63201" w:rsidRPr="00B63201" w:rsidRDefault="00B63201" w:rsidP="00B63201">
      <w:pPr>
        <w:pStyle w:val="aa"/>
      </w:pPr>
      <w:r w:rsidRPr="00B63201">
        <w:t>Однако, все эти идентификаторы (a, b, c, foo и bar) доступны </w:t>
      </w:r>
      <w:r w:rsidRPr="00B63201">
        <w:rPr>
          <w:i/>
          <w:iCs/>
        </w:rPr>
        <w:t>внутри</w:t>
      </w:r>
      <w:r w:rsidRPr="00B63201">
        <w:t> foo(..) и конечно также доступны внутри bar(..) (предполагаем, что нет ни одного объявления затеняющих идентификаторов внутри bar(..)).</w:t>
      </w:r>
    </w:p>
    <w:p w:rsidR="00B63201" w:rsidRPr="00B63201" w:rsidRDefault="00B63201" w:rsidP="00B63201">
      <w:pPr>
        <w:pStyle w:val="aa"/>
      </w:pPr>
      <w:r w:rsidRPr="00B63201">
        <w:t>Область видимости функции поощряет идею, что все переменные принадлежат функции и могут быть использованы и переиспользованы на всем протяжении функции (и более того, доступны даже во вложенных областях видимости). Этот подход к дизайну может быть довольно полезен и несомненно может использовать в полном объеме "динамическую" природу переменных JavaScript, чтобы иметь дело со значениями разных типов при необходимости.</w:t>
      </w:r>
    </w:p>
    <w:p w:rsidR="00B63201" w:rsidRPr="00B63201" w:rsidRDefault="00B63201" w:rsidP="00B63201">
      <w:pPr>
        <w:pStyle w:val="aa"/>
      </w:pPr>
      <w:r w:rsidRPr="00B63201">
        <w:t>С другой стороны, если вы не принимаете меры предосторожности, переменные, существующие на всей протяженности области видимости, могут привести к неожиданным ошибкам.</w:t>
      </w:r>
    </w:p>
    <w:p w:rsidR="000675D0" w:rsidRDefault="000675D0" w:rsidP="00E63B56">
      <w:pPr>
        <w:pStyle w:val="aa"/>
      </w:pPr>
    </w:p>
    <w:p w:rsidR="00AC790F" w:rsidRPr="00AC790F" w:rsidRDefault="00AC790F" w:rsidP="00AC790F">
      <w:pPr>
        <w:pStyle w:val="aa"/>
        <w:rPr>
          <w:b/>
          <w:bCs/>
        </w:rPr>
      </w:pPr>
      <w:r w:rsidRPr="00AC790F">
        <w:rPr>
          <w:b/>
          <w:bCs/>
        </w:rPr>
        <w:t>Прячемся на виду у всей области видимости</w:t>
      </w:r>
    </w:p>
    <w:p w:rsidR="00AC790F" w:rsidRPr="00AC790F" w:rsidRDefault="00AC790F" w:rsidP="00AC790F">
      <w:pPr>
        <w:pStyle w:val="aa"/>
      </w:pPr>
      <w:r w:rsidRPr="00AC790F">
        <w:t>Традиционный путь рассуждений о функциях таков: вы определяете функцию, а затем добавляете код внутрь нее. Но обратное рассуждение столь же обоснованно и удобно: взять любую произвольную часть кода, которую вы написали, и обернуть ее в объявление функции, что в сущности "прячет" код.</w:t>
      </w:r>
    </w:p>
    <w:p w:rsidR="00AC790F" w:rsidRPr="00AC790F" w:rsidRDefault="00AC790F" w:rsidP="00AC790F">
      <w:pPr>
        <w:pStyle w:val="aa"/>
      </w:pPr>
      <w:r w:rsidRPr="00AC790F">
        <w:t>Практическим результатом является создание зоны области видимости вокруг кода, о котором идет речь, а это значит, что любые объявления (переменной или функции) в этом коде будут ограничены областью видимости новой оборачивающей код функции, вместо ранее охватывающей области видимости. Иными словами, вы можете "спрятать" переменные и функции заключив их в область видимости функции.</w:t>
      </w:r>
    </w:p>
    <w:p w:rsidR="00AC790F" w:rsidRPr="00AC790F" w:rsidRDefault="00AC790F" w:rsidP="00AC790F">
      <w:pPr>
        <w:pStyle w:val="aa"/>
      </w:pPr>
      <w:r w:rsidRPr="00AC790F">
        <w:t>Почему же "прятать" переменные и функции — полезная техника?</w:t>
      </w:r>
    </w:p>
    <w:p w:rsidR="00AC790F" w:rsidRPr="00AC790F" w:rsidRDefault="00AC790F" w:rsidP="00AC790F">
      <w:pPr>
        <w:pStyle w:val="aa"/>
      </w:pPr>
      <w:r w:rsidRPr="00AC790F">
        <w:t>Есть множество причин, мотивирующих на это сокрытие, основанное на области видимости. Они имеют тенденцию проистекать из принципа дизайна ПО "Принцип наименьших привилегий", также иногда называемый "Наименьшие полномочия" или "Наименьшая открытость". Этот принцип заявляет, что в дизайне ПО, таком как API для модуля/объекта, вам следует выставлять наружу только то, что минимально необходимо и "прятать" всё остальное.</w:t>
      </w:r>
    </w:p>
    <w:p w:rsidR="00AC790F" w:rsidRPr="00AC790F" w:rsidRDefault="00AC790F" w:rsidP="00AC790F">
      <w:pPr>
        <w:pStyle w:val="aa"/>
      </w:pPr>
      <w:r w:rsidRPr="00AC790F">
        <w:t>Этот принцип распространяется и на выбор того, какая область видимости будет содержать переменные и функции. Если все переменные и функции были бы в глобальной области видимости, они были бы, конечно, доступны любой вложенной области видимости. Но это нарушает принцип "Наименьшей..." в том, что вы (видимо) открываете многие переменные или функции, которые вам следовало в противном случае держать приватными, коль скоро правильное использование кода будет препятствовать доступу к этим переменным/функциям.</w:t>
      </w:r>
    </w:p>
    <w:p w:rsidR="00AC790F" w:rsidRPr="00AC790F" w:rsidRDefault="00AC790F" w:rsidP="00AC790F">
      <w:pPr>
        <w:pStyle w:val="aa"/>
      </w:pPr>
      <w:r w:rsidRPr="00AC790F">
        <w:t>Например:</w:t>
      </w:r>
    </w:p>
    <w:p w:rsidR="00AC790F" w:rsidRPr="00AC790F" w:rsidRDefault="00AC790F" w:rsidP="00BA57E7">
      <w:pPr>
        <w:pStyle w:val="af1"/>
      </w:pPr>
      <w:r w:rsidRPr="00AC790F">
        <w:t xml:space="preserve">function </w:t>
      </w:r>
      <w:r w:rsidRPr="00563C7E">
        <w:rPr>
          <w:color w:val="7030A0"/>
        </w:rPr>
        <w:t>doSomething</w:t>
      </w:r>
      <w:r w:rsidRPr="00AC790F">
        <w:t>(a) {</w:t>
      </w:r>
    </w:p>
    <w:p w:rsidR="00AC790F" w:rsidRPr="00AC790F" w:rsidRDefault="00AC790F" w:rsidP="00BA57E7">
      <w:pPr>
        <w:pStyle w:val="af1"/>
      </w:pPr>
      <w:r w:rsidRPr="00AC790F">
        <w:tab/>
        <w:t xml:space="preserve">b = a + </w:t>
      </w:r>
      <w:r w:rsidRPr="00563C7E">
        <w:rPr>
          <w:color w:val="0070C0"/>
        </w:rPr>
        <w:t>doSomethingElse</w:t>
      </w:r>
      <w:r w:rsidRPr="00AC790F">
        <w:t>( a * 2 );</w:t>
      </w:r>
    </w:p>
    <w:p w:rsidR="00AC790F" w:rsidRPr="00AC790F" w:rsidRDefault="00AC790F" w:rsidP="00BA57E7">
      <w:pPr>
        <w:pStyle w:val="af1"/>
      </w:pPr>
    </w:p>
    <w:p w:rsidR="00AC790F" w:rsidRPr="00AC790F" w:rsidRDefault="00AC790F" w:rsidP="00BA57E7">
      <w:pPr>
        <w:pStyle w:val="af1"/>
      </w:pPr>
      <w:r w:rsidRPr="00AC790F">
        <w:tab/>
        <w:t>console.log( b * 3 );</w:t>
      </w:r>
    </w:p>
    <w:p w:rsidR="00AC790F" w:rsidRPr="00AC790F" w:rsidRDefault="00AC790F" w:rsidP="00BA57E7">
      <w:pPr>
        <w:pStyle w:val="af1"/>
      </w:pPr>
      <w:r w:rsidRPr="00AC790F">
        <w:t>}</w:t>
      </w:r>
    </w:p>
    <w:p w:rsidR="00AC790F" w:rsidRPr="00AC790F" w:rsidRDefault="00AC790F" w:rsidP="00BA57E7">
      <w:pPr>
        <w:pStyle w:val="af1"/>
      </w:pPr>
    </w:p>
    <w:p w:rsidR="00AC790F" w:rsidRPr="00AC790F" w:rsidRDefault="00AC790F" w:rsidP="00BA57E7">
      <w:pPr>
        <w:pStyle w:val="af1"/>
      </w:pPr>
      <w:r w:rsidRPr="00AC790F">
        <w:t xml:space="preserve">function </w:t>
      </w:r>
      <w:r w:rsidRPr="00563C7E">
        <w:rPr>
          <w:color w:val="0070C0"/>
        </w:rPr>
        <w:t>doSomethingElse</w:t>
      </w:r>
      <w:r w:rsidRPr="00AC790F">
        <w:t>(a) {</w:t>
      </w:r>
    </w:p>
    <w:p w:rsidR="00AC790F" w:rsidRPr="00AC790F" w:rsidRDefault="00AC790F" w:rsidP="00BA57E7">
      <w:pPr>
        <w:pStyle w:val="af1"/>
      </w:pPr>
      <w:r w:rsidRPr="00AC790F">
        <w:tab/>
        <w:t>return a - 1;</w:t>
      </w:r>
    </w:p>
    <w:p w:rsidR="00AC790F" w:rsidRPr="00AC790F" w:rsidRDefault="00AC790F" w:rsidP="00BA57E7">
      <w:pPr>
        <w:pStyle w:val="af1"/>
      </w:pPr>
      <w:r w:rsidRPr="00AC790F">
        <w:t>}</w:t>
      </w:r>
    </w:p>
    <w:p w:rsidR="00AC790F" w:rsidRPr="00AC790F" w:rsidRDefault="00AC790F" w:rsidP="00BA57E7">
      <w:pPr>
        <w:pStyle w:val="af1"/>
      </w:pPr>
    </w:p>
    <w:p w:rsidR="00AC790F" w:rsidRPr="00AC790F" w:rsidRDefault="00AC790F" w:rsidP="00BA57E7">
      <w:pPr>
        <w:pStyle w:val="af1"/>
      </w:pPr>
      <w:r w:rsidRPr="00AC790F">
        <w:t>var b;</w:t>
      </w:r>
    </w:p>
    <w:p w:rsidR="00AC790F" w:rsidRPr="00AC790F" w:rsidRDefault="00AC790F" w:rsidP="00BA57E7">
      <w:pPr>
        <w:pStyle w:val="af1"/>
      </w:pPr>
    </w:p>
    <w:p w:rsidR="00AC790F" w:rsidRPr="00AC790F" w:rsidRDefault="00AC790F" w:rsidP="00BA57E7">
      <w:pPr>
        <w:pStyle w:val="af1"/>
      </w:pPr>
      <w:r w:rsidRPr="00563C7E">
        <w:rPr>
          <w:color w:val="7030A0"/>
        </w:rPr>
        <w:t>doSomething</w:t>
      </w:r>
      <w:r w:rsidRPr="00AC790F">
        <w:t>( 2 ); // 15</w:t>
      </w:r>
    </w:p>
    <w:p w:rsidR="00AC790F" w:rsidRPr="00AC790F" w:rsidRDefault="00AC790F" w:rsidP="00AC790F">
      <w:pPr>
        <w:pStyle w:val="aa"/>
      </w:pPr>
      <w:r w:rsidRPr="00AC790F">
        <w:t>В этом коде, переменная b и функция doSomethingElse(..) — похоже "частные" детали того, как doSomething(..)выполняет свою работу. Предоставление окружающей области видимости "доступа" к b и doSomethingElse(..) не только не необходимо, но также возможно и "опасно" тем, что их могут нечаянно использовать, намеренно или нет, и это может нарушить предварительные соглашения в doSomething(..).</w:t>
      </w:r>
    </w:p>
    <w:p w:rsidR="00AC790F" w:rsidRPr="00AC790F" w:rsidRDefault="00AC790F" w:rsidP="00AC790F">
      <w:pPr>
        <w:pStyle w:val="aa"/>
      </w:pPr>
      <w:r w:rsidRPr="00AC790F">
        <w:t>Более "правильный" дизайн скрыл бы эти частные детали внутри области видимости doSomething(..), например как тут:</w:t>
      </w:r>
    </w:p>
    <w:p w:rsidR="00AC790F" w:rsidRPr="00AC790F" w:rsidRDefault="00AC790F" w:rsidP="00E65E1E">
      <w:pPr>
        <w:pStyle w:val="af1"/>
      </w:pPr>
      <w:r w:rsidRPr="00AC790F">
        <w:t>function doSomething(a) {</w:t>
      </w:r>
    </w:p>
    <w:p w:rsidR="00AC790F" w:rsidRPr="00AC790F" w:rsidRDefault="00E65E1E" w:rsidP="00E65E1E">
      <w:pPr>
        <w:pStyle w:val="af1"/>
      </w:pPr>
      <w:r>
        <w:t xml:space="preserve">  </w:t>
      </w:r>
      <w:r w:rsidR="00AC790F" w:rsidRPr="00AC790F">
        <w:t>function doSomethingElse(a) {</w:t>
      </w:r>
    </w:p>
    <w:p w:rsidR="00AC790F" w:rsidRPr="00AC790F" w:rsidRDefault="00E65E1E" w:rsidP="00E65E1E">
      <w:pPr>
        <w:pStyle w:val="af1"/>
      </w:pPr>
      <w:r>
        <w:t xml:space="preserve">    </w:t>
      </w:r>
      <w:r w:rsidR="00AC790F" w:rsidRPr="00AC790F">
        <w:t>return a - 1;</w:t>
      </w:r>
    </w:p>
    <w:p w:rsidR="00AC790F" w:rsidRPr="00AC790F" w:rsidRDefault="00E65E1E" w:rsidP="00E65E1E">
      <w:pPr>
        <w:pStyle w:val="af1"/>
      </w:pPr>
      <w:r>
        <w:t xml:space="preserve">  </w:t>
      </w:r>
      <w:r w:rsidR="00AC790F" w:rsidRPr="00AC790F">
        <w:t>}</w:t>
      </w:r>
    </w:p>
    <w:p w:rsidR="00E65E1E" w:rsidRDefault="00E65E1E" w:rsidP="00E65E1E">
      <w:pPr>
        <w:pStyle w:val="af1"/>
      </w:pPr>
    </w:p>
    <w:p w:rsidR="00AC790F" w:rsidRPr="00AC790F" w:rsidRDefault="00E65E1E" w:rsidP="00E65E1E">
      <w:pPr>
        <w:pStyle w:val="af1"/>
      </w:pPr>
      <w:r>
        <w:t xml:space="preserve">  </w:t>
      </w:r>
      <w:r w:rsidR="00AC790F" w:rsidRPr="00AC790F">
        <w:t>var b;</w:t>
      </w:r>
    </w:p>
    <w:p w:rsidR="00AC790F" w:rsidRPr="00AC790F" w:rsidRDefault="00AC790F" w:rsidP="00E65E1E">
      <w:pPr>
        <w:pStyle w:val="af1"/>
      </w:pPr>
    </w:p>
    <w:p w:rsidR="00AC790F" w:rsidRPr="00AC790F" w:rsidRDefault="00E65E1E" w:rsidP="00E65E1E">
      <w:pPr>
        <w:pStyle w:val="af1"/>
      </w:pPr>
      <w:r>
        <w:t xml:space="preserve">  </w:t>
      </w:r>
      <w:r w:rsidR="00AC790F" w:rsidRPr="00AC790F">
        <w:t>b = a + doSomethingElse( a * 2 );</w:t>
      </w:r>
    </w:p>
    <w:p w:rsidR="00AC790F" w:rsidRPr="00AC790F" w:rsidRDefault="00AC790F" w:rsidP="00E65E1E">
      <w:pPr>
        <w:pStyle w:val="af1"/>
      </w:pPr>
    </w:p>
    <w:p w:rsidR="00AC790F" w:rsidRPr="00AC790F" w:rsidRDefault="00E65E1E" w:rsidP="00E65E1E">
      <w:pPr>
        <w:pStyle w:val="af1"/>
      </w:pPr>
      <w:r>
        <w:t xml:space="preserve">  </w:t>
      </w:r>
      <w:r w:rsidR="00AC790F" w:rsidRPr="00AC790F">
        <w:t>console.log( (b * 3) );</w:t>
      </w:r>
    </w:p>
    <w:p w:rsidR="00AC790F" w:rsidRPr="00AC790F" w:rsidRDefault="00AC790F" w:rsidP="00E65E1E">
      <w:pPr>
        <w:pStyle w:val="af1"/>
      </w:pPr>
      <w:r w:rsidRPr="00AC790F">
        <w:t>}</w:t>
      </w:r>
    </w:p>
    <w:p w:rsidR="00AC790F" w:rsidRPr="00AC790F" w:rsidRDefault="00AC790F" w:rsidP="00E65E1E">
      <w:pPr>
        <w:pStyle w:val="af1"/>
      </w:pPr>
    </w:p>
    <w:p w:rsidR="00AC790F" w:rsidRPr="00AC790F" w:rsidRDefault="00AC790F" w:rsidP="00E65E1E">
      <w:pPr>
        <w:pStyle w:val="af1"/>
      </w:pPr>
      <w:r w:rsidRPr="00AC790F">
        <w:t>doSomething( 2 ); // 15</w:t>
      </w:r>
    </w:p>
    <w:p w:rsidR="00AC790F" w:rsidRPr="00AC790F" w:rsidRDefault="00AC790F" w:rsidP="00AC790F">
      <w:pPr>
        <w:pStyle w:val="aa"/>
      </w:pPr>
      <w:r w:rsidRPr="00AC790F">
        <w:t>Теперь, b и doSomethingElse(..) недоступны для любого внешнего воздействия, а взамен управляются только в doSomething(..). Функциональность и конечный результат оказались не затронуты, а дизайн хранит частные детали частными, что обычно считается лучшим ПО.</w:t>
      </w:r>
    </w:p>
    <w:p w:rsidR="00E65E1E" w:rsidRPr="00E65E1E" w:rsidRDefault="00E65E1E" w:rsidP="00E60FC0">
      <w:pPr>
        <w:pStyle w:val="3"/>
      </w:pPr>
      <w:r w:rsidRPr="00E65E1E">
        <w:t>Предотвращение коллизий</w:t>
      </w:r>
    </w:p>
    <w:p w:rsidR="00E65E1E" w:rsidRPr="00E65E1E" w:rsidRDefault="00E65E1E" w:rsidP="00E65E1E">
      <w:pPr>
        <w:pStyle w:val="aa"/>
      </w:pPr>
      <w:r w:rsidRPr="00E65E1E">
        <w:t>Еще одно преимущество "скрытия" переменных и функций внутри области действия — чтобы избежать неумышленных коллизий между двумя идентификаторами с одним и тем же именем, но с разным целевым использованием. Коллизии часто приводят к неумышленной перезаписи значений.</w:t>
      </w:r>
    </w:p>
    <w:p w:rsidR="00E65E1E" w:rsidRPr="00E65E1E" w:rsidRDefault="00E65E1E" w:rsidP="00E65E1E">
      <w:pPr>
        <w:pStyle w:val="aa"/>
      </w:pPr>
      <w:r w:rsidRPr="00E65E1E">
        <w:t>Например:</w:t>
      </w:r>
    </w:p>
    <w:p w:rsidR="00E65E1E" w:rsidRPr="00E65E1E" w:rsidRDefault="00E65E1E" w:rsidP="00E65E1E">
      <w:pPr>
        <w:pStyle w:val="af1"/>
      </w:pPr>
      <w:r w:rsidRPr="00E65E1E">
        <w:lastRenderedPageBreak/>
        <w:t>function foo() {</w:t>
      </w:r>
    </w:p>
    <w:p w:rsidR="00E65E1E" w:rsidRPr="00E65E1E" w:rsidRDefault="009A329D" w:rsidP="00E65E1E">
      <w:pPr>
        <w:pStyle w:val="af1"/>
      </w:pPr>
      <w:r>
        <w:t xml:space="preserve">  </w:t>
      </w:r>
      <w:r w:rsidR="00E65E1E" w:rsidRPr="00E65E1E">
        <w:t>function bar(a) {</w:t>
      </w:r>
    </w:p>
    <w:p w:rsidR="00E65E1E" w:rsidRPr="00E65E1E" w:rsidRDefault="009A329D" w:rsidP="00E65E1E">
      <w:pPr>
        <w:pStyle w:val="af1"/>
      </w:pPr>
      <w:r>
        <w:t xml:space="preserve">    </w:t>
      </w:r>
      <w:r w:rsidR="00E65E1E" w:rsidRPr="00E65E1E">
        <w:t>i = 3; // меняем `i` в окружающей области видимости цикла for-loop</w:t>
      </w:r>
    </w:p>
    <w:p w:rsidR="00E65E1E" w:rsidRPr="00E65E1E" w:rsidRDefault="009A329D" w:rsidP="00E65E1E">
      <w:pPr>
        <w:pStyle w:val="af1"/>
      </w:pPr>
      <w:r>
        <w:t xml:space="preserve">    </w:t>
      </w:r>
      <w:r w:rsidR="00E65E1E" w:rsidRPr="00E65E1E">
        <w:t>console.log( a + i );</w:t>
      </w:r>
    </w:p>
    <w:p w:rsidR="00E65E1E" w:rsidRPr="00E65E1E" w:rsidRDefault="009A329D" w:rsidP="00E65E1E">
      <w:pPr>
        <w:pStyle w:val="af1"/>
      </w:pPr>
      <w:r>
        <w:t xml:space="preserve">  </w:t>
      </w:r>
      <w:r w:rsidR="00E65E1E" w:rsidRPr="00E65E1E">
        <w:t>}</w:t>
      </w:r>
    </w:p>
    <w:p w:rsidR="00E65E1E" w:rsidRPr="00E65E1E" w:rsidRDefault="00E65E1E" w:rsidP="00E65E1E">
      <w:pPr>
        <w:pStyle w:val="af1"/>
      </w:pPr>
    </w:p>
    <w:p w:rsidR="00E65E1E" w:rsidRPr="00E65E1E" w:rsidRDefault="009A329D" w:rsidP="00E65E1E">
      <w:pPr>
        <w:pStyle w:val="af1"/>
      </w:pPr>
      <w:r>
        <w:t xml:space="preserve">  </w:t>
      </w:r>
      <w:r w:rsidR="00E65E1E" w:rsidRPr="00E65E1E">
        <w:t>for (var i=0; i&lt;10; i++) {</w:t>
      </w:r>
    </w:p>
    <w:p w:rsidR="00E65E1E" w:rsidRPr="00E65E1E" w:rsidRDefault="009A329D" w:rsidP="00E65E1E">
      <w:pPr>
        <w:pStyle w:val="af1"/>
      </w:pPr>
      <w:r>
        <w:t xml:space="preserve">    </w:t>
      </w:r>
      <w:r w:rsidR="00E65E1E" w:rsidRPr="00E65E1E">
        <w:t>bar( i * 2 ); // упс, впереди бесконечный цикл!</w:t>
      </w:r>
    </w:p>
    <w:p w:rsidR="00E65E1E" w:rsidRPr="00E65E1E" w:rsidRDefault="009A329D" w:rsidP="00E65E1E">
      <w:pPr>
        <w:pStyle w:val="af1"/>
      </w:pPr>
      <w:r>
        <w:t xml:space="preserve">  </w:t>
      </w:r>
      <w:r w:rsidR="00E65E1E" w:rsidRPr="00E65E1E">
        <w:t>}</w:t>
      </w:r>
    </w:p>
    <w:p w:rsidR="00E65E1E" w:rsidRPr="00E65E1E" w:rsidRDefault="00E65E1E" w:rsidP="00E65E1E">
      <w:pPr>
        <w:pStyle w:val="af1"/>
      </w:pPr>
      <w:r w:rsidRPr="00E65E1E">
        <w:t>}</w:t>
      </w:r>
    </w:p>
    <w:p w:rsidR="00E65E1E" w:rsidRPr="00E65E1E" w:rsidRDefault="00E65E1E" w:rsidP="00E65E1E">
      <w:pPr>
        <w:pStyle w:val="af1"/>
      </w:pPr>
    </w:p>
    <w:p w:rsidR="00E65E1E" w:rsidRPr="00E65E1E" w:rsidRDefault="00E65E1E" w:rsidP="00E65E1E">
      <w:pPr>
        <w:pStyle w:val="af1"/>
      </w:pPr>
      <w:r w:rsidRPr="00E65E1E">
        <w:t>foo();</w:t>
      </w:r>
    </w:p>
    <w:p w:rsidR="00E65E1E" w:rsidRPr="00E65E1E" w:rsidRDefault="00E65E1E" w:rsidP="00E65E1E">
      <w:pPr>
        <w:pStyle w:val="aa"/>
      </w:pPr>
      <w:r w:rsidRPr="00E65E1E">
        <w:t>Присваивание i = 3 внутри bar(..) неожиданно перезаписывает i, которая была объявлена в foo(..) внутри цикла for-loop. В этом случае, это приведет к бесконечному циклу, так как </w:t>
      </w:r>
      <w:r w:rsidRPr="00A10F35">
        <w:rPr>
          <w:rStyle w:val="af0"/>
        </w:rPr>
        <w:t>i установлена в фиксированное значение 3 и она всегда будет оставаться &lt; 10</w:t>
      </w:r>
      <w:r w:rsidRPr="00E65E1E">
        <w:t>.</w:t>
      </w:r>
    </w:p>
    <w:p w:rsidR="00E65E1E" w:rsidRDefault="00E65E1E" w:rsidP="00E65E1E">
      <w:pPr>
        <w:pStyle w:val="aa"/>
      </w:pPr>
      <w:r w:rsidRPr="00E65E1E">
        <w:t>Присваиванию внутри bar(..) нужно объявить локальную переменную для своих нужд, независимо от того, какое имя идентификатора выбрано. var i = 3; исправило бы эту проблему (и создало бы ранее упоминавшееся объявление "затененной переменной" i). </w:t>
      </w:r>
      <w:r w:rsidRPr="00E65E1E">
        <w:rPr>
          <w:i/>
          <w:iCs/>
        </w:rPr>
        <w:t>Дополнительная</w:t>
      </w:r>
      <w:r w:rsidRPr="00E65E1E">
        <w:t>, не альтернативная возможность — выбрать совсем другое имя идентификатора, такое как var j = 3;. Но дизайн вашего ПО естественно может подразумевать использование одного и того же имени идентификатора, поэтому использование области видимости, чтобы "скрыть" ваше внутреннее объявление — это ваша лучшая/единственная возможность в этом случае.</w:t>
      </w:r>
    </w:p>
    <w:p w:rsidR="00E65E1E" w:rsidRPr="00E65E1E" w:rsidRDefault="00E65E1E" w:rsidP="00E60FC0">
      <w:pPr>
        <w:pStyle w:val="3"/>
      </w:pPr>
      <w:r w:rsidRPr="00E65E1E">
        <w:t>Глобальные "Пространства имен"</w:t>
      </w:r>
    </w:p>
    <w:p w:rsidR="00E65E1E" w:rsidRPr="00E65E1E" w:rsidRDefault="00E65E1E" w:rsidP="00E65E1E">
      <w:pPr>
        <w:pStyle w:val="aa"/>
      </w:pPr>
      <w:r w:rsidRPr="00E65E1E">
        <w:t>Особенно яркий пример (наверное) коллизии переменных возникает в глобальной области видимости. Многие библиотеки, загружаемые в вашу программу, могут без всякого труда вступить в коллизию друг с другом, если они не спрячут должным образом свои внутренние/приватные функции и переменные.</w:t>
      </w:r>
    </w:p>
    <w:p w:rsidR="00E65E1E" w:rsidRPr="00E65E1E" w:rsidRDefault="00E65E1E" w:rsidP="00E65E1E">
      <w:pPr>
        <w:pStyle w:val="aa"/>
      </w:pPr>
      <w:r w:rsidRPr="00E65E1E">
        <w:t>Такие библиотеки, как правило, создают единственное объявление переменной, часто объекта, с достаточно уникальным именем в глобальной области видимости. Этот объект затем используется как "пространство имен" для этой библиотеки, где вся открываемая характерная функциональность делается как свойства этого объекта (пространства имен), вместо того, чтобы выставлять свои идентификаторы в области видимости на самом верхнем уровне.</w:t>
      </w:r>
    </w:p>
    <w:p w:rsidR="00E65E1E" w:rsidRPr="00E65E1E" w:rsidRDefault="00E65E1E" w:rsidP="00E65E1E">
      <w:pPr>
        <w:pStyle w:val="aa"/>
      </w:pPr>
      <w:r w:rsidRPr="00E65E1E">
        <w:t>Например:</w:t>
      </w:r>
    </w:p>
    <w:p w:rsidR="00E65E1E" w:rsidRPr="00E65E1E" w:rsidRDefault="00E65E1E" w:rsidP="00B86FF1">
      <w:pPr>
        <w:pStyle w:val="af1"/>
      </w:pPr>
      <w:r w:rsidRPr="00E65E1E">
        <w:t>var MyReallyCoolLibrary = {</w:t>
      </w:r>
    </w:p>
    <w:p w:rsidR="00E65E1E" w:rsidRPr="00E65E1E" w:rsidRDefault="00B86FF1" w:rsidP="00B86FF1">
      <w:pPr>
        <w:pStyle w:val="af1"/>
      </w:pPr>
      <w:r>
        <w:t xml:space="preserve">  </w:t>
      </w:r>
      <w:r w:rsidR="00E65E1E" w:rsidRPr="00E65E1E">
        <w:t>awesome: "stuff",</w:t>
      </w:r>
    </w:p>
    <w:p w:rsidR="00E65E1E" w:rsidRPr="00E65E1E" w:rsidRDefault="00B86FF1" w:rsidP="00B86FF1">
      <w:pPr>
        <w:pStyle w:val="af1"/>
      </w:pPr>
      <w:r>
        <w:t xml:space="preserve">  </w:t>
      </w:r>
      <w:r w:rsidR="00E65E1E" w:rsidRPr="00E65E1E">
        <w:t>doSomething: function() {</w:t>
      </w:r>
    </w:p>
    <w:p w:rsidR="00E65E1E" w:rsidRPr="00E65E1E" w:rsidRDefault="00B86FF1" w:rsidP="00B86FF1">
      <w:pPr>
        <w:pStyle w:val="af1"/>
      </w:pPr>
      <w:r>
        <w:t xml:space="preserve">  </w:t>
      </w:r>
      <w:r w:rsidR="00034AB9">
        <w:t xml:space="preserve">   </w:t>
      </w:r>
      <w:r w:rsidR="00E65E1E" w:rsidRPr="00E65E1E">
        <w:t>// ...</w:t>
      </w:r>
    </w:p>
    <w:p w:rsidR="00E65E1E" w:rsidRPr="00E65E1E" w:rsidRDefault="00B86FF1" w:rsidP="00B86FF1">
      <w:pPr>
        <w:pStyle w:val="af1"/>
      </w:pPr>
      <w:r>
        <w:t xml:space="preserve">  </w:t>
      </w:r>
      <w:r w:rsidR="00E65E1E" w:rsidRPr="00E65E1E">
        <w:t>},</w:t>
      </w:r>
    </w:p>
    <w:p w:rsidR="00E65E1E" w:rsidRPr="00E65E1E" w:rsidRDefault="00B86FF1" w:rsidP="00B86FF1">
      <w:pPr>
        <w:pStyle w:val="af1"/>
      </w:pPr>
      <w:r>
        <w:t xml:space="preserve">  </w:t>
      </w:r>
      <w:r w:rsidR="00E65E1E" w:rsidRPr="00E65E1E">
        <w:t>doAnotherThing: function() {</w:t>
      </w:r>
    </w:p>
    <w:p w:rsidR="00E65E1E" w:rsidRPr="00E65E1E" w:rsidRDefault="00B86FF1" w:rsidP="00B86FF1">
      <w:pPr>
        <w:pStyle w:val="af1"/>
      </w:pPr>
      <w:r>
        <w:t xml:space="preserve">  </w:t>
      </w:r>
      <w:r w:rsidR="00034AB9">
        <w:t xml:space="preserve">  </w:t>
      </w:r>
      <w:r w:rsidR="00E65E1E" w:rsidRPr="00E65E1E">
        <w:t>// ...</w:t>
      </w:r>
    </w:p>
    <w:p w:rsidR="00E65E1E" w:rsidRPr="00E65E1E" w:rsidRDefault="00B86FF1" w:rsidP="00B86FF1">
      <w:pPr>
        <w:pStyle w:val="af1"/>
      </w:pPr>
      <w:r>
        <w:t xml:space="preserve">  </w:t>
      </w:r>
      <w:r w:rsidR="00E65E1E" w:rsidRPr="00E65E1E">
        <w:t>}</w:t>
      </w:r>
    </w:p>
    <w:p w:rsidR="00E65E1E" w:rsidRPr="00E65E1E" w:rsidRDefault="00E65E1E" w:rsidP="00B86FF1">
      <w:pPr>
        <w:pStyle w:val="af1"/>
      </w:pPr>
      <w:r w:rsidRPr="00E65E1E">
        <w:t>};</w:t>
      </w:r>
    </w:p>
    <w:p w:rsidR="00E65E1E" w:rsidRDefault="00E65E1E" w:rsidP="00E63B56">
      <w:pPr>
        <w:pStyle w:val="aa"/>
      </w:pPr>
    </w:p>
    <w:p w:rsidR="00034AB9" w:rsidRPr="00034AB9" w:rsidRDefault="00034AB9" w:rsidP="00E60FC0">
      <w:pPr>
        <w:pStyle w:val="3"/>
      </w:pPr>
      <w:r w:rsidRPr="00034AB9">
        <w:t>Функции как области видимости</w:t>
      </w:r>
    </w:p>
    <w:p w:rsidR="00034AB9" w:rsidRPr="00034AB9" w:rsidRDefault="00034AB9" w:rsidP="00034AB9">
      <w:pPr>
        <w:pStyle w:val="aa"/>
      </w:pPr>
      <w:r w:rsidRPr="00034AB9">
        <w:t>Мы уже видели, что можно взять любой кусок кода и обернуть его в функцию, и это эффективно "скроет" любые вложенные определения переменных или функций от внешней области видимости во внутренней области видимости этой функции.</w:t>
      </w:r>
    </w:p>
    <w:p w:rsidR="00034AB9" w:rsidRPr="00034AB9" w:rsidRDefault="00034AB9" w:rsidP="00034AB9">
      <w:pPr>
        <w:pStyle w:val="aa"/>
      </w:pPr>
      <w:r w:rsidRPr="00034AB9">
        <w:t>Например:</w:t>
      </w:r>
    </w:p>
    <w:p w:rsidR="00034AB9" w:rsidRPr="00034AB9" w:rsidRDefault="00034AB9" w:rsidP="00034AB9">
      <w:pPr>
        <w:pStyle w:val="af1"/>
      </w:pPr>
      <w:r w:rsidRPr="00034AB9">
        <w:t>var a = 2;</w:t>
      </w:r>
    </w:p>
    <w:p w:rsidR="00034AB9" w:rsidRPr="00034AB9" w:rsidRDefault="00034AB9" w:rsidP="00034AB9">
      <w:pPr>
        <w:pStyle w:val="af1"/>
      </w:pPr>
    </w:p>
    <w:p w:rsidR="00034AB9" w:rsidRPr="00034AB9" w:rsidRDefault="00034AB9" w:rsidP="00034AB9">
      <w:pPr>
        <w:pStyle w:val="af1"/>
      </w:pPr>
      <w:r w:rsidRPr="00034AB9">
        <w:t>function foo() { // &lt;-- вставляем это</w:t>
      </w:r>
    </w:p>
    <w:p w:rsidR="00034AB9" w:rsidRPr="00034AB9" w:rsidRDefault="00034AB9" w:rsidP="00034AB9">
      <w:pPr>
        <w:pStyle w:val="af1"/>
      </w:pPr>
    </w:p>
    <w:p w:rsidR="00034AB9" w:rsidRPr="00034AB9" w:rsidRDefault="00034AB9" w:rsidP="00034AB9">
      <w:pPr>
        <w:pStyle w:val="af1"/>
      </w:pPr>
      <w:r>
        <w:t xml:space="preserve">  </w:t>
      </w:r>
      <w:r w:rsidRPr="00034AB9">
        <w:t>var a = 3;</w:t>
      </w:r>
    </w:p>
    <w:p w:rsidR="00034AB9" w:rsidRPr="00034AB9" w:rsidRDefault="00034AB9" w:rsidP="00034AB9">
      <w:pPr>
        <w:pStyle w:val="af1"/>
      </w:pPr>
      <w:r>
        <w:t xml:space="preserve">  </w:t>
      </w:r>
      <w:r w:rsidRPr="00034AB9">
        <w:t>console.log( a ); // 3</w:t>
      </w:r>
    </w:p>
    <w:p w:rsidR="00034AB9" w:rsidRPr="00034AB9" w:rsidRDefault="00034AB9" w:rsidP="00034AB9">
      <w:pPr>
        <w:pStyle w:val="af1"/>
      </w:pPr>
    </w:p>
    <w:p w:rsidR="00034AB9" w:rsidRPr="00034AB9" w:rsidRDefault="00034AB9" w:rsidP="00034AB9">
      <w:pPr>
        <w:pStyle w:val="af1"/>
      </w:pPr>
      <w:r w:rsidRPr="00034AB9">
        <w:t>} // &lt;-- и это</w:t>
      </w:r>
    </w:p>
    <w:p w:rsidR="00034AB9" w:rsidRPr="00034AB9" w:rsidRDefault="00034AB9" w:rsidP="00034AB9">
      <w:pPr>
        <w:pStyle w:val="af1"/>
      </w:pPr>
      <w:r w:rsidRPr="00034AB9">
        <w:t>foo(); // &lt;-- и это</w:t>
      </w:r>
    </w:p>
    <w:p w:rsidR="00034AB9" w:rsidRPr="00034AB9" w:rsidRDefault="00034AB9" w:rsidP="00034AB9">
      <w:pPr>
        <w:pStyle w:val="af1"/>
      </w:pPr>
    </w:p>
    <w:p w:rsidR="00034AB9" w:rsidRPr="00034AB9" w:rsidRDefault="00034AB9" w:rsidP="00034AB9">
      <w:pPr>
        <w:pStyle w:val="af1"/>
      </w:pPr>
      <w:r w:rsidRPr="00034AB9">
        <w:t>console.log( a ); // 2</w:t>
      </w:r>
    </w:p>
    <w:p w:rsidR="00034AB9" w:rsidRPr="00034AB9" w:rsidRDefault="00034AB9" w:rsidP="00034AB9">
      <w:pPr>
        <w:pStyle w:val="aa"/>
      </w:pPr>
      <w:r w:rsidRPr="00034AB9">
        <w:t>Несмотря на то, что эта техника "работает", она не обязательно очень идеальна. Она привносит некоторые проблемы. Первая, это то, что мы должны объявить именованную функцию foo(), которая означает, что само имя идентификатора foo "засоряет" окружающую область видимости (в данном случае глобальную). Мы также должны явно вызвать функцию по имени (foo()) для того ,чтобы обернутый код выполнился на самом деле.</w:t>
      </w:r>
    </w:p>
    <w:p w:rsidR="00034AB9" w:rsidRPr="00034AB9" w:rsidRDefault="00034AB9" w:rsidP="00034AB9">
      <w:pPr>
        <w:pStyle w:val="aa"/>
      </w:pPr>
      <w:r w:rsidRPr="00034AB9">
        <w:t>Было бы идеально, если бы функции не было нужно имя (или точнее, чтобы это имя не загрязняло окружающую область видимости) и если бы функция могла бы автоматически выполняться.</w:t>
      </w:r>
    </w:p>
    <w:p w:rsidR="00034AB9" w:rsidRPr="00034AB9" w:rsidRDefault="00034AB9" w:rsidP="00034AB9">
      <w:pPr>
        <w:pStyle w:val="aa"/>
      </w:pPr>
      <w:r w:rsidRPr="00034AB9">
        <w:t>К счастью, JavaScript предлагает решение обеих проблем.</w:t>
      </w:r>
    </w:p>
    <w:p w:rsidR="00034AB9" w:rsidRPr="00034AB9" w:rsidRDefault="00034AB9" w:rsidP="00034AB9">
      <w:pPr>
        <w:pStyle w:val="af1"/>
      </w:pPr>
      <w:r w:rsidRPr="00034AB9">
        <w:t>var a = 2;</w:t>
      </w:r>
    </w:p>
    <w:p w:rsidR="00034AB9" w:rsidRPr="00034AB9" w:rsidRDefault="00034AB9" w:rsidP="00034AB9">
      <w:pPr>
        <w:pStyle w:val="af1"/>
      </w:pPr>
    </w:p>
    <w:p w:rsidR="00034AB9" w:rsidRPr="00034AB9" w:rsidRDefault="00034AB9" w:rsidP="00034AB9">
      <w:pPr>
        <w:pStyle w:val="af1"/>
      </w:pPr>
      <w:r w:rsidRPr="00034AB9">
        <w:t>(function foo(){ // &lt;-- вставляем это</w:t>
      </w:r>
    </w:p>
    <w:p w:rsidR="00034AB9" w:rsidRPr="00034AB9" w:rsidRDefault="00034AB9" w:rsidP="00034AB9">
      <w:pPr>
        <w:pStyle w:val="af1"/>
      </w:pPr>
    </w:p>
    <w:p w:rsidR="00034AB9" w:rsidRPr="00034AB9" w:rsidRDefault="001A44FD" w:rsidP="00034AB9">
      <w:pPr>
        <w:pStyle w:val="af1"/>
      </w:pPr>
      <w:r>
        <w:t xml:space="preserve">  </w:t>
      </w:r>
      <w:r w:rsidR="00034AB9" w:rsidRPr="00034AB9">
        <w:t>var a = 3;</w:t>
      </w:r>
    </w:p>
    <w:p w:rsidR="00034AB9" w:rsidRPr="00034AB9" w:rsidRDefault="001A44FD" w:rsidP="00034AB9">
      <w:pPr>
        <w:pStyle w:val="af1"/>
      </w:pPr>
      <w:r>
        <w:t xml:space="preserve">  </w:t>
      </w:r>
      <w:r w:rsidR="00034AB9" w:rsidRPr="00034AB9">
        <w:t>console.log( a ); // 3</w:t>
      </w:r>
    </w:p>
    <w:p w:rsidR="00034AB9" w:rsidRPr="00034AB9" w:rsidRDefault="00034AB9" w:rsidP="00034AB9">
      <w:pPr>
        <w:pStyle w:val="af1"/>
      </w:pPr>
    </w:p>
    <w:p w:rsidR="00034AB9" w:rsidRPr="00034AB9" w:rsidRDefault="00034AB9" w:rsidP="00034AB9">
      <w:pPr>
        <w:pStyle w:val="af1"/>
      </w:pPr>
      <w:r w:rsidRPr="00034AB9">
        <w:t>})(); // &lt;-- и это</w:t>
      </w:r>
    </w:p>
    <w:p w:rsidR="00034AB9" w:rsidRPr="00034AB9" w:rsidRDefault="00034AB9" w:rsidP="00034AB9">
      <w:pPr>
        <w:pStyle w:val="af1"/>
      </w:pPr>
    </w:p>
    <w:p w:rsidR="00034AB9" w:rsidRPr="00034AB9" w:rsidRDefault="00034AB9" w:rsidP="00034AB9">
      <w:pPr>
        <w:pStyle w:val="af1"/>
      </w:pPr>
      <w:r w:rsidRPr="00034AB9">
        <w:t>console.log( a ); // 2</w:t>
      </w:r>
    </w:p>
    <w:p w:rsidR="00034AB9" w:rsidRPr="00034AB9" w:rsidRDefault="00034AB9" w:rsidP="00034AB9">
      <w:pPr>
        <w:pStyle w:val="aa"/>
      </w:pPr>
      <w:r w:rsidRPr="00034AB9">
        <w:t>Давайте разберем в деталях что же тут происходит.</w:t>
      </w:r>
    </w:p>
    <w:p w:rsidR="00034AB9" w:rsidRPr="00034AB9" w:rsidRDefault="00034AB9" w:rsidP="00034AB9">
      <w:pPr>
        <w:pStyle w:val="aa"/>
      </w:pPr>
      <w:r w:rsidRPr="00034AB9">
        <w:t xml:space="preserve">Сперва, заметьте, что оператор окружающей функции начинается с (function... в противоположность простому function.... Хоть это и может показаться несущественной деталью, это на самом деле огромное изменение. Вместо того, чтобы трактовать функцию как </w:t>
      </w:r>
      <w:r w:rsidRPr="00034AB9">
        <w:lastRenderedPageBreak/>
        <w:t>стандартное объявление, функция трактуется как функциональное выражение.</w:t>
      </w:r>
    </w:p>
    <w:p w:rsidR="00034AB9" w:rsidRPr="00034AB9" w:rsidRDefault="00034AB9" w:rsidP="00034AB9">
      <w:pPr>
        <w:pStyle w:val="aa"/>
      </w:pPr>
      <w:r w:rsidRPr="00034AB9">
        <w:rPr>
          <w:b/>
          <w:bCs/>
        </w:rPr>
        <w:t>Примечание:</w:t>
      </w:r>
      <w:r w:rsidRPr="00034AB9">
        <w:t> Самый легкий путь отличить объявление от выражения — позиция слова "function" в операторе (не только строка, но и отдельный оператор). Если "function" — самое первое, что стоит в операторе, то это объявление функции. Иначе, это функциональное выражение.</w:t>
      </w:r>
    </w:p>
    <w:p w:rsidR="00034AB9" w:rsidRPr="00034AB9" w:rsidRDefault="00034AB9" w:rsidP="00034AB9">
      <w:pPr>
        <w:pStyle w:val="aa"/>
      </w:pPr>
      <w:r w:rsidRPr="00034AB9">
        <w:t>Ключевое отличие между объявлением функции и функциональным выражением, которое мы можем заметить тут, связано с тем, где его имя связывается с идентификатором.</w:t>
      </w:r>
    </w:p>
    <w:p w:rsidR="00034AB9" w:rsidRPr="00034AB9" w:rsidRDefault="00034AB9" w:rsidP="00034AB9">
      <w:pPr>
        <w:pStyle w:val="aa"/>
      </w:pPr>
      <w:r w:rsidRPr="00034AB9">
        <w:t>Сравните два предыдущих кода. В первом, имя foo связано с окружающей областью видимости и мы вызываем его напрямую через foo(). Во втором коде, имя foo не связано с окружающей областью видимости, а взамен связано только со своей собственной функцией.</w:t>
      </w:r>
    </w:p>
    <w:p w:rsidR="00034AB9" w:rsidRPr="00034AB9" w:rsidRDefault="00034AB9" w:rsidP="00034AB9">
      <w:pPr>
        <w:pStyle w:val="aa"/>
      </w:pPr>
      <w:r w:rsidRPr="00034AB9">
        <w:t>Иными словами, (function foo(){ .. }) как выражение означает, что идентификатор foo может быть найден </w:t>
      </w:r>
      <w:r w:rsidRPr="00034AB9">
        <w:rPr>
          <w:i/>
          <w:iCs/>
        </w:rPr>
        <w:t>только</w:t>
      </w:r>
      <w:r w:rsidRPr="00034AB9">
        <w:t>в области видимости, которая обозначена .., но не во внешней области видимости. Скрывание имени foo внутри себя означает, что оно не будет неоправданно загрязнять окружающую область видимости.</w:t>
      </w:r>
    </w:p>
    <w:p w:rsidR="00D12417" w:rsidRPr="00D12417" w:rsidRDefault="00D12417" w:rsidP="00E60FC0">
      <w:pPr>
        <w:pStyle w:val="3"/>
      </w:pPr>
      <w:r w:rsidRPr="00D12417">
        <w:t>Анонимный против названного</w:t>
      </w:r>
    </w:p>
    <w:p w:rsidR="00D12417" w:rsidRPr="00D12417" w:rsidRDefault="00D12417" w:rsidP="00D12417">
      <w:pPr>
        <w:pStyle w:val="aa"/>
      </w:pPr>
      <w:r w:rsidRPr="00D12417">
        <w:t>Возможно, вы лучше всех знакомы с функциональными выражениями как параметрами функций обратного вызова, например:</w:t>
      </w:r>
    </w:p>
    <w:p w:rsidR="00D12417" w:rsidRPr="00D12417" w:rsidRDefault="00D12417" w:rsidP="00D12417">
      <w:pPr>
        <w:pStyle w:val="af1"/>
      </w:pPr>
      <w:r w:rsidRPr="00D12417">
        <w:t>setTimeout( function(){</w:t>
      </w:r>
    </w:p>
    <w:p w:rsidR="00D12417" w:rsidRPr="00D12417" w:rsidRDefault="00D12417" w:rsidP="00D12417">
      <w:pPr>
        <w:pStyle w:val="af1"/>
      </w:pPr>
      <w:r>
        <w:t xml:space="preserve">  </w:t>
      </w:r>
      <w:r w:rsidRPr="00D12417">
        <w:t>console.log("I waited 1 second!");</w:t>
      </w:r>
    </w:p>
    <w:p w:rsidR="00D12417" w:rsidRPr="00D12417" w:rsidRDefault="00D12417" w:rsidP="00D12417">
      <w:pPr>
        <w:pStyle w:val="af1"/>
      </w:pPr>
      <w:r w:rsidRPr="00D12417">
        <w:t>}, 1000 );</w:t>
      </w:r>
    </w:p>
    <w:p w:rsidR="00D12417" w:rsidRPr="00D12417" w:rsidRDefault="00D12417" w:rsidP="00D12417">
      <w:pPr>
        <w:pStyle w:val="aa"/>
      </w:pPr>
      <w:r w:rsidRPr="00D12417">
        <w:t>Это называется "анонимное функциональное выражение", так как у function()... нет именованного идентификатора. Функциональные выражения могут быть анонимными, но объявления функций не могут опускать имя — это было бы невалидным синтаксисом JS.</w:t>
      </w:r>
    </w:p>
    <w:p w:rsidR="00D12417" w:rsidRPr="00D12417" w:rsidRDefault="00D12417" w:rsidP="00D12417">
      <w:pPr>
        <w:pStyle w:val="aa"/>
      </w:pPr>
      <w:r w:rsidRPr="00D12417">
        <w:t>Анонимные функциональные выражения быстро и легко вводить и многие библиотеки и утилиты проявляют тенденцию к поощрению этого идиоматического стиля кода. Однако, у них есть несколько недостатков о которых нужно упомянуть:</w:t>
      </w:r>
    </w:p>
    <w:p w:rsidR="00D12417" w:rsidRPr="00D12417" w:rsidRDefault="00D12417" w:rsidP="00DA7B0A">
      <w:pPr>
        <w:pStyle w:val="aa"/>
        <w:numPr>
          <w:ilvl w:val="0"/>
          <w:numId w:val="82"/>
        </w:numPr>
      </w:pPr>
      <w:r w:rsidRPr="00D12417">
        <w:t>У анонимных функций нет удобного имени для отображения в стектрейсах (stacktrace), что может затруднить отладку.</w:t>
      </w:r>
    </w:p>
    <w:p w:rsidR="00D12417" w:rsidRPr="00D12417" w:rsidRDefault="00D12417" w:rsidP="00DA7B0A">
      <w:pPr>
        <w:pStyle w:val="aa"/>
        <w:numPr>
          <w:ilvl w:val="0"/>
          <w:numId w:val="82"/>
        </w:numPr>
      </w:pPr>
      <w:r w:rsidRPr="00D12417">
        <w:t>Если функции без имени будет нужно сослаться на себя же, для рекурсии или чего-то подобного, к сожалению требуется </w:t>
      </w:r>
      <w:r w:rsidRPr="00D12417">
        <w:rPr>
          <w:b/>
          <w:bCs/>
        </w:rPr>
        <w:t>устаревшая</w:t>
      </w:r>
      <w:r w:rsidRPr="00D12417">
        <w:t> ссылка arguments.callee. Еще один пример необходимости в ссылке на себя, когда функция обработчика события хочет отписать себя от события после выполнения.</w:t>
      </w:r>
    </w:p>
    <w:p w:rsidR="00D12417" w:rsidRPr="00D12417" w:rsidRDefault="00D12417" w:rsidP="00DA7B0A">
      <w:pPr>
        <w:pStyle w:val="aa"/>
        <w:numPr>
          <w:ilvl w:val="0"/>
          <w:numId w:val="82"/>
        </w:numPr>
      </w:pPr>
      <w:r w:rsidRPr="00D12417">
        <w:t>Анонимные функции опускают имя, что часто удобно для обеспечения большей читаемости/понятности кода. Наглядное же имя помогает самодокументировать рассматриваемый код.</w:t>
      </w:r>
    </w:p>
    <w:p w:rsidR="00D12417" w:rsidRDefault="00D12417" w:rsidP="00D12417">
      <w:pPr>
        <w:pStyle w:val="aa"/>
        <w:rPr>
          <w:b/>
          <w:bCs/>
        </w:rPr>
      </w:pPr>
    </w:p>
    <w:p w:rsidR="00D12417" w:rsidRPr="00D12417" w:rsidRDefault="00D12417" w:rsidP="00D12417">
      <w:pPr>
        <w:pStyle w:val="aa"/>
      </w:pPr>
      <w:r w:rsidRPr="00D12417">
        <w:rPr>
          <w:b/>
          <w:bCs/>
        </w:rPr>
        <w:t>Встраиваемые функциональные выражения</w:t>
      </w:r>
      <w:r w:rsidRPr="00D12417">
        <w:t> — мощные и полезные инструменты, выбор между анонимными и именованными не умаляет их достоинств. Именование вашего функционального выражения достаточно эффективно решает все перечисленные недостатки, и при этом не имеет ощутимых минусов. Лучшая практика — это всегда именовать ваши функциональные выражения:</w:t>
      </w:r>
    </w:p>
    <w:p w:rsidR="00D12417" w:rsidRPr="00D12417" w:rsidRDefault="00D12417" w:rsidP="00D12417">
      <w:pPr>
        <w:pStyle w:val="aa"/>
      </w:pPr>
      <w:r w:rsidRPr="00D12417">
        <w:t>setTimeout( function timeoutHandler(){ // &lt;-- Смотри, у меня есть имя!</w:t>
      </w:r>
    </w:p>
    <w:p w:rsidR="00D12417" w:rsidRPr="00D12417" w:rsidRDefault="00D12417" w:rsidP="00D12417">
      <w:pPr>
        <w:pStyle w:val="aa"/>
      </w:pPr>
      <w:r>
        <w:t xml:space="preserve">  </w:t>
      </w:r>
      <w:r w:rsidRPr="00D12417">
        <w:t>console.log( "I waited 1 second!" );</w:t>
      </w:r>
    </w:p>
    <w:p w:rsidR="00D12417" w:rsidRPr="00D12417" w:rsidRDefault="00D12417" w:rsidP="00D12417">
      <w:pPr>
        <w:pStyle w:val="aa"/>
      </w:pPr>
      <w:r w:rsidRPr="00D12417">
        <w:t>}, 1000 );</w:t>
      </w:r>
    </w:p>
    <w:p w:rsidR="000675D0" w:rsidRDefault="000675D0" w:rsidP="00E63B56">
      <w:pPr>
        <w:pStyle w:val="aa"/>
      </w:pPr>
    </w:p>
    <w:p w:rsidR="00D12417" w:rsidRPr="00D12417" w:rsidRDefault="00D12417" w:rsidP="00D12417">
      <w:pPr>
        <w:pStyle w:val="aa"/>
        <w:rPr>
          <w:b/>
          <w:bCs/>
        </w:rPr>
      </w:pPr>
      <w:r w:rsidRPr="00D12417">
        <w:rPr>
          <w:b/>
          <w:bCs/>
        </w:rPr>
        <w:t>Вызов функциональных выражений по месту</w:t>
      </w:r>
    </w:p>
    <w:p w:rsidR="00D12417" w:rsidRPr="00D12417" w:rsidRDefault="00D12417" w:rsidP="00D12417">
      <w:pPr>
        <w:pStyle w:val="af1"/>
      </w:pPr>
      <w:r w:rsidRPr="00D12417">
        <w:t>var a = 2;</w:t>
      </w:r>
    </w:p>
    <w:p w:rsidR="00D12417" w:rsidRPr="00D12417" w:rsidRDefault="00D12417" w:rsidP="00D12417">
      <w:pPr>
        <w:pStyle w:val="af1"/>
      </w:pPr>
    </w:p>
    <w:p w:rsidR="00D12417" w:rsidRDefault="00D12417" w:rsidP="00D12417">
      <w:pPr>
        <w:pStyle w:val="af1"/>
      </w:pPr>
      <w:r w:rsidRPr="00D12417">
        <w:t>(function foo(){</w:t>
      </w:r>
    </w:p>
    <w:p w:rsidR="00D12417" w:rsidRPr="00D12417" w:rsidRDefault="00D12417" w:rsidP="00D12417">
      <w:pPr>
        <w:pStyle w:val="af1"/>
      </w:pPr>
    </w:p>
    <w:p w:rsidR="00D12417" w:rsidRPr="00D12417" w:rsidRDefault="00D12417" w:rsidP="00D12417">
      <w:pPr>
        <w:pStyle w:val="af1"/>
      </w:pPr>
      <w:r>
        <w:t xml:space="preserve"> </w:t>
      </w:r>
      <w:r w:rsidRPr="00D12417">
        <w:t>var a = 3;</w:t>
      </w:r>
    </w:p>
    <w:p w:rsidR="00D12417" w:rsidRPr="00D12417" w:rsidRDefault="00D12417" w:rsidP="00D12417">
      <w:pPr>
        <w:pStyle w:val="af1"/>
      </w:pPr>
      <w:r>
        <w:t xml:space="preserve"> </w:t>
      </w:r>
      <w:r w:rsidRPr="00D12417">
        <w:t>console.log( a ); // 3</w:t>
      </w:r>
    </w:p>
    <w:p w:rsidR="00D12417" w:rsidRPr="00D12417" w:rsidRDefault="00D12417" w:rsidP="00D12417">
      <w:pPr>
        <w:pStyle w:val="af1"/>
      </w:pPr>
    </w:p>
    <w:p w:rsidR="00D12417" w:rsidRPr="00D12417" w:rsidRDefault="00D12417" w:rsidP="00D12417">
      <w:pPr>
        <w:pStyle w:val="af1"/>
      </w:pPr>
      <w:r w:rsidRPr="00D12417">
        <w:t>})();</w:t>
      </w:r>
    </w:p>
    <w:p w:rsidR="00D12417" w:rsidRPr="00D12417" w:rsidRDefault="00D12417" w:rsidP="00D12417">
      <w:pPr>
        <w:pStyle w:val="af1"/>
      </w:pPr>
    </w:p>
    <w:p w:rsidR="00D12417" w:rsidRPr="00D12417" w:rsidRDefault="00D12417" w:rsidP="00D12417">
      <w:pPr>
        <w:pStyle w:val="af1"/>
      </w:pPr>
      <w:r w:rsidRPr="00D12417">
        <w:t>console.log( a ); // 2</w:t>
      </w:r>
    </w:p>
    <w:p w:rsidR="00D12417" w:rsidRPr="00D12417" w:rsidRDefault="00D12417" w:rsidP="00D12417">
      <w:pPr>
        <w:pStyle w:val="aa"/>
      </w:pPr>
      <w:r w:rsidRPr="00D12417">
        <w:t>Теперь, когда у нас есть функция как выражение благодаря обертыванию ее в пару ( ), мы можем вызвать эту функцию добавив еще одни () в конце, как тут (function foo(){ .. })(). Первая окружающая пара ( ) делает функцию выражением, а вторая () выполняет функцию.</w:t>
      </w:r>
    </w:p>
    <w:p w:rsidR="00D12417" w:rsidRPr="00D12417" w:rsidRDefault="00D12417" w:rsidP="00D12417">
      <w:pPr>
        <w:pStyle w:val="aa"/>
      </w:pPr>
      <w:r w:rsidRPr="00D12417">
        <w:t>Этот шаблон настолько в ходу, что несколько лет назад сообщество условилось о термине для него: </w:t>
      </w:r>
      <w:r w:rsidRPr="00D12417">
        <w:rPr>
          <w:rStyle w:val="af0"/>
        </w:rPr>
        <w:t>IIFE</w:t>
      </w:r>
      <w:r w:rsidRPr="00D12417">
        <w:t>, что означает </w:t>
      </w:r>
      <w:r w:rsidRPr="00D12417">
        <w:rPr>
          <w:b/>
          <w:bCs/>
        </w:rPr>
        <w:t>I</w:t>
      </w:r>
      <w:r w:rsidRPr="00D12417">
        <w:t>mmediately (немедленно) </w:t>
      </w:r>
      <w:r w:rsidRPr="00D12417">
        <w:rPr>
          <w:b/>
          <w:bCs/>
        </w:rPr>
        <w:t>I</w:t>
      </w:r>
      <w:r w:rsidRPr="00D12417">
        <w:t>nvoked (вызываемое) </w:t>
      </w:r>
      <w:r w:rsidRPr="00D12417">
        <w:rPr>
          <w:b/>
          <w:bCs/>
        </w:rPr>
        <w:t>F</w:t>
      </w:r>
      <w:r w:rsidRPr="00D12417">
        <w:t>unction (функциональное) </w:t>
      </w:r>
      <w:r w:rsidRPr="00D12417">
        <w:rPr>
          <w:b/>
          <w:bCs/>
        </w:rPr>
        <w:t>E</w:t>
      </w:r>
      <w:r w:rsidRPr="00D12417">
        <w:t>xpression (выражение).</w:t>
      </w:r>
    </w:p>
    <w:p w:rsidR="00D12417" w:rsidRPr="00D12417" w:rsidRDefault="00D12417" w:rsidP="00D12417">
      <w:pPr>
        <w:pStyle w:val="aa"/>
      </w:pPr>
      <w:r w:rsidRPr="00D12417">
        <w:t>Конечно, IIFE не обязательно нужны имена, самая распространенная форма IIFE — использование анонимного функционального выражения. Несмотря на то, что определенно менее используемое, именование IIFE имеет все вышеперечисленные преимущества над анонимными функциональными выражениями, поэтому взять его на вооружение — хорошая практика.</w:t>
      </w:r>
    </w:p>
    <w:p w:rsidR="00D12417" w:rsidRPr="00D12417" w:rsidRDefault="00D12417" w:rsidP="00D12417">
      <w:pPr>
        <w:pStyle w:val="af1"/>
      </w:pPr>
      <w:r w:rsidRPr="00D12417">
        <w:t>var a = 2;</w:t>
      </w:r>
    </w:p>
    <w:p w:rsidR="00D12417" w:rsidRPr="00D12417" w:rsidRDefault="00D12417" w:rsidP="00D12417">
      <w:pPr>
        <w:pStyle w:val="af1"/>
      </w:pPr>
    </w:p>
    <w:p w:rsidR="00D12417" w:rsidRPr="00D12417" w:rsidRDefault="00D12417" w:rsidP="00D12417">
      <w:pPr>
        <w:pStyle w:val="af1"/>
      </w:pPr>
      <w:r w:rsidRPr="00D12417">
        <w:t>(function IIFE(){</w:t>
      </w:r>
    </w:p>
    <w:p w:rsidR="00D12417" w:rsidRPr="00D12417" w:rsidRDefault="00D12417" w:rsidP="00D12417">
      <w:pPr>
        <w:pStyle w:val="af1"/>
      </w:pPr>
    </w:p>
    <w:p w:rsidR="00D12417" w:rsidRPr="00D12417" w:rsidRDefault="00D12417" w:rsidP="00D12417">
      <w:pPr>
        <w:pStyle w:val="af1"/>
      </w:pPr>
      <w:r>
        <w:t xml:space="preserve">  </w:t>
      </w:r>
      <w:r w:rsidRPr="00D12417">
        <w:t>var a = 3;</w:t>
      </w:r>
    </w:p>
    <w:p w:rsidR="00D12417" w:rsidRPr="00D12417" w:rsidRDefault="00D12417" w:rsidP="00D12417">
      <w:pPr>
        <w:pStyle w:val="af1"/>
      </w:pPr>
      <w:r>
        <w:t xml:space="preserve">  </w:t>
      </w:r>
      <w:r w:rsidRPr="00D12417">
        <w:t>console.log( a ); // 3</w:t>
      </w:r>
    </w:p>
    <w:p w:rsidR="00D12417" w:rsidRPr="00D12417" w:rsidRDefault="00D12417" w:rsidP="00D12417">
      <w:pPr>
        <w:pStyle w:val="af1"/>
      </w:pPr>
    </w:p>
    <w:p w:rsidR="00D12417" w:rsidRPr="00D12417" w:rsidRDefault="00D12417" w:rsidP="00D12417">
      <w:pPr>
        <w:pStyle w:val="af1"/>
      </w:pPr>
      <w:r w:rsidRPr="00D12417">
        <w:t>})();</w:t>
      </w:r>
    </w:p>
    <w:p w:rsidR="00D12417" w:rsidRPr="00D12417" w:rsidRDefault="00D12417" w:rsidP="00D12417">
      <w:pPr>
        <w:pStyle w:val="af1"/>
      </w:pPr>
    </w:p>
    <w:p w:rsidR="00D12417" w:rsidRPr="00D12417" w:rsidRDefault="00D12417" w:rsidP="00D12417">
      <w:pPr>
        <w:pStyle w:val="af1"/>
      </w:pPr>
      <w:r w:rsidRPr="00D12417">
        <w:t>console.log( a ); // 2</w:t>
      </w:r>
    </w:p>
    <w:p w:rsidR="00D12417" w:rsidRPr="00D12417" w:rsidRDefault="00D12417" w:rsidP="00D12417">
      <w:pPr>
        <w:pStyle w:val="aa"/>
      </w:pPr>
      <w:r w:rsidRPr="00D12417">
        <w:t>Есть легкая вариация формы традиционной IIFE, которую предпочитают некоторые: (function(){ .. }()). Посмотрим ближе, чтобы увидеть разницу. В первой форме функциональное выражение обернуто в ( ), а затем пара вызывающих ее () снаружи прямо за ними. Во второй форме, вызывающая пара () переместилась внутрь внешней окружающей пары ( ).</w:t>
      </w:r>
    </w:p>
    <w:p w:rsidR="00D12417" w:rsidRPr="00D12417" w:rsidRDefault="00D12417" w:rsidP="00D12417">
      <w:pPr>
        <w:pStyle w:val="aa"/>
      </w:pPr>
      <w:r w:rsidRPr="00D12417">
        <w:t>Эти две формы идентичны по функциональности. </w:t>
      </w:r>
      <w:r w:rsidRPr="00D12417">
        <w:rPr>
          <w:b/>
          <w:bCs/>
        </w:rPr>
        <w:t>Какую из них предпочесть — всего лишь ваш стилистический выбор</w:t>
      </w:r>
      <w:r w:rsidRPr="00D12417">
        <w:t>.</w:t>
      </w:r>
    </w:p>
    <w:p w:rsidR="00D12417" w:rsidRPr="00D12417" w:rsidRDefault="00D12417" w:rsidP="00D12417">
      <w:pPr>
        <w:pStyle w:val="aa"/>
      </w:pPr>
      <w:r w:rsidRPr="00D12417">
        <w:t>Еще одна вариация IIFE, которая широко распространена, это использование того факта, что они, на самом деле, просто вызовы функций, и передача им аргумента(ов).</w:t>
      </w:r>
    </w:p>
    <w:p w:rsidR="00D12417" w:rsidRPr="00D12417" w:rsidRDefault="00D12417" w:rsidP="00D12417">
      <w:pPr>
        <w:pStyle w:val="aa"/>
      </w:pPr>
      <w:r w:rsidRPr="00D12417">
        <w:t>Например:</w:t>
      </w:r>
    </w:p>
    <w:p w:rsidR="00D12417" w:rsidRPr="00D12417" w:rsidRDefault="00D12417" w:rsidP="009C31F2">
      <w:pPr>
        <w:pStyle w:val="af1"/>
      </w:pPr>
      <w:r w:rsidRPr="00D12417">
        <w:t>var a = 2;</w:t>
      </w:r>
    </w:p>
    <w:p w:rsidR="00D12417" w:rsidRPr="00D12417" w:rsidRDefault="00D12417" w:rsidP="009C31F2">
      <w:pPr>
        <w:pStyle w:val="af1"/>
      </w:pPr>
    </w:p>
    <w:p w:rsidR="00D12417" w:rsidRPr="00D12417" w:rsidRDefault="00D12417" w:rsidP="009C31F2">
      <w:pPr>
        <w:pStyle w:val="af1"/>
      </w:pPr>
      <w:r w:rsidRPr="00D12417">
        <w:lastRenderedPageBreak/>
        <w:t>(function IIFE( global ){</w:t>
      </w:r>
    </w:p>
    <w:p w:rsidR="00D12417" w:rsidRPr="00D12417" w:rsidRDefault="00D12417" w:rsidP="009C31F2">
      <w:pPr>
        <w:pStyle w:val="af1"/>
      </w:pPr>
    </w:p>
    <w:p w:rsidR="00D12417" w:rsidRPr="00D12417" w:rsidRDefault="009C31F2" w:rsidP="009C31F2">
      <w:pPr>
        <w:pStyle w:val="af1"/>
      </w:pPr>
      <w:r>
        <w:t xml:space="preserve">  </w:t>
      </w:r>
      <w:r w:rsidR="00D12417" w:rsidRPr="00D12417">
        <w:t>var a = 3;</w:t>
      </w:r>
    </w:p>
    <w:p w:rsidR="00D12417" w:rsidRPr="00D12417" w:rsidRDefault="009C31F2" w:rsidP="009C31F2">
      <w:pPr>
        <w:pStyle w:val="af1"/>
      </w:pPr>
      <w:r>
        <w:t xml:space="preserve">  </w:t>
      </w:r>
      <w:r w:rsidR="00D12417" w:rsidRPr="00D12417">
        <w:t>console.log( a ); // 3</w:t>
      </w:r>
    </w:p>
    <w:p w:rsidR="00D12417" w:rsidRPr="00D12417" w:rsidRDefault="009C31F2" w:rsidP="009C31F2">
      <w:pPr>
        <w:pStyle w:val="af1"/>
      </w:pPr>
      <w:r>
        <w:t xml:space="preserve">  </w:t>
      </w:r>
      <w:r w:rsidR="00D12417" w:rsidRPr="00D12417">
        <w:t>console.log( global.a ); // 2</w:t>
      </w:r>
    </w:p>
    <w:p w:rsidR="00D12417" w:rsidRPr="00D12417" w:rsidRDefault="00D12417" w:rsidP="009C31F2">
      <w:pPr>
        <w:pStyle w:val="af1"/>
      </w:pPr>
    </w:p>
    <w:p w:rsidR="00D12417" w:rsidRPr="00D12417" w:rsidRDefault="00D12417" w:rsidP="009C31F2">
      <w:pPr>
        <w:pStyle w:val="af1"/>
      </w:pPr>
      <w:r w:rsidRPr="00D12417">
        <w:t xml:space="preserve">})( </w:t>
      </w:r>
      <w:r w:rsidRPr="009C31F2">
        <w:rPr>
          <w:color w:val="0070C0"/>
        </w:rPr>
        <w:t xml:space="preserve">window </w:t>
      </w:r>
      <w:r w:rsidRPr="00D12417">
        <w:t>);</w:t>
      </w:r>
    </w:p>
    <w:p w:rsidR="00D12417" w:rsidRPr="00D12417" w:rsidRDefault="00D12417" w:rsidP="009C31F2">
      <w:pPr>
        <w:pStyle w:val="af1"/>
      </w:pPr>
    </w:p>
    <w:p w:rsidR="00D12417" w:rsidRPr="00D12417" w:rsidRDefault="00D12417" w:rsidP="009C31F2">
      <w:pPr>
        <w:pStyle w:val="af1"/>
      </w:pPr>
      <w:r w:rsidRPr="00D12417">
        <w:t>console.log( a ); // 2</w:t>
      </w:r>
    </w:p>
    <w:p w:rsidR="00D12417" w:rsidRPr="00D12417" w:rsidRDefault="00D12417" w:rsidP="00D12417">
      <w:pPr>
        <w:pStyle w:val="aa"/>
      </w:pPr>
      <w:r w:rsidRPr="00D12417">
        <w:t>Мы передаем ссылку на объект window, но параметр мы назвали global, так что у нас есть ясное стилистическое разграничение для глобальных и неглобальных ссылок. Конечно, вы можете передать внутрь что-то из окружающей области видимости, если хотите, и можете назвать параметр(ы) так, как удобно вам. Это в основном всего лишь стилистический выбор.</w:t>
      </w:r>
    </w:p>
    <w:p w:rsidR="00D12417" w:rsidRPr="00D12417" w:rsidRDefault="00D12417" w:rsidP="00D12417">
      <w:pPr>
        <w:pStyle w:val="aa"/>
      </w:pPr>
      <w:r w:rsidRPr="00D12417">
        <w:t>Еще одно применение этого шаблона решает (узкоспециализированную) проблему, что значение идентификатора по умолчанию undefined может быть некорректно перезаписано, приведя к неожиданным результатам. Давая параметру имя undefined, но не передавая никакого значения для этого аргумента, мы можем гарантировать, что идентификатор undefined фактически имеет незаданное значение в этом блоке кода:</w:t>
      </w:r>
    </w:p>
    <w:p w:rsidR="00D12417" w:rsidRPr="00D12417" w:rsidRDefault="00D12417" w:rsidP="009C31F2">
      <w:pPr>
        <w:pStyle w:val="af1"/>
      </w:pPr>
      <w:r w:rsidRPr="00D12417">
        <w:t>undefined = true; // устанавливаем мину для другого кода! остерегайтесь!</w:t>
      </w:r>
    </w:p>
    <w:p w:rsidR="00D12417" w:rsidRPr="00D12417" w:rsidRDefault="00D12417" w:rsidP="009C31F2">
      <w:pPr>
        <w:pStyle w:val="af1"/>
      </w:pPr>
    </w:p>
    <w:p w:rsidR="00D12417" w:rsidRPr="00D12417" w:rsidRDefault="00D12417" w:rsidP="009C31F2">
      <w:pPr>
        <w:pStyle w:val="af1"/>
      </w:pPr>
      <w:r w:rsidRPr="00D12417">
        <w:t>(function IIFE( undefined ){</w:t>
      </w:r>
    </w:p>
    <w:p w:rsidR="00D12417" w:rsidRPr="00D12417" w:rsidRDefault="00D12417" w:rsidP="009C31F2">
      <w:pPr>
        <w:pStyle w:val="af1"/>
      </w:pPr>
    </w:p>
    <w:p w:rsidR="00D12417" w:rsidRPr="00D12417" w:rsidRDefault="009C31F2" w:rsidP="009C31F2">
      <w:pPr>
        <w:pStyle w:val="af1"/>
      </w:pPr>
      <w:r>
        <w:t xml:space="preserve">  </w:t>
      </w:r>
      <w:r w:rsidR="00D12417" w:rsidRPr="00D12417">
        <w:t>var a;</w:t>
      </w:r>
    </w:p>
    <w:p w:rsidR="00D12417" w:rsidRPr="00D12417" w:rsidRDefault="009C31F2" w:rsidP="009C31F2">
      <w:pPr>
        <w:pStyle w:val="af1"/>
      </w:pPr>
      <w:r>
        <w:t xml:space="preserve">  </w:t>
      </w:r>
      <w:r w:rsidR="00D12417" w:rsidRPr="00D12417">
        <w:t>if (a === undefined) {</w:t>
      </w:r>
    </w:p>
    <w:p w:rsidR="00D12417" w:rsidRPr="00D12417" w:rsidRDefault="009C31F2" w:rsidP="009C31F2">
      <w:pPr>
        <w:pStyle w:val="af1"/>
      </w:pPr>
      <w:r>
        <w:t xml:space="preserve">  </w:t>
      </w:r>
      <w:r w:rsidR="00D12417" w:rsidRPr="00D12417">
        <w:t>console.log( "Undefined is safe here!" );</w:t>
      </w:r>
    </w:p>
    <w:p w:rsidR="00D12417" w:rsidRPr="00D12417" w:rsidRDefault="009C31F2" w:rsidP="009C31F2">
      <w:pPr>
        <w:pStyle w:val="af1"/>
      </w:pPr>
      <w:r>
        <w:t xml:space="preserve">  </w:t>
      </w:r>
      <w:r w:rsidR="00D12417" w:rsidRPr="00D12417">
        <w:t>}</w:t>
      </w:r>
    </w:p>
    <w:p w:rsidR="00D12417" w:rsidRPr="00D12417" w:rsidRDefault="00D12417" w:rsidP="009C31F2">
      <w:pPr>
        <w:pStyle w:val="af1"/>
      </w:pPr>
    </w:p>
    <w:p w:rsidR="00D12417" w:rsidRPr="00D12417" w:rsidRDefault="00D12417" w:rsidP="009C31F2">
      <w:pPr>
        <w:pStyle w:val="af1"/>
      </w:pPr>
      <w:r w:rsidRPr="00D12417">
        <w:t>})();</w:t>
      </w:r>
    </w:p>
    <w:p w:rsidR="00D12417" w:rsidRPr="00D12417" w:rsidRDefault="00D12417" w:rsidP="00D12417">
      <w:pPr>
        <w:pStyle w:val="aa"/>
      </w:pPr>
      <w:r w:rsidRPr="00D12417">
        <w:t>Еще одна вариация IIFE меняет порядок вещей на обратный, где вызываемая функция идет второй, </w:t>
      </w:r>
      <w:r w:rsidRPr="00D12417">
        <w:rPr>
          <w:i/>
          <w:iCs/>
        </w:rPr>
        <w:t>после</w:t>
      </w:r>
      <w:r w:rsidRPr="00D12417">
        <w:t> вызова и параметров, которые в нее передаются. Этот шаблон используется в проекте UMD (Universal Module Definition). Некоторые люди находят его более ясным для понимания, хотя он немного более многословный.</w:t>
      </w:r>
    </w:p>
    <w:p w:rsidR="00D12417" w:rsidRPr="00D12417" w:rsidRDefault="00D12417" w:rsidP="009D4A9A">
      <w:pPr>
        <w:pStyle w:val="af1"/>
      </w:pPr>
      <w:r w:rsidRPr="00D12417">
        <w:t>var a = 2;</w:t>
      </w:r>
    </w:p>
    <w:p w:rsidR="00D12417" w:rsidRPr="00D12417" w:rsidRDefault="00D12417" w:rsidP="009D4A9A">
      <w:pPr>
        <w:pStyle w:val="af1"/>
      </w:pPr>
    </w:p>
    <w:p w:rsidR="00D12417" w:rsidRPr="00D12417" w:rsidRDefault="00D12417" w:rsidP="009D4A9A">
      <w:pPr>
        <w:pStyle w:val="af1"/>
      </w:pPr>
      <w:r w:rsidRPr="00D12417">
        <w:t>(function IIFE( def ){</w:t>
      </w:r>
    </w:p>
    <w:p w:rsidR="00D12417" w:rsidRPr="00D12417" w:rsidRDefault="009D4A9A" w:rsidP="009D4A9A">
      <w:pPr>
        <w:pStyle w:val="af1"/>
      </w:pPr>
      <w:r>
        <w:t xml:space="preserve">  </w:t>
      </w:r>
      <w:r w:rsidR="00D12417" w:rsidRPr="00D12417">
        <w:t>def( window );</w:t>
      </w:r>
    </w:p>
    <w:p w:rsidR="00D12417" w:rsidRPr="00D12417" w:rsidRDefault="00D12417" w:rsidP="009D4A9A">
      <w:pPr>
        <w:pStyle w:val="af1"/>
      </w:pPr>
      <w:r w:rsidRPr="00D12417">
        <w:t>})(function def( global ){</w:t>
      </w:r>
    </w:p>
    <w:p w:rsidR="00D12417" w:rsidRPr="00D12417" w:rsidRDefault="00D12417" w:rsidP="009D4A9A">
      <w:pPr>
        <w:pStyle w:val="af1"/>
      </w:pPr>
    </w:p>
    <w:p w:rsidR="00D12417" w:rsidRPr="00D12417" w:rsidRDefault="009D4A9A" w:rsidP="009D4A9A">
      <w:pPr>
        <w:pStyle w:val="af1"/>
      </w:pPr>
      <w:r>
        <w:t xml:space="preserve">  </w:t>
      </w:r>
      <w:r w:rsidR="00D12417" w:rsidRPr="00D12417">
        <w:t>var a = 3;</w:t>
      </w:r>
    </w:p>
    <w:p w:rsidR="00D12417" w:rsidRPr="00D12417" w:rsidRDefault="009D4A9A" w:rsidP="009D4A9A">
      <w:pPr>
        <w:pStyle w:val="af1"/>
      </w:pPr>
      <w:r>
        <w:t xml:space="preserve">  </w:t>
      </w:r>
      <w:r w:rsidR="00D12417" w:rsidRPr="00D12417">
        <w:t>console.log( a ); // 3</w:t>
      </w:r>
    </w:p>
    <w:p w:rsidR="00D12417" w:rsidRPr="00D12417" w:rsidRDefault="009D4A9A" w:rsidP="009D4A9A">
      <w:pPr>
        <w:pStyle w:val="af1"/>
      </w:pPr>
      <w:r>
        <w:t xml:space="preserve">  </w:t>
      </w:r>
      <w:r w:rsidR="00D12417" w:rsidRPr="00D12417">
        <w:t>console.log( global.a ); // 2</w:t>
      </w:r>
    </w:p>
    <w:p w:rsidR="00D12417" w:rsidRPr="00D12417" w:rsidRDefault="00D12417" w:rsidP="009D4A9A">
      <w:pPr>
        <w:pStyle w:val="af1"/>
      </w:pPr>
    </w:p>
    <w:p w:rsidR="00D12417" w:rsidRPr="00D12417" w:rsidRDefault="00D12417" w:rsidP="009D4A9A">
      <w:pPr>
        <w:pStyle w:val="af1"/>
      </w:pPr>
      <w:r w:rsidRPr="00D12417">
        <w:t>});</w:t>
      </w:r>
    </w:p>
    <w:p w:rsidR="00D12417" w:rsidRDefault="00D12417" w:rsidP="00D12417">
      <w:pPr>
        <w:pStyle w:val="aa"/>
      </w:pPr>
      <w:r w:rsidRPr="00D12417">
        <w:t>Функциональное выражение def определяется во второй половине кода, а затем передается как параметр (также названный def) в функцию IIFE, определенную в первой половине кода. Наконец, параметр def (функция) вызывается, передавая window в нее как параметр global.</w:t>
      </w:r>
    </w:p>
    <w:p w:rsidR="009D4A9A" w:rsidRPr="009D4A9A" w:rsidRDefault="009D4A9A" w:rsidP="00E60FC0">
      <w:pPr>
        <w:pStyle w:val="3"/>
      </w:pPr>
      <w:r w:rsidRPr="009D4A9A">
        <w:t>Блоки как области видимости</w:t>
      </w:r>
    </w:p>
    <w:p w:rsidR="009D4A9A" w:rsidRPr="009D4A9A" w:rsidRDefault="009D4A9A" w:rsidP="009D4A9A">
      <w:pPr>
        <w:pStyle w:val="aa"/>
      </w:pPr>
      <w:r w:rsidRPr="009D4A9A">
        <w:t>В то время как функции являются самыми распространенными единицами области видимости и определенно самые распространенные подходы к разработке в большей части JS, есть и другие единицы области видимости, и использование этих единиц области видимости может привести к даже более лучшему, более чистому управлению кодом.</w:t>
      </w:r>
    </w:p>
    <w:p w:rsidR="009D4A9A" w:rsidRPr="009D4A9A" w:rsidRDefault="009D4A9A" w:rsidP="009D4A9A">
      <w:pPr>
        <w:pStyle w:val="aa"/>
      </w:pPr>
      <w:r w:rsidRPr="009D4A9A">
        <w:t>Многие языки, отличные от JavaScript, поддерживают блочную область видимости и поэтому разработчики из этих языков привыкли к такому мышлению, в свою очередь те, кто изначально работали в JavaScript могут найти эту концепцию немного чуждой.</w:t>
      </w:r>
    </w:p>
    <w:p w:rsidR="009D4A9A" w:rsidRPr="009D4A9A" w:rsidRDefault="009D4A9A" w:rsidP="009D4A9A">
      <w:pPr>
        <w:pStyle w:val="aa"/>
      </w:pPr>
      <w:r w:rsidRPr="009D4A9A">
        <w:t>Но даже если вы никогда не писали ни строчки кода в стиле блочной области видимости, вы возможно все-таки знакомы с этой чрезвычайно общей идиомой в JavaScript:</w:t>
      </w:r>
    </w:p>
    <w:p w:rsidR="009D4A9A" w:rsidRPr="009D4A9A" w:rsidRDefault="009D4A9A" w:rsidP="00DD6734">
      <w:pPr>
        <w:pStyle w:val="af1"/>
      </w:pPr>
      <w:r w:rsidRPr="009D4A9A">
        <w:t>for (var i=0; i&lt;10; i++) {</w:t>
      </w:r>
    </w:p>
    <w:p w:rsidR="009D4A9A" w:rsidRPr="009D4A9A" w:rsidRDefault="00DD6734" w:rsidP="00DD6734">
      <w:pPr>
        <w:pStyle w:val="af1"/>
      </w:pPr>
      <w:r>
        <w:t xml:space="preserve">  </w:t>
      </w:r>
      <w:r w:rsidR="009D4A9A" w:rsidRPr="009D4A9A">
        <w:t>console.log( i );</w:t>
      </w:r>
    </w:p>
    <w:p w:rsidR="009D4A9A" w:rsidRPr="009D4A9A" w:rsidRDefault="009D4A9A" w:rsidP="00DD6734">
      <w:pPr>
        <w:pStyle w:val="af1"/>
      </w:pPr>
      <w:r w:rsidRPr="009D4A9A">
        <w:t>}</w:t>
      </w:r>
    </w:p>
    <w:p w:rsidR="009D4A9A" w:rsidRPr="009D4A9A" w:rsidRDefault="009D4A9A" w:rsidP="009D4A9A">
      <w:pPr>
        <w:pStyle w:val="aa"/>
      </w:pPr>
      <w:r w:rsidRPr="009D4A9A">
        <w:t>Мы объявляем переменную i прямо внутри заголовка цикла for-loop, скорее всего потому, что наше </w:t>
      </w:r>
      <w:r w:rsidRPr="009D4A9A">
        <w:rPr>
          <w:i/>
          <w:iCs/>
        </w:rPr>
        <w:t>намерение</w:t>
      </w:r>
      <w:r w:rsidRPr="009D4A9A">
        <w:t> — использовать i только в контексте этого цикла for-loop и в основном игнорировать факт того, что переменная на самом деле заключает себя в окружающую область видимости (функции или глобальную).</w:t>
      </w:r>
    </w:p>
    <w:p w:rsidR="009D4A9A" w:rsidRPr="009D4A9A" w:rsidRDefault="009D4A9A" w:rsidP="009D4A9A">
      <w:pPr>
        <w:pStyle w:val="aa"/>
      </w:pPr>
      <w:r w:rsidRPr="009D4A9A">
        <w:t>Вот это и есть самое важное в блочной области видимости. Объявление переменных как можно ближе и как можно локальней к тому месту, где они будут использоваться. Еще один пример:</w:t>
      </w:r>
    </w:p>
    <w:p w:rsidR="009D4A9A" w:rsidRPr="009D4A9A" w:rsidRDefault="009D4A9A" w:rsidP="00DD6734">
      <w:pPr>
        <w:pStyle w:val="af1"/>
      </w:pPr>
      <w:r w:rsidRPr="009D4A9A">
        <w:t>var foo = true;</w:t>
      </w:r>
    </w:p>
    <w:p w:rsidR="009D4A9A" w:rsidRPr="009D4A9A" w:rsidRDefault="009D4A9A" w:rsidP="00DD6734">
      <w:pPr>
        <w:pStyle w:val="af1"/>
      </w:pPr>
    </w:p>
    <w:p w:rsidR="009D4A9A" w:rsidRPr="009D4A9A" w:rsidRDefault="009D4A9A" w:rsidP="00DD6734">
      <w:pPr>
        <w:pStyle w:val="af1"/>
      </w:pPr>
      <w:r w:rsidRPr="009D4A9A">
        <w:t>if (foo) {</w:t>
      </w:r>
    </w:p>
    <w:p w:rsidR="009D4A9A" w:rsidRPr="009D4A9A" w:rsidRDefault="00DD6734" w:rsidP="00DD6734">
      <w:pPr>
        <w:pStyle w:val="af1"/>
      </w:pPr>
      <w:r>
        <w:t xml:space="preserve">  </w:t>
      </w:r>
      <w:r w:rsidR="009D4A9A" w:rsidRPr="009D4A9A">
        <w:t>var bar = foo * 2;</w:t>
      </w:r>
    </w:p>
    <w:p w:rsidR="009D4A9A" w:rsidRPr="009D4A9A" w:rsidRDefault="00DD6734" w:rsidP="00DD6734">
      <w:pPr>
        <w:pStyle w:val="af1"/>
      </w:pPr>
      <w:r>
        <w:t xml:space="preserve">  </w:t>
      </w:r>
      <w:r w:rsidR="009D4A9A" w:rsidRPr="009D4A9A">
        <w:t>bar = something( bar );</w:t>
      </w:r>
    </w:p>
    <w:p w:rsidR="009D4A9A" w:rsidRPr="009D4A9A" w:rsidRDefault="00DD6734" w:rsidP="00DD6734">
      <w:pPr>
        <w:pStyle w:val="af1"/>
      </w:pPr>
      <w:r>
        <w:t xml:space="preserve">  </w:t>
      </w:r>
      <w:r w:rsidR="009D4A9A" w:rsidRPr="009D4A9A">
        <w:t>console.log( bar );</w:t>
      </w:r>
    </w:p>
    <w:p w:rsidR="009D4A9A" w:rsidRPr="009D4A9A" w:rsidRDefault="009D4A9A" w:rsidP="00DD6734">
      <w:pPr>
        <w:pStyle w:val="af1"/>
      </w:pPr>
      <w:r w:rsidRPr="009D4A9A">
        <w:t>}</w:t>
      </w:r>
    </w:p>
    <w:p w:rsidR="009D4A9A" w:rsidRPr="009D4A9A" w:rsidRDefault="009D4A9A" w:rsidP="009D4A9A">
      <w:pPr>
        <w:pStyle w:val="aa"/>
      </w:pPr>
      <w:r w:rsidRPr="009D4A9A">
        <w:t>Мы используем переменную bar только в контексте оператора if, поэтому вполне разумно, что мы объявили ее внутри блока if. Однако, место, где мы объявляем переменные не имеет значения при использовании var, так как они всегда принадлежат окружающей области видимости. Этот код по существу "поддельная" блочная область видимости, только для целей стилистики, и полагается на самообязательство не использовать случайно bar в другом месте этой области видимости.</w:t>
      </w:r>
    </w:p>
    <w:p w:rsidR="009D4A9A" w:rsidRPr="009D4A9A" w:rsidRDefault="009D4A9A" w:rsidP="009539F3">
      <w:pPr>
        <w:pStyle w:val="aa"/>
      </w:pPr>
      <w:r w:rsidRPr="00DD6734">
        <w:rPr>
          <w:rStyle w:val="af0"/>
        </w:rPr>
        <w:t>Блочная область видимости</w:t>
      </w:r>
      <w:r w:rsidRPr="009D4A9A">
        <w:t xml:space="preserve"> — это инструмент для расширения ранее упоминаемого "Прин</w:t>
      </w:r>
      <w:r w:rsidR="00DD6734">
        <w:t xml:space="preserve">ципа </w:t>
      </w:r>
      <w:r w:rsidRPr="009D4A9A">
        <w:t>наименьш</w:t>
      </w:r>
      <w:del w:id="313" w:author="Unknown">
        <w:r w:rsidRPr="009D4A9A">
          <w:delText>их</w:delText>
        </w:r>
      </w:del>
      <w:r w:rsidRPr="009D4A9A">
        <w:t>ей </w:t>
      </w:r>
      <w:del w:id="314" w:author="Unknown">
        <w:r w:rsidRPr="009D4A9A">
          <w:delText>привилегий</w:delText>
        </w:r>
      </w:del>
      <w:r w:rsidRPr="009D4A9A">
        <w:t> открытости" с сокрытия информации в функциях на сокрытие информации в блоках вашего кода.</w:t>
      </w:r>
    </w:p>
    <w:p w:rsidR="009D4A9A" w:rsidRPr="009D4A9A" w:rsidRDefault="009D4A9A" w:rsidP="009D4A9A">
      <w:pPr>
        <w:pStyle w:val="aa"/>
      </w:pPr>
      <w:r w:rsidRPr="009D4A9A">
        <w:t>Давайте еще раз посмотрим пример с for-loop:</w:t>
      </w:r>
    </w:p>
    <w:p w:rsidR="009D4A9A" w:rsidRPr="009D4A9A" w:rsidRDefault="009D4A9A" w:rsidP="00DD6734">
      <w:pPr>
        <w:pStyle w:val="af1"/>
      </w:pPr>
      <w:r w:rsidRPr="009D4A9A">
        <w:t>for (var i=0; i&lt;10; i++) {</w:t>
      </w:r>
    </w:p>
    <w:p w:rsidR="009D4A9A" w:rsidRPr="009D4A9A" w:rsidRDefault="00DD6734" w:rsidP="00DD6734">
      <w:pPr>
        <w:pStyle w:val="af1"/>
      </w:pPr>
      <w:r>
        <w:t xml:space="preserve">  </w:t>
      </w:r>
      <w:r w:rsidR="009D4A9A" w:rsidRPr="009D4A9A">
        <w:t>console.log( i );</w:t>
      </w:r>
    </w:p>
    <w:p w:rsidR="009D4A9A" w:rsidRPr="009D4A9A" w:rsidRDefault="009D4A9A" w:rsidP="00DD6734">
      <w:pPr>
        <w:pStyle w:val="af1"/>
      </w:pPr>
      <w:r w:rsidRPr="009D4A9A">
        <w:lastRenderedPageBreak/>
        <w:t>}</w:t>
      </w:r>
    </w:p>
    <w:p w:rsidR="009D4A9A" w:rsidRPr="009D4A9A" w:rsidRDefault="009D4A9A" w:rsidP="009D4A9A">
      <w:pPr>
        <w:pStyle w:val="aa"/>
      </w:pPr>
      <w:r w:rsidRPr="009D4A9A">
        <w:t>Зачем загрязнять всю область видимости функции переменной i, которая будет использоваться (или только </w:t>
      </w:r>
      <w:r w:rsidRPr="009D4A9A">
        <w:rPr>
          <w:i/>
          <w:iCs/>
        </w:rPr>
        <w:t>следует</w:t>
      </w:r>
      <w:r w:rsidRPr="009D4A9A">
        <w:t>, по меньшей мере) в цикле for-loop?</w:t>
      </w:r>
    </w:p>
    <w:p w:rsidR="009D4A9A" w:rsidRPr="009D4A9A" w:rsidRDefault="009D4A9A" w:rsidP="009D4A9A">
      <w:pPr>
        <w:pStyle w:val="aa"/>
      </w:pPr>
      <w:r w:rsidRPr="009D4A9A">
        <w:t>Но более важно, что разработчики могут предпочесть </w:t>
      </w:r>
      <w:r w:rsidRPr="009D4A9A">
        <w:rPr>
          <w:i/>
          <w:iCs/>
        </w:rPr>
        <w:t>проверить</w:t>
      </w:r>
      <w:r w:rsidRPr="009D4A9A">
        <w:t> себя на предмет случайного (пере)использования переменных снаружи от их предполагаемой области действия, как например получить ошибку о неизвестной переменной, если вы пытаетесь использовать ее не в том месте. Блочная область видимости (если бы она была возможна) для переменной i сделала бы i доступной только для цикла for-loop, приводя к ошибке, если к i</w:t>
      </w:r>
      <w:r w:rsidR="00DD6734">
        <w:t xml:space="preserve"> </w:t>
      </w:r>
      <w:r w:rsidRPr="009D4A9A">
        <w:t>осуществляется доступ в другом месте функции. Это помогает убедиться, что переменные не будут переиспользованы в нечетких или труднообслуживаемых сценариях.</w:t>
      </w:r>
    </w:p>
    <w:p w:rsidR="009D4A9A" w:rsidRPr="009D4A9A" w:rsidRDefault="009D4A9A" w:rsidP="009D4A9A">
      <w:pPr>
        <w:pStyle w:val="aa"/>
      </w:pPr>
      <w:r w:rsidRPr="009D4A9A">
        <w:t>Но, печальная реальность состоит в том, что, на первый взгляд, в JavaScript нет возможности блочной области видимости.</w:t>
      </w:r>
    </w:p>
    <w:p w:rsidR="009D4A9A" w:rsidRPr="009D4A9A" w:rsidRDefault="009D4A9A" w:rsidP="009D4A9A">
      <w:pPr>
        <w:pStyle w:val="aa"/>
      </w:pPr>
      <w:r w:rsidRPr="009D4A9A">
        <w:t>Или, если точнее, пока вы не копнете немного глубже.</w:t>
      </w:r>
    </w:p>
    <w:p w:rsidR="00DD6734" w:rsidRPr="00DD6734" w:rsidRDefault="00DD6734" w:rsidP="00E60FC0">
      <w:pPr>
        <w:pStyle w:val="3"/>
      </w:pPr>
      <w:r w:rsidRPr="00DD6734">
        <w:t>with</w:t>
      </w:r>
    </w:p>
    <w:p w:rsidR="00DD6734" w:rsidRDefault="00DD6734" w:rsidP="00DD6734">
      <w:pPr>
        <w:pStyle w:val="aa"/>
      </w:pPr>
      <w:r w:rsidRPr="00DD6734">
        <w:t>Мы изучали with в главе 2. Несмотря на то, что к нему относятся с неодобрением с момента его появления, оно </w:t>
      </w:r>
      <w:r w:rsidRPr="00DD6734">
        <w:rPr>
          <w:i/>
          <w:iCs/>
        </w:rPr>
        <w:t>является</w:t>
      </w:r>
      <w:r w:rsidRPr="00DD6734">
        <w:t> примером (формой) блочной области видимости, поскольку область видимости, которая создается из объекта, существует только в течение жизненного цикла этого оператора with, а не окружающей области видимости.</w:t>
      </w:r>
    </w:p>
    <w:p w:rsidR="00DD6734" w:rsidRPr="00DD6734" w:rsidRDefault="00DD6734" w:rsidP="00E60FC0">
      <w:pPr>
        <w:pStyle w:val="3"/>
      </w:pPr>
      <w:r w:rsidRPr="00DD6734">
        <w:t>try/catch</w:t>
      </w:r>
    </w:p>
    <w:p w:rsidR="00DD6734" w:rsidRPr="00DD6734" w:rsidRDefault="00DD6734" w:rsidP="009539F3">
      <w:pPr>
        <w:pStyle w:val="aa"/>
        <w:jc w:val="both"/>
      </w:pPr>
      <w:r w:rsidRPr="00DD6734">
        <w:rPr>
          <w:i/>
          <w:iCs/>
        </w:rPr>
        <w:t>Очень</w:t>
      </w:r>
      <w:r w:rsidRPr="00DD6734">
        <w:t> малоизвестным фактом является то, что JavaScript в ES3 специфицирует объявление переменной в блоке catch</w:t>
      </w:r>
      <w:r>
        <w:t xml:space="preserve"> </w:t>
      </w:r>
      <w:r w:rsidRPr="00DD6734">
        <w:t>оператора try/catch как принадлежащее блочной области видимости блока catch.</w:t>
      </w:r>
    </w:p>
    <w:p w:rsidR="00DD6734" w:rsidRPr="00DD6734" w:rsidRDefault="00DD6734" w:rsidP="00DD6734">
      <w:pPr>
        <w:pStyle w:val="aa"/>
      </w:pPr>
      <w:r w:rsidRPr="00DD6734">
        <w:t>Например:</w:t>
      </w:r>
    </w:p>
    <w:p w:rsidR="00DD6734" w:rsidRPr="00DD6734" w:rsidRDefault="00DD6734" w:rsidP="009539F3">
      <w:pPr>
        <w:pStyle w:val="af1"/>
      </w:pPr>
      <w:r w:rsidRPr="00DD6734">
        <w:t>try {</w:t>
      </w:r>
    </w:p>
    <w:p w:rsidR="00DD6734" w:rsidRPr="00DD6734" w:rsidRDefault="009539F3" w:rsidP="009539F3">
      <w:pPr>
        <w:pStyle w:val="af1"/>
      </w:pPr>
      <w:r>
        <w:t xml:space="preserve">  </w:t>
      </w:r>
      <w:r w:rsidR="00DD6734" w:rsidRPr="00DD6734">
        <w:t>undefined(); // нелегальная операция, чтобы вызвать исключение!</w:t>
      </w:r>
    </w:p>
    <w:p w:rsidR="00DD6734" w:rsidRPr="00DD6734" w:rsidRDefault="00DD6734" w:rsidP="009539F3">
      <w:pPr>
        <w:pStyle w:val="af1"/>
      </w:pPr>
      <w:r w:rsidRPr="00DD6734">
        <w:t>}</w:t>
      </w:r>
    </w:p>
    <w:p w:rsidR="00DD6734" w:rsidRPr="00DD6734" w:rsidRDefault="00DD6734" w:rsidP="009539F3">
      <w:pPr>
        <w:pStyle w:val="af1"/>
      </w:pPr>
      <w:r w:rsidRPr="00DD6734">
        <w:t>catch (err) {</w:t>
      </w:r>
    </w:p>
    <w:p w:rsidR="00DD6734" w:rsidRPr="00DD6734" w:rsidRDefault="009539F3" w:rsidP="009539F3">
      <w:pPr>
        <w:pStyle w:val="af1"/>
      </w:pPr>
      <w:r>
        <w:t xml:space="preserve">  </w:t>
      </w:r>
      <w:r w:rsidR="00DD6734" w:rsidRPr="00DD6734">
        <w:t>console.log( err ); // работает!</w:t>
      </w:r>
    </w:p>
    <w:p w:rsidR="00DD6734" w:rsidRPr="00DD6734" w:rsidRDefault="00DD6734" w:rsidP="009539F3">
      <w:pPr>
        <w:pStyle w:val="af1"/>
      </w:pPr>
      <w:r w:rsidRPr="00DD6734">
        <w:t>}</w:t>
      </w:r>
    </w:p>
    <w:p w:rsidR="00DD6734" w:rsidRPr="00DD6734" w:rsidRDefault="00DD6734" w:rsidP="009539F3">
      <w:pPr>
        <w:pStyle w:val="af1"/>
      </w:pPr>
    </w:p>
    <w:p w:rsidR="00DD6734" w:rsidRPr="00DD6734" w:rsidRDefault="00DD6734" w:rsidP="009539F3">
      <w:pPr>
        <w:pStyle w:val="af1"/>
      </w:pPr>
      <w:r w:rsidRPr="00DD6734">
        <w:t>console.log( err ); // ReferenceError: `err` not found</w:t>
      </w:r>
    </w:p>
    <w:p w:rsidR="00DD6734" w:rsidRPr="00DD6734" w:rsidRDefault="00DD6734" w:rsidP="00DD6734">
      <w:pPr>
        <w:pStyle w:val="aa"/>
      </w:pPr>
      <w:r w:rsidRPr="00DD6734">
        <w:t>Как видите, err существует только в блоке catch и выбрасывает ошибку когда вы пытаетесь сослаться на нее где-либо в другом месте.</w:t>
      </w:r>
    </w:p>
    <w:p w:rsidR="00DD6734" w:rsidRPr="00DD6734" w:rsidRDefault="00DD6734" w:rsidP="00DD6734">
      <w:pPr>
        <w:pStyle w:val="aa"/>
      </w:pPr>
      <w:r w:rsidRPr="00DD6734">
        <w:rPr>
          <w:b/>
          <w:bCs/>
        </w:rPr>
        <w:t>Примечание:</w:t>
      </w:r>
      <w:r w:rsidRPr="00DD6734">
        <w:t> Несмотря на то, что такое поведение было определено и истинно практически во всех стандартных средах JS (за исключением разве что старого IE), многие линтеры (средства контроля качества кода) похоже до сих пор жалуются, если у вас есть два или более блоков catch в одной и той же области видимости, каждый из которых объявляет свою переменную ошибки с одинаковым именем идентификатора. В действительности это не переопределение, поскольку переменные безопасно обернуты в блочные области видимости, но линтеры похоже до сих пор раздражающе жалуются на этот факт.</w:t>
      </w:r>
    </w:p>
    <w:p w:rsidR="00DD6734" w:rsidRPr="00DD6734" w:rsidRDefault="00DD6734" w:rsidP="00DD6734">
      <w:pPr>
        <w:pStyle w:val="aa"/>
      </w:pPr>
      <w:r w:rsidRPr="00DD6734">
        <w:t>Чтобы избежать таких ненужных предупреждений, некоторые разработчики именуют свои переменные в catch как err1, err2 и т.д.. Другие разработчики просто выключают проверку линтера на повторяющиеся имена переменных.</w:t>
      </w:r>
    </w:p>
    <w:p w:rsidR="00DD6734" w:rsidRDefault="00DD6734" w:rsidP="00DD6734">
      <w:pPr>
        <w:pStyle w:val="aa"/>
      </w:pPr>
      <w:r w:rsidRPr="00DD6734">
        <w:t>Природа блочной области видимости catch может казаться бесполезным академическим фактом, но лучше загляните в приложение B, чтобы получить детальную информацию о том насколько полезна она может быть.</w:t>
      </w:r>
    </w:p>
    <w:p w:rsidR="00DD6734" w:rsidRPr="00DD6734" w:rsidRDefault="00DD6734" w:rsidP="00E60FC0">
      <w:pPr>
        <w:pStyle w:val="3"/>
      </w:pPr>
      <w:r w:rsidRPr="00DD6734">
        <w:t>let</w:t>
      </w:r>
    </w:p>
    <w:p w:rsidR="00DD6734" w:rsidRPr="00DD6734" w:rsidRDefault="00DD6734" w:rsidP="00DD6734">
      <w:pPr>
        <w:pStyle w:val="aa"/>
      </w:pPr>
      <w:r w:rsidRPr="00DD6734">
        <w:t>До сих пор мы видели, что в JavaScript есть только несколько странных нишевых возможностей, которые предлагают функциональность блочной области видимости. Если бы это было всё, что у нас есть, а так и </w:t>
      </w:r>
      <w:r w:rsidRPr="00DD6734">
        <w:rPr>
          <w:i/>
          <w:iCs/>
        </w:rPr>
        <w:t>было</w:t>
      </w:r>
      <w:r w:rsidRPr="00DD6734">
        <w:t> на протяжении многих, многих лет, то блочная область видимости не была бы столь полезна для разработчика на JavaScript.</w:t>
      </w:r>
    </w:p>
    <w:p w:rsidR="00DD6734" w:rsidRPr="00DD6734" w:rsidRDefault="00DD6734" w:rsidP="00DD6734">
      <w:pPr>
        <w:pStyle w:val="aa"/>
      </w:pPr>
      <w:r w:rsidRPr="00DD6734">
        <w:t>К счастью, ES6 поменял ситуацию и представляет новое ключевое слово let, которое соседствует с var как еще один путь объявления переменных.</w:t>
      </w:r>
    </w:p>
    <w:p w:rsidR="00DD6734" w:rsidRPr="00DD6734" w:rsidRDefault="00DD6734" w:rsidP="00DD6734">
      <w:pPr>
        <w:pStyle w:val="aa"/>
      </w:pPr>
      <w:r w:rsidRPr="00DD6734">
        <w:t>Ключевое слово </w:t>
      </w:r>
      <w:r w:rsidRPr="009539F3">
        <w:rPr>
          <w:rStyle w:val="af0"/>
        </w:rPr>
        <w:t>let</w:t>
      </w:r>
      <w:r w:rsidRPr="00DD6734">
        <w:t> присоединяет объявление переменной к области видимости того блока (обычно пара { .. }), в котором оно содержится. Иными словами, let неявно похищает у любой блочной области видимости ее объявления переменных.</w:t>
      </w:r>
    </w:p>
    <w:p w:rsidR="00DD6734" w:rsidRPr="00DD6734" w:rsidRDefault="00DD6734" w:rsidP="009539F3">
      <w:pPr>
        <w:pStyle w:val="af1"/>
      </w:pPr>
      <w:r w:rsidRPr="00DD6734">
        <w:t>var foo = true;</w:t>
      </w:r>
    </w:p>
    <w:p w:rsidR="00DD6734" w:rsidRPr="00DD6734" w:rsidRDefault="00DD6734" w:rsidP="009539F3">
      <w:pPr>
        <w:pStyle w:val="af1"/>
      </w:pPr>
    </w:p>
    <w:p w:rsidR="00DD6734" w:rsidRPr="00DD6734" w:rsidRDefault="00DD6734" w:rsidP="009539F3">
      <w:pPr>
        <w:pStyle w:val="af1"/>
      </w:pPr>
      <w:r w:rsidRPr="00DD6734">
        <w:t>if (foo) {</w:t>
      </w:r>
    </w:p>
    <w:p w:rsidR="00DD6734" w:rsidRPr="00DD6734" w:rsidRDefault="009539F3" w:rsidP="009539F3">
      <w:pPr>
        <w:pStyle w:val="af1"/>
      </w:pPr>
      <w:r>
        <w:t xml:space="preserve">  </w:t>
      </w:r>
      <w:r w:rsidR="00DD6734" w:rsidRPr="00DD6734">
        <w:t>let bar = foo * 2;</w:t>
      </w:r>
    </w:p>
    <w:p w:rsidR="00DD6734" w:rsidRPr="00DD6734" w:rsidRDefault="009539F3" w:rsidP="009539F3">
      <w:pPr>
        <w:pStyle w:val="af1"/>
      </w:pPr>
      <w:r>
        <w:t xml:space="preserve">  </w:t>
      </w:r>
      <w:r w:rsidR="00DD6734" w:rsidRPr="00DD6734">
        <w:t>bar = something( bar );</w:t>
      </w:r>
    </w:p>
    <w:p w:rsidR="00DD6734" w:rsidRPr="00DD6734" w:rsidRDefault="009539F3" w:rsidP="009539F3">
      <w:pPr>
        <w:pStyle w:val="af1"/>
      </w:pPr>
      <w:r>
        <w:t xml:space="preserve">  </w:t>
      </w:r>
      <w:r w:rsidR="00DD6734" w:rsidRPr="00DD6734">
        <w:t>console.log( bar );</w:t>
      </w:r>
    </w:p>
    <w:p w:rsidR="00DD6734" w:rsidRPr="00DD6734" w:rsidRDefault="00DD6734" w:rsidP="009539F3">
      <w:pPr>
        <w:pStyle w:val="af1"/>
      </w:pPr>
      <w:r w:rsidRPr="00DD6734">
        <w:t>}</w:t>
      </w:r>
    </w:p>
    <w:p w:rsidR="00DD6734" w:rsidRPr="00DD6734" w:rsidRDefault="00DD6734" w:rsidP="009539F3">
      <w:pPr>
        <w:pStyle w:val="af1"/>
      </w:pPr>
    </w:p>
    <w:p w:rsidR="00DD6734" w:rsidRPr="00DD6734" w:rsidRDefault="00DD6734" w:rsidP="009539F3">
      <w:pPr>
        <w:pStyle w:val="af1"/>
      </w:pPr>
      <w:r w:rsidRPr="00DD6734">
        <w:t>console.log( bar ); // ReferenceError</w:t>
      </w:r>
    </w:p>
    <w:p w:rsidR="00DD6734" w:rsidRPr="00DD6734" w:rsidRDefault="00DD6734" w:rsidP="00DD6734">
      <w:pPr>
        <w:pStyle w:val="aa"/>
      </w:pPr>
      <w:r w:rsidRPr="00DD6734">
        <w:t>Использование let для присоединения переменной к существующему блоку в некоторой степени неявно. Оно может ввести в заблуждение, если вы не оказываете пристальное внимание на то, в каких блоках есть переменные, принадлежащие к их области видимости, и на привычку перемещать блоки, оборачивать их в другие блоки, и т.п., по мере того, как вы разрабатываете и развиваете код.</w:t>
      </w:r>
    </w:p>
    <w:p w:rsidR="00DD6734" w:rsidRPr="00DD6734" w:rsidRDefault="00DD6734" w:rsidP="00DD6734">
      <w:pPr>
        <w:pStyle w:val="aa"/>
      </w:pPr>
      <w:r w:rsidRPr="00DD6734">
        <w:t>Создание явных блоков для блочной области видимости может решить некоторые из этих вопросов, делая более очевидным то, куда присоединены переменные, а куда — нет. Обычно, явный код предпочтительней неявного или едва заметного. Такой явный стиль блочной области видимости легко получить и он более естественно походит на то, как в других языках работает блочная область видимости:</w:t>
      </w:r>
    </w:p>
    <w:p w:rsidR="00DD6734" w:rsidRPr="00DD6734" w:rsidRDefault="00DD6734" w:rsidP="00C15C0A">
      <w:pPr>
        <w:pStyle w:val="af1"/>
      </w:pPr>
      <w:r w:rsidRPr="00DD6734">
        <w:t>var foo = true;</w:t>
      </w:r>
    </w:p>
    <w:p w:rsidR="00DD6734" w:rsidRPr="00DD6734" w:rsidRDefault="00DD6734" w:rsidP="00C15C0A">
      <w:pPr>
        <w:pStyle w:val="af1"/>
      </w:pPr>
    </w:p>
    <w:p w:rsidR="00DD6734" w:rsidRPr="00DD6734" w:rsidRDefault="00DD6734" w:rsidP="00C15C0A">
      <w:pPr>
        <w:pStyle w:val="af1"/>
      </w:pPr>
      <w:r w:rsidRPr="00DD6734">
        <w:t>if (foo) {</w:t>
      </w:r>
    </w:p>
    <w:p w:rsidR="00DD6734" w:rsidRPr="00DD6734" w:rsidRDefault="00DD6734" w:rsidP="00C15C0A">
      <w:pPr>
        <w:pStyle w:val="af1"/>
      </w:pPr>
      <w:r w:rsidRPr="00DD6734">
        <w:tab/>
        <w:t>{ // &lt;-- явный блок</w:t>
      </w:r>
    </w:p>
    <w:p w:rsidR="00DD6734" w:rsidRPr="00DD6734" w:rsidRDefault="00DD6734" w:rsidP="00C15C0A">
      <w:pPr>
        <w:pStyle w:val="af1"/>
      </w:pPr>
      <w:r w:rsidRPr="00DD6734">
        <w:tab/>
      </w:r>
      <w:r w:rsidRPr="00DD6734">
        <w:tab/>
        <w:t>let bar = foo * 2;</w:t>
      </w:r>
    </w:p>
    <w:p w:rsidR="00DD6734" w:rsidRPr="00DD6734" w:rsidRDefault="00DD6734" w:rsidP="00C15C0A">
      <w:pPr>
        <w:pStyle w:val="af1"/>
      </w:pPr>
      <w:r w:rsidRPr="00DD6734">
        <w:tab/>
      </w:r>
      <w:r w:rsidRPr="00DD6734">
        <w:tab/>
        <w:t>bar = something( bar );</w:t>
      </w:r>
    </w:p>
    <w:p w:rsidR="00DD6734" w:rsidRPr="00DD6734" w:rsidRDefault="00DD6734" w:rsidP="00C15C0A">
      <w:pPr>
        <w:pStyle w:val="af1"/>
      </w:pPr>
      <w:r w:rsidRPr="00DD6734">
        <w:tab/>
      </w:r>
      <w:r w:rsidRPr="00DD6734">
        <w:tab/>
        <w:t>console.log( bar );</w:t>
      </w:r>
    </w:p>
    <w:p w:rsidR="00DD6734" w:rsidRPr="00DD6734" w:rsidRDefault="00DD6734" w:rsidP="00C15C0A">
      <w:pPr>
        <w:pStyle w:val="af1"/>
      </w:pPr>
      <w:r w:rsidRPr="00DD6734">
        <w:tab/>
        <w:t>}</w:t>
      </w:r>
    </w:p>
    <w:p w:rsidR="00DD6734" w:rsidRPr="00DD6734" w:rsidRDefault="00DD6734" w:rsidP="00C15C0A">
      <w:pPr>
        <w:pStyle w:val="af1"/>
      </w:pPr>
      <w:r w:rsidRPr="00DD6734">
        <w:t>}</w:t>
      </w:r>
    </w:p>
    <w:p w:rsidR="00DD6734" w:rsidRPr="00DD6734" w:rsidRDefault="00DD6734" w:rsidP="00C15C0A">
      <w:pPr>
        <w:pStyle w:val="af1"/>
      </w:pPr>
    </w:p>
    <w:p w:rsidR="00DD6734" w:rsidRPr="00DD6734" w:rsidRDefault="00DD6734" w:rsidP="00C15C0A">
      <w:pPr>
        <w:pStyle w:val="af1"/>
      </w:pPr>
      <w:r w:rsidRPr="00DD6734">
        <w:lastRenderedPageBreak/>
        <w:t>console.log( bar ); // ReferenceError</w:t>
      </w:r>
    </w:p>
    <w:p w:rsidR="00DD6734" w:rsidRPr="00DD6734" w:rsidRDefault="00DD6734" w:rsidP="00DD6734">
      <w:pPr>
        <w:pStyle w:val="aa"/>
      </w:pPr>
      <w:r w:rsidRPr="00DD6734">
        <w:t>Можно создать обычный блок для использования let просто включая пару { .. } в любом месте, где этот оператор является валидным синтаксисом. В этом случае, мы сделали явный блок </w:t>
      </w:r>
      <w:r w:rsidRPr="00DD6734">
        <w:rPr>
          <w:i/>
          <w:iCs/>
        </w:rPr>
        <w:t>внутри</w:t>
      </w:r>
      <w:r w:rsidRPr="00DD6734">
        <w:t> оператора if, который потом будет легче перемещать как целый блок при рефакторинге, без изменения позиции и семантики окружающего оператора if.</w:t>
      </w:r>
    </w:p>
    <w:p w:rsidR="00DD6734" w:rsidRPr="00DD6734" w:rsidRDefault="00DD6734" w:rsidP="00DD6734">
      <w:pPr>
        <w:pStyle w:val="aa"/>
      </w:pPr>
      <w:r w:rsidRPr="00DD6734">
        <w:rPr>
          <w:b/>
          <w:bCs/>
        </w:rPr>
        <w:t>Примечание:</w:t>
      </w:r>
      <w:r w:rsidRPr="00DD6734">
        <w:t> Еще один путь объявить явные блочные области видимости есть в приложении B.</w:t>
      </w:r>
    </w:p>
    <w:p w:rsidR="00DD6734" w:rsidRPr="00DD6734" w:rsidRDefault="00DD6734" w:rsidP="00DD6734">
      <w:pPr>
        <w:pStyle w:val="aa"/>
      </w:pPr>
      <w:r w:rsidRPr="00DD6734">
        <w:t>В главе 4 мы рассмотрим поднятие переменных (hoisting), которая расскажет об объявлениях, которые воспринимаются как существующие для всей области видимости, в которой они появляются.</w:t>
      </w:r>
    </w:p>
    <w:p w:rsidR="00DD6734" w:rsidRPr="00DD6734" w:rsidRDefault="00DD6734" w:rsidP="00DD6734">
      <w:pPr>
        <w:pStyle w:val="aa"/>
      </w:pPr>
      <w:r w:rsidRPr="00DD6734">
        <w:t>Однако, объявления, сделанные с помощью let, </w:t>
      </w:r>
      <w:r w:rsidRPr="00DD6734">
        <w:rPr>
          <w:i/>
          <w:iCs/>
        </w:rPr>
        <w:t>не</w:t>
      </w:r>
      <w:r w:rsidRPr="00DD6734">
        <w:t> поднимаются во всей области видимости блока, в котором они появляются. Такие объявления очевидно не будут "существовать" в блоке до оператора объявления.</w:t>
      </w:r>
    </w:p>
    <w:p w:rsidR="00DD6734" w:rsidRPr="00DD6734" w:rsidRDefault="00DD6734" w:rsidP="00C15C0A">
      <w:pPr>
        <w:pStyle w:val="af1"/>
      </w:pPr>
      <w:r w:rsidRPr="00DD6734">
        <w:t>{</w:t>
      </w:r>
    </w:p>
    <w:p w:rsidR="00DD6734" w:rsidRPr="00DD6734" w:rsidRDefault="00DD6734" w:rsidP="00C15C0A">
      <w:pPr>
        <w:pStyle w:val="af1"/>
      </w:pPr>
      <w:r w:rsidRPr="00DD6734">
        <w:t xml:space="preserve">   console.log( bar ); // ReferenceError!</w:t>
      </w:r>
    </w:p>
    <w:p w:rsidR="00DD6734" w:rsidRPr="00DD6734" w:rsidRDefault="00DD6734" w:rsidP="00C15C0A">
      <w:pPr>
        <w:pStyle w:val="af1"/>
      </w:pPr>
      <w:r w:rsidRPr="00DD6734">
        <w:t xml:space="preserve">   let bar = 2;</w:t>
      </w:r>
    </w:p>
    <w:p w:rsidR="00DD6734" w:rsidRPr="00DD6734" w:rsidRDefault="00DD6734" w:rsidP="00C15C0A">
      <w:pPr>
        <w:pStyle w:val="af1"/>
      </w:pPr>
      <w:r w:rsidRPr="00DD6734">
        <w:t>}</w:t>
      </w:r>
    </w:p>
    <w:p w:rsidR="00DD6734" w:rsidRPr="00DD6734" w:rsidRDefault="00DD6734" w:rsidP="00E60FC0">
      <w:pPr>
        <w:pStyle w:val="3"/>
      </w:pPr>
      <w:r w:rsidRPr="00DD6734">
        <w:t>Сборка мусора</w:t>
      </w:r>
    </w:p>
    <w:p w:rsidR="00DD6734" w:rsidRPr="00DD6734" w:rsidRDefault="00DD6734" w:rsidP="00DD6734">
      <w:pPr>
        <w:pStyle w:val="aa"/>
      </w:pPr>
      <w:r w:rsidRPr="00DD6734">
        <w:t>Еще одна причина полезности блочной области видимости связана с замыканиями и сборкой мусора, чтобы освободить память. Мы кратко проиллюстрируем это здесь, но детально механизм замыканий будет рассматриваться в главе 5.</w:t>
      </w:r>
    </w:p>
    <w:p w:rsidR="00DD6734" w:rsidRPr="00DD6734" w:rsidRDefault="00DD6734" w:rsidP="00DD6734">
      <w:pPr>
        <w:pStyle w:val="aa"/>
      </w:pPr>
      <w:r w:rsidRPr="00DD6734">
        <w:t>Пример:</w:t>
      </w:r>
    </w:p>
    <w:p w:rsidR="00DD6734" w:rsidRPr="00DD6734" w:rsidRDefault="00DD6734" w:rsidP="00C15C0A">
      <w:pPr>
        <w:pStyle w:val="af1"/>
      </w:pPr>
      <w:r w:rsidRPr="00DD6734">
        <w:t>function process(data) {</w:t>
      </w:r>
    </w:p>
    <w:p w:rsidR="00DD6734" w:rsidRPr="00DD6734" w:rsidRDefault="00C15C0A" w:rsidP="00C15C0A">
      <w:pPr>
        <w:pStyle w:val="af1"/>
      </w:pPr>
      <w:r>
        <w:t xml:space="preserve">  </w:t>
      </w:r>
      <w:r w:rsidR="00DD6734" w:rsidRPr="00DD6734">
        <w:t>// делаем что-то интересное</w:t>
      </w:r>
    </w:p>
    <w:p w:rsidR="00DD6734" w:rsidRPr="00DD6734" w:rsidRDefault="00DD6734" w:rsidP="00C15C0A">
      <w:pPr>
        <w:pStyle w:val="af1"/>
      </w:pPr>
      <w:r w:rsidRPr="00DD6734">
        <w:t>}</w:t>
      </w:r>
    </w:p>
    <w:p w:rsidR="00DD6734" w:rsidRPr="00DD6734" w:rsidRDefault="00DD6734" w:rsidP="00C15C0A">
      <w:pPr>
        <w:pStyle w:val="af1"/>
      </w:pPr>
    </w:p>
    <w:p w:rsidR="00DD6734" w:rsidRPr="00DD6734" w:rsidRDefault="00DD6734" w:rsidP="00C15C0A">
      <w:pPr>
        <w:pStyle w:val="af1"/>
      </w:pPr>
      <w:r w:rsidRPr="00DD6734">
        <w:t xml:space="preserve">var </w:t>
      </w:r>
      <w:r w:rsidRPr="00C15C0A">
        <w:rPr>
          <w:color w:val="E36C0A" w:themeColor="accent6" w:themeShade="BF"/>
        </w:rPr>
        <w:t xml:space="preserve">someReallyBigData </w:t>
      </w:r>
      <w:r w:rsidRPr="00DD6734">
        <w:t>= { .. };</w:t>
      </w:r>
    </w:p>
    <w:p w:rsidR="00DD6734" w:rsidRPr="00DD6734" w:rsidRDefault="00DD6734" w:rsidP="00C15C0A">
      <w:pPr>
        <w:pStyle w:val="af1"/>
      </w:pPr>
    </w:p>
    <w:p w:rsidR="00DD6734" w:rsidRPr="00DD6734" w:rsidRDefault="00DD6734" w:rsidP="00C15C0A">
      <w:pPr>
        <w:pStyle w:val="af1"/>
      </w:pPr>
      <w:r w:rsidRPr="00DD6734">
        <w:t xml:space="preserve">process( </w:t>
      </w:r>
      <w:r w:rsidRPr="00C15C0A">
        <w:rPr>
          <w:color w:val="E36C0A" w:themeColor="accent6" w:themeShade="BF"/>
        </w:rPr>
        <w:t xml:space="preserve">someReallyBigData </w:t>
      </w:r>
      <w:r w:rsidRPr="00DD6734">
        <w:t>);</w:t>
      </w:r>
    </w:p>
    <w:p w:rsidR="00DD6734" w:rsidRPr="00DD6734" w:rsidRDefault="00DD6734" w:rsidP="00C15C0A">
      <w:pPr>
        <w:pStyle w:val="af1"/>
      </w:pPr>
    </w:p>
    <w:p w:rsidR="00DD6734" w:rsidRPr="00DD6734" w:rsidRDefault="00DD6734" w:rsidP="00C15C0A">
      <w:pPr>
        <w:pStyle w:val="af1"/>
      </w:pPr>
      <w:r w:rsidRPr="00DD6734">
        <w:t>var btn = document.getElementById( "my_button" );</w:t>
      </w:r>
    </w:p>
    <w:p w:rsidR="00DD6734" w:rsidRPr="00DD6734" w:rsidRDefault="00DD6734" w:rsidP="00C15C0A">
      <w:pPr>
        <w:pStyle w:val="af1"/>
      </w:pPr>
    </w:p>
    <w:p w:rsidR="00DD6734" w:rsidRPr="00DD6734" w:rsidRDefault="00DD6734" w:rsidP="00C15C0A">
      <w:pPr>
        <w:pStyle w:val="af1"/>
      </w:pPr>
      <w:r w:rsidRPr="00DD6734">
        <w:t>btn.addEventListener( "click", function click(evt){</w:t>
      </w:r>
    </w:p>
    <w:p w:rsidR="00DD6734" w:rsidRPr="00DD6734" w:rsidRDefault="00DD6734" w:rsidP="00C15C0A">
      <w:pPr>
        <w:pStyle w:val="af1"/>
      </w:pPr>
      <w:r w:rsidRPr="00DD6734">
        <w:tab/>
        <w:t>console.log("button clicked");</w:t>
      </w:r>
    </w:p>
    <w:p w:rsidR="00DD6734" w:rsidRPr="00DD6734" w:rsidRDefault="00DD6734" w:rsidP="00C15C0A">
      <w:pPr>
        <w:pStyle w:val="af1"/>
      </w:pPr>
      <w:r w:rsidRPr="00DD6734">
        <w:t>}, /*capturingPhase=*/false );</w:t>
      </w:r>
    </w:p>
    <w:p w:rsidR="00DD6734" w:rsidRPr="00DD6734" w:rsidRDefault="00DD6734" w:rsidP="00DD6734">
      <w:pPr>
        <w:pStyle w:val="aa"/>
      </w:pPr>
      <w:r w:rsidRPr="00DD6734">
        <w:t>Обратный вызов обработчика щелчка click совсем не </w:t>
      </w:r>
      <w:r w:rsidRPr="00DD6734">
        <w:rPr>
          <w:i/>
          <w:iCs/>
        </w:rPr>
        <w:t>требует</w:t>
      </w:r>
      <w:r w:rsidRPr="00DD6734">
        <w:t> переменную someReallyBigData. Это значит, теоретически, что после выполнения process(..), большая памятезатратная структура данных может быть собрана сборщиком мусора. Однако, весьма вероятно (хотя зависит от реализации), что движок JS все еще должен будет оставить структуру в памяти, поскольку у функции click есть замыкание, действующее во всей области видимости.</w:t>
      </w:r>
    </w:p>
    <w:p w:rsidR="00DD6734" w:rsidRPr="00DD6734" w:rsidRDefault="00DD6734" w:rsidP="00DD6734">
      <w:pPr>
        <w:pStyle w:val="aa"/>
      </w:pPr>
      <w:r w:rsidRPr="00DD6734">
        <w:t>Блочная область видимости может устранить этот недостаток, делая более явным для движка то, что ему не нужна someReallyBigData:</w:t>
      </w:r>
    </w:p>
    <w:p w:rsidR="00DD6734" w:rsidRPr="00DD6734" w:rsidRDefault="00DD6734" w:rsidP="00C15C0A">
      <w:pPr>
        <w:pStyle w:val="af1"/>
      </w:pPr>
      <w:r w:rsidRPr="00DD6734">
        <w:t>function process(data) {</w:t>
      </w:r>
    </w:p>
    <w:p w:rsidR="00DD6734" w:rsidRPr="00DD6734" w:rsidRDefault="00C15C0A" w:rsidP="00C15C0A">
      <w:pPr>
        <w:pStyle w:val="af1"/>
      </w:pPr>
      <w:r>
        <w:t xml:space="preserve">  </w:t>
      </w:r>
      <w:r w:rsidR="00DD6734" w:rsidRPr="00DD6734">
        <w:t>// делаем что-то интересное</w:t>
      </w:r>
    </w:p>
    <w:p w:rsidR="00DD6734" w:rsidRPr="00DD6734" w:rsidRDefault="00DD6734" w:rsidP="00C15C0A">
      <w:pPr>
        <w:pStyle w:val="af1"/>
      </w:pPr>
      <w:r w:rsidRPr="00DD6734">
        <w:t>}</w:t>
      </w:r>
    </w:p>
    <w:p w:rsidR="00DD6734" w:rsidRPr="00DD6734" w:rsidRDefault="00DD6734" w:rsidP="00C15C0A">
      <w:pPr>
        <w:pStyle w:val="af1"/>
      </w:pPr>
    </w:p>
    <w:p w:rsidR="00DD6734" w:rsidRPr="00DD6734" w:rsidRDefault="00DD6734" w:rsidP="00C15C0A">
      <w:pPr>
        <w:pStyle w:val="af1"/>
      </w:pPr>
      <w:r w:rsidRPr="00DD6734">
        <w:t>// всё, что объявлено внутри этого блока, может исчезнуть после него!</w:t>
      </w:r>
    </w:p>
    <w:p w:rsidR="00DD6734" w:rsidRPr="00DD6734" w:rsidRDefault="00DD6734" w:rsidP="00C15C0A">
      <w:pPr>
        <w:pStyle w:val="af1"/>
      </w:pPr>
      <w:r w:rsidRPr="00DD6734">
        <w:t>{</w:t>
      </w:r>
    </w:p>
    <w:p w:rsidR="00DD6734" w:rsidRPr="00DD6734" w:rsidRDefault="003A1E75" w:rsidP="00C15C0A">
      <w:pPr>
        <w:pStyle w:val="af1"/>
      </w:pPr>
      <w:r>
        <w:t xml:space="preserve">  </w:t>
      </w:r>
      <w:r w:rsidR="00DD6734" w:rsidRPr="00DD6734">
        <w:t>let someReallyBigData = { .. };</w:t>
      </w:r>
    </w:p>
    <w:p w:rsidR="00DD6734" w:rsidRPr="00DD6734" w:rsidRDefault="00DD6734" w:rsidP="00C15C0A">
      <w:pPr>
        <w:pStyle w:val="af1"/>
      </w:pPr>
    </w:p>
    <w:p w:rsidR="00DD6734" w:rsidRPr="00DD6734" w:rsidRDefault="003A1E75" w:rsidP="00C15C0A">
      <w:pPr>
        <w:pStyle w:val="af1"/>
      </w:pPr>
      <w:r>
        <w:t xml:space="preserve">  </w:t>
      </w:r>
      <w:r w:rsidR="00DD6734" w:rsidRPr="00DD6734">
        <w:t>process( someReallyBigData );</w:t>
      </w:r>
    </w:p>
    <w:p w:rsidR="00DD6734" w:rsidRPr="00DD6734" w:rsidRDefault="00DD6734" w:rsidP="00C15C0A">
      <w:pPr>
        <w:pStyle w:val="af1"/>
      </w:pPr>
      <w:r w:rsidRPr="00DD6734">
        <w:t>}</w:t>
      </w:r>
    </w:p>
    <w:p w:rsidR="00DD6734" w:rsidRPr="00DD6734" w:rsidRDefault="00DD6734" w:rsidP="00C15C0A">
      <w:pPr>
        <w:pStyle w:val="af1"/>
      </w:pPr>
    </w:p>
    <w:p w:rsidR="00DD6734" w:rsidRPr="00DD6734" w:rsidRDefault="00DD6734" w:rsidP="00C15C0A">
      <w:pPr>
        <w:pStyle w:val="af1"/>
      </w:pPr>
      <w:r w:rsidRPr="00DD6734">
        <w:t>var btn = document.getElementById( "my_button" );</w:t>
      </w:r>
    </w:p>
    <w:p w:rsidR="00DD6734" w:rsidRPr="00DD6734" w:rsidRDefault="00DD6734" w:rsidP="00C15C0A">
      <w:pPr>
        <w:pStyle w:val="af1"/>
      </w:pPr>
    </w:p>
    <w:p w:rsidR="00DD6734" w:rsidRPr="00DD6734" w:rsidRDefault="00DD6734" w:rsidP="00C15C0A">
      <w:pPr>
        <w:pStyle w:val="af1"/>
      </w:pPr>
      <w:r w:rsidRPr="00DD6734">
        <w:t>btn.addEventListener( "click", function click(evt){</w:t>
      </w:r>
    </w:p>
    <w:p w:rsidR="00DD6734" w:rsidRPr="00DD6734" w:rsidRDefault="003A1E75" w:rsidP="00C15C0A">
      <w:pPr>
        <w:pStyle w:val="af1"/>
      </w:pPr>
      <w:r>
        <w:t xml:space="preserve">  </w:t>
      </w:r>
      <w:r w:rsidR="00DD6734" w:rsidRPr="00DD6734">
        <w:t>console.log("button clicked");</w:t>
      </w:r>
    </w:p>
    <w:p w:rsidR="00DD6734" w:rsidRPr="00DD6734" w:rsidRDefault="00DD6734" w:rsidP="00C15C0A">
      <w:pPr>
        <w:pStyle w:val="af1"/>
      </w:pPr>
      <w:r w:rsidRPr="00DD6734">
        <w:t>}, /*capturingPhase=*/false );</w:t>
      </w:r>
    </w:p>
    <w:p w:rsidR="00DD6734" w:rsidRDefault="00DD6734" w:rsidP="00DD6734">
      <w:pPr>
        <w:pStyle w:val="aa"/>
      </w:pPr>
      <w:r w:rsidRPr="00DD6734">
        <w:t>Объявление явных блоков для переменных, чтобы локально привязать их к блокам — мощный инструмент, который вы можете добавить в свой арсенал.</w:t>
      </w:r>
    </w:p>
    <w:p w:rsidR="00DD6734" w:rsidRPr="00DD6734" w:rsidRDefault="00DD6734" w:rsidP="00E60FC0">
      <w:pPr>
        <w:pStyle w:val="3"/>
      </w:pPr>
      <w:r w:rsidRPr="00DD6734">
        <w:t>let в циклах</w:t>
      </w:r>
    </w:p>
    <w:p w:rsidR="00DD6734" w:rsidRPr="00DD6734" w:rsidRDefault="00DD6734" w:rsidP="00DD6734">
      <w:pPr>
        <w:pStyle w:val="aa"/>
      </w:pPr>
      <w:r w:rsidRPr="00DD6734">
        <w:t>Особый случай, в котором let показывает себя с лучшей стороны — в случае с циклом for, как мы уже обсуждали ранее.</w:t>
      </w:r>
    </w:p>
    <w:p w:rsidR="00DD6734" w:rsidRPr="00DD6734" w:rsidRDefault="00DD6734" w:rsidP="003A1E75">
      <w:pPr>
        <w:pStyle w:val="af1"/>
      </w:pPr>
      <w:r w:rsidRPr="00DD6734">
        <w:t>for (let i=0; i&lt;10; i++) {</w:t>
      </w:r>
    </w:p>
    <w:p w:rsidR="00DD6734" w:rsidRPr="00DD6734" w:rsidRDefault="00DD6734" w:rsidP="003A1E75">
      <w:pPr>
        <w:pStyle w:val="af1"/>
      </w:pPr>
      <w:r w:rsidRPr="00DD6734">
        <w:tab/>
        <w:t>console.log( i );</w:t>
      </w:r>
    </w:p>
    <w:p w:rsidR="00DD6734" w:rsidRPr="00DD6734" w:rsidRDefault="00DD6734" w:rsidP="003A1E75">
      <w:pPr>
        <w:pStyle w:val="af1"/>
      </w:pPr>
      <w:r w:rsidRPr="00DD6734">
        <w:t>}</w:t>
      </w:r>
    </w:p>
    <w:p w:rsidR="00DD6734" w:rsidRPr="00DD6734" w:rsidRDefault="00DD6734" w:rsidP="003A1E75">
      <w:pPr>
        <w:pStyle w:val="af1"/>
      </w:pPr>
    </w:p>
    <w:p w:rsidR="00DD6734" w:rsidRPr="00DD6734" w:rsidRDefault="00DD6734" w:rsidP="003A1E75">
      <w:pPr>
        <w:pStyle w:val="af1"/>
      </w:pPr>
      <w:r w:rsidRPr="00DD6734">
        <w:t>console.log( i ); // ReferenceError</w:t>
      </w:r>
    </w:p>
    <w:p w:rsidR="00DD6734" w:rsidRPr="00DD6734" w:rsidRDefault="00DD6734" w:rsidP="00DD6734">
      <w:pPr>
        <w:pStyle w:val="aa"/>
      </w:pPr>
      <w:r w:rsidRPr="00DD6734">
        <w:t>let в заголовке цикла for не только привязывает i к телу цикла, но фактически, он </w:t>
      </w:r>
      <w:r w:rsidRPr="00DD6734">
        <w:rPr>
          <w:b/>
          <w:bCs/>
        </w:rPr>
        <w:t>перепривязывает ее</w:t>
      </w:r>
      <w:r w:rsidRPr="00DD6734">
        <w:t> в каждой </w:t>
      </w:r>
      <w:r w:rsidRPr="00DD6734">
        <w:rPr>
          <w:i/>
          <w:iCs/>
        </w:rPr>
        <w:t>итерации</w:t>
      </w:r>
      <w:r w:rsidRPr="00DD6734">
        <w:t> цикла, обязательно переприсваивая ей значение с окончания предыдущей итерации.</w:t>
      </w:r>
    </w:p>
    <w:p w:rsidR="00DD6734" w:rsidRPr="00DD6734" w:rsidRDefault="00DD6734" w:rsidP="00DD6734">
      <w:pPr>
        <w:pStyle w:val="aa"/>
      </w:pPr>
      <w:r w:rsidRPr="00DD6734">
        <w:t>Вот еще один способ показать режим пред-итеративной привязки:</w:t>
      </w:r>
    </w:p>
    <w:p w:rsidR="00DD6734" w:rsidRPr="00DD6734" w:rsidRDefault="00DD6734" w:rsidP="003A1E75">
      <w:pPr>
        <w:pStyle w:val="af1"/>
      </w:pPr>
      <w:r w:rsidRPr="00DD6734">
        <w:t>{</w:t>
      </w:r>
    </w:p>
    <w:p w:rsidR="00DD6734" w:rsidRPr="00DD6734" w:rsidRDefault="003A1E75" w:rsidP="003A1E75">
      <w:pPr>
        <w:pStyle w:val="af1"/>
      </w:pPr>
      <w:r>
        <w:t xml:space="preserve">  </w:t>
      </w:r>
      <w:r w:rsidR="00DD6734" w:rsidRPr="00DD6734">
        <w:t>let j;</w:t>
      </w:r>
    </w:p>
    <w:p w:rsidR="00DD6734" w:rsidRPr="00DD6734" w:rsidRDefault="003A1E75" w:rsidP="003A1E75">
      <w:pPr>
        <w:pStyle w:val="af1"/>
      </w:pPr>
      <w:r>
        <w:t xml:space="preserve">  </w:t>
      </w:r>
      <w:r w:rsidR="00DD6734" w:rsidRPr="00DD6734">
        <w:t>for (j=0; j&lt;10; j++) {</w:t>
      </w:r>
    </w:p>
    <w:p w:rsidR="00DD6734" w:rsidRPr="00DD6734" w:rsidRDefault="003A1E75" w:rsidP="003A1E75">
      <w:pPr>
        <w:pStyle w:val="af1"/>
      </w:pPr>
      <w:r>
        <w:t xml:space="preserve">  </w:t>
      </w:r>
      <w:r w:rsidR="00DD6734" w:rsidRPr="00DD6734">
        <w:t>let i = j; // перепривязка в каждой итерации!</w:t>
      </w:r>
    </w:p>
    <w:p w:rsidR="00DD6734" w:rsidRPr="00DD6734" w:rsidRDefault="003A1E75" w:rsidP="003A1E75">
      <w:pPr>
        <w:pStyle w:val="af1"/>
      </w:pPr>
      <w:r>
        <w:t xml:space="preserve">  </w:t>
      </w:r>
      <w:r w:rsidR="00DD6734" w:rsidRPr="00DD6734">
        <w:t>console.log( i );</w:t>
      </w:r>
    </w:p>
    <w:p w:rsidR="00DD6734" w:rsidRPr="00DD6734" w:rsidRDefault="003A1E75" w:rsidP="003A1E75">
      <w:pPr>
        <w:pStyle w:val="af1"/>
      </w:pPr>
      <w:r>
        <w:t xml:space="preserve">  </w:t>
      </w:r>
      <w:r w:rsidR="00DD6734" w:rsidRPr="00DD6734">
        <w:t>}</w:t>
      </w:r>
    </w:p>
    <w:p w:rsidR="00DD6734" w:rsidRPr="00DD6734" w:rsidRDefault="00DD6734" w:rsidP="003A1E75">
      <w:pPr>
        <w:pStyle w:val="af1"/>
      </w:pPr>
      <w:r w:rsidRPr="00DD6734">
        <w:t>}</w:t>
      </w:r>
    </w:p>
    <w:p w:rsidR="00DD6734" w:rsidRPr="00DD6734" w:rsidRDefault="00DD6734" w:rsidP="00DD6734">
      <w:pPr>
        <w:pStyle w:val="aa"/>
      </w:pPr>
      <w:r w:rsidRPr="00DD6734">
        <w:t>Причина, по которой эта пред-итеративная привязка интересна, станет ясна в главе 5, когда мы обсудим замыкания.</w:t>
      </w:r>
    </w:p>
    <w:p w:rsidR="00DD6734" w:rsidRPr="00DD6734" w:rsidRDefault="00DD6734" w:rsidP="00DD6734">
      <w:pPr>
        <w:pStyle w:val="aa"/>
      </w:pPr>
      <w:r w:rsidRPr="00DD6734">
        <w:t>Так как объявления let присоединяются к обычным блокам вместо присоединения к окружающей области видимости функции (или глобальной), могут быть ошибки в программе, когда у существующего кода есть скрытая надежда на объявления var, действующие в рамках области видимости функции, и замена var на let может потребовать дополнительного внимания при рефакторинге кода.</w:t>
      </w:r>
    </w:p>
    <w:p w:rsidR="00DD6734" w:rsidRDefault="00DD6734" w:rsidP="00DD6734">
      <w:pPr>
        <w:pStyle w:val="aa"/>
      </w:pPr>
      <w:r w:rsidRPr="00DD6734">
        <w:t>Пример:</w:t>
      </w:r>
    </w:p>
    <w:p w:rsidR="003A1E75" w:rsidRPr="00DD6734" w:rsidRDefault="003A1E75" w:rsidP="00DD6734">
      <w:pPr>
        <w:pStyle w:val="aa"/>
      </w:pPr>
    </w:p>
    <w:p w:rsidR="00DD6734" w:rsidRPr="00DD6734" w:rsidRDefault="00DD6734" w:rsidP="003A1E75">
      <w:pPr>
        <w:pStyle w:val="af1"/>
      </w:pPr>
      <w:r w:rsidRPr="00DD6734">
        <w:t>var foo = true, baz = 10;</w:t>
      </w:r>
    </w:p>
    <w:p w:rsidR="00DD6734" w:rsidRPr="00DD6734" w:rsidRDefault="00DD6734" w:rsidP="003A1E75">
      <w:pPr>
        <w:pStyle w:val="af1"/>
      </w:pPr>
    </w:p>
    <w:p w:rsidR="00DD6734" w:rsidRPr="00DD6734" w:rsidRDefault="00DD6734" w:rsidP="003A1E75">
      <w:pPr>
        <w:pStyle w:val="af1"/>
      </w:pPr>
      <w:r w:rsidRPr="00DD6734">
        <w:t>if (foo) {</w:t>
      </w:r>
    </w:p>
    <w:p w:rsidR="00DD6734" w:rsidRPr="00DD6734" w:rsidRDefault="003A1E75" w:rsidP="003A1E75">
      <w:pPr>
        <w:pStyle w:val="af1"/>
      </w:pPr>
      <w:r>
        <w:t xml:space="preserve">  </w:t>
      </w:r>
      <w:r w:rsidR="00DD6734" w:rsidRPr="00DD6734">
        <w:t>var bar = 3;</w:t>
      </w:r>
    </w:p>
    <w:p w:rsidR="00DD6734" w:rsidRPr="00DD6734" w:rsidRDefault="00DD6734" w:rsidP="003A1E75">
      <w:pPr>
        <w:pStyle w:val="af1"/>
      </w:pPr>
    </w:p>
    <w:p w:rsidR="00DD6734" w:rsidRPr="00DD6734" w:rsidRDefault="003A1E75" w:rsidP="003A1E75">
      <w:pPr>
        <w:pStyle w:val="af1"/>
      </w:pPr>
      <w:r>
        <w:t xml:space="preserve">  </w:t>
      </w:r>
      <w:r w:rsidR="00DD6734" w:rsidRPr="00DD6734">
        <w:t>if (baz &gt; bar) {</w:t>
      </w:r>
    </w:p>
    <w:p w:rsidR="00DD6734" w:rsidRPr="00DD6734" w:rsidRDefault="003A1E75" w:rsidP="003A1E75">
      <w:pPr>
        <w:pStyle w:val="af1"/>
      </w:pPr>
      <w:r>
        <w:t xml:space="preserve">    </w:t>
      </w:r>
      <w:r w:rsidR="00DD6734" w:rsidRPr="00DD6734">
        <w:t>console.log( baz );</w:t>
      </w:r>
    </w:p>
    <w:p w:rsidR="00DD6734" w:rsidRPr="00DD6734" w:rsidRDefault="003A1E75" w:rsidP="003A1E75">
      <w:pPr>
        <w:pStyle w:val="af1"/>
      </w:pPr>
      <w:r>
        <w:t xml:space="preserve">  </w:t>
      </w:r>
      <w:r w:rsidR="00DD6734" w:rsidRPr="00DD6734">
        <w:t>}</w:t>
      </w:r>
    </w:p>
    <w:p w:rsidR="003A1E75" w:rsidRDefault="003A1E75" w:rsidP="003A1E75">
      <w:pPr>
        <w:pStyle w:val="af1"/>
      </w:pPr>
      <w:r>
        <w:t xml:space="preserve">  </w:t>
      </w:r>
    </w:p>
    <w:p w:rsidR="00DD6734" w:rsidRPr="00DD6734" w:rsidRDefault="003A1E75" w:rsidP="003A1E75">
      <w:pPr>
        <w:pStyle w:val="af1"/>
      </w:pPr>
      <w:r>
        <w:t xml:space="preserve">  </w:t>
      </w:r>
      <w:r w:rsidR="00DD6734" w:rsidRPr="00DD6734">
        <w:t>// ...</w:t>
      </w:r>
    </w:p>
    <w:p w:rsidR="00DD6734" w:rsidRPr="00DD6734" w:rsidRDefault="00DD6734" w:rsidP="003A1E75">
      <w:pPr>
        <w:pStyle w:val="af1"/>
      </w:pPr>
      <w:r w:rsidRPr="00DD6734">
        <w:t>}</w:t>
      </w:r>
    </w:p>
    <w:p w:rsidR="003A1E75" w:rsidRDefault="003A1E75" w:rsidP="00DD6734">
      <w:pPr>
        <w:pStyle w:val="aa"/>
      </w:pPr>
    </w:p>
    <w:p w:rsidR="00DD6734" w:rsidRPr="00DD6734" w:rsidRDefault="00DD6734" w:rsidP="00DD6734">
      <w:pPr>
        <w:pStyle w:val="aa"/>
      </w:pPr>
      <w:r w:rsidRPr="00DD6734">
        <w:t>Этот код довольно легко отрефакторить в такой:</w:t>
      </w:r>
    </w:p>
    <w:p w:rsidR="00DD6734" w:rsidRPr="00DD6734" w:rsidRDefault="00DD6734" w:rsidP="003A1E75">
      <w:pPr>
        <w:pStyle w:val="af1"/>
      </w:pPr>
      <w:r w:rsidRPr="00DD6734">
        <w:t>var foo = true, baz = 10;</w:t>
      </w:r>
    </w:p>
    <w:p w:rsidR="00DD6734" w:rsidRPr="00DD6734" w:rsidRDefault="00DD6734" w:rsidP="003A1E75">
      <w:pPr>
        <w:pStyle w:val="af1"/>
      </w:pPr>
    </w:p>
    <w:p w:rsidR="00DD6734" w:rsidRPr="00DD6734" w:rsidRDefault="00DD6734" w:rsidP="003A1E75">
      <w:pPr>
        <w:pStyle w:val="af1"/>
      </w:pPr>
      <w:r w:rsidRPr="00DD6734">
        <w:t>if (foo) {</w:t>
      </w:r>
    </w:p>
    <w:p w:rsidR="00DD6734" w:rsidRPr="00DD6734" w:rsidRDefault="003A1E75" w:rsidP="003A1E75">
      <w:pPr>
        <w:pStyle w:val="af1"/>
      </w:pPr>
      <w:r>
        <w:t xml:space="preserve">  </w:t>
      </w:r>
      <w:r w:rsidR="00DD6734" w:rsidRPr="00DD6734">
        <w:t>var bar = 3;</w:t>
      </w:r>
    </w:p>
    <w:p w:rsidR="00DD6734" w:rsidRPr="00DD6734" w:rsidRDefault="003A1E75" w:rsidP="003A1E75">
      <w:pPr>
        <w:pStyle w:val="af1"/>
      </w:pPr>
      <w:r>
        <w:t xml:space="preserve">  </w:t>
      </w:r>
      <w:r w:rsidR="00DD6734" w:rsidRPr="00DD6734">
        <w:t>// ...</w:t>
      </w:r>
    </w:p>
    <w:p w:rsidR="00DD6734" w:rsidRPr="00DD6734" w:rsidRDefault="00DD6734" w:rsidP="003A1E75">
      <w:pPr>
        <w:pStyle w:val="af1"/>
      </w:pPr>
      <w:r w:rsidRPr="00DD6734">
        <w:t>}</w:t>
      </w:r>
    </w:p>
    <w:p w:rsidR="00DD6734" w:rsidRPr="00DD6734" w:rsidRDefault="00DD6734" w:rsidP="003A1E75">
      <w:pPr>
        <w:pStyle w:val="af1"/>
      </w:pPr>
    </w:p>
    <w:p w:rsidR="00DD6734" w:rsidRPr="00DD6734" w:rsidRDefault="00DD6734" w:rsidP="003A1E75">
      <w:pPr>
        <w:pStyle w:val="af1"/>
      </w:pPr>
      <w:r w:rsidRPr="00DD6734">
        <w:t>if (baz &gt; bar) {</w:t>
      </w:r>
    </w:p>
    <w:p w:rsidR="00DD6734" w:rsidRPr="00DD6734" w:rsidRDefault="00CC1152" w:rsidP="003A1E75">
      <w:pPr>
        <w:pStyle w:val="af1"/>
      </w:pPr>
      <w:r>
        <w:t xml:space="preserve">  </w:t>
      </w:r>
      <w:r w:rsidR="00DD6734" w:rsidRPr="00DD6734">
        <w:t>console.log( baz );</w:t>
      </w:r>
    </w:p>
    <w:p w:rsidR="00DD6734" w:rsidRDefault="00DD6734" w:rsidP="003A1E75">
      <w:pPr>
        <w:pStyle w:val="af1"/>
      </w:pPr>
      <w:r w:rsidRPr="00DD6734">
        <w:t>}</w:t>
      </w:r>
    </w:p>
    <w:p w:rsidR="00CC1152" w:rsidRPr="00CC1152" w:rsidRDefault="00CC1152" w:rsidP="00CC1152"/>
    <w:p w:rsidR="00DD6734" w:rsidRPr="00DD6734" w:rsidRDefault="00DD6734" w:rsidP="00CC1152">
      <w:pPr>
        <w:pStyle w:val="aa"/>
      </w:pPr>
      <w:r w:rsidRPr="00DD6734">
        <w:t>Но, остерегайтесь таких изменений, когда используете переменные блочной области видимости:</w:t>
      </w:r>
    </w:p>
    <w:p w:rsidR="00DD6734" w:rsidRPr="00DD6734" w:rsidRDefault="00DD6734" w:rsidP="00CC1152">
      <w:pPr>
        <w:pStyle w:val="af1"/>
      </w:pPr>
      <w:r w:rsidRPr="00DD6734">
        <w:t>var foo = true, baz = 10;</w:t>
      </w:r>
    </w:p>
    <w:p w:rsidR="00DD6734" w:rsidRPr="00DD6734" w:rsidRDefault="00DD6734" w:rsidP="00CC1152">
      <w:pPr>
        <w:pStyle w:val="af1"/>
      </w:pPr>
    </w:p>
    <w:p w:rsidR="00DD6734" w:rsidRPr="00DD6734" w:rsidRDefault="00DD6734" w:rsidP="00CC1152">
      <w:pPr>
        <w:pStyle w:val="af1"/>
      </w:pPr>
      <w:r w:rsidRPr="00DD6734">
        <w:t>if (foo) {</w:t>
      </w:r>
    </w:p>
    <w:p w:rsidR="00DD6734" w:rsidRPr="00DD6734" w:rsidRDefault="00CC1152" w:rsidP="00CC1152">
      <w:pPr>
        <w:pStyle w:val="af1"/>
      </w:pPr>
      <w:r>
        <w:t xml:space="preserve">  </w:t>
      </w:r>
      <w:r w:rsidR="00DD6734" w:rsidRPr="00DD6734">
        <w:t>let bar = 3;</w:t>
      </w:r>
    </w:p>
    <w:p w:rsidR="00DD6734" w:rsidRPr="00DD6734" w:rsidRDefault="00DD6734" w:rsidP="00CC1152">
      <w:pPr>
        <w:pStyle w:val="af1"/>
      </w:pPr>
    </w:p>
    <w:p w:rsidR="00DD6734" w:rsidRPr="00DD6734" w:rsidRDefault="00CC1152" w:rsidP="00CC1152">
      <w:pPr>
        <w:pStyle w:val="af1"/>
      </w:pPr>
      <w:r>
        <w:t xml:space="preserve">  </w:t>
      </w:r>
      <w:r w:rsidR="00DD6734" w:rsidRPr="00DD6734">
        <w:t>if (baz &gt; bar) { // &lt;-- не забудьте про `bar`, если будете перемещать этот блок!</w:t>
      </w:r>
    </w:p>
    <w:p w:rsidR="00DD6734" w:rsidRPr="00DD6734" w:rsidRDefault="00CC1152" w:rsidP="00CC1152">
      <w:pPr>
        <w:pStyle w:val="af1"/>
      </w:pPr>
      <w:r>
        <w:t xml:space="preserve">    </w:t>
      </w:r>
      <w:r w:rsidR="00DD6734" w:rsidRPr="00DD6734">
        <w:t>console.log( baz );</w:t>
      </w:r>
    </w:p>
    <w:p w:rsidR="00DD6734" w:rsidRPr="00DD6734" w:rsidRDefault="00CC1152" w:rsidP="00CC1152">
      <w:pPr>
        <w:pStyle w:val="af1"/>
      </w:pPr>
      <w:r>
        <w:t xml:space="preserve">  </w:t>
      </w:r>
      <w:r w:rsidR="00DD6734" w:rsidRPr="00DD6734">
        <w:t>}</w:t>
      </w:r>
    </w:p>
    <w:p w:rsidR="00DD6734" w:rsidRPr="00DD6734" w:rsidRDefault="00DD6734" w:rsidP="00CC1152">
      <w:pPr>
        <w:pStyle w:val="af1"/>
      </w:pPr>
      <w:r w:rsidRPr="00DD6734">
        <w:t>}</w:t>
      </w:r>
    </w:p>
    <w:p w:rsidR="00DD6734" w:rsidRDefault="00DD6734" w:rsidP="00DD6734">
      <w:pPr>
        <w:pStyle w:val="aa"/>
      </w:pPr>
      <w:r w:rsidRPr="00DD6734">
        <w:t>См. приложение B, чтобы узнать об альтернативном (более явном) стиле организации блочной области видимости, который может дать более простое обслуживание/рефакторинг кода, что более разумно для этих сценариев.</w:t>
      </w:r>
    </w:p>
    <w:p w:rsidR="00DD6734" w:rsidRPr="00DD6734" w:rsidRDefault="00DD6734" w:rsidP="00E60FC0">
      <w:pPr>
        <w:pStyle w:val="3"/>
      </w:pPr>
      <w:r w:rsidRPr="00DD6734">
        <w:t>const</w:t>
      </w:r>
    </w:p>
    <w:p w:rsidR="00DD6734" w:rsidRPr="00DD6734" w:rsidRDefault="00DD6734" w:rsidP="00DD6734">
      <w:pPr>
        <w:pStyle w:val="aa"/>
      </w:pPr>
      <w:r w:rsidRPr="00DD6734">
        <w:t>В дополнение к let, ES6 представляет ключевое слово const, которое также создает переменную блочной области видимости, но чье значение фиксированно (константа). Любая попытка изменить это значение позже приведет к ошибке.</w:t>
      </w:r>
    </w:p>
    <w:p w:rsidR="00DD6734" w:rsidRPr="00DD6734" w:rsidRDefault="00DD6734" w:rsidP="00CC1152">
      <w:pPr>
        <w:pStyle w:val="af1"/>
      </w:pPr>
      <w:r w:rsidRPr="00DD6734">
        <w:t>var foo = true;</w:t>
      </w:r>
    </w:p>
    <w:p w:rsidR="00DD6734" w:rsidRPr="00DD6734" w:rsidRDefault="00DD6734" w:rsidP="00CC1152">
      <w:pPr>
        <w:pStyle w:val="af1"/>
      </w:pPr>
    </w:p>
    <w:p w:rsidR="00DD6734" w:rsidRPr="00DD6734" w:rsidRDefault="00DD6734" w:rsidP="00CC1152">
      <w:pPr>
        <w:pStyle w:val="af1"/>
      </w:pPr>
      <w:r w:rsidRPr="00DD6734">
        <w:t>if (foo) {</w:t>
      </w:r>
    </w:p>
    <w:p w:rsidR="00DD6734" w:rsidRPr="00DD6734" w:rsidRDefault="00CC1152" w:rsidP="00CC1152">
      <w:pPr>
        <w:pStyle w:val="af1"/>
      </w:pPr>
      <w:r>
        <w:t xml:space="preserve">  </w:t>
      </w:r>
      <w:r w:rsidR="00DD6734" w:rsidRPr="00DD6734">
        <w:t>var a = 2;</w:t>
      </w:r>
    </w:p>
    <w:p w:rsidR="00DD6734" w:rsidRPr="00DD6734" w:rsidRDefault="00CC1152" w:rsidP="00CC1152">
      <w:pPr>
        <w:pStyle w:val="af1"/>
      </w:pPr>
      <w:r>
        <w:t xml:space="preserve">  </w:t>
      </w:r>
      <w:r w:rsidR="00DD6734" w:rsidRPr="00DD6734">
        <w:t>const b = 3; // в блочной области видимости содержащего ее `if`</w:t>
      </w:r>
    </w:p>
    <w:p w:rsidR="00DD6734" w:rsidRPr="00DD6734" w:rsidRDefault="00DD6734" w:rsidP="00CC1152">
      <w:pPr>
        <w:pStyle w:val="af1"/>
      </w:pPr>
    </w:p>
    <w:p w:rsidR="00DD6734" w:rsidRPr="00DD6734" w:rsidRDefault="00CC1152" w:rsidP="00CC1152">
      <w:pPr>
        <w:pStyle w:val="af1"/>
      </w:pPr>
      <w:r>
        <w:t xml:space="preserve">  </w:t>
      </w:r>
      <w:r w:rsidR="00DD6734" w:rsidRPr="00DD6734">
        <w:t>a = 3; // просто отлично!</w:t>
      </w:r>
    </w:p>
    <w:p w:rsidR="00DD6734" w:rsidRPr="00DD6734" w:rsidRDefault="00CC1152" w:rsidP="00CC1152">
      <w:pPr>
        <w:pStyle w:val="af1"/>
      </w:pPr>
      <w:r>
        <w:t xml:space="preserve">  </w:t>
      </w:r>
      <w:r w:rsidR="00DD6734" w:rsidRPr="00DD6734">
        <w:t>b = 4; // ошибка!</w:t>
      </w:r>
    </w:p>
    <w:p w:rsidR="00DD6734" w:rsidRPr="00DD6734" w:rsidRDefault="00DD6734" w:rsidP="00CC1152">
      <w:pPr>
        <w:pStyle w:val="af1"/>
      </w:pPr>
      <w:r w:rsidRPr="00DD6734">
        <w:t>}</w:t>
      </w:r>
    </w:p>
    <w:p w:rsidR="00DD6734" w:rsidRPr="00DD6734" w:rsidRDefault="00DD6734" w:rsidP="00CC1152">
      <w:pPr>
        <w:pStyle w:val="af1"/>
      </w:pPr>
    </w:p>
    <w:p w:rsidR="00DD6734" w:rsidRPr="00DD6734" w:rsidRDefault="00DD6734" w:rsidP="00CC1152">
      <w:pPr>
        <w:pStyle w:val="af1"/>
      </w:pPr>
      <w:r w:rsidRPr="00DD6734">
        <w:t>console.log( a ); // 3</w:t>
      </w:r>
    </w:p>
    <w:p w:rsidR="00DD6734" w:rsidRPr="00DD6734" w:rsidRDefault="00DD6734" w:rsidP="00CC1152">
      <w:pPr>
        <w:pStyle w:val="af1"/>
      </w:pPr>
      <w:r w:rsidRPr="00DD6734">
        <w:t>console.log( b ); // ReferenceError!</w:t>
      </w:r>
    </w:p>
    <w:p w:rsidR="00CC1152" w:rsidRDefault="00CC1152" w:rsidP="00DD6734">
      <w:pPr>
        <w:pStyle w:val="aa"/>
        <w:rPr>
          <w:b/>
          <w:bCs/>
        </w:rPr>
      </w:pPr>
    </w:p>
    <w:p w:rsidR="00DD6734" w:rsidRPr="00DD6734" w:rsidRDefault="00DD6734" w:rsidP="00DD6734">
      <w:pPr>
        <w:pStyle w:val="aa"/>
        <w:rPr>
          <w:b/>
          <w:bCs/>
        </w:rPr>
      </w:pPr>
      <w:r w:rsidRPr="00DD6734">
        <w:rPr>
          <w:b/>
          <w:bCs/>
        </w:rPr>
        <w:t>Обзор</w:t>
      </w:r>
    </w:p>
    <w:p w:rsidR="00DD6734" w:rsidRPr="00DD6734" w:rsidRDefault="00DD6734" w:rsidP="00DD6734">
      <w:pPr>
        <w:pStyle w:val="aa"/>
      </w:pPr>
      <w:r w:rsidRPr="00DD6734">
        <w:t>Функции — самые распространенные единицы области видимости в JavaScript. Переменные и функции, которые объявляются внутри другой функции, по существу "скрыты" от любой из окружающих "областей видимости", что является намеренным принципом разработки хорошего ПО.</w:t>
      </w:r>
    </w:p>
    <w:p w:rsidR="00DD6734" w:rsidRPr="00DD6734" w:rsidRDefault="00DD6734" w:rsidP="00DD6734">
      <w:pPr>
        <w:pStyle w:val="aa"/>
      </w:pPr>
      <w:r w:rsidRPr="00DD6734">
        <w:t>Но функции — отнюдь не только единицы области видимости. Блочная область видимости ссылается на идею, что переменные и функции могут принадлежать произвольному блоку (обычно, любой паре { .. }) кода, нежели только окружающей функции.</w:t>
      </w:r>
    </w:p>
    <w:p w:rsidR="00DD6734" w:rsidRPr="00DD6734" w:rsidRDefault="00DD6734" w:rsidP="00DD6734">
      <w:pPr>
        <w:pStyle w:val="aa"/>
      </w:pPr>
      <w:r w:rsidRPr="00DD6734">
        <w:t>Начиная с ES3, в структуре try/catch есть блочная область видимости в выражении catch.</w:t>
      </w:r>
    </w:p>
    <w:p w:rsidR="00DD6734" w:rsidRPr="00DD6734" w:rsidRDefault="00DD6734" w:rsidP="00DD6734">
      <w:pPr>
        <w:pStyle w:val="aa"/>
      </w:pPr>
      <w:r w:rsidRPr="00DD6734">
        <w:t>В ES6 представлено ключевое слово let (родственница ключевого слова var), чтобы позволить объявления переменных в любом произвольном блоке кода. if (..) { let a = 2; } объявит переменную a, которая фактически похитит область видимости блока { .. } в if и присоединит себя к ней.</w:t>
      </w:r>
    </w:p>
    <w:p w:rsidR="00DD6734" w:rsidRPr="00DD6734" w:rsidRDefault="00DD6734" w:rsidP="00DD6734">
      <w:pPr>
        <w:pStyle w:val="aa"/>
      </w:pPr>
      <w:r w:rsidRPr="00DD6734">
        <w:t>Хоть некоторые похоже и верят в это, но блочную область видимости не следует использовать как полную замену функциональной области видимости var. Обе функциональности сосуществуют вместе, а разработчики могут и должны использовать обе техники области видимости: функциональную и блочную, в соответствующих местах, чтобы создавать лучший, более читаемый/обслуживаемый код.</w:t>
      </w:r>
    </w:p>
    <w:p w:rsidR="00CC1152" w:rsidRPr="00CC1152" w:rsidRDefault="00CC1152" w:rsidP="00CC1152">
      <w:pPr>
        <w:pStyle w:val="2"/>
        <w:rPr>
          <w:noProof/>
        </w:rPr>
      </w:pPr>
      <w:r w:rsidRPr="00CC1152">
        <w:rPr>
          <w:noProof/>
        </w:rPr>
        <w:t>Глава 4: Поднятие переменных (Hoisting)</w:t>
      </w:r>
    </w:p>
    <w:p w:rsidR="00CC1152" w:rsidRPr="00CC1152" w:rsidRDefault="00CC1152" w:rsidP="00CC1152">
      <w:pPr>
        <w:pStyle w:val="aa"/>
      </w:pPr>
      <w:r w:rsidRPr="00CC1152">
        <w:t>Теперь вы должно быть вполне уверенно разбираетесь в идее области видимости, и в том, как переменные присоединяются к различным уровням области видимости в зависимости от того, где и как они объявлены. Обе области видимости, как функции, так и блока работают по одинаковым правилам в таком виде: любая переменная, объявленная в области видимости, присоединяется к этой области видимости.</w:t>
      </w:r>
    </w:p>
    <w:p w:rsidR="00CC1152" w:rsidRPr="00CC1152" w:rsidRDefault="00CC1152" w:rsidP="00CC1152">
      <w:pPr>
        <w:pStyle w:val="aa"/>
      </w:pPr>
      <w:r w:rsidRPr="00CC1152">
        <w:t>Но есть маленький нюанс в том, как работает присоединение к области видимости с объявлениями, которые появляются в различных местах области видимости, и это именно тот нюанс, который мы тут и исследуем.</w:t>
      </w:r>
    </w:p>
    <w:p w:rsidR="00CC1152" w:rsidRPr="00CC1152" w:rsidRDefault="00CC1152" w:rsidP="00CC1152">
      <w:pPr>
        <w:pStyle w:val="aa"/>
        <w:rPr>
          <w:b/>
          <w:bCs/>
        </w:rPr>
      </w:pPr>
      <w:r w:rsidRPr="00CC1152">
        <w:rPr>
          <w:b/>
          <w:bCs/>
        </w:rPr>
        <w:lastRenderedPageBreak/>
        <w:t>Курица или яйцо?</w:t>
      </w:r>
    </w:p>
    <w:p w:rsidR="00CC1152" w:rsidRPr="00CC1152" w:rsidRDefault="00CC1152" w:rsidP="00CC1152">
      <w:pPr>
        <w:pStyle w:val="aa"/>
      </w:pPr>
      <w:r w:rsidRPr="00CC1152">
        <w:t>Есть искушение подумать, что весь код, который вы видите в программе на JavaScript, интерпретируется строка за строкой. Несмотря на то, что по сути это правда, есть одна часть этого предположения, которая может привести к некорректному пониманию вашей программы.</w:t>
      </w:r>
    </w:p>
    <w:p w:rsidR="00CC1152" w:rsidRPr="00CC1152" w:rsidRDefault="00CC1152" w:rsidP="00CC1152">
      <w:pPr>
        <w:pStyle w:val="aa"/>
      </w:pPr>
      <w:r w:rsidRPr="00CC1152">
        <w:t>Представьте такой код:</w:t>
      </w:r>
    </w:p>
    <w:p w:rsidR="00CC1152" w:rsidRPr="00CC1152" w:rsidRDefault="00CC1152" w:rsidP="00295289">
      <w:pPr>
        <w:pStyle w:val="af1"/>
      </w:pPr>
      <w:r w:rsidRPr="00CC1152">
        <w:t>a = 2;</w:t>
      </w:r>
    </w:p>
    <w:p w:rsidR="00CC1152" w:rsidRPr="00CC1152" w:rsidRDefault="00CC1152" w:rsidP="00295289">
      <w:pPr>
        <w:pStyle w:val="af1"/>
      </w:pPr>
    </w:p>
    <w:p w:rsidR="00CC1152" w:rsidRPr="00CC1152" w:rsidRDefault="00CC1152" w:rsidP="00295289">
      <w:pPr>
        <w:pStyle w:val="af1"/>
      </w:pPr>
      <w:r w:rsidRPr="00CC1152">
        <w:t>var a;</w:t>
      </w:r>
    </w:p>
    <w:p w:rsidR="00CC1152" w:rsidRPr="00CC1152" w:rsidRDefault="00CC1152" w:rsidP="00295289">
      <w:pPr>
        <w:pStyle w:val="af1"/>
      </w:pPr>
    </w:p>
    <w:p w:rsidR="00CC1152" w:rsidRPr="00E91209" w:rsidRDefault="00CC1152" w:rsidP="00295289">
      <w:pPr>
        <w:pStyle w:val="af1"/>
        <w:rPr>
          <w:lang w:val="en-US"/>
        </w:rPr>
      </w:pPr>
      <w:r w:rsidRPr="00CC1152">
        <w:t>console.log( a );</w:t>
      </w:r>
      <w:r w:rsidR="00E91209">
        <w:rPr>
          <w:lang w:val="en-US"/>
        </w:rPr>
        <w:t xml:space="preserve"> //2</w:t>
      </w:r>
    </w:p>
    <w:p w:rsidR="00CC1152" w:rsidRPr="00CC1152" w:rsidRDefault="00CC1152" w:rsidP="00CC1152">
      <w:pPr>
        <w:pStyle w:val="aa"/>
      </w:pPr>
      <w:r w:rsidRPr="00CC1152">
        <w:t>Что вы ожидаете увидеть в выводе оператора console.log(..)?</w:t>
      </w:r>
    </w:p>
    <w:p w:rsidR="00CC1152" w:rsidRPr="00CC1152" w:rsidRDefault="00CC1152" w:rsidP="00CC1152">
      <w:pPr>
        <w:pStyle w:val="aa"/>
      </w:pPr>
      <w:r w:rsidRPr="00CC1152">
        <w:t>Многие разработчики ожидают увидеть undefined, поскольку оператор var a идет после a = 2, и было бы естественным предположить, что переменная переопределена и потому ей присвоено значение по умолчанию undefined. Однако, результат будет 2.</w:t>
      </w:r>
    </w:p>
    <w:p w:rsidR="00CC1152" w:rsidRPr="00CC1152" w:rsidRDefault="00CC1152" w:rsidP="00CC1152">
      <w:pPr>
        <w:pStyle w:val="aa"/>
      </w:pPr>
      <w:r w:rsidRPr="00CC1152">
        <w:t>Представьте еще один код:</w:t>
      </w:r>
    </w:p>
    <w:p w:rsidR="00CC1152" w:rsidRPr="00CC1152" w:rsidRDefault="00CC1152" w:rsidP="00295289">
      <w:pPr>
        <w:pStyle w:val="af1"/>
      </w:pPr>
      <w:r w:rsidRPr="00CC1152">
        <w:t>console.log( a );</w:t>
      </w:r>
    </w:p>
    <w:p w:rsidR="00CC1152" w:rsidRPr="00CC1152" w:rsidRDefault="00CC1152" w:rsidP="00295289">
      <w:pPr>
        <w:pStyle w:val="af1"/>
      </w:pPr>
    </w:p>
    <w:p w:rsidR="00CC1152" w:rsidRPr="00295289" w:rsidRDefault="00CC1152" w:rsidP="00295289">
      <w:pPr>
        <w:pStyle w:val="af1"/>
        <w:rPr>
          <w:rStyle w:val="af0"/>
          <w:lang w:val="en-US"/>
        </w:rPr>
      </w:pPr>
      <w:r w:rsidRPr="00295289">
        <w:rPr>
          <w:rStyle w:val="af0"/>
        </w:rPr>
        <w:t>var a = 2;</w:t>
      </w:r>
      <w:r w:rsidR="00295289">
        <w:rPr>
          <w:rStyle w:val="af0"/>
        </w:rPr>
        <w:t xml:space="preserve"> </w:t>
      </w:r>
      <w:r w:rsidR="00295289">
        <w:rPr>
          <w:rStyle w:val="af0"/>
          <w:lang w:val="en-US"/>
        </w:rPr>
        <w:t>//</w:t>
      </w:r>
      <w:r w:rsidR="00295289" w:rsidRPr="00295289">
        <w:rPr>
          <w:rFonts w:asciiTheme="minorHAnsi" w:hAnsiTheme="minorHAnsi"/>
        </w:rPr>
        <w:t xml:space="preserve"> </w:t>
      </w:r>
      <w:r w:rsidR="00295289" w:rsidRPr="00295289">
        <w:rPr>
          <w:rStyle w:val="af0"/>
        </w:rPr>
        <w:t>undefined</w:t>
      </w:r>
    </w:p>
    <w:p w:rsidR="00CC1152" w:rsidRPr="00CC1152" w:rsidRDefault="00CC1152" w:rsidP="00CC1152">
      <w:pPr>
        <w:pStyle w:val="aa"/>
      </w:pPr>
      <w:r w:rsidRPr="00CC1152">
        <w:t>Вы можете склониться к предположению, что поскольку в предыдущем показанном коде есть некоторое поведение в стиле "немного с ног на голову", то возможно в этом коде также будет выведено 2. Другие могут подумать, что поскольку переменная a используется раньше, чем объявлена, то это приведет к выбросу ReferenceError.</w:t>
      </w:r>
    </w:p>
    <w:p w:rsidR="00CC1152" w:rsidRDefault="00CC1152" w:rsidP="00CC1152">
      <w:pPr>
        <w:pStyle w:val="aa"/>
      </w:pPr>
      <w:r w:rsidRPr="00CC1152">
        <w:t>К сожалению, оба предположения неверны. Будет выведено undefined.</w:t>
      </w:r>
    </w:p>
    <w:p w:rsidR="00295289" w:rsidRPr="00CC1152" w:rsidRDefault="00295289" w:rsidP="00CC1152">
      <w:pPr>
        <w:pStyle w:val="aa"/>
      </w:pPr>
    </w:p>
    <w:p w:rsidR="00CC1152" w:rsidRPr="00CC1152" w:rsidRDefault="00CC1152" w:rsidP="00CC1152">
      <w:pPr>
        <w:pStyle w:val="aa"/>
      </w:pPr>
      <w:r w:rsidRPr="00CC1152">
        <w:rPr>
          <w:b/>
          <w:bCs/>
        </w:rPr>
        <w:t>Так что же здесь происходит?</w:t>
      </w:r>
      <w:r w:rsidRPr="00CC1152">
        <w:t> Похоже тут вопрос сродни "что раньше: курица или яйцо?". Что идет первым: объявление ("яйцо") или присваивание ("курица")?</w:t>
      </w:r>
    </w:p>
    <w:p w:rsidR="00CC1152" w:rsidRPr="00CC1152" w:rsidRDefault="00CC1152" w:rsidP="00CC1152">
      <w:pPr>
        <w:pStyle w:val="aa"/>
        <w:rPr>
          <w:b/>
          <w:bCs/>
        </w:rPr>
      </w:pPr>
      <w:r w:rsidRPr="00CC1152">
        <w:rPr>
          <w:b/>
          <w:bCs/>
        </w:rPr>
        <w:t>Компилятор снова наносит удар</w:t>
      </w:r>
    </w:p>
    <w:p w:rsidR="00CC1152" w:rsidRPr="00CC1152" w:rsidRDefault="00CC1152" w:rsidP="00CC1152">
      <w:pPr>
        <w:pStyle w:val="aa"/>
      </w:pPr>
      <w:r w:rsidRPr="00CC1152">
        <w:t>Чтобы ответить на этот вопрос, нам нужно вернуться в главу 1 и нашу дискуссию о компиляторах. Вспомните, что </w:t>
      </w:r>
      <w:r w:rsidRPr="00CC1152">
        <w:rPr>
          <w:i/>
          <w:iCs/>
        </w:rPr>
        <w:t>Движок</w:t>
      </w:r>
      <w:r w:rsidRPr="00CC1152">
        <w:t> на самом деле скомпилирует ваш код JavaScript до того, как начнет интерпретировать его. Частью фазы компиляции является нахождение и ассоциация всех объявлений с их соответствующими областями видимости. Глава 2 показала нам, что это и есть сердце лексической области видимости.</w:t>
      </w:r>
    </w:p>
    <w:p w:rsidR="00CC1152" w:rsidRPr="00CC1152" w:rsidRDefault="00CC1152" w:rsidP="00CC1152">
      <w:pPr>
        <w:pStyle w:val="aa"/>
      </w:pPr>
      <w:r w:rsidRPr="00CC1152">
        <w:t>Поэтому, лучший путь думать об этих вещах — что все объявления как переменных, так и функций, обрабатываются в первую очередь, до того как будет выполнена любая часть вашего кода.</w:t>
      </w:r>
    </w:p>
    <w:p w:rsidR="00CC1152" w:rsidRPr="00CC1152" w:rsidRDefault="00CC1152" w:rsidP="00CC1152">
      <w:pPr>
        <w:pStyle w:val="aa"/>
      </w:pPr>
      <w:r w:rsidRPr="00CC1152">
        <w:t>Когда видите var a = 2;, вы наверное думаете о нем как об одном операторе. Но JavaScript на самом деле думает о нем как о двух операторах: var a; и a = 2;. Первый оператор, объявление, обрабатывается во время фазы компиляции. Второй оператор, присваивание, остается </w:t>
      </w:r>
      <w:r w:rsidRPr="00CC1152">
        <w:rPr>
          <w:b/>
          <w:bCs/>
        </w:rPr>
        <w:t>на своем месте</w:t>
      </w:r>
      <w:r w:rsidRPr="00CC1152">
        <w:t> в фазе исполнения.</w:t>
      </w:r>
    </w:p>
    <w:p w:rsidR="00CC1152" w:rsidRPr="00CC1152" w:rsidRDefault="00CC1152" w:rsidP="00CC1152">
      <w:pPr>
        <w:pStyle w:val="aa"/>
      </w:pPr>
      <w:r w:rsidRPr="00CC1152">
        <w:t>Следовательно о нашем первом коде следует думать как об обрабатываемом следующим образом:</w:t>
      </w:r>
    </w:p>
    <w:p w:rsidR="00CC1152" w:rsidRPr="00CC1152" w:rsidRDefault="00CC1152" w:rsidP="00142808">
      <w:pPr>
        <w:pStyle w:val="af1"/>
      </w:pPr>
      <w:r w:rsidRPr="00CC1152">
        <w:t>var a;</w:t>
      </w:r>
    </w:p>
    <w:p w:rsidR="00CC1152" w:rsidRPr="00CC1152" w:rsidRDefault="00CC1152" w:rsidP="00142808">
      <w:pPr>
        <w:pStyle w:val="af1"/>
      </w:pPr>
      <w:r w:rsidRPr="00CC1152">
        <w:t>a = 2;</w:t>
      </w:r>
    </w:p>
    <w:p w:rsidR="00CC1152" w:rsidRPr="00CC1152" w:rsidRDefault="00CC1152" w:rsidP="00142808">
      <w:pPr>
        <w:pStyle w:val="af1"/>
      </w:pPr>
    </w:p>
    <w:p w:rsidR="00CC1152" w:rsidRPr="00CC1152" w:rsidRDefault="00CC1152" w:rsidP="00142808">
      <w:pPr>
        <w:pStyle w:val="af1"/>
      </w:pPr>
      <w:r w:rsidRPr="00CC1152">
        <w:t>console.log( a );</w:t>
      </w:r>
    </w:p>
    <w:p w:rsidR="00CC1152" w:rsidRPr="00CC1152" w:rsidRDefault="00CC1152" w:rsidP="00CC1152">
      <w:pPr>
        <w:pStyle w:val="aa"/>
      </w:pPr>
      <w:r w:rsidRPr="00CC1152">
        <w:t xml:space="preserve">...где первая часть — </w:t>
      </w:r>
      <w:r w:rsidRPr="00142808">
        <w:rPr>
          <w:color w:val="0070C0"/>
        </w:rPr>
        <w:t>компиляция</w:t>
      </w:r>
      <w:r w:rsidRPr="00CC1152">
        <w:t xml:space="preserve">, а вторая — </w:t>
      </w:r>
      <w:r w:rsidRPr="00142808">
        <w:rPr>
          <w:color w:val="0070C0"/>
        </w:rPr>
        <w:t>выполнение</w:t>
      </w:r>
      <w:r w:rsidRPr="00CC1152">
        <w:t>.</w:t>
      </w:r>
    </w:p>
    <w:p w:rsidR="00CC1152" w:rsidRPr="00CC1152" w:rsidRDefault="00CC1152" w:rsidP="00CC1152">
      <w:pPr>
        <w:pStyle w:val="aa"/>
      </w:pPr>
      <w:r w:rsidRPr="00CC1152">
        <w:t>Аналогично, наш второй код в действительности будет обработан так:</w:t>
      </w:r>
    </w:p>
    <w:p w:rsidR="00CC1152" w:rsidRPr="00CC1152" w:rsidRDefault="00CC1152" w:rsidP="00142808">
      <w:pPr>
        <w:pStyle w:val="af1"/>
      </w:pPr>
      <w:r w:rsidRPr="00CC1152">
        <w:t>var a;</w:t>
      </w:r>
    </w:p>
    <w:p w:rsidR="00CC1152" w:rsidRPr="00CC1152" w:rsidRDefault="00CC1152" w:rsidP="00142808">
      <w:pPr>
        <w:pStyle w:val="af1"/>
      </w:pPr>
      <w:r w:rsidRPr="00CC1152">
        <w:t>console.log( a );</w:t>
      </w:r>
    </w:p>
    <w:p w:rsidR="00CC1152" w:rsidRPr="00CC1152" w:rsidRDefault="00CC1152" w:rsidP="00142808">
      <w:pPr>
        <w:pStyle w:val="af1"/>
      </w:pPr>
    </w:p>
    <w:p w:rsidR="00CC1152" w:rsidRPr="00CC1152" w:rsidRDefault="00CC1152" w:rsidP="00142808">
      <w:pPr>
        <w:pStyle w:val="af1"/>
      </w:pPr>
      <w:r w:rsidRPr="00CC1152">
        <w:t>a = 2;</w:t>
      </w:r>
    </w:p>
    <w:p w:rsidR="00CC1152" w:rsidRPr="00CC1152" w:rsidRDefault="00CC1152" w:rsidP="00CC1152">
      <w:pPr>
        <w:pStyle w:val="aa"/>
      </w:pPr>
      <w:r w:rsidRPr="00CC1152">
        <w:t>Получается, один из путей представить это, в какой-то степени образно, что эти объявления переменной и функции "переехали" с того места, где они появились в коде в начало кода. Это дало начало названию "Поднятие (Hoisting)".</w:t>
      </w:r>
    </w:p>
    <w:p w:rsidR="00CC1152" w:rsidRPr="00CC1152" w:rsidRDefault="00CC1152" w:rsidP="00CC1152">
      <w:pPr>
        <w:pStyle w:val="aa"/>
      </w:pPr>
      <w:r w:rsidRPr="00CC1152">
        <w:t>Другими словами, </w:t>
      </w:r>
      <w:r w:rsidRPr="00CC1152">
        <w:rPr>
          <w:b/>
          <w:bCs/>
        </w:rPr>
        <w:t>яйцо (объявление) появилось до курицы (присваивания)</w:t>
      </w:r>
      <w:r w:rsidRPr="00CC1152">
        <w:t>.</w:t>
      </w:r>
    </w:p>
    <w:p w:rsidR="00CC1152" w:rsidRPr="00CC1152" w:rsidRDefault="00CC1152" w:rsidP="00CC1152">
      <w:pPr>
        <w:pStyle w:val="aa"/>
      </w:pPr>
      <w:r w:rsidRPr="00CC1152">
        <w:rPr>
          <w:b/>
          <w:bCs/>
        </w:rPr>
        <w:t>Примечание:</w:t>
      </w:r>
      <w:r w:rsidRPr="00CC1152">
        <w:t> Поднимаются только сами объявления, тогда как любые присваивания или другая логика выполнения остается </w:t>
      </w:r>
      <w:r w:rsidRPr="00CC1152">
        <w:rPr>
          <w:i/>
          <w:iCs/>
        </w:rPr>
        <w:t>на месте</w:t>
      </w:r>
      <w:r w:rsidRPr="00CC1152">
        <w:t>. Если поднятие намеренно используется, чтобы перестроить логику выполнения вашего кода, то это может вызвать хаос.</w:t>
      </w:r>
    </w:p>
    <w:p w:rsidR="00CC1152" w:rsidRPr="00CC1152" w:rsidRDefault="00CC1152" w:rsidP="00142808">
      <w:pPr>
        <w:pStyle w:val="af1"/>
      </w:pPr>
      <w:r w:rsidRPr="00CC1152">
        <w:t>foo();</w:t>
      </w:r>
    </w:p>
    <w:p w:rsidR="00CC1152" w:rsidRPr="00CC1152" w:rsidRDefault="00CC1152" w:rsidP="00142808">
      <w:pPr>
        <w:pStyle w:val="af1"/>
      </w:pPr>
    </w:p>
    <w:p w:rsidR="00CC1152" w:rsidRPr="00CC1152" w:rsidRDefault="00CC1152" w:rsidP="00142808">
      <w:pPr>
        <w:pStyle w:val="af1"/>
      </w:pPr>
      <w:r w:rsidRPr="00CC1152">
        <w:t>function foo() {</w:t>
      </w:r>
    </w:p>
    <w:p w:rsidR="00CC1152" w:rsidRPr="00CC1152" w:rsidRDefault="00142808" w:rsidP="00142808">
      <w:pPr>
        <w:pStyle w:val="af1"/>
      </w:pPr>
      <w:r>
        <w:rPr>
          <w:lang w:val="en-US"/>
        </w:rPr>
        <w:t xml:space="preserve">  </w:t>
      </w:r>
      <w:r w:rsidR="00CC1152" w:rsidRPr="00CC1152">
        <w:t>console.log( a ); // undefined</w:t>
      </w:r>
    </w:p>
    <w:p w:rsidR="00CC1152" w:rsidRPr="00CC1152" w:rsidRDefault="00CC1152" w:rsidP="00142808">
      <w:pPr>
        <w:pStyle w:val="af1"/>
      </w:pPr>
    </w:p>
    <w:p w:rsidR="00CC1152" w:rsidRPr="00CC1152" w:rsidRDefault="00142808" w:rsidP="00142808">
      <w:pPr>
        <w:pStyle w:val="af1"/>
      </w:pPr>
      <w:r>
        <w:rPr>
          <w:lang w:val="en-US"/>
        </w:rPr>
        <w:t xml:space="preserve">  </w:t>
      </w:r>
      <w:r w:rsidR="00CC1152" w:rsidRPr="00CC1152">
        <w:t>var a = 2;</w:t>
      </w:r>
    </w:p>
    <w:p w:rsidR="00CC1152" w:rsidRPr="00CC1152" w:rsidRDefault="00CC1152" w:rsidP="00142808">
      <w:pPr>
        <w:pStyle w:val="af1"/>
      </w:pPr>
      <w:r w:rsidRPr="00CC1152">
        <w:t>}</w:t>
      </w:r>
    </w:p>
    <w:p w:rsidR="00CC1152" w:rsidRPr="00CC1152" w:rsidRDefault="00CC1152" w:rsidP="00CC1152">
      <w:pPr>
        <w:pStyle w:val="aa"/>
      </w:pPr>
      <w:r w:rsidRPr="00CC1152">
        <w:t>Объявление функции foo (которое в этом случае </w:t>
      </w:r>
      <w:r w:rsidRPr="00CC1152">
        <w:rPr>
          <w:i/>
          <w:iCs/>
        </w:rPr>
        <w:t>включает в себя</w:t>
      </w:r>
      <w:r w:rsidRPr="00CC1152">
        <w:t> соответствующее значение как актуальную функцию) поднимается, благодаря чему ее вызов в первой строке может быть выполнен.</w:t>
      </w:r>
    </w:p>
    <w:p w:rsidR="00CC1152" w:rsidRPr="00CC1152" w:rsidRDefault="00CC1152" w:rsidP="00CC1152">
      <w:pPr>
        <w:pStyle w:val="aa"/>
      </w:pPr>
      <w:r w:rsidRPr="00CC1152">
        <w:t>Также важно отметить, что каждое поднятие соотносится </w:t>
      </w:r>
      <w:r w:rsidRPr="00CC1152">
        <w:rPr>
          <w:b/>
          <w:bCs/>
        </w:rPr>
        <w:t>с областью видимости</w:t>
      </w:r>
      <w:r w:rsidRPr="00CC1152">
        <w:t>. Поэтому несмотря на то, что наши предыдущие примеры кода были упрощенными в том, что были включены только в глобальную область видимости, функция foo(..), которую мы сейчас изучаем, показывает, что var a поднимается наверх foo(..) (а не, очевидно, наверх всей программы). Так что программу можно было бы прочесть более точно как:</w:t>
      </w:r>
    </w:p>
    <w:p w:rsidR="00CC1152" w:rsidRPr="00CC1152" w:rsidRDefault="00CC1152" w:rsidP="00E91209">
      <w:pPr>
        <w:pStyle w:val="af1"/>
      </w:pPr>
      <w:r w:rsidRPr="00CC1152">
        <w:t>function foo() {</w:t>
      </w:r>
    </w:p>
    <w:p w:rsidR="00CC1152" w:rsidRPr="00CC1152" w:rsidRDefault="00E91209" w:rsidP="00E91209">
      <w:pPr>
        <w:pStyle w:val="af1"/>
      </w:pPr>
      <w:r>
        <w:rPr>
          <w:lang w:val="en-US"/>
        </w:rPr>
        <w:t xml:space="preserve">  </w:t>
      </w:r>
      <w:r w:rsidR="00CC1152" w:rsidRPr="00CC1152">
        <w:t>var a;</w:t>
      </w:r>
    </w:p>
    <w:p w:rsidR="00CC1152" w:rsidRPr="00CC1152" w:rsidRDefault="00CC1152" w:rsidP="00E91209">
      <w:pPr>
        <w:pStyle w:val="af1"/>
      </w:pPr>
    </w:p>
    <w:p w:rsidR="00CC1152" w:rsidRPr="00CC1152" w:rsidRDefault="00E91209" w:rsidP="00E91209">
      <w:pPr>
        <w:pStyle w:val="af1"/>
      </w:pPr>
      <w:r>
        <w:rPr>
          <w:lang w:val="en-US"/>
        </w:rPr>
        <w:t xml:space="preserve">  </w:t>
      </w:r>
      <w:r w:rsidR="00CC1152" w:rsidRPr="00CC1152">
        <w:t>console.log( a ); // undefined</w:t>
      </w:r>
    </w:p>
    <w:p w:rsidR="00CC1152" w:rsidRPr="00CC1152" w:rsidRDefault="00CC1152" w:rsidP="00E91209">
      <w:pPr>
        <w:pStyle w:val="af1"/>
      </w:pPr>
    </w:p>
    <w:p w:rsidR="00CC1152" w:rsidRPr="00CC1152" w:rsidRDefault="00E91209" w:rsidP="00E91209">
      <w:pPr>
        <w:pStyle w:val="af1"/>
      </w:pPr>
      <w:r>
        <w:rPr>
          <w:lang w:val="en-US"/>
        </w:rPr>
        <w:t xml:space="preserve">  </w:t>
      </w:r>
      <w:r w:rsidR="00CC1152" w:rsidRPr="00CC1152">
        <w:t>a = 2;</w:t>
      </w:r>
    </w:p>
    <w:p w:rsidR="00CC1152" w:rsidRPr="00CC1152" w:rsidRDefault="00CC1152" w:rsidP="00E91209">
      <w:pPr>
        <w:pStyle w:val="af1"/>
      </w:pPr>
      <w:r w:rsidRPr="00CC1152">
        <w:t>}</w:t>
      </w:r>
    </w:p>
    <w:p w:rsidR="00CC1152" w:rsidRPr="00CC1152" w:rsidRDefault="00CC1152" w:rsidP="00E91209">
      <w:pPr>
        <w:pStyle w:val="af1"/>
      </w:pPr>
    </w:p>
    <w:p w:rsidR="00CC1152" w:rsidRPr="00CC1152" w:rsidRDefault="00CC1152" w:rsidP="00E91209">
      <w:pPr>
        <w:pStyle w:val="af1"/>
      </w:pPr>
      <w:r w:rsidRPr="00CC1152">
        <w:t>foo();</w:t>
      </w:r>
    </w:p>
    <w:p w:rsidR="00CC1152" w:rsidRPr="00CC1152" w:rsidRDefault="00CC1152" w:rsidP="00CC1152">
      <w:pPr>
        <w:pStyle w:val="aa"/>
      </w:pPr>
      <w:r w:rsidRPr="00CC1152">
        <w:t>Объявления функций поднимаются, как мы только что видели. А функциональные выражения — нет.</w:t>
      </w:r>
    </w:p>
    <w:p w:rsidR="00CC1152" w:rsidRPr="00CC1152" w:rsidRDefault="00CC1152" w:rsidP="00E91209">
      <w:pPr>
        <w:pStyle w:val="af1"/>
      </w:pPr>
      <w:r w:rsidRPr="00CC1152">
        <w:t>foo(); // не ReferenceError, но TypeError!</w:t>
      </w:r>
    </w:p>
    <w:p w:rsidR="00CC1152" w:rsidRPr="00CC1152" w:rsidRDefault="00CC1152" w:rsidP="00E91209">
      <w:pPr>
        <w:pStyle w:val="af1"/>
      </w:pPr>
    </w:p>
    <w:p w:rsidR="00CC1152" w:rsidRPr="00CC1152" w:rsidRDefault="00CC1152" w:rsidP="00E91209">
      <w:pPr>
        <w:pStyle w:val="af1"/>
      </w:pPr>
      <w:r w:rsidRPr="00CC1152">
        <w:lastRenderedPageBreak/>
        <w:t>var foo = function bar() {</w:t>
      </w:r>
    </w:p>
    <w:p w:rsidR="00CC1152" w:rsidRPr="00CC1152" w:rsidRDefault="00CC1152" w:rsidP="00E91209">
      <w:pPr>
        <w:pStyle w:val="af1"/>
      </w:pPr>
      <w:r w:rsidRPr="00CC1152">
        <w:tab/>
        <w:t>// ...</w:t>
      </w:r>
    </w:p>
    <w:p w:rsidR="00CC1152" w:rsidRPr="00CC1152" w:rsidRDefault="00CC1152" w:rsidP="00E91209">
      <w:pPr>
        <w:pStyle w:val="af1"/>
      </w:pPr>
      <w:r w:rsidRPr="00CC1152">
        <w:t>};</w:t>
      </w:r>
    </w:p>
    <w:p w:rsidR="00CC1152" w:rsidRPr="00CC1152" w:rsidRDefault="00CC1152" w:rsidP="00CC1152">
      <w:pPr>
        <w:pStyle w:val="aa"/>
      </w:pPr>
      <w:r w:rsidRPr="00CC1152">
        <w:t>Идентификатор переменной foo поднимается и присоединяется к включающей его области видимости (глобальной) этой программы, поэтому foo() не вызовет ошибки ReferenceError. Но в foo пока еще нет значения (как если бы это было объявление обычной функции вместо выражения). Поэтому, foo() пытается вызвать значение undefined, которое является неправильной операцией с вызовом ошибки TypeError.</w:t>
      </w:r>
    </w:p>
    <w:p w:rsidR="00CC1152" w:rsidRPr="00CC1152" w:rsidRDefault="00CC1152" w:rsidP="00CC1152">
      <w:pPr>
        <w:pStyle w:val="aa"/>
      </w:pPr>
      <w:r w:rsidRPr="00CC1152">
        <w:t>Также помните, что даже если это именованное функциональное выражение, идентификатор имени недоступен в окружающей области видимости:</w:t>
      </w:r>
    </w:p>
    <w:p w:rsidR="00CC1152" w:rsidRPr="00CC1152" w:rsidRDefault="00CC1152" w:rsidP="006D1BB6">
      <w:pPr>
        <w:pStyle w:val="af1"/>
      </w:pPr>
      <w:r w:rsidRPr="00CC1152">
        <w:t>foo(); // TypeError</w:t>
      </w:r>
    </w:p>
    <w:p w:rsidR="00CC1152" w:rsidRPr="00CC1152" w:rsidRDefault="00CC1152" w:rsidP="006D1BB6">
      <w:pPr>
        <w:pStyle w:val="af1"/>
      </w:pPr>
      <w:r w:rsidRPr="00CC1152">
        <w:t>bar(); // ReferenceError</w:t>
      </w:r>
    </w:p>
    <w:p w:rsidR="00CC1152" w:rsidRPr="00CC1152" w:rsidRDefault="00CC1152" w:rsidP="006D1BB6">
      <w:pPr>
        <w:pStyle w:val="af1"/>
      </w:pPr>
    </w:p>
    <w:p w:rsidR="00CC1152" w:rsidRPr="00CC1152" w:rsidRDefault="00CC1152" w:rsidP="006D1BB6">
      <w:pPr>
        <w:pStyle w:val="af1"/>
      </w:pPr>
      <w:r w:rsidRPr="00CC1152">
        <w:t>var foo = function bar() {</w:t>
      </w:r>
    </w:p>
    <w:p w:rsidR="00CC1152" w:rsidRPr="00CC1152" w:rsidRDefault="00CC1152" w:rsidP="006D1BB6">
      <w:pPr>
        <w:pStyle w:val="af1"/>
      </w:pPr>
      <w:r w:rsidRPr="00CC1152">
        <w:tab/>
        <w:t>// ...</w:t>
      </w:r>
    </w:p>
    <w:p w:rsidR="00CC1152" w:rsidRPr="00CC1152" w:rsidRDefault="00CC1152" w:rsidP="006D1BB6">
      <w:pPr>
        <w:pStyle w:val="af1"/>
      </w:pPr>
      <w:r w:rsidRPr="00CC1152">
        <w:t>};</w:t>
      </w:r>
    </w:p>
    <w:p w:rsidR="00CC1152" w:rsidRPr="00CC1152" w:rsidRDefault="00CC1152" w:rsidP="00CC1152">
      <w:pPr>
        <w:pStyle w:val="aa"/>
      </w:pPr>
      <w:r w:rsidRPr="00CC1152">
        <w:t>Этот код более точно интерпретируется (с учетом поднятия) как:</w:t>
      </w:r>
    </w:p>
    <w:p w:rsidR="00CC1152" w:rsidRPr="00CC1152" w:rsidRDefault="00CC1152" w:rsidP="006D1BB6">
      <w:pPr>
        <w:pStyle w:val="af1"/>
      </w:pPr>
      <w:r w:rsidRPr="00CC1152">
        <w:t>var foo;</w:t>
      </w:r>
    </w:p>
    <w:p w:rsidR="00CC1152" w:rsidRPr="00CC1152" w:rsidRDefault="00CC1152" w:rsidP="006D1BB6">
      <w:pPr>
        <w:pStyle w:val="af1"/>
      </w:pPr>
    </w:p>
    <w:p w:rsidR="00CC1152" w:rsidRPr="00CC1152" w:rsidRDefault="00CC1152" w:rsidP="006D1BB6">
      <w:pPr>
        <w:pStyle w:val="af1"/>
      </w:pPr>
      <w:r w:rsidRPr="00CC1152">
        <w:t>foo(); // TypeError</w:t>
      </w:r>
    </w:p>
    <w:p w:rsidR="00CC1152" w:rsidRPr="00CC1152" w:rsidRDefault="00CC1152" w:rsidP="006D1BB6">
      <w:pPr>
        <w:pStyle w:val="af1"/>
      </w:pPr>
      <w:r w:rsidRPr="00CC1152">
        <w:t>bar(); // ReferenceError</w:t>
      </w:r>
    </w:p>
    <w:p w:rsidR="00CC1152" w:rsidRPr="00CC1152" w:rsidRDefault="00CC1152" w:rsidP="006D1BB6">
      <w:pPr>
        <w:pStyle w:val="af1"/>
      </w:pPr>
    </w:p>
    <w:p w:rsidR="00CC1152" w:rsidRPr="00CC1152" w:rsidRDefault="00CC1152" w:rsidP="006D1BB6">
      <w:pPr>
        <w:pStyle w:val="af1"/>
      </w:pPr>
      <w:r w:rsidRPr="00CC1152">
        <w:t>foo = function() {</w:t>
      </w:r>
    </w:p>
    <w:p w:rsidR="00CC1152" w:rsidRPr="00CC1152" w:rsidRDefault="00CC1152" w:rsidP="006D1BB6">
      <w:pPr>
        <w:pStyle w:val="af1"/>
      </w:pPr>
      <w:r w:rsidRPr="00CC1152">
        <w:tab/>
        <w:t>var bar = ...self...</w:t>
      </w:r>
    </w:p>
    <w:p w:rsidR="00CC1152" w:rsidRPr="00CC1152" w:rsidRDefault="00CC1152" w:rsidP="006D1BB6">
      <w:pPr>
        <w:pStyle w:val="af1"/>
      </w:pPr>
      <w:r w:rsidRPr="00CC1152">
        <w:tab/>
        <w:t>// ...</w:t>
      </w:r>
    </w:p>
    <w:p w:rsidR="00CC1152" w:rsidRPr="00CC1152" w:rsidRDefault="00CC1152" w:rsidP="006D1BB6">
      <w:pPr>
        <w:pStyle w:val="af1"/>
      </w:pPr>
      <w:r w:rsidRPr="00CC1152">
        <w:t>}</w:t>
      </w:r>
    </w:p>
    <w:p w:rsidR="006D1BB6" w:rsidRDefault="006D1BB6" w:rsidP="00CC1152">
      <w:pPr>
        <w:pStyle w:val="aa"/>
        <w:rPr>
          <w:b/>
          <w:bCs/>
          <w:lang w:val="en-US"/>
        </w:rPr>
      </w:pPr>
    </w:p>
    <w:p w:rsidR="00CC1152" w:rsidRPr="00CC1152" w:rsidRDefault="00CC1152" w:rsidP="00CC1152">
      <w:pPr>
        <w:pStyle w:val="aa"/>
        <w:rPr>
          <w:b/>
          <w:bCs/>
        </w:rPr>
      </w:pPr>
      <w:r w:rsidRPr="00CC1152">
        <w:rPr>
          <w:b/>
          <w:bCs/>
        </w:rPr>
        <w:t>Сначала функции</w:t>
      </w:r>
    </w:p>
    <w:p w:rsidR="00CC1152" w:rsidRPr="00CC1152" w:rsidRDefault="00CC1152" w:rsidP="00CC1152">
      <w:pPr>
        <w:pStyle w:val="aa"/>
      </w:pPr>
      <w:r w:rsidRPr="00CC1152">
        <w:t>Как объявления функций, так и переменных поднимаются. Но тонкость (которая </w:t>
      </w:r>
      <w:r w:rsidRPr="00CC1152">
        <w:rPr>
          <w:i/>
          <w:iCs/>
        </w:rPr>
        <w:t>поможет</w:t>
      </w:r>
      <w:r w:rsidRPr="00CC1152">
        <w:t> объяснить множественные объявления "дубликатов" в коде) в том, что сперва поднимаются функции, а затем уже переменные.</w:t>
      </w:r>
    </w:p>
    <w:p w:rsidR="00CC1152" w:rsidRPr="00CC1152" w:rsidRDefault="00CC1152" w:rsidP="00CC1152">
      <w:pPr>
        <w:pStyle w:val="aa"/>
      </w:pPr>
      <w:r w:rsidRPr="00CC1152">
        <w:t>Представим:</w:t>
      </w:r>
    </w:p>
    <w:p w:rsidR="00CC1152" w:rsidRPr="00CC1152" w:rsidRDefault="00CC1152" w:rsidP="006D1BB6">
      <w:pPr>
        <w:pStyle w:val="af1"/>
      </w:pPr>
      <w:r w:rsidRPr="00CC1152">
        <w:t>foo(); // 1</w:t>
      </w:r>
    </w:p>
    <w:p w:rsidR="00CC1152" w:rsidRPr="00CC1152" w:rsidRDefault="00CC1152" w:rsidP="006D1BB6">
      <w:pPr>
        <w:pStyle w:val="af1"/>
      </w:pPr>
    </w:p>
    <w:p w:rsidR="00CC1152" w:rsidRPr="00CC1152" w:rsidRDefault="00CC1152" w:rsidP="006D1BB6">
      <w:pPr>
        <w:pStyle w:val="af1"/>
      </w:pPr>
      <w:r w:rsidRPr="00CC1152">
        <w:t>var foo;</w:t>
      </w:r>
    </w:p>
    <w:p w:rsidR="00CC1152" w:rsidRPr="00CC1152" w:rsidRDefault="00CC1152" w:rsidP="006D1BB6">
      <w:pPr>
        <w:pStyle w:val="af1"/>
      </w:pPr>
    </w:p>
    <w:p w:rsidR="00CC1152" w:rsidRPr="00CC1152" w:rsidRDefault="00CC1152" w:rsidP="006D1BB6">
      <w:pPr>
        <w:pStyle w:val="af1"/>
      </w:pPr>
      <w:r w:rsidRPr="00CC1152">
        <w:t>function foo() {</w:t>
      </w:r>
    </w:p>
    <w:p w:rsidR="00CC1152" w:rsidRPr="00CC1152" w:rsidRDefault="006D1BB6" w:rsidP="006D1BB6">
      <w:pPr>
        <w:pStyle w:val="af1"/>
      </w:pPr>
      <w:r>
        <w:rPr>
          <w:lang w:val="en-US"/>
        </w:rPr>
        <w:t xml:space="preserve">  </w:t>
      </w:r>
      <w:r w:rsidR="00CC1152" w:rsidRPr="00CC1152">
        <w:t>console.log( 1 );</w:t>
      </w:r>
    </w:p>
    <w:p w:rsidR="00CC1152" w:rsidRPr="00CC1152" w:rsidRDefault="00CC1152" w:rsidP="006D1BB6">
      <w:pPr>
        <w:pStyle w:val="af1"/>
      </w:pPr>
      <w:r w:rsidRPr="00CC1152">
        <w:t>}</w:t>
      </w:r>
    </w:p>
    <w:p w:rsidR="00CC1152" w:rsidRPr="00CC1152" w:rsidRDefault="00CC1152" w:rsidP="006D1BB6">
      <w:pPr>
        <w:pStyle w:val="af1"/>
      </w:pPr>
    </w:p>
    <w:p w:rsidR="00CC1152" w:rsidRPr="00CC1152" w:rsidRDefault="00CC1152" w:rsidP="006D1BB6">
      <w:pPr>
        <w:pStyle w:val="af1"/>
      </w:pPr>
      <w:r w:rsidRPr="00CC1152">
        <w:t>foo = function() {</w:t>
      </w:r>
    </w:p>
    <w:p w:rsidR="00CC1152" w:rsidRPr="00CC1152" w:rsidRDefault="00CC1152" w:rsidP="006D1BB6">
      <w:pPr>
        <w:pStyle w:val="af1"/>
      </w:pPr>
      <w:r w:rsidRPr="00CC1152">
        <w:tab/>
        <w:t>console.log( 2 );</w:t>
      </w:r>
    </w:p>
    <w:p w:rsidR="00CC1152" w:rsidRPr="00CC1152" w:rsidRDefault="00CC1152" w:rsidP="006D1BB6">
      <w:pPr>
        <w:pStyle w:val="af1"/>
      </w:pPr>
      <w:r w:rsidRPr="00CC1152">
        <w:t>};</w:t>
      </w:r>
    </w:p>
    <w:p w:rsidR="00CC1152" w:rsidRPr="00CC1152" w:rsidRDefault="00CC1152" w:rsidP="00CC1152">
      <w:pPr>
        <w:pStyle w:val="aa"/>
      </w:pPr>
      <w:r w:rsidRPr="00CC1152">
        <w:t>1 выводится вместо 2! Этот код интерпретируется </w:t>
      </w:r>
      <w:r w:rsidRPr="00CC1152">
        <w:rPr>
          <w:i/>
          <w:iCs/>
        </w:rPr>
        <w:t>Движком</w:t>
      </w:r>
      <w:r w:rsidRPr="00CC1152">
        <w:t> так:</w:t>
      </w:r>
    </w:p>
    <w:p w:rsidR="00CC1152" w:rsidRPr="00CC1152" w:rsidRDefault="00CC1152" w:rsidP="006D1BB6">
      <w:pPr>
        <w:pStyle w:val="af1"/>
      </w:pPr>
      <w:r w:rsidRPr="00CC1152">
        <w:t>function foo() {</w:t>
      </w:r>
    </w:p>
    <w:p w:rsidR="00CC1152" w:rsidRPr="00CC1152" w:rsidRDefault="00CC1152" w:rsidP="006D1BB6">
      <w:pPr>
        <w:pStyle w:val="af1"/>
      </w:pPr>
      <w:r w:rsidRPr="00CC1152">
        <w:tab/>
        <w:t>console.log( 1 );</w:t>
      </w:r>
    </w:p>
    <w:p w:rsidR="00CC1152" w:rsidRPr="00CC1152" w:rsidRDefault="00CC1152" w:rsidP="006D1BB6">
      <w:pPr>
        <w:pStyle w:val="af1"/>
      </w:pPr>
      <w:r w:rsidRPr="00CC1152">
        <w:t>}</w:t>
      </w:r>
    </w:p>
    <w:p w:rsidR="00CC1152" w:rsidRPr="00CC1152" w:rsidRDefault="00CC1152" w:rsidP="006D1BB6">
      <w:pPr>
        <w:pStyle w:val="af1"/>
      </w:pPr>
    </w:p>
    <w:p w:rsidR="00CC1152" w:rsidRPr="00CC1152" w:rsidRDefault="00CC1152" w:rsidP="006D1BB6">
      <w:pPr>
        <w:pStyle w:val="af1"/>
      </w:pPr>
      <w:r w:rsidRPr="00CC1152">
        <w:t>foo(); // 1</w:t>
      </w:r>
    </w:p>
    <w:p w:rsidR="00CC1152" w:rsidRPr="00CC1152" w:rsidRDefault="00CC1152" w:rsidP="006D1BB6">
      <w:pPr>
        <w:pStyle w:val="af1"/>
      </w:pPr>
    </w:p>
    <w:p w:rsidR="00CC1152" w:rsidRPr="00CC1152" w:rsidRDefault="00CC1152" w:rsidP="006D1BB6">
      <w:pPr>
        <w:pStyle w:val="af1"/>
      </w:pPr>
      <w:r w:rsidRPr="00CC1152">
        <w:t>foo = function() {</w:t>
      </w:r>
    </w:p>
    <w:p w:rsidR="00CC1152" w:rsidRPr="00CC1152" w:rsidRDefault="00CC1152" w:rsidP="006D1BB6">
      <w:pPr>
        <w:pStyle w:val="af1"/>
      </w:pPr>
      <w:r w:rsidRPr="00CC1152">
        <w:tab/>
        <w:t>console.log( 2 );</w:t>
      </w:r>
    </w:p>
    <w:p w:rsidR="00CC1152" w:rsidRPr="00CC1152" w:rsidRDefault="00CC1152" w:rsidP="006D1BB6">
      <w:pPr>
        <w:pStyle w:val="af1"/>
      </w:pPr>
      <w:r w:rsidRPr="00CC1152">
        <w:t>};</w:t>
      </w:r>
    </w:p>
    <w:p w:rsidR="00CC1152" w:rsidRPr="00CC1152" w:rsidRDefault="00CC1152" w:rsidP="00CC1152">
      <w:pPr>
        <w:pStyle w:val="aa"/>
      </w:pPr>
      <w:r w:rsidRPr="00CC1152">
        <w:t>Обратите внимание, что var foo является дублем объявления (и поэтому игнорируется), даже несмотря на то, что идет до объявления function foo()..., потому что объявления функций поднимаются до обычных переменных.</w:t>
      </w:r>
    </w:p>
    <w:p w:rsidR="00CC1152" w:rsidRPr="00CC1152" w:rsidRDefault="00CC1152" w:rsidP="00CC1152">
      <w:pPr>
        <w:pStyle w:val="aa"/>
      </w:pPr>
      <w:r w:rsidRPr="00CC1152">
        <w:t>В то время как множественные/дублирующие объявления var фактически игнорируются, последовательные объявления функции </w:t>
      </w:r>
      <w:r w:rsidRPr="00CC1152">
        <w:rPr>
          <w:i/>
          <w:iCs/>
        </w:rPr>
        <w:t>перекрывают</w:t>
      </w:r>
      <w:r w:rsidRPr="00CC1152">
        <w:t> предыдущие.</w:t>
      </w:r>
    </w:p>
    <w:p w:rsidR="00CC1152" w:rsidRPr="00CC1152" w:rsidRDefault="00CC1152" w:rsidP="006D1BB6">
      <w:pPr>
        <w:pStyle w:val="af1"/>
      </w:pPr>
      <w:r w:rsidRPr="00CC1152">
        <w:t>foo(); // 3</w:t>
      </w:r>
    </w:p>
    <w:p w:rsidR="00CC1152" w:rsidRPr="00CC1152" w:rsidRDefault="00CC1152" w:rsidP="006D1BB6">
      <w:pPr>
        <w:pStyle w:val="af1"/>
      </w:pPr>
    </w:p>
    <w:p w:rsidR="00CC1152" w:rsidRPr="00CC1152" w:rsidRDefault="00CC1152" w:rsidP="006D1BB6">
      <w:pPr>
        <w:pStyle w:val="af1"/>
      </w:pPr>
      <w:r w:rsidRPr="00CC1152">
        <w:t>function foo() {</w:t>
      </w:r>
    </w:p>
    <w:p w:rsidR="00CC1152" w:rsidRPr="00CC1152" w:rsidRDefault="006D1BB6" w:rsidP="006D1BB6">
      <w:pPr>
        <w:pStyle w:val="af1"/>
      </w:pPr>
      <w:r>
        <w:rPr>
          <w:lang w:val="en-US"/>
        </w:rPr>
        <w:t xml:space="preserve">  </w:t>
      </w:r>
      <w:r w:rsidR="00CC1152" w:rsidRPr="00CC1152">
        <w:t>console.log( 1 );</w:t>
      </w:r>
    </w:p>
    <w:p w:rsidR="00CC1152" w:rsidRPr="00CC1152" w:rsidRDefault="00CC1152" w:rsidP="006D1BB6">
      <w:pPr>
        <w:pStyle w:val="af1"/>
      </w:pPr>
      <w:r w:rsidRPr="00CC1152">
        <w:t>}</w:t>
      </w:r>
    </w:p>
    <w:p w:rsidR="00CC1152" w:rsidRPr="00CC1152" w:rsidRDefault="00CC1152" w:rsidP="006D1BB6">
      <w:pPr>
        <w:pStyle w:val="af1"/>
      </w:pPr>
    </w:p>
    <w:p w:rsidR="00CC1152" w:rsidRPr="00CC1152" w:rsidRDefault="00CC1152" w:rsidP="006D1BB6">
      <w:pPr>
        <w:pStyle w:val="af1"/>
      </w:pPr>
      <w:r w:rsidRPr="00CC1152">
        <w:t>var foo = function() {</w:t>
      </w:r>
    </w:p>
    <w:p w:rsidR="00CC1152" w:rsidRPr="00CC1152" w:rsidRDefault="006D1BB6" w:rsidP="006D1BB6">
      <w:pPr>
        <w:pStyle w:val="af1"/>
      </w:pPr>
      <w:r>
        <w:rPr>
          <w:lang w:val="en-US"/>
        </w:rPr>
        <w:t xml:space="preserve">  </w:t>
      </w:r>
      <w:r w:rsidR="00CC1152" w:rsidRPr="00CC1152">
        <w:t>console.log( 2 );</w:t>
      </w:r>
    </w:p>
    <w:p w:rsidR="00CC1152" w:rsidRPr="00CC1152" w:rsidRDefault="00CC1152" w:rsidP="006D1BB6">
      <w:pPr>
        <w:pStyle w:val="af1"/>
      </w:pPr>
      <w:r w:rsidRPr="00CC1152">
        <w:t>};</w:t>
      </w:r>
    </w:p>
    <w:p w:rsidR="00CC1152" w:rsidRPr="00CC1152" w:rsidRDefault="00CC1152" w:rsidP="006D1BB6">
      <w:pPr>
        <w:pStyle w:val="af1"/>
      </w:pPr>
    </w:p>
    <w:p w:rsidR="00CC1152" w:rsidRPr="00CC1152" w:rsidRDefault="00CC1152" w:rsidP="006D1BB6">
      <w:pPr>
        <w:pStyle w:val="af1"/>
      </w:pPr>
      <w:r w:rsidRPr="00CC1152">
        <w:t>function foo() {</w:t>
      </w:r>
    </w:p>
    <w:p w:rsidR="00CC1152" w:rsidRPr="00CC1152" w:rsidRDefault="006D1BB6" w:rsidP="006D1BB6">
      <w:pPr>
        <w:pStyle w:val="af1"/>
      </w:pPr>
      <w:r>
        <w:rPr>
          <w:lang w:val="en-US"/>
        </w:rPr>
        <w:t xml:space="preserve">  </w:t>
      </w:r>
      <w:r w:rsidR="00CC1152" w:rsidRPr="00CC1152">
        <w:t>console.log( 3 );</w:t>
      </w:r>
    </w:p>
    <w:p w:rsidR="00CC1152" w:rsidRPr="00CC1152" w:rsidRDefault="00CC1152" w:rsidP="006D1BB6">
      <w:pPr>
        <w:pStyle w:val="af1"/>
      </w:pPr>
      <w:r w:rsidRPr="00CC1152">
        <w:t>}</w:t>
      </w:r>
    </w:p>
    <w:p w:rsidR="00CC1152" w:rsidRPr="00CC1152" w:rsidRDefault="00CC1152" w:rsidP="00CC1152">
      <w:pPr>
        <w:pStyle w:val="aa"/>
      </w:pPr>
      <w:r w:rsidRPr="00CC1152">
        <w:t>Несмотря на то, что всё это может прозвучать как не более чем любопытный академический факт, это привлекает тем, что дубли определений в одной и той же области видимости — в самом деле плохая идея и часто приводит к странным результатам.</w:t>
      </w:r>
    </w:p>
    <w:p w:rsidR="00CC1152" w:rsidRPr="00CC1152" w:rsidRDefault="00CC1152" w:rsidP="00CC1152">
      <w:pPr>
        <w:pStyle w:val="aa"/>
      </w:pPr>
      <w:r w:rsidRPr="00CC1152">
        <w:t>Объявления функций, которые появляются внутри обычных блоков, обычно поднимаются в окружающей области видимости, вместо того чтобы быть условными как показывает код ниже:</w:t>
      </w:r>
    </w:p>
    <w:p w:rsidR="00CC1152" w:rsidRPr="00CC1152" w:rsidRDefault="00CC1152" w:rsidP="006D1BB6">
      <w:pPr>
        <w:pStyle w:val="af1"/>
      </w:pPr>
      <w:r w:rsidRPr="00CC1152">
        <w:t>foo(); // "b"</w:t>
      </w:r>
    </w:p>
    <w:p w:rsidR="00CC1152" w:rsidRPr="00CC1152" w:rsidRDefault="00CC1152" w:rsidP="006D1BB6">
      <w:pPr>
        <w:pStyle w:val="af1"/>
      </w:pPr>
    </w:p>
    <w:p w:rsidR="00CC1152" w:rsidRPr="00CC1152" w:rsidRDefault="00CC1152" w:rsidP="006D1BB6">
      <w:pPr>
        <w:pStyle w:val="af1"/>
      </w:pPr>
      <w:r w:rsidRPr="00CC1152">
        <w:t>var a = true;</w:t>
      </w:r>
    </w:p>
    <w:p w:rsidR="00CC1152" w:rsidRPr="00CC1152" w:rsidRDefault="00CC1152" w:rsidP="006D1BB6">
      <w:pPr>
        <w:pStyle w:val="af1"/>
      </w:pPr>
      <w:r w:rsidRPr="00CC1152">
        <w:t>if (a) {</w:t>
      </w:r>
    </w:p>
    <w:p w:rsidR="00CC1152" w:rsidRPr="00CC1152" w:rsidRDefault="00CC1152" w:rsidP="006D1BB6">
      <w:pPr>
        <w:pStyle w:val="af1"/>
      </w:pPr>
      <w:r w:rsidRPr="00CC1152">
        <w:t xml:space="preserve">   function foo() { console.log( "a" ); }</w:t>
      </w:r>
    </w:p>
    <w:p w:rsidR="00CC1152" w:rsidRPr="00CC1152" w:rsidRDefault="00CC1152" w:rsidP="006D1BB6">
      <w:pPr>
        <w:pStyle w:val="af1"/>
      </w:pPr>
      <w:r w:rsidRPr="00CC1152">
        <w:t>}</w:t>
      </w:r>
    </w:p>
    <w:p w:rsidR="00CC1152" w:rsidRPr="00CC1152" w:rsidRDefault="00CC1152" w:rsidP="006D1BB6">
      <w:pPr>
        <w:pStyle w:val="af1"/>
      </w:pPr>
      <w:r w:rsidRPr="00CC1152">
        <w:lastRenderedPageBreak/>
        <w:t>else {</w:t>
      </w:r>
    </w:p>
    <w:p w:rsidR="00CC1152" w:rsidRPr="00CC1152" w:rsidRDefault="00CC1152" w:rsidP="006D1BB6">
      <w:pPr>
        <w:pStyle w:val="af1"/>
      </w:pPr>
      <w:r w:rsidRPr="00CC1152">
        <w:t xml:space="preserve">   function foo() { console.log( "b" ); }</w:t>
      </w:r>
    </w:p>
    <w:p w:rsidR="00CC1152" w:rsidRPr="00CC1152" w:rsidRDefault="00CC1152" w:rsidP="006D1BB6">
      <w:pPr>
        <w:pStyle w:val="af1"/>
      </w:pPr>
      <w:r w:rsidRPr="00CC1152">
        <w:t>}</w:t>
      </w:r>
    </w:p>
    <w:p w:rsidR="00CC1152" w:rsidRDefault="00CC1152" w:rsidP="00CC1152">
      <w:pPr>
        <w:pStyle w:val="aa"/>
        <w:rPr>
          <w:lang w:val="en-US"/>
        </w:rPr>
      </w:pPr>
      <w:r w:rsidRPr="00CC1152">
        <w:t>Однако, важно отметить, что такое поведение небезопасно и может измениться в будущих версиях JavaScript, поэтому лучше избегать объявления функций в блоках.</w:t>
      </w:r>
    </w:p>
    <w:p w:rsidR="006D1BB6" w:rsidRPr="006D1BB6" w:rsidRDefault="006D1BB6" w:rsidP="00CC1152">
      <w:pPr>
        <w:pStyle w:val="aa"/>
        <w:rPr>
          <w:lang w:val="en-US"/>
        </w:rPr>
      </w:pPr>
    </w:p>
    <w:p w:rsidR="00CC1152" w:rsidRPr="00CC1152" w:rsidRDefault="00CC1152" w:rsidP="00CC1152">
      <w:pPr>
        <w:pStyle w:val="aa"/>
        <w:rPr>
          <w:b/>
          <w:bCs/>
        </w:rPr>
      </w:pPr>
      <w:r w:rsidRPr="00CC1152">
        <w:rPr>
          <w:b/>
          <w:bCs/>
        </w:rPr>
        <w:t>Обзор</w:t>
      </w:r>
    </w:p>
    <w:p w:rsidR="00CC1152" w:rsidRPr="00CC1152" w:rsidRDefault="00CC1152" w:rsidP="00CC1152">
      <w:pPr>
        <w:pStyle w:val="aa"/>
      </w:pPr>
      <w:r w:rsidRPr="00CC1152">
        <w:t>У нас есть соблазн смотреть на var a = 2; как на один оператор, но </w:t>
      </w:r>
      <w:r w:rsidRPr="00CC1152">
        <w:rPr>
          <w:i/>
          <w:iCs/>
        </w:rPr>
        <w:t>Движок</w:t>
      </w:r>
      <w:r w:rsidRPr="00CC1152">
        <w:t> JavaScript видит это по-другому. Он видит var a и a = 2 как два отдельных оператора, первый — как задачу фазы компиляции, а второй — как задачу фазы выполнения.</w:t>
      </w:r>
    </w:p>
    <w:p w:rsidR="00CC1152" w:rsidRPr="00CC1152" w:rsidRDefault="00CC1152" w:rsidP="00CC1152">
      <w:pPr>
        <w:pStyle w:val="aa"/>
      </w:pPr>
      <w:r w:rsidRPr="00CC1152">
        <w:t>Это приводит к тому, что все объявления в области видимости, независимо от того где они появляются, обрабатываются </w:t>
      </w:r>
      <w:r w:rsidRPr="00CC1152">
        <w:rPr>
          <w:i/>
          <w:iCs/>
        </w:rPr>
        <w:t>первыми</w:t>
      </w:r>
      <w:r w:rsidRPr="00CC1152">
        <w:t>, до того, как сам код будет выполнен. Можно мысленно представить себе это как объявления (переменных и функций), "переезжающие" в начало их соответствующих областей видимости, что мы называем "поднятие (hoisting)".</w:t>
      </w:r>
    </w:p>
    <w:p w:rsidR="00CC1152" w:rsidRPr="00CC1152" w:rsidRDefault="00CC1152" w:rsidP="00CC1152">
      <w:pPr>
        <w:pStyle w:val="aa"/>
      </w:pPr>
      <w:r w:rsidRPr="00CC1152">
        <w:t>Сами объявления поднимаются, а присваивания, даже присваивания функциональных выражений, </w:t>
      </w:r>
      <w:r w:rsidRPr="00CC1152">
        <w:rPr>
          <w:i/>
          <w:iCs/>
        </w:rPr>
        <w:t>не</w:t>
      </w:r>
      <w:r w:rsidRPr="00CC1152">
        <w:t> поднимаются.</w:t>
      </w:r>
    </w:p>
    <w:p w:rsidR="00CC1152" w:rsidRPr="00CC1152" w:rsidRDefault="00CC1152" w:rsidP="00CC1152">
      <w:pPr>
        <w:pStyle w:val="aa"/>
      </w:pPr>
      <w:r w:rsidRPr="00CC1152">
        <w:t>Остерегайтесь дублей объявлений, особенно смешанных обычных объявлений var и объявлений функций — вас будут поджидать неприятности!</w:t>
      </w:r>
    </w:p>
    <w:p w:rsidR="007E55CF" w:rsidRPr="007E55CF" w:rsidRDefault="007E55CF" w:rsidP="00AE1194">
      <w:pPr>
        <w:pStyle w:val="2"/>
      </w:pPr>
      <w:r w:rsidRPr="007E55CF">
        <w:t>Глава 5: Замыкание области видимости</w:t>
      </w:r>
    </w:p>
    <w:p w:rsidR="007E55CF" w:rsidRPr="007E55CF" w:rsidRDefault="007E55CF" w:rsidP="007E55CF">
      <w:pPr>
        <w:pStyle w:val="aa"/>
      </w:pPr>
      <w:r w:rsidRPr="007E55CF">
        <w:t>Мы добрались до этого места, как я надеюсь, с очень здравым, цельным пониманием того, как работает область видимости.</w:t>
      </w:r>
    </w:p>
    <w:p w:rsidR="007E55CF" w:rsidRPr="007E55CF" w:rsidRDefault="007E55CF" w:rsidP="007E55CF">
      <w:pPr>
        <w:pStyle w:val="aa"/>
      </w:pPr>
      <w:r w:rsidRPr="007E55CF">
        <w:t>Мы сосредоточимся на крайне важной, но постоянно ускользающей, </w:t>
      </w:r>
      <w:r w:rsidRPr="007E55CF">
        <w:rPr>
          <w:i/>
          <w:iCs/>
        </w:rPr>
        <w:t>почти мифологичной</w:t>
      </w:r>
      <w:r w:rsidRPr="007E55CF">
        <w:t> части языка: </w:t>
      </w:r>
      <w:r w:rsidRPr="007E55CF">
        <w:rPr>
          <w:b/>
          <w:bCs/>
        </w:rPr>
        <w:t>замыканиях</w:t>
      </w:r>
      <w:r w:rsidRPr="007E55CF">
        <w:t>. Если вы следили за нашей дискуссией о лексической области видимости до этого момента, ее развязка заключается в том, что замыкание будет чрезвычайно, разочаровывающе, практически самоочевидным. </w:t>
      </w:r>
      <w:r w:rsidRPr="007E55CF">
        <w:rPr>
          <w:i/>
          <w:iCs/>
        </w:rPr>
        <w:t>За ширмой фокусника есть человек и мы вот-вот его увидим</w:t>
      </w:r>
      <w:r w:rsidRPr="007E55CF">
        <w:t>. Нет, его зовут не Крокфорд (Crockford) (прим. переводчика: постоянный участник развития языка JavaScript, создатель текстового формата обмена данными JSON)!</w:t>
      </w:r>
    </w:p>
    <w:p w:rsidR="007E55CF" w:rsidRDefault="007E55CF" w:rsidP="007E55CF">
      <w:pPr>
        <w:pStyle w:val="aa"/>
        <w:rPr>
          <w:lang w:val="en-US"/>
        </w:rPr>
      </w:pPr>
      <w:r w:rsidRPr="007E55CF">
        <w:t>Если у вас всё еще есть изводящие вас вопросы о лексической области видимости, то тогда самое время вернуться и просмотреть еще раз главу 2 перед тем как продолжить читать далее.</w:t>
      </w:r>
    </w:p>
    <w:p w:rsidR="00AE1194" w:rsidRPr="00AE1194" w:rsidRDefault="00AE1194" w:rsidP="007E55CF">
      <w:pPr>
        <w:pStyle w:val="aa"/>
        <w:rPr>
          <w:lang w:val="en-US"/>
        </w:rPr>
      </w:pPr>
    </w:p>
    <w:p w:rsidR="007E55CF" w:rsidRPr="007E55CF" w:rsidRDefault="007E55CF" w:rsidP="007E55CF">
      <w:pPr>
        <w:pStyle w:val="aa"/>
        <w:rPr>
          <w:b/>
          <w:bCs/>
        </w:rPr>
      </w:pPr>
      <w:r w:rsidRPr="007E55CF">
        <w:rPr>
          <w:b/>
          <w:bCs/>
        </w:rPr>
        <w:t>Прозрение</w:t>
      </w:r>
    </w:p>
    <w:p w:rsidR="007E55CF" w:rsidRPr="007E55CF" w:rsidRDefault="007E55CF" w:rsidP="007E55CF">
      <w:pPr>
        <w:pStyle w:val="aa"/>
      </w:pPr>
      <w:r w:rsidRPr="007E55CF">
        <w:t>Для тех, кто уже мало-мальски получил опыт в JavaScript, но кто, пожалуй, никогда не ухватывал суть замыканий, </w:t>
      </w:r>
      <w:r w:rsidRPr="007E55CF">
        <w:rPr>
          <w:i/>
          <w:iCs/>
        </w:rPr>
        <w:t>понимание замыкания</w:t>
      </w:r>
      <w:r w:rsidRPr="007E55CF">
        <w:t> может выглядеть как особая нирвана и чтобы достичь ее он должен бороться и идти на жертвы.</w:t>
      </w:r>
    </w:p>
    <w:p w:rsidR="007E55CF" w:rsidRPr="007E55CF" w:rsidRDefault="007E55CF" w:rsidP="007E55CF">
      <w:pPr>
        <w:pStyle w:val="aa"/>
      </w:pPr>
      <w:r w:rsidRPr="007E55CF">
        <w:t>Я помню, что несколько лет назад у меня были навыки владения JavaScript, но не было представления о том, что такое замыкания. Подсказка о том, что была </w:t>
      </w:r>
      <w:r w:rsidRPr="007E55CF">
        <w:rPr>
          <w:i/>
          <w:iCs/>
        </w:rPr>
        <w:t>та самая другая сторона</w:t>
      </w:r>
      <w:r w:rsidRPr="007E55CF">
        <w:t> языка, та, которая обещала даже больше возможностей чем те, которыми я обладал, дразнила и манила меня. Я помню как читал исходный код ранних фреймворков пытаясь понять как именно они работают. Я помню тот первый раз, когда что-то подобное "шаблону модуля" начало возникать в моих мыслях. Я очень живо помню эти "</w:t>
      </w:r>
      <w:r w:rsidRPr="007E55CF">
        <w:rPr>
          <w:i/>
          <w:iCs/>
        </w:rPr>
        <w:t>ага!</w:t>
      </w:r>
      <w:r w:rsidRPr="007E55CF">
        <w:t>".</w:t>
      </w:r>
    </w:p>
    <w:p w:rsidR="007E55CF" w:rsidRPr="007E55CF" w:rsidRDefault="007E55CF" w:rsidP="007E55CF">
      <w:pPr>
        <w:pStyle w:val="aa"/>
      </w:pPr>
      <w:r w:rsidRPr="007E55CF">
        <w:t>Чего я не знал в те времена и что потребовало от меня годы, чтобы понять, и что я надеюсь передать вам теперь — это вот этот секрет: </w:t>
      </w:r>
      <w:r w:rsidRPr="007E55CF">
        <w:rPr>
          <w:b/>
          <w:bCs/>
        </w:rPr>
        <w:t>замыкание повсюду окружает вас в JavaScript, вы всего лишь должны распознать его и воспользоваться им.</w:t>
      </w:r>
      <w:r w:rsidRPr="007E55CF">
        <w:t> Замыкания — это не особый инструмент, для которого вы должны изучить новый синтаксис и шаблоны. Нет, замыкания — это даже не оружие, которые вы должны изучить, чтобы уметь обращаться и подчинять его себе как Люк обучался Силе.</w:t>
      </w:r>
    </w:p>
    <w:p w:rsidR="007E55CF" w:rsidRPr="007E55CF" w:rsidRDefault="007E55CF" w:rsidP="007E55CF">
      <w:pPr>
        <w:pStyle w:val="aa"/>
      </w:pPr>
      <w:r w:rsidRPr="007E55CF">
        <w:t>Замыкания получаются в результате написания кода, который исходит из лексической области видимости. Они просто возникают. Вам и в самом деле не нужно намеренно создавать замыкания, чтобы получить их преимущества. Замыкания создаются и используются вами на протяжении всего вашего кода. Что вы </w:t>
      </w:r>
      <w:r w:rsidRPr="007E55CF">
        <w:rPr>
          <w:i/>
          <w:iCs/>
        </w:rPr>
        <w:t>упускаете</w:t>
      </w:r>
      <w:r w:rsidRPr="007E55CF">
        <w:t>, так это то, что должен быть подходящий мысленный контекст, чтобы распознавать, пользоваться и получать выигрыш от замыканий по вашему собственному желанию.</w:t>
      </w:r>
    </w:p>
    <w:p w:rsidR="007E55CF" w:rsidRDefault="007E55CF" w:rsidP="007E55CF">
      <w:pPr>
        <w:pStyle w:val="aa"/>
        <w:rPr>
          <w:lang w:val="en-US"/>
        </w:rPr>
      </w:pPr>
      <w:r w:rsidRPr="007E55CF">
        <w:t>Момент просветления будет выглядеть примерно так: </w:t>
      </w:r>
      <w:r w:rsidRPr="007E55CF">
        <w:rPr>
          <w:b/>
          <w:bCs/>
        </w:rPr>
        <w:t>О, замыкания уже встречаются везде в моем коде, теперь я их наконец-то </w:t>
      </w:r>
      <w:r w:rsidRPr="007E55CF">
        <w:rPr>
          <w:b/>
          <w:bCs/>
          <w:i/>
          <w:iCs/>
        </w:rPr>
        <w:t>вижу</w:t>
      </w:r>
      <w:r w:rsidRPr="007E55CF">
        <w:rPr>
          <w:b/>
          <w:bCs/>
        </w:rPr>
        <w:t>.</w:t>
      </w:r>
      <w:r w:rsidRPr="007E55CF">
        <w:t> Понимание замыкания похоже на то, когда Нео впервые увидел Матрицу.</w:t>
      </w:r>
    </w:p>
    <w:p w:rsidR="00AE1194" w:rsidRPr="00AE1194" w:rsidRDefault="00AE1194" w:rsidP="007E55CF">
      <w:pPr>
        <w:pStyle w:val="aa"/>
        <w:rPr>
          <w:lang w:val="en-US"/>
        </w:rPr>
      </w:pPr>
    </w:p>
    <w:p w:rsidR="007E55CF" w:rsidRPr="007E55CF" w:rsidRDefault="007E55CF" w:rsidP="007E55CF">
      <w:pPr>
        <w:pStyle w:val="aa"/>
        <w:rPr>
          <w:b/>
          <w:bCs/>
        </w:rPr>
      </w:pPr>
      <w:r w:rsidRPr="007E55CF">
        <w:rPr>
          <w:b/>
          <w:bCs/>
        </w:rPr>
        <w:t>Суть дела</w:t>
      </w:r>
    </w:p>
    <w:p w:rsidR="007E55CF" w:rsidRPr="007E55CF" w:rsidRDefault="007E55CF" w:rsidP="007E55CF">
      <w:pPr>
        <w:pStyle w:val="aa"/>
      </w:pPr>
      <w:r w:rsidRPr="007E55CF">
        <w:t>Хорошо, достаточно гипербол и бесстыдных ссылок на кино.</w:t>
      </w:r>
    </w:p>
    <w:p w:rsidR="007E55CF" w:rsidRPr="007E55CF" w:rsidRDefault="007E55CF" w:rsidP="007E55CF">
      <w:pPr>
        <w:pStyle w:val="aa"/>
      </w:pPr>
      <w:r w:rsidRPr="007E55CF">
        <w:t>Вот откровенное определение того, что вам нужно знать, чтобы понимать и распознавать замыкания:</w:t>
      </w:r>
    </w:p>
    <w:p w:rsidR="007E55CF" w:rsidRPr="007E55CF" w:rsidRDefault="007E55CF" w:rsidP="007E55CF">
      <w:pPr>
        <w:pStyle w:val="aa"/>
      </w:pPr>
      <w:r w:rsidRPr="00AE1194">
        <w:rPr>
          <w:rStyle w:val="af0"/>
        </w:rPr>
        <w:t>Замыкание</w:t>
      </w:r>
      <w:r w:rsidRPr="007E55CF">
        <w:t xml:space="preserve"> — это когда функция умеет запоминать и имеет доступ к лексической области видимости даже тогда, когда эта функция выполняется вне своей лексической области видимости.</w:t>
      </w:r>
    </w:p>
    <w:p w:rsidR="007E55CF" w:rsidRPr="007E55CF" w:rsidRDefault="007E55CF" w:rsidP="007E55CF">
      <w:pPr>
        <w:pStyle w:val="aa"/>
      </w:pPr>
      <w:r w:rsidRPr="007E55CF">
        <w:t>Давайте рассмотрим небольшой код, чтобы проиллюстрировать это определение.</w:t>
      </w:r>
    </w:p>
    <w:p w:rsidR="007E55CF" w:rsidRPr="007E55CF" w:rsidRDefault="007E55CF" w:rsidP="00AE1194">
      <w:pPr>
        <w:pStyle w:val="af1"/>
      </w:pPr>
      <w:r w:rsidRPr="007E55CF">
        <w:t>function foo() {</w:t>
      </w:r>
    </w:p>
    <w:p w:rsidR="007E55CF" w:rsidRPr="007E55CF" w:rsidRDefault="00AE1194" w:rsidP="00AE1194">
      <w:pPr>
        <w:pStyle w:val="af1"/>
      </w:pPr>
      <w:r>
        <w:rPr>
          <w:lang w:val="en-US"/>
        </w:rPr>
        <w:t xml:space="preserve">  </w:t>
      </w:r>
      <w:r w:rsidR="007E55CF" w:rsidRPr="007E55CF">
        <w:t>var a = 2;</w:t>
      </w:r>
    </w:p>
    <w:p w:rsidR="007E55CF" w:rsidRPr="007E55CF" w:rsidRDefault="007E55CF" w:rsidP="00AE1194">
      <w:pPr>
        <w:pStyle w:val="af1"/>
      </w:pPr>
    </w:p>
    <w:p w:rsidR="007E55CF" w:rsidRPr="007E55CF" w:rsidRDefault="00AE1194" w:rsidP="00AE1194">
      <w:pPr>
        <w:pStyle w:val="af1"/>
      </w:pPr>
      <w:r>
        <w:rPr>
          <w:lang w:val="en-US"/>
        </w:rPr>
        <w:t xml:space="preserve">  </w:t>
      </w:r>
      <w:r w:rsidR="007E55CF" w:rsidRPr="007E55CF">
        <w:t>function bar() {</w:t>
      </w:r>
    </w:p>
    <w:p w:rsidR="007E55CF" w:rsidRPr="007E55CF" w:rsidRDefault="00AE1194" w:rsidP="00AE1194">
      <w:pPr>
        <w:pStyle w:val="af1"/>
      </w:pPr>
      <w:r>
        <w:rPr>
          <w:lang w:val="en-US"/>
        </w:rPr>
        <w:t xml:space="preserve">    </w:t>
      </w:r>
      <w:r w:rsidR="007E55CF" w:rsidRPr="007E55CF">
        <w:t>console.log( a ); // 2</w:t>
      </w:r>
    </w:p>
    <w:p w:rsidR="007E55CF" w:rsidRPr="007E55CF" w:rsidRDefault="00AE1194" w:rsidP="00AE1194">
      <w:pPr>
        <w:pStyle w:val="af1"/>
      </w:pPr>
      <w:r>
        <w:rPr>
          <w:lang w:val="en-US"/>
        </w:rPr>
        <w:t xml:space="preserve">  </w:t>
      </w:r>
      <w:r w:rsidR="007E55CF" w:rsidRPr="007E55CF">
        <w:t>}</w:t>
      </w:r>
    </w:p>
    <w:p w:rsidR="007E55CF" w:rsidRPr="007E55CF" w:rsidRDefault="007E55CF" w:rsidP="00AE1194">
      <w:pPr>
        <w:pStyle w:val="af1"/>
      </w:pPr>
    </w:p>
    <w:p w:rsidR="007E55CF" w:rsidRPr="007E55CF" w:rsidRDefault="00AE1194" w:rsidP="00AE1194">
      <w:pPr>
        <w:pStyle w:val="af1"/>
      </w:pPr>
      <w:r>
        <w:rPr>
          <w:lang w:val="en-US"/>
        </w:rPr>
        <w:t xml:space="preserve">  </w:t>
      </w:r>
      <w:r w:rsidR="007E55CF" w:rsidRPr="007E55CF">
        <w:t>bar();</w:t>
      </w:r>
    </w:p>
    <w:p w:rsidR="007E55CF" w:rsidRPr="007E55CF" w:rsidRDefault="007E55CF" w:rsidP="00AE1194">
      <w:pPr>
        <w:pStyle w:val="af1"/>
      </w:pPr>
      <w:r w:rsidRPr="007E55CF">
        <w:t>}</w:t>
      </w:r>
    </w:p>
    <w:p w:rsidR="007E55CF" w:rsidRPr="007E55CF" w:rsidRDefault="007E55CF" w:rsidP="00AE1194">
      <w:pPr>
        <w:pStyle w:val="af1"/>
      </w:pPr>
    </w:p>
    <w:p w:rsidR="007E55CF" w:rsidRPr="007E55CF" w:rsidRDefault="007E55CF" w:rsidP="00AE1194">
      <w:pPr>
        <w:pStyle w:val="af1"/>
      </w:pPr>
      <w:r w:rsidRPr="007E55CF">
        <w:t>foo();</w:t>
      </w:r>
    </w:p>
    <w:p w:rsidR="007E55CF" w:rsidRPr="007E55CF" w:rsidRDefault="007E55CF" w:rsidP="007E55CF">
      <w:pPr>
        <w:pStyle w:val="aa"/>
      </w:pPr>
      <w:r w:rsidRPr="007E55CF">
        <w:t>Этот код выглядит знакомым, напоминая о наших обсуждениях вложенных областей видимости. У функции bar() есть </w:t>
      </w:r>
      <w:r w:rsidRPr="007E55CF">
        <w:rPr>
          <w:i/>
          <w:iCs/>
        </w:rPr>
        <w:t>доступ</w:t>
      </w:r>
      <w:r w:rsidRPr="007E55CF">
        <w:t> к переменной a во внешней окружающей области видимости на основании правил поиска лексической области видимости (в этом случае это поиск ссылок RHS).</w:t>
      </w:r>
    </w:p>
    <w:p w:rsidR="007E55CF" w:rsidRPr="007E55CF" w:rsidRDefault="007E55CF" w:rsidP="007E55CF">
      <w:pPr>
        <w:pStyle w:val="aa"/>
      </w:pPr>
      <w:r w:rsidRPr="007E55CF">
        <w:t>Это "замыкание"?</w:t>
      </w:r>
    </w:p>
    <w:p w:rsidR="007E55CF" w:rsidRPr="007E55CF" w:rsidRDefault="007E55CF" w:rsidP="007E55CF">
      <w:pPr>
        <w:pStyle w:val="aa"/>
      </w:pPr>
      <w:r w:rsidRPr="007E55CF">
        <w:t>Ну, технически... </w:t>
      </w:r>
      <w:r w:rsidRPr="007E55CF">
        <w:rPr>
          <w:i/>
          <w:iCs/>
        </w:rPr>
        <w:t>возможно</w:t>
      </w:r>
      <w:r w:rsidRPr="007E55CF">
        <w:t>. Но согласно нашему же определению "что вам нужно знать о замыканиях" выше... </w:t>
      </w:r>
      <w:r w:rsidRPr="007E55CF">
        <w:rPr>
          <w:i/>
          <w:iCs/>
        </w:rPr>
        <w:t>не совсем так</w:t>
      </w:r>
      <w:r w:rsidRPr="007E55CF">
        <w:t>. Думаю, что самым точным образом объяснить ссылку в bar() на a будет с помощью правил поиска в лексической области видимости и эти правила — </w:t>
      </w:r>
      <w:r w:rsidRPr="007E55CF">
        <w:rPr>
          <w:i/>
          <w:iCs/>
        </w:rPr>
        <w:t>единственная</w:t>
      </w:r>
      <w:r w:rsidRPr="007E55CF">
        <w:t> (важная!) </w:t>
      </w:r>
      <w:r w:rsidRPr="007E55CF">
        <w:rPr>
          <w:b/>
          <w:bCs/>
        </w:rPr>
        <w:t>часть</w:t>
      </w:r>
      <w:r w:rsidRPr="007E55CF">
        <w:t> того, что такое замыкание.</w:t>
      </w:r>
    </w:p>
    <w:p w:rsidR="007E55CF" w:rsidRPr="007E55CF" w:rsidRDefault="007E55CF" w:rsidP="007E55CF">
      <w:pPr>
        <w:pStyle w:val="aa"/>
      </w:pPr>
      <w:r w:rsidRPr="007E55CF">
        <w:t>С чисто академической точки зрения, про вышеуказанный код можно сказать, что у функции bar() есть </w:t>
      </w:r>
      <w:r w:rsidRPr="007E55CF">
        <w:rPr>
          <w:i/>
          <w:iCs/>
        </w:rPr>
        <w:t>замыкание</w:t>
      </w:r>
      <w:r w:rsidRPr="007E55CF">
        <w:t> на область foo() (и разумеется, даже на остальные области видимости, к которым у нее есть доступ, такие как глобальная область видимости в нашем случае). Немного другими словами, говорят, что bar() перекрывает область видимости foo(). Почему? Потому что bar() вложен внутри foo(). Ясно и просто.</w:t>
      </w:r>
    </w:p>
    <w:p w:rsidR="007E55CF" w:rsidRPr="007E55CF" w:rsidRDefault="007E55CF" w:rsidP="007E55CF">
      <w:pPr>
        <w:pStyle w:val="aa"/>
      </w:pPr>
      <w:r w:rsidRPr="007E55CF">
        <w:lastRenderedPageBreak/>
        <w:t>Но, замыкание, определенное подобным путем, не является ни совсем уж </w:t>
      </w:r>
      <w:r w:rsidRPr="007E55CF">
        <w:rPr>
          <w:i/>
          <w:iCs/>
        </w:rPr>
        <w:t>характерным</w:t>
      </w:r>
      <w:r w:rsidRPr="007E55CF">
        <w:t>, ни выглядящим </w:t>
      </w:r>
      <w:r w:rsidRPr="007E55CF">
        <w:rPr>
          <w:i/>
          <w:iCs/>
        </w:rPr>
        <w:t>проверяемым</w:t>
      </w:r>
      <w:r w:rsidRPr="007E55CF">
        <w:t>в этом коде. Мы ясно видим лексическую область видимости, но замыкание остается какой-то мистической двигающейся тенью за кодом.</w:t>
      </w:r>
    </w:p>
    <w:p w:rsidR="007E55CF" w:rsidRPr="007E55CF" w:rsidRDefault="007E55CF" w:rsidP="007E55CF">
      <w:pPr>
        <w:pStyle w:val="aa"/>
      </w:pPr>
      <w:r w:rsidRPr="007E55CF">
        <w:t>Тогда давайте посмотрим на код, который представит замыкание во всей красе:</w:t>
      </w:r>
    </w:p>
    <w:p w:rsidR="007E55CF" w:rsidRPr="007E55CF" w:rsidRDefault="007E55CF" w:rsidP="001E043B">
      <w:pPr>
        <w:pStyle w:val="af1"/>
      </w:pPr>
      <w:r w:rsidRPr="007E55CF">
        <w:t xml:space="preserve">function </w:t>
      </w:r>
      <w:r w:rsidRPr="001E043B">
        <w:rPr>
          <w:color w:val="7030A0"/>
        </w:rPr>
        <w:t>foo</w:t>
      </w:r>
      <w:r w:rsidRPr="007E55CF">
        <w:t>() {</w:t>
      </w:r>
    </w:p>
    <w:p w:rsidR="007E55CF" w:rsidRPr="007E55CF" w:rsidRDefault="001E043B" w:rsidP="001E043B">
      <w:pPr>
        <w:pStyle w:val="af1"/>
      </w:pPr>
      <w:r>
        <w:rPr>
          <w:lang w:val="en-US"/>
        </w:rPr>
        <w:t xml:space="preserve">  </w:t>
      </w:r>
      <w:r w:rsidR="007E55CF" w:rsidRPr="007E55CF">
        <w:t>var a = 2;</w:t>
      </w:r>
    </w:p>
    <w:p w:rsidR="007E55CF" w:rsidRPr="007E55CF" w:rsidRDefault="007E55CF" w:rsidP="001E043B">
      <w:pPr>
        <w:pStyle w:val="af1"/>
      </w:pPr>
    </w:p>
    <w:p w:rsidR="007E55CF" w:rsidRPr="007E55CF" w:rsidRDefault="001E043B" w:rsidP="001E043B">
      <w:pPr>
        <w:pStyle w:val="af1"/>
      </w:pPr>
      <w:r>
        <w:rPr>
          <w:lang w:val="en-US"/>
        </w:rPr>
        <w:t xml:space="preserve">  </w:t>
      </w:r>
      <w:r w:rsidR="007E55CF" w:rsidRPr="007E55CF">
        <w:t xml:space="preserve">function </w:t>
      </w:r>
      <w:r w:rsidR="007E55CF" w:rsidRPr="001E043B">
        <w:rPr>
          <w:color w:val="0070C0"/>
        </w:rPr>
        <w:t>bar</w:t>
      </w:r>
      <w:r w:rsidR="007E55CF" w:rsidRPr="007E55CF">
        <w:t>() {</w:t>
      </w:r>
    </w:p>
    <w:p w:rsidR="007E55CF" w:rsidRPr="007E55CF" w:rsidRDefault="001E043B" w:rsidP="001E043B">
      <w:pPr>
        <w:pStyle w:val="af1"/>
      </w:pPr>
      <w:r>
        <w:rPr>
          <w:lang w:val="en-US"/>
        </w:rPr>
        <w:t xml:space="preserve">    </w:t>
      </w:r>
      <w:r w:rsidR="007E55CF" w:rsidRPr="007E55CF">
        <w:t>console.log( a );</w:t>
      </w:r>
    </w:p>
    <w:p w:rsidR="007E55CF" w:rsidRPr="007E55CF" w:rsidRDefault="001E043B" w:rsidP="001E043B">
      <w:pPr>
        <w:pStyle w:val="af1"/>
      </w:pPr>
      <w:r>
        <w:rPr>
          <w:lang w:val="en-US"/>
        </w:rPr>
        <w:t xml:space="preserve">  </w:t>
      </w:r>
      <w:r w:rsidR="007E55CF" w:rsidRPr="007E55CF">
        <w:t>}</w:t>
      </w:r>
    </w:p>
    <w:p w:rsidR="007E55CF" w:rsidRPr="007E55CF" w:rsidRDefault="007E55CF" w:rsidP="001E043B">
      <w:pPr>
        <w:pStyle w:val="af1"/>
      </w:pPr>
    </w:p>
    <w:p w:rsidR="007E55CF" w:rsidRPr="007E55CF" w:rsidRDefault="001E043B" w:rsidP="001E043B">
      <w:pPr>
        <w:pStyle w:val="af1"/>
      </w:pPr>
      <w:r>
        <w:rPr>
          <w:lang w:val="en-US"/>
        </w:rPr>
        <w:t xml:space="preserve">  </w:t>
      </w:r>
      <w:r w:rsidR="007E55CF" w:rsidRPr="007E55CF">
        <w:t xml:space="preserve">return </w:t>
      </w:r>
      <w:r w:rsidR="007E55CF" w:rsidRPr="001E043B">
        <w:rPr>
          <w:color w:val="0070C0"/>
        </w:rPr>
        <w:t>bar</w:t>
      </w:r>
      <w:r w:rsidR="007E55CF" w:rsidRPr="007E55CF">
        <w:t>;</w:t>
      </w:r>
    </w:p>
    <w:p w:rsidR="007E55CF" w:rsidRPr="007E55CF" w:rsidRDefault="007E55CF" w:rsidP="001E043B">
      <w:pPr>
        <w:pStyle w:val="af1"/>
      </w:pPr>
      <w:r w:rsidRPr="007E55CF">
        <w:t>}</w:t>
      </w:r>
    </w:p>
    <w:p w:rsidR="007E55CF" w:rsidRPr="007E55CF" w:rsidRDefault="007E55CF" w:rsidP="001E043B">
      <w:pPr>
        <w:pStyle w:val="af1"/>
      </w:pPr>
    </w:p>
    <w:p w:rsidR="007E55CF" w:rsidRPr="007E55CF" w:rsidRDefault="007E55CF" w:rsidP="001E043B">
      <w:pPr>
        <w:pStyle w:val="af1"/>
      </w:pPr>
      <w:r w:rsidRPr="007E55CF">
        <w:t xml:space="preserve">var baz = </w:t>
      </w:r>
      <w:r w:rsidRPr="001E043B">
        <w:rPr>
          <w:color w:val="7030A0"/>
        </w:rPr>
        <w:t>foo</w:t>
      </w:r>
      <w:r w:rsidRPr="007E55CF">
        <w:t>();</w:t>
      </w:r>
    </w:p>
    <w:p w:rsidR="007E55CF" w:rsidRPr="007E55CF" w:rsidRDefault="007E55CF" w:rsidP="001E043B">
      <w:pPr>
        <w:pStyle w:val="af1"/>
      </w:pPr>
    </w:p>
    <w:p w:rsidR="007E55CF" w:rsidRPr="007E55CF" w:rsidRDefault="007E55CF" w:rsidP="001E043B">
      <w:pPr>
        <w:pStyle w:val="af1"/>
      </w:pPr>
      <w:r w:rsidRPr="007E55CF">
        <w:t>baz(); // 2 -- Ого, замыкание только что было раскрыто, мужики!</w:t>
      </w:r>
    </w:p>
    <w:p w:rsidR="001E043B" w:rsidRDefault="001E043B" w:rsidP="007E55CF">
      <w:pPr>
        <w:pStyle w:val="aa"/>
        <w:rPr>
          <w:lang w:val="en-US"/>
        </w:rPr>
      </w:pPr>
    </w:p>
    <w:p w:rsidR="007E55CF" w:rsidRPr="007E55CF" w:rsidRDefault="007E55CF" w:rsidP="007E55CF">
      <w:pPr>
        <w:pStyle w:val="aa"/>
      </w:pPr>
      <w:r w:rsidRPr="007E55CF">
        <w:t>У функции bar() есть доступ в лексической области видимости к внутренней области видимости foo(). Но в то же время, мы берем bar(), саму функцию, и передаем ее </w:t>
      </w:r>
      <w:r w:rsidRPr="007E55CF">
        <w:rPr>
          <w:i/>
          <w:iCs/>
        </w:rPr>
        <w:t>как</w:t>
      </w:r>
      <w:r w:rsidRPr="007E55CF">
        <w:t> значение. В этом случае мы возвращаем сам объект функции, на который ссылается bar.</w:t>
      </w:r>
    </w:p>
    <w:p w:rsidR="007E55CF" w:rsidRPr="007E55CF" w:rsidRDefault="007E55CF" w:rsidP="007E55CF">
      <w:pPr>
        <w:pStyle w:val="aa"/>
      </w:pPr>
      <w:r w:rsidRPr="007E55CF">
        <w:t>После выполнения foo() мы присвоим значение, которая она возвращает (нашу внутренную функцию bar()) в переменную baz, а затем мы фактически вызовем baz(), который конечно вызовет нашу внутренную функцию bar(), просто с помощью другой ссылки в идентификаторе.</w:t>
      </w:r>
    </w:p>
    <w:p w:rsidR="007E55CF" w:rsidRPr="007E55CF" w:rsidRDefault="007E55CF" w:rsidP="007E55CF">
      <w:pPr>
        <w:pStyle w:val="aa"/>
      </w:pPr>
      <w:r w:rsidRPr="007E55CF">
        <w:t>Естественно bar() выполнится. Но в этом случае, она выполняется </w:t>
      </w:r>
      <w:r w:rsidRPr="007E55CF">
        <w:rPr>
          <w:i/>
          <w:iCs/>
        </w:rPr>
        <w:t>снаружи</w:t>
      </w:r>
      <w:r w:rsidRPr="007E55CF">
        <w:t> относительно своей объявленной лексической области видимости.</w:t>
      </w:r>
    </w:p>
    <w:p w:rsidR="007E55CF" w:rsidRPr="007E55CF" w:rsidRDefault="007E55CF" w:rsidP="007E55CF">
      <w:pPr>
        <w:pStyle w:val="aa"/>
      </w:pPr>
      <w:r w:rsidRPr="007E55CF">
        <w:t>После выполнения foo(), обычно мы ожидаем, что вся внутренная область видимости foo() целиком будет удалена, поскольку мы знаем что </w:t>
      </w:r>
      <w:r w:rsidRPr="007E55CF">
        <w:rPr>
          <w:i/>
          <w:iCs/>
        </w:rPr>
        <w:t>Движок</w:t>
      </w:r>
      <w:r w:rsidRPr="007E55CF">
        <w:t> использует </w:t>
      </w:r>
      <w:r w:rsidRPr="007E55CF">
        <w:rPr>
          <w:i/>
          <w:iCs/>
        </w:rPr>
        <w:t>сборщик мусора</w:t>
      </w:r>
      <w:r w:rsidRPr="007E55CF">
        <w:t>, который исследует и освобождает память, которая больше не используется. Поскольку видно, что содержимое foo() больше не используется, кажется естественным, что оно должно быть </w:t>
      </w:r>
      <w:r w:rsidRPr="007E55CF">
        <w:rPr>
          <w:i/>
          <w:iCs/>
        </w:rPr>
        <w:t>удалено</w:t>
      </w:r>
      <w:r w:rsidRPr="007E55CF">
        <w:t> сборщиком.</w:t>
      </w:r>
    </w:p>
    <w:p w:rsidR="007E55CF" w:rsidRPr="007E55CF" w:rsidRDefault="007E55CF" w:rsidP="007E55CF">
      <w:pPr>
        <w:pStyle w:val="aa"/>
      </w:pPr>
      <w:r w:rsidRPr="007E55CF">
        <w:t>Но "магия" замыканий не даст этому произойти. Эта внутренняя область видимости на самом деле </w:t>
      </w:r>
      <w:r w:rsidRPr="007E55CF">
        <w:rPr>
          <w:i/>
          <w:iCs/>
        </w:rPr>
        <w:t>все еще</w:t>
      </w:r>
      <w:r w:rsidRPr="007E55CF">
        <w:t>"используется", а потому не будет удалена. Кто ее использует? </w:t>
      </w:r>
      <w:r w:rsidRPr="007E55CF">
        <w:rPr>
          <w:b/>
          <w:bCs/>
        </w:rPr>
        <w:t>Сама функция bar()</w:t>
      </w:r>
      <w:r w:rsidRPr="007E55CF">
        <w:t>.</w:t>
      </w:r>
    </w:p>
    <w:p w:rsidR="007E55CF" w:rsidRPr="007E55CF" w:rsidRDefault="007E55CF" w:rsidP="007E55CF">
      <w:pPr>
        <w:pStyle w:val="aa"/>
      </w:pPr>
      <w:r w:rsidRPr="007E55CF">
        <w:t>Благодаря тому, где она была объявлена, у bar() есть замыкание лексической области видимости на внутренную область видимости foo(), которая удерживает область видимости для bar(), чтобы ссылаться на нее позднее.</w:t>
      </w:r>
    </w:p>
    <w:p w:rsidR="007E55CF" w:rsidRPr="007E55CF" w:rsidRDefault="007E55CF" w:rsidP="007E55CF">
      <w:pPr>
        <w:pStyle w:val="aa"/>
      </w:pPr>
      <w:r w:rsidRPr="007E55CF">
        <w:rPr>
          <w:b/>
          <w:bCs/>
        </w:rPr>
        <w:t>bar() все еще содержит ссылку на эту область видимости и эта ссылка называется замыканием.</w:t>
      </w:r>
    </w:p>
    <w:p w:rsidR="007E55CF" w:rsidRPr="007E55CF" w:rsidRDefault="007E55CF" w:rsidP="007E55CF">
      <w:pPr>
        <w:pStyle w:val="aa"/>
      </w:pPr>
      <w:r w:rsidRPr="007E55CF">
        <w:t>Таким образом, несколькими микросекундами позже, когда переменная baz вызывается (вызывая внутреннюю функцию, которую мы изначально пометили как bar), у нее как и полагается есть </w:t>
      </w:r>
      <w:r w:rsidRPr="007E55CF">
        <w:rPr>
          <w:i/>
          <w:iCs/>
        </w:rPr>
        <w:t>доступ</w:t>
      </w:r>
      <w:r w:rsidRPr="007E55CF">
        <w:t> к лексической области видимости, определенной на этапе разработки, поэтому у нее есть доступ к переменной a как мы и ожидали.</w:t>
      </w:r>
    </w:p>
    <w:p w:rsidR="007E55CF" w:rsidRPr="007E55CF" w:rsidRDefault="007E55CF" w:rsidP="007E55CF">
      <w:pPr>
        <w:pStyle w:val="aa"/>
      </w:pPr>
      <w:r w:rsidRPr="007E55CF">
        <w:t>Функция вызывается корректно вне ее лексической области видимости, определенной на этапе разработки. </w:t>
      </w:r>
      <w:r w:rsidRPr="007E55CF">
        <w:rPr>
          <w:b/>
          <w:bCs/>
        </w:rPr>
        <w:t>Замыкание</w:t>
      </w:r>
      <w:r w:rsidRPr="007E55CF">
        <w:t> дает функции возможность продлить доступ к лексической области видимости, которая была определена на этапе разработки.</w:t>
      </w:r>
    </w:p>
    <w:p w:rsidR="007E55CF" w:rsidRPr="007E55CF" w:rsidRDefault="007E55CF" w:rsidP="007E55CF">
      <w:pPr>
        <w:pStyle w:val="aa"/>
      </w:pPr>
      <w:r w:rsidRPr="007E55CF">
        <w:t>Конечно, любой из различных путей, которыми можно эти функции </w:t>
      </w:r>
      <w:r w:rsidRPr="007E55CF">
        <w:rPr>
          <w:i/>
          <w:iCs/>
        </w:rPr>
        <w:t>передавать</w:t>
      </w:r>
      <w:r w:rsidRPr="007E55CF">
        <w:t> как значения, а следовательно вызывать в других местах, является примером контролирующего замыкания.</w:t>
      </w:r>
    </w:p>
    <w:p w:rsidR="007E55CF" w:rsidRPr="007E55CF" w:rsidRDefault="007E55CF" w:rsidP="00975AAC">
      <w:pPr>
        <w:pStyle w:val="af1"/>
      </w:pPr>
      <w:r w:rsidRPr="007E55CF">
        <w:t>function foo() {</w:t>
      </w:r>
    </w:p>
    <w:p w:rsidR="007E55CF" w:rsidRPr="007E55CF" w:rsidRDefault="00975AAC" w:rsidP="00975AAC">
      <w:pPr>
        <w:pStyle w:val="af1"/>
      </w:pPr>
      <w:r>
        <w:rPr>
          <w:lang w:val="en-US"/>
        </w:rPr>
        <w:t xml:space="preserve">  </w:t>
      </w:r>
      <w:r w:rsidR="007E55CF" w:rsidRPr="007E55CF">
        <w:t>var a = 2;</w:t>
      </w:r>
    </w:p>
    <w:p w:rsidR="007E55CF" w:rsidRPr="007E55CF" w:rsidRDefault="007E55CF" w:rsidP="00975AAC">
      <w:pPr>
        <w:pStyle w:val="af1"/>
      </w:pPr>
    </w:p>
    <w:p w:rsidR="007E55CF" w:rsidRPr="007E55CF" w:rsidRDefault="00975AAC" w:rsidP="00975AAC">
      <w:pPr>
        <w:pStyle w:val="af1"/>
      </w:pPr>
      <w:r>
        <w:rPr>
          <w:lang w:val="en-US"/>
        </w:rPr>
        <w:t xml:space="preserve">  </w:t>
      </w:r>
      <w:r w:rsidR="007E55CF" w:rsidRPr="007E55CF">
        <w:t>function baz() {</w:t>
      </w:r>
    </w:p>
    <w:p w:rsidR="007E55CF" w:rsidRPr="007E55CF" w:rsidRDefault="00975AAC" w:rsidP="00975AAC">
      <w:pPr>
        <w:pStyle w:val="af1"/>
      </w:pPr>
      <w:r>
        <w:rPr>
          <w:lang w:val="en-US"/>
        </w:rPr>
        <w:t xml:space="preserve">    </w:t>
      </w:r>
      <w:r w:rsidR="007E55CF" w:rsidRPr="007E55CF">
        <w:t>console.log( a ); // 2</w:t>
      </w:r>
    </w:p>
    <w:p w:rsidR="007E55CF" w:rsidRPr="007E55CF" w:rsidRDefault="00975AAC" w:rsidP="00975AAC">
      <w:pPr>
        <w:pStyle w:val="af1"/>
      </w:pPr>
      <w:r>
        <w:rPr>
          <w:lang w:val="en-US"/>
        </w:rPr>
        <w:t xml:space="preserve">  </w:t>
      </w:r>
      <w:r w:rsidR="007E55CF" w:rsidRPr="007E55CF">
        <w:t>}</w:t>
      </w:r>
    </w:p>
    <w:p w:rsidR="007E55CF" w:rsidRPr="007E55CF" w:rsidRDefault="007E55CF" w:rsidP="00975AAC">
      <w:pPr>
        <w:pStyle w:val="af1"/>
      </w:pPr>
    </w:p>
    <w:p w:rsidR="007E55CF" w:rsidRPr="007E55CF" w:rsidRDefault="00975AAC" w:rsidP="00975AAC">
      <w:pPr>
        <w:pStyle w:val="af1"/>
      </w:pPr>
      <w:r>
        <w:rPr>
          <w:lang w:val="en-US"/>
        </w:rPr>
        <w:t xml:space="preserve">  </w:t>
      </w:r>
      <w:r w:rsidR="007E55CF" w:rsidRPr="007E55CF">
        <w:t>bar( baz );</w:t>
      </w:r>
    </w:p>
    <w:p w:rsidR="007E55CF" w:rsidRPr="007E55CF" w:rsidRDefault="007E55CF" w:rsidP="00975AAC">
      <w:pPr>
        <w:pStyle w:val="af1"/>
      </w:pPr>
      <w:r w:rsidRPr="007E55CF">
        <w:t>}</w:t>
      </w:r>
    </w:p>
    <w:p w:rsidR="007E55CF" w:rsidRPr="007E55CF" w:rsidRDefault="007E55CF" w:rsidP="00975AAC">
      <w:pPr>
        <w:pStyle w:val="af1"/>
      </w:pPr>
    </w:p>
    <w:p w:rsidR="007E55CF" w:rsidRPr="007E55CF" w:rsidRDefault="007E55CF" w:rsidP="00975AAC">
      <w:pPr>
        <w:pStyle w:val="af1"/>
      </w:pPr>
      <w:r w:rsidRPr="007E55CF">
        <w:t>function bar(fn) {</w:t>
      </w:r>
    </w:p>
    <w:p w:rsidR="007E55CF" w:rsidRPr="007E55CF" w:rsidRDefault="007E55CF" w:rsidP="00975AAC">
      <w:pPr>
        <w:pStyle w:val="af1"/>
      </w:pPr>
      <w:r w:rsidRPr="007E55CF">
        <w:tab/>
        <w:t>fn(); // смотри мам, я видел замыкание!</w:t>
      </w:r>
    </w:p>
    <w:p w:rsidR="007E55CF" w:rsidRPr="007E55CF" w:rsidRDefault="007E55CF" w:rsidP="00975AAC">
      <w:pPr>
        <w:pStyle w:val="af1"/>
      </w:pPr>
      <w:r w:rsidRPr="007E55CF">
        <w:t>}</w:t>
      </w:r>
    </w:p>
    <w:p w:rsidR="007E55CF" w:rsidRPr="007E55CF" w:rsidRDefault="007E55CF" w:rsidP="007E55CF">
      <w:pPr>
        <w:pStyle w:val="aa"/>
      </w:pPr>
      <w:r w:rsidRPr="007E55CF">
        <w:t>Мы передаем внутреннюю функцию baz в bar и вызываем ее (теперь как fn), и когда мы это делаем, ее замыкание на внутренню область видимости foo() соблюдается посредством доступа к a.</w:t>
      </w:r>
    </w:p>
    <w:p w:rsidR="007E55CF" w:rsidRPr="007E55CF" w:rsidRDefault="007E55CF" w:rsidP="007E55CF">
      <w:pPr>
        <w:pStyle w:val="aa"/>
      </w:pPr>
      <w:r w:rsidRPr="007E55CF">
        <w:t>Такие передачи функций могут быть также и непрямыми.</w:t>
      </w:r>
    </w:p>
    <w:p w:rsidR="007E55CF" w:rsidRPr="007E55CF" w:rsidRDefault="007E55CF" w:rsidP="00975AAC">
      <w:pPr>
        <w:pStyle w:val="af1"/>
      </w:pPr>
      <w:r w:rsidRPr="007E55CF">
        <w:t xml:space="preserve">var </w:t>
      </w:r>
      <w:r w:rsidRPr="00975AAC">
        <w:rPr>
          <w:rStyle w:val="af0"/>
        </w:rPr>
        <w:t>fn</w:t>
      </w:r>
      <w:r w:rsidRPr="007E55CF">
        <w:t>;</w:t>
      </w:r>
    </w:p>
    <w:p w:rsidR="007E55CF" w:rsidRPr="007E55CF" w:rsidRDefault="007E55CF" w:rsidP="00975AAC">
      <w:pPr>
        <w:pStyle w:val="af1"/>
      </w:pPr>
    </w:p>
    <w:p w:rsidR="007E55CF" w:rsidRPr="007E55CF" w:rsidRDefault="007E55CF" w:rsidP="00975AAC">
      <w:pPr>
        <w:pStyle w:val="af1"/>
      </w:pPr>
      <w:r w:rsidRPr="007E55CF">
        <w:t>function foo() {</w:t>
      </w:r>
    </w:p>
    <w:p w:rsidR="007E55CF" w:rsidRPr="007E55CF" w:rsidRDefault="00975AAC" w:rsidP="00975AAC">
      <w:pPr>
        <w:pStyle w:val="af1"/>
      </w:pPr>
      <w:r>
        <w:rPr>
          <w:lang w:val="en-US"/>
        </w:rPr>
        <w:t xml:space="preserve">  </w:t>
      </w:r>
      <w:r w:rsidR="007E55CF" w:rsidRPr="007E55CF">
        <w:t>var a = 2;</w:t>
      </w:r>
    </w:p>
    <w:p w:rsidR="007E55CF" w:rsidRPr="007E55CF" w:rsidRDefault="007E55CF" w:rsidP="00975AAC">
      <w:pPr>
        <w:pStyle w:val="af1"/>
      </w:pPr>
    </w:p>
    <w:p w:rsidR="007E55CF" w:rsidRPr="007E55CF" w:rsidRDefault="00975AAC" w:rsidP="00975AAC">
      <w:pPr>
        <w:pStyle w:val="af1"/>
      </w:pPr>
      <w:r>
        <w:rPr>
          <w:lang w:val="en-US"/>
        </w:rPr>
        <w:t xml:space="preserve">  </w:t>
      </w:r>
      <w:r w:rsidR="007E55CF" w:rsidRPr="007E55CF">
        <w:t xml:space="preserve">function </w:t>
      </w:r>
      <w:r w:rsidR="007E55CF" w:rsidRPr="00975AAC">
        <w:rPr>
          <w:color w:val="7030A0"/>
        </w:rPr>
        <w:t>baz</w:t>
      </w:r>
      <w:r w:rsidR="007E55CF" w:rsidRPr="007E55CF">
        <w:t>() {</w:t>
      </w:r>
    </w:p>
    <w:p w:rsidR="007E55CF" w:rsidRPr="007E55CF" w:rsidRDefault="00975AAC" w:rsidP="00975AAC">
      <w:pPr>
        <w:pStyle w:val="af1"/>
      </w:pPr>
      <w:r>
        <w:rPr>
          <w:lang w:val="en-US"/>
        </w:rPr>
        <w:t xml:space="preserve">    </w:t>
      </w:r>
      <w:r w:rsidR="007E55CF" w:rsidRPr="007E55CF">
        <w:t>console.log( a );</w:t>
      </w:r>
    </w:p>
    <w:p w:rsidR="007E55CF" w:rsidRPr="007E55CF" w:rsidRDefault="00975AAC" w:rsidP="00975AAC">
      <w:pPr>
        <w:pStyle w:val="af1"/>
      </w:pPr>
      <w:r>
        <w:rPr>
          <w:lang w:val="en-US"/>
        </w:rPr>
        <w:t xml:space="preserve">  </w:t>
      </w:r>
      <w:r w:rsidR="007E55CF" w:rsidRPr="007E55CF">
        <w:t>}</w:t>
      </w:r>
    </w:p>
    <w:p w:rsidR="007E55CF" w:rsidRPr="007E55CF" w:rsidRDefault="007E55CF" w:rsidP="00975AAC">
      <w:pPr>
        <w:pStyle w:val="af1"/>
      </w:pPr>
    </w:p>
    <w:p w:rsidR="007E55CF" w:rsidRPr="007E55CF" w:rsidRDefault="00975AAC" w:rsidP="00975AAC">
      <w:pPr>
        <w:pStyle w:val="af1"/>
      </w:pPr>
      <w:r>
        <w:rPr>
          <w:lang w:val="en-US"/>
        </w:rPr>
        <w:t xml:space="preserve">  </w:t>
      </w:r>
      <w:r w:rsidR="007E55CF" w:rsidRPr="00975AAC">
        <w:rPr>
          <w:rStyle w:val="af0"/>
        </w:rPr>
        <w:t>fn</w:t>
      </w:r>
      <w:r w:rsidR="007E55CF" w:rsidRPr="007E55CF">
        <w:t xml:space="preserve"> = </w:t>
      </w:r>
      <w:r w:rsidR="007E55CF" w:rsidRPr="00975AAC">
        <w:rPr>
          <w:color w:val="7030A0"/>
        </w:rPr>
        <w:t>baz</w:t>
      </w:r>
      <w:r w:rsidR="007E55CF" w:rsidRPr="007E55CF">
        <w:t>; // присваиваем `baz` глобальной переменной</w:t>
      </w:r>
    </w:p>
    <w:p w:rsidR="007E55CF" w:rsidRPr="007E55CF" w:rsidRDefault="007E55CF" w:rsidP="00975AAC">
      <w:pPr>
        <w:pStyle w:val="af1"/>
      </w:pPr>
      <w:r w:rsidRPr="007E55CF">
        <w:t>}</w:t>
      </w:r>
    </w:p>
    <w:p w:rsidR="007E55CF" w:rsidRPr="007E55CF" w:rsidRDefault="007E55CF" w:rsidP="00975AAC">
      <w:pPr>
        <w:pStyle w:val="af1"/>
      </w:pPr>
    </w:p>
    <w:p w:rsidR="007E55CF" w:rsidRPr="007E55CF" w:rsidRDefault="007E55CF" w:rsidP="00975AAC">
      <w:pPr>
        <w:pStyle w:val="af1"/>
      </w:pPr>
      <w:r w:rsidRPr="007E55CF">
        <w:t xml:space="preserve">function </w:t>
      </w:r>
      <w:r w:rsidRPr="00633550">
        <w:rPr>
          <w:color w:val="0070C0"/>
        </w:rPr>
        <w:t>bar</w:t>
      </w:r>
      <w:r w:rsidRPr="007E55CF">
        <w:t>() {</w:t>
      </w:r>
    </w:p>
    <w:p w:rsidR="007E55CF" w:rsidRPr="007E55CF" w:rsidRDefault="007E55CF" w:rsidP="00975AAC">
      <w:pPr>
        <w:pStyle w:val="af1"/>
      </w:pPr>
      <w:r w:rsidRPr="007E55CF">
        <w:tab/>
      </w:r>
      <w:r w:rsidRPr="00633550">
        <w:rPr>
          <w:rStyle w:val="af0"/>
        </w:rPr>
        <w:t>fn()</w:t>
      </w:r>
      <w:r w:rsidRPr="007E55CF">
        <w:t>; // смотри мам, я видел замыкание!</w:t>
      </w:r>
    </w:p>
    <w:p w:rsidR="007E55CF" w:rsidRPr="007E55CF" w:rsidRDefault="007E55CF" w:rsidP="00975AAC">
      <w:pPr>
        <w:pStyle w:val="af1"/>
      </w:pPr>
      <w:r w:rsidRPr="007E55CF">
        <w:t>}</w:t>
      </w:r>
    </w:p>
    <w:p w:rsidR="007E55CF" w:rsidRPr="007E55CF" w:rsidRDefault="007E55CF" w:rsidP="00975AAC">
      <w:pPr>
        <w:pStyle w:val="af1"/>
      </w:pPr>
    </w:p>
    <w:p w:rsidR="007E55CF" w:rsidRPr="007E55CF" w:rsidRDefault="007E55CF" w:rsidP="00975AAC">
      <w:pPr>
        <w:pStyle w:val="af1"/>
      </w:pPr>
      <w:r w:rsidRPr="007E55CF">
        <w:t>foo();</w:t>
      </w:r>
    </w:p>
    <w:p w:rsidR="007E55CF" w:rsidRPr="007E55CF" w:rsidRDefault="007E55CF" w:rsidP="00975AAC">
      <w:pPr>
        <w:pStyle w:val="af1"/>
      </w:pPr>
    </w:p>
    <w:p w:rsidR="007E55CF" w:rsidRPr="007E55CF" w:rsidRDefault="007E55CF" w:rsidP="00633550">
      <w:pPr>
        <w:pStyle w:val="af1"/>
      </w:pPr>
      <w:r w:rsidRPr="00633550">
        <w:rPr>
          <w:color w:val="0070C0"/>
        </w:rPr>
        <w:t>bar</w:t>
      </w:r>
      <w:r w:rsidRPr="00633550">
        <w:rPr>
          <w:rStyle w:val="af2"/>
          <w:color w:val="0070C0"/>
        </w:rPr>
        <w:t>()</w:t>
      </w:r>
      <w:r w:rsidRPr="007E55CF">
        <w:t>; // 2</w:t>
      </w:r>
    </w:p>
    <w:p w:rsidR="007E55CF" w:rsidRPr="007E55CF" w:rsidRDefault="007E55CF" w:rsidP="007E55CF">
      <w:pPr>
        <w:pStyle w:val="aa"/>
      </w:pPr>
      <w:r w:rsidRPr="007E55CF">
        <w:t>Какую бы возможность мы ни использовали, чтобы </w:t>
      </w:r>
      <w:r w:rsidRPr="007E55CF">
        <w:rPr>
          <w:i/>
          <w:iCs/>
        </w:rPr>
        <w:t>передать</w:t>
      </w:r>
      <w:r w:rsidRPr="007E55CF">
        <w:t xml:space="preserve"> внутреннюю функцию вне ее лексической области видимости, эта возможность будет помогать удерживать ссылку на область видимости там, где она была объявлена изначально и когда бы мы ни </w:t>
      </w:r>
      <w:r w:rsidRPr="007E55CF">
        <w:lastRenderedPageBreak/>
        <w:t>выполняли ее это замыкание будет соблюдаться.</w:t>
      </w:r>
    </w:p>
    <w:p w:rsidR="007E55CF" w:rsidRPr="007E55CF" w:rsidRDefault="007E55CF" w:rsidP="007E55CF">
      <w:pPr>
        <w:pStyle w:val="aa"/>
        <w:rPr>
          <w:b/>
          <w:bCs/>
        </w:rPr>
      </w:pPr>
      <w:r w:rsidRPr="007E55CF">
        <w:rPr>
          <w:b/>
          <w:bCs/>
        </w:rPr>
        <w:t>Теперь я вижу</w:t>
      </w:r>
    </w:p>
    <w:p w:rsidR="007E55CF" w:rsidRPr="007E55CF" w:rsidRDefault="007E55CF" w:rsidP="007E55CF">
      <w:pPr>
        <w:pStyle w:val="aa"/>
      </w:pPr>
      <w:r w:rsidRPr="007E55CF">
        <w:t>Ранее приводимые части кода были немного академичны и искусственно сконструированы, чтобы проиллюстрировать </w:t>
      </w:r>
      <w:r w:rsidRPr="007E55CF">
        <w:rPr>
          <w:i/>
          <w:iCs/>
        </w:rPr>
        <w:t>использование замыкания</w:t>
      </w:r>
      <w:r w:rsidRPr="007E55CF">
        <w:t>. Но я обещал вам что-то большее, нежели просто новую крутую игрушку. Я обещал, что замыкание будет чем-то, что окружает вас повсюду в вашем коде. Давайте теперь </w:t>
      </w:r>
      <w:r w:rsidRPr="007E55CF">
        <w:rPr>
          <w:i/>
          <w:iCs/>
        </w:rPr>
        <w:t>взглянем</w:t>
      </w:r>
      <w:r w:rsidRPr="007E55CF">
        <w:t> на эту правду.</w:t>
      </w:r>
    </w:p>
    <w:p w:rsidR="007E55CF" w:rsidRPr="007E55CF" w:rsidRDefault="007E55CF" w:rsidP="00633550">
      <w:pPr>
        <w:pStyle w:val="af1"/>
      </w:pPr>
      <w:r w:rsidRPr="007E55CF">
        <w:t>function wait(message) {</w:t>
      </w:r>
    </w:p>
    <w:p w:rsidR="007E55CF" w:rsidRPr="007E55CF" w:rsidRDefault="007E55CF" w:rsidP="00633550">
      <w:pPr>
        <w:pStyle w:val="af1"/>
      </w:pPr>
    </w:p>
    <w:p w:rsidR="007E55CF" w:rsidRPr="007E55CF" w:rsidRDefault="00633550" w:rsidP="00633550">
      <w:pPr>
        <w:pStyle w:val="af1"/>
      </w:pPr>
      <w:r>
        <w:rPr>
          <w:lang w:val="en-US"/>
        </w:rPr>
        <w:t xml:space="preserve">  </w:t>
      </w:r>
      <w:r w:rsidR="007E55CF" w:rsidRPr="007E55CF">
        <w:t>setTimeout( function timer(){</w:t>
      </w:r>
    </w:p>
    <w:p w:rsidR="007E55CF" w:rsidRPr="007E55CF" w:rsidRDefault="00633550" w:rsidP="00633550">
      <w:pPr>
        <w:pStyle w:val="af1"/>
      </w:pPr>
      <w:r>
        <w:rPr>
          <w:lang w:val="en-US"/>
        </w:rPr>
        <w:t xml:space="preserve">    </w:t>
      </w:r>
      <w:r w:rsidR="007E55CF" w:rsidRPr="007E55CF">
        <w:t>console.log( message );</w:t>
      </w:r>
    </w:p>
    <w:p w:rsidR="007E55CF" w:rsidRPr="007E55CF" w:rsidRDefault="00633550" w:rsidP="00633550">
      <w:pPr>
        <w:pStyle w:val="af1"/>
      </w:pPr>
      <w:r>
        <w:rPr>
          <w:lang w:val="en-US"/>
        </w:rPr>
        <w:t xml:space="preserve">  </w:t>
      </w:r>
      <w:r w:rsidR="007E55CF" w:rsidRPr="007E55CF">
        <w:t>}, 1000 );</w:t>
      </w:r>
    </w:p>
    <w:p w:rsidR="007E55CF" w:rsidRPr="007E55CF" w:rsidRDefault="007E55CF" w:rsidP="00633550">
      <w:pPr>
        <w:pStyle w:val="af1"/>
      </w:pPr>
    </w:p>
    <w:p w:rsidR="007E55CF" w:rsidRPr="007E55CF" w:rsidRDefault="007E55CF" w:rsidP="00633550">
      <w:pPr>
        <w:pStyle w:val="af1"/>
      </w:pPr>
      <w:r w:rsidRPr="007E55CF">
        <w:t>}</w:t>
      </w:r>
    </w:p>
    <w:p w:rsidR="007E55CF" w:rsidRPr="007E55CF" w:rsidRDefault="007E55CF" w:rsidP="00633550">
      <w:pPr>
        <w:pStyle w:val="af1"/>
      </w:pPr>
    </w:p>
    <w:p w:rsidR="007E55CF" w:rsidRPr="007E55CF" w:rsidRDefault="007E55CF" w:rsidP="00633550">
      <w:pPr>
        <w:pStyle w:val="af1"/>
      </w:pPr>
      <w:r w:rsidRPr="007E55CF">
        <w:t>wait( "Привет, замыкание!" );</w:t>
      </w:r>
    </w:p>
    <w:p w:rsidR="007E55CF" w:rsidRPr="007E55CF" w:rsidRDefault="007E55CF" w:rsidP="007E55CF">
      <w:pPr>
        <w:pStyle w:val="aa"/>
      </w:pPr>
      <w:r w:rsidRPr="007E55CF">
        <w:t>Мы берем внутреннюю функцию (с именем timer) и передаем ее в setTimeout(..). Но у timer есть замыкание области видимости на область wait(..), разумеется с хранением и использованием ссылки на переменную message.</w:t>
      </w:r>
    </w:p>
    <w:p w:rsidR="007E55CF" w:rsidRPr="007E55CF" w:rsidRDefault="007E55CF" w:rsidP="007E55CF">
      <w:pPr>
        <w:pStyle w:val="aa"/>
      </w:pPr>
      <w:r w:rsidRPr="007E55CF">
        <w:t>Через тысячу миллисекунд после того, как мы выполнили wait(..) и ее внутренняя область видимости, которой в ином случае следовало исчезнуть, у внутренней функции timer все еще есть замыкание на ту область видимости.</w:t>
      </w:r>
    </w:p>
    <w:p w:rsidR="007E55CF" w:rsidRDefault="007E55CF" w:rsidP="007E55CF">
      <w:pPr>
        <w:pStyle w:val="aa"/>
        <w:rPr>
          <w:lang w:val="en-US"/>
        </w:rPr>
      </w:pPr>
      <w:r w:rsidRPr="007E55CF">
        <w:t>Глубоко во внутренностях </w:t>
      </w:r>
      <w:r w:rsidRPr="007E55CF">
        <w:rPr>
          <w:i/>
          <w:iCs/>
        </w:rPr>
        <w:t>Движка</w:t>
      </w:r>
      <w:r w:rsidRPr="007E55CF">
        <w:t>, встроенная функция setTimeout(..) держит ссылку на некоторый параметр, возможно названный fn или func, или как-то похоже. </w:t>
      </w:r>
      <w:r w:rsidRPr="007E55CF">
        <w:rPr>
          <w:i/>
          <w:iCs/>
        </w:rPr>
        <w:t>Движок</w:t>
      </w:r>
      <w:r w:rsidRPr="007E55CF">
        <w:t> выполняет эту функцию, которая вызывает нашу внутреннюю функцию timer, а ссылка на лексическую область видимости все еще остается целой.</w:t>
      </w:r>
    </w:p>
    <w:p w:rsidR="007E55CF" w:rsidRPr="007E55CF" w:rsidRDefault="00FA6EC8" w:rsidP="00E60FC0">
      <w:pPr>
        <w:pStyle w:val="3"/>
      </w:pPr>
      <w:r>
        <w:t>Замыкание</w:t>
      </w:r>
    </w:p>
    <w:p w:rsidR="007E55CF" w:rsidRPr="007E55CF" w:rsidRDefault="007E55CF" w:rsidP="007E55CF">
      <w:pPr>
        <w:pStyle w:val="aa"/>
      </w:pPr>
      <w:r w:rsidRPr="007E55CF">
        <w:t>Или если вы из лагеря jQuery (или любого другого похожего JS фреймворка):</w:t>
      </w:r>
    </w:p>
    <w:p w:rsidR="007E55CF" w:rsidRPr="007E55CF" w:rsidRDefault="007E55CF" w:rsidP="00633550">
      <w:pPr>
        <w:pStyle w:val="af1"/>
      </w:pPr>
      <w:r w:rsidRPr="007E55CF">
        <w:t>function setupBot(name,selector) {</w:t>
      </w:r>
    </w:p>
    <w:p w:rsidR="007E55CF" w:rsidRPr="007E55CF" w:rsidRDefault="00633550" w:rsidP="00633550">
      <w:pPr>
        <w:pStyle w:val="af1"/>
      </w:pPr>
      <w:r>
        <w:rPr>
          <w:lang w:val="en-US"/>
        </w:rPr>
        <w:t xml:space="preserve">  </w:t>
      </w:r>
      <w:r w:rsidR="007E55CF" w:rsidRPr="007E55CF">
        <w:t>$( selector ).click( function activator(){</w:t>
      </w:r>
    </w:p>
    <w:p w:rsidR="007E55CF" w:rsidRPr="007E55CF" w:rsidRDefault="00633550" w:rsidP="00633550">
      <w:pPr>
        <w:pStyle w:val="af1"/>
      </w:pPr>
      <w:r>
        <w:rPr>
          <w:lang w:val="en-US"/>
        </w:rPr>
        <w:t xml:space="preserve">    </w:t>
      </w:r>
      <w:r w:rsidR="007E55CF" w:rsidRPr="007E55CF">
        <w:t>console.log( "Активирую: " + name );</w:t>
      </w:r>
    </w:p>
    <w:p w:rsidR="007E55CF" w:rsidRPr="007E55CF" w:rsidRDefault="00633550" w:rsidP="00633550">
      <w:pPr>
        <w:pStyle w:val="af1"/>
      </w:pPr>
      <w:r>
        <w:rPr>
          <w:lang w:val="en-US"/>
        </w:rPr>
        <w:t xml:space="preserve">  </w:t>
      </w:r>
      <w:r w:rsidR="007E55CF" w:rsidRPr="007E55CF">
        <w:t>} );</w:t>
      </w:r>
    </w:p>
    <w:p w:rsidR="007E55CF" w:rsidRPr="007E55CF" w:rsidRDefault="007E55CF" w:rsidP="00633550">
      <w:pPr>
        <w:pStyle w:val="af1"/>
      </w:pPr>
      <w:r w:rsidRPr="007E55CF">
        <w:t>}</w:t>
      </w:r>
    </w:p>
    <w:p w:rsidR="007E55CF" w:rsidRPr="007E55CF" w:rsidRDefault="007E55CF" w:rsidP="00633550">
      <w:pPr>
        <w:pStyle w:val="af1"/>
      </w:pPr>
    </w:p>
    <w:p w:rsidR="007E55CF" w:rsidRPr="007E55CF" w:rsidRDefault="007E55CF" w:rsidP="00633550">
      <w:pPr>
        <w:pStyle w:val="af1"/>
      </w:pPr>
      <w:r w:rsidRPr="007E55CF">
        <w:t>setupBot( "Closure Bot 1", "#bot_1" );</w:t>
      </w:r>
    </w:p>
    <w:p w:rsidR="007E55CF" w:rsidRPr="007E55CF" w:rsidRDefault="007E55CF" w:rsidP="00633550">
      <w:pPr>
        <w:pStyle w:val="af1"/>
      </w:pPr>
      <w:r w:rsidRPr="007E55CF">
        <w:t>setupBot( "Closure Bot 2", "#bot_2" );</w:t>
      </w:r>
    </w:p>
    <w:p w:rsidR="007E55CF" w:rsidRPr="007E55CF" w:rsidRDefault="007E55CF" w:rsidP="007E55CF">
      <w:pPr>
        <w:pStyle w:val="aa"/>
      </w:pPr>
      <w:r w:rsidRPr="007E55CF">
        <w:t>Я не знаю какой код пишете вы, но я регулярно пишу код, который ответственен за управление всей глобальной армией ботов замыканий, так что это абсолютно правдоподобно!</w:t>
      </w:r>
    </w:p>
    <w:p w:rsidR="007E55CF" w:rsidRPr="007E55CF" w:rsidRDefault="007E55CF" w:rsidP="007E55CF">
      <w:pPr>
        <w:pStyle w:val="aa"/>
      </w:pPr>
      <w:r w:rsidRPr="007E55CF">
        <w:t>Если серьезно, фактически </w:t>
      </w:r>
      <w:r w:rsidRPr="007E55CF">
        <w:rPr>
          <w:i/>
          <w:iCs/>
        </w:rPr>
        <w:t>когда бы</w:t>
      </w:r>
      <w:r w:rsidRPr="007E55CF">
        <w:t> и </w:t>
      </w:r>
      <w:r w:rsidRPr="007E55CF">
        <w:rPr>
          <w:i/>
          <w:iCs/>
        </w:rPr>
        <w:t>где бы</w:t>
      </w:r>
      <w:r w:rsidRPr="007E55CF">
        <w:t> вы ни обращались с функциями (у который есть доступ к их собственным лексическим областям видимости) как со значениями первого класса и ни передавали их повсюду, вы скорее всего увидите, что эти функции образуют замыкание. Будь это таймеры, обработчики событий, Ajax-запросы, кросс-оконные сообщения, вэб-воркеры или любые другие асинхронные (или синхронные!) задачи, когда вы передаете </w:t>
      </w:r>
      <w:r w:rsidRPr="007E55CF">
        <w:rPr>
          <w:i/>
          <w:iCs/>
        </w:rPr>
        <w:t>колбэк-функцию</w:t>
      </w:r>
      <w:r w:rsidRPr="007E55CF">
        <w:t>, приготовьтесь разбрасывать вокруг замыкания!</w:t>
      </w:r>
    </w:p>
    <w:p w:rsidR="00633550" w:rsidRDefault="00633550" w:rsidP="007E55CF">
      <w:pPr>
        <w:pStyle w:val="aa"/>
        <w:rPr>
          <w:b/>
          <w:bCs/>
          <w:lang w:val="en-US"/>
        </w:rPr>
      </w:pPr>
    </w:p>
    <w:p w:rsidR="007E55CF" w:rsidRPr="007E55CF" w:rsidRDefault="007E55CF" w:rsidP="007E55CF">
      <w:pPr>
        <w:pStyle w:val="aa"/>
      </w:pPr>
      <w:r w:rsidRPr="007E55CF">
        <w:rPr>
          <w:b/>
          <w:bCs/>
        </w:rPr>
        <w:t>Примечание:</w:t>
      </w:r>
      <w:r w:rsidRPr="007E55CF">
        <w:t> Глава 3 рассказывала о шаблоне IIFE. Несмотря на то, что часто говорят, что IIFE (отдельно) — пример явного замыкания, я немного не соглашусь, исходя из нашего определения, данного выше.</w:t>
      </w:r>
    </w:p>
    <w:p w:rsidR="007E55CF" w:rsidRPr="007E55CF" w:rsidRDefault="007E55CF" w:rsidP="00633550">
      <w:pPr>
        <w:pStyle w:val="af1"/>
      </w:pPr>
      <w:r w:rsidRPr="007E55CF">
        <w:t>var a = 2;</w:t>
      </w:r>
    </w:p>
    <w:p w:rsidR="007E55CF" w:rsidRPr="007E55CF" w:rsidRDefault="007E55CF" w:rsidP="00633550">
      <w:pPr>
        <w:pStyle w:val="af1"/>
      </w:pPr>
    </w:p>
    <w:p w:rsidR="007E55CF" w:rsidRPr="007E55CF" w:rsidRDefault="007E55CF" w:rsidP="00633550">
      <w:pPr>
        <w:pStyle w:val="af1"/>
      </w:pPr>
      <w:r w:rsidRPr="007E55CF">
        <w:t>(function IIFE(){</w:t>
      </w:r>
    </w:p>
    <w:p w:rsidR="007E55CF" w:rsidRPr="007E55CF" w:rsidRDefault="007E55CF" w:rsidP="00633550">
      <w:pPr>
        <w:pStyle w:val="af1"/>
      </w:pPr>
      <w:r w:rsidRPr="007E55CF">
        <w:tab/>
        <w:t>console.log( a );</w:t>
      </w:r>
    </w:p>
    <w:p w:rsidR="007E55CF" w:rsidRPr="007E55CF" w:rsidRDefault="007E55CF" w:rsidP="00633550">
      <w:pPr>
        <w:pStyle w:val="af1"/>
      </w:pPr>
      <w:r w:rsidRPr="007E55CF">
        <w:t>})();</w:t>
      </w:r>
    </w:p>
    <w:p w:rsidR="007E55CF" w:rsidRPr="007E55CF" w:rsidRDefault="007E55CF" w:rsidP="007E55CF">
      <w:pPr>
        <w:pStyle w:val="aa"/>
      </w:pPr>
      <w:r w:rsidRPr="007E55CF">
        <w:t>Этот код "работает", но не выглядит как точная демонстрация замыкания. Почему? Потому что функция (которую мы назвали тут "IIFE") — не выполняется вне своей лексической области видимости. Она все еще вызывается прямо в той же области видимости, в которой была объявлена (окружающая/глобальная область видимости, которая хранит a). a</w:t>
      </w:r>
      <w:r w:rsidR="00633550">
        <w:rPr>
          <w:lang w:val="en-US"/>
        </w:rPr>
        <w:t xml:space="preserve"> </w:t>
      </w:r>
      <w:r w:rsidRPr="007E55CF">
        <w:t>обнаруживается через обычный поиск в лесической области видимости, а не через замыкание.</w:t>
      </w:r>
    </w:p>
    <w:p w:rsidR="007E55CF" w:rsidRPr="007E55CF" w:rsidRDefault="007E55CF" w:rsidP="007E55CF">
      <w:pPr>
        <w:pStyle w:val="aa"/>
      </w:pPr>
      <w:r w:rsidRPr="007E55CF">
        <w:t>Несмотря на то, что замыкание может технически получаться во время объявления переменных, оно </w:t>
      </w:r>
      <w:r w:rsidRPr="007E55CF">
        <w:rPr>
          <w:i/>
          <w:iCs/>
        </w:rPr>
        <w:t>не</w:t>
      </w:r>
      <w:r w:rsidRPr="007E55CF">
        <w:t> обязательно наблюдаемо явно, а потому, как говорят, </w:t>
      </w:r>
      <w:r w:rsidRPr="007E55CF">
        <w:rPr>
          <w:i/>
          <w:iCs/>
        </w:rPr>
        <w:t>это как опадающее дерево в лесу, которое никто не видит.</w:t>
      </w:r>
    </w:p>
    <w:p w:rsidR="007E55CF" w:rsidRPr="007E55CF" w:rsidRDefault="007E55CF" w:rsidP="007E55CF">
      <w:pPr>
        <w:pStyle w:val="aa"/>
      </w:pPr>
      <w:r w:rsidRPr="007E55CF">
        <w:t>Хотя IIFE </w:t>
      </w:r>
      <w:r w:rsidRPr="007E55CF">
        <w:rPr>
          <w:i/>
          <w:iCs/>
        </w:rPr>
        <w:t>сама по себе</w:t>
      </w:r>
      <w:r w:rsidRPr="007E55CF">
        <w:t> не является примером замыкания, она несомненно создает область видимости, и это один из самых распространенных инструментов, который мы используем для создания области видимости, которая может быть замкнута. Таким образом, IIFE, разумеется, тесно связана с замыканием, даже несмотря на то, что не производит самих замыканий.</w:t>
      </w:r>
    </w:p>
    <w:p w:rsidR="007E55CF" w:rsidRPr="007E55CF" w:rsidRDefault="007E55CF" w:rsidP="007E55CF">
      <w:pPr>
        <w:pStyle w:val="aa"/>
      </w:pPr>
      <w:r w:rsidRPr="007E55CF">
        <w:t>Отложи сейчас эту книгу, дорогой читатель. У меня есть для тебя задача. Открой какой-нибудь свой недавний JavaScript-код. Поищи функции как значения и определи где ты уже используешь замыкания, где ты возможно их раньше не замечал.</w:t>
      </w:r>
    </w:p>
    <w:p w:rsidR="007E55CF" w:rsidRPr="007E55CF" w:rsidRDefault="007E55CF" w:rsidP="007E55CF">
      <w:pPr>
        <w:pStyle w:val="aa"/>
      </w:pPr>
      <w:r w:rsidRPr="007E55CF">
        <w:t>Я подожду.</w:t>
      </w:r>
    </w:p>
    <w:p w:rsidR="007E55CF" w:rsidRPr="007E55CF" w:rsidRDefault="007E55CF" w:rsidP="007E55CF">
      <w:pPr>
        <w:pStyle w:val="aa"/>
      </w:pPr>
      <w:r w:rsidRPr="007E55CF">
        <w:t>Теперь... ты видишь!</w:t>
      </w:r>
    </w:p>
    <w:p w:rsidR="007E55CF" w:rsidRPr="007E55CF" w:rsidRDefault="007E55CF" w:rsidP="00E60FC0">
      <w:pPr>
        <w:pStyle w:val="3"/>
      </w:pPr>
      <w:r w:rsidRPr="007E55CF">
        <w:t>Циклы + замыкание</w:t>
      </w:r>
    </w:p>
    <w:p w:rsidR="007E55CF" w:rsidRPr="007E55CF" w:rsidRDefault="007E55CF" w:rsidP="007E55CF">
      <w:pPr>
        <w:pStyle w:val="aa"/>
      </w:pPr>
      <w:r w:rsidRPr="007E55CF">
        <w:t>Самый распространенный канонический пример, используемый для иллюстрации замыкания, приводят с использованием скромного цикла for.</w:t>
      </w:r>
    </w:p>
    <w:p w:rsidR="007E55CF" w:rsidRPr="007E55CF" w:rsidRDefault="007E55CF" w:rsidP="00633550">
      <w:pPr>
        <w:pStyle w:val="af1"/>
      </w:pPr>
      <w:r w:rsidRPr="007E55CF">
        <w:t>for (var i=1; i&lt;=5; i++) {</w:t>
      </w:r>
    </w:p>
    <w:p w:rsidR="007E55CF" w:rsidRPr="007E55CF" w:rsidRDefault="00633550" w:rsidP="00633550">
      <w:pPr>
        <w:pStyle w:val="af1"/>
      </w:pPr>
      <w:r>
        <w:rPr>
          <w:lang w:val="en-US"/>
        </w:rPr>
        <w:t xml:space="preserve">  </w:t>
      </w:r>
      <w:r w:rsidR="007E55CF" w:rsidRPr="007E55CF">
        <w:t>setTimeout( function timer(){</w:t>
      </w:r>
    </w:p>
    <w:p w:rsidR="007E55CF" w:rsidRPr="007E55CF" w:rsidRDefault="00633550" w:rsidP="00633550">
      <w:pPr>
        <w:pStyle w:val="af1"/>
      </w:pPr>
      <w:r>
        <w:rPr>
          <w:lang w:val="en-US"/>
        </w:rPr>
        <w:t xml:space="preserve">    </w:t>
      </w:r>
      <w:r w:rsidR="007E55CF" w:rsidRPr="007E55CF">
        <w:t>console.log( i );</w:t>
      </w:r>
    </w:p>
    <w:p w:rsidR="007E55CF" w:rsidRPr="007E55CF" w:rsidRDefault="00633550" w:rsidP="00633550">
      <w:pPr>
        <w:pStyle w:val="af1"/>
      </w:pPr>
      <w:r>
        <w:rPr>
          <w:lang w:val="en-US"/>
        </w:rPr>
        <w:t xml:space="preserve">  </w:t>
      </w:r>
      <w:r w:rsidR="007E55CF" w:rsidRPr="007E55CF">
        <w:t>}, i*1000 );</w:t>
      </w:r>
    </w:p>
    <w:p w:rsidR="007E55CF" w:rsidRPr="007E55CF" w:rsidRDefault="007E55CF" w:rsidP="00633550">
      <w:pPr>
        <w:pStyle w:val="af1"/>
      </w:pPr>
      <w:r w:rsidRPr="007E55CF">
        <w:t>}</w:t>
      </w:r>
    </w:p>
    <w:p w:rsidR="00633550" w:rsidRDefault="00633550" w:rsidP="007E55CF">
      <w:pPr>
        <w:pStyle w:val="aa"/>
        <w:rPr>
          <w:b/>
          <w:bCs/>
          <w:lang w:val="en-US"/>
        </w:rPr>
      </w:pPr>
    </w:p>
    <w:p w:rsidR="007E55CF" w:rsidRPr="007E55CF" w:rsidRDefault="007E55CF" w:rsidP="007E55CF">
      <w:pPr>
        <w:pStyle w:val="aa"/>
      </w:pPr>
      <w:r w:rsidRPr="007E55CF">
        <w:rPr>
          <w:b/>
          <w:bCs/>
        </w:rPr>
        <w:t>Примечание:</w:t>
      </w:r>
      <w:r w:rsidRPr="007E55CF">
        <w:t> Линтеры частенько ругаются на то, что вы помещаете функции внутрь циклов, так как ошибки непонимания замыкания — </w:t>
      </w:r>
      <w:r w:rsidRPr="007E55CF">
        <w:rPr>
          <w:b/>
          <w:bCs/>
        </w:rPr>
        <w:t>настолько типичны среди разработчиков</w:t>
      </w:r>
      <w:r w:rsidRPr="007E55CF">
        <w:t>. Мы объясним, как в данном случае сделать правильно, раскрыв всю мощь замыкания. Но эта тонкость часто ускользает от линтеров и они ругаются в любом случае, предполагая что вы </w:t>
      </w:r>
      <w:r w:rsidRPr="007E55CF">
        <w:rPr>
          <w:i/>
          <w:iCs/>
        </w:rPr>
        <w:t>на самом деле</w:t>
      </w:r>
      <w:r w:rsidRPr="007E55CF">
        <w:t> не знаете, что делаете.</w:t>
      </w:r>
    </w:p>
    <w:p w:rsidR="007E55CF" w:rsidRPr="007E55CF" w:rsidRDefault="007E55CF" w:rsidP="007E55CF">
      <w:pPr>
        <w:pStyle w:val="aa"/>
      </w:pPr>
      <w:r w:rsidRPr="007E55CF">
        <w:t>Сущность этого кусочка кода в том, что мы обычно </w:t>
      </w:r>
      <w:r w:rsidRPr="007E55CF">
        <w:rPr>
          <w:i/>
          <w:iCs/>
        </w:rPr>
        <w:t>ожидаем</w:t>
      </w:r>
      <w:r w:rsidRPr="007E55CF">
        <w:t xml:space="preserve"> такого поведения, что в итоге будут распечатаны числа "1", "2", .. "5", по </w:t>
      </w:r>
      <w:r w:rsidRPr="007E55CF">
        <w:lastRenderedPageBreak/>
        <w:t>одному за раз, по одному в секунду соответственно.</w:t>
      </w:r>
    </w:p>
    <w:p w:rsidR="007E55CF" w:rsidRPr="007E55CF" w:rsidRDefault="007E55CF" w:rsidP="007E55CF">
      <w:pPr>
        <w:pStyle w:val="aa"/>
      </w:pPr>
      <w:r w:rsidRPr="007E55CF">
        <w:t>На самом деле, если вы запустите этот код, вы получите вывод числа "6" 5 раз подряд, через односекундные интервалы.</w:t>
      </w:r>
    </w:p>
    <w:p w:rsidR="007E55CF" w:rsidRPr="007E55CF" w:rsidRDefault="007E55CF" w:rsidP="007E55CF">
      <w:pPr>
        <w:pStyle w:val="aa"/>
      </w:pPr>
      <w:r w:rsidRPr="007E55CF">
        <w:rPr>
          <w:b/>
          <w:bCs/>
        </w:rPr>
        <w:t>Да?</w:t>
      </w:r>
    </w:p>
    <w:p w:rsidR="007E55CF" w:rsidRPr="007E55CF" w:rsidRDefault="007E55CF" w:rsidP="007E55CF">
      <w:pPr>
        <w:pStyle w:val="aa"/>
      </w:pPr>
      <w:r w:rsidRPr="007E55CF">
        <w:t>Во-первых, позвольте объяснить откуда взялась цифра 6. Условие окончания цикла — когда i </w:t>
      </w:r>
      <w:r w:rsidRPr="007E55CF">
        <w:rPr>
          <w:i/>
          <w:iCs/>
        </w:rPr>
        <w:t>не</w:t>
      </w:r>
      <w:r w:rsidRPr="007E55CF">
        <w:t> &lt;=5. Первый раз это происходит, когда i равно 6. Таким образом, вывод результата отражает конечное значение i после завершения цикла.</w:t>
      </w:r>
    </w:p>
    <w:p w:rsidR="007E55CF" w:rsidRPr="007E55CF" w:rsidRDefault="007E55CF" w:rsidP="007E55CF">
      <w:pPr>
        <w:pStyle w:val="aa"/>
      </w:pPr>
      <w:r w:rsidRPr="007E55CF">
        <w:t>На самом деле это кажется очевидным при повторном взгляде. Все функции обратного вызова функции timeout запускаются прямо после завершения цикла. Фактически, пока тикают таймеры, даже если это был вызов setTimeout(.., 0) в каждой итерации цикла, все эти функции обратного вызова все равно будут запущены строго после выполнения цикла, и как следствие напечатают 6 каждый раз.</w:t>
      </w:r>
    </w:p>
    <w:p w:rsidR="007E55CF" w:rsidRPr="007E55CF" w:rsidRDefault="007E55CF" w:rsidP="007E55CF">
      <w:pPr>
        <w:pStyle w:val="aa"/>
      </w:pPr>
      <w:r w:rsidRPr="007E55CF">
        <w:t>Но здесь есть более глубокий вопрос на повестке дня. Чего </w:t>
      </w:r>
      <w:r w:rsidRPr="007E55CF">
        <w:rPr>
          <w:i/>
          <w:iCs/>
        </w:rPr>
        <w:t>не хватает</w:t>
      </w:r>
      <w:r w:rsidRPr="007E55CF">
        <w:t> в нашем коде чтобы в самом деле вести себя так как мы себе это семантически представляли?</w:t>
      </w:r>
    </w:p>
    <w:p w:rsidR="007E55CF" w:rsidRPr="007E55CF" w:rsidRDefault="007E55CF" w:rsidP="007E55CF">
      <w:pPr>
        <w:pStyle w:val="aa"/>
      </w:pPr>
      <w:r w:rsidRPr="007E55CF">
        <w:t>А не хватает того, что мы пытаемся </w:t>
      </w:r>
      <w:r w:rsidRPr="007E55CF">
        <w:rPr>
          <w:i/>
          <w:iCs/>
        </w:rPr>
        <w:t>предполагать</w:t>
      </w:r>
      <w:r w:rsidRPr="007E55CF">
        <w:t>, что каждая итерация цикла "захватывает" свою собственную копию i во время выполнения итерации. Но, тем путем, которым работает область видимости, все 5 этих функций, хотя они и определяются отдельно в каждой итерации цикла, все они </w:t>
      </w:r>
      <w:r w:rsidRPr="007E55CF">
        <w:rPr>
          <w:b/>
          <w:bCs/>
        </w:rPr>
        <w:t>замыкаются на одну и ту же глобальную разделяемую область видимости</w:t>
      </w:r>
      <w:r w:rsidRPr="007E55CF">
        <w:t>, в которой, фактически, только одна переменная i.</w:t>
      </w:r>
    </w:p>
    <w:p w:rsidR="007E55CF" w:rsidRPr="007E55CF" w:rsidRDefault="007E55CF" w:rsidP="007E55CF">
      <w:pPr>
        <w:pStyle w:val="aa"/>
      </w:pPr>
      <w:r w:rsidRPr="007E55CF">
        <w:t>В таком свете, </w:t>
      </w:r>
      <w:r w:rsidRPr="007E55CF">
        <w:rPr>
          <w:i/>
          <w:iCs/>
        </w:rPr>
        <w:t>конечно</w:t>
      </w:r>
      <w:r w:rsidRPr="007E55CF">
        <w:t>, все функции разделяют ссылку на одну и ту же i. Кое-что в структуре циклов как правило смущает нас мыслями о том, что есть еще что-то сложное в их работе. Это не так. Нет никакой разницы по сравнению с тем, как если бы мы объявили каждый вызов timeout из 5 друг за другом вообще без всякого цикла.</w:t>
      </w:r>
    </w:p>
    <w:p w:rsidR="007E55CF" w:rsidRPr="007E55CF" w:rsidRDefault="007E55CF" w:rsidP="007E55CF">
      <w:pPr>
        <w:pStyle w:val="aa"/>
      </w:pPr>
      <w:r w:rsidRPr="007E55CF">
        <w:t>Хорошо, итак вернемся обратно к нашему животрепещущему вопросу. Чего же не хватает? Нам нужна </w:t>
      </w:r>
      <w:del w:id="315" w:author="Unknown">
        <w:r w:rsidRPr="007E55CF">
          <w:delText>больше колокольчиков на шее у коровы</w:delText>
        </w:r>
      </w:del>
      <w:r w:rsidRPr="007E55CF">
        <w:t> более изолированная область видимости. Точнее говоря, нам нужна новая изолированная область видимости для каждой итерации цикла.</w:t>
      </w:r>
    </w:p>
    <w:p w:rsidR="007E55CF" w:rsidRPr="007E55CF" w:rsidRDefault="007E55CF" w:rsidP="007E55CF">
      <w:pPr>
        <w:pStyle w:val="aa"/>
      </w:pPr>
      <w:r w:rsidRPr="007E55CF">
        <w:t>Мы изучили в главе 3, что IIFE создает область видимости объявляя и сразу выполняя функцию.</w:t>
      </w:r>
    </w:p>
    <w:p w:rsidR="007E55CF" w:rsidRPr="007E55CF" w:rsidRDefault="007E55CF" w:rsidP="007E55CF">
      <w:pPr>
        <w:pStyle w:val="aa"/>
      </w:pPr>
      <w:r w:rsidRPr="007E55CF">
        <w:t>Давайте попробуем:</w:t>
      </w:r>
    </w:p>
    <w:p w:rsidR="007E55CF" w:rsidRPr="007E55CF" w:rsidRDefault="007E55CF" w:rsidP="00994602">
      <w:pPr>
        <w:pStyle w:val="af1"/>
      </w:pPr>
      <w:r w:rsidRPr="007E55CF">
        <w:t>for (var i=1; i&lt;=5; i++) {</w:t>
      </w:r>
    </w:p>
    <w:p w:rsidR="007E55CF" w:rsidRPr="007E55CF" w:rsidRDefault="00994602" w:rsidP="00994602">
      <w:pPr>
        <w:pStyle w:val="af1"/>
      </w:pPr>
      <w:r>
        <w:rPr>
          <w:lang w:val="en-US"/>
        </w:rPr>
        <w:t xml:space="preserve">  </w:t>
      </w:r>
      <w:r w:rsidR="007E55CF" w:rsidRPr="007E55CF">
        <w:t>(function(){</w:t>
      </w:r>
    </w:p>
    <w:p w:rsidR="007E55CF" w:rsidRPr="007E55CF" w:rsidRDefault="00994602" w:rsidP="00994602">
      <w:pPr>
        <w:pStyle w:val="af1"/>
      </w:pPr>
      <w:r>
        <w:rPr>
          <w:lang w:val="en-US"/>
        </w:rPr>
        <w:t xml:space="preserve">    </w:t>
      </w:r>
      <w:r w:rsidR="007E55CF" w:rsidRPr="007E55CF">
        <w:t>setTimeout( function timer(){</w:t>
      </w:r>
    </w:p>
    <w:p w:rsidR="007E55CF" w:rsidRPr="007E55CF" w:rsidRDefault="00994602" w:rsidP="00994602">
      <w:pPr>
        <w:pStyle w:val="af1"/>
      </w:pPr>
      <w:r>
        <w:rPr>
          <w:lang w:val="en-US"/>
        </w:rPr>
        <w:t xml:space="preserve">      </w:t>
      </w:r>
      <w:r w:rsidR="007E55CF" w:rsidRPr="007E55CF">
        <w:t>console.log( i );</w:t>
      </w:r>
    </w:p>
    <w:p w:rsidR="007E55CF" w:rsidRPr="007E55CF" w:rsidRDefault="00994602" w:rsidP="00994602">
      <w:pPr>
        <w:pStyle w:val="af1"/>
      </w:pPr>
      <w:r>
        <w:rPr>
          <w:lang w:val="en-US"/>
        </w:rPr>
        <w:t xml:space="preserve">    </w:t>
      </w:r>
      <w:r w:rsidR="007E55CF" w:rsidRPr="007E55CF">
        <w:t>}, i*1000 );</w:t>
      </w:r>
    </w:p>
    <w:p w:rsidR="007E55CF" w:rsidRPr="007E55CF" w:rsidRDefault="00994602" w:rsidP="00994602">
      <w:pPr>
        <w:pStyle w:val="af1"/>
      </w:pPr>
      <w:r>
        <w:rPr>
          <w:lang w:val="en-US"/>
        </w:rPr>
        <w:t xml:space="preserve">  </w:t>
      </w:r>
      <w:r w:rsidR="007E55CF" w:rsidRPr="007E55CF">
        <w:t>})();</w:t>
      </w:r>
    </w:p>
    <w:p w:rsidR="007E55CF" w:rsidRPr="007E55CF" w:rsidRDefault="007E55CF" w:rsidP="00994602">
      <w:pPr>
        <w:pStyle w:val="af1"/>
      </w:pPr>
      <w:r w:rsidRPr="007E55CF">
        <w:t>}</w:t>
      </w:r>
    </w:p>
    <w:p w:rsidR="007E55CF" w:rsidRPr="007E55CF" w:rsidRDefault="007E55CF" w:rsidP="007E55CF">
      <w:pPr>
        <w:pStyle w:val="aa"/>
      </w:pPr>
      <w:r w:rsidRPr="007E55CF">
        <w:t>Это сработает? Попробуйте. Я снова жду.</w:t>
      </w:r>
    </w:p>
    <w:p w:rsidR="007E55CF" w:rsidRPr="007E55CF" w:rsidRDefault="007E55CF" w:rsidP="007E55CF">
      <w:pPr>
        <w:pStyle w:val="aa"/>
      </w:pPr>
      <w:r w:rsidRPr="007E55CF">
        <w:t>Я не буду и дальше интриговать вас. </w:t>
      </w:r>
      <w:r w:rsidRPr="007E55CF">
        <w:rPr>
          <w:b/>
          <w:bCs/>
        </w:rPr>
        <w:t>А вот и нет!</w:t>
      </w:r>
      <w:r w:rsidRPr="007E55CF">
        <w:t> Но почему? Теперь у нас очевидно есть еще одна лексическая область видимости. Каждая функция обратного вызова для timeout, разумеется, замкнута на свою собственную область видимости на итерацию, создаваемую явно каждым вызовом IIFE.</w:t>
      </w:r>
    </w:p>
    <w:p w:rsidR="007E55CF" w:rsidRPr="007E55CF" w:rsidRDefault="007E55CF" w:rsidP="007E55CF">
      <w:pPr>
        <w:pStyle w:val="aa"/>
      </w:pPr>
      <w:r w:rsidRPr="007E55CF">
        <w:t>Недостаточно иметь изолированную область видимости </w:t>
      </w:r>
      <w:r w:rsidRPr="007E55CF">
        <w:rPr>
          <w:b/>
          <w:bCs/>
        </w:rPr>
        <w:t>если эта область пуста</w:t>
      </w:r>
      <w:r w:rsidRPr="007E55CF">
        <w:t>. Взгляните поближе. Наша IIFE — всего лишь пустая ничего не делающая область видимости. Нужно </w:t>
      </w:r>
      <w:r w:rsidRPr="007E55CF">
        <w:rPr>
          <w:i/>
          <w:iCs/>
        </w:rPr>
        <w:t>что-то</w:t>
      </w:r>
      <w:r w:rsidRPr="007E55CF">
        <w:t> внутри нее, чтобы она стала полезной для нас.</w:t>
      </w:r>
    </w:p>
    <w:p w:rsidR="007E55CF" w:rsidRPr="007E55CF" w:rsidRDefault="007E55CF" w:rsidP="007E55CF">
      <w:pPr>
        <w:pStyle w:val="aa"/>
      </w:pPr>
      <w:r w:rsidRPr="007E55CF">
        <w:t>Ей нужна ее собственная переменная, с копией значения i в каждой итерации.</w:t>
      </w:r>
    </w:p>
    <w:p w:rsidR="007E55CF" w:rsidRPr="007E55CF" w:rsidRDefault="007E55CF" w:rsidP="00D33009">
      <w:pPr>
        <w:pStyle w:val="af1"/>
      </w:pPr>
      <w:r w:rsidRPr="007E55CF">
        <w:t>for (var i=1; i&lt;=5; i++) {</w:t>
      </w:r>
    </w:p>
    <w:p w:rsidR="007E55CF" w:rsidRPr="007E55CF" w:rsidRDefault="00D33009" w:rsidP="00D33009">
      <w:pPr>
        <w:pStyle w:val="af1"/>
      </w:pPr>
      <w:r>
        <w:rPr>
          <w:lang w:val="en-US"/>
        </w:rPr>
        <w:t xml:space="preserve">  </w:t>
      </w:r>
      <w:r w:rsidR="007E55CF" w:rsidRPr="007E55CF">
        <w:t>(function(){</w:t>
      </w:r>
    </w:p>
    <w:p w:rsidR="007E55CF" w:rsidRPr="007E55CF" w:rsidRDefault="00D33009" w:rsidP="00D33009">
      <w:pPr>
        <w:pStyle w:val="af1"/>
      </w:pPr>
      <w:r>
        <w:rPr>
          <w:lang w:val="en-US"/>
        </w:rPr>
        <w:t xml:space="preserve">    </w:t>
      </w:r>
      <w:r w:rsidR="007E55CF" w:rsidRPr="007E55CF">
        <w:t>var j = i;</w:t>
      </w:r>
    </w:p>
    <w:p w:rsidR="007E55CF" w:rsidRPr="007E55CF" w:rsidRDefault="00D33009" w:rsidP="00D33009">
      <w:pPr>
        <w:pStyle w:val="af1"/>
      </w:pPr>
      <w:r>
        <w:rPr>
          <w:lang w:val="en-US"/>
        </w:rPr>
        <w:t xml:space="preserve">    </w:t>
      </w:r>
      <w:r w:rsidR="007E55CF" w:rsidRPr="007E55CF">
        <w:t>setTimeout( function timer(){</w:t>
      </w:r>
    </w:p>
    <w:p w:rsidR="007E55CF" w:rsidRPr="007E55CF" w:rsidRDefault="00D33009" w:rsidP="00D33009">
      <w:pPr>
        <w:pStyle w:val="af1"/>
      </w:pPr>
      <w:r>
        <w:rPr>
          <w:lang w:val="en-US"/>
        </w:rPr>
        <w:t xml:space="preserve">      </w:t>
      </w:r>
      <w:r w:rsidR="007E55CF" w:rsidRPr="007E55CF">
        <w:t>console.log( j );</w:t>
      </w:r>
    </w:p>
    <w:p w:rsidR="007E55CF" w:rsidRPr="007E55CF" w:rsidRDefault="00D33009" w:rsidP="00D33009">
      <w:pPr>
        <w:pStyle w:val="af1"/>
      </w:pPr>
      <w:r>
        <w:rPr>
          <w:lang w:val="en-US"/>
        </w:rPr>
        <w:t xml:space="preserve">    </w:t>
      </w:r>
      <w:r w:rsidR="007E55CF" w:rsidRPr="007E55CF">
        <w:t>}, j*1000 );</w:t>
      </w:r>
    </w:p>
    <w:p w:rsidR="007E55CF" w:rsidRPr="007E55CF" w:rsidRDefault="00D33009" w:rsidP="00D33009">
      <w:pPr>
        <w:pStyle w:val="af1"/>
      </w:pPr>
      <w:r>
        <w:rPr>
          <w:lang w:val="en-US"/>
        </w:rPr>
        <w:t xml:space="preserve">  </w:t>
      </w:r>
      <w:r w:rsidR="007E55CF" w:rsidRPr="007E55CF">
        <w:t>})();</w:t>
      </w:r>
    </w:p>
    <w:p w:rsidR="007E55CF" w:rsidRPr="007E55CF" w:rsidRDefault="007E55CF" w:rsidP="00D33009">
      <w:pPr>
        <w:pStyle w:val="af1"/>
      </w:pPr>
      <w:r w:rsidRPr="007E55CF">
        <w:t>}</w:t>
      </w:r>
    </w:p>
    <w:p w:rsidR="007E55CF" w:rsidRPr="007E55CF" w:rsidRDefault="007E55CF" w:rsidP="007E55CF">
      <w:pPr>
        <w:pStyle w:val="aa"/>
      </w:pPr>
      <w:r w:rsidRPr="007E55CF">
        <w:rPr>
          <w:b/>
          <w:bCs/>
        </w:rPr>
        <w:t>Эврика! Работает!</w:t>
      </w:r>
    </w:p>
    <w:p w:rsidR="007E55CF" w:rsidRPr="007E55CF" w:rsidRDefault="007E55CF" w:rsidP="007E55CF">
      <w:pPr>
        <w:pStyle w:val="aa"/>
      </w:pPr>
      <w:r w:rsidRPr="007E55CF">
        <w:t>Небольшая вариация на тему, которую некоторые предпочтут вышеуказанной:</w:t>
      </w:r>
    </w:p>
    <w:p w:rsidR="007E55CF" w:rsidRPr="007E55CF" w:rsidRDefault="007E55CF" w:rsidP="00D33009">
      <w:pPr>
        <w:pStyle w:val="af1"/>
      </w:pPr>
      <w:r w:rsidRPr="007E55CF">
        <w:t>for (var i=1; i&lt;=5; i++) {</w:t>
      </w:r>
    </w:p>
    <w:p w:rsidR="007E55CF" w:rsidRPr="007E55CF" w:rsidRDefault="00D33009" w:rsidP="00D33009">
      <w:pPr>
        <w:pStyle w:val="af1"/>
      </w:pPr>
      <w:r>
        <w:rPr>
          <w:lang w:val="en-US"/>
        </w:rPr>
        <w:t xml:space="preserve">  </w:t>
      </w:r>
      <w:r w:rsidR="007E55CF" w:rsidRPr="007E55CF">
        <w:t>(function(j){</w:t>
      </w:r>
    </w:p>
    <w:p w:rsidR="007E55CF" w:rsidRPr="007E55CF" w:rsidRDefault="00D33009" w:rsidP="00D33009">
      <w:pPr>
        <w:pStyle w:val="af1"/>
      </w:pPr>
      <w:r>
        <w:rPr>
          <w:lang w:val="en-US"/>
        </w:rPr>
        <w:t xml:space="preserve">    </w:t>
      </w:r>
      <w:r w:rsidR="007E55CF" w:rsidRPr="007E55CF">
        <w:t>setTimeout( function timer(){</w:t>
      </w:r>
    </w:p>
    <w:p w:rsidR="007E55CF" w:rsidRPr="007E55CF" w:rsidRDefault="00D33009" w:rsidP="00D33009">
      <w:pPr>
        <w:pStyle w:val="af1"/>
      </w:pPr>
      <w:r>
        <w:rPr>
          <w:lang w:val="en-US"/>
        </w:rPr>
        <w:t xml:space="preserve">      </w:t>
      </w:r>
      <w:r w:rsidR="007E55CF" w:rsidRPr="007E55CF">
        <w:t>console.log( j );</w:t>
      </w:r>
    </w:p>
    <w:p w:rsidR="007E55CF" w:rsidRPr="007E55CF" w:rsidRDefault="00D33009" w:rsidP="00D33009">
      <w:pPr>
        <w:pStyle w:val="af1"/>
      </w:pPr>
      <w:r>
        <w:rPr>
          <w:lang w:val="en-US"/>
        </w:rPr>
        <w:t xml:space="preserve">    </w:t>
      </w:r>
      <w:r w:rsidR="007E55CF" w:rsidRPr="007E55CF">
        <w:t>}, j*1000 );</w:t>
      </w:r>
    </w:p>
    <w:p w:rsidR="007E55CF" w:rsidRPr="007E55CF" w:rsidRDefault="00D33009" w:rsidP="00D33009">
      <w:pPr>
        <w:pStyle w:val="af1"/>
      </w:pPr>
      <w:r>
        <w:rPr>
          <w:lang w:val="en-US"/>
        </w:rPr>
        <w:t xml:space="preserve">  </w:t>
      </w:r>
      <w:r w:rsidR="007E55CF" w:rsidRPr="007E55CF">
        <w:t>})( i );</w:t>
      </w:r>
    </w:p>
    <w:p w:rsidR="007E55CF" w:rsidRPr="007E55CF" w:rsidRDefault="007E55CF" w:rsidP="00D33009">
      <w:pPr>
        <w:pStyle w:val="af1"/>
      </w:pPr>
      <w:r w:rsidRPr="007E55CF">
        <w:t>}</w:t>
      </w:r>
    </w:p>
    <w:p w:rsidR="007E55CF" w:rsidRPr="007E55CF" w:rsidRDefault="007E55CF" w:rsidP="007E55CF">
      <w:pPr>
        <w:pStyle w:val="aa"/>
      </w:pPr>
      <w:r w:rsidRPr="007E55CF">
        <w:t>Конечно, поскольку эти IIFE — всего лишь функции, мы можем передать в них i и мы можем назвать передаваемый параметр j, если хотим, или даже можем снова назвать его i. В любом случае код теперь работает.</w:t>
      </w:r>
    </w:p>
    <w:p w:rsidR="007E55CF" w:rsidRPr="007E55CF" w:rsidRDefault="007E55CF" w:rsidP="007E55CF">
      <w:pPr>
        <w:pStyle w:val="aa"/>
      </w:pPr>
      <w:r w:rsidRPr="007E55CF">
        <w:t>Использование IIFE внутри каждой итерации создало новую область видимости для каждой итерации, что дало обратным вызовам функции при вызове timeout возможность захватывать новую область видимости в каждой итерации, в каждой из которых есть переменная с правильным итерационным значением в ней.</w:t>
      </w:r>
    </w:p>
    <w:p w:rsidR="007E55CF" w:rsidRDefault="007E55CF" w:rsidP="007E55CF">
      <w:pPr>
        <w:pStyle w:val="aa"/>
        <w:rPr>
          <w:lang w:val="en-US"/>
        </w:rPr>
      </w:pPr>
      <w:r w:rsidRPr="007E55CF">
        <w:t>Проблема решена!</w:t>
      </w:r>
    </w:p>
    <w:p w:rsidR="00D33009" w:rsidRPr="00D33009" w:rsidRDefault="00D33009" w:rsidP="007E55CF">
      <w:pPr>
        <w:pStyle w:val="aa"/>
        <w:rPr>
          <w:lang w:val="en-US"/>
        </w:rPr>
      </w:pPr>
    </w:p>
    <w:p w:rsidR="007E55CF" w:rsidRPr="007E55CF" w:rsidRDefault="007E55CF" w:rsidP="007E55CF">
      <w:pPr>
        <w:pStyle w:val="aa"/>
        <w:rPr>
          <w:b/>
          <w:bCs/>
        </w:rPr>
      </w:pPr>
      <w:r w:rsidRPr="007E55CF">
        <w:rPr>
          <w:b/>
          <w:bCs/>
        </w:rPr>
        <w:t>И вновь рассмотрим блочную область видимости</w:t>
      </w:r>
    </w:p>
    <w:p w:rsidR="007E55CF" w:rsidRPr="007E55CF" w:rsidRDefault="007E55CF" w:rsidP="007E55CF">
      <w:pPr>
        <w:pStyle w:val="aa"/>
      </w:pPr>
      <w:r w:rsidRPr="007E55CF">
        <w:t>Внимательно изучите наш анализ предыдущего решения. Мы использовали IIFE, чтобы создать новую область видимости на каждую итерацию. Иными словами, нам фактически </w:t>
      </w:r>
      <w:r w:rsidRPr="007E55CF">
        <w:rPr>
          <w:i/>
          <w:iCs/>
        </w:rPr>
        <w:t>необходима</w:t>
      </w:r>
      <w:r w:rsidRPr="007E55CF">
        <w:t> </w:t>
      </w:r>
      <w:r w:rsidRPr="007E55CF">
        <w:rPr>
          <w:b/>
          <w:bCs/>
        </w:rPr>
        <w:t>блочная область видимости</w:t>
      </w:r>
      <w:r w:rsidRPr="007E55CF">
        <w:t> для каждой итерации. Глава 3 открыла для нас объявление через let, которая "похищает" блок и объявляет переменную прямо в нем.</w:t>
      </w:r>
    </w:p>
    <w:p w:rsidR="007E55CF" w:rsidRPr="007E55CF" w:rsidRDefault="007E55CF" w:rsidP="007E55CF">
      <w:pPr>
        <w:pStyle w:val="aa"/>
      </w:pPr>
      <w:r w:rsidRPr="007E55CF">
        <w:rPr>
          <w:b/>
          <w:bCs/>
        </w:rPr>
        <w:t>Фактически она превратила блок в область видимости, которую мы можем охватить.</w:t>
      </w:r>
      <w:r w:rsidRPr="007E55CF">
        <w:t> Таким образом, следующий прекрасный код "просто работает":</w:t>
      </w:r>
    </w:p>
    <w:p w:rsidR="007E55CF" w:rsidRPr="007E55CF" w:rsidRDefault="007E55CF" w:rsidP="00D33009">
      <w:pPr>
        <w:pStyle w:val="af1"/>
      </w:pPr>
      <w:r w:rsidRPr="007E55CF">
        <w:t>for (var i=1; i&lt;=5; i++) {</w:t>
      </w:r>
    </w:p>
    <w:p w:rsidR="007E55CF" w:rsidRPr="007E55CF" w:rsidRDefault="00D33009" w:rsidP="00D33009">
      <w:pPr>
        <w:pStyle w:val="af1"/>
      </w:pPr>
      <w:r>
        <w:rPr>
          <w:lang w:val="en-US"/>
        </w:rPr>
        <w:t xml:space="preserve">  </w:t>
      </w:r>
      <w:r w:rsidR="007E55CF" w:rsidRPr="007E55CF">
        <w:t>let j = i; // да-да, блочная область видимости для замыкания!</w:t>
      </w:r>
    </w:p>
    <w:p w:rsidR="007E55CF" w:rsidRPr="007E55CF" w:rsidRDefault="00D33009" w:rsidP="00D33009">
      <w:pPr>
        <w:pStyle w:val="af1"/>
      </w:pPr>
      <w:r>
        <w:rPr>
          <w:lang w:val="en-US"/>
        </w:rPr>
        <w:t xml:space="preserve">  </w:t>
      </w:r>
      <w:r w:rsidR="007E55CF" w:rsidRPr="007E55CF">
        <w:t>setTimeout( function timer(){</w:t>
      </w:r>
    </w:p>
    <w:p w:rsidR="007E55CF" w:rsidRPr="007E55CF" w:rsidRDefault="00D33009" w:rsidP="00D33009">
      <w:pPr>
        <w:pStyle w:val="af1"/>
      </w:pPr>
      <w:r>
        <w:rPr>
          <w:lang w:val="en-US"/>
        </w:rPr>
        <w:t xml:space="preserve">    </w:t>
      </w:r>
      <w:r w:rsidR="007E55CF" w:rsidRPr="007E55CF">
        <w:t>console.log( j );</w:t>
      </w:r>
    </w:p>
    <w:p w:rsidR="007E55CF" w:rsidRPr="007E55CF" w:rsidRDefault="00D33009" w:rsidP="00D33009">
      <w:pPr>
        <w:pStyle w:val="af1"/>
      </w:pPr>
      <w:r>
        <w:rPr>
          <w:lang w:val="en-US"/>
        </w:rPr>
        <w:t xml:space="preserve">  </w:t>
      </w:r>
      <w:r w:rsidR="007E55CF" w:rsidRPr="007E55CF">
        <w:t>}, j*1000 );</w:t>
      </w:r>
    </w:p>
    <w:p w:rsidR="007E55CF" w:rsidRPr="007E55CF" w:rsidRDefault="007E55CF" w:rsidP="00D33009">
      <w:pPr>
        <w:pStyle w:val="af1"/>
      </w:pPr>
      <w:r w:rsidRPr="007E55CF">
        <w:t>}</w:t>
      </w:r>
    </w:p>
    <w:p w:rsidR="007E55CF" w:rsidRPr="007E55CF" w:rsidRDefault="007E55CF" w:rsidP="007E55CF">
      <w:pPr>
        <w:pStyle w:val="aa"/>
      </w:pPr>
      <w:r w:rsidRPr="007E55CF">
        <w:rPr>
          <w:i/>
          <w:iCs/>
        </w:rPr>
        <w:t>Но и это еще не всё!</w:t>
      </w:r>
      <w:r w:rsidRPr="007E55CF">
        <w:t> (голосом Якубовича). Есть особое поведение для объявлений let в заголовке цикла for. Это поведение определяет, что переменная будет объявлена не один раз для всего цикла, </w:t>
      </w:r>
      <w:r w:rsidRPr="007E55CF">
        <w:rPr>
          <w:b/>
          <w:bCs/>
        </w:rPr>
        <w:t>а для каждой итерации</w:t>
      </w:r>
      <w:r w:rsidRPr="007E55CF">
        <w:t xml:space="preserve">. И, она, конечно же, будет </w:t>
      </w:r>
      <w:r w:rsidRPr="007E55CF">
        <w:lastRenderedPageBreak/>
        <w:t>инициализирована в каждой последующей итерации значением с окончания предыдущей итерации.</w:t>
      </w:r>
    </w:p>
    <w:p w:rsidR="007E55CF" w:rsidRPr="007E55CF" w:rsidRDefault="007E55CF" w:rsidP="00D33009">
      <w:pPr>
        <w:pStyle w:val="af1"/>
      </w:pPr>
      <w:r w:rsidRPr="007E55CF">
        <w:t>for (let i=1; i&lt;=5; i++) {</w:t>
      </w:r>
    </w:p>
    <w:p w:rsidR="007E55CF" w:rsidRPr="007E55CF" w:rsidRDefault="00D33009" w:rsidP="00D33009">
      <w:pPr>
        <w:pStyle w:val="af1"/>
      </w:pPr>
      <w:r>
        <w:rPr>
          <w:lang w:val="en-US"/>
        </w:rPr>
        <w:t xml:space="preserve">  </w:t>
      </w:r>
      <w:r w:rsidR="007E55CF" w:rsidRPr="007E55CF">
        <w:t>setTimeout( function timer(){</w:t>
      </w:r>
    </w:p>
    <w:p w:rsidR="007E55CF" w:rsidRPr="007E55CF" w:rsidRDefault="00D33009" w:rsidP="00D33009">
      <w:pPr>
        <w:pStyle w:val="af1"/>
      </w:pPr>
      <w:r>
        <w:rPr>
          <w:lang w:val="en-US"/>
        </w:rPr>
        <w:t xml:space="preserve">    </w:t>
      </w:r>
      <w:r w:rsidR="007E55CF" w:rsidRPr="007E55CF">
        <w:t>console.log( i );</w:t>
      </w:r>
    </w:p>
    <w:p w:rsidR="007E55CF" w:rsidRPr="007E55CF" w:rsidRDefault="00D33009" w:rsidP="00D33009">
      <w:pPr>
        <w:pStyle w:val="af1"/>
      </w:pPr>
      <w:r>
        <w:rPr>
          <w:lang w:val="en-US"/>
        </w:rPr>
        <w:t xml:space="preserve">  </w:t>
      </w:r>
      <w:r w:rsidR="007E55CF" w:rsidRPr="007E55CF">
        <w:t>}, i*1000 );</w:t>
      </w:r>
    </w:p>
    <w:p w:rsidR="007E55CF" w:rsidRPr="007E55CF" w:rsidRDefault="007E55CF" w:rsidP="00D33009">
      <w:pPr>
        <w:pStyle w:val="af1"/>
      </w:pPr>
      <w:r w:rsidRPr="007E55CF">
        <w:t>}</w:t>
      </w:r>
    </w:p>
    <w:p w:rsidR="007E55CF" w:rsidRDefault="007E55CF" w:rsidP="007E55CF">
      <w:pPr>
        <w:pStyle w:val="aa"/>
        <w:rPr>
          <w:lang w:val="en-US"/>
        </w:rPr>
      </w:pPr>
      <w:r w:rsidRPr="007E55CF">
        <w:t>Насколько это круто? Блочная область видимости и замыкание работают рука об руку, решая все мировые проблемы. Не знаю насчет вас, но меня это делает счастливым JavaScript-ером.</w:t>
      </w:r>
    </w:p>
    <w:p w:rsidR="007E55CF" w:rsidRPr="007E55CF" w:rsidRDefault="007E55CF" w:rsidP="00E60FC0">
      <w:pPr>
        <w:pStyle w:val="3"/>
      </w:pPr>
      <w:r w:rsidRPr="007E55CF">
        <w:t>Модули</w:t>
      </w:r>
    </w:p>
    <w:p w:rsidR="007E55CF" w:rsidRPr="007E55CF" w:rsidRDefault="007E55CF" w:rsidP="007E55CF">
      <w:pPr>
        <w:pStyle w:val="aa"/>
      </w:pPr>
      <w:r w:rsidRPr="007E55CF">
        <w:t>Есть еще паттерны программирования, которые эффективно используют мощь замыканий, но которые внешне не особенно похожи на функции обратного вызова. Давайте рассмотрим самый мощный из них: </w:t>
      </w:r>
      <w:r w:rsidRPr="007E55CF">
        <w:rPr>
          <w:i/>
          <w:iCs/>
        </w:rPr>
        <w:t>модуль</w:t>
      </w:r>
      <w:r w:rsidRPr="007E55CF">
        <w:t>.</w:t>
      </w:r>
    </w:p>
    <w:p w:rsidR="007E55CF" w:rsidRPr="007E55CF" w:rsidRDefault="007E55CF" w:rsidP="00D33009">
      <w:pPr>
        <w:pStyle w:val="af1"/>
      </w:pPr>
      <w:r w:rsidRPr="007E55CF">
        <w:t>function foo() {</w:t>
      </w:r>
    </w:p>
    <w:p w:rsidR="007E55CF" w:rsidRPr="007E55CF" w:rsidRDefault="00C8314C" w:rsidP="00D33009">
      <w:pPr>
        <w:pStyle w:val="af1"/>
      </w:pPr>
      <w:r>
        <w:rPr>
          <w:lang w:val="en-US"/>
        </w:rPr>
        <w:t xml:space="preserve">  </w:t>
      </w:r>
      <w:r w:rsidR="007E55CF" w:rsidRPr="007E55CF">
        <w:t>var something = "cool";</w:t>
      </w:r>
    </w:p>
    <w:p w:rsidR="007E55CF" w:rsidRPr="007E55CF" w:rsidRDefault="00C8314C" w:rsidP="00D33009">
      <w:pPr>
        <w:pStyle w:val="af1"/>
      </w:pPr>
      <w:r>
        <w:rPr>
          <w:lang w:val="en-US"/>
        </w:rPr>
        <w:t xml:space="preserve">  </w:t>
      </w:r>
      <w:r w:rsidR="007E55CF" w:rsidRPr="007E55CF">
        <w:t>var another = [1, 2, 3];</w:t>
      </w:r>
    </w:p>
    <w:p w:rsidR="007E55CF" w:rsidRPr="007E55CF" w:rsidRDefault="007E55CF" w:rsidP="00D33009">
      <w:pPr>
        <w:pStyle w:val="af1"/>
      </w:pPr>
    </w:p>
    <w:p w:rsidR="007E55CF" w:rsidRPr="007E55CF" w:rsidRDefault="00C8314C" w:rsidP="00D33009">
      <w:pPr>
        <w:pStyle w:val="af1"/>
      </w:pPr>
      <w:r>
        <w:rPr>
          <w:lang w:val="en-US"/>
        </w:rPr>
        <w:t xml:space="preserve">  </w:t>
      </w:r>
      <w:r w:rsidR="007E55CF" w:rsidRPr="007E55CF">
        <w:t>function doSomething() {</w:t>
      </w:r>
    </w:p>
    <w:p w:rsidR="007E55CF" w:rsidRPr="00C8314C" w:rsidRDefault="00C8314C" w:rsidP="00D33009">
      <w:pPr>
        <w:pStyle w:val="af1"/>
        <w:rPr>
          <w:lang w:val="en-US"/>
        </w:rPr>
      </w:pPr>
      <w:r>
        <w:rPr>
          <w:lang w:val="en-US"/>
        </w:rPr>
        <w:t xml:space="preserve">    </w:t>
      </w:r>
      <w:r w:rsidR="007E55CF" w:rsidRPr="007E55CF">
        <w:t>console.log( something );</w:t>
      </w:r>
      <w:r>
        <w:rPr>
          <w:lang w:val="en-US"/>
        </w:rPr>
        <w:t xml:space="preserve"> // </w:t>
      </w:r>
      <w:r w:rsidRPr="007E55CF">
        <w:t>"</w:t>
      </w:r>
      <w:r w:rsidRPr="00C8314C">
        <w:rPr>
          <w:lang w:val="en-US"/>
        </w:rPr>
        <w:t>cool</w:t>
      </w:r>
      <w:r w:rsidRPr="007E55CF">
        <w:t>"</w:t>
      </w:r>
    </w:p>
    <w:p w:rsidR="007E55CF" w:rsidRPr="007E55CF" w:rsidRDefault="00C8314C" w:rsidP="00D33009">
      <w:pPr>
        <w:pStyle w:val="af1"/>
      </w:pPr>
      <w:r>
        <w:rPr>
          <w:lang w:val="en-US"/>
        </w:rPr>
        <w:t xml:space="preserve">  </w:t>
      </w:r>
      <w:r w:rsidR="007E55CF" w:rsidRPr="007E55CF">
        <w:t>}</w:t>
      </w:r>
    </w:p>
    <w:p w:rsidR="007E55CF" w:rsidRPr="007E55CF" w:rsidRDefault="007E55CF" w:rsidP="00D33009">
      <w:pPr>
        <w:pStyle w:val="af1"/>
      </w:pPr>
    </w:p>
    <w:p w:rsidR="007E55CF" w:rsidRPr="007E55CF" w:rsidRDefault="00C8314C" w:rsidP="00D33009">
      <w:pPr>
        <w:pStyle w:val="af1"/>
      </w:pPr>
      <w:r>
        <w:rPr>
          <w:lang w:val="en-US"/>
        </w:rPr>
        <w:t xml:space="preserve">  </w:t>
      </w:r>
      <w:r w:rsidR="007E55CF" w:rsidRPr="007E55CF">
        <w:t>function doAnother() {</w:t>
      </w:r>
    </w:p>
    <w:p w:rsidR="007E55CF" w:rsidRPr="00C8314C" w:rsidRDefault="00C8314C" w:rsidP="00D33009">
      <w:pPr>
        <w:pStyle w:val="af1"/>
        <w:rPr>
          <w:lang w:val="en-US"/>
        </w:rPr>
      </w:pPr>
      <w:r>
        <w:rPr>
          <w:lang w:val="en-US"/>
        </w:rPr>
        <w:t xml:space="preserve">    </w:t>
      </w:r>
      <w:r w:rsidR="007E55CF" w:rsidRPr="007E55CF">
        <w:t>console.log( another.join( " ! " ) );</w:t>
      </w:r>
      <w:r>
        <w:rPr>
          <w:lang w:val="en-US"/>
        </w:rPr>
        <w:t xml:space="preserve"> // </w:t>
      </w:r>
      <w:r w:rsidRPr="007E55CF">
        <w:t>"</w:t>
      </w:r>
      <w:r w:rsidRPr="00C8314C">
        <w:rPr>
          <w:lang w:val="en-US"/>
        </w:rPr>
        <w:t>1 ! 2 ! 3</w:t>
      </w:r>
      <w:r w:rsidRPr="007E55CF">
        <w:t>"</w:t>
      </w:r>
    </w:p>
    <w:p w:rsidR="007E55CF" w:rsidRPr="007E55CF" w:rsidRDefault="00C8314C" w:rsidP="00D33009">
      <w:pPr>
        <w:pStyle w:val="af1"/>
      </w:pPr>
      <w:r>
        <w:rPr>
          <w:lang w:val="en-US"/>
        </w:rPr>
        <w:t xml:space="preserve">  </w:t>
      </w:r>
      <w:r w:rsidR="007E55CF" w:rsidRPr="007E55CF">
        <w:t>}</w:t>
      </w:r>
    </w:p>
    <w:p w:rsidR="007E55CF" w:rsidRPr="007E55CF" w:rsidRDefault="007E55CF" w:rsidP="00D33009">
      <w:pPr>
        <w:pStyle w:val="af1"/>
      </w:pPr>
      <w:r w:rsidRPr="007E55CF">
        <w:t>}</w:t>
      </w:r>
    </w:p>
    <w:p w:rsidR="007E55CF" w:rsidRPr="007E55CF" w:rsidRDefault="007E55CF" w:rsidP="007E55CF">
      <w:pPr>
        <w:pStyle w:val="aa"/>
      </w:pPr>
      <w:r w:rsidRPr="007E55CF">
        <w:t>Как видно из этого кода, здесь нет никакого явного замыкания. У нас просто есть некоторые приватные переменные something и another, а также парочка внутренних функций doSomething() и doAnother(), у обеих из которых есть лексическая область видимости (а потому и замыкание!) над внутренней областью foo().</w:t>
      </w:r>
    </w:p>
    <w:p w:rsidR="007E55CF" w:rsidRPr="007E55CF" w:rsidRDefault="007E55CF" w:rsidP="007E55CF">
      <w:pPr>
        <w:pStyle w:val="aa"/>
      </w:pPr>
      <w:r w:rsidRPr="007E55CF">
        <w:t>А теперь смотрите:</w:t>
      </w:r>
    </w:p>
    <w:p w:rsidR="007E55CF" w:rsidRPr="007E55CF" w:rsidRDefault="007E55CF" w:rsidP="00C8314C">
      <w:pPr>
        <w:pStyle w:val="af1"/>
      </w:pPr>
      <w:r w:rsidRPr="007E55CF">
        <w:t xml:space="preserve">function </w:t>
      </w:r>
      <w:r w:rsidRPr="007F713E">
        <w:rPr>
          <w:color w:val="0070C0"/>
        </w:rPr>
        <w:t>CoolModule()</w:t>
      </w:r>
      <w:r w:rsidRPr="007E55CF">
        <w:t xml:space="preserve"> {</w:t>
      </w:r>
    </w:p>
    <w:p w:rsidR="007E55CF" w:rsidRPr="007E55CF" w:rsidRDefault="00C8314C" w:rsidP="00C8314C">
      <w:pPr>
        <w:pStyle w:val="af1"/>
      </w:pPr>
      <w:r>
        <w:rPr>
          <w:lang w:val="en-US"/>
        </w:rPr>
        <w:t xml:space="preserve">  </w:t>
      </w:r>
      <w:r w:rsidR="007E55CF" w:rsidRPr="007E55CF">
        <w:t>var something = "cool";</w:t>
      </w:r>
    </w:p>
    <w:p w:rsidR="007E55CF" w:rsidRPr="007E55CF" w:rsidRDefault="00C8314C" w:rsidP="00C8314C">
      <w:pPr>
        <w:pStyle w:val="af1"/>
      </w:pPr>
      <w:r>
        <w:rPr>
          <w:lang w:val="en-US"/>
        </w:rPr>
        <w:t xml:space="preserve">  </w:t>
      </w:r>
      <w:r w:rsidR="007E55CF" w:rsidRPr="007E55CF">
        <w:t>var another = [1, 2, 3];</w:t>
      </w:r>
    </w:p>
    <w:p w:rsidR="007E55CF" w:rsidRPr="007E55CF" w:rsidRDefault="007E55CF" w:rsidP="00C8314C">
      <w:pPr>
        <w:pStyle w:val="af1"/>
      </w:pPr>
    </w:p>
    <w:p w:rsidR="007E55CF" w:rsidRPr="007E55CF" w:rsidRDefault="00C8314C" w:rsidP="00C8314C">
      <w:pPr>
        <w:pStyle w:val="af1"/>
      </w:pPr>
      <w:r>
        <w:rPr>
          <w:lang w:val="en-US"/>
        </w:rPr>
        <w:t xml:space="preserve">  </w:t>
      </w:r>
      <w:r w:rsidR="007E55CF" w:rsidRPr="007E55CF">
        <w:t xml:space="preserve">function </w:t>
      </w:r>
      <w:r w:rsidR="007E55CF" w:rsidRPr="007F713E">
        <w:rPr>
          <w:color w:val="7030A0"/>
        </w:rPr>
        <w:t>doSomething()</w:t>
      </w:r>
      <w:r w:rsidR="007E55CF" w:rsidRPr="007E55CF">
        <w:t xml:space="preserve"> {</w:t>
      </w:r>
    </w:p>
    <w:p w:rsidR="007E55CF" w:rsidRPr="007E55CF" w:rsidRDefault="00C8314C" w:rsidP="00C8314C">
      <w:pPr>
        <w:pStyle w:val="af1"/>
      </w:pPr>
      <w:r>
        <w:rPr>
          <w:lang w:val="en-US"/>
        </w:rPr>
        <w:t xml:space="preserve">    </w:t>
      </w:r>
      <w:r w:rsidR="007E55CF" w:rsidRPr="007E55CF">
        <w:t>console.log( something );</w:t>
      </w:r>
    </w:p>
    <w:p w:rsidR="007E55CF" w:rsidRPr="007E55CF" w:rsidRDefault="00C8314C" w:rsidP="00C8314C">
      <w:pPr>
        <w:pStyle w:val="af1"/>
      </w:pPr>
      <w:r>
        <w:rPr>
          <w:lang w:val="en-US"/>
        </w:rPr>
        <w:t xml:space="preserve">  </w:t>
      </w:r>
      <w:r w:rsidR="007E55CF" w:rsidRPr="007E55CF">
        <w:t>}</w:t>
      </w:r>
    </w:p>
    <w:p w:rsidR="007E55CF" w:rsidRPr="007E55CF" w:rsidRDefault="007E55CF" w:rsidP="00C8314C">
      <w:pPr>
        <w:pStyle w:val="af1"/>
      </w:pPr>
    </w:p>
    <w:p w:rsidR="007E55CF" w:rsidRPr="007E55CF" w:rsidRDefault="00C8314C" w:rsidP="00C8314C">
      <w:pPr>
        <w:pStyle w:val="af1"/>
      </w:pPr>
      <w:r>
        <w:rPr>
          <w:lang w:val="en-US"/>
        </w:rPr>
        <w:t xml:space="preserve">  </w:t>
      </w:r>
      <w:r w:rsidR="007E55CF" w:rsidRPr="007E55CF">
        <w:t xml:space="preserve">function </w:t>
      </w:r>
      <w:r w:rsidR="007E55CF" w:rsidRPr="007F713E">
        <w:rPr>
          <w:color w:val="E36C0A" w:themeColor="accent6" w:themeShade="BF"/>
        </w:rPr>
        <w:t>doAnother()</w:t>
      </w:r>
      <w:r w:rsidR="007E55CF" w:rsidRPr="007E55CF">
        <w:t xml:space="preserve"> {</w:t>
      </w:r>
    </w:p>
    <w:p w:rsidR="007E55CF" w:rsidRPr="007E55CF" w:rsidRDefault="00C8314C" w:rsidP="00C8314C">
      <w:pPr>
        <w:pStyle w:val="af1"/>
      </w:pPr>
      <w:r>
        <w:rPr>
          <w:lang w:val="en-US"/>
        </w:rPr>
        <w:t xml:space="preserve">    </w:t>
      </w:r>
      <w:r w:rsidR="007E55CF" w:rsidRPr="007E55CF">
        <w:t>console.log( another.join( " ! " ) );</w:t>
      </w:r>
    </w:p>
    <w:p w:rsidR="007E55CF" w:rsidRPr="007E55CF" w:rsidRDefault="00C8314C" w:rsidP="00C8314C">
      <w:pPr>
        <w:pStyle w:val="af1"/>
      </w:pPr>
      <w:r>
        <w:rPr>
          <w:lang w:val="en-US"/>
        </w:rPr>
        <w:t xml:space="preserve">  </w:t>
      </w:r>
      <w:r w:rsidR="007E55CF" w:rsidRPr="007E55CF">
        <w:t>}</w:t>
      </w:r>
    </w:p>
    <w:p w:rsidR="007E55CF" w:rsidRPr="007E55CF" w:rsidRDefault="007E55CF" w:rsidP="00C8314C">
      <w:pPr>
        <w:pStyle w:val="af1"/>
      </w:pPr>
    </w:p>
    <w:p w:rsidR="007E55CF" w:rsidRPr="007E55CF" w:rsidRDefault="00C8314C" w:rsidP="00C8314C">
      <w:pPr>
        <w:pStyle w:val="af1"/>
      </w:pPr>
      <w:r>
        <w:rPr>
          <w:lang w:val="en-US"/>
        </w:rPr>
        <w:t xml:space="preserve">  </w:t>
      </w:r>
      <w:r w:rsidR="007E55CF" w:rsidRPr="007E55CF">
        <w:t>return {</w:t>
      </w:r>
    </w:p>
    <w:p w:rsidR="007E55CF" w:rsidRPr="007E55CF" w:rsidRDefault="007F713E" w:rsidP="007F713E">
      <w:pPr>
        <w:pStyle w:val="af1"/>
        <w:ind w:firstLine="708"/>
      </w:pPr>
      <w:r>
        <w:rPr>
          <w:lang w:val="en-US"/>
        </w:rPr>
        <w:t xml:space="preserve">    </w:t>
      </w:r>
      <w:r w:rsidR="007E55CF" w:rsidRPr="007E55CF">
        <w:t>doSomething: doSomething,</w:t>
      </w:r>
    </w:p>
    <w:p w:rsidR="007E55CF" w:rsidRPr="007E55CF" w:rsidRDefault="007E55CF" w:rsidP="00C8314C">
      <w:pPr>
        <w:pStyle w:val="af1"/>
      </w:pPr>
      <w:r w:rsidRPr="007E55CF">
        <w:tab/>
      </w:r>
      <w:r w:rsidR="007F713E">
        <w:rPr>
          <w:lang w:val="en-US"/>
        </w:rPr>
        <w:t xml:space="preserve">    </w:t>
      </w:r>
      <w:r w:rsidRPr="007E55CF">
        <w:t>doAnother: doAnother</w:t>
      </w:r>
    </w:p>
    <w:p w:rsidR="007E55CF" w:rsidRPr="007E55CF" w:rsidRDefault="007E55CF" w:rsidP="00C8314C">
      <w:pPr>
        <w:pStyle w:val="af1"/>
      </w:pPr>
      <w:r w:rsidRPr="007E55CF">
        <w:tab/>
      </w:r>
      <w:r w:rsidR="007F713E">
        <w:rPr>
          <w:lang w:val="en-US"/>
        </w:rPr>
        <w:t xml:space="preserve">  </w:t>
      </w:r>
      <w:r w:rsidRPr="007E55CF">
        <w:t>};</w:t>
      </w:r>
    </w:p>
    <w:p w:rsidR="007E55CF" w:rsidRPr="007E55CF" w:rsidRDefault="007E55CF" w:rsidP="00C8314C">
      <w:pPr>
        <w:pStyle w:val="af1"/>
      </w:pPr>
      <w:r w:rsidRPr="007E55CF">
        <w:t>}</w:t>
      </w:r>
    </w:p>
    <w:p w:rsidR="007E55CF" w:rsidRPr="007E55CF" w:rsidRDefault="007E55CF" w:rsidP="00C8314C">
      <w:pPr>
        <w:pStyle w:val="af1"/>
      </w:pPr>
    </w:p>
    <w:p w:rsidR="007E55CF" w:rsidRPr="007E55CF" w:rsidRDefault="007E55CF" w:rsidP="00C8314C">
      <w:pPr>
        <w:pStyle w:val="af1"/>
      </w:pPr>
      <w:r w:rsidRPr="007E55CF">
        <w:t xml:space="preserve">var </w:t>
      </w:r>
      <w:r w:rsidRPr="0045281D">
        <w:rPr>
          <w:rStyle w:val="af0"/>
        </w:rPr>
        <w:t>foo</w:t>
      </w:r>
      <w:r w:rsidRPr="007E55CF">
        <w:t xml:space="preserve"> = </w:t>
      </w:r>
      <w:r w:rsidRPr="007F713E">
        <w:rPr>
          <w:color w:val="0070C0"/>
        </w:rPr>
        <w:t>CoolModule()</w:t>
      </w:r>
      <w:r w:rsidRPr="007E55CF">
        <w:t>;</w:t>
      </w:r>
    </w:p>
    <w:p w:rsidR="007E55CF" w:rsidRPr="007E55CF" w:rsidRDefault="007E55CF" w:rsidP="00C8314C">
      <w:pPr>
        <w:pStyle w:val="af1"/>
      </w:pPr>
    </w:p>
    <w:p w:rsidR="007E55CF" w:rsidRPr="007E55CF" w:rsidRDefault="007E55CF" w:rsidP="00C8314C">
      <w:pPr>
        <w:pStyle w:val="af1"/>
      </w:pPr>
      <w:r w:rsidRPr="0045281D">
        <w:rPr>
          <w:rStyle w:val="af0"/>
        </w:rPr>
        <w:t>foo</w:t>
      </w:r>
      <w:r w:rsidRPr="007E55CF">
        <w:t>.</w:t>
      </w:r>
      <w:r w:rsidRPr="007F713E">
        <w:rPr>
          <w:color w:val="7030A0"/>
        </w:rPr>
        <w:t>doSomething()</w:t>
      </w:r>
      <w:r w:rsidRPr="007E55CF">
        <w:t>; // cool</w:t>
      </w:r>
    </w:p>
    <w:p w:rsidR="007E55CF" w:rsidRDefault="007E55CF" w:rsidP="00C8314C">
      <w:pPr>
        <w:pStyle w:val="af1"/>
        <w:rPr>
          <w:lang w:val="en-US"/>
        </w:rPr>
      </w:pPr>
      <w:r w:rsidRPr="0045281D">
        <w:rPr>
          <w:rStyle w:val="af0"/>
        </w:rPr>
        <w:t>foo</w:t>
      </w:r>
      <w:r w:rsidRPr="007E55CF">
        <w:t>.</w:t>
      </w:r>
      <w:r w:rsidRPr="007F713E">
        <w:rPr>
          <w:color w:val="E36C0A" w:themeColor="accent6" w:themeShade="BF"/>
        </w:rPr>
        <w:t>doAnother()</w:t>
      </w:r>
      <w:r w:rsidRPr="007E55CF">
        <w:t>; // 1 ! 2 ! 3</w:t>
      </w:r>
    </w:p>
    <w:p w:rsidR="007F713E" w:rsidRPr="007F713E" w:rsidRDefault="007F713E" w:rsidP="007F713E">
      <w:pPr>
        <w:rPr>
          <w:lang w:val="en-US"/>
        </w:rPr>
      </w:pPr>
    </w:p>
    <w:p w:rsidR="007E55CF" w:rsidRPr="007E55CF" w:rsidRDefault="007E55CF" w:rsidP="007E55CF">
      <w:pPr>
        <w:pStyle w:val="aa"/>
      </w:pPr>
      <w:r w:rsidRPr="007E55CF">
        <w:t>Этот шаблон в JavaScript мы называем </w:t>
      </w:r>
      <w:r w:rsidRPr="007F713E">
        <w:rPr>
          <w:rStyle w:val="af0"/>
        </w:rPr>
        <w:t>модуль</w:t>
      </w:r>
      <w:r w:rsidRPr="007E55CF">
        <w:t>. Самый распространенный путь реализации шаблона модуля часто называют "Действенный модуль" и это тот вариант, который мы тут и представили.</w:t>
      </w:r>
    </w:p>
    <w:p w:rsidR="007E55CF" w:rsidRPr="007E55CF" w:rsidRDefault="007E55CF" w:rsidP="007E55CF">
      <w:pPr>
        <w:pStyle w:val="aa"/>
      </w:pPr>
      <w:r w:rsidRPr="007E55CF">
        <w:t>Давайте изучим некоторые факты об этом коде.</w:t>
      </w:r>
    </w:p>
    <w:p w:rsidR="007E55CF" w:rsidRPr="007E55CF" w:rsidRDefault="007E55CF" w:rsidP="007E55CF">
      <w:pPr>
        <w:pStyle w:val="aa"/>
      </w:pPr>
      <w:r w:rsidRPr="007E55CF">
        <w:t>Во-первых, </w:t>
      </w:r>
      <w:r w:rsidRPr="0045281D">
        <w:rPr>
          <w:color w:val="0070C0"/>
        </w:rPr>
        <w:t>CoolModule() </w:t>
      </w:r>
      <w:r w:rsidRPr="007E55CF">
        <w:t>— просто функция, но ее </w:t>
      </w:r>
      <w:r w:rsidRPr="007E55CF">
        <w:rPr>
          <w:i/>
          <w:iCs/>
        </w:rPr>
        <w:t>надлежит вызвать</w:t>
      </w:r>
      <w:r w:rsidRPr="007E55CF">
        <w:t> для создания объекта модуля. Без выполнения внешней функци не случится ни создание внутренней области видимости, ни создание замыканий.</w:t>
      </w:r>
    </w:p>
    <w:p w:rsidR="007E55CF" w:rsidRPr="007E55CF" w:rsidRDefault="007E55CF" w:rsidP="007E55CF">
      <w:pPr>
        <w:pStyle w:val="aa"/>
      </w:pPr>
      <w:r w:rsidRPr="007E55CF">
        <w:t>Во-вторых, функция </w:t>
      </w:r>
      <w:r w:rsidRPr="0045281D">
        <w:rPr>
          <w:color w:val="0070C0"/>
        </w:rPr>
        <w:t>CoolModule() </w:t>
      </w:r>
      <w:r w:rsidRPr="007E55CF">
        <w:t>возвращает объект, выполненный в синтаксисе объектного литерала { key: value, ... }. У объекта, который мы возвращаем, есть ссылки на наши внутренние функции, но </w:t>
      </w:r>
      <w:r w:rsidRPr="007E55CF">
        <w:rPr>
          <w:i/>
          <w:iCs/>
        </w:rPr>
        <w:t>не</w:t>
      </w:r>
      <w:r w:rsidRPr="007E55CF">
        <w:t> на наши внутренние переменные. Мы храним их скрытыми и приватными. Правильнее всего будет думать о возвращаемом значении в виде объекта, как по существу о </w:t>
      </w:r>
      <w:r w:rsidRPr="007E55CF">
        <w:rPr>
          <w:b/>
          <w:bCs/>
        </w:rPr>
        <w:t>публичном API для нашего модуля</w:t>
      </w:r>
      <w:r w:rsidRPr="007E55CF">
        <w:t>.</w:t>
      </w:r>
    </w:p>
    <w:p w:rsidR="007E55CF" w:rsidRPr="007E55CF" w:rsidRDefault="007E55CF" w:rsidP="007E55CF">
      <w:pPr>
        <w:pStyle w:val="aa"/>
      </w:pPr>
      <w:r w:rsidRPr="007E55CF">
        <w:t>Это объектное возвращаемое значение в итоге присваивается внешей переменной foo, а затем мы можем получить доступ к этим методам в API, например к foo.doSomething().</w:t>
      </w:r>
    </w:p>
    <w:p w:rsidR="007E55CF" w:rsidRPr="007E55CF" w:rsidRDefault="007E55CF" w:rsidP="007E55CF">
      <w:pPr>
        <w:pStyle w:val="aa"/>
      </w:pPr>
      <w:r w:rsidRPr="007E55CF">
        <w:rPr>
          <w:b/>
          <w:bCs/>
        </w:rPr>
        <w:t>Примечание:</w:t>
      </w:r>
      <w:r w:rsidRPr="007E55CF">
        <w:t> Не обязательно возвращать настоящий объект из нашего модуля. Мы могли бы просто вернуть напрямую внутреннюю функцию. jQuery как раз является хорошим тому примером. Идентификаторы jQuery и $ — это публичное API для "модуля" jQuery, но они сами по сути просто функции (которые сами по себе могут иметь свойства, поскольку все функции являются объектами).</w:t>
      </w:r>
    </w:p>
    <w:p w:rsidR="007E55CF" w:rsidRPr="007E55CF" w:rsidRDefault="007E55CF" w:rsidP="007E55CF">
      <w:pPr>
        <w:pStyle w:val="aa"/>
      </w:pPr>
      <w:r w:rsidRPr="007E55CF">
        <w:t>У функций </w:t>
      </w:r>
      <w:r w:rsidRPr="0045281D">
        <w:rPr>
          <w:color w:val="7030A0"/>
        </w:rPr>
        <w:t>doSomething() </w:t>
      </w:r>
      <w:r w:rsidRPr="007E55CF">
        <w:t>и </w:t>
      </w:r>
      <w:r w:rsidRPr="0045281D">
        <w:rPr>
          <w:color w:val="E36C0A" w:themeColor="accent6" w:themeShade="BF"/>
        </w:rPr>
        <w:t>doAnother() </w:t>
      </w:r>
      <w:r w:rsidRPr="007E55CF">
        <w:t>есть замыкание на внутреннюю область видимости "экземпляра" модуля (полученного на самом деле вызовом CoolModule()). Когда мы передаем эти функции вне лексической области видимости путем ссылок на свойства объекта, который мы возвращаем, то мы в этот момент фактически получаем условия, при которых замыкание может появиться и выполниться.</w:t>
      </w:r>
    </w:p>
    <w:p w:rsidR="007E55CF" w:rsidRPr="007E55CF" w:rsidRDefault="007E55CF" w:rsidP="007E55CF">
      <w:pPr>
        <w:pStyle w:val="aa"/>
      </w:pPr>
      <w:r w:rsidRPr="007E55CF">
        <w:t>Излагая проще, есть два "требования", которые должны выполняться для шаблона модуля:</w:t>
      </w:r>
    </w:p>
    <w:p w:rsidR="007E55CF" w:rsidRPr="007E55CF" w:rsidRDefault="007E55CF" w:rsidP="00DA7B0A">
      <w:pPr>
        <w:pStyle w:val="aa"/>
        <w:numPr>
          <w:ilvl w:val="0"/>
          <w:numId w:val="83"/>
        </w:numPr>
      </w:pPr>
      <w:r w:rsidRPr="007E55CF">
        <w:t>Должна быть внешняя окружающая функция и она должны быть вызвана хотя бы раз (каждый раз создается новый экземпляр модуля).</w:t>
      </w:r>
    </w:p>
    <w:p w:rsidR="007E55CF" w:rsidRPr="007E55CF" w:rsidRDefault="007E55CF" w:rsidP="00DA7B0A">
      <w:pPr>
        <w:pStyle w:val="aa"/>
        <w:numPr>
          <w:ilvl w:val="0"/>
          <w:numId w:val="83"/>
        </w:numPr>
      </w:pPr>
      <w:r w:rsidRPr="007E55CF">
        <w:t>Окружающая функция должна возвращать хотя бы одну внутреннюю функцию, для того, чтобы у этой внутренней функции было замыкание на приватную область видимости и был доступ и/или возможность изменения ее внутреннего состояния.</w:t>
      </w:r>
    </w:p>
    <w:p w:rsidR="007E55CF" w:rsidRPr="007E55CF" w:rsidRDefault="007E55CF" w:rsidP="007E55CF">
      <w:pPr>
        <w:pStyle w:val="aa"/>
      </w:pPr>
      <w:r w:rsidRPr="007E55CF">
        <w:t>Объект со свойством-функцией сам по себе </w:t>
      </w:r>
      <w:r w:rsidRPr="007E55CF">
        <w:rPr>
          <w:i/>
          <w:iCs/>
        </w:rPr>
        <w:t>на самом деле</w:t>
      </w:r>
      <w:r w:rsidRPr="007E55CF">
        <w:t xml:space="preserve"> не модуль. Объект, возвращаемый вызовом функции, у которого есть </w:t>
      </w:r>
      <w:r w:rsidRPr="007E55CF">
        <w:lastRenderedPageBreak/>
        <w:t>только свойства-данные и ни одной замыкающей функции </w:t>
      </w:r>
      <w:r w:rsidRPr="007E55CF">
        <w:rPr>
          <w:i/>
          <w:iCs/>
        </w:rPr>
        <w:t>фактически</w:t>
      </w:r>
      <w:r w:rsidRPr="007E55CF">
        <w:t> не является модулем, с точки зрения здравого смысла.</w:t>
      </w:r>
    </w:p>
    <w:p w:rsidR="007E55CF" w:rsidRPr="007E55CF" w:rsidRDefault="007E55CF" w:rsidP="007E55CF">
      <w:pPr>
        <w:pStyle w:val="aa"/>
      </w:pPr>
      <w:r w:rsidRPr="007E55CF">
        <w:t>Вышеприведенный код показывает автономный конструктор модуля с названием </w:t>
      </w:r>
      <w:r w:rsidRPr="0045281D">
        <w:rPr>
          <w:color w:val="0070C0"/>
        </w:rPr>
        <w:t>CoolModule()</w:t>
      </w:r>
      <w:r w:rsidRPr="007E55CF">
        <w:t>, который можно вызвать любое количество раз, каждый раз создавая новый экземпляр модуля. Небольшая вариация этого шаблона — это когда вы заботитесь о том, чтобы был только один экземпляр, что-то вроде "синглтона":</w:t>
      </w:r>
    </w:p>
    <w:p w:rsidR="007E55CF" w:rsidRPr="007E55CF" w:rsidRDefault="007E55CF" w:rsidP="00572492">
      <w:pPr>
        <w:pStyle w:val="af1"/>
      </w:pPr>
      <w:r w:rsidRPr="007E55CF">
        <w:t>var foo = (function CoolModule() {</w:t>
      </w:r>
    </w:p>
    <w:p w:rsidR="007E55CF" w:rsidRPr="007E55CF" w:rsidRDefault="00572492" w:rsidP="00572492">
      <w:pPr>
        <w:pStyle w:val="af1"/>
      </w:pPr>
      <w:r>
        <w:rPr>
          <w:lang w:val="en-US"/>
        </w:rPr>
        <w:t xml:space="preserve">  </w:t>
      </w:r>
      <w:r w:rsidR="007E55CF" w:rsidRPr="007E55CF">
        <w:t>var something = "cool";</w:t>
      </w:r>
    </w:p>
    <w:p w:rsidR="007E55CF" w:rsidRPr="007E55CF" w:rsidRDefault="00572492" w:rsidP="00572492">
      <w:pPr>
        <w:pStyle w:val="af1"/>
      </w:pPr>
      <w:r>
        <w:rPr>
          <w:lang w:val="en-US"/>
        </w:rPr>
        <w:t xml:space="preserve">  </w:t>
      </w:r>
      <w:r w:rsidR="007E55CF" w:rsidRPr="007E55CF">
        <w:t>var another = [1, 2, 3];</w:t>
      </w:r>
    </w:p>
    <w:p w:rsidR="007E55CF" w:rsidRPr="007E55CF" w:rsidRDefault="007E55CF" w:rsidP="00572492">
      <w:pPr>
        <w:pStyle w:val="af1"/>
      </w:pPr>
    </w:p>
    <w:p w:rsidR="007E55CF" w:rsidRPr="007E55CF" w:rsidRDefault="00572492" w:rsidP="00572492">
      <w:pPr>
        <w:pStyle w:val="af1"/>
      </w:pPr>
      <w:r>
        <w:rPr>
          <w:lang w:val="en-US"/>
        </w:rPr>
        <w:t xml:space="preserve">  </w:t>
      </w:r>
      <w:r w:rsidR="007E55CF" w:rsidRPr="007E55CF">
        <w:t>function doSomething() {</w:t>
      </w:r>
    </w:p>
    <w:p w:rsidR="007E55CF" w:rsidRPr="007E55CF" w:rsidRDefault="00572492" w:rsidP="00572492">
      <w:pPr>
        <w:pStyle w:val="af1"/>
      </w:pPr>
      <w:r>
        <w:rPr>
          <w:lang w:val="en-US"/>
        </w:rPr>
        <w:t xml:space="preserve">    </w:t>
      </w:r>
      <w:r w:rsidR="007E55CF" w:rsidRPr="007E55CF">
        <w:t>console.log( something );</w:t>
      </w:r>
    </w:p>
    <w:p w:rsidR="007E55CF" w:rsidRPr="007E55CF" w:rsidRDefault="00572492" w:rsidP="00572492">
      <w:pPr>
        <w:pStyle w:val="af1"/>
      </w:pPr>
      <w:r>
        <w:rPr>
          <w:lang w:val="en-US"/>
        </w:rPr>
        <w:t xml:space="preserve">  </w:t>
      </w:r>
      <w:r w:rsidR="007E55CF" w:rsidRPr="007E55CF">
        <w:t>}</w:t>
      </w:r>
    </w:p>
    <w:p w:rsidR="007E55CF" w:rsidRPr="007E55CF" w:rsidRDefault="007E55CF" w:rsidP="00572492">
      <w:pPr>
        <w:pStyle w:val="af1"/>
      </w:pPr>
    </w:p>
    <w:p w:rsidR="007E55CF" w:rsidRPr="007E55CF" w:rsidRDefault="00572492" w:rsidP="00572492">
      <w:pPr>
        <w:pStyle w:val="af1"/>
      </w:pPr>
      <w:r>
        <w:rPr>
          <w:lang w:val="en-US"/>
        </w:rPr>
        <w:t xml:space="preserve">  </w:t>
      </w:r>
      <w:r w:rsidR="007E55CF" w:rsidRPr="007E55CF">
        <w:t>function doAnother() {</w:t>
      </w:r>
    </w:p>
    <w:p w:rsidR="007E55CF" w:rsidRPr="007E55CF" w:rsidRDefault="00572492" w:rsidP="00572492">
      <w:pPr>
        <w:pStyle w:val="af1"/>
      </w:pPr>
      <w:r>
        <w:rPr>
          <w:lang w:val="en-US"/>
        </w:rPr>
        <w:t xml:space="preserve">    </w:t>
      </w:r>
      <w:r w:rsidR="007E55CF" w:rsidRPr="007E55CF">
        <w:t>console.log( another.join( " ! " ) );</w:t>
      </w:r>
    </w:p>
    <w:p w:rsidR="007E55CF" w:rsidRPr="007E55CF" w:rsidRDefault="00572492" w:rsidP="00572492">
      <w:pPr>
        <w:pStyle w:val="af1"/>
      </w:pPr>
      <w:r>
        <w:rPr>
          <w:lang w:val="en-US"/>
        </w:rPr>
        <w:t xml:space="preserve">  </w:t>
      </w:r>
      <w:r w:rsidR="007E55CF" w:rsidRPr="007E55CF">
        <w:t>}</w:t>
      </w:r>
    </w:p>
    <w:p w:rsidR="007E55CF" w:rsidRPr="007E55CF" w:rsidRDefault="007E55CF" w:rsidP="00572492">
      <w:pPr>
        <w:pStyle w:val="af1"/>
      </w:pPr>
    </w:p>
    <w:p w:rsidR="007E55CF" w:rsidRPr="007E55CF" w:rsidRDefault="00572492" w:rsidP="00572492">
      <w:pPr>
        <w:pStyle w:val="af1"/>
      </w:pPr>
      <w:r>
        <w:rPr>
          <w:lang w:val="en-US"/>
        </w:rPr>
        <w:t xml:space="preserve">  </w:t>
      </w:r>
      <w:r w:rsidR="007E55CF" w:rsidRPr="007E55CF">
        <w:t>return {</w:t>
      </w:r>
    </w:p>
    <w:p w:rsidR="007E55CF" w:rsidRPr="00805A62" w:rsidRDefault="00572492" w:rsidP="00572492">
      <w:pPr>
        <w:pStyle w:val="af1"/>
        <w:rPr>
          <w:lang w:val="en-US"/>
        </w:rPr>
      </w:pPr>
      <w:r>
        <w:rPr>
          <w:lang w:val="en-US"/>
        </w:rPr>
        <w:t xml:space="preserve">            </w:t>
      </w:r>
      <w:r w:rsidR="007E55CF" w:rsidRPr="007E55CF">
        <w:t>doSomething: doSomething,</w:t>
      </w:r>
      <w:r>
        <w:rPr>
          <w:lang w:val="en-US"/>
        </w:rPr>
        <w:t xml:space="preserve"> </w:t>
      </w:r>
      <w:r w:rsidR="00805A62">
        <w:rPr>
          <w:lang w:val="en-US"/>
        </w:rPr>
        <w:t xml:space="preserve">// </w:t>
      </w:r>
      <w:r w:rsidR="00805A62">
        <w:t xml:space="preserve">объект </w:t>
      </w:r>
      <w:r w:rsidR="00805A62">
        <w:rPr>
          <w:lang w:val="en-US"/>
        </w:rPr>
        <w:t>{</w:t>
      </w:r>
      <w:r w:rsidR="00805A62" w:rsidRPr="00805A62">
        <w:t xml:space="preserve"> </w:t>
      </w:r>
      <w:r w:rsidR="00805A62" w:rsidRPr="007E55CF">
        <w:t>doSomething: doSomething,</w:t>
      </w:r>
      <w:r w:rsidR="00805A62">
        <w:rPr>
          <w:lang w:val="en-US"/>
        </w:rPr>
        <w:t xml:space="preserve"> </w:t>
      </w:r>
      <w:r w:rsidR="00805A62" w:rsidRPr="007E55CF">
        <w:t>doAnother: doAnother</w:t>
      </w:r>
      <w:r w:rsidR="00805A62">
        <w:rPr>
          <w:lang w:val="en-US"/>
        </w:rPr>
        <w:t xml:space="preserve"> }</w:t>
      </w:r>
    </w:p>
    <w:p w:rsidR="007E55CF" w:rsidRPr="007E55CF" w:rsidRDefault="00572492" w:rsidP="00572492">
      <w:pPr>
        <w:pStyle w:val="af1"/>
      </w:pPr>
      <w:r>
        <w:rPr>
          <w:lang w:val="en-US"/>
        </w:rPr>
        <w:t xml:space="preserve">            </w:t>
      </w:r>
      <w:r w:rsidR="007E55CF" w:rsidRPr="007E55CF">
        <w:t>doAnother: doAnother</w:t>
      </w:r>
    </w:p>
    <w:p w:rsidR="007E55CF" w:rsidRPr="007E55CF" w:rsidRDefault="007E55CF" w:rsidP="00572492">
      <w:pPr>
        <w:pStyle w:val="af1"/>
      </w:pPr>
      <w:r w:rsidRPr="007E55CF">
        <w:tab/>
      </w:r>
      <w:r w:rsidR="00572492">
        <w:rPr>
          <w:lang w:val="en-US"/>
        </w:rPr>
        <w:t xml:space="preserve">  </w:t>
      </w:r>
      <w:r w:rsidRPr="007E55CF">
        <w:t>};</w:t>
      </w:r>
    </w:p>
    <w:p w:rsidR="007E55CF" w:rsidRPr="007E55CF" w:rsidRDefault="007E55CF" w:rsidP="00572492">
      <w:pPr>
        <w:pStyle w:val="af1"/>
      </w:pPr>
      <w:r w:rsidRPr="007E55CF">
        <w:t>})();</w:t>
      </w:r>
    </w:p>
    <w:p w:rsidR="007E55CF" w:rsidRPr="007E55CF" w:rsidRDefault="007E55CF" w:rsidP="00572492">
      <w:pPr>
        <w:pStyle w:val="af1"/>
      </w:pPr>
    </w:p>
    <w:p w:rsidR="007E55CF" w:rsidRPr="007E55CF" w:rsidRDefault="007E55CF" w:rsidP="00572492">
      <w:pPr>
        <w:pStyle w:val="af1"/>
      </w:pPr>
      <w:r w:rsidRPr="007E55CF">
        <w:t>foo.doSomething(); // cool</w:t>
      </w:r>
    </w:p>
    <w:p w:rsidR="007E55CF" w:rsidRPr="007E55CF" w:rsidRDefault="007E55CF" w:rsidP="00572492">
      <w:pPr>
        <w:pStyle w:val="af1"/>
      </w:pPr>
      <w:r w:rsidRPr="007E55CF">
        <w:t>foo.doAnother(); // 1 ! 2 ! 3</w:t>
      </w:r>
    </w:p>
    <w:p w:rsidR="007E55CF" w:rsidRPr="007E55CF" w:rsidRDefault="007E55CF" w:rsidP="007E55CF">
      <w:pPr>
        <w:pStyle w:val="aa"/>
      </w:pPr>
      <w:r w:rsidRPr="007E55CF">
        <w:t>Тут мы превратили нашу модульную функцию в IIFE (см. главу 3), </w:t>
      </w:r>
      <w:r w:rsidRPr="007E55CF">
        <w:rPr>
          <w:i/>
          <w:iCs/>
        </w:rPr>
        <w:t>сразу же</w:t>
      </w:r>
      <w:r w:rsidRPr="007E55CF">
        <w:t> вызвали ее и присвоили возвращаемое ею значение прямо нашему единственному идентификатору foo.</w:t>
      </w:r>
    </w:p>
    <w:p w:rsidR="007E55CF" w:rsidRPr="007E55CF" w:rsidRDefault="007E55CF" w:rsidP="007E55CF">
      <w:pPr>
        <w:pStyle w:val="aa"/>
      </w:pPr>
      <w:r w:rsidRPr="007E55CF">
        <w:t>Модули — это всего лишь функции, поэтому они могут принимать параметры:</w:t>
      </w:r>
    </w:p>
    <w:p w:rsidR="007E55CF" w:rsidRPr="007E55CF" w:rsidRDefault="007E55CF" w:rsidP="00805A62">
      <w:pPr>
        <w:pStyle w:val="af1"/>
      </w:pPr>
      <w:r w:rsidRPr="007E55CF">
        <w:t xml:space="preserve">function </w:t>
      </w:r>
      <w:r w:rsidRPr="00805A62">
        <w:rPr>
          <w:color w:val="0070C0"/>
        </w:rPr>
        <w:t>CoolModule</w:t>
      </w:r>
      <w:r w:rsidRPr="007E55CF">
        <w:t>(</w:t>
      </w:r>
      <w:r w:rsidRPr="00805A62">
        <w:rPr>
          <w:rStyle w:val="af0"/>
        </w:rPr>
        <w:t>id</w:t>
      </w:r>
      <w:r w:rsidRPr="007E55CF">
        <w:t>) {</w:t>
      </w:r>
    </w:p>
    <w:p w:rsidR="007E55CF" w:rsidRPr="007E55CF" w:rsidRDefault="00805A62" w:rsidP="00805A62">
      <w:pPr>
        <w:pStyle w:val="af1"/>
      </w:pPr>
      <w:r>
        <w:rPr>
          <w:lang w:val="en-US"/>
        </w:rPr>
        <w:t xml:space="preserve">  </w:t>
      </w:r>
      <w:r w:rsidR="007E55CF" w:rsidRPr="007E55CF">
        <w:t xml:space="preserve">function </w:t>
      </w:r>
      <w:r w:rsidR="007E55CF" w:rsidRPr="00805A62">
        <w:rPr>
          <w:color w:val="E36C0A" w:themeColor="accent6" w:themeShade="BF"/>
        </w:rPr>
        <w:t>identify</w:t>
      </w:r>
      <w:r w:rsidR="007E55CF" w:rsidRPr="007E55CF">
        <w:t>() {</w:t>
      </w:r>
    </w:p>
    <w:p w:rsidR="007E55CF" w:rsidRPr="007E55CF" w:rsidRDefault="00805A62" w:rsidP="00805A62">
      <w:pPr>
        <w:pStyle w:val="af1"/>
      </w:pPr>
      <w:r>
        <w:rPr>
          <w:lang w:val="en-US"/>
        </w:rPr>
        <w:t xml:space="preserve">    </w:t>
      </w:r>
      <w:r w:rsidR="007E55CF" w:rsidRPr="007E55CF">
        <w:t xml:space="preserve">console.log( </w:t>
      </w:r>
      <w:r w:rsidR="007E55CF" w:rsidRPr="00805A62">
        <w:rPr>
          <w:rStyle w:val="af0"/>
        </w:rPr>
        <w:t>id</w:t>
      </w:r>
      <w:r w:rsidR="007E55CF" w:rsidRPr="007E55CF">
        <w:t xml:space="preserve"> );</w:t>
      </w:r>
    </w:p>
    <w:p w:rsidR="007E55CF" w:rsidRPr="007E55CF" w:rsidRDefault="00805A62" w:rsidP="00805A62">
      <w:pPr>
        <w:pStyle w:val="af1"/>
      </w:pPr>
      <w:r>
        <w:rPr>
          <w:lang w:val="en-US"/>
        </w:rPr>
        <w:t xml:space="preserve">  </w:t>
      </w:r>
      <w:r w:rsidR="007E55CF" w:rsidRPr="007E55CF">
        <w:t>}</w:t>
      </w:r>
    </w:p>
    <w:p w:rsidR="007E55CF" w:rsidRPr="007E55CF" w:rsidRDefault="007E55CF" w:rsidP="00805A62">
      <w:pPr>
        <w:pStyle w:val="af1"/>
      </w:pPr>
    </w:p>
    <w:p w:rsidR="007E55CF" w:rsidRPr="007E55CF" w:rsidRDefault="00805A62" w:rsidP="00805A62">
      <w:pPr>
        <w:pStyle w:val="af1"/>
      </w:pPr>
      <w:r>
        <w:rPr>
          <w:lang w:val="en-US"/>
        </w:rPr>
        <w:t xml:space="preserve">  </w:t>
      </w:r>
      <w:r w:rsidR="007E55CF" w:rsidRPr="007E55CF">
        <w:t>return {</w:t>
      </w:r>
    </w:p>
    <w:p w:rsidR="007E55CF" w:rsidRPr="007E55CF" w:rsidRDefault="00805A62" w:rsidP="00805A62">
      <w:pPr>
        <w:pStyle w:val="af1"/>
      </w:pPr>
      <w:r>
        <w:rPr>
          <w:lang w:val="en-US"/>
        </w:rPr>
        <w:t xml:space="preserve">    </w:t>
      </w:r>
      <w:r w:rsidR="007E55CF" w:rsidRPr="00805A62">
        <w:rPr>
          <w:color w:val="E36C0A" w:themeColor="accent6" w:themeShade="BF"/>
        </w:rPr>
        <w:t>identify</w:t>
      </w:r>
      <w:r w:rsidR="007E55CF" w:rsidRPr="007E55CF">
        <w:t xml:space="preserve">: </w:t>
      </w:r>
      <w:r w:rsidR="007E55CF" w:rsidRPr="00805A62">
        <w:rPr>
          <w:color w:val="E36C0A" w:themeColor="accent6" w:themeShade="BF"/>
        </w:rPr>
        <w:t>identify</w:t>
      </w:r>
    </w:p>
    <w:p w:rsidR="007E55CF" w:rsidRPr="007E55CF" w:rsidRDefault="00805A62" w:rsidP="00805A62">
      <w:pPr>
        <w:pStyle w:val="af1"/>
      </w:pPr>
      <w:r>
        <w:rPr>
          <w:lang w:val="en-US"/>
        </w:rPr>
        <w:t xml:space="preserve">  </w:t>
      </w:r>
      <w:r w:rsidR="007E55CF" w:rsidRPr="007E55CF">
        <w:t>};</w:t>
      </w:r>
    </w:p>
    <w:p w:rsidR="007E55CF" w:rsidRPr="007E55CF" w:rsidRDefault="007E55CF" w:rsidP="00805A62">
      <w:pPr>
        <w:pStyle w:val="af1"/>
      </w:pPr>
      <w:r w:rsidRPr="007E55CF">
        <w:t>}</w:t>
      </w:r>
    </w:p>
    <w:p w:rsidR="007E55CF" w:rsidRPr="007E55CF" w:rsidRDefault="007E55CF" w:rsidP="00805A62">
      <w:pPr>
        <w:pStyle w:val="af1"/>
      </w:pPr>
    </w:p>
    <w:p w:rsidR="007E55CF" w:rsidRPr="007E55CF" w:rsidRDefault="007E55CF" w:rsidP="00805A62">
      <w:pPr>
        <w:pStyle w:val="af1"/>
      </w:pPr>
      <w:r w:rsidRPr="007E55CF">
        <w:t xml:space="preserve">var foo1 = </w:t>
      </w:r>
      <w:r w:rsidRPr="00805A62">
        <w:rPr>
          <w:color w:val="0070C0"/>
        </w:rPr>
        <w:t>CoolModule</w:t>
      </w:r>
      <w:r w:rsidRPr="007E55CF">
        <w:t>( "foo 1" );</w:t>
      </w:r>
    </w:p>
    <w:p w:rsidR="007E55CF" w:rsidRPr="007E55CF" w:rsidRDefault="007E55CF" w:rsidP="00805A62">
      <w:pPr>
        <w:pStyle w:val="af1"/>
      </w:pPr>
      <w:r w:rsidRPr="007E55CF">
        <w:t xml:space="preserve">var foo2 = </w:t>
      </w:r>
      <w:r w:rsidRPr="00805A62">
        <w:rPr>
          <w:color w:val="0070C0"/>
        </w:rPr>
        <w:t>CoolModule</w:t>
      </w:r>
      <w:r w:rsidRPr="007E55CF">
        <w:t>( "foo 2" );</w:t>
      </w:r>
    </w:p>
    <w:p w:rsidR="007E55CF" w:rsidRPr="007E55CF" w:rsidRDefault="007E55CF" w:rsidP="00805A62">
      <w:pPr>
        <w:pStyle w:val="af1"/>
      </w:pPr>
    </w:p>
    <w:p w:rsidR="007E55CF" w:rsidRPr="007E55CF" w:rsidRDefault="007E55CF" w:rsidP="00805A62">
      <w:pPr>
        <w:pStyle w:val="af1"/>
      </w:pPr>
      <w:r w:rsidRPr="007E55CF">
        <w:t>foo1.</w:t>
      </w:r>
      <w:r w:rsidRPr="00805A62">
        <w:rPr>
          <w:color w:val="E36C0A" w:themeColor="accent6" w:themeShade="BF"/>
        </w:rPr>
        <w:t>identify</w:t>
      </w:r>
      <w:r w:rsidRPr="007E55CF">
        <w:t>(); // "foo 1"</w:t>
      </w:r>
    </w:p>
    <w:p w:rsidR="007E55CF" w:rsidRPr="007E55CF" w:rsidRDefault="007E55CF" w:rsidP="00805A62">
      <w:pPr>
        <w:pStyle w:val="af1"/>
      </w:pPr>
      <w:r w:rsidRPr="007E55CF">
        <w:t>foo2.</w:t>
      </w:r>
      <w:r w:rsidRPr="00805A62">
        <w:rPr>
          <w:color w:val="E36C0A" w:themeColor="accent6" w:themeShade="BF"/>
        </w:rPr>
        <w:t>identify</w:t>
      </w:r>
      <w:r w:rsidRPr="007E55CF">
        <w:t>(); // "foo 2"</w:t>
      </w:r>
    </w:p>
    <w:p w:rsidR="007E55CF" w:rsidRPr="007E55CF" w:rsidRDefault="007E55CF" w:rsidP="007E55CF">
      <w:pPr>
        <w:pStyle w:val="aa"/>
      </w:pPr>
      <w:r w:rsidRPr="007E55CF">
        <w:t>Еще одна небольшая, но полнофункциональная вариация модульного шаблона — дать имя объекту, который вы возвращаете как публичное API:</w:t>
      </w:r>
    </w:p>
    <w:p w:rsidR="007E55CF" w:rsidRPr="007E55CF" w:rsidRDefault="007E55CF" w:rsidP="00A5250D">
      <w:pPr>
        <w:pStyle w:val="af1"/>
      </w:pPr>
      <w:r w:rsidRPr="007E55CF">
        <w:t xml:space="preserve">var foo = (function </w:t>
      </w:r>
      <w:r w:rsidRPr="00A5250D">
        <w:rPr>
          <w:color w:val="0070C0"/>
        </w:rPr>
        <w:t>CoolModule</w:t>
      </w:r>
      <w:r w:rsidRPr="007E55CF">
        <w:t>(</w:t>
      </w:r>
      <w:r w:rsidRPr="00A5250D">
        <w:rPr>
          <w:rStyle w:val="af0"/>
        </w:rPr>
        <w:t>id</w:t>
      </w:r>
      <w:r w:rsidRPr="007E55CF">
        <w:t>) {</w:t>
      </w:r>
    </w:p>
    <w:p w:rsidR="007E55CF" w:rsidRPr="007E55CF" w:rsidRDefault="00A5250D" w:rsidP="00A5250D">
      <w:pPr>
        <w:pStyle w:val="af1"/>
      </w:pPr>
      <w:r>
        <w:rPr>
          <w:lang w:val="en-US"/>
        </w:rPr>
        <w:t xml:space="preserve">  </w:t>
      </w:r>
      <w:r w:rsidR="007E55CF" w:rsidRPr="007E55CF">
        <w:t xml:space="preserve">function </w:t>
      </w:r>
      <w:r w:rsidR="007E55CF" w:rsidRPr="00A5250D">
        <w:rPr>
          <w:color w:val="7030A0"/>
        </w:rPr>
        <w:t>change()</w:t>
      </w:r>
      <w:r w:rsidR="007E55CF" w:rsidRPr="007E55CF">
        <w:t xml:space="preserve"> {</w:t>
      </w:r>
    </w:p>
    <w:p w:rsidR="007E55CF" w:rsidRPr="007E55CF" w:rsidRDefault="00A5250D" w:rsidP="00A5250D">
      <w:pPr>
        <w:pStyle w:val="af1"/>
      </w:pPr>
      <w:r>
        <w:rPr>
          <w:lang w:val="en-US"/>
        </w:rPr>
        <w:t xml:space="preserve">  </w:t>
      </w:r>
      <w:r w:rsidR="007E55CF" w:rsidRPr="007E55CF">
        <w:t>// modifying the public API</w:t>
      </w:r>
    </w:p>
    <w:p w:rsidR="007E55CF" w:rsidRPr="007E55CF" w:rsidRDefault="00A5250D" w:rsidP="00A5250D">
      <w:pPr>
        <w:pStyle w:val="af1"/>
      </w:pPr>
      <w:r>
        <w:rPr>
          <w:lang w:val="en-US"/>
        </w:rPr>
        <w:t xml:space="preserve">  </w:t>
      </w:r>
      <w:r w:rsidR="007E55CF" w:rsidRPr="00A5250D">
        <w:rPr>
          <w:color w:val="948A54" w:themeColor="background2" w:themeShade="80"/>
        </w:rPr>
        <w:t>publicAPI</w:t>
      </w:r>
      <w:r w:rsidR="007E55CF" w:rsidRPr="007E55CF">
        <w:t>.identify = identify2;</w:t>
      </w:r>
    </w:p>
    <w:p w:rsidR="007E55CF" w:rsidRPr="007E55CF" w:rsidRDefault="00A5250D" w:rsidP="00A5250D">
      <w:pPr>
        <w:pStyle w:val="af1"/>
      </w:pPr>
      <w:r>
        <w:rPr>
          <w:lang w:val="en-US"/>
        </w:rPr>
        <w:t xml:space="preserve">  </w:t>
      </w:r>
      <w:r w:rsidR="007E55CF" w:rsidRPr="007E55CF">
        <w:t>}</w:t>
      </w:r>
    </w:p>
    <w:p w:rsidR="007E55CF" w:rsidRPr="007E55CF" w:rsidRDefault="007E55CF" w:rsidP="00A5250D">
      <w:pPr>
        <w:pStyle w:val="af1"/>
      </w:pPr>
    </w:p>
    <w:p w:rsidR="007E55CF" w:rsidRPr="007E55CF" w:rsidRDefault="00A5250D" w:rsidP="00A5250D">
      <w:pPr>
        <w:pStyle w:val="af1"/>
      </w:pPr>
      <w:r>
        <w:rPr>
          <w:lang w:val="en-US"/>
        </w:rPr>
        <w:t xml:space="preserve">  </w:t>
      </w:r>
      <w:r w:rsidR="007E55CF" w:rsidRPr="007E55CF">
        <w:t xml:space="preserve">function </w:t>
      </w:r>
      <w:r w:rsidR="007E55CF" w:rsidRPr="00A5250D">
        <w:rPr>
          <w:color w:val="E36C0A" w:themeColor="accent6" w:themeShade="BF"/>
        </w:rPr>
        <w:t>identify1()</w:t>
      </w:r>
      <w:r w:rsidR="007E55CF" w:rsidRPr="007E55CF">
        <w:t xml:space="preserve"> {</w:t>
      </w:r>
    </w:p>
    <w:p w:rsidR="007E55CF" w:rsidRPr="007E55CF" w:rsidRDefault="00A5250D" w:rsidP="00A5250D">
      <w:pPr>
        <w:pStyle w:val="af1"/>
      </w:pPr>
      <w:r>
        <w:rPr>
          <w:lang w:val="en-US"/>
        </w:rPr>
        <w:t xml:space="preserve">    </w:t>
      </w:r>
      <w:r w:rsidR="007E55CF" w:rsidRPr="007E55CF">
        <w:t xml:space="preserve">console.log( </w:t>
      </w:r>
      <w:r w:rsidR="007E55CF" w:rsidRPr="00A5250D">
        <w:rPr>
          <w:rStyle w:val="af0"/>
        </w:rPr>
        <w:t>id</w:t>
      </w:r>
      <w:r w:rsidR="007E55CF" w:rsidRPr="007E55CF">
        <w:t xml:space="preserve"> );</w:t>
      </w:r>
    </w:p>
    <w:p w:rsidR="007E55CF" w:rsidRPr="007E55CF" w:rsidRDefault="00A5250D" w:rsidP="00A5250D">
      <w:pPr>
        <w:pStyle w:val="af1"/>
      </w:pPr>
      <w:r>
        <w:rPr>
          <w:lang w:val="en-US"/>
        </w:rPr>
        <w:t xml:space="preserve">  </w:t>
      </w:r>
      <w:r w:rsidR="007E55CF" w:rsidRPr="007E55CF">
        <w:t>}</w:t>
      </w:r>
    </w:p>
    <w:p w:rsidR="007E55CF" w:rsidRPr="007E55CF" w:rsidRDefault="007E55CF" w:rsidP="00A5250D">
      <w:pPr>
        <w:pStyle w:val="af1"/>
      </w:pPr>
    </w:p>
    <w:p w:rsidR="007E55CF" w:rsidRPr="007E55CF" w:rsidRDefault="00A5250D" w:rsidP="00A5250D">
      <w:pPr>
        <w:pStyle w:val="af1"/>
      </w:pPr>
      <w:r>
        <w:rPr>
          <w:lang w:val="en-US"/>
        </w:rPr>
        <w:t xml:space="preserve">  </w:t>
      </w:r>
      <w:r w:rsidR="007E55CF" w:rsidRPr="007E55CF">
        <w:t xml:space="preserve">function </w:t>
      </w:r>
      <w:r w:rsidR="007E55CF" w:rsidRPr="00A5250D">
        <w:rPr>
          <w:color w:val="00B050"/>
        </w:rPr>
        <w:t>identify2()</w:t>
      </w:r>
      <w:r w:rsidR="007E55CF" w:rsidRPr="007E55CF">
        <w:t xml:space="preserve"> {</w:t>
      </w:r>
    </w:p>
    <w:p w:rsidR="007E55CF" w:rsidRPr="007E55CF" w:rsidRDefault="00A5250D" w:rsidP="00A5250D">
      <w:pPr>
        <w:pStyle w:val="af1"/>
      </w:pPr>
      <w:r>
        <w:rPr>
          <w:lang w:val="en-US"/>
        </w:rPr>
        <w:t xml:space="preserve">    </w:t>
      </w:r>
      <w:r w:rsidR="007E55CF" w:rsidRPr="007E55CF">
        <w:t xml:space="preserve">console.log( </w:t>
      </w:r>
      <w:r w:rsidR="007E55CF" w:rsidRPr="00A5250D">
        <w:rPr>
          <w:rStyle w:val="af0"/>
        </w:rPr>
        <w:t>id.toUpperCase()</w:t>
      </w:r>
      <w:r w:rsidR="007E55CF" w:rsidRPr="007E55CF">
        <w:t xml:space="preserve"> );</w:t>
      </w:r>
    </w:p>
    <w:p w:rsidR="007E55CF" w:rsidRPr="007E55CF" w:rsidRDefault="00A5250D" w:rsidP="00A5250D">
      <w:pPr>
        <w:pStyle w:val="af1"/>
      </w:pPr>
      <w:r>
        <w:rPr>
          <w:lang w:val="en-US"/>
        </w:rPr>
        <w:t xml:space="preserve">  </w:t>
      </w:r>
      <w:r w:rsidR="007E55CF" w:rsidRPr="007E55CF">
        <w:t>}</w:t>
      </w:r>
    </w:p>
    <w:p w:rsidR="007E55CF" w:rsidRPr="007E55CF" w:rsidRDefault="007E55CF" w:rsidP="00A5250D">
      <w:pPr>
        <w:pStyle w:val="af1"/>
      </w:pPr>
    </w:p>
    <w:p w:rsidR="007E55CF" w:rsidRPr="007E55CF" w:rsidRDefault="00A5250D" w:rsidP="00A5250D">
      <w:pPr>
        <w:pStyle w:val="af1"/>
      </w:pPr>
      <w:r>
        <w:rPr>
          <w:lang w:val="en-US"/>
        </w:rPr>
        <w:t xml:space="preserve">  </w:t>
      </w:r>
      <w:r w:rsidR="007E55CF" w:rsidRPr="007E55CF">
        <w:t xml:space="preserve">var </w:t>
      </w:r>
      <w:r w:rsidR="007E55CF" w:rsidRPr="00A5250D">
        <w:rPr>
          <w:color w:val="948A54" w:themeColor="background2" w:themeShade="80"/>
        </w:rPr>
        <w:t>publicAPI</w:t>
      </w:r>
      <w:r w:rsidR="007E55CF" w:rsidRPr="007E55CF">
        <w:t xml:space="preserve"> = {</w:t>
      </w:r>
    </w:p>
    <w:p w:rsidR="007E55CF" w:rsidRPr="007E55CF" w:rsidRDefault="00A5250D" w:rsidP="00A5250D">
      <w:pPr>
        <w:pStyle w:val="af1"/>
      </w:pPr>
      <w:r>
        <w:rPr>
          <w:lang w:val="en-US"/>
        </w:rPr>
        <w:t xml:space="preserve">    </w:t>
      </w:r>
      <w:r w:rsidR="007E55CF" w:rsidRPr="007E55CF">
        <w:t>change: change,</w:t>
      </w:r>
    </w:p>
    <w:p w:rsidR="007E55CF" w:rsidRPr="007E55CF" w:rsidRDefault="00A5250D" w:rsidP="00A5250D">
      <w:pPr>
        <w:pStyle w:val="af1"/>
      </w:pPr>
      <w:r>
        <w:rPr>
          <w:lang w:val="en-US"/>
        </w:rPr>
        <w:t xml:space="preserve">    </w:t>
      </w:r>
      <w:r w:rsidR="007E55CF" w:rsidRPr="007E55CF">
        <w:t>identify: identify1</w:t>
      </w:r>
    </w:p>
    <w:p w:rsidR="007E55CF" w:rsidRPr="007E55CF" w:rsidRDefault="00A5250D" w:rsidP="00A5250D">
      <w:pPr>
        <w:pStyle w:val="af1"/>
      </w:pPr>
      <w:r>
        <w:rPr>
          <w:lang w:val="en-US"/>
        </w:rPr>
        <w:t xml:space="preserve">  </w:t>
      </w:r>
      <w:r w:rsidR="007E55CF" w:rsidRPr="007E55CF">
        <w:t>};</w:t>
      </w:r>
    </w:p>
    <w:p w:rsidR="007E55CF" w:rsidRPr="007E55CF" w:rsidRDefault="007E55CF" w:rsidP="00A5250D">
      <w:pPr>
        <w:pStyle w:val="af1"/>
      </w:pPr>
    </w:p>
    <w:p w:rsidR="007E55CF" w:rsidRPr="007E55CF" w:rsidRDefault="00A5250D" w:rsidP="00A5250D">
      <w:pPr>
        <w:pStyle w:val="af1"/>
      </w:pPr>
      <w:r>
        <w:rPr>
          <w:lang w:val="en-US"/>
        </w:rPr>
        <w:t xml:space="preserve">  </w:t>
      </w:r>
      <w:r w:rsidR="007E55CF" w:rsidRPr="007E55CF">
        <w:t xml:space="preserve">return </w:t>
      </w:r>
      <w:r w:rsidR="007E55CF" w:rsidRPr="00A5250D">
        <w:rPr>
          <w:color w:val="948A54" w:themeColor="background2" w:themeShade="80"/>
        </w:rPr>
        <w:t>publicAPI</w:t>
      </w:r>
      <w:r w:rsidR="007E55CF" w:rsidRPr="007E55CF">
        <w:t>;</w:t>
      </w:r>
    </w:p>
    <w:p w:rsidR="007E55CF" w:rsidRPr="007E55CF" w:rsidRDefault="007E55CF" w:rsidP="00A5250D">
      <w:pPr>
        <w:pStyle w:val="af1"/>
      </w:pPr>
      <w:r w:rsidRPr="007E55CF">
        <w:t>})( "foo module" );</w:t>
      </w:r>
    </w:p>
    <w:p w:rsidR="007E55CF" w:rsidRPr="007E55CF" w:rsidRDefault="007E55CF" w:rsidP="00A5250D">
      <w:pPr>
        <w:pStyle w:val="af1"/>
      </w:pPr>
    </w:p>
    <w:p w:rsidR="007E55CF" w:rsidRPr="007E55CF" w:rsidRDefault="007E55CF" w:rsidP="00A5250D">
      <w:pPr>
        <w:pStyle w:val="af1"/>
      </w:pPr>
      <w:r w:rsidRPr="007E55CF">
        <w:t>foo.identify(); // foo module</w:t>
      </w:r>
    </w:p>
    <w:p w:rsidR="007E55CF" w:rsidRPr="007E55CF" w:rsidRDefault="007E55CF" w:rsidP="00A5250D">
      <w:pPr>
        <w:pStyle w:val="af1"/>
      </w:pPr>
      <w:r w:rsidRPr="007E55CF">
        <w:t>foo.change();</w:t>
      </w:r>
    </w:p>
    <w:p w:rsidR="007E55CF" w:rsidRPr="007E55CF" w:rsidRDefault="007E55CF" w:rsidP="00A5250D">
      <w:pPr>
        <w:pStyle w:val="af1"/>
      </w:pPr>
      <w:r w:rsidRPr="007E55CF">
        <w:t>foo.identify(); // FOO MODULE</w:t>
      </w:r>
    </w:p>
    <w:p w:rsidR="007E55CF" w:rsidRDefault="007E55CF" w:rsidP="007E55CF">
      <w:pPr>
        <w:pStyle w:val="aa"/>
        <w:rPr>
          <w:lang w:val="en-US"/>
        </w:rPr>
      </w:pPr>
      <w:r w:rsidRPr="007E55CF">
        <w:t>Сохраняя внутреннюю ссылку на объект публичного API внутри экземпляра модуля вы можете менять эту ссылку на модуль </w:t>
      </w:r>
      <w:r w:rsidRPr="007E55CF">
        <w:rPr>
          <w:b/>
          <w:bCs/>
        </w:rPr>
        <w:t>изнутри</w:t>
      </w:r>
      <w:r w:rsidRPr="007E55CF">
        <w:t>, включая добавление и удаление методов, свойств </w:t>
      </w:r>
      <w:r w:rsidRPr="007E55CF">
        <w:rPr>
          <w:i/>
          <w:iCs/>
        </w:rPr>
        <w:t>и</w:t>
      </w:r>
      <w:r w:rsidRPr="007E55CF">
        <w:t> изменение их значений.</w:t>
      </w:r>
    </w:p>
    <w:p w:rsidR="007E55CF" w:rsidRPr="007E55CF" w:rsidRDefault="007E55CF" w:rsidP="00E60FC0">
      <w:pPr>
        <w:pStyle w:val="3"/>
      </w:pPr>
      <w:r w:rsidRPr="007E55CF">
        <w:t>Современные модули</w:t>
      </w:r>
    </w:p>
    <w:p w:rsidR="007E55CF" w:rsidRPr="007E55CF" w:rsidRDefault="007E55CF" w:rsidP="007E55CF">
      <w:pPr>
        <w:pStyle w:val="aa"/>
      </w:pPr>
      <w:r w:rsidRPr="007E55CF">
        <w:t>Различные загрузчики/менеджеры модульных зависимостей фактически упаковывают это определение модульного шаблона в дружественное API. Прежде чем начать изучать любую отдельную библиотеку, позвольте мне показать </w:t>
      </w:r>
      <w:r w:rsidRPr="007E55CF">
        <w:rPr>
          <w:i/>
          <w:iCs/>
        </w:rPr>
        <w:t>очень простой</w:t>
      </w:r>
      <w:r w:rsidRPr="007E55CF">
        <w:t> экспериментальный вариант </w:t>
      </w:r>
      <w:r w:rsidRPr="007E55CF">
        <w:rPr>
          <w:b/>
          <w:bCs/>
        </w:rPr>
        <w:t>только в иллюстративных целях</w:t>
      </w:r>
      <w:r w:rsidRPr="007E55CF">
        <w:t>:</w:t>
      </w:r>
    </w:p>
    <w:p w:rsidR="007E55CF" w:rsidRPr="007E55CF" w:rsidRDefault="007E55CF" w:rsidP="00BD2A4B">
      <w:pPr>
        <w:pStyle w:val="af1"/>
      </w:pPr>
      <w:r w:rsidRPr="007E55CF">
        <w:t>var MyModules = (function Manager() {</w:t>
      </w:r>
    </w:p>
    <w:p w:rsidR="007E55CF" w:rsidRPr="007E55CF" w:rsidRDefault="00BD2A4B" w:rsidP="00BD2A4B">
      <w:pPr>
        <w:pStyle w:val="af1"/>
      </w:pPr>
      <w:r>
        <w:rPr>
          <w:lang w:val="en-US"/>
        </w:rPr>
        <w:t xml:space="preserve">  </w:t>
      </w:r>
      <w:r w:rsidR="007E55CF" w:rsidRPr="007E55CF">
        <w:t>var modules = {};</w:t>
      </w:r>
    </w:p>
    <w:p w:rsidR="007E55CF" w:rsidRPr="007E55CF" w:rsidRDefault="007E55CF" w:rsidP="00BD2A4B">
      <w:pPr>
        <w:pStyle w:val="af1"/>
      </w:pPr>
    </w:p>
    <w:p w:rsidR="007E55CF" w:rsidRPr="007E55CF" w:rsidRDefault="00BD2A4B" w:rsidP="00BD2A4B">
      <w:pPr>
        <w:pStyle w:val="af1"/>
      </w:pPr>
      <w:r>
        <w:rPr>
          <w:lang w:val="en-US"/>
        </w:rPr>
        <w:lastRenderedPageBreak/>
        <w:t xml:space="preserve">  </w:t>
      </w:r>
      <w:r w:rsidR="007E55CF" w:rsidRPr="007E55CF">
        <w:t>function define(name, deps, impl) {</w:t>
      </w:r>
    </w:p>
    <w:p w:rsidR="007E55CF" w:rsidRPr="007E55CF" w:rsidRDefault="00BD2A4B" w:rsidP="00BD2A4B">
      <w:pPr>
        <w:pStyle w:val="af1"/>
      </w:pPr>
      <w:r>
        <w:rPr>
          <w:lang w:val="en-US"/>
        </w:rPr>
        <w:t xml:space="preserve">    </w:t>
      </w:r>
      <w:r w:rsidR="007E55CF" w:rsidRPr="007E55CF">
        <w:t>for (var i=0; i&lt;deps.length; i++) {</w:t>
      </w:r>
    </w:p>
    <w:p w:rsidR="007E55CF" w:rsidRPr="007E55CF" w:rsidRDefault="00BD2A4B" w:rsidP="00BD2A4B">
      <w:pPr>
        <w:pStyle w:val="af1"/>
      </w:pPr>
      <w:r>
        <w:rPr>
          <w:lang w:val="en-US"/>
        </w:rPr>
        <w:t xml:space="preserve">      </w:t>
      </w:r>
      <w:r w:rsidR="007E55CF" w:rsidRPr="007E55CF">
        <w:t>deps[i] = modules[deps[i]];</w:t>
      </w:r>
    </w:p>
    <w:p w:rsidR="007E55CF" w:rsidRDefault="00BD2A4B" w:rsidP="00BD2A4B">
      <w:pPr>
        <w:pStyle w:val="af1"/>
        <w:rPr>
          <w:lang w:val="en-US"/>
        </w:rPr>
      </w:pPr>
      <w:r>
        <w:rPr>
          <w:lang w:val="en-US"/>
        </w:rPr>
        <w:t xml:space="preserve">    </w:t>
      </w:r>
      <w:r w:rsidR="007E55CF" w:rsidRPr="007E55CF">
        <w:t>}</w:t>
      </w:r>
    </w:p>
    <w:p w:rsidR="00BD2A4B" w:rsidRPr="00BD2A4B" w:rsidRDefault="00BD2A4B" w:rsidP="00BD2A4B">
      <w:pPr>
        <w:pStyle w:val="af1"/>
        <w:rPr>
          <w:lang w:val="en-US"/>
        </w:rPr>
      </w:pPr>
    </w:p>
    <w:p w:rsidR="007E55CF" w:rsidRPr="007E55CF" w:rsidRDefault="00BD2A4B" w:rsidP="00BD2A4B">
      <w:pPr>
        <w:pStyle w:val="af1"/>
      </w:pPr>
      <w:r>
        <w:rPr>
          <w:lang w:val="en-US"/>
        </w:rPr>
        <w:t xml:space="preserve">  </w:t>
      </w:r>
      <w:r w:rsidR="007E55CF" w:rsidRPr="007E55CF">
        <w:t>modules[name] = impl.apply( impl, deps );</w:t>
      </w:r>
    </w:p>
    <w:p w:rsidR="007E55CF" w:rsidRPr="007E55CF" w:rsidRDefault="00BD2A4B" w:rsidP="00BD2A4B">
      <w:pPr>
        <w:pStyle w:val="af1"/>
      </w:pPr>
      <w:r>
        <w:rPr>
          <w:lang w:val="en-US"/>
        </w:rPr>
        <w:t xml:space="preserve">  </w:t>
      </w:r>
      <w:r w:rsidR="007E55CF" w:rsidRPr="007E55CF">
        <w:t>}</w:t>
      </w:r>
    </w:p>
    <w:p w:rsidR="007E55CF" w:rsidRPr="007E55CF" w:rsidRDefault="007E55CF" w:rsidP="00BD2A4B">
      <w:pPr>
        <w:pStyle w:val="af1"/>
      </w:pPr>
    </w:p>
    <w:p w:rsidR="007E55CF" w:rsidRPr="007E55CF" w:rsidRDefault="00BD2A4B" w:rsidP="00BD2A4B">
      <w:pPr>
        <w:pStyle w:val="af1"/>
      </w:pPr>
      <w:r>
        <w:rPr>
          <w:lang w:val="en-US"/>
        </w:rPr>
        <w:t xml:space="preserve">  </w:t>
      </w:r>
      <w:r w:rsidR="007E55CF" w:rsidRPr="007E55CF">
        <w:t>function get(name) {</w:t>
      </w:r>
    </w:p>
    <w:p w:rsidR="007E55CF" w:rsidRPr="007E55CF" w:rsidRDefault="00BD2A4B" w:rsidP="00BD2A4B">
      <w:pPr>
        <w:pStyle w:val="af1"/>
      </w:pPr>
      <w:r>
        <w:rPr>
          <w:lang w:val="en-US"/>
        </w:rPr>
        <w:t xml:space="preserve">    </w:t>
      </w:r>
      <w:r w:rsidR="007E55CF" w:rsidRPr="007E55CF">
        <w:t>return modules[name];</w:t>
      </w:r>
    </w:p>
    <w:p w:rsidR="007E55CF" w:rsidRPr="007E55CF" w:rsidRDefault="00BD2A4B" w:rsidP="00BD2A4B">
      <w:pPr>
        <w:pStyle w:val="af1"/>
      </w:pPr>
      <w:r>
        <w:rPr>
          <w:lang w:val="en-US"/>
        </w:rPr>
        <w:t xml:space="preserve">  </w:t>
      </w:r>
      <w:r w:rsidR="007E55CF" w:rsidRPr="007E55CF">
        <w:t>}</w:t>
      </w:r>
    </w:p>
    <w:p w:rsidR="007E55CF" w:rsidRPr="007E55CF" w:rsidRDefault="007E55CF" w:rsidP="00BD2A4B">
      <w:pPr>
        <w:pStyle w:val="af1"/>
      </w:pPr>
    </w:p>
    <w:p w:rsidR="007E55CF" w:rsidRPr="007E55CF" w:rsidRDefault="00BD2A4B" w:rsidP="00BD2A4B">
      <w:pPr>
        <w:pStyle w:val="af1"/>
      </w:pPr>
      <w:r>
        <w:rPr>
          <w:lang w:val="en-US"/>
        </w:rPr>
        <w:t xml:space="preserve">  </w:t>
      </w:r>
      <w:r w:rsidR="007E55CF" w:rsidRPr="007E55CF">
        <w:t>return {</w:t>
      </w:r>
    </w:p>
    <w:p w:rsidR="007E55CF" w:rsidRPr="007E55CF" w:rsidRDefault="00BD2A4B" w:rsidP="00BD2A4B">
      <w:pPr>
        <w:pStyle w:val="af1"/>
      </w:pPr>
      <w:r>
        <w:rPr>
          <w:lang w:val="en-US"/>
        </w:rPr>
        <w:t xml:space="preserve">            </w:t>
      </w:r>
      <w:r w:rsidR="007E55CF" w:rsidRPr="007E55CF">
        <w:t>define: define,</w:t>
      </w:r>
    </w:p>
    <w:p w:rsidR="007E55CF" w:rsidRPr="007E55CF" w:rsidRDefault="00BD2A4B" w:rsidP="00BD2A4B">
      <w:pPr>
        <w:pStyle w:val="af1"/>
      </w:pPr>
      <w:r>
        <w:rPr>
          <w:lang w:val="en-US"/>
        </w:rPr>
        <w:t xml:space="preserve">            </w:t>
      </w:r>
      <w:r w:rsidR="007E55CF" w:rsidRPr="007E55CF">
        <w:t>get: get</w:t>
      </w:r>
    </w:p>
    <w:p w:rsidR="007E55CF" w:rsidRPr="007E55CF" w:rsidRDefault="00BD2A4B" w:rsidP="00BD2A4B">
      <w:pPr>
        <w:pStyle w:val="af1"/>
      </w:pPr>
      <w:r>
        <w:rPr>
          <w:lang w:val="en-US"/>
        </w:rPr>
        <w:t xml:space="preserve">  </w:t>
      </w:r>
      <w:r w:rsidR="007E55CF" w:rsidRPr="007E55CF">
        <w:t>};</w:t>
      </w:r>
    </w:p>
    <w:p w:rsidR="007E55CF" w:rsidRPr="007E55CF" w:rsidRDefault="007E55CF" w:rsidP="00BD2A4B">
      <w:pPr>
        <w:pStyle w:val="af1"/>
      </w:pPr>
      <w:r w:rsidRPr="007E55CF">
        <w:t>})();</w:t>
      </w:r>
    </w:p>
    <w:p w:rsidR="007E55CF" w:rsidRPr="007E55CF" w:rsidRDefault="007E55CF" w:rsidP="007E55CF">
      <w:pPr>
        <w:pStyle w:val="aa"/>
      </w:pPr>
      <w:r w:rsidRPr="007E55CF">
        <w:t>Ключевая часть этого кода — modules[name] = impl.apply(impl, deps). Это вызов функции-обертки определения для модуля (с передачей внутрь любых зависимостей) и сохранение возвращаемого значения, API модуля, во внутренний список модулей со ссылкой по имени.</w:t>
      </w:r>
    </w:p>
    <w:p w:rsidR="007E55CF" w:rsidRPr="007E55CF" w:rsidRDefault="007E55CF" w:rsidP="007E55CF">
      <w:pPr>
        <w:pStyle w:val="aa"/>
      </w:pPr>
      <w:r w:rsidRPr="007E55CF">
        <w:t>И вот как именно я мог бы его использовать для определения нескольких модулей:</w:t>
      </w:r>
    </w:p>
    <w:p w:rsidR="007E55CF" w:rsidRPr="007E55CF" w:rsidRDefault="007E55CF" w:rsidP="00BD2A4B">
      <w:pPr>
        <w:pStyle w:val="af1"/>
      </w:pPr>
      <w:r w:rsidRPr="007E55CF">
        <w:t>MyModules.define( "bar", [], function(){</w:t>
      </w:r>
    </w:p>
    <w:p w:rsidR="007E55CF" w:rsidRPr="007E55CF" w:rsidRDefault="00BD2A4B" w:rsidP="00BD2A4B">
      <w:pPr>
        <w:pStyle w:val="af1"/>
      </w:pPr>
      <w:r>
        <w:rPr>
          <w:lang w:val="en-US"/>
        </w:rPr>
        <w:t xml:space="preserve">  </w:t>
      </w:r>
      <w:r w:rsidR="007E55CF" w:rsidRPr="007E55CF">
        <w:t>function hello(who) {</w:t>
      </w:r>
    </w:p>
    <w:p w:rsidR="007E55CF" w:rsidRPr="007E55CF" w:rsidRDefault="00BD2A4B" w:rsidP="00BD2A4B">
      <w:pPr>
        <w:pStyle w:val="af1"/>
      </w:pPr>
      <w:r>
        <w:rPr>
          <w:lang w:val="en-US"/>
        </w:rPr>
        <w:t xml:space="preserve">    </w:t>
      </w:r>
      <w:r w:rsidR="007E55CF" w:rsidRPr="007E55CF">
        <w:t>return "Let me introduce: " + who;</w:t>
      </w:r>
    </w:p>
    <w:p w:rsidR="007E55CF" w:rsidRPr="007E55CF" w:rsidRDefault="00690443" w:rsidP="00BD2A4B">
      <w:pPr>
        <w:pStyle w:val="af1"/>
      </w:pPr>
      <w:r>
        <w:rPr>
          <w:lang w:val="en-US"/>
        </w:rPr>
        <w:t xml:space="preserve">  </w:t>
      </w:r>
      <w:r w:rsidR="007E55CF" w:rsidRPr="007E55CF">
        <w:t>}</w:t>
      </w:r>
    </w:p>
    <w:p w:rsidR="007E55CF" w:rsidRPr="007E55CF" w:rsidRDefault="007E55CF" w:rsidP="00BD2A4B">
      <w:pPr>
        <w:pStyle w:val="af1"/>
      </w:pPr>
    </w:p>
    <w:p w:rsidR="007E55CF" w:rsidRPr="007E55CF" w:rsidRDefault="00BD2A4B" w:rsidP="00BD2A4B">
      <w:pPr>
        <w:pStyle w:val="af1"/>
      </w:pPr>
      <w:r>
        <w:rPr>
          <w:lang w:val="en-US"/>
        </w:rPr>
        <w:t xml:space="preserve">  </w:t>
      </w:r>
      <w:r w:rsidR="007E55CF" w:rsidRPr="007E55CF">
        <w:t>return {</w:t>
      </w:r>
    </w:p>
    <w:p w:rsidR="007E55CF" w:rsidRPr="007E55CF" w:rsidRDefault="00BD2A4B" w:rsidP="00BD2A4B">
      <w:pPr>
        <w:pStyle w:val="af1"/>
      </w:pPr>
      <w:r>
        <w:rPr>
          <w:lang w:val="en-US"/>
        </w:rPr>
        <w:t xml:space="preserve">    </w:t>
      </w:r>
      <w:r w:rsidR="007E55CF" w:rsidRPr="007E55CF">
        <w:t>hello: hello</w:t>
      </w:r>
    </w:p>
    <w:p w:rsidR="007E55CF" w:rsidRPr="007E55CF" w:rsidRDefault="00BD2A4B" w:rsidP="00BD2A4B">
      <w:pPr>
        <w:pStyle w:val="af1"/>
      </w:pPr>
      <w:r>
        <w:rPr>
          <w:lang w:val="en-US"/>
        </w:rPr>
        <w:t xml:space="preserve">  </w:t>
      </w:r>
      <w:r w:rsidR="007E55CF" w:rsidRPr="007E55CF">
        <w:t>};</w:t>
      </w:r>
    </w:p>
    <w:p w:rsidR="007E55CF" w:rsidRPr="007E55CF" w:rsidRDefault="00BD2A4B" w:rsidP="00BD2A4B">
      <w:pPr>
        <w:pStyle w:val="af1"/>
      </w:pPr>
      <w:r>
        <w:rPr>
          <w:lang w:val="en-US"/>
        </w:rPr>
        <w:t xml:space="preserve">  </w:t>
      </w:r>
      <w:r w:rsidR="007E55CF" w:rsidRPr="007E55CF">
        <w:t>} );</w:t>
      </w:r>
    </w:p>
    <w:p w:rsidR="007E55CF" w:rsidRPr="007E55CF" w:rsidRDefault="007E55CF" w:rsidP="00BD2A4B">
      <w:pPr>
        <w:pStyle w:val="af1"/>
      </w:pPr>
    </w:p>
    <w:p w:rsidR="007E55CF" w:rsidRPr="007E55CF" w:rsidRDefault="007E55CF" w:rsidP="00BD2A4B">
      <w:pPr>
        <w:pStyle w:val="af1"/>
      </w:pPr>
      <w:r w:rsidRPr="007E55CF">
        <w:t>MyModules.define( "foo", ["bar"], function(bar){</w:t>
      </w:r>
    </w:p>
    <w:p w:rsidR="007E55CF" w:rsidRPr="007E55CF" w:rsidRDefault="00BD2A4B" w:rsidP="00BD2A4B">
      <w:pPr>
        <w:pStyle w:val="af1"/>
      </w:pPr>
      <w:r>
        <w:rPr>
          <w:lang w:val="en-US"/>
        </w:rPr>
        <w:t xml:space="preserve">  </w:t>
      </w:r>
      <w:r w:rsidR="007E55CF" w:rsidRPr="007E55CF">
        <w:t>var hungry = "hippo";</w:t>
      </w:r>
    </w:p>
    <w:p w:rsidR="007E55CF" w:rsidRPr="007E55CF" w:rsidRDefault="007E55CF" w:rsidP="00BD2A4B">
      <w:pPr>
        <w:pStyle w:val="af1"/>
      </w:pPr>
    </w:p>
    <w:p w:rsidR="007E55CF" w:rsidRPr="007E55CF" w:rsidRDefault="00BD2A4B" w:rsidP="00BD2A4B">
      <w:pPr>
        <w:pStyle w:val="af1"/>
      </w:pPr>
      <w:r>
        <w:rPr>
          <w:lang w:val="en-US"/>
        </w:rPr>
        <w:t xml:space="preserve">  </w:t>
      </w:r>
      <w:r w:rsidR="007E55CF" w:rsidRPr="007E55CF">
        <w:t>function awesome() {</w:t>
      </w:r>
    </w:p>
    <w:p w:rsidR="007E55CF" w:rsidRPr="007E55CF" w:rsidRDefault="00BD2A4B" w:rsidP="00BD2A4B">
      <w:pPr>
        <w:pStyle w:val="af1"/>
      </w:pPr>
      <w:r>
        <w:rPr>
          <w:lang w:val="en-US"/>
        </w:rPr>
        <w:t xml:space="preserve">    </w:t>
      </w:r>
      <w:r w:rsidR="007E55CF" w:rsidRPr="007E55CF">
        <w:t>console.log( bar.hello( hungry ).toUpperCase() );</w:t>
      </w:r>
    </w:p>
    <w:p w:rsidR="007E55CF" w:rsidRPr="007E55CF" w:rsidRDefault="00BD2A4B" w:rsidP="00BD2A4B">
      <w:pPr>
        <w:pStyle w:val="af1"/>
      </w:pPr>
      <w:r>
        <w:rPr>
          <w:lang w:val="en-US"/>
        </w:rPr>
        <w:t xml:space="preserve">  </w:t>
      </w:r>
      <w:r w:rsidR="007E55CF" w:rsidRPr="007E55CF">
        <w:t>}</w:t>
      </w:r>
    </w:p>
    <w:p w:rsidR="007E55CF" w:rsidRPr="007E55CF" w:rsidRDefault="007E55CF" w:rsidP="00BD2A4B">
      <w:pPr>
        <w:pStyle w:val="af1"/>
      </w:pPr>
    </w:p>
    <w:p w:rsidR="007E55CF" w:rsidRPr="007E55CF" w:rsidRDefault="00BD2A4B" w:rsidP="00BD2A4B">
      <w:pPr>
        <w:pStyle w:val="af1"/>
      </w:pPr>
      <w:r>
        <w:rPr>
          <w:lang w:val="en-US"/>
        </w:rPr>
        <w:t xml:space="preserve">  </w:t>
      </w:r>
      <w:r w:rsidR="007E55CF" w:rsidRPr="007E55CF">
        <w:t>return {</w:t>
      </w:r>
    </w:p>
    <w:p w:rsidR="007E55CF" w:rsidRPr="007E55CF" w:rsidRDefault="00BD2A4B" w:rsidP="00BD2A4B">
      <w:pPr>
        <w:pStyle w:val="af1"/>
      </w:pPr>
      <w:r>
        <w:rPr>
          <w:lang w:val="en-US"/>
        </w:rPr>
        <w:t xml:space="preserve">            </w:t>
      </w:r>
      <w:r w:rsidR="007E55CF" w:rsidRPr="007E55CF">
        <w:t>awesome: awesome</w:t>
      </w:r>
    </w:p>
    <w:p w:rsidR="007E55CF" w:rsidRPr="007E55CF" w:rsidRDefault="007E55CF" w:rsidP="00BD2A4B">
      <w:pPr>
        <w:pStyle w:val="af1"/>
      </w:pPr>
      <w:r w:rsidRPr="007E55CF">
        <w:tab/>
        <w:t>};</w:t>
      </w:r>
    </w:p>
    <w:p w:rsidR="007E55CF" w:rsidRPr="007E55CF" w:rsidRDefault="007E55CF" w:rsidP="00BD2A4B">
      <w:pPr>
        <w:pStyle w:val="af1"/>
      </w:pPr>
      <w:r w:rsidRPr="007E55CF">
        <w:t>} );</w:t>
      </w:r>
    </w:p>
    <w:p w:rsidR="007E55CF" w:rsidRPr="007E55CF" w:rsidRDefault="007E55CF" w:rsidP="00BD2A4B">
      <w:pPr>
        <w:pStyle w:val="af1"/>
      </w:pPr>
    </w:p>
    <w:p w:rsidR="007E55CF" w:rsidRPr="007E55CF" w:rsidRDefault="007E55CF" w:rsidP="00BD2A4B">
      <w:pPr>
        <w:pStyle w:val="af1"/>
      </w:pPr>
      <w:r w:rsidRPr="007E55CF">
        <w:t>var bar = MyModules.get( "bar" );</w:t>
      </w:r>
    </w:p>
    <w:p w:rsidR="007E55CF" w:rsidRPr="007E55CF" w:rsidRDefault="007E55CF" w:rsidP="00BD2A4B">
      <w:pPr>
        <w:pStyle w:val="af1"/>
      </w:pPr>
      <w:r w:rsidRPr="007E55CF">
        <w:t>var foo = MyModules.get( "foo" );</w:t>
      </w:r>
    </w:p>
    <w:p w:rsidR="007E55CF" w:rsidRPr="007E55CF" w:rsidRDefault="007E55CF" w:rsidP="00BD2A4B">
      <w:pPr>
        <w:pStyle w:val="af1"/>
      </w:pPr>
    </w:p>
    <w:p w:rsidR="007E55CF" w:rsidRPr="007E55CF" w:rsidRDefault="007E55CF" w:rsidP="00BD2A4B">
      <w:pPr>
        <w:pStyle w:val="af1"/>
      </w:pPr>
      <w:r w:rsidRPr="007E55CF">
        <w:t>console.log(</w:t>
      </w:r>
    </w:p>
    <w:p w:rsidR="007E55CF" w:rsidRPr="007E55CF" w:rsidRDefault="007E55CF" w:rsidP="00BD2A4B">
      <w:pPr>
        <w:pStyle w:val="af1"/>
      </w:pPr>
      <w:r w:rsidRPr="007E55CF">
        <w:tab/>
        <w:t>bar.hello( "hippo" )</w:t>
      </w:r>
    </w:p>
    <w:p w:rsidR="007E55CF" w:rsidRPr="007E55CF" w:rsidRDefault="007E55CF" w:rsidP="00BD2A4B">
      <w:pPr>
        <w:pStyle w:val="af1"/>
      </w:pPr>
      <w:r w:rsidRPr="007E55CF">
        <w:t>); // Let me introduce: hippo</w:t>
      </w:r>
    </w:p>
    <w:p w:rsidR="007E55CF" w:rsidRPr="007E55CF" w:rsidRDefault="007E55CF" w:rsidP="00BD2A4B">
      <w:pPr>
        <w:pStyle w:val="af1"/>
      </w:pPr>
    </w:p>
    <w:p w:rsidR="007E55CF" w:rsidRPr="007E55CF" w:rsidRDefault="007E55CF" w:rsidP="00BD2A4B">
      <w:pPr>
        <w:pStyle w:val="af1"/>
      </w:pPr>
      <w:r w:rsidRPr="007E55CF">
        <w:t>foo.awesome(); // LET ME INTRODUCE: HIPPO</w:t>
      </w:r>
    </w:p>
    <w:p w:rsidR="00690443" w:rsidRDefault="00690443" w:rsidP="007E55CF">
      <w:pPr>
        <w:pStyle w:val="aa"/>
        <w:rPr>
          <w:lang w:val="en-US"/>
        </w:rPr>
      </w:pPr>
    </w:p>
    <w:p w:rsidR="007E55CF" w:rsidRPr="007E55CF" w:rsidRDefault="007E55CF" w:rsidP="007E55CF">
      <w:pPr>
        <w:pStyle w:val="aa"/>
      </w:pPr>
      <w:r w:rsidRPr="007E55CF">
        <w:t>Оба модуля "foo" и "bar" объявлены с функцией, которая возвращает публичное API. "foo" даже получает экземпляр "bar" как параметр-зависимость и может его использовать соответствующим образом.</w:t>
      </w:r>
    </w:p>
    <w:p w:rsidR="007E55CF" w:rsidRPr="007E55CF" w:rsidRDefault="007E55CF" w:rsidP="007E55CF">
      <w:pPr>
        <w:pStyle w:val="aa"/>
      </w:pPr>
      <w:r w:rsidRPr="007E55CF">
        <w:t>Потратьте немного времени на изучение этих примеров кода, чтобы полностью осознать всю мощь замыканий и потом воспользоваться ими в собственных целях. Ключевой вывод тут в том, что нет никакого особого "волшебства" в модульных менеджерах. Они соответствуют обеим характеристикам шаблона модулей, которые я перечислил выше: вызов обертки определения функции и хранение возвращаемого значения в качестве API для этого модуля.</w:t>
      </w:r>
    </w:p>
    <w:p w:rsidR="007E55CF" w:rsidRDefault="007E55CF" w:rsidP="007E55CF">
      <w:pPr>
        <w:pStyle w:val="aa"/>
        <w:rPr>
          <w:lang w:val="en-US"/>
        </w:rPr>
      </w:pPr>
      <w:r w:rsidRPr="007E55CF">
        <w:t>Иными словами, модули — это просто модули, даже если вы делаете ставку на хорошо знакомый вам инструмент для этого.</w:t>
      </w:r>
    </w:p>
    <w:p w:rsidR="007E55CF" w:rsidRPr="007E55CF" w:rsidRDefault="007E55CF" w:rsidP="00E60FC0">
      <w:pPr>
        <w:pStyle w:val="3"/>
      </w:pPr>
      <w:r w:rsidRPr="007E55CF">
        <w:t>Будущие модули</w:t>
      </w:r>
    </w:p>
    <w:p w:rsidR="007E55CF" w:rsidRPr="007E55CF" w:rsidRDefault="007E55CF" w:rsidP="007E55CF">
      <w:pPr>
        <w:pStyle w:val="aa"/>
      </w:pPr>
      <w:r w:rsidRPr="007E55CF">
        <w:t>ES6 добавляет синтаксическую поддержку первого класса для концепции модулей. При загрузке через модульную систему, ES6 обрабатывает файл как отдельный модуль. Каждый модуль может как импортировать другие модули или отдельные члены из API, так и экспортировать свои собственные публичные члены API.</w:t>
      </w:r>
    </w:p>
    <w:p w:rsidR="007E55CF" w:rsidRPr="007E55CF" w:rsidRDefault="007E55CF" w:rsidP="007E55CF">
      <w:pPr>
        <w:pStyle w:val="aa"/>
      </w:pPr>
      <w:r w:rsidRPr="007E55CF">
        <w:rPr>
          <w:b/>
          <w:bCs/>
        </w:rPr>
        <w:t>Примечание:</w:t>
      </w:r>
      <w:r w:rsidRPr="007E55CF">
        <w:t> Модули, основанные на функциях — не статически распознаваемый шаблон (о котором знает компилятор), поэтому их семантика API не учитывается до момента времени выполнения. То есть, вы фактически можете менять API модуля в процессе выполнения кода (см. ранее обсуждение публичного API).</w:t>
      </w:r>
    </w:p>
    <w:p w:rsidR="007E55CF" w:rsidRPr="007E55CF" w:rsidRDefault="007E55CF" w:rsidP="007E55CF">
      <w:pPr>
        <w:pStyle w:val="aa"/>
      </w:pPr>
      <w:r w:rsidRPr="007E55CF">
        <w:t>В противоположность этому, модульное API ES6 — статическое (API не меняется во время выполнения). Поскольку компилятор </w:t>
      </w:r>
      <w:r w:rsidRPr="007E55CF">
        <w:rPr>
          <w:i/>
          <w:iCs/>
        </w:rPr>
        <w:t>это</w:t>
      </w:r>
      <w:r w:rsidRPr="007E55CF">
        <w:t> знает, он может (и делает!) проверить во время (загрузки файла и) компиляции, что ссылка на член API импортируемого модуля </w:t>
      </w:r>
      <w:r w:rsidRPr="007E55CF">
        <w:rPr>
          <w:i/>
          <w:iCs/>
        </w:rPr>
        <w:t>действительно существует</w:t>
      </w:r>
      <w:r w:rsidRPr="007E55CF">
        <w:t>. Если ссылка на API не существует, компилятор выдаст "заблаговременную" ошибку на этапе компиляции, вместо того, чтобы ждать традиционного динамического разрешения ссылок во время выполнения (и ошибок, если есть).</w:t>
      </w:r>
    </w:p>
    <w:p w:rsidR="007E55CF" w:rsidRPr="007E55CF" w:rsidRDefault="007E55CF" w:rsidP="007E55CF">
      <w:pPr>
        <w:pStyle w:val="aa"/>
      </w:pPr>
      <w:r w:rsidRPr="007E55CF">
        <w:t>У модулей ES6 </w:t>
      </w:r>
      <w:r w:rsidRPr="007E55CF">
        <w:rPr>
          <w:b/>
          <w:bCs/>
        </w:rPr>
        <w:t>нет</w:t>
      </w:r>
      <w:r w:rsidRPr="007E55CF">
        <w:t> "встраиваемого" формата, они должны определяться в отдельных файлах (по одному на модуль). У браузеров/движков есть "загрузчик модулей" по умолчанию (который может быть переопределен, но это уже далеко за пределами нашего здесь обсуждения), который синхронно загружает файл модуля, когда он импортируется.</w:t>
      </w:r>
    </w:p>
    <w:p w:rsidR="007E55CF" w:rsidRDefault="007E55CF" w:rsidP="007E55CF">
      <w:pPr>
        <w:pStyle w:val="aa"/>
        <w:rPr>
          <w:lang w:val="en-US"/>
        </w:rPr>
      </w:pPr>
      <w:r w:rsidRPr="007E55CF">
        <w:t>Рассмотрим код:</w:t>
      </w:r>
    </w:p>
    <w:p w:rsidR="00BD2A4B" w:rsidRPr="00BD2A4B" w:rsidRDefault="00BD2A4B" w:rsidP="007E55CF">
      <w:pPr>
        <w:pStyle w:val="aa"/>
        <w:rPr>
          <w:lang w:val="en-US"/>
        </w:rPr>
      </w:pPr>
    </w:p>
    <w:p w:rsidR="007E55CF" w:rsidRPr="007E55CF" w:rsidRDefault="007E55CF" w:rsidP="007E55CF">
      <w:pPr>
        <w:pStyle w:val="aa"/>
      </w:pPr>
      <w:r w:rsidRPr="007E55CF">
        <w:rPr>
          <w:b/>
          <w:bCs/>
        </w:rPr>
        <w:lastRenderedPageBreak/>
        <w:t>bar.js</w:t>
      </w:r>
    </w:p>
    <w:p w:rsidR="007E55CF" w:rsidRPr="007E55CF" w:rsidRDefault="007E55CF" w:rsidP="00BD2A4B">
      <w:pPr>
        <w:pStyle w:val="af1"/>
      </w:pPr>
      <w:r w:rsidRPr="007E55CF">
        <w:t>function hello(who) {</w:t>
      </w:r>
    </w:p>
    <w:p w:rsidR="007E55CF" w:rsidRPr="007E55CF" w:rsidRDefault="00BD2A4B" w:rsidP="00BD2A4B">
      <w:pPr>
        <w:pStyle w:val="af1"/>
      </w:pPr>
      <w:r>
        <w:rPr>
          <w:lang w:val="en-US"/>
        </w:rPr>
        <w:t xml:space="preserve">  </w:t>
      </w:r>
      <w:r w:rsidR="007E55CF" w:rsidRPr="007E55CF">
        <w:t>return "Let me introduce: " + who;</w:t>
      </w:r>
    </w:p>
    <w:p w:rsidR="007E55CF" w:rsidRPr="007E55CF" w:rsidRDefault="007E55CF" w:rsidP="00BD2A4B">
      <w:pPr>
        <w:pStyle w:val="af1"/>
      </w:pPr>
      <w:r w:rsidRPr="007E55CF">
        <w:t>}</w:t>
      </w:r>
    </w:p>
    <w:p w:rsidR="007E55CF" w:rsidRPr="007E55CF" w:rsidRDefault="007E55CF" w:rsidP="00BD2A4B">
      <w:pPr>
        <w:pStyle w:val="af1"/>
      </w:pPr>
    </w:p>
    <w:p w:rsidR="007E55CF" w:rsidRDefault="007E55CF" w:rsidP="00BD2A4B">
      <w:pPr>
        <w:pStyle w:val="af1"/>
        <w:rPr>
          <w:lang w:val="en-US"/>
        </w:rPr>
      </w:pPr>
      <w:r w:rsidRPr="007E55CF">
        <w:t>export hello;</w:t>
      </w:r>
    </w:p>
    <w:p w:rsidR="00690443" w:rsidRPr="00690443" w:rsidRDefault="00690443" w:rsidP="00690443">
      <w:pPr>
        <w:rPr>
          <w:lang w:val="en-US"/>
        </w:rPr>
      </w:pPr>
    </w:p>
    <w:p w:rsidR="007E55CF" w:rsidRPr="007E55CF" w:rsidRDefault="007E55CF" w:rsidP="007E55CF">
      <w:pPr>
        <w:pStyle w:val="aa"/>
      </w:pPr>
      <w:r w:rsidRPr="007E55CF">
        <w:rPr>
          <w:b/>
          <w:bCs/>
        </w:rPr>
        <w:t>foo.js</w:t>
      </w:r>
    </w:p>
    <w:p w:rsidR="007E55CF" w:rsidRPr="007E55CF" w:rsidRDefault="007E55CF" w:rsidP="00BD2A4B">
      <w:pPr>
        <w:pStyle w:val="af1"/>
      </w:pPr>
      <w:r w:rsidRPr="007E55CF">
        <w:t>// импортирует только `hello()` из модуля "bar"</w:t>
      </w:r>
    </w:p>
    <w:p w:rsidR="007E55CF" w:rsidRPr="007E55CF" w:rsidRDefault="007E55CF" w:rsidP="00BD2A4B">
      <w:pPr>
        <w:pStyle w:val="af1"/>
      </w:pPr>
      <w:r w:rsidRPr="007E55CF">
        <w:t>import hello from "bar";</w:t>
      </w:r>
    </w:p>
    <w:p w:rsidR="007E55CF" w:rsidRPr="007E55CF" w:rsidRDefault="007E55CF" w:rsidP="00BD2A4B">
      <w:pPr>
        <w:pStyle w:val="af1"/>
      </w:pPr>
    </w:p>
    <w:p w:rsidR="007E55CF" w:rsidRPr="007E55CF" w:rsidRDefault="007E55CF" w:rsidP="00BD2A4B">
      <w:pPr>
        <w:pStyle w:val="af1"/>
      </w:pPr>
      <w:r w:rsidRPr="007E55CF">
        <w:t>var hungry = "hippo";</w:t>
      </w:r>
    </w:p>
    <w:p w:rsidR="007E55CF" w:rsidRPr="007E55CF" w:rsidRDefault="007E55CF" w:rsidP="00BD2A4B">
      <w:pPr>
        <w:pStyle w:val="af1"/>
      </w:pPr>
    </w:p>
    <w:p w:rsidR="007E55CF" w:rsidRPr="007E55CF" w:rsidRDefault="007E55CF" w:rsidP="00BD2A4B">
      <w:pPr>
        <w:pStyle w:val="af1"/>
      </w:pPr>
      <w:r w:rsidRPr="007E55CF">
        <w:t>function awesome() {</w:t>
      </w:r>
    </w:p>
    <w:p w:rsidR="007E55CF" w:rsidRPr="007E55CF" w:rsidRDefault="003E7647" w:rsidP="00BD2A4B">
      <w:pPr>
        <w:pStyle w:val="af1"/>
      </w:pPr>
      <w:r>
        <w:rPr>
          <w:lang w:val="en-US"/>
        </w:rPr>
        <w:t xml:space="preserve">  </w:t>
      </w:r>
      <w:r w:rsidR="007E55CF" w:rsidRPr="007E55CF">
        <w:t>console.log(</w:t>
      </w:r>
    </w:p>
    <w:p w:rsidR="007E55CF" w:rsidRPr="007E55CF" w:rsidRDefault="003E7647" w:rsidP="00BD2A4B">
      <w:pPr>
        <w:pStyle w:val="af1"/>
      </w:pPr>
      <w:r>
        <w:rPr>
          <w:lang w:val="en-US"/>
        </w:rPr>
        <w:t xml:space="preserve">  </w:t>
      </w:r>
      <w:r w:rsidR="007E55CF" w:rsidRPr="007E55CF">
        <w:t>hello( hungry ).toUpperCase()</w:t>
      </w:r>
    </w:p>
    <w:p w:rsidR="007E55CF" w:rsidRPr="007E55CF" w:rsidRDefault="003E7647" w:rsidP="00BD2A4B">
      <w:pPr>
        <w:pStyle w:val="af1"/>
      </w:pPr>
      <w:r>
        <w:rPr>
          <w:lang w:val="en-US"/>
        </w:rPr>
        <w:t xml:space="preserve">  </w:t>
      </w:r>
      <w:r w:rsidR="007E55CF" w:rsidRPr="007E55CF">
        <w:t>);</w:t>
      </w:r>
    </w:p>
    <w:p w:rsidR="007E55CF" w:rsidRPr="007E55CF" w:rsidRDefault="007E55CF" w:rsidP="00BD2A4B">
      <w:pPr>
        <w:pStyle w:val="af1"/>
      </w:pPr>
      <w:r w:rsidRPr="007E55CF">
        <w:t>}</w:t>
      </w:r>
    </w:p>
    <w:p w:rsidR="007E55CF" w:rsidRPr="007E55CF" w:rsidRDefault="007E55CF" w:rsidP="00BD2A4B">
      <w:pPr>
        <w:pStyle w:val="af1"/>
      </w:pPr>
    </w:p>
    <w:p w:rsidR="007E55CF" w:rsidRPr="007E55CF" w:rsidRDefault="007E55CF" w:rsidP="00BD2A4B">
      <w:pPr>
        <w:pStyle w:val="af1"/>
      </w:pPr>
      <w:r w:rsidRPr="007E55CF">
        <w:t>export awesome;</w:t>
      </w:r>
    </w:p>
    <w:p w:rsidR="007E55CF" w:rsidRPr="007E55CF" w:rsidRDefault="007E55CF" w:rsidP="00BD2A4B">
      <w:pPr>
        <w:pStyle w:val="af1"/>
      </w:pPr>
      <w:r w:rsidRPr="007E55CF">
        <w:t>// импортирует модули "foo" и "bar" целиком</w:t>
      </w:r>
    </w:p>
    <w:p w:rsidR="007E55CF" w:rsidRPr="007E55CF" w:rsidRDefault="007E55CF" w:rsidP="00BD2A4B">
      <w:pPr>
        <w:pStyle w:val="af1"/>
      </w:pPr>
      <w:r w:rsidRPr="007E55CF">
        <w:t>module foo from "foo";</w:t>
      </w:r>
    </w:p>
    <w:p w:rsidR="007E55CF" w:rsidRPr="007E55CF" w:rsidRDefault="007E55CF" w:rsidP="00BD2A4B">
      <w:pPr>
        <w:pStyle w:val="af1"/>
      </w:pPr>
      <w:r w:rsidRPr="007E55CF">
        <w:t>module bar from "bar";</w:t>
      </w:r>
    </w:p>
    <w:p w:rsidR="007E55CF" w:rsidRPr="007E55CF" w:rsidRDefault="007E55CF" w:rsidP="00BD2A4B">
      <w:pPr>
        <w:pStyle w:val="af1"/>
      </w:pPr>
    </w:p>
    <w:p w:rsidR="007E55CF" w:rsidRPr="007E55CF" w:rsidRDefault="007E55CF" w:rsidP="00BD2A4B">
      <w:pPr>
        <w:pStyle w:val="af1"/>
      </w:pPr>
      <w:r w:rsidRPr="007E55CF">
        <w:t>console.log(</w:t>
      </w:r>
    </w:p>
    <w:p w:rsidR="007E55CF" w:rsidRPr="007E55CF" w:rsidRDefault="00690443" w:rsidP="00BD2A4B">
      <w:pPr>
        <w:pStyle w:val="af1"/>
      </w:pPr>
      <w:r>
        <w:rPr>
          <w:lang w:val="en-US"/>
        </w:rPr>
        <w:t xml:space="preserve">  </w:t>
      </w:r>
      <w:r w:rsidR="007E55CF" w:rsidRPr="007E55CF">
        <w:t>bar.hello( "rhino" )</w:t>
      </w:r>
    </w:p>
    <w:p w:rsidR="007E55CF" w:rsidRPr="007E55CF" w:rsidRDefault="007E55CF" w:rsidP="00BD2A4B">
      <w:pPr>
        <w:pStyle w:val="af1"/>
      </w:pPr>
      <w:r w:rsidRPr="007E55CF">
        <w:t>); // Let me introduce: rhino</w:t>
      </w:r>
    </w:p>
    <w:p w:rsidR="007E55CF" w:rsidRPr="007E55CF" w:rsidRDefault="007E55CF" w:rsidP="00BD2A4B">
      <w:pPr>
        <w:pStyle w:val="af1"/>
      </w:pPr>
    </w:p>
    <w:p w:rsidR="007E55CF" w:rsidRPr="007E55CF" w:rsidRDefault="007E55CF" w:rsidP="00BD2A4B">
      <w:pPr>
        <w:pStyle w:val="af1"/>
      </w:pPr>
      <w:r w:rsidRPr="007E55CF">
        <w:t>foo.awesome(); // LET ME INTRODUCE: HIPPO</w:t>
      </w:r>
    </w:p>
    <w:p w:rsidR="007E55CF" w:rsidRPr="007E55CF" w:rsidRDefault="007E55CF" w:rsidP="007E55CF">
      <w:pPr>
        <w:pStyle w:val="aa"/>
      </w:pPr>
      <w:r w:rsidRPr="007E55CF">
        <w:rPr>
          <w:b/>
          <w:bCs/>
        </w:rPr>
        <w:t>Примечание:</w:t>
      </w:r>
      <w:r w:rsidRPr="007E55CF">
        <w:t> Необходимо создать отдельные файлы </w:t>
      </w:r>
      <w:r w:rsidRPr="007E55CF">
        <w:rPr>
          <w:b/>
          <w:bCs/>
        </w:rPr>
        <w:t>"foo.js"</w:t>
      </w:r>
      <w:r w:rsidRPr="007E55CF">
        <w:t> и </w:t>
      </w:r>
      <w:r w:rsidRPr="007E55CF">
        <w:rPr>
          <w:b/>
          <w:bCs/>
        </w:rPr>
        <w:t>"bar.js"</w:t>
      </w:r>
      <w:r w:rsidRPr="007E55CF">
        <w:t>, с указанным выше содержимым. Затем ваша программа загрузит/импортирует эти модули, чтобы использовать их как показано в третьем фрагменте кода.</w:t>
      </w:r>
    </w:p>
    <w:p w:rsidR="007E55CF" w:rsidRPr="007E55CF" w:rsidRDefault="007E55CF" w:rsidP="007E55CF">
      <w:pPr>
        <w:pStyle w:val="aa"/>
      </w:pPr>
      <w:r w:rsidRPr="007E55CF">
        <w:t>import импортирует один или более членов API модуля в текущую область видимости, каждый в свою переменную (hello в нашем случае). module импортирует API модуля целиком в указанную переменную (foo, bar в нашем случае). export экспортирует идентификатор (переменную, функцию) в публичное API текущего модуля. Эти операторы можно использовать в определении модуля столько раз, сколько потребуется.</w:t>
      </w:r>
    </w:p>
    <w:p w:rsidR="007E55CF" w:rsidRDefault="007E55CF" w:rsidP="007E55CF">
      <w:pPr>
        <w:pStyle w:val="aa"/>
        <w:rPr>
          <w:lang w:val="en-US"/>
        </w:rPr>
      </w:pPr>
      <w:r w:rsidRPr="007E55CF">
        <w:t>Содержимое внутри </w:t>
      </w:r>
      <w:r w:rsidRPr="007E55CF">
        <w:rPr>
          <w:i/>
          <w:iCs/>
        </w:rPr>
        <w:t>файла модуля</w:t>
      </w:r>
      <w:r w:rsidRPr="007E55CF">
        <w:t> обрабатывается как если бы оно было заключено в замыкание области видимости, также как и у модулей с функцией-замыканием, рассмотренных ранее.</w:t>
      </w:r>
    </w:p>
    <w:p w:rsidR="007E55CF" w:rsidRPr="007E55CF" w:rsidRDefault="007E55CF" w:rsidP="00E60FC0">
      <w:pPr>
        <w:pStyle w:val="3"/>
      </w:pPr>
      <w:r w:rsidRPr="007E55CF">
        <w:t>Итог</w:t>
      </w:r>
    </w:p>
    <w:p w:rsidR="007E55CF" w:rsidRPr="007E55CF" w:rsidRDefault="007E55CF" w:rsidP="007E55CF">
      <w:pPr>
        <w:pStyle w:val="aa"/>
      </w:pPr>
      <w:r w:rsidRPr="007E55CF">
        <w:t>Похоже, что знания о замыкании полны предрассудков и суеверий как загадочный мир, стоящий особняком внутри JavaScript, который могут познать только самые храбрые души. Но на самом деле — это всего лишь стандартный и почти очевидный факт о том, как писать код в среде лексической области видимости, где функции являются значениями и могут свободно передаваться куда угодно.</w:t>
      </w:r>
    </w:p>
    <w:p w:rsidR="007E55CF" w:rsidRPr="007E55CF" w:rsidRDefault="007E55CF" w:rsidP="007E55CF">
      <w:pPr>
        <w:pStyle w:val="aa"/>
      </w:pPr>
      <w:r w:rsidRPr="007E55CF">
        <w:rPr>
          <w:b/>
          <w:bCs/>
        </w:rPr>
        <w:t>Замыкание — это когда функция может запомнить и иметь доступ к своей лексической области видимости даже тогда, когда она вызывается вне своей лексической области видимости.</w:t>
      </w:r>
    </w:p>
    <w:p w:rsidR="007E55CF" w:rsidRPr="007E55CF" w:rsidRDefault="007E55CF" w:rsidP="007E55CF">
      <w:pPr>
        <w:pStyle w:val="aa"/>
      </w:pPr>
      <w:r w:rsidRPr="007E55CF">
        <w:t>Замыкания могут сбить нас с толку, например в циклах, если мы не озаботимся тем, чтобы распознавать их и то как они работают. Но они еще и являются весьма мощным инструментом, дающим доступ к шаблонам, таким как </w:t>
      </w:r>
      <w:r w:rsidRPr="007E55CF">
        <w:rPr>
          <w:i/>
          <w:iCs/>
        </w:rPr>
        <w:t>модули</w:t>
      </w:r>
      <w:r w:rsidR="00C0525A">
        <w:rPr>
          <w:i/>
          <w:iCs/>
          <w:lang w:val="en-US"/>
        </w:rPr>
        <w:t xml:space="preserve"> </w:t>
      </w:r>
      <w:r w:rsidRPr="007E55CF">
        <w:t>в их различных формах.</w:t>
      </w:r>
    </w:p>
    <w:p w:rsidR="007E55CF" w:rsidRPr="007E55CF" w:rsidRDefault="007E55CF" w:rsidP="007E55CF">
      <w:pPr>
        <w:pStyle w:val="aa"/>
      </w:pPr>
      <w:r w:rsidRPr="007E55CF">
        <w:t>Модули требуют две ключевых характеристики: 1) внешнюю функцию-обертку, которую будут вызывать, чтобы создать закрытую область видимости 2) возвращаемое значение функции-обертки должно включать в себя ссылку на не менее чем одну внутреннюю функцию, у которой потом будет замыкание на внутреннюю область видимости обертки.</w:t>
      </w:r>
    </w:p>
    <w:p w:rsidR="007E55CF" w:rsidRPr="007E55CF" w:rsidRDefault="007E55CF" w:rsidP="007E55CF">
      <w:pPr>
        <w:pStyle w:val="aa"/>
      </w:pPr>
      <w:r w:rsidRPr="007E55CF">
        <w:t>Теперь вы сможете заметить замыкания повсюду в своем существующем коде и у нас теперь есть возможность обнаруживать и использовать все их преимущества!</w:t>
      </w:r>
    </w:p>
    <w:p w:rsidR="00E60FC0" w:rsidRPr="00E60FC0" w:rsidRDefault="00E60FC0" w:rsidP="00E60FC0">
      <w:pPr>
        <w:pStyle w:val="2"/>
        <w:rPr>
          <w:noProof/>
        </w:rPr>
      </w:pPr>
      <w:r w:rsidRPr="00E60FC0">
        <w:rPr>
          <w:noProof/>
        </w:rPr>
        <w:t>Приложение A: Динамическая область видимости</w:t>
      </w:r>
    </w:p>
    <w:p w:rsidR="00E60FC0" w:rsidRPr="00E60FC0" w:rsidRDefault="00E60FC0" w:rsidP="00E60FC0">
      <w:pPr>
        <w:pStyle w:val="aa"/>
      </w:pPr>
      <w:r w:rsidRPr="00E60FC0">
        <w:t>В главе 2 мы говорили о "динамической области видимости" как о противопоставлении модели "лексической области видимости", которая и есть то, как работает область видимости в JavaScript (а по факту и во многих других языках).</w:t>
      </w:r>
    </w:p>
    <w:p w:rsidR="00E60FC0" w:rsidRPr="00E60FC0" w:rsidRDefault="00E60FC0" w:rsidP="00E60FC0">
      <w:pPr>
        <w:pStyle w:val="aa"/>
      </w:pPr>
      <w:r w:rsidRPr="00E60FC0">
        <w:t>Мы кратко рассмотрим динамическую область видимости, чтобы крепко усвоить разницу. Но, важнее то, что динамическая область видимости — ближайшая родственница другого механизма (this) в JavaScript, который мы рассмотрели в книге "</w:t>
      </w:r>
      <w:r w:rsidRPr="00E60FC0">
        <w:rPr>
          <w:i/>
          <w:iCs/>
        </w:rPr>
        <w:t>this и прототипы объектов</w:t>
      </w:r>
      <w:r w:rsidRPr="00E60FC0">
        <w:t>".</w:t>
      </w:r>
    </w:p>
    <w:p w:rsidR="00E60FC0" w:rsidRPr="00E60FC0" w:rsidRDefault="00E60FC0" w:rsidP="00E60FC0">
      <w:pPr>
        <w:pStyle w:val="aa"/>
      </w:pPr>
      <w:r w:rsidRPr="00E60FC0">
        <w:t>Как мы уже отметили в главе 2, лексическая область видимости — это набор правил о том, как именно </w:t>
      </w:r>
      <w:r w:rsidRPr="00E60FC0">
        <w:rPr>
          <w:i/>
          <w:iCs/>
        </w:rPr>
        <w:t>Движок</w:t>
      </w:r>
      <w:r w:rsidRPr="00E60FC0">
        <w:t> может искать переменную и как он ее может найти. Ключевая характеристика лексической области видимости — она определяется на этапе написания кода (предполагая, что вы не жульничаете с помощью eval() или with).</w:t>
      </w:r>
    </w:p>
    <w:p w:rsidR="00E60FC0" w:rsidRPr="00E60FC0" w:rsidRDefault="00E60FC0" w:rsidP="00E60FC0">
      <w:pPr>
        <w:pStyle w:val="aa"/>
      </w:pPr>
      <w:r w:rsidRPr="00E60FC0">
        <w:t>Динамическая область видимости похоже означает, и не зря, что есть модель, при помощи которой область видимости можно определить динамически во время выполнения, вместо статического определения при написании кода. То, что нам нужно. Давайте отразим это в коде:</w:t>
      </w:r>
    </w:p>
    <w:p w:rsidR="00E60FC0" w:rsidRPr="00E60FC0" w:rsidRDefault="00E60FC0" w:rsidP="007E10A2">
      <w:pPr>
        <w:pStyle w:val="af1"/>
      </w:pPr>
      <w:r w:rsidRPr="00E60FC0">
        <w:t>function foo() {</w:t>
      </w:r>
    </w:p>
    <w:p w:rsidR="00E60FC0" w:rsidRPr="00CD4D92" w:rsidRDefault="007E10A2" w:rsidP="007E10A2">
      <w:pPr>
        <w:pStyle w:val="af1"/>
        <w:rPr>
          <w:rStyle w:val="af0"/>
        </w:rPr>
      </w:pPr>
      <w:r>
        <w:rPr>
          <w:lang w:val="en-US"/>
        </w:rPr>
        <w:t xml:space="preserve">  </w:t>
      </w:r>
      <w:r w:rsidR="00E60FC0" w:rsidRPr="00E60FC0">
        <w:t xml:space="preserve">console.log( a ); // </w:t>
      </w:r>
      <w:r w:rsidR="00E60FC0" w:rsidRPr="00CD4D92">
        <w:rPr>
          <w:rStyle w:val="af0"/>
        </w:rPr>
        <w:t>2</w:t>
      </w:r>
    </w:p>
    <w:p w:rsidR="00E60FC0" w:rsidRPr="00E60FC0" w:rsidRDefault="00E60FC0" w:rsidP="007E10A2">
      <w:pPr>
        <w:pStyle w:val="af1"/>
      </w:pPr>
      <w:r w:rsidRPr="00E60FC0">
        <w:t>}</w:t>
      </w:r>
    </w:p>
    <w:p w:rsidR="00E60FC0" w:rsidRPr="00E60FC0" w:rsidRDefault="00E60FC0" w:rsidP="007E10A2">
      <w:pPr>
        <w:pStyle w:val="af1"/>
      </w:pPr>
    </w:p>
    <w:p w:rsidR="00E60FC0" w:rsidRPr="00E60FC0" w:rsidRDefault="00E60FC0" w:rsidP="007E10A2">
      <w:pPr>
        <w:pStyle w:val="af1"/>
      </w:pPr>
      <w:r w:rsidRPr="00E60FC0">
        <w:t>function bar() {</w:t>
      </w:r>
    </w:p>
    <w:p w:rsidR="00E60FC0" w:rsidRPr="00E60FC0" w:rsidRDefault="007E10A2" w:rsidP="007E10A2">
      <w:pPr>
        <w:pStyle w:val="af1"/>
      </w:pPr>
      <w:r>
        <w:rPr>
          <w:lang w:val="en-US"/>
        </w:rPr>
        <w:t xml:space="preserve">  </w:t>
      </w:r>
      <w:r w:rsidR="00E60FC0" w:rsidRPr="00E60FC0">
        <w:t>var a = 3;</w:t>
      </w:r>
    </w:p>
    <w:p w:rsidR="00E60FC0" w:rsidRPr="00E60FC0" w:rsidRDefault="007E10A2" w:rsidP="007E10A2">
      <w:pPr>
        <w:pStyle w:val="af1"/>
      </w:pPr>
      <w:r>
        <w:rPr>
          <w:lang w:val="en-US"/>
        </w:rPr>
        <w:t xml:space="preserve">  </w:t>
      </w:r>
      <w:r w:rsidR="00E60FC0" w:rsidRPr="00E60FC0">
        <w:t>foo();</w:t>
      </w:r>
    </w:p>
    <w:p w:rsidR="00E60FC0" w:rsidRPr="00E60FC0" w:rsidRDefault="00E60FC0" w:rsidP="007E10A2">
      <w:pPr>
        <w:pStyle w:val="af1"/>
      </w:pPr>
      <w:r w:rsidRPr="00E60FC0">
        <w:t>}</w:t>
      </w:r>
    </w:p>
    <w:p w:rsidR="00E60FC0" w:rsidRPr="00E60FC0" w:rsidRDefault="00E60FC0" w:rsidP="007E10A2">
      <w:pPr>
        <w:pStyle w:val="af1"/>
      </w:pPr>
    </w:p>
    <w:p w:rsidR="00E60FC0" w:rsidRPr="00E60FC0" w:rsidRDefault="00E60FC0" w:rsidP="007E10A2">
      <w:pPr>
        <w:pStyle w:val="af1"/>
      </w:pPr>
      <w:r w:rsidRPr="00E60FC0">
        <w:t>var a = 2;</w:t>
      </w:r>
    </w:p>
    <w:p w:rsidR="00E60FC0" w:rsidRPr="00E60FC0" w:rsidRDefault="00E60FC0" w:rsidP="007E10A2">
      <w:pPr>
        <w:pStyle w:val="af1"/>
      </w:pPr>
    </w:p>
    <w:p w:rsidR="00E60FC0" w:rsidRPr="00E60FC0" w:rsidRDefault="00E60FC0" w:rsidP="007E10A2">
      <w:pPr>
        <w:pStyle w:val="af1"/>
      </w:pPr>
      <w:r w:rsidRPr="00E60FC0">
        <w:lastRenderedPageBreak/>
        <w:t>bar();</w:t>
      </w:r>
    </w:p>
    <w:p w:rsidR="00E60FC0" w:rsidRPr="00E60FC0" w:rsidRDefault="00E60FC0" w:rsidP="00E60FC0">
      <w:pPr>
        <w:pStyle w:val="aa"/>
      </w:pPr>
      <w:r w:rsidRPr="00E60FC0">
        <w:t>Лексическая область видимости хранит информацию о том, что RHS-ссылка на a в foo() будет разрешена в глобальную переменную a, что приведет к тому, что будет выведено значение 2.</w:t>
      </w:r>
    </w:p>
    <w:p w:rsidR="00E60FC0" w:rsidRPr="00E60FC0" w:rsidRDefault="00E60FC0" w:rsidP="00E60FC0">
      <w:pPr>
        <w:pStyle w:val="aa"/>
      </w:pPr>
      <w:r w:rsidRPr="00E60FC0">
        <w:t>Динамическая область видимости, напротив, не интересуется тем как и где были объявлены функции и области видимости, а скорее интересуется тем </w:t>
      </w:r>
      <w:r w:rsidRPr="00E60FC0">
        <w:rPr>
          <w:b/>
          <w:bCs/>
        </w:rPr>
        <w:t>откуда они буду вызываться</w:t>
      </w:r>
      <w:r w:rsidRPr="00E60FC0">
        <w:t>. Иными словами, здесь цепочка областей видимости основана на стеке вызовов, а не на вложенности областей видимости в коде.</w:t>
      </w:r>
    </w:p>
    <w:p w:rsidR="00E60FC0" w:rsidRPr="00E60FC0" w:rsidRDefault="00E60FC0" w:rsidP="00E60FC0">
      <w:pPr>
        <w:pStyle w:val="aa"/>
      </w:pPr>
      <w:r w:rsidRPr="00E60FC0">
        <w:t>Итак, если бы в JavaScript была динамическая область видимости, то когда выполнилась бы foo(), </w:t>
      </w:r>
      <w:r w:rsidRPr="00E60FC0">
        <w:rPr>
          <w:b/>
          <w:bCs/>
        </w:rPr>
        <w:t>теоретически</w:t>
      </w:r>
      <w:r w:rsidR="00CD4D92">
        <w:rPr>
          <w:b/>
          <w:bCs/>
          <w:lang w:val="en-US"/>
        </w:rPr>
        <w:t xml:space="preserve"> </w:t>
      </w:r>
      <w:r w:rsidRPr="00E60FC0">
        <w:t>нижеприведенный код привел бы к выводу 3.</w:t>
      </w:r>
    </w:p>
    <w:p w:rsidR="00E60FC0" w:rsidRPr="00E60FC0" w:rsidRDefault="00E60FC0" w:rsidP="00CD4D92">
      <w:pPr>
        <w:pStyle w:val="af1"/>
      </w:pPr>
      <w:r w:rsidRPr="00E60FC0">
        <w:t>function foo() {</w:t>
      </w:r>
    </w:p>
    <w:p w:rsidR="00E60FC0" w:rsidRPr="00E60FC0" w:rsidRDefault="00CD4D92" w:rsidP="00CD4D92">
      <w:pPr>
        <w:pStyle w:val="af1"/>
      </w:pPr>
      <w:r>
        <w:rPr>
          <w:lang w:val="en-US"/>
        </w:rPr>
        <w:t xml:space="preserve">  </w:t>
      </w:r>
      <w:r w:rsidR="00E60FC0" w:rsidRPr="00E60FC0">
        <w:t>console.log( a ); // 3  (not 2!)</w:t>
      </w:r>
    </w:p>
    <w:p w:rsidR="00E60FC0" w:rsidRPr="00E60FC0" w:rsidRDefault="00E60FC0" w:rsidP="00CD4D92">
      <w:pPr>
        <w:pStyle w:val="af1"/>
      </w:pPr>
      <w:r w:rsidRPr="00E60FC0">
        <w:t>}</w:t>
      </w:r>
    </w:p>
    <w:p w:rsidR="00E60FC0" w:rsidRPr="00E60FC0" w:rsidRDefault="00E60FC0" w:rsidP="00CD4D92">
      <w:pPr>
        <w:pStyle w:val="af1"/>
      </w:pPr>
    </w:p>
    <w:p w:rsidR="00E60FC0" w:rsidRPr="00E60FC0" w:rsidRDefault="00E60FC0" w:rsidP="00CD4D92">
      <w:pPr>
        <w:pStyle w:val="af1"/>
      </w:pPr>
      <w:r w:rsidRPr="00E60FC0">
        <w:t>function bar() {</w:t>
      </w:r>
    </w:p>
    <w:p w:rsidR="00E60FC0" w:rsidRPr="00E60FC0" w:rsidRDefault="00CD4D92" w:rsidP="00CD4D92">
      <w:pPr>
        <w:pStyle w:val="af1"/>
      </w:pPr>
      <w:r>
        <w:rPr>
          <w:lang w:val="en-US"/>
        </w:rPr>
        <w:t xml:space="preserve">  </w:t>
      </w:r>
      <w:r w:rsidR="00E60FC0" w:rsidRPr="00E60FC0">
        <w:t>var a = 3;</w:t>
      </w:r>
    </w:p>
    <w:p w:rsidR="00E60FC0" w:rsidRPr="00E60FC0" w:rsidRDefault="00CD4D92" w:rsidP="00CD4D92">
      <w:pPr>
        <w:pStyle w:val="af1"/>
      </w:pPr>
      <w:r>
        <w:rPr>
          <w:lang w:val="en-US"/>
        </w:rPr>
        <w:t xml:space="preserve">  </w:t>
      </w:r>
      <w:r w:rsidR="00E60FC0" w:rsidRPr="00E60FC0">
        <w:t>foo();</w:t>
      </w:r>
    </w:p>
    <w:p w:rsidR="00E60FC0" w:rsidRPr="00E60FC0" w:rsidRDefault="00E60FC0" w:rsidP="00CD4D92">
      <w:pPr>
        <w:pStyle w:val="af1"/>
      </w:pPr>
      <w:r w:rsidRPr="00E60FC0">
        <w:t>}</w:t>
      </w:r>
    </w:p>
    <w:p w:rsidR="00E60FC0" w:rsidRPr="00E60FC0" w:rsidRDefault="00E60FC0" w:rsidP="00CD4D92">
      <w:pPr>
        <w:pStyle w:val="af1"/>
      </w:pPr>
    </w:p>
    <w:p w:rsidR="00E60FC0" w:rsidRPr="00E60FC0" w:rsidRDefault="00E60FC0" w:rsidP="00CD4D92">
      <w:pPr>
        <w:pStyle w:val="af1"/>
      </w:pPr>
      <w:r w:rsidRPr="00E60FC0">
        <w:t>var a = 2;</w:t>
      </w:r>
    </w:p>
    <w:p w:rsidR="00E60FC0" w:rsidRPr="00E60FC0" w:rsidRDefault="00E60FC0" w:rsidP="00CD4D92">
      <w:pPr>
        <w:pStyle w:val="af1"/>
      </w:pPr>
    </w:p>
    <w:p w:rsidR="00E60FC0" w:rsidRPr="00E60FC0" w:rsidRDefault="00E60FC0" w:rsidP="00CD4D92">
      <w:pPr>
        <w:pStyle w:val="af1"/>
      </w:pPr>
      <w:r w:rsidRPr="00E60FC0">
        <w:t>bar();</w:t>
      </w:r>
    </w:p>
    <w:p w:rsidR="00E60FC0" w:rsidRPr="00E60FC0" w:rsidRDefault="00E60FC0" w:rsidP="00E60FC0">
      <w:pPr>
        <w:pStyle w:val="aa"/>
      </w:pPr>
      <w:r w:rsidRPr="00E60FC0">
        <w:t>Как такое может быть? А всё потому, что когда foo() не может разрешить ссылку на переменную a, вместо поднятия по цепочке вложенных лексических областей видимости, она взбирается вверх по стеку вызовов, чтобы найти откуда foo() была </w:t>
      </w:r>
      <w:r w:rsidRPr="00E60FC0">
        <w:rPr>
          <w:i/>
          <w:iCs/>
        </w:rPr>
        <w:t>вызвана</w:t>
      </w:r>
      <w:r w:rsidRPr="00E60FC0">
        <w:t>. Поскольку foo() вызывалась из bar(), она проверяет переменные в области видимости bar()и находит там a со значением 3.</w:t>
      </w:r>
    </w:p>
    <w:p w:rsidR="00E60FC0" w:rsidRPr="00E60FC0" w:rsidRDefault="00E60FC0" w:rsidP="00E60FC0">
      <w:pPr>
        <w:pStyle w:val="aa"/>
      </w:pPr>
      <w:r w:rsidRPr="00E60FC0">
        <w:t>Странно? Возможно вы так и подумали, на какой-то момент.</w:t>
      </w:r>
    </w:p>
    <w:p w:rsidR="00E60FC0" w:rsidRPr="00E60FC0" w:rsidRDefault="00E60FC0" w:rsidP="00E60FC0">
      <w:pPr>
        <w:pStyle w:val="aa"/>
      </w:pPr>
      <w:r w:rsidRPr="00E60FC0">
        <w:t>Но это всего лишь потому, что вы возможно работали только с (или по меньшей мере глубоко изучили) кодом, который работает в лексической областью видимости. Поэтому то динамическая область видимости и кажется чужой. Если бы вы писали код на языке с динамической областью видимости, для вас всё это показалось бы естественным, а лексическая область видимости показалось бы чудаковатой.</w:t>
      </w:r>
    </w:p>
    <w:p w:rsidR="00E60FC0" w:rsidRPr="00E60FC0" w:rsidRDefault="00E60FC0" w:rsidP="00E60FC0">
      <w:pPr>
        <w:pStyle w:val="aa"/>
      </w:pPr>
      <w:r w:rsidRPr="00E60FC0">
        <w:t>Чтобы внести ясность, в JavaScript </w:t>
      </w:r>
      <w:r w:rsidRPr="00E60FC0">
        <w:rPr>
          <w:b/>
          <w:bCs/>
        </w:rPr>
        <w:t>нет, на самом деле, динамической области видимости</w:t>
      </w:r>
      <w:r w:rsidRPr="00E60FC0">
        <w:t>. В нем есть лексическая область видимости. Проще некуда. Но механизм работы this немного похож на динамическую область видимости.</w:t>
      </w:r>
    </w:p>
    <w:p w:rsidR="00E60FC0" w:rsidRPr="00E60FC0" w:rsidRDefault="00E60FC0" w:rsidP="00E60FC0">
      <w:pPr>
        <w:pStyle w:val="aa"/>
      </w:pPr>
      <w:r w:rsidRPr="00E60FC0">
        <w:t>Ключевое сравнение: </w:t>
      </w:r>
      <w:r w:rsidRPr="00E60FC0">
        <w:rPr>
          <w:b/>
          <w:bCs/>
        </w:rPr>
        <w:t>лексическая область видимости определяется временем написания кода, тогда как динамическая область видимости (и this!) определяется во время выполнения</w:t>
      </w:r>
      <w:r w:rsidRPr="00E60FC0">
        <w:t>. Лексическую область видимости интересует </w:t>
      </w:r>
      <w:r w:rsidRPr="00E60FC0">
        <w:rPr>
          <w:i/>
          <w:iCs/>
        </w:rPr>
        <w:t>где функция была объявлена</w:t>
      </w:r>
      <w:r w:rsidRPr="00E60FC0">
        <w:t>, а динамическую — </w:t>
      </w:r>
      <w:r w:rsidRPr="00E60FC0">
        <w:rPr>
          <w:i/>
          <w:iCs/>
        </w:rPr>
        <w:t>откуда была вызвана</w:t>
      </w:r>
      <w:r w:rsidRPr="00E60FC0">
        <w:t> функция.</w:t>
      </w:r>
    </w:p>
    <w:p w:rsidR="00E60FC0" w:rsidRPr="00E60FC0" w:rsidRDefault="00E60FC0" w:rsidP="00E60FC0">
      <w:pPr>
        <w:pStyle w:val="aa"/>
      </w:pPr>
      <w:r w:rsidRPr="00E60FC0">
        <w:t>И наконец: this интересует </w:t>
      </w:r>
      <w:r w:rsidRPr="00E60FC0">
        <w:rPr>
          <w:i/>
          <w:iCs/>
        </w:rPr>
        <w:t>как была вызвана функция</w:t>
      </w:r>
      <w:r w:rsidRPr="00E60FC0">
        <w:t>, что показывает как близко связаны механизм this с идеей динамической области видимости. Чтобы изучить во всех подробностях this, прочтите книгу "</w:t>
      </w:r>
      <w:r w:rsidRPr="00E60FC0">
        <w:rPr>
          <w:i/>
          <w:iCs/>
        </w:rPr>
        <w:t>this и прототипы объектов</w:t>
      </w:r>
      <w:r w:rsidRPr="00E60FC0">
        <w:t>".</w:t>
      </w:r>
    </w:p>
    <w:p w:rsidR="00310605" w:rsidRPr="00310605" w:rsidRDefault="00310605" w:rsidP="00CB0C91">
      <w:pPr>
        <w:pStyle w:val="2"/>
      </w:pPr>
      <w:r w:rsidRPr="00310605">
        <w:t>Приложение C: Лексический this</w:t>
      </w:r>
    </w:p>
    <w:p w:rsidR="00310605" w:rsidRPr="00310605" w:rsidRDefault="00310605" w:rsidP="00310605">
      <w:pPr>
        <w:pStyle w:val="aa"/>
      </w:pPr>
      <w:r w:rsidRPr="00310605">
        <w:t>Хотя эта книга и не рассматривает механизм this во всех деталях, есть одна тема в ES6, которая связывает this с лексической областью видимости существенным образом, по которому мы быстро пробежимся.</w:t>
      </w:r>
    </w:p>
    <w:p w:rsidR="00310605" w:rsidRPr="00310605" w:rsidRDefault="00310605" w:rsidP="00310605">
      <w:pPr>
        <w:pStyle w:val="aa"/>
      </w:pPr>
      <w:r w:rsidRPr="00310605">
        <w:t>ES6 добавляет особую синтаксическую форму объявления функции, названную "</w:t>
      </w:r>
      <w:r w:rsidRPr="00CB0C91">
        <w:rPr>
          <w:rStyle w:val="af0"/>
        </w:rPr>
        <w:t>стрелочная функция</w:t>
      </w:r>
      <w:r w:rsidRPr="00310605">
        <w:t>". Она выглядит примерно так:</w:t>
      </w:r>
    </w:p>
    <w:p w:rsidR="00310605" w:rsidRPr="00310605" w:rsidRDefault="00310605" w:rsidP="00CB0C91">
      <w:pPr>
        <w:pStyle w:val="af1"/>
      </w:pPr>
      <w:r w:rsidRPr="00310605">
        <w:t>var foo = a =&gt; {</w:t>
      </w:r>
    </w:p>
    <w:p w:rsidR="00310605" w:rsidRPr="00310605" w:rsidRDefault="00CB0C91" w:rsidP="00CB0C91">
      <w:pPr>
        <w:pStyle w:val="af1"/>
      </w:pPr>
      <w:r>
        <w:rPr>
          <w:lang w:val="en-US"/>
        </w:rPr>
        <w:t xml:space="preserve">  </w:t>
      </w:r>
      <w:r w:rsidR="00310605" w:rsidRPr="00310605">
        <w:t>console.log( a );</w:t>
      </w:r>
    </w:p>
    <w:p w:rsidR="00310605" w:rsidRPr="00310605" w:rsidRDefault="00310605" w:rsidP="00CB0C91">
      <w:pPr>
        <w:pStyle w:val="af1"/>
      </w:pPr>
      <w:r w:rsidRPr="00310605">
        <w:t>};</w:t>
      </w:r>
    </w:p>
    <w:p w:rsidR="00310605" w:rsidRPr="00310605" w:rsidRDefault="00310605" w:rsidP="00CB0C91">
      <w:pPr>
        <w:pStyle w:val="af1"/>
      </w:pPr>
    </w:p>
    <w:p w:rsidR="00310605" w:rsidRPr="00310605" w:rsidRDefault="00310605" w:rsidP="00CB0C91">
      <w:pPr>
        <w:pStyle w:val="af1"/>
      </w:pPr>
      <w:r w:rsidRPr="00310605">
        <w:t>foo( 2 ); // 2</w:t>
      </w:r>
    </w:p>
    <w:p w:rsidR="00310605" w:rsidRPr="00310605" w:rsidRDefault="00310605" w:rsidP="00310605">
      <w:pPr>
        <w:pStyle w:val="aa"/>
      </w:pPr>
      <w:r w:rsidRPr="00310605">
        <w:t>Так называемая "жирная стрелка" часто упоминается как сокращение для </w:t>
      </w:r>
      <w:r w:rsidRPr="00310605">
        <w:rPr>
          <w:i/>
          <w:iCs/>
        </w:rPr>
        <w:t>утомительно длинного</w:t>
      </w:r>
      <w:r w:rsidRPr="00310605">
        <w:t> (сарказм) ключевого слова function.</w:t>
      </w:r>
    </w:p>
    <w:p w:rsidR="00310605" w:rsidRPr="00310605" w:rsidRDefault="00310605" w:rsidP="00310605">
      <w:pPr>
        <w:pStyle w:val="aa"/>
      </w:pPr>
      <w:r w:rsidRPr="00310605">
        <w:t>Но есть кое-что более важное в стрелочных функциях, что не имеет ничего общего с экономией символов в вашем коде.</w:t>
      </w:r>
    </w:p>
    <w:p w:rsidR="00310605" w:rsidRPr="00310605" w:rsidRDefault="00310605" w:rsidP="00310605">
      <w:pPr>
        <w:pStyle w:val="aa"/>
      </w:pPr>
      <w:r w:rsidRPr="00310605">
        <w:t>В двух словах, этот код страдает от одной проблемы:</w:t>
      </w:r>
    </w:p>
    <w:p w:rsidR="00310605" w:rsidRPr="00310605" w:rsidRDefault="00310605" w:rsidP="00CB0C91">
      <w:pPr>
        <w:pStyle w:val="af1"/>
      </w:pPr>
      <w:r w:rsidRPr="00310605">
        <w:t>var obj = {</w:t>
      </w:r>
    </w:p>
    <w:p w:rsidR="00310605" w:rsidRPr="00310605" w:rsidRDefault="00CB0C91" w:rsidP="00CB0C91">
      <w:pPr>
        <w:pStyle w:val="af1"/>
      </w:pPr>
      <w:r>
        <w:rPr>
          <w:lang w:val="en-US"/>
        </w:rPr>
        <w:t xml:space="preserve">  </w:t>
      </w:r>
      <w:r w:rsidR="00310605" w:rsidRPr="00310605">
        <w:t>id: "</w:t>
      </w:r>
      <w:r w:rsidR="00310605" w:rsidRPr="00CB0C91">
        <w:rPr>
          <w:rStyle w:val="af0"/>
        </w:rPr>
        <w:t>awesome</w:t>
      </w:r>
      <w:r w:rsidR="00310605" w:rsidRPr="00310605">
        <w:t>",</w:t>
      </w:r>
    </w:p>
    <w:p w:rsidR="00310605" w:rsidRPr="00310605" w:rsidRDefault="00CB0C91" w:rsidP="00CB0C91">
      <w:pPr>
        <w:pStyle w:val="af1"/>
      </w:pPr>
      <w:r>
        <w:rPr>
          <w:lang w:val="en-US"/>
        </w:rPr>
        <w:t xml:space="preserve">  </w:t>
      </w:r>
      <w:r w:rsidR="00310605" w:rsidRPr="00310605">
        <w:t>cool: function coolFn() {</w:t>
      </w:r>
    </w:p>
    <w:p w:rsidR="00310605" w:rsidRPr="00310605" w:rsidRDefault="00CB0C91" w:rsidP="00CB0C91">
      <w:pPr>
        <w:pStyle w:val="af1"/>
      </w:pPr>
      <w:r>
        <w:rPr>
          <w:lang w:val="en-US"/>
        </w:rPr>
        <w:t xml:space="preserve">    </w:t>
      </w:r>
      <w:r w:rsidR="00310605" w:rsidRPr="00310605">
        <w:t xml:space="preserve">console.log( </w:t>
      </w:r>
      <w:r w:rsidR="00310605" w:rsidRPr="00CB0C91">
        <w:rPr>
          <w:rStyle w:val="af0"/>
        </w:rPr>
        <w:t>this.id</w:t>
      </w:r>
      <w:r w:rsidR="00310605" w:rsidRPr="00310605">
        <w:t xml:space="preserve"> );</w:t>
      </w:r>
    </w:p>
    <w:p w:rsidR="00310605" w:rsidRPr="00310605" w:rsidRDefault="00CB0C91" w:rsidP="00CB0C91">
      <w:pPr>
        <w:pStyle w:val="af1"/>
      </w:pPr>
      <w:r>
        <w:rPr>
          <w:lang w:val="en-US"/>
        </w:rPr>
        <w:t xml:space="preserve">  </w:t>
      </w:r>
      <w:r w:rsidR="00310605" w:rsidRPr="00310605">
        <w:t>}</w:t>
      </w:r>
    </w:p>
    <w:p w:rsidR="00310605" w:rsidRPr="00310605" w:rsidRDefault="00310605" w:rsidP="00CB0C91">
      <w:pPr>
        <w:pStyle w:val="af1"/>
      </w:pPr>
      <w:r w:rsidRPr="00310605">
        <w:t>};</w:t>
      </w:r>
    </w:p>
    <w:p w:rsidR="00310605" w:rsidRPr="00310605" w:rsidRDefault="00310605" w:rsidP="00CB0C91">
      <w:pPr>
        <w:pStyle w:val="af1"/>
      </w:pPr>
    </w:p>
    <w:p w:rsidR="00310605" w:rsidRPr="00310605" w:rsidRDefault="00310605" w:rsidP="00CB0C91">
      <w:pPr>
        <w:pStyle w:val="af1"/>
      </w:pPr>
      <w:r w:rsidRPr="00310605">
        <w:t>var id = "not awesome";</w:t>
      </w:r>
    </w:p>
    <w:p w:rsidR="00310605" w:rsidRPr="00310605" w:rsidRDefault="00310605" w:rsidP="00CB0C91">
      <w:pPr>
        <w:pStyle w:val="af1"/>
      </w:pPr>
    </w:p>
    <w:p w:rsidR="00310605" w:rsidRPr="00310605" w:rsidRDefault="00310605" w:rsidP="00CB0C91">
      <w:pPr>
        <w:pStyle w:val="af1"/>
      </w:pPr>
      <w:r w:rsidRPr="00310605">
        <w:t xml:space="preserve">obj.cool(); // </w:t>
      </w:r>
      <w:r w:rsidRPr="00CB0C91">
        <w:rPr>
          <w:rStyle w:val="af0"/>
        </w:rPr>
        <w:t>awesome</w:t>
      </w:r>
    </w:p>
    <w:p w:rsidR="00310605" w:rsidRPr="00310605" w:rsidRDefault="00310605" w:rsidP="00CB0C91">
      <w:pPr>
        <w:pStyle w:val="af1"/>
      </w:pPr>
    </w:p>
    <w:p w:rsidR="00310605" w:rsidRPr="00310605" w:rsidRDefault="00310605" w:rsidP="00CB0C91">
      <w:pPr>
        <w:pStyle w:val="af1"/>
      </w:pPr>
      <w:r w:rsidRPr="00310605">
        <w:t>setTimeout( obj.cool, 100 ); // not awesome</w:t>
      </w:r>
    </w:p>
    <w:p w:rsidR="00CB0C91" w:rsidRDefault="00CB0C91" w:rsidP="00310605">
      <w:pPr>
        <w:pStyle w:val="aa"/>
        <w:rPr>
          <w:lang w:val="en-US"/>
        </w:rPr>
      </w:pPr>
    </w:p>
    <w:p w:rsidR="00310605" w:rsidRPr="00310605" w:rsidRDefault="00310605" w:rsidP="00310605">
      <w:pPr>
        <w:pStyle w:val="aa"/>
      </w:pPr>
      <w:r w:rsidRPr="00310605">
        <w:t>Проблема заключается в потере привязки this в функции cool(). Есть разные пути решения этой проблемы, но наиболее частое решение — var self = this;.</w:t>
      </w:r>
    </w:p>
    <w:p w:rsidR="00310605" w:rsidRPr="00310605" w:rsidRDefault="00310605" w:rsidP="00310605">
      <w:pPr>
        <w:pStyle w:val="aa"/>
      </w:pPr>
      <w:r w:rsidRPr="00310605">
        <w:t>Выглядит это примерно так:</w:t>
      </w:r>
    </w:p>
    <w:p w:rsidR="00310605" w:rsidRPr="00310605" w:rsidRDefault="00310605" w:rsidP="00CB0C91">
      <w:pPr>
        <w:pStyle w:val="af1"/>
      </w:pPr>
      <w:r w:rsidRPr="00310605">
        <w:t>var obj = {</w:t>
      </w:r>
    </w:p>
    <w:p w:rsidR="00310605" w:rsidRPr="00310605" w:rsidRDefault="00CB0C91" w:rsidP="00CB0C91">
      <w:pPr>
        <w:pStyle w:val="af1"/>
      </w:pPr>
      <w:r>
        <w:rPr>
          <w:lang w:val="en-US"/>
        </w:rPr>
        <w:t xml:space="preserve">  </w:t>
      </w:r>
      <w:r w:rsidR="00310605" w:rsidRPr="00310605">
        <w:t>count: 0,</w:t>
      </w:r>
    </w:p>
    <w:p w:rsidR="00310605" w:rsidRPr="00310605" w:rsidRDefault="00CB0C91" w:rsidP="00CB0C91">
      <w:pPr>
        <w:pStyle w:val="af1"/>
      </w:pPr>
      <w:r>
        <w:rPr>
          <w:lang w:val="en-US"/>
        </w:rPr>
        <w:t xml:space="preserve">  </w:t>
      </w:r>
      <w:r w:rsidR="00310605" w:rsidRPr="00310605">
        <w:t>cool: function coolFn() {</w:t>
      </w:r>
    </w:p>
    <w:p w:rsidR="00310605" w:rsidRPr="00310605" w:rsidRDefault="00CB0C91" w:rsidP="00CB0C91">
      <w:pPr>
        <w:pStyle w:val="af1"/>
      </w:pPr>
      <w:r>
        <w:rPr>
          <w:lang w:val="en-US"/>
        </w:rPr>
        <w:t xml:space="preserve">  </w:t>
      </w:r>
      <w:r w:rsidR="00310605" w:rsidRPr="00310605">
        <w:t>var self = this;</w:t>
      </w:r>
    </w:p>
    <w:p w:rsidR="00310605" w:rsidRPr="00310605" w:rsidRDefault="00310605" w:rsidP="00CB0C91">
      <w:pPr>
        <w:pStyle w:val="af1"/>
      </w:pPr>
    </w:p>
    <w:p w:rsidR="00310605" w:rsidRPr="00310605" w:rsidRDefault="00CB0C91" w:rsidP="00CB0C91">
      <w:pPr>
        <w:pStyle w:val="af1"/>
      </w:pPr>
      <w:r>
        <w:rPr>
          <w:lang w:val="en-US"/>
        </w:rPr>
        <w:t xml:space="preserve">  </w:t>
      </w:r>
      <w:r w:rsidR="00310605" w:rsidRPr="00310605">
        <w:t>if (self.count &lt; 1) {</w:t>
      </w:r>
    </w:p>
    <w:p w:rsidR="00310605" w:rsidRPr="00310605" w:rsidRDefault="00CB0C91" w:rsidP="00CB0C91">
      <w:pPr>
        <w:pStyle w:val="af1"/>
      </w:pPr>
      <w:r>
        <w:rPr>
          <w:lang w:val="en-US"/>
        </w:rPr>
        <w:t xml:space="preserve">    </w:t>
      </w:r>
      <w:r w:rsidR="00310605" w:rsidRPr="00310605">
        <w:t>setTimeout( function timer(){</w:t>
      </w:r>
    </w:p>
    <w:p w:rsidR="00310605" w:rsidRPr="00310605" w:rsidRDefault="00CB0C91" w:rsidP="00CB0C91">
      <w:pPr>
        <w:pStyle w:val="af1"/>
      </w:pPr>
      <w:r>
        <w:rPr>
          <w:lang w:val="en-US"/>
        </w:rPr>
        <w:t xml:space="preserve">    </w:t>
      </w:r>
      <w:r w:rsidR="00310605" w:rsidRPr="00310605">
        <w:t>self.count++;</w:t>
      </w:r>
    </w:p>
    <w:p w:rsidR="00310605" w:rsidRPr="00310605" w:rsidRDefault="00CB0C91" w:rsidP="00CB0C91">
      <w:pPr>
        <w:pStyle w:val="af1"/>
      </w:pPr>
      <w:r>
        <w:rPr>
          <w:lang w:val="en-US"/>
        </w:rPr>
        <w:t xml:space="preserve">    </w:t>
      </w:r>
      <w:r w:rsidR="00310605" w:rsidRPr="00310605">
        <w:t>console.log( "красиво?" );</w:t>
      </w:r>
    </w:p>
    <w:p w:rsidR="00310605" w:rsidRPr="00310605" w:rsidRDefault="00CB0C91" w:rsidP="00CB0C91">
      <w:pPr>
        <w:pStyle w:val="af1"/>
      </w:pPr>
      <w:r>
        <w:rPr>
          <w:lang w:val="en-US"/>
        </w:rPr>
        <w:t xml:space="preserve">  </w:t>
      </w:r>
      <w:r w:rsidR="00310605" w:rsidRPr="00310605">
        <w:t>}, 100 );</w:t>
      </w:r>
    </w:p>
    <w:p w:rsidR="00310605" w:rsidRPr="00310605" w:rsidRDefault="00CB0C91" w:rsidP="00CB0C91">
      <w:pPr>
        <w:pStyle w:val="af1"/>
      </w:pPr>
      <w:r>
        <w:rPr>
          <w:lang w:val="en-US"/>
        </w:rPr>
        <w:t xml:space="preserve">  </w:t>
      </w:r>
      <w:r w:rsidR="00310605" w:rsidRPr="00310605">
        <w:t>}</w:t>
      </w:r>
    </w:p>
    <w:p w:rsidR="00310605" w:rsidRPr="00310605" w:rsidRDefault="00310605" w:rsidP="00CB0C91">
      <w:pPr>
        <w:pStyle w:val="af1"/>
      </w:pPr>
      <w:r w:rsidRPr="00310605">
        <w:t>}</w:t>
      </w:r>
    </w:p>
    <w:p w:rsidR="00310605" w:rsidRPr="00310605" w:rsidRDefault="00310605" w:rsidP="00CB0C91">
      <w:pPr>
        <w:pStyle w:val="af1"/>
      </w:pPr>
      <w:r w:rsidRPr="00310605">
        <w:lastRenderedPageBreak/>
        <w:t>};</w:t>
      </w:r>
    </w:p>
    <w:p w:rsidR="00310605" w:rsidRPr="00310605" w:rsidRDefault="00310605" w:rsidP="00CB0C91">
      <w:pPr>
        <w:pStyle w:val="af1"/>
      </w:pPr>
    </w:p>
    <w:p w:rsidR="00310605" w:rsidRPr="00310605" w:rsidRDefault="00310605" w:rsidP="00CB0C91">
      <w:pPr>
        <w:pStyle w:val="af1"/>
      </w:pPr>
      <w:r w:rsidRPr="00310605">
        <w:t>obj.cool(); // красиво?</w:t>
      </w:r>
    </w:p>
    <w:p w:rsidR="00310605" w:rsidRPr="00310605" w:rsidRDefault="00310605" w:rsidP="00310605">
      <w:pPr>
        <w:pStyle w:val="aa"/>
      </w:pPr>
      <w:r w:rsidRPr="00310605">
        <w:t>Чтобы не слишком углубляться в подробности, "решение "var self = this всего лишь избавляется целиком от всей проблемы понимания и правильного использования привязки this, а взамен возвращается к чему-то более удобному для нас: лексической области видимости. self становится всего лишь идентификатором, который может быть определен с помощью лексической области видимости и замыкания, и не заботится о том, что случится с привязкой this по пути.</w:t>
      </w:r>
    </w:p>
    <w:p w:rsidR="00310605" w:rsidRPr="00310605" w:rsidRDefault="00310605" w:rsidP="00310605">
      <w:pPr>
        <w:pStyle w:val="aa"/>
      </w:pPr>
      <w:r w:rsidRPr="00310605">
        <w:t>Люди не любят писать подробно особенно то, что делают снова и снова. Таким образом, мотивацией ES6 является помощь в облегчении таких сценариев и разумеется в </w:t>
      </w:r>
      <w:r w:rsidRPr="00310605">
        <w:rPr>
          <w:i/>
          <w:iCs/>
        </w:rPr>
        <w:t>устранении</w:t>
      </w:r>
      <w:r w:rsidRPr="00310605">
        <w:t> общих проблем идиом, таких как эта.</w:t>
      </w:r>
    </w:p>
    <w:p w:rsidR="00310605" w:rsidRPr="00310605" w:rsidRDefault="00310605" w:rsidP="00310605">
      <w:pPr>
        <w:pStyle w:val="aa"/>
      </w:pPr>
      <w:r w:rsidRPr="00310605">
        <w:t>Решение в ES6, стрелочная функция, вводит поведение, называемое "лексический this".</w:t>
      </w:r>
    </w:p>
    <w:p w:rsidR="00310605" w:rsidRPr="00310605" w:rsidRDefault="00310605" w:rsidP="00EA46EE">
      <w:pPr>
        <w:pStyle w:val="af1"/>
      </w:pPr>
      <w:r w:rsidRPr="00310605">
        <w:t>var obj = {</w:t>
      </w:r>
    </w:p>
    <w:p w:rsidR="00310605" w:rsidRPr="00310605" w:rsidRDefault="00EA46EE" w:rsidP="00EA46EE">
      <w:pPr>
        <w:pStyle w:val="af1"/>
      </w:pPr>
      <w:r>
        <w:rPr>
          <w:lang w:val="en-US"/>
        </w:rPr>
        <w:t xml:space="preserve">  </w:t>
      </w:r>
      <w:r w:rsidR="00310605" w:rsidRPr="00310605">
        <w:t>count: 0,</w:t>
      </w:r>
    </w:p>
    <w:p w:rsidR="00310605" w:rsidRPr="00310605" w:rsidRDefault="00EA46EE" w:rsidP="00EA46EE">
      <w:pPr>
        <w:pStyle w:val="af1"/>
      </w:pPr>
      <w:r>
        <w:rPr>
          <w:lang w:val="en-US"/>
        </w:rPr>
        <w:t xml:space="preserve">  </w:t>
      </w:r>
      <w:r w:rsidR="00310605" w:rsidRPr="00310605">
        <w:t>cool: function coolFn() {</w:t>
      </w:r>
    </w:p>
    <w:p w:rsidR="00310605" w:rsidRPr="00310605" w:rsidRDefault="00EA46EE" w:rsidP="00EA46EE">
      <w:pPr>
        <w:pStyle w:val="af1"/>
      </w:pPr>
      <w:r>
        <w:rPr>
          <w:lang w:val="en-US"/>
        </w:rPr>
        <w:t xml:space="preserve">    </w:t>
      </w:r>
      <w:r w:rsidR="00310605" w:rsidRPr="00310605">
        <w:t>if (this.count &lt; 1) {</w:t>
      </w:r>
    </w:p>
    <w:p w:rsidR="00310605" w:rsidRPr="00310605" w:rsidRDefault="00EA46EE" w:rsidP="00EA46EE">
      <w:pPr>
        <w:pStyle w:val="af1"/>
      </w:pPr>
      <w:r>
        <w:rPr>
          <w:lang w:val="en-US"/>
        </w:rPr>
        <w:t xml:space="preserve">      </w:t>
      </w:r>
      <w:r w:rsidR="00310605" w:rsidRPr="00310605">
        <w:t>setTimeout( () =&gt; { // стрелочная функция, выигрышный вариант?</w:t>
      </w:r>
    </w:p>
    <w:p w:rsidR="00310605" w:rsidRPr="00310605" w:rsidRDefault="00EA46EE" w:rsidP="00EA46EE">
      <w:pPr>
        <w:pStyle w:val="af1"/>
      </w:pPr>
      <w:r>
        <w:rPr>
          <w:lang w:val="en-US"/>
        </w:rPr>
        <w:t xml:space="preserve">        </w:t>
      </w:r>
      <w:r w:rsidR="00310605" w:rsidRPr="00310605">
        <w:t>this.count++;</w:t>
      </w:r>
    </w:p>
    <w:p w:rsidR="00310605" w:rsidRPr="00310605" w:rsidRDefault="00EA46EE" w:rsidP="00EA46EE">
      <w:pPr>
        <w:pStyle w:val="af1"/>
      </w:pPr>
      <w:r>
        <w:rPr>
          <w:lang w:val="en-US"/>
        </w:rPr>
        <w:t xml:space="preserve">        </w:t>
      </w:r>
      <w:r w:rsidR="00310605" w:rsidRPr="00310605">
        <w:t>console.log( "красиво?" );</w:t>
      </w:r>
    </w:p>
    <w:p w:rsidR="00310605" w:rsidRPr="00310605" w:rsidRDefault="00EA46EE" w:rsidP="00EA46EE">
      <w:pPr>
        <w:pStyle w:val="af1"/>
      </w:pPr>
      <w:r>
        <w:rPr>
          <w:lang w:val="en-US"/>
        </w:rPr>
        <w:t xml:space="preserve">     </w:t>
      </w:r>
      <w:r w:rsidR="00310605" w:rsidRPr="00310605">
        <w:t>}, 100 );</w:t>
      </w:r>
    </w:p>
    <w:p w:rsidR="00310605" w:rsidRPr="00310605" w:rsidRDefault="00EA46EE" w:rsidP="00EA46EE">
      <w:pPr>
        <w:pStyle w:val="af1"/>
      </w:pPr>
      <w:r>
        <w:rPr>
          <w:lang w:val="en-US"/>
        </w:rPr>
        <w:t xml:space="preserve">     </w:t>
      </w:r>
      <w:r w:rsidR="00310605" w:rsidRPr="00310605">
        <w:t>}</w:t>
      </w:r>
    </w:p>
    <w:p w:rsidR="00310605" w:rsidRPr="00310605" w:rsidRDefault="00EA46EE" w:rsidP="00EA46EE">
      <w:pPr>
        <w:pStyle w:val="af1"/>
      </w:pPr>
      <w:r>
        <w:rPr>
          <w:lang w:val="en-US"/>
        </w:rPr>
        <w:t xml:space="preserve">  </w:t>
      </w:r>
      <w:r w:rsidR="00310605" w:rsidRPr="00310605">
        <w:t>}</w:t>
      </w:r>
    </w:p>
    <w:p w:rsidR="00310605" w:rsidRPr="00310605" w:rsidRDefault="00310605" w:rsidP="00EA46EE">
      <w:pPr>
        <w:pStyle w:val="af1"/>
      </w:pPr>
      <w:r w:rsidRPr="00310605">
        <w:t>};</w:t>
      </w:r>
    </w:p>
    <w:p w:rsidR="00310605" w:rsidRPr="00310605" w:rsidRDefault="00310605" w:rsidP="00EA46EE">
      <w:pPr>
        <w:pStyle w:val="af1"/>
      </w:pPr>
    </w:p>
    <w:p w:rsidR="00310605" w:rsidRPr="00310605" w:rsidRDefault="00310605" w:rsidP="00EA46EE">
      <w:pPr>
        <w:pStyle w:val="af1"/>
      </w:pPr>
      <w:r w:rsidRPr="00310605">
        <w:t>obj.cool(); // красиво?</w:t>
      </w:r>
    </w:p>
    <w:p w:rsidR="00EA46EE" w:rsidRDefault="00EA46EE" w:rsidP="00310605">
      <w:pPr>
        <w:pStyle w:val="aa"/>
        <w:rPr>
          <w:lang w:val="en-US"/>
        </w:rPr>
      </w:pPr>
    </w:p>
    <w:p w:rsidR="00310605" w:rsidRPr="00310605" w:rsidRDefault="00310605" w:rsidP="00310605">
      <w:pPr>
        <w:pStyle w:val="aa"/>
      </w:pPr>
      <w:r w:rsidRPr="00310605">
        <w:t>Вкратце, стрелочные функции ведут себя совсем не как обычные функции в том, что касается их привязки к this. Они отбрасывают все обычные правила для привязки this, а взамен берут значение this из их непосредственной окружаюшей области видимости, неважно из какой.</w:t>
      </w:r>
    </w:p>
    <w:p w:rsidR="00310605" w:rsidRPr="00310605" w:rsidRDefault="00310605" w:rsidP="00310605">
      <w:pPr>
        <w:pStyle w:val="aa"/>
      </w:pPr>
      <w:r w:rsidRPr="00310605">
        <w:t>Так что в этом примере кода стрелочная функция не получает свой this непривязанным каким-то непредсказуемым путем, она всего лишь "наследует" привязку this функции cool() (что правильно, если мы вызываем ее так, как показано выше!).</w:t>
      </w:r>
    </w:p>
    <w:p w:rsidR="00310605" w:rsidRPr="00310605" w:rsidRDefault="00310605" w:rsidP="00310605">
      <w:pPr>
        <w:pStyle w:val="aa"/>
      </w:pPr>
      <w:r w:rsidRPr="00310605">
        <w:t>Несмотря на то, что это делает код короче, моя точка зрения в том, что стрелочные функции — всего лишь на самом деле закодированная в синтаксис языка распространенная </w:t>
      </w:r>
      <w:r w:rsidRPr="00310605">
        <w:rPr>
          <w:i/>
          <w:iCs/>
        </w:rPr>
        <w:t>ошибка</w:t>
      </w:r>
      <w:r w:rsidRPr="00310605">
        <w:t> разработчиков, которая приводит к тому, чтобы запутать и соединить правила "привязки this" с правилами "лексической области видимости".</w:t>
      </w:r>
    </w:p>
    <w:p w:rsidR="00310605" w:rsidRPr="00310605" w:rsidRDefault="00310605" w:rsidP="00310605">
      <w:pPr>
        <w:pStyle w:val="aa"/>
      </w:pPr>
      <w:r w:rsidRPr="00310605">
        <w:t>Другими словами: зачем искать неприятности и ударяться в словоблудие используя парадигму кодирования стиля this, всего лишь чтобы подрезать ему крылья смешивая его с лексическими ссылками. Кажется естественным принять тот или иной подход для любой конкретной части кода, а не смешивать их в одном и том же месте.</w:t>
      </w:r>
    </w:p>
    <w:p w:rsidR="00310605" w:rsidRPr="00310605" w:rsidRDefault="00310605" w:rsidP="00310605">
      <w:pPr>
        <w:pStyle w:val="aa"/>
      </w:pPr>
      <w:r w:rsidRPr="00310605">
        <w:rPr>
          <w:b/>
          <w:bCs/>
        </w:rPr>
        <w:t>Примечание:</w:t>
      </w:r>
      <w:r w:rsidRPr="00310605">
        <w:t> еще один недостаток стрелочных функций в том, что они анонимны, не именованы. Загляните в главу 3, чтобы ознакомиться с причинами почему анонимные функции менее предпочтительны, чем именованные.</w:t>
      </w:r>
    </w:p>
    <w:p w:rsidR="00310605" w:rsidRPr="00310605" w:rsidRDefault="00310605" w:rsidP="00310605">
      <w:pPr>
        <w:pStyle w:val="aa"/>
      </w:pPr>
      <w:r w:rsidRPr="00310605">
        <w:t>Более подходящий подход, с моей точки зрения, к этой "проблеме", использовать и рассматривать механизм thisправильно.</w:t>
      </w:r>
    </w:p>
    <w:p w:rsidR="00310605" w:rsidRPr="00310605" w:rsidRDefault="00310605" w:rsidP="00310605">
      <w:pPr>
        <w:pStyle w:val="af1"/>
      </w:pPr>
      <w:r w:rsidRPr="00310605">
        <w:t>var obj = {</w:t>
      </w:r>
    </w:p>
    <w:p w:rsidR="00310605" w:rsidRPr="00310605" w:rsidRDefault="00310605" w:rsidP="00310605">
      <w:pPr>
        <w:pStyle w:val="af1"/>
      </w:pPr>
      <w:r>
        <w:rPr>
          <w:lang w:val="en-US"/>
        </w:rPr>
        <w:t xml:space="preserve">  </w:t>
      </w:r>
      <w:r w:rsidRPr="00310605">
        <w:t>count: 0,</w:t>
      </w:r>
    </w:p>
    <w:p w:rsidR="00310605" w:rsidRPr="00310605" w:rsidRDefault="00310605" w:rsidP="00310605">
      <w:pPr>
        <w:pStyle w:val="af1"/>
      </w:pPr>
      <w:r>
        <w:rPr>
          <w:lang w:val="en-US"/>
        </w:rPr>
        <w:t xml:space="preserve">  </w:t>
      </w:r>
      <w:r w:rsidRPr="00310605">
        <w:t>cool: function coolFn() {</w:t>
      </w:r>
    </w:p>
    <w:p w:rsidR="00310605" w:rsidRPr="00310605" w:rsidRDefault="00310605" w:rsidP="00310605">
      <w:pPr>
        <w:pStyle w:val="af1"/>
      </w:pPr>
      <w:r>
        <w:rPr>
          <w:lang w:val="en-US"/>
        </w:rPr>
        <w:t xml:space="preserve">    </w:t>
      </w:r>
      <w:r w:rsidRPr="00310605">
        <w:t>if (this.count &lt; 1) {</w:t>
      </w:r>
    </w:p>
    <w:p w:rsidR="00310605" w:rsidRPr="00310605" w:rsidRDefault="00310605" w:rsidP="00310605">
      <w:pPr>
        <w:pStyle w:val="af1"/>
      </w:pPr>
      <w:r>
        <w:rPr>
          <w:lang w:val="en-US"/>
        </w:rPr>
        <w:t xml:space="preserve">      </w:t>
      </w:r>
      <w:r w:rsidRPr="00310605">
        <w:t>setTimeout( function timer(){</w:t>
      </w:r>
    </w:p>
    <w:p w:rsidR="00310605" w:rsidRPr="00310605" w:rsidRDefault="00310605" w:rsidP="00310605">
      <w:pPr>
        <w:pStyle w:val="af1"/>
      </w:pPr>
      <w:r>
        <w:rPr>
          <w:lang w:val="en-US"/>
        </w:rPr>
        <w:t xml:space="preserve">        </w:t>
      </w:r>
      <w:r w:rsidRPr="00310605">
        <w:t>this.count++; // `this` безопасен из-за `bind(..)`</w:t>
      </w:r>
    </w:p>
    <w:p w:rsidR="00310605" w:rsidRPr="00310605" w:rsidRDefault="00310605" w:rsidP="00310605">
      <w:pPr>
        <w:pStyle w:val="af1"/>
      </w:pPr>
      <w:r>
        <w:rPr>
          <w:lang w:val="en-US"/>
        </w:rPr>
        <w:t xml:space="preserve">        </w:t>
      </w:r>
      <w:r w:rsidRPr="00310605">
        <w:t>console.log( "еще красивее" );</w:t>
      </w:r>
    </w:p>
    <w:p w:rsidR="00310605" w:rsidRPr="00310605" w:rsidRDefault="00310605" w:rsidP="00310605">
      <w:pPr>
        <w:pStyle w:val="af1"/>
      </w:pPr>
      <w:r>
        <w:rPr>
          <w:lang w:val="en-US"/>
        </w:rPr>
        <w:t xml:space="preserve">        </w:t>
      </w:r>
      <w:r w:rsidRPr="00310605">
        <w:t>bind( this ), 100 ); // смотри, `bind()`!</w:t>
      </w:r>
    </w:p>
    <w:p w:rsidR="00310605" w:rsidRPr="00310605" w:rsidRDefault="00310605" w:rsidP="00310605">
      <w:pPr>
        <w:pStyle w:val="af1"/>
      </w:pPr>
      <w:r>
        <w:rPr>
          <w:lang w:val="en-US"/>
        </w:rPr>
        <w:t xml:space="preserve">      </w:t>
      </w:r>
      <w:r w:rsidRPr="00310605">
        <w:t>}</w:t>
      </w:r>
    </w:p>
    <w:p w:rsidR="00310605" w:rsidRPr="00310605" w:rsidRDefault="00310605" w:rsidP="00310605">
      <w:pPr>
        <w:pStyle w:val="af1"/>
      </w:pPr>
      <w:r>
        <w:rPr>
          <w:lang w:val="en-US"/>
        </w:rPr>
        <w:t xml:space="preserve">    </w:t>
      </w:r>
      <w:r w:rsidRPr="00310605">
        <w:t>}</w:t>
      </w:r>
    </w:p>
    <w:p w:rsidR="00310605" w:rsidRPr="00310605" w:rsidRDefault="00310605" w:rsidP="00310605">
      <w:pPr>
        <w:pStyle w:val="af1"/>
      </w:pPr>
      <w:r w:rsidRPr="00310605">
        <w:t>};</w:t>
      </w:r>
    </w:p>
    <w:p w:rsidR="00310605" w:rsidRPr="00310605" w:rsidRDefault="00310605" w:rsidP="00310605">
      <w:pPr>
        <w:pStyle w:val="af1"/>
      </w:pPr>
    </w:p>
    <w:p w:rsidR="00310605" w:rsidRPr="00310605" w:rsidRDefault="00310605" w:rsidP="00310605">
      <w:pPr>
        <w:pStyle w:val="af1"/>
      </w:pPr>
      <w:r w:rsidRPr="00310605">
        <w:t>obj.cool(); // еще красивее</w:t>
      </w:r>
    </w:p>
    <w:p w:rsidR="00310605" w:rsidRDefault="00310605" w:rsidP="00310605">
      <w:pPr>
        <w:pStyle w:val="aa"/>
        <w:rPr>
          <w:lang w:val="en-US"/>
        </w:rPr>
      </w:pPr>
    </w:p>
    <w:p w:rsidR="00310605" w:rsidRPr="00310605" w:rsidRDefault="00310605" w:rsidP="00310605">
      <w:pPr>
        <w:pStyle w:val="aa"/>
      </w:pPr>
      <w:r w:rsidRPr="00310605">
        <w:t>Чтобы вы ни предпочли: новое поведение лексического this стрелочных функций или испытанный и верный bind(), важно отметить, что стрелочные функции — </w:t>
      </w:r>
      <w:r w:rsidRPr="00310605">
        <w:rPr>
          <w:b/>
          <w:bCs/>
        </w:rPr>
        <w:t>не только</w:t>
      </w:r>
      <w:r w:rsidRPr="00310605">
        <w:t> сокращение написания "function".</w:t>
      </w:r>
    </w:p>
    <w:p w:rsidR="00310605" w:rsidRPr="00310605" w:rsidRDefault="00310605" w:rsidP="00310605">
      <w:pPr>
        <w:pStyle w:val="aa"/>
      </w:pPr>
      <w:r w:rsidRPr="00310605">
        <w:t>У них есть </w:t>
      </w:r>
      <w:r w:rsidRPr="00310605">
        <w:rPr>
          <w:i/>
          <w:iCs/>
        </w:rPr>
        <w:t>намеренная разница в поведении</w:t>
      </w:r>
      <w:r w:rsidRPr="00310605">
        <w:t>, которую необходимо изучить и понимать, и если мы их выбираем, то использовать по максимуму их возможности.</w:t>
      </w:r>
    </w:p>
    <w:p w:rsidR="00310605" w:rsidRDefault="00310605" w:rsidP="00310605">
      <w:pPr>
        <w:pStyle w:val="aa"/>
      </w:pPr>
      <w:r w:rsidRPr="00310605">
        <w:t>Теперь, когда мы полностью понимаем образование лексической области видимости (и замыкания!), понять лексический this будет проще простого!</w:t>
      </w:r>
    </w:p>
    <w:p w:rsidR="000527CA" w:rsidRDefault="000527CA" w:rsidP="00310605">
      <w:pPr>
        <w:pStyle w:val="aa"/>
      </w:pPr>
    </w:p>
    <w:p w:rsidR="000527CA" w:rsidRPr="008E79AF" w:rsidRDefault="000527CA" w:rsidP="008E79AF">
      <w:pPr>
        <w:pStyle w:val="1"/>
        <w:rPr>
          <w:noProof/>
          <w:lang w:val="en-US"/>
        </w:rPr>
      </w:pPr>
      <w:r w:rsidRPr="000527CA">
        <w:rPr>
          <w:noProof/>
        </w:rPr>
        <w:t>This и Прототипы Объектов</w:t>
      </w:r>
      <w:r w:rsidR="008E79AF">
        <w:rPr>
          <w:noProof/>
        </w:rPr>
        <w:t xml:space="preserve"> (</w:t>
      </w:r>
      <w:r w:rsidR="008E79AF" w:rsidRPr="008E79AF">
        <w:t>Don`t know JS</w:t>
      </w:r>
      <w:r w:rsidR="008E79AF">
        <w:rPr>
          <w:noProof/>
          <w:lang w:val="en-US"/>
        </w:rPr>
        <w:t>)</w:t>
      </w:r>
    </w:p>
    <w:p w:rsidR="000527CA" w:rsidRPr="000527CA" w:rsidRDefault="000527CA" w:rsidP="008E79AF">
      <w:pPr>
        <w:pStyle w:val="2"/>
        <w:rPr>
          <w:noProof/>
        </w:rPr>
      </w:pPr>
      <w:r w:rsidRPr="000527CA">
        <w:rPr>
          <w:noProof/>
        </w:rPr>
        <w:t>Глава 1: this (тут) или That (там)?</w:t>
      </w:r>
    </w:p>
    <w:p w:rsidR="000527CA" w:rsidRPr="000527CA" w:rsidRDefault="000527CA" w:rsidP="000527CA">
      <w:pPr>
        <w:pStyle w:val="aa"/>
      </w:pPr>
      <w:r w:rsidRPr="000527CA">
        <w:t>Одним из наиболее запутанных механизмов в Javascript является ключевое слово this. Это специальное ключевое слово идентификатор, которое автоматически определяется внутри области видимости каждой функции, но к чему именно оно относится сбивает с толку даже опытных Javascript-разработчиков.</w:t>
      </w:r>
    </w:p>
    <w:p w:rsidR="000527CA" w:rsidRPr="000527CA" w:rsidRDefault="000527CA" w:rsidP="000527CA">
      <w:pPr>
        <w:pStyle w:val="aa"/>
      </w:pPr>
      <w:r w:rsidRPr="000527CA">
        <w:t>Любая достаточно продвинутая технология неотличима от магии. -- Артур Си. Клэрк</w:t>
      </w:r>
    </w:p>
    <w:p w:rsidR="000527CA" w:rsidRPr="000527CA" w:rsidRDefault="000527CA" w:rsidP="000527CA">
      <w:pPr>
        <w:pStyle w:val="aa"/>
      </w:pPr>
      <w:r w:rsidRPr="000527CA">
        <w:t>Механизм this Javascript на самом деле не такой уж и продвинутый, но разработчики часто перефразируют эту цитату вставив "сложный" или "сбивающий с толку", и совершенно понятно, что без четкого понимания это может казаться совершенно магическим в вашем понимании.</w:t>
      </w:r>
    </w:p>
    <w:p w:rsidR="000527CA" w:rsidRPr="000527CA" w:rsidRDefault="000527CA" w:rsidP="000527CA">
      <w:pPr>
        <w:pStyle w:val="aa"/>
      </w:pPr>
      <w:r w:rsidRPr="000527CA">
        <w:rPr>
          <w:b/>
          <w:bCs/>
        </w:rPr>
        <w:t>Примечание:</w:t>
      </w:r>
      <w:r w:rsidRPr="000527CA">
        <w:t> Слово "this" — это достаточно распространенное местоимение в общих беседах. Поэтому, может быть очень сложно, особенно на словах, определить используем мы "this" как местоимение или же используем его, чтобы ссылаться на данное ключевое слово. Для ясности, я всегда буду использовать this для ссылки на специальное ключевое слово, а "this" или </w:t>
      </w:r>
      <w:r w:rsidRPr="000527CA">
        <w:rPr>
          <w:i/>
          <w:iCs/>
        </w:rPr>
        <w:t>this</w:t>
      </w:r>
      <w:r w:rsidRPr="000527CA">
        <w:t> или this в остальных случаях.</w:t>
      </w:r>
    </w:p>
    <w:p w:rsidR="000527CA" w:rsidRPr="000527CA" w:rsidRDefault="000527CA" w:rsidP="00D45C20">
      <w:pPr>
        <w:pStyle w:val="3"/>
        <w:rPr>
          <w:noProof/>
        </w:rPr>
      </w:pPr>
      <w:r w:rsidRPr="000527CA">
        <w:rPr>
          <w:noProof/>
        </w:rPr>
        <w:lastRenderedPageBreak/>
        <w:t>Зачем нужен this?</w:t>
      </w:r>
    </w:p>
    <w:p w:rsidR="000527CA" w:rsidRPr="000527CA" w:rsidRDefault="000527CA" w:rsidP="000527CA">
      <w:pPr>
        <w:pStyle w:val="aa"/>
      </w:pPr>
      <w:r w:rsidRPr="000527CA">
        <w:t>Раз механизм this такой запутанный даже для опытных JavaScript-разработчиков, можно задаться вопросом, а точно ли он полезный? Может у него больше недостатков, чем достоинств? Перед тем, как перейти к тому </w:t>
      </w:r>
      <w:r w:rsidRPr="000527CA">
        <w:rPr>
          <w:i/>
          <w:iCs/>
        </w:rPr>
        <w:t>как он работает</w:t>
      </w:r>
      <w:r w:rsidRPr="000527CA">
        <w:t>, мы должны проанализировать </w:t>
      </w:r>
      <w:r w:rsidRPr="000527CA">
        <w:rPr>
          <w:i/>
          <w:iCs/>
        </w:rPr>
        <w:t>зачем он нужен</w:t>
      </w:r>
      <w:r w:rsidRPr="000527CA">
        <w:t>.</w:t>
      </w:r>
    </w:p>
    <w:p w:rsidR="000527CA" w:rsidRPr="000527CA" w:rsidRDefault="000527CA" w:rsidP="000527CA">
      <w:pPr>
        <w:pStyle w:val="aa"/>
      </w:pPr>
      <w:r w:rsidRPr="000527CA">
        <w:t>Давайте попытаемся проиллюстрировать мотивацию и полезность механизма this:</w:t>
      </w:r>
    </w:p>
    <w:p w:rsidR="000527CA" w:rsidRPr="000527CA" w:rsidRDefault="000527CA" w:rsidP="009447A5">
      <w:pPr>
        <w:pStyle w:val="af1"/>
      </w:pPr>
      <w:r w:rsidRPr="000527CA">
        <w:t xml:space="preserve">function </w:t>
      </w:r>
      <w:r w:rsidRPr="009447A5">
        <w:rPr>
          <w:color w:val="0070C0"/>
        </w:rPr>
        <w:t>identify()</w:t>
      </w:r>
      <w:r w:rsidRPr="000527CA">
        <w:t xml:space="preserve"> {</w:t>
      </w:r>
    </w:p>
    <w:p w:rsidR="000527CA" w:rsidRPr="000527CA" w:rsidRDefault="009447A5" w:rsidP="009447A5">
      <w:pPr>
        <w:pStyle w:val="af1"/>
      </w:pPr>
      <w:r>
        <w:rPr>
          <w:lang w:val="en-US"/>
        </w:rPr>
        <w:t xml:space="preserve">  </w:t>
      </w:r>
      <w:r w:rsidR="000527CA" w:rsidRPr="000527CA">
        <w:t xml:space="preserve">return </w:t>
      </w:r>
      <w:r w:rsidR="000527CA" w:rsidRPr="009447A5">
        <w:rPr>
          <w:rStyle w:val="af0"/>
        </w:rPr>
        <w:t>this</w:t>
      </w:r>
      <w:r w:rsidR="000527CA" w:rsidRPr="000527CA">
        <w:t>.</w:t>
      </w:r>
      <w:r w:rsidR="000527CA" w:rsidRPr="009664E5">
        <w:rPr>
          <w:color w:val="7030A0"/>
        </w:rPr>
        <w:t>name</w:t>
      </w:r>
      <w:r w:rsidR="000527CA" w:rsidRPr="000527CA">
        <w:t>.toUpperCase();</w:t>
      </w:r>
    </w:p>
    <w:p w:rsidR="000527CA" w:rsidRPr="000527CA" w:rsidRDefault="000527CA" w:rsidP="009447A5">
      <w:pPr>
        <w:pStyle w:val="af1"/>
      </w:pPr>
      <w:r w:rsidRPr="000527CA">
        <w:t>}</w:t>
      </w:r>
    </w:p>
    <w:p w:rsidR="000527CA" w:rsidRPr="000527CA" w:rsidRDefault="000527CA" w:rsidP="009447A5">
      <w:pPr>
        <w:pStyle w:val="af1"/>
      </w:pPr>
    </w:p>
    <w:p w:rsidR="000527CA" w:rsidRPr="000527CA" w:rsidRDefault="000527CA" w:rsidP="009447A5">
      <w:pPr>
        <w:pStyle w:val="af1"/>
      </w:pPr>
      <w:r w:rsidRPr="000527CA">
        <w:t xml:space="preserve">function </w:t>
      </w:r>
      <w:r w:rsidRPr="009447A5">
        <w:rPr>
          <w:color w:val="E36C0A" w:themeColor="accent6" w:themeShade="BF"/>
        </w:rPr>
        <w:t>speak()</w:t>
      </w:r>
      <w:r w:rsidRPr="000527CA">
        <w:t xml:space="preserve"> {</w:t>
      </w:r>
    </w:p>
    <w:p w:rsidR="000527CA" w:rsidRPr="000527CA" w:rsidRDefault="009447A5" w:rsidP="009447A5">
      <w:pPr>
        <w:pStyle w:val="af1"/>
      </w:pPr>
      <w:r>
        <w:rPr>
          <w:lang w:val="en-US"/>
        </w:rPr>
        <w:t xml:space="preserve">  </w:t>
      </w:r>
      <w:r w:rsidR="000527CA" w:rsidRPr="000527CA">
        <w:t xml:space="preserve">var greeting = "Hello, I'm " + </w:t>
      </w:r>
      <w:r w:rsidR="000527CA" w:rsidRPr="009447A5">
        <w:rPr>
          <w:color w:val="0070C0"/>
        </w:rPr>
        <w:t>identify</w:t>
      </w:r>
      <w:r w:rsidR="000527CA" w:rsidRPr="000527CA">
        <w:t xml:space="preserve">.call( </w:t>
      </w:r>
      <w:r w:rsidR="000527CA" w:rsidRPr="009447A5">
        <w:rPr>
          <w:rStyle w:val="af0"/>
        </w:rPr>
        <w:t>this</w:t>
      </w:r>
      <w:r w:rsidR="000527CA" w:rsidRPr="000527CA">
        <w:t xml:space="preserve"> );</w:t>
      </w:r>
    </w:p>
    <w:p w:rsidR="000527CA" w:rsidRPr="000527CA" w:rsidRDefault="009447A5" w:rsidP="009447A5">
      <w:pPr>
        <w:pStyle w:val="af1"/>
      </w:pPr>
      <w:r>
        <w:rPr>
          <w:lang w:val="en-US"/>
        </w:rPr>
        <w:t xml:space="preserve">  </w:t>
      </w:r>
      <w:r w:rsidR="000527CA" w:rsidRPr="000527CA">
        <w:t>console.log( greeting );</w:t>
      </w:r>
    </w:p>
    <w:p w:rsidR="000527CA" w:rsidRPr="000527CA" w:rsidRDefault="000527CA" w:rsidP="009447A5">
      <w:pPr>
        <w:pStyle w:val="af1"/>
      </w:pPr>
      <w:r w:rsidRPr="000527CA">
        <w:t>}</w:t>
      </w:r>
    </w:p>
    <w:p w:rsidR="000527CA" w:rsidRPr="000527CA" w:rsidRDefault="000527CA" w:rsidP="009447A5">
      <w:pPr>
        <w:pStyle w:val="af1"/>
      </w:pPr>
    </w:p>
    <w:p w:rsidR="000527CA" w:rsidRPr="000527CA" w:rsidRDefault="000527CA" w:rsidP="009447A5">
      <w:pPr>
        <w:pStyle w:val="af1"/>
      </w:pPr>
      <w:r w:rsidRPr="000527CA">
        <w:t>var me = {</w:t>
      </w:r>
    </w:p>
    <w:p w:rsidR="000527CA" w:rsidRPr="000527CA" w:rsidRDefault="009447A5" w:rsidP="009447A5">
      <w:pPr>
        <w:pStyle w:val="af1"/>
      </w:pPr>
      <w:r>
        <w:rPr>
          <w:lang w:val="en-US"/>
        </w:rPr>
        <w:t xml:space="preserve">  </w:t>
      </w:r>
      <w:r w:rsidR="000527CA" w:rsidRPr="009664E5">
        <w:rPr>
          <w:color w:val="7030A0"/>
        </w:rPr>
        <w:t>name</w:t>
      </w:r>
      <w:r w:rsidR="000527CA" w:rsidRPr="000527CA">
        <w:t>: "Kyle"</w:t>
      </w:r>
    </w:p>
    <w:p w:rsidR="000527CA" w:rsidRPr="000527CA" w:rsidRDefault="000527CA" w:rsidP="009447A5">
      <w:pPr>
        <w:pStyle w:val="af1"/>
      </w:pPr>
      <w:r w:rsidRPr="000527CA">
        <w:t>};</w:t>
      </w:r>
    </w:p>
    <w:p w:rsidR="000527CA" w:rsidRPr="000527CA" w:rsidRDefault="000527CA" w:rsidP="009447A5">
      <w:pPr>
        <w:pStyle w:val="af1"/>
      </w:pPr>
    </w:p>
    <w:p w:rsidR="000527CA" w:rsidRPr="000527CA" w:rsidRDefault="000527CA" w:rsidP="009447A5">
      <w:pPr>
        <w:pStyle w:val="af1"/>
      </w:pPr>
      <w:r w:rsidRPr="000527CA">
        <w:t>var you = {</w:t>
      </w:r>
    </w:p>
    <w:p w:rsidR="000527CA" w:rsidRPr="000527CA" w:rsidRDefault="009447A5" w:rsidP="009447A5">
      <w:pPr>
        <w:pStyle w:val="af1"/>
      </w:pPr>
      <w:r>
        <w:rPr>
          <w:lang w:val="en-US"/>
        </w:rPr>
        <w:t xml:space="preserve">  </w:t>
      </w:r>
      <w:r w:rsidR="000527CA" w:rsidRPr="009664E5">
        <w:rPr>
          <w:color w:val="7030A0"/>
        </w:rPr>
        <w:t>name</w:t>
      </w:r>
      <w:r w:rsidR="000527CA" w:rsidRPr="000527CA">
        <w:t>: "Reader"</w:t>
      </w:r>
    </w:p>
    <w:p w:rsidR="000527CA" w:rsidRPr="000527CA" w:rsidRDefault="000527CA" w:rsidP="009447A5">
      <w:pPr>
        <w:pStyle w:val="af1"/>
      </w:pPr>
      <w:r w:rsidRPr="000527CA">
        <w:t>};</w:t>
      </w:r>
    </w:p>
    <w:p w:rsidR="000527CA" w:rsidRPr="000527CA" w:rsidRDefault="000527CA" w:rsidP="009447A5">
      <w:pPr>
        <w:pStyle w:val="af1"/>
      </w:pPr>
    </w:p>
    <w:p w:rsidR="000527CA" w:rsidRPr="000527CA" w:rsidRDefault="000527CA" w:rsidP="009447A5">
      <w:pPr>
        <w:pStyle w:val="af1"/>
      </w:pPr>
      <w:r w:rsidRPr="000527CA">
        <w:t>identify.call( me ); // KYLE</w:t>
      </w:r>
    </w:p>
    <w:p w:rsidR="000527CA" w:rsidRPr="000527CA" w:rsidRDefault="000527CA" w:rsidP="009447A5">
      <w:pPr>
        <w:pStyle w:val="af1"/>
      </w:pPr>
      <w:r w:rsidRPr="000527CA">
        <w:t>identify.call( you ); // READER</w:t>
      </w:r>
    </w:p>
    <w:p w:rsidR="000527CA" w:rsidRPr="000527CA" w:rsidRDefault="000527CA" w:rsidP="009447A5">
      <w:pPr>
        <w:pStyle w:val="af1"/>
      </w:pPr>
    </w:p>
    <w:p w:rsidR="000527CA" w:rsidRPr="000527CA" w:rsidRDefault="000527CA" w:rsidP="009447A5">
      <w:pPr>
        <w:pStyle w:val="af1"/>
      </w:pPr>
      <w:r w:rsidRPr="009447A5">
        <w:rPr>
          <w:color w:val="E36C0A" w:themeColor="accent6" w:themeShade="BF"/>
        </w:rPr>
        <w:t>speak</w:t>
      </w:r>
      <w:r w:rsidRPr="000527CA">
        <w:t>.call( me ); // Hello, I'm KYLE</w:t>
      </w:r>
    </w:p>
    <w:p w:rsidR="000527CA" w:rsidRPr="000527CA" w:rsidRDefault="000527CA" w:rsidP="009447A5">
      <w:pPr>
        <w:pStyle w:val="af1"/>
      </w:pPr>
      <w:r w:rsidRPr="009447A5">
        <w:rPr>
          <w:color w:val="E36C0A" w:themeColor="accent6" w:themeShade="BF"/>
        </w:rPr>
        <w:t>speak</w:t>
      </w:r>
      <w:r w:rsidRPr="000527CA">
        <w:t>.call( you ); // Hello, I'm READER</w:t>
      </w:r>
    </w:p>
    <w:p w:rsidR="000527CA" w:rsidRPr="000527CA" w:rsidRDefault="000527CA" w:rsidP="000527CA">
      <w:pPr>
        <w:pStyle w:val="aa"/>
      </w:pPr>
      <w:r w:rsidRPr="000527CA">
        <w:t>Если то, </w:t>
      </w:r>
      <w:r w:rsidRPr="000527CA">
        <w:rPr>
          <w:i/>
          <w:iCs/>
        </w:rPr>
        <w:t>как работает</w:t>
      </w:r>
      <w:r w:rsidRPr="000527CA">
        <w:t> этот фрагмент кода путает вас, не волнуйтесь! Мы скоро вернемся к этому. Просто отложите ваши вопросы в сторону, чтобы мы могли более четко взглянуть на то, </w:t>
      </w:r>
      <w:r w:rsidRPr="000527CA">
        <w:rPr>
          <w:i/>
          <w:iCs/>
        </w:rPr>
        <w:t>зачем</w:t>
      </w:r>
      <w:r w:rsidRPr="000527CA">
        <w:t> это нужно.</w:t>
      </w:r>
    </w:p>
    <w:p w:rsidR="000527CA" w:rsidRPr="000527CA" w:rsidRDefault="000527CA" w:rsidP="000527CA">
      <w:pPr>
        <w:pStyle w:val="aa"/>
      </w:pPr>
      <w:r w:rsidRPr="000527CA">
        <w:t>Этот фрагмент кода позволяет функциям identify() и speak() быть переиспользованными с разными объектами </w:t>
      </w:r>
      <w:r w:rsidRPr="000527CA">
        <w:rPr>
          <w:i/>
          <w:iCs/>
        </w:rPr>
        <w:t>контекста</w:t>
      </w:r>
      <w:r w:rsidRPr="000527CA">
        <w:t> (me и you), а не требовать новой версии функции для каждого объекта.</w:t>
      </w:r>
    </w:p>
    <w:p w:rsidR="000527CA" w:rsidRPr="000527CA" w:rsidRDefault="000527CA" w:rsidP="000527CA">
      <w:pPr>
        <w:pStyle w:val="aa"/>
      </w:pPr>
      <w:r w:rsidRPr="000527CA">
        <w:t>Вместо того, чтобы полагаться на this, вы могли бы явно передать </w:t>
      </w:r>
      <w:r w:rsidRPr="000527CA">
        <w:rPr>
          <w:i/>
          <w:iCs/>
        </w:rPr>
        <w:t>объект контекста</w:t>
      </w:r>
      <w:r w:rsidRPr="000527CA">
        <w:t> функциям identify() и speak().</w:t>
      </w:r>
    </w:p>
    <w:p w:rsidR="000527CA" w:rsidRPr="000527CA" w:rsidRDefault="000527CA" w:rsidP="009664E5">
      <w:pPr>
        <w:pStyle w:val="af1"/>
      </w:pPr>
      <w:r w:rsidRPr="000527CA">
        <w:t xml:space="preserve">function </w:t>
      </w:r>
      <w:r w:rsidRPr="0029753C">
        <w:rPr>
          <w:color w:val="7030A0"/>
        </w:rPr>
        <w:t>identify(context)</w:t>
      </w:r>
      <w:r w:rsidRPr="000527CA">
        <w:t xml:space="preserve"> {</w:t>
      </w:r>
    </w:p>
    <w:p w:rsidR="000527CA" w:rsidRPr="000527CA" w:rsidRDefault="009664E5" w:rsidP="009664E5">
      <w:pPr>
        <w:pStyle w:val="af1"/>
      </w:pPr>
      <w:r>
        <w:rPr>
          <w:lang w:val="en-US"/>
        </w:rPr>
        <w:t xml:space="preserve">  </w:t>
      </w:r>
      <w:r w:rsidR="000527CA" w:rsidRPr="000527CA">
        <w:t>return context.name.toUpperCase();</w:t>
      </w:r>
    </w:p>
    <w:p w:rsidR="000527CA" w:rsidRPr="000527CA" w:rsidRDefault="000527CA" w:rsidP="009664E5">
      <w:pPr>
        <w:pStyle w:val="af1"/>
      </w:pPr>
      <w:r w:rsidRPr="000527CA">
        <w:t>}</w:t>
      </w:r>
    </w:p>
    <w:p w:rsidR="000527CA" w:rsidRPr="000527CA" w:rsidRDefault="000527CA" w:rsidP="009664E5">
      <w:pPr>
        <w:pStyle w:val="af1"/>
      </w:pPr>
    </w:p>
    <w:p w:rsidR="000527CA" w:rsidRPr="000527CA" w:rsidRDefault="000527CA" w:rsidP="009664E5">
      <w:pPr>
        <w:pStyle w:val="af1"/>
      </w:pPr>
      <w:r w:rsidRPr="000527CA">
        <w:t xml:space="preserve">function </w:t>
      </w:r>
      <w:r w:rsidR="00535ED3">
        <w:rPr>
          <w:color w:val="0070C0"/>
          <w:lang w:val="en-US"/>
        </w:rPr>
        <w:t xml:space="preserve"> </w:t>
      </w:r>
      <w:r w:rsidRPr="000527CA">
        <w:t xml:space="preserve"> {</w:t>
      </w:r>
    </w:p>
    <w:p w:rsidR="000527CA" w:rsidRPr="000527CA" w:rsidRDefault="009664E5" w:rsidP="009664E5">
      <w:pPr>
        <w:pStyle w:val="af1"/>
      </w:pPr>
      <w:r>
        <w:rPr>
          <w:lang w:val="en-US"/>
        </w:rPr>
        <w:t xml:space="preserve">  </w:t>
      </w:r>
      <w:r w:rsidR="000527CA" w:rsidRPr="000527CA">
        <w:t xml:space="preserve">var greeting = "Hello, I'm " + </w:t>
      </w:r>
      <w:r w:rsidR="000527CA" w:rsidRPr="0029753C">
        <w:rPr>
          <w:color w:val="7030A0"/>
        </w:rPr>
        <w:t>identify( context )</w:t>
      </w:r>
      <w:r w:rsidR="000527CA" w:rsidRPr="000527CA">
        <w:t>;</w:t>
      </w:r>
    </w:p>
    <w:p w:rsidR="000527CA" w:rsidRPr="000527CA" w:rsidRDefault="009664E5" w:rsidP="009664E5">
      <w:pPr>
        <w:pStyle w:val="af1"/>
      </w:pPr>
      <w:r>
        <w:rPr>
          <w:lang w:val="en-US"/>
        </w:rPr>
        <w:t xml:space="preserve">  </w:t>
      </w:r>
      <w:r w:rsidR="000527CA" w:rsidRPr="000527CA">
        <w:t>console.log( greeting );</w:t>
      </w:r>
    </w:p>
    <w:p w:rsidR="000527CA" w:rsidRPr="000527CA" w:rsidRDefault="000527CA" w:rsidP="009664E5">
      <w:pPr>
        <w:pStyle w:val="af1"/>
      </w:pPr>
      <w:r w:rsidRPr="000527CA">
        <w:t>}</w:t>
      </w:r>
    </w:p>
    <w:p w:rsidR="000527CA" w:rsidRPr="000527CA" w:rsidRDefault="000527CA" w:rsidP="009664E5">
      <w:pPr>
        <w:pStyle w:val="af1"/>
      </w:pPr>
    </w:p>
    <w:p w:rsidR="000527CA" w:rsidRPr="000527CA" w:rsidRDefault="000527CA" w:rsidP="009664E5">
      <w:pPr>
        <w:pStyle w:val="af1"/>
      </w:pPr>
      <w:r w:rsidRPr="000527CA">
        <w:t>identify( you ); // READER</w:t>
      </w:r>
    </w:p>
    <w:p w:rsidR="000527CA" w:rsidRPr="000527CA" w:rsidRDefault="000527CA" w:rsidP="009664E5">
      <w:pPr>
        <w:pStyle w:val="af1"/>
      </w:pPr>
      <w:r w:rsidRPr="000527CA">
        <w:t>speak( me ); // Hello, I'm KYLE</w:t>
      </w:r>
    </w:p>
    <w:p w:rsidR="000527CA" w:rsidRPr="000527CA" w:rsidRDefault="000527CA" w:rsidP="000527CA">
      <w:pPr>
        <w:pStyle w:val="aa"/>
      </w:pPr>
      <w:r w:rsidRPr="000527CA">
        <w:t>Однако, механизм this предоставляет более элегантный путь, неявно "передавая" ссылку на объект, что приводит к чистому дизайну API и облегчению повторного переиспользования.</w:t>
      </w:r>
    </w:p>
    <w:p w:rsidR="000527CA" w:rsidRDefault="000527CA" w:rsidP="000527CA">
      <w:pPr>
        <w:pStyle w:val="aa"/>
        <w:rPr>
          <w:lang w:val="en-US"/>
        </w:rPr>
      </w:pPr>
      <w:r w:rsidRPr="000527CA">
        <w:t>Чем сложнее будет используемый вами паттерн, тем более ясно вы увидите, что указание контекста явным параметром часто запутаннее, чем неявное указание контекста this. Когда мы изучим объекты и прототипы, вы увидите полезность коллекции функций, которые способны автоматически ссылаться на правильный объект контекста.</w:t>
      </w:r>
    </w:p>
    <w:p w:rsidR="0029753C" w:rsidRPr="0029753C" w:rsidRDefault="0029753C" w:rsidP="000527CA">
      <w:pPr>
        <w:pStyle w:val="aa"/>
        <w:rPr>
          <w:lang w:val="en-US"/>
        </w:rPr>
      </w:pPr>
    </w:p>
    <w:p w:rsidR="000527CA" w:rsidRPr="000527CA" w:rsidRDefault="000527CA" w:rsidP="000527CA">
      <w:pPr>
        <w:pStyle w:val="aa"/>
        <w:rPr>
          <w:b/>
          <w:bCs/>
        </w:rPr>
      </w:pPr>
      <w:r w:rsidRPr="000527CA">
        <w:rPr>
          <w:b/>
          <w:bCs/>
        </w:rPr>
        <w:t>Заблуждения</w:t>
      </w:r>
    </w:p>
    <w:p w:rsidR="000527CA" w:rsidRPr="000527CA" w:rsidRDefault="000527CA" w:rsidP="000527CA">
      <w:pPr>
        <w:pStyle w:val="aa"/>
      </w:pPr>
      <w:r w:rsidRPr="000527CA">
        <w:t>Мы скоро объясним как this </w:t>
      </w:r>
      <w:r w:rsidRPr="000527CA">
        <w:rPr>
          <w:i/>
          <w:iCs/>
        </w:rPr>
        <w:t>на самом деле</w:t>
      </w:r>
      <w:r w:rsidRPr="000527CA">
        <w:t> работает, но сначала мы должны рассеять несколько заблуждений о том, как он </w:t>
      </w:r>
      <w:r w:rsidRPr="000527CA">
        <w:rPr>
          <w:i/>
          <w:iCs/>
        </w:rPr>
        <w:t>на самом деле не</w:t>
      </w:r>
      <w:r w:rsidRPr="000527CA">
        <w:t> работает.</w:t>
      </w:r>
    </w:p>
    <w:p w:rsidR="000527CA" w:rsidRPr="000527CA" w:rsidRDefault="000527CA" w:rsidP="000527CA">
      <w:pPr>
        <w:pStyle w:val="aa"/>
      </w:pPr>
      <w:r w:rsidRPr="000527CA">
        <w:t>Имя "this" создает заблуждение, когда разработчики пытаются думать о нем слишком буквально. Есть два часто предполагаемых значения, но оба являются неверными.</w:t>
      </w:r>
    </w:p>
    <w:p w:rsidR="000527CA" w:rsidRPr="000527CA" w:rsidRDefault="000527CA" w:rsidP="000527CA">
      <w:pPr>
        <w:pStyle w:val="aa"/>
        <w:rPr>
          <w:b/>
          <w:bCs/>
        </w:rPr>
      </w:pPr>
      <w:r w:rsidRPr="000527CA">
        <w:rPr>
          <w:b/>
          <w:bCs/>
        </w:rPr>
        <w:t>Сама функция</w:t>
      </w:r>
    </w:p>
    <w:p w:rsidR="000527CA" w:rsidRPr="000527CA" w:rsidRDefault="000527CA" w:rsidP="000527CA">
      <w:pPr>
        <w:pStyle w:val="aa"/>
      </w:pPr>
      <w:r w:rsidRPr="000527CA">
        <w:t>Первый общий соблазн это предполагать, что this ссылается на саму функцию. Это, как минимум, резонное грамматическое заключение.</w:t>
      </w:r>
    </w:p>
    <w:p w:rsidR="000527CA" w:rsidRPr="000527CA" w:rsidRDefault="000527CA" w:rsidP="000527CA">
      <w:pPr>
        <w:pStyle w:val="aa"/>
      </w:pPr>
      <w:r w:rsidRPr="000527CA">
        <w:t>Но зачем вы бы хотели ссылаться на функцию из неё же? Наиболее распространенной причиной может быть такая вещь как рекурсия(вызов функции внутри себя) или чтобы назначить обработчик события, который сработает при вызове функции.</w:t>
      </w:r>
    </w:p>
    <w:p w:rsidR="000527CA" w:rsidRPr="000527CA" w:rsidRDefault="000527CA" w:rsidP="000527CA">
      <w:pPr>
        <w:pStyle w:val="aa"/>
      </w:pPr>
      <w:r w:rsidRPr="000527CA">
        <w:t>Разработчики, незнакомые с механизмами JavaScript, часто думают, что ссылка на функцию как на объект(все функции в JavaScript являются объектами!) позволяет хранить состояния(значения в свойствах) между вызовами функций. Хотя это, конечно, возможно, но это имеет некоторые ограничения в использовании, остаток книги будет повествовать о многих других шаблонах для </w:t>
      </w:r>
      <w:r w:rsidRPr="000527CA">
        <w:rPr>
          <w:i/>
          <w:iCs/>
        </w:rPr>
        <w:t>лучшего</w:t>
      </w:r>
      <w:r w:rsidRPr="000527CA">
        <w:t> хранения состояния, чем объект функции.</w:t>
      </w:r>
    </w:p>
    <w:p w:rsidR="000527CA" w:rsidRPr="000527CA" w:rsidRDefault="000527CA" w:rsidP="000527CA">
      <w:pPr>
        <w:pStyle w:val="aa"/>
      </w:pPr>
      <w:r w:rsidRPr="000527CA">
        <w:t>Но для начала мы используем этот шаблон, чтобы проиллюстрировать как this не дает функции получить ссылку на саму себя, как мы могли бы предположить.</w:t>
      </w:r>
    </w:p>
    <w:p w:rsidR="000527CA" w:rsidRPr="000527CA" w:rsidRDefault="000527CA" w:rsidP="000527CA">
      <w:pPr>
        <w:pStyle w:val="aa"/>
      </w:pPr>
      <w:r w:rsidRPr="000527CA">
        <w:t>Рассмотрим следующий код, где мы попытаемся отследить сколько раз функция (foo) была вызвана:</w:t>
      </w:r>
    </w:p>
    <w:p w:rsidR="000527CA" w:rsidRPr="000527CA" w:rsidRDefault="000527CA" w:rsidP="00535ED3">
      <w:pPr>
        <w:pStyle w:val="af1"/>
      </w:pPr>
      <w:r w:rsidRPr="000527CA">
        <w:t>function foo(num) {</w:t>
      </w:r>
    </w:p>
    <w:p w:rsidR="000527CA" w:rsidRPr="000527CA" w:rsidRDefault="00535ED3" w:rsidP="00535ED3">
      <w:pPr>
        <w:pStyle w:val="af1"/>
      </w:pPr>
      <w:r>
        <w:rPr>
          <w:lang w:val="en-US"/>
        </w:rPr>
        <w:t xml:space="preserve">  </w:t>
      </w:r>
      <w:r w:rsidR="000527CA" w:rsidRPr="000527CA">
        <w:t>console.log( "foo: " + num );</w:t>
      </w:r>
    </w:p>
    <w:p w:rsidR="00535ED3" w:rsidRDefault="00535ED3" w:rsidP="00535ED3">
      <w:pPr>
        <w:pStyle w:val="af1"/>
        <w:rPr>
          <w:lang w:val="en-US"/>
        </w:rPr>
      </w:pPr>
    </w:p>
    <w:p w:rsidR="000527CA" w:rsidRPr="000527CA" w:rsidRDefault="00535ED3" w:rsidP="00535ED3">
      <w:pPr>
        <w:pStyle w:val="af1"/>
      </w:pPr>
      <w:r>
        <w:rPr>
          <w:lang w:val="en-US"/>
        </w:rPr>
        <w:t xml:space="preserve">  </w:t>
      </w:r>
      <w:r w:rsidR="000527CA" w:rsidRPr="000527CA">
        <w:t>// Отслеживаем сколько раз `foo` была вызвана</w:t>
      </w:r>
    </w:p>
    <w:p w:rsidR="000527CA" w:rsidRPr="000527CA" w:rsidRDefault="00535ED3" w:rsidP="00535ED3">
      <w:pPr>
        <w:pStyle w:val="af1"/>
      </w:pPr>
      <w:r>
        <w:rPr>
          <w:lang w:val="en-US"/>
        </w:rPr>
        <w:t xml:space="preserve">  </w:t>
      </w:r>
      <w:r w:rsidR="000527CA" w:rsidRPr="000527CA">
        <w:t>this.count++;</w:t>
      </w:r>
    </w:p>
    <w:p w:rsidR="000527CA" w:rsidRPr="000527CA" w:rsidRDefault="000527CA" w:rsidP="00535ED3">
      <w:pPr>
        <w:pStyle w:val="af1"/>
      </w:pPr>
      <w:r w:rsidRPr="000527CA">
        <w:t>}</w:t>
      </w:r>
    </w:p>
    <w:p w:rsidR="000527CA" w:rsidRPr="000527CA" w:rsidRDefault="000527CA" w:rsidP="00535ED3">
      <w:pPr>
        <w:pStyle w:val="af1"/>
      </w:pPr>
    </w:p>
    <w:p w:rsidR="000527CA" w:rsidRPr="000527CA" w:rsidRDefault="000527CA" w:rsidP="00535ED3">
      <w:pPr>
        <w:pStyle w:val="af1"/>
      </w:pPr>
      <w:r w:rsidRPr="000527CA">
        <w:t>foo.count = 0;</w:t>
      </w:r>
    </w:p>
    <w:p w:rsidR="000527CA" w:rsidRPr="000527CA" w:rsidRDefault="000527CA" w:rsidP="00535ED3">
      <w:pPr>
        <w:pStyle w:val="af1"/>
      </w:pPr>
    </w:p>
    <w:p w:rsidR="000527CA" w:rsidRPr="000527CA" w:rsidRDefault="000527CA" w:rsidP="00535ED3">
      <w:pPr>
        <w:pStyle w:val="af1"/>
      </w:pPr>
      <w:r w:rsidRPr="000527CA">
        <w:t>var i;</w:t>
      </w:r>
    </w:p>
    <w:p w:rsidR="000527CA" w:rsidRPr="000527CA" w:rsidRDefault="000527CA" w:rsidP="00535ED3">
      <w:pPr>
        <w:pStyle w:val="af1"/>
      </w:pPr>
    </w:p>
    <w:p w:rsidR="000527CA" w:rsidRPr="000527CA" w:rsidRDefault="000527CA" w:rsidP="00535ED3">
      <w:pPr>
        <w:pStyle w:val="af1"/>
      </w:pPr>
      <w:r w:rsidRPr="000527CA">
        <w:t>for (i=0; i&lt;10; i++) {</w:t>
      </w:r>
    </w:p>
    <w:p w:rsidR="000527CA" w:rsidRPr="000527CA" w:rsidRDefault="00535ED3" w:rsidP="00535ED3">
      <w:pPr>
        <w:pStyle w:val="af1"/>
      </w:pPr>
      <w:r>
        <w:rPr>
          <w:lang w:val="en-US"/>
        </w:rPr>
        <w:t xml:space="preserve">  </w:t>
      </w:r>
      <w:r w:rsidR="000527CA" w:rsidRPr="000527CA">
        <w:t>if (i &gt; 5) {</w:t>
      </w:r>
    </w:p>
    <w:p w:rsidR="000527CA" w:rsidRPr="000527CA" w:rsidRDefault="00535ED3" w:rsidP="00535ED3">
      <w:pPr>
        <w:pStyle w:val="af1"/>
      </w:pPr>
      <w:r>
        <w:rPr>
          <w:lang w:val="en-US"/>
        </w:rPr>
        <w:t xml:space="preserve">    </w:t>
      </w:r>
      <w:r w:rsidR="000527CA" w:rsidRPr="000527CA">
        <w:t>foo( i );</w:t>
      </w:r>
    </w:p>
    <w:p w:rsidR="000527CA" w:rsidRPr="000527CA" w:rsidRDefault="005E306D" w:rsidP="00535ED3">
      <w:pPr>
        <w:pStyle w:val="af1"/>
      </w:pPr>
      <w:r>
        <w:rPr>
          <w:lang w:val="en-US"/>
        </w:rPr>
        <w:t xml:space="preserve">  </w:t>
      </w:r>
      <w:r w:rsidR="000527CA" w:rsidRPr="000527CA">
        <w:t>}</w:t>
      </w:r>
    </w:p>
    <w:p w:rsidR="000527CA" w:rsidRPr="000527CA" w:rsidRDefault="000527CA" w:rsidP="00535ED3">
      <w:pPr>
        <w:pStyle w:val="af1"/>
      </w:pPr>
      <w:r w:rsidRPr="000527CA">
        <w:t>}</w:t>
      </w:r>
    </w:p>
    <w:p w:rsidR="000527CA" w:rsidRPr="000527CA" w:rsidRDefault="000527CA" w:rsidP="00535ED3">
      <w:pPr>
        <w:pStyle w:val="af1"/>
      </w:pPr>
      <w:r w:rsidRPr="000527CA">
        <w:t>// foo: 6</w:t>
      </w:r>
    </w:p>
    <w:p w:rsidR="000527CA" w:rsidRPr="000527CA" w:rsidRDefault="000527CA" w:rsidP="00535ED3">
      <w:pPr>
        <w:pStyle w:val="af1"/>
      </w:pPr>
      <w:r w:rsidRPr="000527CA">
        <w:t>// foo: 7</w:t>
      </w:r>
    </w:p>
    <w:p w:rsidR="000527CA" w:rsidRPr="000527CA" w:rsidRDefault="000527CA" w:rsidP="00535ED3">
      <w:pPr>
        <w:pStyle w:val="af1"/>
      </w:pPr>
      <w:r w:rsidRPr="000527CA">
        <w:t>// foo: 8</w:t>
      </w:r>
    </w:p>
    <w:p w:rsidR="000527CA" w:rsidRPr="000527CA" w:rsidRDefault="000527CA" w:rsidP="00535ED3">
      <w:pPr>
        <w:pStyle w:val="af1"/>
      </w:pPr>
      <w:r w:rsidRPr="000527CA">
        <w:t>// foo: 9</w:t>
      </w:r>
    </w:p>
    <w:p w:rsidR="000527CA" w:rsidRPr="000527CA" w:rsidRDefault="000527CA" w:rsidP="00535ED3">
      <w:pPr>
        <w:pStyle w:val="af1"/>
      </w:pPr>
    </w:p>
    <w:p w:rsidR="000527CA" w:rsidRPr="000527CA" w:rsidRDefault="000527CA" w:rsidP="00535ED3">
      <w:pPr>
        <w:pStyle w:val="af1"/>
      </w:pPr>
      <w:r w:rsidRPr="000527CA">
        <w:t>// Сколько раз была вызвана `foo`?</w:t>
      </w:r>
    </w:p>
    <w:p w:rsidR="000527CA" w:rsidRPr="000527CA" w:rsidRDefault="000527CA" w:rsidP="00535ED3">
      <w:pPr>
        <w:pStyle w:val="af1"/>
      </w:pPr>
      <w:r w:rsidRPr="000527CA">
        <w:t>console.log( foo.count ); // 0 -- WTF?</w:t>
      </w:r>
    </w:p>
    <w:p w:rsidR="000527CA" w:rsidRPr="000527CA" w:rsidRDefault="000527CA" w:rsidP="000527CA">
      <w:pPr>
        <w:pStyle w:val="aa"/>
      </w:pPr>
      <w:r w:rsidRPr="000527CA">
        <w:t>foo.count </w:t>
      </w:r>
      <w:r w:rsidRPr="000527CA">
        <w:rPr>
          <w:i/>
          <w:iCs/>
        </w:rPr>
        <w:t>до сих пор</w:t>
      </w:r>
      <w:r w:rsidRPr="000527CA">
        <w:t> равен 0, даже не смотря на то, что 4 инструкции console.log очевидно показывают, что foo(..) на самом деле была вызвана 4 раза. Разочарование происходит от </w:t>
      </w:r>
      <w:r w:rsidRPr="000527CA">
        <w:rPr>
          <w:i/>
          <w:iCs/>
        </w:rPr>
        <w:t>слишком буквального</w:t>
      </w:r>
      <w:r w:rsidRPr="000527CA">
        <w:t> толкования того, что означает this (в this.count++).</w:t>
      </w:r>
    </w:p>
    <w:p w:rsidR="000527CA" w:rsidRPr="000527CA" w:rsidRDefault="000527CA" w:rsidP="000527CA">
      <w:pPr>
        <w:pStyle w:val="aa"/>
      </w:pPr>
      <w:r w:rsidRPr="000527CA">
        <w:t>Когда код выполняет команду foo.count = 0, он на самом деле добавляет свойство count в объект функции foo. Но для ссылки this.count внутри функции this фактически не указывает на тот же объект функции, и несмотря на то, что имена свойств одинаковые, это разные объекты, вот тут то и начинается неразбериха.</w:t>
      </w:r>
    </w:p>
    <w:p w:rsidR="000527CA" w:rsidRPr="000527CA" w:rsidRDefault="000527CA" w:rsidP="000527CA">
      <w:pPr>
        <w:pStyle w:val="aa"/>
      </w:pPr>
      <w:r w:rsidRPr="000527CA">
        <w:rPr>
          <w:b/>
          <w:bCs/>
        </w:rPr>
        <w:t>Примечание:</w:t>
      </w:r>
      <w:r w:rsidRPr="000527CA">
        <w:t> ответственный разработчик в этом месте должен спросить: "Если я увеличил свойство count, но оно не то, которое я ожидал, то какое count было мной увеличено?". На самом деле, если он копнет глубже, он обнаружит что случайно создал глобальную переменную count(смотрите в главе 2 </w:t>
      </w:r>
      <w:r w:rsidRPr="000527CA">
        <w:rPr>
          <w:i/>
          <w:iCs/>
        </w:rPr>
        <w:t>как</w:t>
      </w:r>
      <w:r w:rsidRPr="000527CA">
        <w:t> это произошло!), а её текущим значением является NaN. Конечно, после того, как он определит это, у него появится совсем другой ряд вопросов: "почему она стала глобальной и почему она имеет значение NaN, вместо правильного значения счетчика?". (см. главу 2).</w:t>
      </w:r>
    </w:p>
    <w:p w:rsidR="000527CA" w:rsidRPr="000527CA" w:rsidRDefault="000527CA" w:rsidP="000527CA">
      <w:pPr>
        <w:pStyle w:val="aa"/>
      </w:pPr>
      <w:r w:rsidRPr="000527CA">
        <w:t>Вместо того, чтобы остановиться на этом месте и копнуть глубже, чтобы узнать почему ссылка this не ведет себя как </w:t>
      </w:r>
      <w:r w:rsidRPr="000527CA">
        <w:rPr>
          <w:i/>
          <w:iCs/>
        </w:rPr>
        <w:t>ожидалось</w:t>
      </w:r>
      <w:r w:rsidRPr="000527CA">
        <w:t>, большинство разработчиков просто откладывают проблему целиком и ищут другие решения, например, создают другой объект для хранения свойства count:</w:t>
      </w:r>
    </w:p>
    <w:p w:rsidR="000527CA" w:rsidRPr="000527CA" w:rsidRDefault="000527CA" w:rsidP="005E306D">
      <w:pPr>
        <w:pStyle w:val="af1"/>
      </w:pPr>
      <w:r w:rsidRPr="000527CA">
        <w:t>function foo(num) {</w:t>
      </w:r>
    </w:p>
    <w:p w:rsidR="000527CA" w:rsidRPr="000527CA" w:rsidRDefault="005E306D" w:rsidP="005E306D">
      <w:pPr>
        <w:pStyle w:val="af1"/>
      </w:pPr>
      <w:r>
        <w:rPr>
          <w:lang w:val="en-US"/>
        </w:rPr>
        <w:t xml:space="preserve">  </w:t>
      </w:r>
      <w:r w:rsidR="000527CA" w:rsidRPr="000527CA">
        <w:t>console.log( "foo: " + num );</w:t>
      </w:r>
    </w:p>
    <w:p w:rsidR="000527CA" w:rsidRPr="000527CA" w:rsidRDefault="000527CA" w:rsidP="005E306D">
      <w:pPr>
        <w:pStyle w:val="af1"/>
      </w:pPr>
    </w:p>
    <w:p w:rsidR="000527CA" w:rsidRPr="000527CA" w:rsidRDefault="005E306D" w:rsidP="005E306D">
      <w:pPr>
        <w:pStyle w:val="af1"/>
      </w:pPr>
      <w:r>
        <w:rPr>
          <w:lang w:val="en-US"/>
        </w:rPr>
        <w:t xml:space="preserve">  </w:t>
      </w:r>
      <w:r w:rsidR="000527CA" w:rsidRPr="000527CA">
        <w:t>// отслеживаем сколько раз вызывалась `foo`</w:t>
      </w:r>
    </w:p>
    <w:p w:rsidR="000527CA" w:rsidRPr="009E0CCF" w:rsidRDefault="005E306D" w:rsidP="005E306D">
      <w:pPr>
        <w:pStyle w:val="af1"/>
        <w:rPr>
          <w:rStyle w:val="af0"/>
        </w:rPr>
      </w:pPr>
      <w:r>
        <w:rPr>
          <w:lang w:val="en-US"/>
        </w:rPr>
        <w:t xml:space="preserve">  </w:t>
      </w:r>
      <w:r w:rsidR="000527CA" w:rsidRPr="009E0CCF">
        <w:rPr>
          <w:rStyle w:val="af0"/>
          <w:color w:val="7030A0"/>
        </w:rPr>
        <w:t>data</w:t>
      </w:r>
      <w:r w:rsidR="000527CA" w:rsidRPr="009E0CCF">
        <w:rPr>
          <w:rStyle w:val="af0"/>
        </w:rPr>
        <w:t>.count++;</w:t>
      </w:r>
    </w:p>
    <w:p w:rsidR="000527CA" w:rsidRPr="000527CA" w:rsidRDefault="000527CA" w:rsidP="005E306D">
      <w:pPr>
        <w:pStyle w:val="af1"/>
      </w:pPr>
      <w:r w:rsidRPr="000527CA">
        <w:t>}</w:t>
      </w:r>
    </w:p>
    <w:p w:rsidR="000527CA" w:rsidRPr="000527CA" w:rsidRDefault="000527CA" w:rsidP="005E306D">
      <w:pPr>
        <w:pStyle w:val="af1"/>
      </w:pPr>
    </w:p>
    <w:p w:rsidR="000527CA" w:rsidRPr="000527CA" w:rsidRDefault="000527CA" w:rsidP="005E306D">
      <w:pPr>
        <w:pStyle w:val="af1"/>
      </w:pPr>
      <w:r w:rsidRPr="000527CA">
        <w:t xml:space="preserve">var </w:t>
      </w:r>
      <w:r w:rsidRPr="009E0CCF">
        <w:rPr>
          <w:color w:val="7030A0"/>
        </w:rPr>
        <w:t xml:space="preserve">data </w:t>
      </w:r>
      <w:r w:rsidRPr="000527CA">
        <w:t>= {</w:t>
      </w:r>
    </w:p>
    <w:p w:rsidR="000527CA" w:rsidRPr="000527CA" w:rsidRDefault="005E306D" w:rsidP="005E306D">
      <w:pPr>
        <w:pStyle w:val="af1"/>
      </w:pPr>
      <w:r>
        <w:rPr>
          <w:lang w:val="en-US"/>
        </w:rPr>
        <w:t xml:space="preserve">  </w:t>
      </w:r>
      <w:r w:rsidR="000527CA" w:rsidRPr="009E0CCF">
        <w:rPr>
          <w:rStyle w:val="af0"/>
        </w:rPr>
        <w:t>count</w:t>
      </w:r>
      <w:r w:rsidR="000527CA" w:rsidRPr="000527CA">
        <w:t>: 0</w:t>
      </w:r>
    </w:p>
    <w:p w:rsidR="000527CA" w:rsidRPr="000527CA" w:rsidRDefault="000527CA" w:rsidP="005E306D">
      <w:pPr>
        <w:pStyle w:val="af1"/>
      </w:pPr>
      <w:r w:rsidRPr="000527CA">
        <w:t>};</w:t>
      </w:r>
    </w:p>
    <w:p w:rsidR="000527CA" w:rsidRPr="000527CA" w:rsidRDefault="000527CA" w:rsidP="005E306D">
      <w:pPr>
        <w:pStyle w:val="af1"/>
      </w:pPr>
    </w:p>
    <w:p w:rsidR="000527CA" w:rsidRPr="000527CA" w:rsidRDefault="000527CA" w:rsidP="005E306D">
      <w:pPr>
        <w:pStyle w:val="af1"/>
      </w:pPr>
      <w:r w:rsidRPr="000527CA">
        <w:t>var i;</w:t>
      </w:r>
    </w:p>
    <w:p w:rsidR="000527CA" w:rsidRPr="000527CA" w:rsidRDefault="000527CA" w:rsidP="005E306D">
      <w:pPr>
        <w:pStyle w:val="af1"/>
      </w:pPr>
    </w:p>
    <w:p w:rsidR="000527CA" w:rsidRPr="000527CA" w:rsidRDefault="000527CA" w:rsidP="005E306D">
      <w:pPr>
        <w:pStyle w:val="af1"/>
      </w:pPr>
      <w:r w:rsidRPr="000527CA">
        <w:t>for (i=0; i&lt;10; i++) {</w:t>
      </w:r>
    </w:p>
    <w:p w:rsidR="000527CA" w:rsidRPr="000527CA" w:rsidRDefault="005E306D" w:rsidP="005E306D">
      <w:pPr>
        <w:pStyle w:val="af1"/>
      </w:pPr>
      <w:r>
        <w:rPr>
          <w:lang w:val="en-US"/>
        </w:rPr>
        <w:t xml:space="preserve">  </w:t>
      </w:r>
      <w:r w:rsidR="000527CA" w:rsidRPr="000527CA">
        <w:t>if (i &gt; 5) {</w:t>
      </w:r>
    </w:p>
    <w:p w:rsidR="000527CA" w:rsidRPr="000527CA" w:rsidRDefault="005E306D" w:rsidP="005E306D">
      <w:pPr>
        <w:pStyle w:val="af1"/>
      </w:pPr>
      <w:r>
        <w:rPr>
          <w:lang w:val="en-US"/>
        </w:rPr>
        <w:t xml:space="preserve">    </w:t>
      </w:r>
      <w:r w:rsidR="000527CA" w:rsidRPr="000527CA">
        <w:t>foo( i );</w:t>
      </w:r>
    </w:p>
    <w:p w:rsidR="000527CA" w:rsidRPr="000527CA" w:rsidRDefault="009E0CCF" w:rsidP="005E306D">
      <w:pPr>
        <w:pStyle w:val="af1"/>
      </w:pPr>
      <w:r>
        <w:rPr>
          <w:lang w:val="en-US"/>
        </w:rPr>
        <w:t xml:space="preserve">  </w:t>
      </w:r>
      <w:r w:rsidR="000527CA" w:rsidRPr="000527CA">
        <w:t>}</w:t>
      </w:r>
    </w:p>
    <w:p w:rsidR="000527CA" w:rsidRPr="000527CA" w:rsidRDefault="000527CA" w:rsidP="005E306D">
      <w:pPr>
        <w:pStyle w:val="af1"/>
      </w:pPr>
      <w:r w:rsidRPr="000527CA">
        <w:t>}</w:t>
      </w:r>
    </w:p>
    <w:p w:rsidR="000527CA" w:rsidRPr="000527CA" w:rsidRDefault="000527CA" w:rsidP="005E306D">
      <w:pPr>
        <w:pStyle w:val="af1"/>
      </w:pPr>
      <w:r w:rsidRPr="000527CA">
        <w:t>// foo: 6</w:t>
      </w:r>
    </w:p>
    <w:p w:rsidR="000527CA" w:rsidRPr="000527CA" w:rsidRDefault="000527CA" w:rsidP="005E306D">
      <w:pPr>
        <w:pStyle w:val="af1"/>
      </w:pPr>
      <w:r w:rsidRPr="000527CA">
        <w:t>// foo: 7</w:t>
      </w:r>
    </w:p>
    <w:p w:rsidR="000527CA" w:rsidRPr="000527CA" w:rsidRDefault="000527CA" w:rsidP="005E306D">
      <w:pPr>
        <w:pStyle w:val="af1"/>
      </w:pPr>
      <w:r w:rsidRPr="000527CA">
        <w:t>// foo: 8</w:t>
      </w:r>
    </w:p>
    <w:p w:rsidR="000527CA" w:rsidRPr="000527CA" w:rsidRDefault="000527CA" w:rsidP="005E306D">
      <w:pPr>
        <w:pStyle w:val="af1"/>
      </w:pPr>
      <w:r w:rsidRPr="000527CA">
        <w:t>// foo: 9</w:t>
      </w:r>
    </w:p>
    <w:p w:rsidR="000527CA" w:rsidRPr="000527CA" w:rsidRDefault="000527CA" w:rsidP="00086F66">
      <w:pPr>
        <w:pStyle w:val="af1"/>
      </w:pPr>
    </w:p>
    <w:p w:rsidR="000527CA" w:rsidRPr="000527CA" w:rsidRDefault="000527CA" w:rsidP="00086F66">
      <w:pPr>
        <w:pStyle w:val="af1"/>
      </w:pPr>
      <w:r w:rsidRPr="000527CA">
        <w:t>// сколько раз вызывалась `foo`?</w:t>
      </w:r>
    </w:p>
    <w:p w:rsidR="000527CA" w:rsidRPr="000527CA" w:rsidRDefault="000527CA" w:rsidP="00086F66">
      <w:pPr>
        <w:pStyle w:val="af1"/>
      </w:pPr>
      <w:r w:rsidRPr="000527CA">
        <w:t xml:space="preserve">console.log( </w:t>
      </w:r>
      <w:r w:rsidRPr="009E0CCF">
        <w:rPr>
          <w:color w:val="7030A0"/>
        </w:rPr>
        <w:t>data</w:t>
      </w:r>
      <w:r w:rsidRPr="000527CA">
        <w:t>.</w:t>
      </w:r>
      <w:r w:rsidRPr="009E0CCF">
        <w:rPr>
          <w:rStyle w:val="af0"/>
        </w:rPr>
        <w:t>count</w:t>
      </w:r>
      <w:r w:rsidRPr="000527CA">
        <w:t xml:space="preserve"> ); // 4</w:t>
      </w:r>
    </w:p>
    <w:p w:rsidR="000527CA" w:rsidRPr="000527CA" w:rsidRDefault="000527CA" w:rsidP="000527CA">
      <w:pPr>
        <w:pStyle w:val="aa"/>
      </w:pPr>
      <w:r w:rsidRPr="000527CA">
        <w:t>Хоть это и верно, что этот подход "решает" проблему, к сожалению, это просто игнорирование реальной проблемы — недостатка понимания того, что значит this и как он работает и вместо этого возвращение в зону комфорта более простого механизма: области видимости.</w:t>
      </w:r>
    </w:p>
    <w:p w:rsidR="000527CA" w:rsidRPr="000527CA" w:rsidRDefault="000527CA" w:rsidP="000527CA">
      <w:pPr>
        <w:pStyle w:val="aa"/>
      </w:pPr>
      <w:r w:rsidRPr="000527CA">
        <w:rPr>
          <w:b/>
          <w:bCs/>
        </w:rPr>
        <w:t>Примечание:</w:t>
      </w:r>
      <w:r w:rsidRPr="000527CA">
        <w:t> Области видимости - замечательный и полезный механизм. Я не против использования их любым способом(см. книгу </w:t>
      </w:r>
      <w:r w:rsidRPr="000527CA">
        <w:rPr>
          <w:i/>
          <w:iCs/>
        </w:rPr>
        <w:t>"Области видимости и замыкания"</w:t>
      </w:r>
      <w:r w:rsidRPr="000527CA">
        <w:t> из этой серии книг). Но постоянно гадать, как использовать this, и, как правило, ошибаться — не лучшая причина возвращаться к областям видимости и никогда не узнать </w:t>
      </w:r>
      <w:r w:rsidRPr="000527CA">
        <w:rPr>
          <w:i/>
          <w:iCs/>
        </w:rPr>
        <w:t>почему</w:t>
      </w:r>
      <w:r w:rsidRPr="000527CA">
        <w:t> this ускользает от вас.</w:t>
      </w:r>
    </w:p>
    <w:p w:rsidR="000527CA" w:rsidRPr="000527CA" w:rsidRDefault="000527CA" w:rsidP="000527CA">
      <w:pPr>
        <w:pStyle w:val="aa"/>
      </w:pPr>
      <w:r w:rsidRPr="000527CA">
        <w:t>Для ссылки на объект функции изнутри этой функции, this самого по себе обычно бывает недостаточно. Вам обычно нужна ссылка на объект функции через лексический идентификатор (переменную), который указывает на него.</w:t>
      </w:r>
    </w:p>
    <w:p w:rsidR="000527CA" w:rsidRPr="000527CA" w:rsidRDefault="000527CA" w:rsidP="000527CA">
      <w:pPr>
        <w:pStyle w:val="aa"/>
      </w:pPr>
      <w:r w:rsidRPr="000527CA">
        <w:t>Рассмотрим эти 2 функции:</w:t>
      </w:r>
    </w:p>
    <w:p w:rsidR="000527CA" w:rsidRPr="000527CA" w:rsidRDefault="000527CA" w:rsidP="00D9230B">
      <w:pPr>
        <w:pStyle w:val="af1"/>
      </w:pPr>
      <w:r w:rsidRPr="000527CA">
        <w:t>function foo() {</w:t>
      </w:r>
    </w:p>
    <w:p w:rsidR="000527CA" w:rsidRPr="000527CA" w:rsidRDefault="00D9230B" w:rsidP="00D9230B">
      <w:pPr>
        <w:pStyle w:val="af1"/>
      </w:pPr>
      <w:r>
        <w:rPr>
          <w:lang w:val="en-US"/>
        </w:rPr>
        <w:t xml:space="preserve">  </w:t>
      </w:r>
      <w:r w:rsidR="000527CA" w:rsidRPr="000527CA">
        <w:t>foo.count = 4; // `foo` ссылается на саму себя</w:t>
      </w:r>
    </w:p>
    <w:p w:rsidR="000527CA" w:rsidRPr="000527CA" w:rsidRDefault="000527CA" w:rsidP="00D9230B">
      <w:pPr>
        <w:pStyle w:val="af1"/>
      </w:pPr>
      <w:r w:rsidRPr="000527CA">
        <w:t>}</w:t>
      </w:r>
    </w:p>
    <w:p w:rsidR="000527CA" w:rsidRPr="000527CA" w:rsidRDefault="000527CA" w:rsidP="00D9230B">
      <w:pPr>
        <w:pStyle w:val="af1"/>
      </w:pPr>
    </w:p>
    <w:p w:rsidR="000527CA" w:rsidRPr="000527CA" w:rsidRDefault="000527CA" w:rsidP="00D9230B">
      <w:pPr>
        <w:pStyle w:val="af1"/>
      </w:pPr>
      <w:r w:rsidRPr="000527CA">
        <w:t>setTimeout( function(){</w:t>
      </w:r>
    </w:p>
    <w:p w:rsidR="000527CA" w:rsidRPr="000527CA" w:rsidRDefault="00D9230B" w:rsidP="00D9230B">
      <w:pPr>
        <w:pStyle w:val="af1"/>
      </w:pPr>
      <w:r>
        <w:rPr>
          <w:lang w:val="en-US"/>
        </w:rPr>
        <w:t xml:space="preserve">  </w:t>
      </w:r>
      <w:r w:rsidR="000527CA" w:rsidRPr="000527CA">
        <w:t>// анонимная функция (без имени), не может</w:t>
      </w:r>
    </w:p>
    <w:p w:rsidR="000527CA" w:rsidRPr="000527CA" w:rsidRDefault="00D9230B" w:rsidP="00D9230B">
      <w:pPr>
        <w:pStyle w:val="af1"/>
      </w:pPr>
      <w:r>
        <w:rPr>
          <w:lang w:val="en-US"/>
        </w:rPr>
        <w:t xml:space="preserve">  </w:t>
      </w:r>
      <w:r w:rsidR="000527CA" w:rsidRPr="000527CA">
        <w:t>// ссылаться на себя</w:t>
      </w:r>
    </w:p>
    <w:p w:rsidR="000527CA" w:rsidRPr="000527CA" w:rsidRDefault="000527CA" w:rsidP="00D9230B">
      <w:pPr>
        <w:pStyle w:val="af1"/>
      </w:pPr>
      <w:r w:rsidRPr="000527CA">
        <w:t>}, 10 );</w:t>
      </w:r>
    </w:p>
    <w:p w:rsidR="000527CA" w:rsidRPr="000527CA" w:rsidRDefault="000527CA" w:rsidP="000527CA">
      <w:pPr>
        <w:pStyle w:val="aa"/>
      </w:pPr>
      <w:r w:rsidRPr="000527CA">
        <w:t>В первой функции вызывалась "именованная функция", foo — это ссылка, которая может быть использована для ссылки на функцию из самой себя.</w:t>
      </w:r>
    </w:p>
    <w:p w:rsidR="000527CA" w:rsidRPr="000527CA" w:rsidRDefault="000527CA" w:rsidP="000527CA">
      <w:pPr>
        <w:pStyle w:val="aa"/>
      </w:pPr>
      <w:r w:rsidRPr="000527CA">
        <w:t>Но во втором примере функция обратного вызова, передаваемая в setTimeout(..), не имела имени идентификатора (так называемая "анонимная функция"), так что у неё нет правильного пути чтобы обратиться к её объекту.</w:t>
      </w:r>
    </w:p>
    <w:p w:rsidR="000527CA" w:rsidRPr="000527CA" w:rsidRDefault="000527CA" w:rsidP="000527CA">
      <w:pPr>
        <w:pStyle w:val="aa"/>
      </w:pPr>
      <w:r w:rsidRPr="000527CA">
        <w:rPr>
          <w:b/>
          <w:bCs/>
        </w:rPr>
        <w:t>Примечание:</w:t>
      </w:r>
      <w:r w:rsidRPr="000527CA">
        <w:t> Старомодная, но ныне устаревшая и неиспользуемая ссылка arguments.callee внутри функции </w:t>
      </w:r>
      <w:r w:rsidRPr="000527CA">
        <w:rPr>
          <w:i/>
          <w:iCs/>
        </w:rPr>
        <w:t>также</w:t>
      </w:r>
      <w:r w:rsidRPr="000527CA">
        <w:t xml:space="preserve">указывает на объект функции, которая в данный момент выполняется. Эта ссылка обычно используется как возможность получить объект анонимной функции изнутри этой функции. Лучший подход, однако, состоит в том, чтобы избежать использования анонимных функций, по крайней мере тех, которые требуют обращения к себе изнутри, и вместо них использовать именованные </w:t>
      </w:r>
      <w:r w:rsidRPr="000527CA">
        <w:lastRenderedPageBreak/>
        <w:t>функции. arguments.callee устарела и не должна использоваться.</w:t>
      </w:r>
    </w:p>
    <w:p w:rsidR="000527CA" w:rsidRPr="000527CA" w:rsidRDefault="000527CA" w:rsidP="000527CA">
      <w:pPr>
        <w:pStyle w:val="aa"/>
      </w:pPr>
      <w:r w:rsidRPr="000527CA">
        <w:t>Таким образом, другое решение нашего примера — это использовать идентификатор foo как ссылку на объект функции в каждом месте и вообще не использовать this, и это </w:t>
      </w:r>
      <w:r w:rsidRPr="000527CA">
        <w:rPr>
          <w:i/>
          <w:iCs/>
        </w:rPr>
        <w:t>работает</w:t>
      </w:r>
      <w:r w:rsidRPr="000527CA">
        <w:t>:</w:t>
      </w:r>
    </w:p>
    <w:p w:rsidR="000527CA" w:rsidRPr="000527CA" w:rsidRDefault="000527CA" w:rsidP="00D9230B">
      <w:pPr>
        <w:pStyle w:val="af1"/>
      </w:pPr>
      <w:r w:rsidRPr="000527CA">
        <w:t>function foo(num) {</w:t>
      </w:r>
    </w:p>
    <w:p w:rsidR="000527CA" w:rsidRPr="000527CA" w:rsidRDefault="00D9230B" w:rsidP="00D9230B">
      <w:pPr>
        <w:pStyle w:val="af1"/>
      </w:pPr>
      <w:r>
        <w:rPr>
          <w:lang w:val="en-US"/>
        </w:rPr>
        <w:t xml:space="preserve">  </w:t>
      </w:r>
      <w:r w:rsidR="000527CA" w:rsidRPr="000527CA">
        <w:t>console.log( "foo: " + num );</w:t>
      </w:r>
    </w:p>
    <w:p w:rsidR="000527CA" w:rsidRPr="000527CA" w:rsidRDefault="000527CA" w:rsidP="00D9230B">
      <w:pPr>
        <w:pStyle w:val="af1"/>
      </w:pPr>
    </w:p>
    <w:p w:rsidR="000527CA" w:rsidRPr="000527CA" w:rsidRDefault="00D9230B" w:rsidP="00D9230B">
      <w:pPr>
        <w:pStyle w:val="af1"/>
      </w:pPr>
      <w:r>
        <w:rPr>
          <w:lang w:val="en-US"/>
        </w:rPr>
        <w:t xml:space="preserve">  </w:t>
      </w:r>
      <w:r w:rsidR="000527CA" w:rsidRPr="000527CA">
        <w:t>// следим, сколько раз вызывается функция</w:t>
      </w:r>
    </w:p>
    <w:p w:rsidR="000527CA" w:rsidRPr="000527CA" w:rsidRDefault="00D9230B" w:rsidP="00D9230B">
      <w:pPr>
        <w:pStyle w:val="af1"/>
      </w:pPr>
      <w:r>
        <w:rPr>
          <w:lang w:val="en-US"/>
        </w:rPr>
        <w:t xml:space="preserve">  </w:t>
      </w:r>
      <w:r w:rsidR="000527CA" w:rsidRPr="000527CA">
        <w:t>foo.count++;</w:t>
      </w:r>
    </w:p>
    <w:p w:rsidR="000527CA" w:rsidRPr="000527CA" w:rsidRDefault="000527CA" w:rsidP="00D9230B">
      <w:pPr>
        <w:pStyle w:val="af1"/>
      </w:pPr>
      <w:r w:rsidRPr="000527CA">
        <w:t>}</w:t>
      </w:r>
    </w:p>
    <w:p w:rsidR="000527CA" w:rsidRPr="000527CA" w:rsidRDefault="000527CA" w:rsidP="00D9230B">
      <w:pPr>
        <w:pStyle w:val="af1"/>
      </w:pPr>
    </w:p>
    <w:p w:rsidR="000527CA" w:rsidRPr="000527CA" w:rsidRDefault="000527CA" w:rsidP="00D9230B">
      <w:pPr>
        <w:pStyle w:val="af1"/>
      </w:pPr>
      <w:r w:rsidRPr="000527CA">
        <w:t>foo.count = 0;</w:t>
      </w:r>
    </w:p>
    <w:p w:rsidR="000527CA" w:rsidRPr="000527CA" w:rsidRDefault="000527CA" w:rsidP="00D9230B">
      <w:pPr>
        <w:pStyle w:val="af1"/>
      </w:pPr>
    </w:p>
    <w:p w:rsidR="000527CA" w:rsidRPr="000527CA" w:rsidRDefault="000527CA" w:rsidP="00D9230B">
      <w:pPr>
        <w:pStyle w:val="af1"/>
      </w:pPr>
      <w:r w:rsidRPr="000527CA">
        <w:t>var i;</w:t>
      </w:r>
    </w:p>
    <w:p w:rsidR="000527CA" w:rsidRPr="000527CA" w:rsidRDefault="000527CA" w:rsidP="00D9230B">
      <w:pPr>
        <w:pStyle w:val="af1"/>
      </w:pPr>
    </w:p>
    <w:p w:rsidR="000527CA" w:rsidRPr="000527CA" w:rsidRDefault="000527CA" w:rsidP="00D9230B">
      <w:pPr>
        <w:pStyle w:val="af1"/>
      </w:pPr>
      <w:r w:rsidRPr="000527CA">
        <w:t>for (i=0; i&lt;10; i++) {</w:t>
      </w:r>
    </w:p>
    <w:p w:rsidR="000527CA" w:rsidRPr="000527CA" w:rsidRDefault="00D9230B" w:rsidP="00D9230B">
      <w:pPr>
        <w:pStyle w:val="af1"/>
      </w:pPr>
      <w:r>
        <w:rPr>
          <w:lang w:val="en-US"/>
        </w:rPr>
        <w:t xml:space="preserve">  </w:t>
      </w:r>
      <w:r w:rsidR="000527CA" w:rsidRPr="000527CA">
        <w:t>if (i &gt; 5) {</w:t>
      </w:r>
    </w:p>
    <w:p w:rsidR="000527CA" w:rsidRPr="000527CA" w:rsidRDefault="00D9230B" w:rsidP="00D9230B">
      <w:pPr>
        <w:pStyle w:val="af1"/>
      </w:pPr>
      <w:r>
        <w:rPr>
          <w:lang w:val="en-US"/>
        </w:rPr>
        <w:t xml:space="preserve">    </w:t>
      </w:r>
      <w:r w:rsidR="000527CA" w:rsidRPr="000527CA">
        <w:t>foo( i );</w:t>
      </w:r>
    </w:p>
    <w:p w:rsidR="000527CA" w:rsidRPr="000527CA" w:rsidRDefault="00D9230B" w:rsidP="00D9230B">
      <w:pPr>
        <w:pStyle w:val="af1"/>
      </w:pPr>
      <w:r>
        <w:rPr>
          <w:lang w:val="en-US"/>
        </w:rPr>
        <w:t xml:space="preserve">  </w:t>
      </w:r>
      <w:r w:rsidR="000527CA" w:rsidRPr="000527CA">
        <w:t>}</w:t>
      </w:r>
    </w:p>
    <w:p w:rsidR="000527CA" w:rsidRPr="000527CA" w:rsidRDefault="000527CA" w:rsidP="00D9230B">
      <w:pPr>
        <w:pStyle w:val="af1"/>
      </w:pPr>
      <w:r w:rsidRPr="000527CA">
        <w:t>}</w:t>
      </w:r>
    </w:p>
    <w:p w:rsidR="000527CA" w:rsidRPr="000527CA" w:rsidRDefault="000527CA" w:rsidP="00D9230B">
      <w:pPr>
        <w:pStyle w:val="af1"/>
      </w:pPr>
      <w:r w:rsidRPr="000527CA">
        <w:t>// foo: 6</w:t>
      </w:r>
    </w:p>
    <w:p w:rsidR="000527CA" w:rsidRPr="000527CA" w:rsidRDefault="000527CA" w:rsidP="00D9230B">
      <w:pPr>
        <w:pStyle w:val="af1"/>
      </w:pPr>
      <w:r w:rsidRPr="000527CA">
        <w:t>// foo: 7</w:t>
      </w:r>
    </w:p>
    <w:p w:rsidR="000527CA" w:rsidRPr="000527CA" w:rsidRDefault="000527CA" w:rsidP="00D9230B">
      <w:pPr>
        <w:pStyle w:val="af1"/>
      </w:pPr>
      <w:r w:rsidRPr="000527CA">
        <w:t>// foo: 8</w:t>
      </w:r>
    </w:p>
    <w:p w:rsidR="000527CA" w:rsidRPr="000527CA" w:rsidRDefault="000527CA" w:rsidP="00D9230B">
      <w:pPr>
        <w:pStyle w:val="af1"/>
      </w:pPr>
      <w:r w:rsidRPr="000527CA">
        <w:t>// foo: 9</w:t>
      </w:r>
    </w:p>
    <w:p w:rsidR="000527CA" w:rsidRPr="000527CA" w:rsidRDefault="000527CA" w:rsidP="00D9230B">
      <w:pPr>
        <w:pStyle w:val="af1"/>
      </w:pPr>
    </w:p>
    <w:p w:rsidR="000527CA" w:rsidRPr="000527CA" w:rsidRDefault="000527CA" w:rsidP="00D9230B">
      <w:pPr>
        <w:pStyle w:val="af1"/>
      </w:pPr>
      <w:r w:rsidRPr="000527CA">
        <w:t>// сколько раз `foo` была вызвана?</w:t>
      </w:r>
    </w:p>
    <w:p w:rsidR="000527CA" w:rsidRPr="000527CA" w:rsidRDefault="000527CA" w:rsidP="00D9230B">
      <w:pPr>
        <w:pStyle w:val="af1"/>
      </w:pPr>
      <w:r w:rsidRPr="000527CA">
        <w:t>console.log( foo.count ); // 4</w:t>
      </w:r>
    </w:p>
    <w:p w:rsidR="000527CA" w:rsidRPr="000527CA" w:rsidRDefault="000527CA" w:rsidP="000527CA">
      <w:pPr>
        <w:pStyle w:val="aa"/>
      </w:pPr>
      <w:r w:rsidRPr="000527CA">
        <w:t>Однако, этот подход также является уклонением от фактического понимания this, и полностью зависит от области видимости переменной foo.</w:t>
      </w:r>
    </w:p>
    <w:p w:rsidR="000527CA" w:rsidRPr="000527CA" w:rsidRDefault="000527CA" w:rsidP="000527CA">
      <w:pPr>
        <w:pStyle w:val="aa"/>
      </w:pPr>
      <w:r w:rsidRPr="000527CA">
        <w:t>Еще один путь решения проблемы - это заставить this действительно указывать на объект функции foo:</w:t>
      </w:r>
    </w:p>
    <w:p w:rsidR="000527CA" w:rsidRPr="000527CA" w:rsidRDefault="000527CA" w:rsidP="00D45C20">
      <w:pPr>
        <w:pStyle w:val="af1"/>
      </w:pPr>
      <w:r w:rsidRPr="000527CA">
        <w:t>function foo(num) {</w:t>
      </w:r>
    </w:p>
    <w:p w:rsidR="000527CA" w:rsidRPr="000527CA" w:rsidRDefault="00D45C20" w:rsidP="00D45C20">
      <w:pPr>
        <w:pStyle w:val="af1"/>
      </w:pPr>
      <w:r>
        <w:rPr>
          <w:lang w:val="en-US"/>
        </w:rPr>
        <w:t xml:space="preserve">  </w:t>
      </w:r>
      <w:r w:rsidR="000527CA" w:rsidRPr="000527CA">
        <w:t>console.log( "foo: " + num );</w:t>
      </w:r>
    </w:p>
    <w:p w:rsidR="000527CA" w:rsidRPr="000527CA" w:rsidRDefault="000527CA" w:rsidP="00D45C20">
      <w:pPr>
        <w:pStyle w:val="af1"/>
      </w:pPr>
    </w:p>
    <w:p w:rsidR="000527CA" w:rsidRPr="000527CA" w:rsidRDefault="00D45C20" w:rsidP="00D45C20">
      <w:pPr>
        <w:pStyle w:val="af1"/>
      </w:pPr>
      <w:r>
        <w:rPr>
          <w:lang w:val="en-US"/>
        </w:rPr>
        <w:t xml:space="preserve">  </w:t>
      </w:r>
      <w:r w:rsidR="000527CA" w:rsidRPr="000527CA">
        <w:t>// следим, сколько раз вызывается функция</w:t>
      </w:r>
    </w:p>
    <w:p w:rsidR="000527CA" w:rsidRPr="000527CA" w:rsidRDefault="00D45C20" w:rsidP="00D45C20">
      <w:pPr>
        <w:pStyle w:val="af1"/>
      </w:pPr>
      <w:r>
        <w:rPr>
          <w:lang w:val="en-US"/>
        </w:rPr>
        <w:t xml:space="preserve">  </w:t>
      </w:r>
      <w:r w:rsidR="000527CA" w:rsidRPr="000527CA">
        <w:t>// Заметьте: `this` теперь действительно ссылается на `foo`, это основано на том,</w:t>
      </w:r>
    </w:p>
    <w:p w:rsidR="000527CA" w:rsidRPr="000527CA" w:rsidRDefault="00D45C20" w:rsidP="00D45C20">
      <w:pPr>
        <w:pStyle w:val="af1"/>
      </w:pPr>
      <w:r>
        <w:rPr>
          <w:lang w:val="en-US"/>
        </w:rPr>
        <w:t xml:space="preserve">  </w:t>
      </w:r>
      <w:r w:rsidR="000527CA" w:rsidRPr="000527CA">
        <w:t>// как `foo` вызывается (см. ниже)</w:t>
      </w:r>
    </w:p>
    <w:p w:rsidR="000527CA" w:rsidRPr="00D45C20" w:rsidRDefault="00D45C20" w:rsidP="00D45C20">
      <w:pPr>
        <w:pStyle w:val="af1"/>
        <w:rPr>
          <w:rStyle w:val="af0"/>
        </w:rPr>
      </w:pPr>
      <w:r>
        <w:rPr>
          <w:lang w:val="en-US"/>
        </w:rPr>
        <w:t xml:space="preserve">  </w:t>
      </w:r>
      <w:r w:rsidR="000527CA" w:rsidRPr="00D45C20">
        <w:rPr>
          <w:rStyle w:val="af0"/>
        </w:rPr>
        <w:t>this.count++;</w:t>
      </w:r>
    </w:p>
    <w:p w:rsidR="000527CA" w:rsidRPr="000527CA" w:rsidRDefault="000527CA" w:rsidP="00D45C20">
      <w:pPr>
        <w:pStyle w:val="af1"/>
      </w:pPr>
      <w:r w:rsidRPr="000527CA">
        <w:t>}</w:t>
      </w:r>
    </w:p>
    <w:p w:rsidR="000527CA" w:rsidRPr="000527CA" w:rsidRDefault="000527CA" w:rsidP="00D45C20">
      <w:pPr>
        <w:pStyle w:val="af1"/>
      </w:pPr>
    </w:p>
    <w:p w:rsidR="000527CA" w:rsidRPr="00D45C20" w:rsidRDefault="000527CA" w:rsidP="00D45C20">
      <w:pPr>
        <w:pStyle w:val="af1"/>
        <w:rPr>
          <w:rStyle w:val="af0"/>
        </w:rPr>
      </w:pPr>
      <w:r w:rsidRPr="00D45C20">
        <w:rPr>
          <w:rStyle w:val="af0"/>
        </w:rPr>
        <w:t>foo.count = 0;</w:t>
      </w:r>
    </w:p>
    <w:p w:rsidR="000527CA" w:rsidRPr="000527CA" w:rsidRDefault="000527CA" w:rsidP="00D45C20">
      <w:pPr>
        <w:pStyle w:val="af1"/>
      </w:pPr>
    </w:p>
    <w:p w:rsidR="000527CA" w:rsidRPr="000527CA" w:rsidRDefault="000527CA" w:rsidP="00D45C20">
      <w:pPr>
        <w:pStyle w:val="af1"/>
      </w:pPr>
      <w:r w:rsidRPr="000527CA">
        <w:t>var i;</w:t>
      </w:r>
    </w:p>
    <w:p w:rsidR="000527CA" w:rsidRPr="000527CA" w:rsidRDefault="000527CA" w:rsidP="00D45C20">
      <w:pPr>
        <w:pStyle w:val="af1"/>
      </w:pPr>
    </w:p>
    <w:p w:rsidR="000527CA" w:rsidRPr="000527CA" w:rsidRDefault="000527CA" w:rsidP="00D45C20">
      <w:pPr>
        <w:pStyle w:val="af1"/>
      </w:pPr>
      <w:r w:rsidRPr="000527CA">
        <w:t>for (i=0; i&lt;10; i++) {</w:t>
      </w:r>
    </w:p>
    <w:p w:rsidR="000527CA" w:rsidRPr="000527CA" w:rsidRDefault="00D45C20" w:rsidP="00D45C20">
      <w:pPr>
        <w:pStyle w:val="af1"/>
      </w:pPr>
      <w:r>
        <w:rPr>
          <w:lang w:val="en-US"/>
        </w:rPr>
        <w:t xml:space="preserve">  </w:t>
      </w:r>
      <w:r w:rsidR="000527CA" w:rsidRPr="000527CA">
        <w:t>if (i &gt; 5) {</w:t>
      </w:r>
    </w:p>
    <w:p w:rsidR="000527CA" w:rsidRPr="000527CA" w:rsidRDefault="00D45C20" w:rsidP="00D45C20">
      <w:pPr>
        <w:pStyle w:val="af1"/>
      </w:pPr>
      <w:r>
        <w:rPr>
          <w:lang w:val="en-US"/>
        </w:rPr>
        <w:t xml:space="preserve">  </w:t>
      </w:r>
      <w:r w:rsidR="000527CA" w:rsidRPr="000527CA">
        <w:t>// используя `call(..)` мы гарантируем что `this`</w:t>
      </w:r>
    </w:p>
    <w:p w:rsidR="000527CA" w:rsidRPr="000527CA" w:rsidRDefault="00D45C20" w:rsidP="00D45C20">
      <w:pPr>
        <w:pStyle w:val="af1"/>
      </w:pPr>
      <w:r>
        <w:rPr>
          <w:lang w:val="en-US"/>
        </w:rPr>
        <w:t xml:space="preserve">  </w:t>
      </w:r>
      <w:r w:rsidR="000527CA" w:rsidRPr="000527CA">
        <w:t>// ссылается на объект функции (`foo`) изнутри</w:t>
      </w:r>
    </w:p>
    <w:p w:rsidR="000527CA" w:rsidRPr="00D45C20" w:rsidRDefault="00D45C20" w:rsidP="00D45C20">
      <w:pPr>
        <w:pStyle w:val="af1"/>
        <w:rPr>
          <w:rStyle w:val="af0"/>
        </w:rPr>
      </w:pPr>
      <w:r>
        <w:rPr>
          <w:lang w:val="en-US"/>
        </w:rPr>
        <w:t xml:space="preserve">  </w:t>
      </w:r>
      <w:r w:rsidR="000527CA" w:rsidRPr="00D45C20">
        <w:rPr>
          <w:rStyle w:val="af0"/>
        </w:rPr>
        <w:t>foo.call( foo, i );</w:t>
      </w:r>
    </w:p>
    <w:p w:rsidR="000527CA" w:rsidRPr="000527CA" w:rsidRDefault="00D45C20" w:rsidP="00D45C20">
      <w:pPr>
        <w:pStyle w:val="af1"/>
      </w:pPr>
      <w:r>
        <w:rPr>
          <w:lang w:val="en-US"/>
        </w:rPr>
        <w:t xml:space="preserve">  </w:t>
      </w:r>
      <w:r w:rsidR="000527CA" w:rsidRPr="000527CA">
        <w:t>}</w:t>
      </w:r>
    </w:p>
    <w:p w:rsidR="000527CA" w:rsidRPr="000527CA" w:rsidRDefault="000527CA" w:rsidP="00D45C20">
      <w:pPr>
        <w:pStyle w:val="af1"/>
      </w:pPr>
      <w:r w:rsidRPr="000527CA">
        <w:t>}</w:t>
      </w:r>
    </w:p>
    <w:p w:rsidR="000527CA" w:rsidRPr="000527CA" w:rsidRDefault="000527CA" w:rsidP="00D45C20">
      <w:pPr>
        <w:pStyle w:val="af1"/>
      </w:pPr>
      <w:r w:rsidRPr="000527CA">
        <w:t>// foo: 6</w:t>
      </w:r>
    </w:p>
    <w:p w:rsidR="000527CA" w:rsidRPr="000527CA" w:rsidRDefault="000527CA" w:rsidP="00D45C20">
      <w:pPr>
        <w:pStyle w:val="af1"/>
      </w:pPr>
      <w:r w:rsidRPr="000527CA">
        <w:t>// foo: 7</w:t>
      </w:r>
    </w:p>
    <w:p w:rsidR="000527CA" w:rsidRPr="000527CA" w:rsidRDefault="000527CA" w:rsidP="00D45C20">
      <w:pPr>
        <w:pStyle w:val="af1"/>
      </w:pPr>
      <w:r w:rsidRPr="000527CA">
        <w:t>// foo: 8</w:t>
      </w:r>
    </w:p>
    <w:p w:rsidR="000527CA" w:rsidRPr="000527CA" w:rsidRDefault="000527CA" w:rsidP="00D45C20">
      <w:pPr>
        <w:pStyle w:val="af1"/>
      </w:pPr>
      <w:r w:rsidRPr="000527CA">
        <w:t>// foo: 9</w:t>
      </w:r>
    </w:p>
    <w:p w:rsidR="000527CA" w:rsidRPr="000527CA" w:rsidRDefault="000527CA" w:rsidP="00D45C20">
      <w:pPr>
        <w:pStyle w:val="af1"/>
      </w:pPr>
    </w:p>
    <w:p w:rsidR="000527CA" w:rsidRPr="000527CA" w:rsidRDefault="000527CA" w:rsidP="00D45C20">
      <w:pPr>
        <w:pStyle w:val="af1"/>
      </w:pPr>
      <w:r w:rsidRPr="000527CA">
        <w:t>// сколько раз `foo` была вызвана?</w:t>
      </w:r>
    </w:p>
    <w:p w:rsidR="000527CA" w:rsidRPr="000527CA" w:rsidRDefault="000527CA" w:rsidP="00D45C20">
      <w:pPr>
        <w:pStyle w:val="af1"/>
      </w:pPr>
      <w:r w:rsidRPr="000527CA">
        <w:t xml:space="preserve">console.log( </w:t>
      </w:r>
      <w:r w:rsidRPr="00D45C20">
        <w:rPr>
          <w:rStyle w:val="af0"/>
        </w:rPr>
        <w:t>foo.count</w:t>
      </w:r>
      <w:r w:rsidRPr="000527CA">
        <w:t xml:space="preserve"> ); // 4</w:t>
      </w:r>
    </w:p>
    <w:p w:rsidR="000527CA" w:rsidRPr="000527CA" w:rsidRDefault="000527CA" w:rsidP="000527CA">
      <w:pPr>
        <w:pStyle w:val="aa"/>
      </w:pPr>
      <w:r w:rsidRPr="000527CA">
        <w:rPr>
          <w:b/>
          <w:bCs/>
        </w:rPr>
        <w:t>Вместо избегания this, мы воспользовались им.</w:t>
      </w:r>
      <w:r w:rsidRPr="000527CA">
        <w:t> Мы отведем немного времени на то, чтобы объяснить более детально как такие методы работают, так что не волнуйтесь если вы до сих пор недоумеваете как это работает!</w:t>
      </w:r>
    </w:p>
    <w:p w:rsidR="000527CA" w:rsidRPr="000527CA" w:rsidRDefault="000527CA" w:rsidP="000527CA">
      <w:pPr>
        <w:pStyle w:val="aa"/>
        <w:rPr>
          <w:b/>
          <w:bCs/>
        </w:rPr>
      </w:pPr>
      <w:r w:rsidRPr="000527CA">
        <w:rPr>
          <w:b/>
          <w:bCs/>
        </w:rPr>
        <w:t>Это область видимости функции</w:t>
      </w:r>
    </w:p>
    <w:p w:rsidR="000527CA" w:rsidRPr="000527CA" w:rsidRDefault="000527CA" w:rsidP="000527CA">
      <w:pPr>
        <w:pStyle w:val="aa"/>
      </w:pPr>
      <w:r w:rsidRPr="000527CA">
        <w:t>Следующее большое общее заблуждение касательно того, на что указывает this - это то, что он каким-то образом ссылается на область видимости функции. Это очень сложный вопрос, потому что с одной стороны так и есть, но с другой это совершенно не так.</w:t>
      </w:r>
    </w:p>
    <w:p w:rsidR="000527CA" w:rsidRPr="000527CA" w:rsidRDefault="000527CA" w:rsidP="000527CA">
      <w:pPr>
        <w:pStyle w:val="aa"/>
      </w:pPr>
      <w:r w:rsidRPr="000527CA">
        <w:t>Для ясности, this, в любом случае, не ссылается на область видимости функции. Это правда, что внутри область видимости имеет вид объекта со свойствами для каждого определенного значения. Но "объект" области видимости не доступен в JavaScript коде. Это внутренняя часть механизма реализации языка (интерпретатора).</w:t>
      </w:r>
    </w:p>
    <w:p w:rsidR="000527CA" w:rsidRPr="000527CA" w:rsidRDefault="000527CA" w:rsidP="000527CA">
      <w:pPr>
        <w:pStyle w:val="aa"/>
      </w:pPr>
      <w:r w:rsidRPr="000527CA">
        <w:t>Рассмотрим код, который пытается (и безуспешно!) перейти границу и использовать this неявно ссылаясь на область видимости функции:</w:t>
      </w:r>
    </w:p>
    <w:p w:rsidR="000527CA" w:rsidRPr="000527CA" w:rsidRDefault="000527CA" w:rsidP="00D45C20">
      <w:pPr>
        <w:pStyle w:val="af1"/>
      </w:pPr>
      <w:r w:rsidRPr="000527CA">
        <w:t>function foo() {</w:t>
      </w:r>
    </w:p>
    <w:p w:rsidR="000527CA" w:rsidRPr="000527CA" w:rsidRDefault="00D45C20" w:rsidP="00D45C20">
      <w:pPr>
        <w:pStyle w:val="af1"/>
      </w:pPr>
      <w:r>
        <w:rPr>
          <w:lang w:val="en-US"/>
        </w:rPr>
        <w:t xml:space="preserve">  </w:t>
      </w:r>
      <w:r w:rsidR="000527CA" w:rsidRPr="000527CA">
        <w:t>var a = 2;</w:t>
      </w:r>
    </w:p>
    <w:p w:rsidR="000527CA" w:rsidRPr="000527CA" w:rsidRDefault="00D45C20" w:rsidP="00D45C20">
      <w:pPr>
        <w:pStyle w:val="af1"/>
      </w:pPr>
      <w:r>
        <w:rPr>
          <w:lang w:val="en-US"/>
        </w:rPr>
        <w:t xml:space="preserve">  </w:t>
      </w:r>
      <w:r w:rsidR="000527CA" w:rsidRPr="000527CA">
        <w:t>this.bar();</w:t>
      </w:r>
    </w:p>
    <w:p w:rsidR="000527CA" w:rsidRPr="000527CA" w:rsidRDefault="000527CA" w:rsidP="00D45C20">
      <w:pPr>
        <w:pStyle w:val="af1"/>
      </w:pPr>
      <w:r w:rsidRPr="000527CA">
        <w:t>}</w:t>
      </w:r>
    </w:p>
    <w:p w:rsidR="000527CA" w:rsidRPr="000527CA" w:rsidRDefault="000527CA" w:rsidP="00D45C20">
      <w:pPr>
        <w:pStyle w:val="af1"/>
      </w:pPr>
    </w:p>
    <w:p w:rsidR="000527CA" w:rsidRPr="000527CA" w:rsidRDefault="000527CA" w:rsidP="00D45C20">
      <w:pPr>
        <w:pStyle w:val="af1"/>
      </w:pPr>
      <w:r w:rsidRPr="000527CA">
        <w:t>function bar() {</w:t>
      </w:r>
    </w:p>
    <w:p w:rsidR="000527CA" w:rsidRPr="000527CA" w:rsidRDefault="00D45C20" w:rsidP="00D45C20">
      <w:pPr>
        <w:pStyle w:val="af1"/>
      </w:pPr>
      <w:r>
        <w:rPr>
          <w:lang w:val="en-US"/>
        </w:rPr>
        <w:t xml:space="preserve">  </w:t>
      </w:r>
      <w:r w:rsidR="000527CA" w:rsidRPr="000527CA">
        <w:t>console.log( this.a );</w:t>
      </w:r>
    </w:p>
    <w:p w:rsidR="000527CA" w:rsidRPr="000527CA" w:rsidRDefault="000527CA" w:rsidP="00D45C20">
      <w:pPr>
        <w:pStyle w:val="af1"/>
      </w:pPr>
      <w:r w:rsidRPr="000527CA">
        <w:t>}</w:t>
      </w:r>
    </w:p>
    <w:p w:rsidR="000527CA" w:rsidRPr="000527CA" w:rsidRDefault="000527CA" w:rsidP="00D45C20">
      <w:pPr>
        <w:pStyle w:val="af1"/>
      </w:pPr>
    </w:p>
    <w:p w:rsidR="000527CA" w:rsidRPr="000527CA" w:rsidRDefault="000527CA" w:rsidP="00D45C20">
      <w:pPr>
        <w:pStyle w:val="af1"/>
      </w:pPr>
      <w:r w:rsidRPr="000527CA">
        <w:t>foo(); //undefined</w:t>
      </w:r>
    </w:p>
    <w:p w:rsidR="000527CA" w:rsidRPr="000527CA" w:rsidRDefault="000527CA" w:rsidP="000527CA">
      <w:pPr>
        <w:pStyle w:val="aa"/>
      </w:pPr>
      <w:r w:rsidRPr="000527CA">
        <w:t xml:space="preserve">В этом коде содержится более одной ошибки. Хотя он может казаться надуманным, код который вы видите — это фрагмент из реального практического кода, которым обменивались в публичных форумах сообщества. Это замечательная (если не печальная) </w:t>
      </w:r>
      <w:r w:rsidRPr="000527CA">
        <w:lastRenderedPageBreak/>
        <w:t>иллюстрация того, насколько ошибочным может быть предположение о this.</w:t>
      </w:r>
    </w:p>
    <w:p w:rsidR="000527CA" w:rsidRPr="000527CA" w:rsidRDefault="000527CA" w:rsidP="000527CA">
      <w:pPr>
        <w:pStyle w:val="aa"/>
      </w:pPr>
      <w:r w:rsidRPr="000527CA">
        <w:t>Во-первых, попытка ссылаться на функцию bar() как this.bar(). Это почти наверняка </w:t>
      </w:r>
      <w:r w:rsidRPr="000527CA">
        <w:rPr>
          <w:i/>
          <w:iCs/>
        </w:rPr>
        <w:t>случайность</w:t>
      </w:r>
      <w:r w:rsidRPr="000527CA">
        <w:t>, что это работает, но мы коротко объясним </w:t>
      </w:r>
      <w:r w:rsidRPr="000527CA">
        <w:rPr>
          <w:i/>
          <w:iCs/>
        </w:rPr>
        <w:t>как</w:t>
      </w:r>
      <w:r w:rsidRPr="000527CA">
        <w:t> это работает позже. Наиболее естественным путем вызвать bar() было бы опустить предшествующий this. и просто сделать ссылку на идентификатор.</w:t>
      </w:r>
    </w:p>
    <w:p w:rsidR="000527CA" w:rsidRPr="000527CA" w:rsidRDefault="000527CA" w:rsidP="000527CA">
      <w:pPr>
        <w:pStyle w:val="aa"/>
      </w:pPr>
      <w:r w:rsidRPr="000527CA">
        <w:t>Однако, разработчик, который писал этот код, пытался использовать this, чтобы создать мост между областями видимости foo() и bar() так, чтобы bar() получила доступ к переменной a внутри области видимости foo(). </w:t>
      </w:r>
      <w:r w:rsidRPr="000527CA">
        <w:rPr>
          <w:b/>
          <w:bCs/>
        </w:rPr>
        <w:t>Не всякий мост возможен.</w:t>
      </w:r>
      <w:r w:rsidRPr="000527CA">
        <w:t> Вы не можете использовать ссылку this, чтобы найти что-нибудь в области видимости. Это невозможно.</w:t>
      </w:r>
    </w:p>
    <w:p w:rsidR="000527CA" w:rsidRDefault="000527CA" w:rsidP="000527CA">
      <w:pPr>
        <w:pStyle w:val="aa"/>
        <w:rPr>
          <w:lang w:val="en-US"/>
        </w:rPr>
      </w:pPr>
      <w:r w:rsidRPr="000527CA">
        <w:t>Каждый раз, когда вы чувствуете, что вы смешиваете поиски в области видимости с this, напоминайте себе: </w:t>
      </w:r>
      <w:r w:rsidRPr="000527CA">
        <w:rPr>
          <w:i/>
          <w:iCs/>
        </w:rPr>
        <w:t>это не мост</w:t>
      </w:r>
      <w:r w:rsidRPr="000527CA">
        <w:t>.</w:t>
      </w:r>
    </w:p>
    <w:p w:rsidR="000527CA" w:rsidRPr="000527CA" w:rsidRDefault="000527CA" w:rsidP="00D45C20">
      <w:pPr>
        <w:pStyle w:val="3"/>
        <w:rPr>
          <w:noProof/>
        </w:rPr>
      </w:pPr>
      <w:r w:rsidRPr="000527CA">
        <w:rPr>
          <w:noProof/>
        </w:rPr>
        <w:t>Что же такое this?</w:t>
      </w:r>
    </w:p>
    <w:p w:rsidR="000527CA" w:rsidRPr="000527CA" w:rsidRDefault="000527CA" w:rsidP="000527CA">
      <w:pPr>
        <w:pStyle w:val="aa"/>
      </w:pPr>
      <w:r w:rsidRPr="000527CA">
        <w:t>Оставив ошибочные предположения, давайте обратим наше внимание на то, как механизм this действительно работает.</w:t>
      </w:r>
    </w:p>
    <w:p w:rsidR="000527CA" w:rsidRPr="000527CA" w:rsidRDefault="000527CA" w:rsidP="000527CA">
      <w:pPr>
        <w:pStyle w:val="aa"/>
      </w:pPr>
      <w:r w:rsidRPr="000527CA">
        <w:t>Мы ранее сказали, что this привязывается не во время написания функции, а во время её вызова. Это вытекает из контекста, который основывается на обстоятельствах вызова функции. Привязка this не имеет ничего общего с определением функции, но зависит от того при каких условиях функция была вызвана.</w:t>
      </w:r>
    </w:p>
    <w:p w:rsidR="000527CA" w:rsidRPr="000527CA" w:rsidRDefault="000527CA" w:rsidP="000527CA">
      <w:pPr>
        <w:pStyle w:val="aa"/>
      </w:pPr>
      <w:r w:rsidRPr="000527CA">
        <w:t>Когда функция вызывается, создается запись активации, также известная как контекст вызова. Эта запись содержит информацию о том, откуда функция была вызвана (стэк вызова), </w:t>
      </w:r>
      <w:r w:rsidRPr="000527CA">
        <w:rPr>
          <w:i/>
          <w:iCs/>
        </w:rPr>
        <w:t>как</w:t>
      </w:r>
      <w:r w:rsidRPr="000527CA">
        <w:t> функция была вызвана, какие параметры были в неё переданы и т.д. Одним из свойств этой записи является ссылка this, которая будет использоваться на протяжении выполнения этой функции.</w:t>
      </w:r>
    </w:p>
    <w:p w:rsidR="000527CA" w:rsidRDefault="000527CA" w:rsidP="000527CA">
      <w:pPr>
        <w:pStyle w:val="aa"/>
        <w:rPr>
          <w:lang w:val="en-US"/>
        </w:rPr>
      </w:pPr>
      <w:r w:rsidRPr="000527CA">
        <w:t>В следующей главе мы научимся находить </w:t>
      </w:r>
      <w:r w:rsidRPr="000527CA">
        <w:rPr>
          <w:b/>
          <w:bCs/>
        </w:rPr>
        <w:t>место вызова</w:t>
      </w:r>
      <w:r w:rsidRPr="000527CA">
        <w:t> функции, чтобы определить как оно связано с определением this</w:t>
      </w:r>
    </w:p>
    <w:p w:rsidR="000527CA" w:rsidRPr="000527CA" w:rsidRDefault="000527CA" w:rsidP="000730A5">
      <w:pPr>
        <w:pStyle w:val="3"/>
        <w:rPr>
          <w:noProof/>
        </w:rPr>
      </w:pPr>
      <w:r w:rsidRPr="000527CA">
        <w:rPr>
          <w:noProof/>
        </w:rPr>
        <w:t>Обзор (TL;DR)</w:t>
      </w:r>
    </w:p>
    <w:p w:rsidR="000527CA" w:rsidRPr="000527CA" w:rsidRDefault="000527CA" w:rsidP="000527CA">
      <w:pPr>
        <w:pStyle w:val="aa"/>
      </w:pPr>
      <w:r w:rsidRPr="000527CA">
        <w:t>Определение this - постоянный источник заблуждений для JavaScript разработчиков, которые не уделяют времени на изучение того, как этот механизм в действительности работает. Гадать, методом проб и ошибок, и слепо копировать код из StackOverflow - неэффективный и неправильный путь использовать этот важный механизм this .</w:t>
      </w:r>
    </w:p>
    <w:p w:rsidR="000527CA" w:rsidRPr="000527CA" w:rsidRDefault="000527CA" w:rsidP="000527CA">
      <w:pPr>
        <w:pStyle w:val="aa"/>
      </w:pPr>
      <w:r w:rsidRPr="000527CA">
        <w:t>Чтобы понять что такое this, вам сначала нужно понять чем this не является, несмотря на любые предположения или заблуждения, которые могут тянуть вас вниз. this — это не ссылка функции на саму себя и это не ссылка на область видимости функции.</w:t>
      </w:r>
    </w:p>
    <w:p w:rsidR="000527CA" w:rsidRPr="000527CA" w:rsidRDefault="000527CA" w:rsidP="000527CA">
      <w:pPr>
        <w:pStyle w:val="aa"/>
      </w:pPr>
      <w:r w:rsidRPr="000527CA">
        <w:t>В действительности this — это привязка, которая создается во время вызова функции, и на </w:t>
      </w:r>
      <w:r w:rsidRPr="000527CA">
        <w:rPr>
          <w:i/>
          <w:iCs/>
        </w:rPr>
        <w:t>что</w:t>
      </w:r>
      <w:r w:rsidRPr="000527CA">
        <w:t> она ссылается определяется тем, где и при каких условиях функция была вызвана.</w:t>
      </w:r>
    </w:p>
    <w:p w:rsidR="000730A5" w:rsidRPr="000730A5" w:rsidRDefault="000730A5" w:rsidP="00FE7FEF">
      <w:pPr>
        <w:pStyle w:val="2"/>
        <w:rPr>
          <w:noProof/>
        </w:rPr>
      </w:pPr>
      <w:r w:rsidRPr="000730A5">
        <w:rPr>
          <w:noProof/>
        </w:rPr>
        <w:t>Глава 2: Весь this теперь приобретает смысл!</w:t>
      </w:r>
    </w:p>
    <w:p w:rsidR="000730A5" w:rsidRPr="000730A5" w:rsidRDefault="000730A5" w:rsidP="000730A5">
      <w:pPr>
        <w:pStyle w:val="aa"/>
      </w:pPr>
      <w:r w:rsidRPr="000730A5">
        <w:t>В главе 1 мы отбросили различные ложные представления о this и взамен изучили, что привязка this происходит при каждом вызове функции, целиком на основании ее </w:t>
      </w:r>
      <w:r w:rsidRPr="000730A5">
        <w:rPr>
          <w:b/>
          <w:bCs/>
        </w:rPr>
        <w:t>места вызова</w:t>
      </w:r>
      <w:r w:rsidRPr="000730A5">
        <w:t> (как была вызвана функция).</w:t>
      </w:r>
    </w:p>
    <w:p w:rsidR="000730A5" w:rsidRPr="000730A5" w:rsidRDefault="000730A5" w:rsidP="00FE7FEF">
      <w:pPr>
        <w:pStyle w:val="3"/>
        <w:rPr>
          <w:noProof/>
        </w:rPr>
      </w:pPr>
      <w:r w:rsidRPr="000730A5">
        <w:rPr>
          <w:noProof/>
        </w:rPr>
        <w:t>Точка вызова</w:t>
      </w:r>
    </w:p>
    <w:p w:rsidR="000730A5" w:rsidRPr="000730A5" w:rsidRDefault="000730A5" w:rsidP="000730A5">
      <w:pPr>
        <w:pStyle w:val="aa"/>
      </w:pPr>
      <w:r w:rsidRPr="000730A5">
        <w:t>Чтобы понять привязку this, мы должны понять что такое точка вызова: это место в коде, где была вызвана функция (</w:t>
      </w:r>
      <w:r w:rsidRPr="000730A5">
        <w:rPr>
          <w:b/>
          <w:bCs/>
        </w:rPr>
        <w:t>не там, где она объявлена</w:t>
      </w:r>
      <w:r w:rsidRPr="000730A5">
        <w:t>). Мы должны исследовать точку вызова, чтобы ответить на вопрос: на что же </w:t>
      </w:r>
      <w:r w:rsidRPr="000730A5">
        <w:rPr>
          <w:i/>
          <w:iCs/>
        </w:rPr>
        <w:t>этот</w:t>
      </w:r>
      <w:r w:rsidRPr="000730A5">
        <w:t> this</w:t>
      </w:r>
      <w:r w:rsidR="00FE7FEF">
        <w:rPr>
          <w:lang w:val="en-US"/>
        </w:rPr>
        <w:t xml:space="preserve"> </w:t>
      </w:r>
      <w:r w:rsidRPr="000730A5">
        <w:t>указывает?</w:t>
      </w:r>
    </w:p>
    <w:p w:rsidR="000730A5" w:rsidRPr="000730A5" w:rsidRDefault="000730A5" w:rsidP="000730A5">
      <w:pPr>
        <w:pStyle w:val="aa"/>
      </w:pPr>
      <w:r w:rsidRPr="000730A5">
        <w:t>В общем поиск точки вызова выглядит так: "найти откуда вызывается функция", но это не всегда так уж легко, поскольку определенные шаблоны кодирования могут ввести в заблуждение относительно </w:t>
      </w:r>
      <w:r w:rsidRPr="000730A5">
        <w:rPr>
          <w:i/>
          <w:iCs/>
        </w:rPr>
        <w:t>истинной</w:t>
      </w:r>
      <w:r w:rsidRPr="000730A5">
        <w:t> точки вызова.</w:t>
      </w:r>
    </w:p>
    <w:p w:rsidR="000730A5" w:rsidRPr="000730A5" w:rsidRDefault="000730A5" w:rsidP="000730A5">
      <w:pPr>
        <w:pStyle w:val="aa"/>
      </w:pPr>
      <w:r w:rsidRPr="000730A5">
        <w:t>Важно поразмышлять над </w:t>
      </w:r>
      <w:r w:rsidRPr="000730A5">
        <w:rPr>
          <w:b/>
          <w:bCs/>
        </w:rPr>
        <w:t>стеком вызовов</w:t>
      </w:r>
      <w:r w:rsidRPr="000730A5">
        <w:t> (стеком функций, которые были вызваны, чтобы привести нас к текущей точке исполнения кода). Точка вызова, которая нас интересует, находится </w:t>
      </w:r>
      <w:r w:rsidRPr="000730A5">
        <w:rPr>
          <w:i/>
          <w:iCs/>
        </w:rPr>
        <w:t>в</w:t>
      </w:r>
      <w:r w:rsidRPr="000730A5">
        <w:t> вызове </w:t>
      </w:r>
      <w:r w:rsidRPr="000730A5">
        <w:rPr>
          <w:i/>
          <w:iCs/>
        </w:rPr>
        <w:t>перед</w:t>
      </w:r>
      <w:r w:rsidRPr="000730A5">
        <w:t> текущей выполняемой функцией.</w:t>
      </w:r>
    </w:p>
    <w:p w:rsidR="000730A5" w:rsidRPr="000730A5" w:rsidRDefault="000730A5" w:rsidP="000730A5">
      <w:pPr>
        <w:pStyle w:val="aa"/>
      </w:pPr>
      <w:r w:rsidRPr="000730A5">
        <w:t>Продемонстрируем стек вызовов и точку вызова:</w:t>
      </w:r>
    </w:p>
    <w:p w:rsidR="000730A5" w:rsidRPr="000730A5" w:rsidRDefault="000730A5" w:rsidP="00FE7FEF">
      <w:pPr>
        <w:pStyle w:val="af1"/>
      </w:pPr>
      <w:r w:rsidRPr="000730A5">
        <w:t>function baz() {</w:t>
      </w:r>
    </w:p>
    <w:p w:rsidR="000730A5" w:rsidRPr="000730A5" w:rsidRDefault="00FE7FEF" w:rsidP="00FE7FEF">
      <w:pPr>
        <w:pStyle w:val="af1"/>
      </w:pPr>
      <w:r>
        <w:rPr>
          <w:lang w:val="en-US"/>
        </w:rPr>
        <w:t xml:space="preserve">  </w:t>
      </w:r>
      <w:r w:rsidR="000730A5" w:rsidRPr="000730A5">
        <w:t>// стек вызовов: `baz`</w:t>
      </w:r>
    </w:p>
    <w:p w:rsidR="000730A5" w:rsidRPr="000730A5" w:rsidRDefault="00FE7FEF" w:rsidP="00FE7FEF">
      <w:pPr>
        <w:pStyle w:val="af1"/>
      </w:pPr>
      <w:r>
        <w:rPr>
          <w:lang w:val="en-US"/>
        </w:rPr>
        <w:t xml:space="preserve">  </w:t>
      </w:r>
      <w:r w:rsidR="000730A5" w:rsidRPr="000730A5">
        <w:t>// поэтому наша точка вызова — глобальная область видимости</w:t>
      </w:r>
    </w:p>
    <w:p w:rsidR="000730A5" w:rsidRPr="000730A5" w:rsidRDefault="000730A5" w:rsidP="00FE7FEF">
      <w:pPr>
        <w:pStyle w:val="af1"/>
      </w:pPr>
    </w:p>
    <w:p w:rsidR="000730A5" w:rsidRPr="000730A5" w:rsidRDefault="00FE7FEF" w:rsidP="00FE7FEF">
      <w:pPr>
        <w:pStyle w:val="af1"/>
      </w:pPr>
      <w:r>
        <w:rPr>
          <w:lang w:val="en-US"/>
        </w:rPr>
        <w:t xml:space="preserve">  </w:t>
      </w:r>
      <w:r w:rsidR="000730A5" w:rsidRPr="000730A5">
        <w:t>console.log( "baz" );</w:t>
      </w:r>
    </w:p>
    <w:p w:rsidR="000730A5" w:rsidRPr="000730A5" w:rsidRDefault="00FE7FEF" w:rsidP="00FE7FEF">
      <w:pPr>
        <w:pStyle w:val="af1"/>
      </w:pPr>
      <w:r>
        <w:rPr>
          <w:lang w:val="en-US"/>
        </w:rPr>
        <w:t xml:space="preserve">  </w:t>
      </w:r>
      <w:r w:rsidR="000730A5" w:rsidRPr="00324C65">
        <w:rPr>
          <w:rStyle w:val="af0"/>
        </w:rPr>
        <w:t>bar()</w:t>
      </w:r>
      <w:r w:rsidR="000730A5" w:rsidRPr="000730A5">
        <w:t>; // &lt;-- точка вызова для `bar`</w:t>
      </w:r>
    </w:p>
    <w:p w:rsidR="000730A5" w:rsidRPr="000730A5" w:rsidRDefault="000730A5" w:rsidP="00FE7FEF">
      <w:pPr>
        <w:pStyle w:val="af1"/>
      </w:pPr>
      <w:r w:rsidRPr="000730A5">
        <w:t>}</w:t>
      </w:r>
    </w:p>
    <w:p w:rsidR="000730A5" w:rsidRPr="000730A5" w:rsidRDefault="000730A5" w:rsidP="00FE7FEF">
      <w:pPr>
        <w:pStyle w:val="af1"/>
      </w:pPr>
    </w:p>
    <w:p w:rsidR="000730A5" w:rsidRPr="000730A5" w:rsidRDefault="000730A5" w:rsidP="00FE7FEF">
      <w:pPr>
        <w:pStyle w:val="af1"/>
      </w:pPr>
      <w:r w:rsidRPr="000730A5">
        <w:t xml:space="preserve">function </w:t>
      </w:r>
      <w:r w:rsidRPr="00324C65">
        <w:rPr>
          <w:rStyle w:val="af0"/>
        </w:rPr>
        <w:t>bar()</w:t>
      </w:r>
      <w:r w:rsidRPr="000730A5">
        <w:t xml:space="preserve"> {</w:t>
      </w:r>
    </w:p>
    <w:p w:rsidR="000730A5" w:rsidRPr="000730A5" w:rsidRDefault="000730A5" w:rsidP="00FE7FEF">
      <w:pPr>
        <w:pStyle w:val="af1"/>
      </w:pPr>
      <w:r w:rsidRPr="000730A5">
        <w:t xml:space="preserve">    // стек вызовов: `baz` -&gt; `bar`</w:t>
      </w:r>
    </w:p>
    <w:p w:rsidR="000730A5" w:rsidRPr="000730A5" w:rsidRDefault="000730A5" w:rsidP="00FE7FEF">
      <w:pPr>
        <w:pStyle w:val="af1"/>
      </w:pPr>
      <w:r w:rsidRPr="000730A5">
        <w:t xml:space="preserve">    // поэтому наша точка вызова в `baz`</w:t>
      </w:r>
    </w:p>
    <w:p w:rsidR="000730A5" w:rsidRPr="000730A5" w:rsidRDefault="000730A5" w:rsidP="00FE7FEF">
      <w:pPr>
        <w:pStyle w:val="af1"/>
      </w:pPr>
    </w:p>
    <w:p w:rsidR="000730A5" w:rsidRPr="000730A5" w:rsidRDefault="000730A5" w:rsidP="00FE7FEF">
      <w:pPr>
        <w:pStyle w:val="af1"/>
      </w:pPr>
      <w:r w:rsidRPr="000730A5">
        <w:t xml:space="preserve">    console.log( "bar" );</w:t>
      </w:r>
    </w:p>
    <w:p w:rsidR="000730A5" w:rsidRPr="000730A5" w:rsidRDefault="000730A5" w:rsidP="00FE7FEF">
      <w:pPr>
        <w:pStyle w:val="af1"/>
      </w:pPr>
      <w:r w:rsidRPr="000730A5">
        <w:t xml:space="preserve">    </w:t>
      </w:r>
      <w:r w:rsidRPr="00324C65">
        <w:rPr>
          <w:color w:val="7030A0"/>
        </w:rPr>
        <w:t>foo()</w:t>
      </w:r>
      <w:r w:rsidRPr="000730A5">
        <w:t>; // &lt;-- точка вызова для `foo`</w:t>
      </w:r>
    </w:p>
    <w:p w:rsidR="000730A5" w:rsidRPr="000730A5" w:rsidRDefault="000730A5" w:rsidP="00FE7FEF">
      <w:pPr>
        <w:pStyle w:val="af1"/>
      </w:pPr>
      <w:r w:rsidRPr="000730A5">
        <w:t>}</w:t>
      </w:r>
    </w:p>
    <w:p w:rsidR="000730A5" w:rsidRPr="000730A5" w:rsidRDefault="000730A5" w:rsidP="00FE7FEF">
      <w:pPr>
        <w:pStyle w:val="af1"/>
      </w:pPr>
    </w:p>
    <w:p w:rsidR="000730A5" w:rsidRPr="000730A5" w:rsidRDefault="000730A5" w:rsidP="00FE7FEF">
      <w:pPr>
        <w:pStyle w:val="af1"/>
      </w:pPr>
      <w:r w:rsidRPr="000730A5">
        <w:t xml:space="preserve">function </w:t>
      </w:r>
      <w:r w:rsidRPr="00324C65">
        <w:rPr>
          <w:color w:val="7030A0"/>
        </w:rPr>
        <w:t>foo()</w:t>
      </w:r>
      <w:r w:rsidRPr="000730A5">
        <w:t xml:space="preserve"> {</w:t>
      </w:r>
    </w:p>
    <w:p w:rsidR="000730A5" w:rsidRPr="000730A5" w:rsidRDefault="000730A5" w:rsidP="00FE7FEF">
      <w:pPr>
        <w:pStyle w:val="af1"/>
      </w:pPr>
      <w:r w:rsidRPr="000730A5">
        <w:t xml:space="preserve">    // стек вызовов: `baz` -&gt; `bar` -&gt; `foo`</w:t>
      </w:r>
    </w:p>
    <w:p w:rsidR="000730A5" w:rsidRPr="000730A5" w:rsidRDefault="000730A5" w:rsidP="00FE7FEF">
      <w:pPr>
        <w:pStyle w:val="af1"/>
      </w:pPr>
      <w:r w:rsidRPr="000730A5">
        <w:t xml:space="preserve">    // поэтому наша точка вызова в `bar`</w:t>
      </w:r>
    </w:p>
    <w:p w:rsidR="000730A5" w:rsidRPr="000730A5" w:rsidRDefault="000730A5" w:rsidP="00FE7FEF">
      <w:pPr>
        <w:pStyle w:val="af1"/>
      </w:pPr>
    </w:p>
    <w:p w:rsidR="000730A5" w:rsidRPr="000730A5" w:rsidRDefault="000730A5" w:rsidP="00FE7FEF">
      <w:pPr>
        <w:pStyle w:val="af1"/>
      </w:pPr>
      <w:r w:rsidRPr="000730A5">
        <w:t xml:space="preserve">    console.log( "foo" );</w:t>
      </w:r>
    </w:p>
    <w:p w:rsidR="000730A5" w:rsidRPr="000730A5" w:rsidRDefault="000730A5" w:rsidP="00FE7FEF">
      <w:pPr>
        <w:pStyle w:val="af1"/>
      </w:pPr>
      <w:r w:rsidRPr="000730A5">
        <w:t>}</w:t>
      </w:r>
    </w:p>
    <w:p w:rsidR="000730A5" w:rsidRPr="000730A5" w:rsidRDefault="000730A5" w:rsidP="00FE7FEF">
      <w:pPr>
        <w:pStyle w:val="af1"/>
      </w:pPr>
    </w:p>
    <w:p w:rsidR="000730A5" w:rsidRPr="000730A5" w:rsidRDefault="000730A5" w:rsidP="00FE7FEF">
      <w:pPr>
        <w:pStyle w:val="af1"/>
      </w:pPr>
      <w:r w:rsidRPr="000730A5">
        <w:t>baz(); // &lt;-- точка вызова для `baz`</w:t>
      </w:r>
    </w:p>
    <w:p w:rsidR="000730A5" w:rsidRPr="000730A5" w:rsidRDefault="000730A5" w:rsidP="000730A5">
      <w:pPr>
        <w:pStyle w:val="aa"/>
      </w:pPr>
      <w:r w:rsidRPr="000730A5">
        <w:t>Позаботьтесь при анализе кода о том, чтобы найти настоящую точку вызова (из стека вызовов), поскольку это единственная вещь, которая имеет значение для привязки this.</w:t>
      </w:r>
    </w:p>
    <w:p w:rsidR="000730A5" w:rsidRDefault="000730A5" w:rsidP="000730A5">
      <w:pPr>
        <w:pStyle w:val="aa"/>
        <w:rPr>
          <w:lang w:val="en-US"/>
        </w:rPr>
      </w:pPr>
      <w:r w:rsidRPr="000730A5">
        <w:rPr>
          <w:b/>
          <w:bCs/>
        </w:rPr>
        <w:t>Примечание:</w:t>
      </w:r>
      <w:r w:rsidRPr="000730A5">
        <w:t xml:space="preserve"> Вы можете мысленно визуализировать стек вызовов посмотрев цепочку вызовов функций в том порядке, в котором мы это делали в комментариях в коде выше. Но это утомительно и чревато ошибками. Другой путь посмотреть стек вызовов — это использование инструмента отладки в вашем браузере. Во многих современных настольных браузерах есть встроенные инструменты разработчика, включающие JS-отладчик. В вышеприведенном коде вы могли бы поставить точку остановки в такой утилите на первой строке функции foo() или просто вставить оператор debugger; в первую строку. Как только вы запустите страницу, отладчик остановится в этом месте и покажет вам список функций, которые были вызваны, чтобы добраться до этой строки, каковые и будут являться необходимым стеком вызовов. Таким образом, если вы пытаетесь выяснить привязку this, используйте инструменты разработчика для </w:t>
      </w:r>
      <w:r w:rsidRPr="000730A5">
        <w:lastRenderedPageBreak/>
        <w:t>получения стека вызовов, затем найдите второй элемент стека от его вершины и это и будет реальная точка вызова.</w:t>
      </w:r>
    </w:p>
    <w:p w:rsidR="00324C65" w:rsidRPr="00324C65" w:rsidRDefault="00324C65" w:rsidP="000730A5">
      <w:pPr>
        <w:pStyle w:val="aa"/>
        <w:rPr>
          <w:lang w:val="en-US"/>
        </w:rPr>
      </w:pPr>
    </w:p>
    <w:p w:rsidR="000730A5" w:rsidRPr="000730A5" w:rsidRDefault="000730A5" w:rsidP="000730A5">
      <w:pPr>
        <w:pStyle w:val="aa"/>
        <w:rPr>
          <w:b/>
          <w:bCs/>
        </w:rPr>
      </w:pPr>
      <w:r w:rsidRPr="000730A5">
        <w:rPr>
          <w:b/>
          <w:bCs/>
        </w:rPr>
        <w:t>Ничего кроме правил</w:t>
      </w:r>
    </w:p>
    <w:p w:rsidR="000730A5" w:rsidRPr="000730A5" w:rsidRDefault="000730A5" w:rsidP="000730A5">
      <w:pPr>
        <w:pStyle w:val="aa"/>
      </w:pPr>
      <w:r w:rsidRPr="000730A5">
        <w:t>Теперь обратим наш взор на то, </w:t>
      </w:r>
      <w:r w:rsidRPr="000730A5">
        <w:rPr>
          <w:i/>
          <w:iCs/>
        </w:rPr>
        <w:t>как</w:t>
      </w:r>
      <w:r w:rsidRPr="000730A5">
        <w:t> точка вызова определяет на что будет указывать this во время выполнения функции.</w:t>
      </w:r>
    </w:p>
    <w:p w:rsidR="000730A5" w:rsidRDefault="000730A5" w:rsidP="000730A5">
      <w:pPr>
        <w:pStyle w:val="aa"/>
        <w:rPr>
          <w:lang w:val="en-US"/>
        </w:rPr>
      </w:pPr>
      <w:r w:rsidRPr="000730A5">
        <w:t>Вам нужно изучить точку вызова и определить какое из 4 правил применяется. Сначала разъясним каждое из 4 правил по отдельности, а затем проиллюстрируем их порядок приоритета, для случаев когда к точке вызова </w:t>
      </w:r>
      <w:r w:rsidRPr="000730A5">
        <w:rPr>
          <w:i/>
          <w:iCs/>
        </w:rPr>
        <w:t>могут</w:t>
      </w:r>
      <w:r w:rsidRPr="000730A5">
        <w:t>применяться несколько правил сразу.</w:t>
      </w:r>
    </w:p>
    <w:p w:rsidR="000730A5" w:rsidRPr="000730A5" w:rsidRDefault="000730A5" w:rsidP="00324C65">
      <w:pPr>
        <w:pStyle w:val="3"/>
      </w:pPr>
      <w:r w:rsidRPr="000730A5">
        <w:t>Привязка по умолчанию</w:t>
      </w:r>
    </w:p>
    <w:p w:rsidR="000730A5" w:rsidRPr="000730A5" w:rsidRDefault="000730A5" w:rsidP="000730A5">
      <w:pPr>
        <w:pStyle w:val="aa"/>
      </w:pPr>
      <w:r w:rsidRPr="000730A5">
        <w:t>Первое правило, которое мы изучим, исходит из самого распространенного случая вызовов функции: отдельный вызов функции. Представьте себе </w:t>
      </w:r>
      <w:r w:rsidRPr="000730A5">
        <w:rPr>
          <w:i/>
          <w:iCs/>
        </w:rPr>
        <w:t>это</w:t>
      </w:r>
      <w:r w:rsidRPr="000730A5">
        <w:t> правило this как правило, действующее по умолчанию когда остальные правила не применяются.</w:t>
      </w:r>
    </w:p>
    <w:p w:rsidR="000730A5" w:rsidRPr="000730A5" w:rsidRDefault="000730A5" w:rsidP="000730A5">
      <w:pPr>
        <w:pStyle w:val="aa"/>
      </w:pPr>
      <w:r w:rsidRPr="000730A5">
        <w:t>Рассмотрим такой код:</w:t>
      </w:r>
    </w:p>
    <w:p w:rsidR="000730A5" w:rsidRPr="000730A5" w:rsidRDefault="000730A5" w:rsidP="00324C65">
      <w:pPr>
        <w:pStyle w:val="af1"/>
      </w:pPr>
      <w:r w:rsidRPr="000730A5">
        <w:t>function foo() {</w:t>
      </w:r>
    </w:p>
    <w:p w:rsidR="000730A5" w:rsidRPr="000730A5" w:rsidRDefault="00324C65" w:rsidP="00324C65">
      <w:pPr>
        <w:pStyle w:val="af1"/>
      </w:pPr>
      <w:r>
        <w:rPr>
          <w:lang w:val="en-US"/>
        </w:rPr>
        <w:t xml:space="preserve">  </w:t>
      </w:r>
      <w:r w:rsidR="000730A5" w:rsidRPr="000730A5">
        <w:t>console.log( this.a );</w:t>
      </w:r>
    </w:p>
    <w:p w:rsidR="000730A5" w:rsidRPr="000730A5" w:rsidRDefault="000730A5" w:rsidP="00324C65">
      <w:pPr>
        <w:pStyle w:val="af1"/>
      </w:pPr>
      <w:r w:rsidRPr="000730A5">
        <w:t>}</w:t>
      </w:r>
    </w:p>
    <w:p w:rsidR="000730A5" w:rsidRPr="000730A5" w:rsidRDefault="000730A5" w:rsidP="00324C65">
      <w:pPr>
        <w:pStyle w:val="af1"/>
      </w:pPr>
    </w:p>
    <w:p w:rsidR="000730A5" w:rsidRPr="000730A5" w:rsidRDefault="000730A5" w:rsidP="00324C65">
      <w:pPr>
        <w:pStyle w:val="af1"/>
      </w:pPr>
      <w:r w:rsidRPr="000730A5">
        <w:t>var a = 2;</w:t>
      </w:r>
    </w:p>
    <w:p w:rsidR="000730A5" w:rsidRPr="000730A5" w:rsidRDefault="000730A5" w:rsidP="00324C65">
      <w:pPr>
        <w:pStyle w:val="af1"/>
      </w:pPr>
    </w:p>
    <w:p w:rsidR="000730A5" w:rsidRPr="000730A5" w:rsidRDefault="000730A5" w:rsidP="00324C65">
      <w:pPr>
        <w:pStyle w:val="af1"/>
      </w:pPr>
      <w:r w:rsidRPr="000730A5">
        <w:t>foo(); // 2</w:t>
      </w:r>
    </w:p>
    <w:p w:rsidR="000730A5" w:rsidRPr="000730A5" w:rsidRDefault="000730A5" w:rsidP="000730A5">
      <w:pPr>
        <w:pStyle w:val="aa"/>
      </w:pPr>
      <w:r w:rsidRPr="000730A5">
        <w:t>Первая вещь, которую можно отметить, если вы еще не сделали этого, то, что переменные, объявленные в глобальной области видимости, как например var a = 2, являются синонимами глобальных свойств-объектов с таким же именем. Они не являются копиями друг друга, они и </w:t>
      </w:r>
      <w:r w:rsidRPr="000730A5">
        <w:rPr>
          <w:i/>
          <w:iCs/>
        </w:rPr>
        <w:t>есть</w:t>
      </w:r>
      <w:r w:rsidRPr="000730A5">
        <w:t> одно и то же. Представляйте их как две стороны одной монеты.</w:t>
      </w:r>
    </w:p>
    <w:p w:rsidR="000730A5" w:rsidRPr="000730A5" w:rsidRDefault="000730A5" w:rsidP="000730A5">
      <w:pPr>
        <w:pStyle w:val="aa"/>
      </w:pPr>
      <w:r w:rsidRPr="000730A5">
        <w:t>Во-вторых, видно, что когда вызывается foo() this.a указывает на нашу глобальную переменную a. Почему? Потому что в этом случае, для this применяется </w:t>
      </w:r>
      <w:r w:rsidRPr="000730A5">
        <w:rPr>
          <w:i/>
          <w:iCs/>
        </w:rPr>
        <w:t>привязка по умолчанию</w:t>
      </w:r>
      <w:r w:rsidRPr="000730A5">
        <w:t> при вызове функции и поэтому this</w:t>
      </w:r>
      <w:r w:rsidR="006D2F22">
        <w:rPr>
          <w:lang w:val="en-US"/>
        </w:rPr>
        <w:t xml:space="preserve"> </w:t>
      </w:r>
      <w:r w:rsidRPr="000730A5">
        <w:t>указывает на глобальный объект.</w:t>
      </w:r>
    </w:p>
    <w:p w:rsidR="000730A5" w:rsidRPr="000730A5" w:rsidRDefault="000730A5" w:rsidP="000730A5">
      <w:pPr>
        <w:pStyle w:val="aa"/>
      </w:pPr>
      <w:r w:rsidRPr="000730A5">
        <w:t>Откуда мы знаем, что здесь применяется </w:t>
      </w:r>
      <w:r w:rsidRPr="000730A5">
        <w:rPr>
          <w:i/>
          <w:iCs/>
        </w:rPr>
        <w:t>привязка по умолчанию</w:t>
      </w:r>
      <w:r w:rsidRPr="000730A5">
        <w:t>? Мы исследуем точку вызова, чтобы выяснить как вызывается foo(). В нашем примере кода foo() вызывается по прямой, необернутой ссылке на функцию. Ни одного из демонстрируемых далее правил тут не будет применено, поэтому вместо них применяется </w:t>
      </w:r>
      <w:r w:rsidRPr="000730A5">
        <w:rPr>
          <w:i/>
          <w:iCs/>
        </w:rPr>
        <w:t>привязка по умолчанию</w:t>
      </w:r>
      <w:r w:rsidRPr="000730A5">
        <w:t>.</w:t>
      </w:r>
    </w:p>
    <w:p w:rsidR="000730A5" w:rsidRPr="000730A5" w:rsidRDefault="000730A5" w:rsidP="000730A5">
      <w:pPr>
        <w:pStyle w:val="aa"/>
      </w:pPr>
      <w:r w:rsidRPr="000730A5">
        <w:t>Когда включен strict mode, объект 'global' не подпадает под действие </w:t>
      </w:r>
      <w:r w:rsidRPr="000730A5">
        <w:rPr>
          <w:i/>
          <w:iCs/>
        </w:rPr>
        <w:t>привязки по умолчанию</w:t>
      </w:r>
      <w:r w:rsidRPr="000730A5">
        <w:t>, поэтому в противоположность обычному режиму this устанавливается в undefined.</w:t>
      </w:r>
    </w:p>
    <w:p w:rsidR="000730A5" w:rsidRPr="000730A5" w:rsidRDefault="000730A5" w:rsidP="006D2F22">
      <w:pPr>
        <w:pStyle w:val="af1"/>
      </w:pPr>
      <w:r w:rsidRPr="000730A5">
        <w:t>function foo() {</w:t>
      </w:r>
    </w:p>
    <w:p w:rsidR="000730A5" w:rsidRPr="000730A5" w:rsidRDefault="006D2F22" w:rsidP="006D2F22">
      <w:pPr>
        <w:pStyle w:val="af1"/>
      </w:pPr>
      <w:r>
        <w:rPr>
          <w:lang w:val="en-US"/>
        </w:rPr>
        <w:t xml:space="preserve">  </w:t>
      </w:r>
      <w:r w:rsidR="000730A5" w:rsidRPr="000730A5">
        <w:t>"use strict";</w:t>
      </w:r>
    </w:p>
    <w:p w:rsidR="000730A5" w:rsidRPr="000730A5" w:rsidRDefault="000730A5" w:rsidP="006D2F22">
      <w:pPr>
        <w:pStyle w:val="af1"/>
      </w:pPr>
    </w:p>
    <w:p w:rsidR="000730A5" w:rsidRPr="000730A5" w:rsidRDefault="006D2F22" w:rsidP="006D2F22">
      <w:pPr>
        <w:pStyle w:val="af1"/>
      </w:pPr>
      <w:r>
        <w:rPr>
          <w:lang w:val="en-US"/>
        </w:rPr>
        <w:t xml:space="preserve">  </w:t>
      </w:r>
      <w:r w:rsidR="000730A5" w:rsidRPr="000730A5">
        <w:t>console.log( this.a );</w:t>
      </w:r>
    </w:p>
    <w:p w:rsidR="000730A5" w:rsidRPr="000730A5" w:rsidRDefault="000730A5" w:rsidP="006D2F22">
      <w:pPr>
        <w:pStyle w:val="af1"/>
      </w:pPr>
      <w:r w:rsidRPr="000730A5">
        <w:t>}</w:t>
      </w:r>
    </w:p>
    <w:p w:rsidR="000730A5" w:rsidRPr="000730A5" w:rsidRDefault="000730A5" w:rsidP="006D2F22">
      <w:pPr>
        <w:pStyle w:val="af1"/>
      </w:pPr>
    </w:p>
    <w:p w:rsidR="000730A5" w:rsidRPr="000730A5" w:rsidRDefault="000730A5" w:rsidP="006D2F22">
      <w:pPr>
        <w:pStyle w:val="af1"/>
      </w:pPr>
      <w:r w:rsidRPr="000730A5">
        <w:t>var a = 2;</w:t>
      </w:r>
    </w:p>
    <w:p w:rsidR="000730A5" w:rsidRPr="000730A5" w:rsidRDefault="000730A5" w:rsidP="006D2F22">
      <w:pPr>
        <w:pStyle w:val="af1"/>
      </w:pPr>
    </w:p>
    <w:p w:rsidR="000730A5" w:rsidRPr="000730A5" w:rsidRDefault="000730A5" w:rsidP="006D2F22">
      <w:pPr>
        <w:pStyle w:val="af1"/>
      </w:pPr>
      <w:r w:rsidRPr="000730A5">
        <w:t xml:space="preserve">foo(); // </w:t>
      </w:r>
      <w:r w:rsidRPr="006D2F22">
        <w:rPr>
          <w:color w:val="7030A0"/>
        </w:rPr>
        <w:t>TypeError: `this` is `undefined`</w:t>
      </w:r>
    </w:p>
    <w:p w:rsidR="000730A5" w:rsidRPr="000730A5" w:rsidRDefault="000730A5" w:rsidP="000730A5">
      <w:pPr>
        <w:pStyle w:val="aa"/>
      </w:pPr>
      <w:r w:rsidRPr="000730A5">
        <w:t>Едва уловимая, но важная деталь: даже если все правила привязки this целиком основываются на точке вызова, глобальный объект подпадает под </w:t>
      </w:r>
      <w:r w:rsidRPr="000730A5">
        <w:rPr>
          <w:i/>
          <w:iCs/>
        </w:rPr>
        <w:t>привязку по умолчанию</w:t>
      </w:r>
      <w:r w:rsidRPr="000730A5">
        <w:t> </w:t>
      </w:r>
      <w:r w:rsidRPr="000730A5">
        <w:rPr>
          <w:b/>
          <w:bCs/>
        </w:rPr>
        <w:t>только</w:t>
      </w:r>
      <w:r w:rsidRPr="000730A5">
        <w:t> если </w:t>
      </w:r>
      <w:r w:rsidRPr="000730A5">
        <w:rPr>
          <w:b/>
          <w:bCs/>
        </w:rPr>
        <w:t>содержимое</w:t>
      </w:r>
      <w:r w:rsidRPr="000730A5">
        <w:t> foo() </w:t>
      </w:r>
      <w:r w:rsidRPr="000730A5">
        <w:rPr>
          <w:b/>
          <w:bCs/>
        </w:rPr>
        <w:t>не</w:t>
      </w:r>
      <w:r w:rsidRPr="000730A5">
        <w:t> выполняется в режиме strict mode; Состояние strict mode в точке вызова foo() не имеет значения.</w:t>
      </w:r>
    </w:p>
    <w:p w:rsidR="000730A5" w:rsidRPr="000730A5" w:rsidRDefault="000730A5" w:rsidP="006D2F22">
      <w:pPr>
        <w:pStyle w:val="af1"/>
      </w:pPr>
      <w:r w:rsidRPr="000730A5">
        <w:t>function foo() {</w:t>
      </w:r>
    </w:p>
    <w:p w:rsidR="000730A5" w:rsidRPr="000730A5" w:rsidRDefault="006D2F22" w:rsidP="006D2F22">
      <w:pPr>
        <w:pStyle w:val="af1"/>
      </w:pPr>
      <w:r>
        <w:rPr>
          <w:lang w:val="en-US"/>
        </w:rPr>
        <w:t xml:space="preserve">  </w:t>
      </w:r>
      <w:r w:rsidR="000730A5" w:rsidRPr="000730A5">
        <w:t>console.log( this.a );</w:t>
      </w:r>
    </w:p>
    <w:p w:rsidR="000730A5" w:rsidRPr="000730A5" w:rsidRDefault="000730A5" w:rsidP="006D2F22">
      <w:pPr>
        <w:pStyle w:val="af1"/>
      </w:pPr>
      <w:r w:rsidRPr="000730A5">
        <w:t>}</w:t>
      </w:r>
    </w:p>
    <w:p w:rsidR="000730A5" w:rsidRPr="000730A5" w:rsidRDefault="000730A5" w:rsidP="006D2F22">
      <w:pPr>
        <w:pStyle w:val="af1"/>
      </w:pPr>
    </w:p>
    <w:p w:rsidR="000730A5" w:rsidRPr="000730A5" w:rsidRDefault="000730A5" w:rsidP="006D2F22">
      <w:pPr>
        <w:pStyle w:val="af1"/>
      </w:pPr>
      <w:r w:rsidRPr="000730A5">
        <w:t>var a = 2;</w:t>
      </w:r>
    </w:p>
    <w:p w:rsidR="000730A5" w:rsidRPr="000730A5" w:rsidRDefault="000730A5" w:rsidP="006D2F22">
      <w:pPr>
        <w:pStyle w:val="af1"/>
      </w:pPr>
    </w:p>
    <w:p w:rsidR="000730A5" w:rsidRPr="000730A5" w:rsidRDefault="000730A5" w:rsidP="006D2F22">
      <w:pPr>
        <w:pStyle w:val="af1"/>
      </w:pPr>
      <w:r w:rsidRPr="000730A5">
        <w:t>(function(){</w:t>
      </w:r>
    </w:p>
    <w:p w:rsidR="000730A5" w:rsidRPr="006D2F22" w:rsidRDefault="006D2F22" w:rsidP="006D2F22">
      <w:pPr>
        <w:pStyle w:val="af1"/>
        <w:rPr>
          <w:color w:val="7030A0"/>
        </w:rPr>
      </w:pPr>
      <w:r>
        <w:rPr>
          <w:lang w:val="en-US"/>
        </w:rPr>
        <w:t xml:space="preserve">  </w:t>
      </w:r>
      <w:r w:rsidR="000730A5" w:rsidRPr="006D2F22">
        <w:rPr>
          <w:color w:val="7030A0"/>
        </w:rPr>
        <w:t>"use strict";</w:t>
      </w:r>
    </w:p>
    <w:p w:rsidR="000730A5" w:rsidRPr="000730A5" w:rsidRDefault="000730A5" w:rsidP="006D2F22">
      <w:pPr>
        <w:pStyle w:val="af1"/>
      </w:pPr>
    </w:p>
    <w:p w:rsidR="000730A5" w:rsidRPr="000730A5" w:rsidRDefault="006D2F22" w:rsidP="006D2F22">
      <w:pPr>
        <w:pStyle w:val="af1"/>
      </w:pPr>
      <w:r>
        <w:rPr>
          <w:lang w:val="en-US"/>
        </w:rPr>
        <w:t xml:space="preserve">  </w:t>
      </w:r>
      <w:r w:rsidR="000730A5" w:rsidRPr="000730A5">
        <w:t>foo(); // 2</w:t>
      </w:r>
    </w:p>
    <w:p w:rsidR="000730A5" w:rsidRPr="000730A5" w:rsidRDefault="000730A5" w:rsidP="006D2F22">
      <w:pPr>
        <w:pStyle w:val="af1"/>
      </w:pPr>
      <w:r w:rsidRPr="000730A5">
        <w:t>})();</w:t>
      </w:r>
    </w:p>
    <w:p w:rsidR="000730A5" w:rsidRDefault="000730A5" w:rsidP="000730A5">
      <w:pPr>
        <w:pStyle w:val="aa"/>
        <w:rPr>
          <w:lang w:val="en-US"/>
        </w:rPr>
      </w:pPr>
      <w:r w:rsidRPr="000730A5">
        <w:rPr>
          <w:b/>
          <w:bCs/>
        </w:rPr>
        <w:t>Примечание:</w:t>
      </w:r>
      <w:r w:rsidRPr="000730A5">
        <w:t> К намеренному смешиванию включения и выключения strict mode в коде обычно относятся неодобрительно. Вся программа пожалуй должна быть либо </w:t>
      </w:r>
      <w:r w:rsidRPr="000730A5">
        <w:rPr>
          <w:b/>
          <w:bCs/>
        </w:rPr>
        <w:t>строгой</w:t>
      </w:r>
      <w:r w:rsidRPr="000730A5">
        <w:t>, либо </w:t>
      </w:r>
      <w:r w:rsidRPr="000730A5">
        <w:rPr>
          <w:b/>
          <w:bCs/>
        </w:rPr>
        <w:t>нестрогой</w:t>
      </w:r>
      <w:r w:rsidRPr="000730A5">
        <w:t>. Однако, иногда вы подключаете сторонние библиотеки, в которых этот режим </w:t>
      </w:r>
      <w:r w:rsidRPr="000730A5">
        <w:rPr>
          <w:b/>
          <w:bCs/>
        </w:rPr>
        <w:t>строгости</w:t>
      </w:r>
      <w:r w:rsidRPr="000730A5">
        <w:t> отличается от вашего, поэтому нужно отнестись с вниманием к таким едва уловимым деталям совместимости.</w:t>
      </w:r>
    </w:p>
    <w:p w:rsidR="006D2F22" w:rsidRPr="006D2F22" w:rsidRDefault="006D2F22" w:rsidP="000730A5">
      <w:pPr>
        <w:pStyle w:val="aa"/>
        <w:rPr>
          <w:lang w:val="en-US"/>
        </w:rPr>
      </w:pPr>
    </w:p>
    <w:p w:rsidR="000730A5" w:rsidRPr="000730A5" w:rsidRDefault="000730A5" w:rsidP="000730A5">
      <w:pPr>
        <w:pStyle w:val="aa"/>
        <w:rPr>
          <w:b/>
          <w:bCs/>
        </w:rPr>
      </w:pPr>
      <w:r w:rsidRPr="000730A5">
        <w:rPr>
          <w:b/>
          <w:bCs/>
        </w:rPr>
        <w:t>Неявная привязка</w:t>
      </w:r>
    </w:p>
    <w:p w:rsidR="000730A5" w:rsidRPr="000730A5" w:rsidRDefault="000730A5" w:rsidP="000730A5">
      <w:pPr>
        <w:pStyle w:val="aa"/>
      </w:pPr>
      <w:r w:rsidRPr="000730A5">
        <w:t>Рассмотрим еще одно правило: есть ли у точки вызова объект контекста, также называемый как владеющий или содержащий объект, хотя </w:t>
      </w:r>
      <w:r w:rsidRPr="000730A5">
        <w:rPr>
          <w:i/>
          <w:iCs/>
        </w:rPr>
        <w:t>эти</w:t>
      </w:r>
      <w:r w:rsidRPr="000730A5">
        <w:t> альтернативные термины могут немного вводить в заблуждение.</w:t>
      </w:r>
    </w:p>
    <w:p w:rsidR="000730A5" w:rsidRPr="000730A5" w:rsidRDefault="000730A5" w:rsidP="000730A5">
      <w:pPr>
        <w:pStyle w:val="aa"/>
      </w:pPr>
      <w:r w:rsidRPr="000730A5">
        <w:t>Рассмотрим:</w:t>
      </w:r>
    </w:p>
    <w:p w:rsidR="000730A5" w:rsidRPr="000730A5" w:rsidRDefault="000730A5" w:rsidP="006D2F22">
      <w:pPr>
        <w:pStyle w:val="af1"/>
      </w:pPr>
      <w:r w:rsidRPr="000730A5">
        <w:t>function foo() {</w:t>
      </w:r>
    </w:p>
    <w:p w:rsidR="000730A5" w:rsidRPr="000730A5" w:rsidRDefault="006D2F22" w:rsidP="006D2F22">
      <w:pPr>
        <w:pStyle w:val="af1"/>
      </w:pPr>
      <w:r>
        <w:rPr>
          <w:lang w:val="en-US"/>
        </w:rPr>
        <w:t xml:space="preserve">  </w:t>
      </w:r>
      <w:r w:rsidR="000730A5" w:rsidRPr="000730A5">
        <w:t>console.log( this.a );</w:t>
      </w:r>
    </w:p>
    <w:p w:rsidR="000730A5" w:rsidRPr="000730A5" w:rsidRDefault="000730A5" w:rsidP="006D2F22">
      <w:pPr>
        <w:pStyle w:val="af1"/>
      </w:pPr>
      <w:r w:rsidRPr="000730A5">
        <w:t>}</w:t>
      </w:r>
    </w:p>
    <w:p w:rsidR="000730A5" w:rsidRPr="000730A5" w:rsidRDefault="000730A5" w:rsidP="006D2F22">
      <w:pPr>
        <w:pStyle w:val="af1"/>
      </w:pPr>
    </w:p>
    <w:p w:rsidR="000730A5" w:rsidRPr="000730A5" w:rsidRDefault="000730A5" w:rsidP="006D2F22">
      <w:pPr>
        <w:pStyle w:val="af1"/>
      </w:pPr>
      <w:r w:rsidRPr="000730A5">
        <w:t>var obj = {</w:t>
      </w:r>
    </w:p>
    <w:p w:rsidR="000730A5" w:rsidRPr="000730A5" w:rsidRDefault="006D2F22" w:rsidP="006D2F22">
      <w:pPr>
        <w:pStyle w:val="af1"/>
      </w:pPr>
      <w:r>
        <w:rPr>
          <w:lang w:val="en-US"/>
        </w:rPr>
        <w:t xml:space="preserve">  </w:t>
      </w:r>
      <w:r w:rsidR="000730A5" w:rsidRPr="000730A5">
        <w:t>a: 2,</w:t>
      </w:r>
    </w:p>
    <w:p w:rsidR="000730A5" w:rsidRPr="000730A5" w:rsidRDefault="006D2F22" w:rsidP="006D2F22">
      <w:pPr>
        <w:pStyle w:val="af1"/>
      </w:pPr>
      <w:r>
        <w:rPr>
          <w:lang w:val="en-US"/>
        </w:rPr>
        <w:t xml:space="preserve">  </w:t>
      </w:r>
      <w:r w:rsidR="000730A5" w:rsidRPr="000730A5">
        <w:t>foo: foo</w:t>
      </w:r>
    </w:p>
    <w:p w:rsidR="000730A5" w:rsidRPr="000730A5" w:rsidRDefault="000730A5" w:rsidP="006D2F22">
      <w:pPr>
        <w:pStyle w:val="af1"/>
      </w:pPr>
      <w:r w:rsidRPr="000730A5">
        <w:t>};</w:t>
      </w:r>
    </w:p>
    <w:p w:rsidR="000730A5" w:rsidRPr="000730A5" w:rsidRDefault="000730A5" w:rsidP="006D2F22">
      <w:pPr>
        <w:pStyle w:val="af1"/>
      </w:pPr>
    </w:p>
    <w:p w:rsidR="000730A5" w:rsidRPr="000730A5" w:rsidRDefault="000730A5" w:rsidP="006D2F22">
      <w:pPr>
        <w:pStyle w:val="af1"/>
      </w:pPr>
      <w:r w:rsidRPr="000730A5">
        <w:t>obj.foo(); // 2</w:t>
      </w:r>
    </w:p>
    <w:p w:rsidR="000730A5" w:rsidRPr="000730A5" w:rsidRDefault="000730A5" w:rsidP="000730A5">
      <w:pPr>
        <w:pStyle w:val="aa"/>
      </w:pPr>
      <w:r w:rsidRPr="000730A5">
        <w:t>Во-первых, отметим способ, которым была объявлена foo(), а затем позже добавлена как ссылочное свойство в obj. Независимо от того была ли foo() изначально объявлена </w:t>
      </w:r>
      <w:r w:rsidRPr="000730A5">
        <w:rPr>
          <w:i/>
          <w:iCs/>
        </w:rPr>
        <w:t>в</w:t>
      </w:r>
      <w:r w:rsidRPr="000730A5">
        <w:t> obj или добавлена позднее как ссылка (как в вышеприведенном коде), ни в том, ни в другом случае </w:t>
      </w:r>
      <w:r w:rsidRPr="000730A5">
        <w:rPr>
          <w:b/>
          <w:bCs/>
        </w:rPr>
        <w:t>функция</w:t>
      </w:r>
      <w:r w:rsidRPr="000730A5">
        <w:t> на самом деле не "принадлежит" или "содержится" в объекте obj.</w:t>
      </w:r>
    </w:p>
    <w:p w:rsidR="000730A5" w:rsidRPr="000730A5" w:rsidRDefault="000730A5" w:rsidP="000730A5">
      <w:pPr>
        <w:pStyle w:val="aa"/>
      </w:pPr>
      <w:r w:rsidRPr="000730A5">
        <w:t>Однако, точка вызова </w:t>
      </w:r>
      <w:r w:rsidRPr="000730A5">
        <w:rPr>
          <w:i/>
          <w:iCs/>
        </w:rPr>
        <w:t>использует</w:t>
      </w:r>
      <w:r w:rsidRPr="000730A5">
        <w:t> контекст obj, чтобы </w:t>
      </w:r>
      <w:r w:rsidRPr="000730A5">
        <w:rPr>
          <w:b/>
          <w:bCs/>
        </w:rPr>
        <w:t>ссылаться</w:t>
      </w:r>
      <w:r w:rsidRPr="000730A5">
        <w:t> на функцию, поэтому </w:t>
      </w:r>
      <w:r w:rsidRPr="000730A5">
        <w:rPr>
          <w:i/>
          <w:iCs/>
        </w:rPr>
        <w:t>можно</w:t>
      </w:r>
      <w:r w:rsidRPr="000730A5">
        <w:t> сказать, что объект obj "владеет" или "содержит" </w:t>
      </w:r>
      <w:r w:rsidRPr="000730A5">
        <w:rPr>
          <w:b/>
          <w:bCs/>
        </w:rPr>
        <w:t>ссылку на функцию</w:t>
      </w:r>
      <w:r w:rsidRPr="000730A5">
        <w:t> в момент вызова функции.</w:t>
      </w:r>
    </w:p>
    <w:p w:rsidR="000730A5" w:rsidRPr="000730A5" w:rsidRDefault="000730A5" w:rsidP="000730A5">
      <w:pPr>
        <w:pStyle w:val="aa"/>
      </w:pPr>
      <w:r w:rsidRPr="000730A5">
        <w:t xml:space="preserve">Какое название вы бы ни выбрали для этого шаблона, в момент когда вызывается foo(), ей предшествует объектная ссылка на obj. </w:t>
      </w:r>
      <w:r w:rsidRPr="000730A5">
        <w:lastRenderedPageBreak/>
        <w:t>Когда есть объект контекста для ссылки на функцию, правило </w:t>
      </w:r>
      <w:r w:rsidRPr="000730A5">
        <w:rPr>
          <w:i/>
          <w:iCs/>
        </w:rPr>
        <w:t>неявной привязки</w:t>
      </w:r>
      <w:r w:rsidRPr="000730A5">
        <w:t> говорит о том, что именно </w:t>
      </w:r>
      <w:r w:rsidRPr="000730A5">
        <w:rPr>
          <w:i/>
          <w:iCs/>
        </w:rPr>
        <w:t>этот</w:t>
      </w:r>
      <w:r w:rsidRPr="000730A5">
        <w:t> объект и следует использовать для привязки this к вызову функции.</w:t>
      </w:r>
    </w:p>
    <w:p w:rsidR="000730A5" w:rsidRPr="000730A5" w:rsidRDefault="000730A5" w:rsidP="000730A5">
      <w:pPr>
        <w:pStyle w:val="aa"/>
      </w:pPr>
      <w:r w:rsidRPr="000730A5">
        <w:t>Поскольку obj является this для вызова foo(), this.a — синоним obj.a.</w:t>
      </w:r>
    </w:p>
    <w:p w:rsidR="000730A5" w:rsidRPr="000730A5" w:rsidRDefault="000730A5" w:rsidP="000730A5">
      <w:pPr>
        <w:pStyle w:val="aa"/>
      </w:pPr>
      <w:r w:rsidRPr="000730A5">
        <w:t>Только верхний/последний уровень ссылки на свойство объекта в цепочке имеет значение для точки вызова. Например:</w:t>
      </w:r>
    </w:p>
    <w:p w:rsidR="000730A5" w:rsidRPr="000730A5" w:rsidRDefault="000730A5" w:rsidP="00647997">
      <w:pPr>
        <w:pStyle w:val="af1"/>
      </w:pPr>
      <w:r w:rsidRPr="000730A5">
        <w:t>function foo() {</w:t>
      </w:r>
    </w:p>
    <w:p w:rsidR="000730A5" w:rsidRPr="000730A5" w:rsidRDefault="00647997" w:rsidP="00647997">
      <w:pPr>
        <w:pStyle w:val="af1"/>
      </w:pPr>
      <w:r>
        <w:rPr>
          <w:lang w:val="en-US"/>
        </w:rPr>
        <w:t xml:space="preserve">  </w:t>
      </w:r>
      <w:r w:rsidR="000730A5" w:rsidRPr="000730A5">
        <w:t>console.log( this.a );</w:t>
      </w:r>
    </w:p>
    <w:p w:rsidR="000730A5" w:rsidRPr="000730A5" w:rsidRDefault="000730A5" w:rsidP="00647997">
      <w:pPr>
        <w:pStyle w:val="af1"/>
      </w:pPr>
      <w:r w:rsidRPr="000730A5">
        <w:t>}</w:t>
      </w:r>
    </w:p>
    <w:p w:rsidR="000730A5" w:rsidRPr="000730A5" w:rsidRDefault="000730A5" w:rsidP="00647997">
      <w:pPr>
        <w:pStyle w:val="af1"/>
      </w:pPr>
    </w:p>
    <w:p w:rsidR="000730A5" w:rsidRPr="000730A5" w:rsidRDefault="000730A5" w:rsidP="00647997">
      <w:pPr>
        <w:pStyle w:val="af1"/>
      </w:pPr>
      <w:r w:rsidRPr="000730A5">
        <w:t>var obj2 = {</w:t>
      </w:r>
    </w:p>
    <w:p w:rsidR="000730A5" w:rsidRPr="000730A5" w:rsidRDefault="00647997" w:rsidP="00647997">
      <w:pPr>
        <w:pStyle w:val="af1"/>
      </w:pPr>
      <w:r>
        <w:rPr>
          <w:lang w:val="en-US"/>
        </w:rPr>
        <w:t xml:space="preserve">  </w:t>
      </w:r>
      <w:r w:rsidR="000730A5" w:rsidRPr="000730A5">
        <w:t>a: 42,</w:t>
      </w:r>
    </w:p>
    <w:p w:rsidR="000730A5" w:rsidRPr="000730A5" w:rsidRDefault="00647997" w:rsidP="00647997">
      <w:pPr>
        <w:pStyle w:val="af1"/>
      </w:pPr>
      <w:r>
        <w:rPr>
          <w:lang w:val="en-US"/>
        </w:rPr>
        <w:t xml:space="preserve">  </w:t>
      </w:r>
      <w:r w:rsidR="000730A5" w:rsidRPr="000730A5">
        <w:t>foo: foo</w:t>
      </w:r>
    </w:p>
    <w:p w:rsidR="000730A5" w:rsidRPr="000730A5" w:rsidRDefault="000730A5" w:rsidP="00647997">
      <w:pPr>
        <w:pStyle w:val="af1"/>
      </w:pPr>
      <w:r w:rsidRPr="000730A5">
        <w:t>};</w:t>
      </w:r>
    </w:p>
    <w:p w:rsidR="000730A5" w:rsidRPr="000730A5" w:rsidRDefault="000730A5" w:rsidP="00647997">
      <w:pPr>
        <w:pStyle w:val="af1"/>
      </w:pPr>
    </w:p>
    <w:p w:rsidR="000730A5" w:rsidRPr="000730A5" w:rsidRDefault="000730A5" w:rsidP="00647997">
      <w:pPr>
        <w:pStyle w:val="af1"/>
      </w:pPr>
      <w:r w:rsidRPr="000730A5">
        <w:t>var obj1 = {</w:t>
      </w:r>
    </w:p>
    <w:p w:rsidR="000730A5" w:rsidRPr="000730A5" w:rsidRDefault="00647997" w:rsidP="00647997">
      <w:pPr>
        <w:pStyle w:val="af1"/>
      </w:pPr>
      <w:r>
        <w:rPr>
          <w:lang w:val="en-US"/>
        </w:rPr>
        <w:t xml:space="preserve">  </w:t>
      </w:r>
      <w:r w:rsidR="000730A5" w:rsidRPr="000730A5">
        <w:t>a: 2,</w:t>
      </w:r>
    </w:p>
    <w:p w:rsidR="000730A5" w:rsidRPr="000730A5" w:rsidRDefault="00647997" w:rsidP="00647997">
      <w:pPr>
        <w:pStyle w:val="af1"/>
      </w:pPr>
      <w:r>
        <w:rPr>
          <w:lang w:val="en-US"/>
        </w:rPr>
        <w:t xml:space="preserve">  </w:t>
      </w:r>
      <w:r w:rsidR="000730A5" w:rsidRPr="000730A5">
        <w:t>obj2: obj2</w:t>
      </w:r>
    </w:p>
    <w:p w:rsidR="000730A5" w:rsidRPr="000730A5" w:rsidRDefault="000730A5" w:rsidP="00647997">
      <w:pPr>
        <w:pStyle w:val="af1"/>
      </w:pPr>
      <w:r w:rsidRPr="000730A5">
        <w:t>};</w:t>
      </w:r>
    </w:p>
    <w:p w:rsidR="000730A5" w:rsidRPr="000730A5" w:rsidRDefault="000730A5" w:rsidP="00647997">
      <w:pPr>
        <w:pStyle w:val="af1"/>
      </w:pPr>
    </w:p>
    <w:p w:rsidR="000730A5" w:rsidRPr="000730A5" w:rsidRDefault="000730A5" w:rsidP="00647997">
      <w:pPr>
        <w:pStyle w:val="af1"/>
      </w:pPr>
      <w:r w:rsidRPr="00647997">
        <w:rPr>
          <w:rStyle w:val="af0"/>
        </w:rPr>
        <w:t>obj1.obj2.foo();</w:t>
      </w:r>
      <w:r w:rsidRPr="000730A5">
        <w:t xml:space="preserve"> // 42</w:t>
      </w:r>
    </w:p>
    <w:p w:rsidR="00647997" w:rsidRDefault="00647997" w:rsidP="000730A5">
      <w:pPr>
        <w:pStyle w:val="aa"/>
        <w:rPr>
          <w:b/>
          <w:bCs/>
          <w:lang w:val="en-US"/>
        </w:rPr>
      </w:pPr>
    </w:p>
    <w:p w:rsidR="000730A5" w:rsidRPr="000730A5" w:rsidRDefault="000730A5" w:rsidP="000730A5">
      <w:pPr>
        <w:pStyle w:val="aa"/>
        <w:rPr>
          <w:b/>
          <w:bCs/>
        </w:rPr>
      </w:pPr>
      <w:r w:rsidRPr="000730A5">
        <w:rPr>
          <w:b/>
          <w:bCs/>
        </w:rPr>
        <w:t>Неявно потерянный</w:t>
      </w:r>
    </w:p>
    <w:p w:rsidR="000730A5" w:rsidRPr="000730A5" w:rsidRDefault="000730A5" w:rsidP="000730A5">
      <w:pPr>
        <w:pStyle w:val="aa"/>
      </w:pPr>
      <w:r w:rsidRPr="000730A5">
        <w:t>Одним из самых распространенных недовольств, которые вызывает привязка this — когда </w:t>
      </w:r>
      <w:r w:rsidRPr="000730A5">
        <w:rPr>
          <w:i/>
          <w:iCs/>
        </w:rPr>
        <w:t>неявно привязанная</w:t>
      </w:r>
      <w:r w:rsidR="00647997">
        <w:rPr>
          <w:i/>
          <w:iCs/>
          <w:lang w:val="en-US"/>
        </w:rPr>
        <w:t xml:space="preserve"> </w:t>
      </w:r>
      <w:r w:rsidRPr="000730A5">
        <w:t>функция теряет эту привязку, что обычно означает что она вернется к </w:t>
      </w:r>
      <w:r w:rsidRPr="000730A5">
        <w:rPr>
          <w:i/>
          <w:iCs/>
        </w:rPr>
        <w:t>привязке по умолчанию</w:t>
      </w:r>
      <w:r w:rsidRPr="000730A5">
        <w:t>, либо объекта global, либо undefined, в зависимости от режима strict mode.</w:t>
      </w:r>
    </w:p>
    <w:p w:rsidR="000730A5" w:rsidRPr="000730A5" w:rsidRDefault="000730A5" w:rsidP="000730A5">
      <w:pPr>
        <w:pStyle w:val="aa"/>
      </w:pPr>
      <w:r w:rsidRPr="000730A5">
        <w:t>Представим такой код:</w:t>
      </w:r>
    </w:p>
    <w:p w:rsidR="000730A5" w:rsidRPr="000730A5" w:rsidRDefault="000730A5" w:rsidP="00647997">
      <w:pPr>
        <w:pStyle w:val="af1"/>
      </w:pPr>
      <w:r w:rsidRPr="000730A5">
        <w:t>function foo() {</w:t>
      </w:r>
    </w:p>
    <w:p w:rsidR="000730A5" w:rsidRPr="000730A5" w:rsidRDefault="00647997" w:rsidP="00647997">
      <w:pPr>
        <w:pStyle w:val="af1"/>
      </w:pPr>
      <w:r>
        <w:rPr>
          <w:lang w:val="en-US"/>
        </w:rPr>
        <w:t xml:space="preserve">  </w:t>
      </w:r>
      <w:r w:rsidR="000730A5" w:rsidRPr="000730A5">
        <w:t>console.log( this.a );</w:t>
      </w:r>
    </w:p>
    <w:p w:rsidR="000730A5" w:rsidRPr="000730A5" w:rsidRDefault="000730A5" w:rsidP="00647997">
      <w:pPr>
        <w:pStyle w:val="af1"/>
      </w:pPr>
      <w:r w:rsidRPr="000730A5">
        <w:t>}</w:t>
      </w:r>
    </w:p>
    <w:p w:rsidR="000730A5" w:rsidRPr="000730A5" w:rsidRDefault="000730A5" w:rsidP="00647997">
      <w:pPr>
        <w:pStyle w:val="af1"/>
      </w:pPr>
    </w:p>
    <w:p w:rsidR="000730A5" w:rsidRPr="000730A5" w:rsidRDefault="000730A5" w:rsidP="00647997">
      <w:pPr>
        <w:pStyle w:val="af1"/>
      </w:pPr>
      <w:r w:rsidRPr="000730A5">
        <w:t>var obj = {</w:t>
      </w:r>
    </w:p>
    <w:p w:rsidR="000730A5" w:rsidRPr="000730A5" w:rsidRDefault="00647997" w:rsidP="00647997">
      <w:pPr>
        <w:pStyle w:val="af1"/>
      </w:pPr>
      <w:r>
        <w:rPr>
          <w:lang w:val="en-US"/>
        </w:rPr>
        <w:t xml:space="preserve">  </w:t>
      </w:r>
      <w:r w:rsidR="000730A5" w:rsidRPr="000730A5">
        <w:t>a: 2,</w:t>
      </w:r>
    </w:p>
    <w:p w:rsidR="000730A5" w:rsidRPr="000730A5" w:rsidRDefault="00647997" w:rsidP="00647997">
      <w:pPr>
        <w:pStyle w:val="af1"/>
      </w:pPr>
      <w:r>
        <w:rPr>
          <w:lang w:val="en-US"/>
        </w:rPr>
        <w:t xml:space="preserve">  </w:t>
      </w:r>
      <w:r w:rsidR="000730A5" w:rsidRPr="000730A5">
        <w:t>foo: foo</w:t>
      </w:r>
    </w:p>
    <w:p w:rsidR="000730A5" w:rsidRPr="000730A5" w:rsidRDefault="000730A5" w:rsidP="00647997">
      <w:pPr>
        <w:pStyle w:val="af1"/>
      </w:pPr>
      <w:r w:rsidRPr="000730A5">
        <w:t>};</w:t>
      </w:r>
    </w:p>
    <w:p w:rsidR="000730A5" w:rsidRPr="000730A5" w:rsidRDefault="000730A5" w:rsidP="00647997">
      <w:pPr>
        <w:pStyle w:val="af1"/>
      </w:pPr>
    </w:p>
    <w:p w:rsidR="000730A5" w:rsidRPr="000730A5" w:rsidRDefault="000730A5" w:rsidP="00647997">
      <w:pPr>
        <w:pStyle w:val="af1"/>
      </w:pPr>
      <w:r w:rsidRPr="000730A5">
        <w:t>var bar = obj.foo; // ссылка/алиас на функцию!</w:t>
      </w:r>
    </w:p>
    <w:p w:rsidR="000730A5" w:rsidRPr="000730A5" w:rsidRDefault="000730A5" w:rsidP="00647997">
      <w:pPr>
        <w:pStyle w:val="af1"/>
      </w:pPr>
    </w:p>
    <w:p w:rsidR="000730A5" w:rsidRPr="000730A5" w:rsidRDefault="000730A5" w:rsidP="00647997">
      <w:pPr>
        <w:pStyle w:val="af1"/>
      </w:pPr>
      <w:r w:rsidRPr="000730A5">
        <w:t>var a = "ой, глобальная"; // `a` также и свойство глобального объекта</w:t>
      </w:r>
    </w:p>
    <w:p w:rsidR="000730A5" w:rsidRPr="000730A5" w:rsidRDefault="000730A5" w:rsidP="00647997">
      <w:pPr>
        <w:pStyle w:val="af1"/>
      </w:pPr>
    </w:p>
    <w:p w:rsidR="000730A5" w:rsidRPr="000730A5" w:rsidRDefault="000730A5" w:rsidP="00647997">
      <w:pPr>
        <w:pStyle w:val="af1"/>
      </w:pPr>
      <w:r w:rsidRPr="000730A5">
        <w:t>bar(); // "ой, глобальная"</w:t>
      </w:r>
    </w:p>
    <w:p w:rsidR="000730A5" w:rsidRPr="000730A5" w:rsidRDefault="000730A5" w:rsidP="000730A5">
      <w:pPr>
        <w:pStyle w:val="aa"/>
      </w:pPr>
      <w:r w:rsidRPr="000730A5">
        <w:t>Несмотря на то, что bar по всей видимости ссылка на obj.foo, фактически, это на самом деле другая ссылка на саму foo. Более того, именно точка вызова тут имеет значение, а точкой вызова является bar(), который является прямым непривязанным вызовом, а следовательно применяется </w:t>
      </w:r>
      <w:r w:rsidRPr="000730A5">
        <w:rPr>
          <w:i/>
          <w:iCs/>
        </w:rPr>
        <w:t>привязка по умолчанию</w:t>
      </w:r>
      <w:r w:rsidRPr="000730A5">
        <w:t>.</w:t>
      </w:r>
    </w:p>
    <w:p w:rsidR="000730A5" w:rsidRPr="000730A5" w:rsidRDefault="000730A5" w:rsidP="000730A5">
      <w:pPr>
        <w:pStyle w:val="aa"/>
      </w:pPr>
      <w:r w:rsidRPr="000730A5">
        <w:t>Более неочевидный, более распространенный и более неожиданный путь получить такую ситуацию когда мы предполагаем передать функцию обратного вызова:</w:t>
      </w:r>
    </w:p>
    <w:p w:rsidR="000730A5" w:rsidRPr="000730A5" w:rsidRDefault="000730A5" w:rsidP="000928B9">
      <w:pPr>
        <w:pStyle w:val="af1"/>
      </w:pPr>
      <w:r w:rsidRPr="000730A5">
        <w:t>function foo() {</w:t>
      </w:r>
    </w:p>
    <w:p w:rsidR="000730A5" w:rsidRPr="000730A5" w:rsidRDefault="000928B9" w:rsidP="000928B9">
      <w:pPr>
        <w:pStyle w:val="af1"/>
      </w:pPr>
      <w:r>
        <w:rPr>
          <w:lang w:val="en-US"/>
        </w:rPr>
        <w:t xml:space="preserve">  </w:t>
      </w:r>
      <w:r w:rsidR="000730A5" w:rsidRPr="000730A5">
        <w:t>console.log( this.a );</w:t>
      </w:r>
    </w:p>
    <w:p w:rsidR="000730A5" w:rsidRPr="000730A5" w:rsidRDefault="000730A5" w:rsidP="000928B9">
      <w:pPr>
        <w:pStyle w:val="af1"/>
      </w:pPr>
      <w:r w:rsidRPr="000730A5">
        <w:t>}</w:t>
      </w:r>
    </w:p>
    <w:p w:rsidR="000730A5" w:rsidRPr="000730A5" w:rsidRDefault="000730A5" w:rsidP="000928B9">
      <w:pPr>
        <w:pStyle w:val="af1"/>
      </w:pPr>
    </w:p>
    <w:p w:rsidR="000730A5" w:rsidRPr="000730A5" w:rsidRDefault="000730A5" w:rsidP="000928B9">
      <w:pPr>
        <w:pStyle w:val="af1"/>
      </w:pPr>
      <w:r w:rsidRPr="000730A5">
        <w:t>function doFoo(fn) {</w:t>
      </w:r>
    </w:p>
    <w:p w:rsidR="000730A5" w:rsidRPr="000730A5" w:rsidRDefault="000928B9" w:rsidP="000928B9">
      <w:pPr>
        <w:pStyle w:val="af1"/>
      </w:pPr>
      <w:r>
        <w:rPr>
          <w:lang w:val="en-US"/>
        </w:rPr>
        <w:t xml:space="preserve">  </w:t>
      </w:r>
      <w:r w:rsidR="000730A5" w:rsidRPr="000730A5">
        <w:t>// `fn` — просто еще одна ссылка на `foo`</w:t>
      </w:r>
    </w:p>
    <w:p w:rsidR="000730A5" w:rsidRPr="000730A5" w:rsidRDefault="000730A5" w:rsidP="000928B9">
      <w:pPr>
        <w:pStyle w:val="af1"/>
      </w:pPr>
    </w:p>
    <w:p w:rsidR="000730A5" w:rsidRPr="000730A5" w:rsidRDefault="000928B9" w:rsidP="000928B9">
      <w:pPr>
        <w:pStyle w:val="af1"/>
      </w:pPr>
      <w:r>
        <w:rPr>
          <w:lang w:val="en-US"/>
        </w:rPr>
        <w:t xml:space="preserve">  </w:t>
      </w:r>
      <w:r w:rsidR="000730A5" w:rsidRPr="000730A5">
        <w:t>fn(); // &lt;-- точка вызова!</w:t>
      </w:r>
    </w:p>
    <w:p w:rsidR="000730A5" w:rsidRPr="000730A5" w:rsidRDefault="000730A5" w:rsidP="000928B9">
      <w:pPr>
        <w:pStyle w:val="af1"/>
      </w:pPr>
      <w:r w:rsidRPr="000730A5">
        <w:t>}</w:t>
      </w:r>
    </w:p>
    <w:p w:rsidR="000730A5" w:rsidRPr="000730A5" w:rsidRDefault="000730A5" w:rsidP="000928B9">
      <w:pPr>
        <w:pStyle w:val="af1"/>
      </w:pPr>
    </w:p>
    <w:p w:rsidR="000730A5" w:rsidRPr="000730A5" w:rsidRDefault="000730A5" w:rsidP="000928B9">
      <w:pPr>
        <w:pStyle w:val="af1"/>
      </w:pPr>
      <w:r w:rsidRPr="000730A5">
        <w:t>var obj = {</w:t>
      </w:r>
    </w:p>
    <w:p w:rsidR="000730A5" w:rsidRPr="000730A5" w:rsidRDefault="000928B9" w:rsidP="000928B9">
      <w:pPr>
        <w:pStyle w:val="af1"/>
      </w:pPr>
      <w:r>
        <w:rPr>
          <w:lang w:val="en-US"/>
        </w:rPr>
        <w:t xml:space="preserve">  </w:t>
      </w:r>
      <w:r w:rsidR="000730A5" w:rsidRPr="000730A5">
        <w:t>a: 2,</w:t>
      </w:r>
    </w:p>
    <w:p w:rsidR="000730A5" w:rsidRPr="000730A5" w:rsidRDefault="000928B9" w:rsidP="000928B9">
      <w:pPr>
        <w:pStyle w:val="af1"/>
      </w:pPr>
      <w:r>
        <w:rPr>
          <w:lang w:val="en-US"/>
        </w:rPr>
        <w:t xml:space="preserve">  </w:t>
      </w:r>
      <w:r w:rsidR="000730A5" w:rsidRPr="000730A5">
        <w:t>foo: foo</w:t>
      </w:r>
    </w:p>
    <w:p w:rsidR="000730A5" w:rsidRPr="000730A5" w:rsidRDefault="000730A5" w:rsidP="000928B9">
      <w:pPr>
        <w:pStyle w:val="af1"/>
      </w:pPr>
      <w:r w:rsidRPr="000730A5">
        <w:t>};</w:t>
      </w:r>
    </w:p>
    <w:p w:rsidR="000730A5" w:rsidRPr="000730A5" w:rsidRDefault="000730A5" w:rsidP="000928B9">
      <w:pPr>
        <w:pStyle w:val="af1"/>
      </w:pPr>
    </w:p>
    <w:p w:rsidR="000730A5" w:rsidRPr="000730A5" w:rsidRDefault="000730A5" w:rsidP="000928B9">
      <w:pPr>
        <w:pStyle w:val="af1"/>
      </w:pPr>
      <w:r w:rsidRPr="000730A5">
        <w:t>var a = "ой, глобальная"; // `a` еще и переменная в глобальном объекте</w:t>
      </w:r>
    </w:p>
    <w:p w:rsidR="000730A5" w:rsidRPr="000730A5" w:rsidRDefault="000730A5" w:rsidP="000928B9">
      <w:pPr>
        <w:pStyle w:val="af1"/>
      </w:pPr>
    </w:p>
    <w:p w:rsidR="000730A5" w:rsidRPr="000730A5" w:rsidRDefault="000730A5" w:rsidP="000928B9">
      <w:pPr>
        <w:pStyle w:val="af1"/>
      </w:pPr>
      <w:r w:rsidRPr="000730A5">
        <w:t>doFoo( obj.foo ); // "ой, глобальная"</w:t>
      </w:r>
    </w:p>
    <w:p w:rsidR="000730A5" w:rsidRPr="000730A5" w:rsidRDefault="000730A5" w:rsidP="000730A5">
      <w:pPr>
        <w:pStyle w:val="aa"/>
      </w:pPr>
      <w:r w:rsidRPr="000730A5">
        <w:t>Передаваемый параметр — всего лишь неявное присваивание, а поскольку мы передаем функцию, это неявное присваивание ссылки, поэтому окончательный результат будет таким же как в предыдущем случае.</w:t>
      </w:r>
    </w:p>
    <w:p w:rsidR="000730A5" w:rsidRPr="000730A5" w:rsidRDefault="000730A5" w:rsidP="000730A5">
      <w:pPr>
        <w:pStyle w:val="aa"/>
      </w:pPr>
      <w:r w:rsidRPr="000730A5">
        <w:t>Что если функция, которую вы передаете в качестве функции обратного вызова, не ваша собственная, а встроенная в язык? Никакой разницы, такой же результат.</w:t>
      </w:r>
    </w:p>
    <w:p w:rsidR="000730A5" w:rsidRPr="000730A5" w:rsidRDefault="000730A5" w:rsidP="000928B9">
      <w:pPr>
        <w:pStyle w:val="af1"/>
      </w:pPr>
      <w:r w:rsidRPr="000730A5">
        <w:t>function foo() {</w:t>
      </w:r>
    </w:p>
    <w:p w:rsidR="000730A5" w:rsidRPr="000730A5" w:rsidRDefault="000730A5" w:rsidP="000928B9">
      <w:pPr>
        <w:pStyle w:val="af1"/>
      </w:pPr>
      <w:r w:rsidRPr="000730A5">
        <w:tab/>
        <w:t>console.log( this.a );</w:t>
      </w:r>
    </w:p>
    <w:p w:rsidR="000730A5" w:rsidRPr="000730A5" w:rsidRDefault="000730A5" w:rsidP="000928B9">
      <w:pPr>
        <w:pStyle w:val="af1"/>
      </w:pPr>
      <w:r w:rsidRPr="000730A5">
        <w:t>}</w:t>
      </w:r>
    </w:p>
    <w:p w:rsidR="000730A5" w:rsidRPr="000730A5" w:rsidRDefault="000730A5" w:rsidP="000928B9">
      <w:pPr>
        <w:pStyle w:val="af1"/>
      </w:pPr>
    </w:p>
    <w:p w:rsidR="000730A5" w:rsidRPr="000730A5" w:rsidRDefault="000730A5" w:rsidP="000928B9">
      <w:pPr>
        <w:pStyle w:val="af1"/>
      </w:pPr>
      <w:r w:rsidRPr="000730A5">
        <w:t>var obj = {</w:t>
      </w:r>
    </w:p>
    <w:p w:rsidR="000730A5" w:rsidRPr="000730A5" w:rsidRDefault="000730A5" w:rsidP="000928B9">
      <w:pPr>
        <w:pStyle w:val="af1"/>
      </w:pPr>
      <w:r w:rsidRPr="000730A5">
        <w:tab/>
        <w:t>a: 2,</w:t>
      </w:r>
    </w:p>
    <w:p w:rsidR="000730A5" w:rsidRPr="000730A5" w:rsidRDefault="000730A5" w:rsidP="000928B9">
      <w:pPr>
        <w:pStyle w:val="af1"/>
      </w:pPr>
      <w:r w:rsidRPr="000730A5">
        <w:tab/>
        <w:t>foo: foo</w:t>
      </w:r>
    </w:p>
    <w:p w:rsidR="000730A5" w:rsidRPr="000730A5" w:rsidRDefault="000730A5" w:rsidP="000928B9">
      <w:pPr>
        <w:pStyle w:val="af1"/>
      </w:pPr>
      <w:r w:rsidRPr="000730A5">
        <w:t>};</w:t>
      </w:r>
    </w:p>
    <w:p w:rsidR="000730A5" w:rsidRPr="000730A5" w:rsidRDefault="000730A5" w:rsidP="000928B9">
      <w:pPr>
        <w:pStyle w:val="af1"/>
      </w:pPr>
    </w:p>
    <w:p w:rsidR="000730A5" w:rsidRPr="000730A5" w:rsidRDefault="000730A5" w:rsidP="000928B9">
      <w:pPr>
        <w:pStyle w:val="af1"/>
      </w:pPr>
      <w:r w:rsidRPr="000730A5">
        <w:t>var a = "ой, глобальная"; // `a` еще и переменная в глобальном объекте</w:t>
      </w:r>
    </w:p>
    <w:p w:rsidR="000730A5" w:rsidRPr="000730A5" w:rsidRDefault="000730A5" w:rsidP="000928B9">
      <w:pPr>
        <w:pStyle w:val="af1"/>
      </w:pPr>
    </w:p>
    <w:p w:rsidR="000730A5" w:rsidRPr="000730A5" w:rsidRDefault="000730A5" w:rsidP="000928B9">
      <w:pPr>
        <w:pStyle w:val="af1"/>
      </w:pPr>
      <w:r w:rsidRPr="000730A5">
        <w:t>setTimeout( obj.foo, 100 ); // "ой, глобальная"</w:t>
      </w:r>
    </w:p>
    <w:p w:rsidR="000730A5" w:rsidRPr="000730A5" w:rsidRDefault="000730A5" w:rsidP="000730A5">
      <w:pPr>
        <w:pStyle w:val="aa"/>
      </w:pPr>
      <w:r w:rsidRPr="000730A5">
        <w:lastRenderedPageBreak/>
        <w:t>Поразмышляйте над этой грубой теоретической псевдо-реализацией setTimeout(), которая есть в качестве встроенной в JavaScript-среде:</w:t>
      </w:r>
    </w:p>
    <w:p w:rsidR="000730A5" w:rsidRPr="000730A5" w:rsidRDefault="000730A5" w:rsidP="000928B9">
      <w:pPr>
        <w:pStyle w:val="af1"/>
      </w:pPr>
      <w:r w:rsidRPr="000730A5">
        <w:t>function setTimeout(fn,delay) {</w:t>
      </w:r>
    </w:p>
    <w:p w:rsidR="000730A5" w:rsidRPr="000730A5" w:rsidRDefault="000928B9" w:rsidP="000928B9">
      <w:pPr>
        <w:pStyle w:val="af1"/>
      </w:pPr>
      <w:r>
        <w:rPr>
          <w:lang w:val="en-US"/>
        </w:rPr>
        <w:t xml:space="preserve">  </w:t>
      </w:r>
      <w:r w:rsidR="000730A5" w:rsidRPr="000730A5">
        <w:t>// подождать (так или иначе) `delay` миллисекунд</w:t>
      </w:r>
    </w:p>
    <w:p w:rsidR="000730A5" w:rsidRPr="000730A5" w:rsidRDefault="000928B9" w:rsidP="000928B9">
      <w:pPr>
        <w:pStyle w:val="af1"/>
      </w:pPr>
      <w:r>
        <w:rPr>
          <w:lang w:val="en-US"/>
        </w:rPr>
        <w:t xml:space="preserve">  </w:t>
      </w:r>
      <w:r w:rsidR="000730A5" w:rsidRPr="000730A5">
        <w:t>fn(); // &lt;-- точка вызова!</w:t>
      </w:r>
    </w:p>
    <w:p w:rsidR="000730A5" w:rsidRPr="000730A5" w:rsidRDefault="000730A5" w:rsidP="000928B9">
      <w:pPr>
        <w:pStyle w:val="af1"/>
      </w:pPr>
      <w:r w:rsidRPr="000730A5">
        <w:t>}</w:t>
      </w:r>
    </w:p>
    <w:p w:rsidR="000730A5" w:rsidRPr="000730A5" w:rsidRDefault="000730A5" w:rsidP="000730A5">
      <w:pPr>
        <w:pStyle w:val="aa"/>
      </w:pPr>
      <w:r w:rsidRPr="000730A5">
        <w:t>Достаточно распространенная ситуация, когда функции обратного вызова </w:t>
      </w:r>
      <w:r w:rsidRPr="000730A5">
        <w:rPr>
          <w:i/>
          <w:iCs/>
        </w:rPr>
        <w:t>теряют</w:t>
      </w:r>
      <w:r w:rsidRPr="000730A5">
        <w:t> свою привязку this, как мы только что видели. Но еще один способ, которым this может удивить нас, когда функция, которой мы передаем нашу функцию обратного вызова, намеренно меняет this для этого вызова. Обработчики событий в популярных JavaScript-библиотеках часто любят, чтобы в вашей функции обратного вызова this принудительно указывал, например, на DOM-элемент, который вызвал это событие. Несмотря на то, что иногда это бывает полезно, в другое время это может прямо таки выводить из себя. К сожалению, эти инструменты редко дают возможность выбирать.</w:t>
      </w:r>
    </w:p>
    <w:p w:rsidR="000730A5" w:rsidRDefault="000730A5" w:rsidP="000730A5">
      <w:pPr>
        <w:pStyle w:val="aa"/>
        <w:rPr>
          <w:lang w:val="en-US"/>
        </w:rPr>
      </w:pPr>
      <w:r w:rsidRPr="000730A5">
        <w:t>Каким бы путем ни менялся неожиданно this, у вас в действительности нет контроля над тем как будет вызвана ваша функция обратного вызова, таким образом у вас нет возможности контролировать точку вызова, чтобы получить заданную привязку. Мы кратко рассмотрим способ "починки" этой проблемы </w:t>
      </w:r>
      <w:r w:rsidRPr="000730A5">
        <w:rPr>
          <w:i/>
          <w:iCs/>
        </w:rPr>
        <w:t>починив</w:t>
      </w:r>
      <w:r w:rsidRPr="000730A5">
        <w:t> this.</w:t>
      </w:r>
    </w:p>
    <w:p w:rsidR="000928B9" w:rsidRPr="000928B9" w:rsidRDefault="000928B9" w:rsidP="000730A5">
      <w:pPr>
        <w:pStyle w:val="aa"/>
        <w:rPr>
          <w:lang w:val="en-US"/>
        </w:rPr>
      </w:pPr>
    </w:p>
    <w:p w:rsidR="000730A5" w:rsidRPr="000730A5" w:rsidRDefault="000730A5" w:rsidP="000730A5">
      <w:pPr>
        <w:pStyle w:val="aa"/>
        <w:rPr>
          <w:b/>
          <w:bCs/>
        </w:rPr>
      </w:pPr>
      <w:r w:rsidRPr="000730A5">
        <w:rPr>
          <w:b/>
          <w:bCs/>
        </w:rPr>
        <w:t>Явная привязка</w:t>
      </w:r>
    </w:p>
    <w:p w:rsidR="000730A5" w:rsidRPr="000730A5" w:rsidRDefault="000730A5" w:rsidP="000730A5">
      <w:pPr>
        <w:pStyle w:val="aa"/>
      </w:pPr>
      <w:r w:rsidRPr="000730A5">
        <w:t>В случае </w:t>
      </w:r>
      <w:r w:rsidRPr="000730A5">
        <w:rPr>
          <w:i/>
          <w:iCs/>
        </w:rPr>
        <w:t>неявной привязки</w:t>
      </w:r>
      <w:r w:rsidRPr="000730A5">
        <w:t>, как мы только что видели, нам требуется менять объект, о котором идет речь, чтобы включить в него функцию и использовать эту ссылку на свойство-функцию, чтобы опосредованно (неявно) привязать this к этому объекту.</w:t>
      </w:r>
    </w:p>
    <w:p w:rsidR="000730A5" w:rsidRPr="000730A5" w:rsidRDefault="000730A5" w:rsidP="000730A5">
      <w:pPr>
        <w:pStyle w:val="aa"/>
      </w:pPr>
      <w:r w:rsidRPr="000730A5">
        <w:t>Но, что если вам надо явно использовать при вызове функции указанный объект для привязки this, без помещения ссылки на свойство-функцию в объект?</w:t>
      </w:r>
    </w:p>
    <w:p w:rsidR="000730A5" w:rsidRPr="000730A5" w:rsidRDefault="000730A5" w:rsidP="000730A5">
      <w:pPr>
        <w:pStyle w:val="aa"/>
      </w:pPr>
      <w:r w:rsidRPr="000730A5">
        <w:t>У "всех" функций в языке есть несколько инструментов, доступных для них (через их [[Прототип]], о котором подробности будут позже), которые могут оказаться полезными в решении этой задачи. Говоря конкретнее, у функций есть методы call(..) и apply(..) . Технически, управляющие среды JavaScript иногда обеспечивают функции, которые настолько специфичны, что у них нет такой функциональности. Но таких мало. Абсолютное большинство предоставляемых функций и конечно все функции, которые создете вы сами, безусловно имеют доступ к call(..) и apply(..).</w:t>
      </w:r>
    </w:p>
    <w:p w:rsidR="000730A5" w:rsidRPr="000730A5" w:rsidRDefault="000730A5" w:rsidP="000730A5">
      <w:pPr>
        <w:pStyle w:val="aa"/>
      </w:pPr>
      <w:r w:rsidRPr="000730A5">
        <w:t>Как работают эти инструменты? Они оба принимают в качестве первого параметра объект, который будет использоваться в качестве this, а затем вызывают функцию с указанным this. Поскольку вы явно указываете какой this вы хотите использовать, мы называем такой способ </w:t>
      </w:r>
      <w:r w:rsidRPr="000730A5">
        <w:rPr>
          <w:i/>
          <w:iCs/>
        </w:rPr>
        <w:t>явной привязкой</w:t>
      </w:r>
      <w:r w:rsidRPr="000730A5">
        <w:t>.</w:t>
      </w:r>
    </w:p>
    <w:p w:rsidR="000730A5" w:rsidRPr="000730A5" w:rsidRDefault="000730A5" w:rsidP="000730A5">
      <w:pPr>
        <w:pStyle w:val="aa"/>
      </w:pPr>
      <w:r w:rsidRPr="000730A5">
        <w:t>Представим такой код:</w:t>
      </w:r>
    </w:p>
    <w:p w:rsidR="000730A5" w:rsidRPr="000730A5" w:rsidRDefault="000730A5" w:rsidP="000730A5">
      <w:pPr>
        <w:pStyle w:val="aa"/>
      </w:pPr>
      <w:r w:rsidRPr="000730A5">
        <w:t>function foo() {</w:t>
      </w:r>
    </w:p>
    <w:p w:rsidR="000730A5" w:rsidRPr="000730A5" w:rsidRDefault="000730A5" w:rsidP="000730A5">
      <w:pPr>
        <w:pStyle w:val="aa"/>
      </w:pPr>
      <w:r w:rsidRPr="000730A5">
        <w:tab/>
        <w:t>console.log( this.a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 = {</w:t>
      </w:r>
    </w:p>
    <w:p w:rsidR="000730A5" w:rsidRPr="000730A5" w:rsidRDefault="000730A5" w:rsidP="000730A5">
      <w:pPr>
        <w:pStyle w:val="aa"/>
      </w:pPr>
      <w:r w:rsidRPr="000730A5">
        <w:tab/>
        <w:t>a: 2</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foo.call( obj ); // 2</w:t>
      </w:r>
    </w:p>
    <w:p w:rsidR="000730A5" w:rsidRPr="000730A5" w:rsidRDefault="000730A5" w:rsidP="000730A5">
      <w:pPr>
        <w:pStyle w:val="aa"/>
      </w:pPr>
      <w:r w:rsidRPr="000730A5">
        <w:t>Вызов foo с </w:t>
      </w:r>
      <w:r w:rsidRPr="000730A5">
        <w:rPr>
          <w:i/>
          <w:iCs/>
        </w:rPr>
        <w:t>явной привязкой</w:t>
      </w:r>
      <w:r w:rsidRPr="000730A5">
        <w:t> посредством foo.call(..) позволяет нам указать, что this будет obj.</w:t>
      </w:r>
    </w:p>
    <w:p w:rsidR="000730A5" w:rsidRPr="000730A5" w:rsidRDefault="000730A5" w:rsidP="000730A5">
      <w:pPr>
        <w:pStyle w:val="aa"/>
      </w:pPr>
      <w:r w:rsidRPr="000730A5">
        <w:t>Если в качестве привязки this вы передадите примитивное значение (типа string, boolean или number), то это примитивное значение будет обернуто в свою объектную форму (new String(..), new Boolean(..) или new Number(..) соответственно). Часто это называют "упаковка".</w:t>
      </w:r>
    </w:p>
    <w:p w:rsidR="000730A5" w:rsidRPr="000730A5" w:rsidRDefault="000730A5" w:rsidP="000730A5">
      <w:pPr>
        <w:pStyle w:val="aa"/>
      </w:pPr>
      <w:r w:rsidRPr="000730A5">
        <w:t>*</w:t>
      </w:r>
      <w:r w:rsidRPr="000730A5">
        <w:rPr>
          <w:i/>
          <w:iCs/>
        </w:rPr>
        <w:t>Примечание:</w:t>
      </w:r>
      <w:r w:rsidRPr="000730A5">
        <w:t> * В отношении привязки this call(..) и apply(..) идентичны. Они </w:t>
      </w:r>
      <w:r w:rsidRPr="000730A5">
        <w:rPr>
          <w:i/>
          <w:iCs/>
        </w:rPr>
        <w:t>по-разному</w:t>
      </w:r>
      <w:r w:rsidRPr="000730A5">
        <w:t> ведут себя с дополнительными параметрами, но мы не будем сейчас на этом останавливаться.</w:t>
      </w:r>
    </w:p>
    <w:p w:rsidR="000730A5" w:rsidRPr="000730A5" w:rsidRDefault="000730A5" w:rsidP="000730A5">
      <w:pPr>
        <w:pStyle w:val="aa"/>
      </w:pPr>
      <w:r w:rsidRPr="000730A5">
        <w:t>К сожалению, </w:t>
      </w:r>
      <w:r w:rsidRPr="000730A5">
        <w:rPr>
          <w:i/>
          <w:iCs/>
        </w:rPr>
        <w:t>явная привязка</w:t>
      </w:r>
      <w:r w:rsidRPr="000730A5">
        <w:t> сама по себе все-таки не предлагает никакого решения для указанной ранее проблемы "потери" функцией ее привязки this, либо оставляет это на усмотрение фреймворка.</w:t>
      </w:r>
    </w:p>
    <w:p w:rsidR="000730A5" w:rsidRPr="000730A5" w:rsidRDefault="000730A5" w:rsidP="000730A5">
      <w:pPr>
        <w:pStyle w:val="aa"/>
        <w:rPr>
          <w:b/>
          <w:bCs/>
        </w:rPr>
      </w:pPr>
      <w:r w:rsidRPr="000730A5">
        <w:rPr>
          <w:b/>
          <w:bCs/>
        </w:rPr>
        <w:t>Жесткая привязка</w:t>
      </w:r>
    </w:p>
    <w:p w:rsidR="000730A5" w:rsidRPr="000730A5" w:rsidRDefault="000730A5" w:rsidP="000730A5">
      <w:pPr>
        <w:pStyle w:val="aa"/>
      </w:pPr>
      <w:r w:rsidRPr="000730A5">
        <w:t>Но поиграв с вариациями на тему </w:t>
      </w:r>
      <w:r w:rsidRPr="000730A5">
        <w:rPr>
          <w:i/>
          <w:iCs/>
        </w:rPr>
        <w:t>явной привязки</w:t>
      </w:r>
      <w:r w:rsidRPr="000730A5">
        <w:t> на самом деле можно получить желаемое. Пример:</w:t>
      </w:r>
    </w:p>
    <w:p w:rsidR="000730A5" w:rsidRPr="000730A5" w:rsidRDefault="000730A5" w:rsidP="000730A5">
      <w:pPr>
        <w:pStyle w:val="aa"/>
      </w:pPr>
      <w:r w:rsidRPr="000730A5">
        <w:t>function foo() {</w:t>
      </w:r>
    </w:p>
    <w:p w:rsidR="000730A5" w:rsidRPr="000730A5" w:rsidRDefault="000730A5" w:rsidP="000730A5">
      <w:pPr>
        <w:pStyle w:val="aa"/>
      </w:pPr>
      <w:r w:rsidRPr="000730A5">
        <w:tab/>
        <w:t>console.log( this.a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 = {</w:t>
      </w:r>
    </w:p>
    <w:p w:rsidR="000730A5" w:rsidRPr="000730A5" w:rsidRDefault="000730A5" w:rsidP="000730A5">
      <w:pPr>
        <w:pStyle w:val="aa"/>
      </w:pPr>
      <w:r w:rsidRPr="000730A5">
        <w:tab/>
        <w:t>a: 2</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bar = function() {</w:t>
      </w:r>
    </w:p>
    <w:p w:rsidR="000730A5" w:rsidRPr="000730A5" w:rsidRDefault="000730A5" w:rsidP="000730A5">
      <w:pPr>
        <w:pStyle w:val="aa"/>
      </w:pPr>
      <w:r w:rsidRPr="000730A5">
        <w:tab/>
        <w:t>foo.call( obj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bar(); // 2</w:t>
      </w:r>
    </w:p>
    <w:p w:rsidR="000730A5" w:rsidRPr="000730A5" w:rsidRDefault="000730A5" w:rsidP="000730A5">
      <w:pPr>
        <w:pStyle w:val="aa"/>
      </w:pPr>
      <w:r w:rsidRPr="000730A5">
        <w:t>setTimeout( bar, 100 ); // 2</w:t>
      </w:r>
    </w:p>
    <w:p w:rsidR="000730A5" w:rsidRPr="000730A5" w:rsidRDefault="000730A5" w:rsidP="000730A5">
      <w:pPr>
        <w:pStyle w:val="aa"/>
      </w:pPr>
    </w:p>
    <w:p w:rsidR="000730A5" w:rsidRPr="000730A5" w:rsidRDefault="000730A5" w:rsidP="000730A5">
      <w:pPr>
        <w:pStyle w:val="aa"/>
      </w:pPr>
      <w:r w:rsidRPr="000730A5">
        <w:t>// `bar` жестко привязывает `this` в `foo` к `obj`</w:t>
      </w:r>
    </w:p>
    <w:p w:rsidR="000730A5" w:rsidRPr="000730A5" w:rsidRDefault="000730A5" w:rsidP="000730A5">
      <w:pPr>
        <w:pStyle w:val="aa"/>
      </w:pPr>
      <w:r w:rsidRPr="000730A5">
        <w:t>// поэтому его нельзя перекрыть</w:t>
      </w:r>
    </w:p>
    <w:p w:rsidR="000730A5" w:rsidRPr="000730A5" w:rsidRDefault="000730A5" w:rsidP="000730A5">
      <w:pPr>
        <w:pStyle w:val="aa"/>
      </w:pPr>
      <w:r w:rsidRPr="000730A5">
        <w:t>bar.call( window ); // 2</w:t>
      </w:r>
    </w:p>
    <w:p w:rsidR="000730A5" w:rsidRPr="000730A5" w:rsidRDefault="000730A5" w:rsidP="000730A5">
      <w:pPr>
        <w:pStyle w:val="aa"/>
      </w:pPr>
      <w:r w:rsidRPr="000730A5">
        <w:t>Давайте изучим как работает этот вариант. Мы создаем функцию bar(), которая внутри вручную вызывает foo.call(obj), таким образом принудительно вызывая foo с привязкой obj для this. Неважно как вы потом вызовете функцию bar, она всегда будет вручную вызывать foo с obj. Такая привязка одновременно явная и сильная, поэтому мы называем ее </w:t>
      </w:r>
      <w:r w:rsidRPr="000730A5">
        <w:rPr>
          <w:i/>
          <w:iCs/>
        </w:rPr>
        <w:t>жесткой привязкой</w:t>
      </w:r>
      <w:r w:rsidRPr="000730A5">
        <w:t>.</w:t>
      </w:r>
    </w:p>
    <w:p w:rsidR="000730A5" w:rsidRPr="000730A5" w:rsidRDefault="000730A5" w:rsidP="000730A5">
      <w:pPr>
        <w:pStyle w:val="aa"/>
      </w:pPr>
      <w:r w:rsidRPr="000730A5">
        <w:lastRenderedPageBreak/>
        <w:t>Самый типичный способ обернуть функцию с </w:t>
      </w:r>
      <w:r w:rsidRPr="000730A5">
        <w:rPr>
          <w:i/>
          <w:iCs/>
        </w:rPr>
        <w:t>жесткой привязкой</w:t>
      </w:r>
      <w:r w:rsidRPr="000730A5">
        <w:t> — создать сквозную обертку, передающую все параметры и возвращающую полученное значение:</w:t>
      </w:r>
    </w:p>
    <w:p w:rsidR="000730A5" w:rsidRPr="000730A5" w:rsidRDefault="000730A5" w:rsidP="000730A5">
      <w:pPr>
        <w:pStyle w:val="aa"/>
      </w:pPr>
      <w:r w:rsidRPr="000730A5">
        <w:t>function foo(something) {</w:t>
      </w:r>
    </w:p>
    <w:p w:rsidR="000730A5" w:rsidRPr="000730A5" w:rsidRDefault="000730A5" w:rsidP="000730A5">
      <w:pPr>
        <w:pStyle w:val="aa"/>
      </w:pPr>
      <w:r w:rsidRPr="000730A5">
        <w:tab/>
        <w:t>console.log( this.a, something );</w:t>
      </w:r>
    </w:p>
    <w:p w:rsidR="000730A5" w:rsidRPr="000730A5" w:rsidRDefault="000730A5" w:rsidP="000730A5">
      <w:pPr>
        <w:pStyle w:val="aa"/>
      </w:pPr>
      <w:r w:rsidRPr="000730A5">
        <w:tab/>
        <w:t>return this.a + something;</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 = {</w:t>
      </w:r>
    </w:p>
    <w:p w:rsidR="000730A5" w:rsidRPr="000730A5" w:rsidRDefault="000730A5" w:rsidP="000730A5">
      <w:pPr>
        <w:pStyle w:val="aa"/>
      </w:pPr>
      <w:r w:rsidRPr="000730A5">
        <w:tab/>
        <w:t>a: 2</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bar = function() {</w:t>
      </w:r>
    </w:p>
    <w:p w:rsidR="000730A5" w:rsidRPr="000730A5" w:rsidRDefault="000730A5" w:rsidP="000730A5">
      <w:pPr>
        <w:pStyle w:val="aa"/>
      </w:pPr>
      <w:r w:rsidRPr="000730A5">
        <w:tab/>
        <w:t>return foo.apply( obj, arguments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b = bar( 3 ); // 2 3</w:t>
      </w:r>
    </w:p>
    <w:p w:rsidR="000730A5" w:rsidRPr="000730A5" w:rsidRDefault="000730A5" w:rsidP="000730A5">
      <w:pPr>
        <w:pStyle w:val="aa"/>
      </w:pPr>
      <w:r w:rsidRPr="000730A5">
        <w:t>console.log( b ); // 5</w:t>
      </w:r>
    </w:p>
    <w:p w:rsidR="000730A5" w:rsidRPr="000730A5" w:rsidRDefault="000730A5" w:rsidP="000730A5">
      <w:pPr>
        <w:pStyle w:val="aa"/>
      </w:pPr>
      <w:r w:rsidRPr="000730A5">
        <w:t>Еще один способ выразить этот шаблон — создать переиспользуемую вспомогательную функцию:</w:t>
      </w:r>
    </w:p>
    <w:p w:rsidR="000730A5" w:rsidRPr="000730A5" w:rsidRDefault="000730A5" w:rsidP="000730A5">
      <w:pPr>
        <w:pStyle w:val="aa"/>
      </w:pPr>
      <w:r w:rsidRPr="000730A5">
        <w:t>function foo(something) {</w:t>
      </w:r>
    </w:p>
    <w:p w:rsidR="000730A5" w:rsidRPr="000730A5" w:rsidRDefault="000730A5" w:rsidP="000730A5">
      <w:pPr>
        <w:pStyle w:val="aa"/>
      </w:pPr>
      <w:r w:rsidRPr="000730A5">
        <w:tab/>
        <w:t>console.log( this.a, something );</w:t>
      </w:r>
    </w:p>
    <w:p w:rsidR="000730A5" w:rsidRPr="000730A5" w:rsidRDefault="000730A5" w:rsidP="000730A5">
      <w:pPr>
        <w:pStyle w:val="aa"/>
      </w:pPr>
      <w:r w:rsidRPr="000730A5">
        <w:tab/>
        <w:t>return this.a + something;</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 простая вспомогательная функция `bind`</w:t>
      </w:r>
    </w:p>
    <w:p w:rsidR="000730A5" w:rsidRPr="000730A5" w:rsidRDefault="000730A5" w:rsidP="000730A5">
      <w:pPr>
        <w:pStyle w:val="aa"/>
      </w:pPr>
      <w:r w:rsidRPr="000730A5">
        <w:t>function bind(fn, obj) {</w:t>
      </w:r>
    </w:p>
    <w:p w:rsidR="000730A5" w:rsidRPr="000730A5" w:rsidRDefault="000730A5" w:rsidP="000730A5">
      <w:pPr>
        <w:pStyle w:val="aa"/>
      </w:pPr>
      <w:r w:rsidRPr="000730A5">
        <w:tab/>
        <w:t>return function() {</w:t>
      </w:r>
    </w:p>
    <w:p w:rsidR="000730A5" w:rsidRPr="000730A5" w:rsidRDefault="000730A5" w:rsidP="000730A5">
      <w:pPr>
        <w:pStyle w:val="aa"/>
      </w:pPr>
      <w:r w:rsidRPr="000730A5">
        <w:tab/>
      </w:r>
      <w:r w:rsidRPr="000730A5">
        <w:tab/>
        <w:t>return fn.apply( obj, arguments );</w:t>
      </w:r>
    </w:p>
    <w:p w:rsidR="000730A5" w:rsidRPr="000730A5" w:rsidRDefault="000730A5" w:rsidP="000730A5">
      <w:pPr>
        <w:pStyle w:val="aa"/>
      </w:pPr>
      <w:r w:rsidRPr="000730A5">
        <w:tab/>
        <w:t>};</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 = {</w:t>
      </w:r>
    </w:p>
    <w:p w:rsidR="000730A5" w:rsidRPr="000730A5" w:rsidRDefault="000730A5" w:rsidP="000730A5">
      <w:pPr>
        <w:pStyle w:val="aa"/>
      </w:pPr>
      <w:r w:rsidRPr="000730A5">
        <w:tab/>
        <w:t>a: 2</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bar = bind( foo, obj );</w:t>
      </w:r>
    </w:p>
    <w:p w:rsidR="000730A5" w:rsidRPr="000730A5" w:rsidRDefault="000730A5" w:rsidP="000730A5">
      <w:pPr>
        <w:pStyle w:val="aa"/>
      </w:pPr>
    </w:p>
    <w:p w:rsidR="000730A5" w:rsidRPr="000730A5" w:rsidRDefault="000730A5" w:rsidP="000730A5">
      <w:pPr>
        <w:pStyle w:val="aa"/>
      </w:pPr>
      <w:r w:rsidRPr="000730A5">
        <w:t>var b = bar( 3 ); // 2 3</w:t>
      </w:r>
    </w:p>
    <w:p w:rsidR="000730A5" w:rsidRPr="000730A5" w:rsidRDefault="000730A5" w:rsidP="000730A5">
      <w:pPr>
        <w:pStyle w:val="aa"/>
      </w:pPr>
      <w:r w:rsidRPr="000730A5">
        <w:t>console.log( b ); // 5</w:t>
      </w:r>
    </w:p>
    <w:p w:rsidR="000730A5" w:rsidRPr="000730A5" w:rsidRDefault="000730A5" w:rsidP="000730A5">
      <w:pPr>
        <w:pStyle w:val="aa"/>
      </w:pPr>
      <w:r w:rsidRPr="000730A5">
        <w:t>Поскольку </w:t>
      </w:r>
      <w:r w:rsidRPr="000730A5">
        <w:rPr>
          <w:i/>
          <w:iCs/>
        </w:rPr>
        <w:t>жесткая привязка</w:t>
      </w:r>
      <w:r w:rsidRPr="000730A5">
        <w:t> — очень распространеный шаблон, он есть как встроенный инструмент в ES5: Function.prototype.bind, а используется вот так:</w:t>
      </w:r>
    </w:p>
    <w:p w:rsidR="000730A5" w:rsidRPr="000730A5" w:rsidRDefault="000730A5" w:rsidP="000730A5">
      <w:pPr>
        <w:pStyle w:val="aa"/>
      </w:pPr>
      <w:r w:rsidRPr="000730A5">
        <w:t>function foo(something) {</w:t>
      </w:r>
    </w:p>
    <w:p w:rsidR="000730A5" w:rsidRPr="000730A5" w:rsidRDefault="000730A5" w:rsidP="000730A5">
      <w:pPr>
        <w:pStyle w:val="aa"/>
      </w:pPr>
      <w:r w:rsidRPr="000730A5">
        <w:tab/>
        <w:t>console.log( this.a, something );</w:t>
      </w:r>
    </w:p>
    <w:p w:rsidR="000730A5" w:rsidRPr="000730A5" w:rsidRDefault="000730A5" w:rsidP="000730A5">
      <w:pPr>
        <w:pStyle w:val="aa"/>
      </w:pPr>
      <w:r w:rsidRPr="000730A5">
        <w:tab/>
        <w:t>return this.a + something;</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 = {</w:t>
      </w:r>
    </w:p>
    <w:p w:rsidR="000730A5" w:rsidRPr="000730A5" w:rsidRDefault="000730A5" w:rsidP="000730A5">
      <w:pPr>
        <w:pStyle w:val="aa"/>
      </w:pPr>
      <w:r w:rsidRPr="000730A5">
        <w:tab/>
        <w:t>a: 2</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bar = foo.bind( obj );</w:t>
      </w:r>
    </w:p>
    <w:p w:rsidR="000730A5" w:rsidRPr="000730A5" w:rsidRDefault="000730A5" w:rsidP="000730A5">
      <w:pPr>
        <w:pStyle w:val="aa"/>
      </w:pPr>
    </w:p>
    <w:p w:rsidR="000730A5" w:rsidRPr="000730A5" w:rsidRDefault="000730A5" w:rsidP="000730A5">
      <w:pPr>
        <w:pStyle w:val="aa"/>
      </w:pPr>
      <w:r w:rsidRPr="000730A5">
        <w:t>var b = bar( 3 ); // 2 3</w:t>
      </w:r>
    </w:p>
    <w:p w:rsidR="000730A5" w:rsidRPr="000730A5" w:rsidRDefault="000730A5" w:rsidP="000730A5">
      <w:pPr>
        <w:pStyle w:val="aa"/>
      </w:pPr>
      <w:r w:rsidRPr="000730A5">
        <w:t>console.log( b ); // 5</w:t>
      </w:r>
    </w:p>
    <w:p w:rsidR="000730A5" w:rsidRPr="000730A5" w:rsidRDefault="000730A5" w:rsidP="000730A5">
      <w:pPr>
        <w:pStyle w:val="aa"/>
      </w:pPr>
      <w:r w:rsidRPr="000730A5">
        <w:t>bind(..) возвращает новую функцию, в которой жестко задан вызов оригинальной функции с именно тем контекстом this, который вы указываете.</w:t>
      </w:r>
    </w:p>
    <w:p w:rsidR="000730A5" w:rsidRPr="000730A5" w:rsidRDefault="000730A5" w:rsidP="000730A5">
      <w:pPr>
        <w:pStyle w:val="aa"/>
      </w:pPr>
      <w:r w:rsidRPr="000730A5">
        <w:rPr>
          <w:b/>
          <w:bCs/>
        </w:rPr>
        <w:t>Примечание:</w:t>
      </w:r>
      <w:r w:rsidRPr="000730A5">
        <w:t> Начиная с ES6, в функции жесткой привязки, выдаваемой bind(..), есть свойство .name, наследуемое от исходной </w:t>
      </w:r>
      <w:r w:rsidRPr="000730A5">
        <w:rPr>
          <w:i/>
          <w:iCs/>
        </w:rPr>
        <w:t>функции</w:t>
      </w:r>
      <w:r w:rsidRPr="000730A5">
        <w:t>. Например: у bar = foo.bind(..) должно быть в bar.name значение "bound foo", которое является названием вызова функции, которое должно отражаться в стеке вызовов.</w:t>
      </w:r>
    </w:p>
    <w:p w:rsidR="000730A5" w:rsidRPr="000730A5" w:rsidRDefault="000730A5" w:rsidP="000730A5">
      <w:pPr>
        <w:pStyle w:val="aa"/>
        <w:rPr>
          <w:b/>
          <w:bCs/>
        </w:rPr>
      </w:pPr>
      <w:r w:rsidRPr="000730A5">
        <w:rPr>
          <w:b/>
          <w:bCs/>
        </w:rPr>
        <w:t>"Контексты" в вызовах API</w:t>
      </w:r>
    </w:p>
    <w:p w:rsidR="000730A5" w:rsidRPr="000730A5" w:rsidRDefault="000730A5" w:rsidP="000730A5">
      <w:pPr>
        <w:pStyle w:val="aa"/>
      </w:pPr>
      <w:r w:rsidRPr="000730A5">
        <w:t>Функции многих библиотек, и разумеется многие встроенные в язык JavaScript и во внешнее окружение функции, предоставляют необязательный параметр, обычно называемый "контекст", который спроектирован как обходной вариант для вас, чтобы не пользоваться bind(..), чтобы гарантировать, что ваша функция обратного вызова использует данный this.</w:t>
      </w:r>
    </w:p>
    <w:p w:rsidR="000730A5" w:rsidRPr="000730A5" w:rsidRDefault="000730A5" w:rsidP="000730A5">
      <w:pPr>
        <w:pStyle w:val="aa"/>
      </w:pPr>
      <w:r w:rsidRPr="000730A5">
        <w:t>Например:</w:t>
      </w:r>
    </w:p>
    <w:p w:rsidR="000730A5" w:rsidRPr="000730A5" w:rsidRDefault="000730A5" w:rsidP="000730A5">
      <w:pPr>
        <w:pStyle w:val="aa"/>
      </w:pPr>
      <w:r w:rsidRPr="000730A5">
        <w:t>function foo(el) {</w:t>
      </w:r>
    </w:p>
    <w:p w:rsidR="000730A5" w:rsidRPr="000730A5" w:rsidRDefault="000730A5" w:rsidP="000730A5">
      <w:pPr>
        <w:pStyle w:val="aa"/>
      </w:pPr>
      <w:r w:rsidRPr="000730A5">
        <w:tab/>
        <w:t>console.log( el, this.id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 = {</w:t>
      </w:r>
    </w:p>
    <w:p w:rsidR="000730A5" w:rsidRPr="000730A5" w:rsidRDefault="000730A5" w:rsidP="000730A5">
      <w:pPr>
        <w:pStyle w:val="aa"/>
      </w:pPr>
      <w:r w:rsidRPr="000730A5">
        <w:tab/>
        <w:t>id: "awesome"</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 используем `obj` как `this` для вызовов `foo(..)`</w:t>
      </w:r>
    </w:p>
    <w:p w:rsidR="000730A5" w:rsidRPr="000730A5" w:rsidRDefault="000730A5" w:rsidP="000730A5">
      <w:pPr>
        <w:pStyle w:val="aa"/>
      </w:pPr>
      <w:r w:rsidRPr="000730A5">
        <w:t>[1, 2, 3].forEach( foo, obj ); // 1 awesome  2 awesome  3 awesome</w:t>
      </w:r>
    </w:p>
    <w:p w:rsidR="000730A5" w:rsidRPr="000730A5" w:rsidRDefault="000730A5" w:rsidP="000730A5">
      <w:pPr>
        <w:pStyle w:val="aa"/>
      </w:pPr>
      <w:r w:rsidRPr="000730A5">
        <w:t>Внутренне эти различные функции почти наверняка используют </w:t>
      </w:r>
      <w:r w:rsidRPr="000730A5">
        <w:rPr>
          <w:i/>
          <w:iCs/>
        </w:rPr>
        <w:t>явную привязку</w:t>
      </w:r>
      <w:r w:rsidRPr="000730A5">
        <w:t> через call(..) или apply(..), избавляя вас от хлопот.</w:t>
      </w:r>
    </w:p>
    <w:p w:rsidR="000730A5" w:rsidRPr="000730A5" w:rsidRDefault="000730A5" w:rsidP="000730A5">
      <w:pPr>
        <w:pStyle w:val="aa"/>
        <w:rPr>
          <w:b/>
          <w:bCs/>
        </w:rPr>
      </w:pPr>
      <w:r w:rsidRPr="000730A5">
        <w:rPr>
          <w:b/>
          <w:bCs/>
        </w:rPr>
        <w:t>Привязка new</w:t>
      </w:r>
    </w:p>
    <w:p w:rsidR="000730A5" w:rsidRPr="000730A5" w:rsidRDefault="000730A5" w:rsidP="000730A5">
      <w:pPr>
        <w:pStyle w:val="aa"/>
      </w:pPr>
      <w:r w:rsidRPr="000730A5">
        <w:t>Четвертое и последнее правило привяки this потребует от нас переосмысления самого распространенного заблуждения о функциях и объектах в JavaScript.</w:t>
      </w:r>
    </w:p>
    <w:p w:rsidR="000730A5" w:rsidRPr="000730A5" w:rsidRDefault="000730A5" w:rsidP="000730A5">
      <w:pPr>
        <w:pStyle w:val="aa"/>
      </w:pPr>
      <w:r w:rsidRPr="000730A5">
        <w:t>В традиционных классо-ориентированных языках, "конструкторы" — это особые методы, связанные с классами, таким образом, что когда создается экземпляр класса с помощью операции new, вызывается конструктор этого класса. Обычно это выглядит как-то так:</w:t>
      </w:r>
    </w:p>
    <w:p w:rsidR="000730A5" w:rsidRPr="000730A5" w:rsidRDefault="000730A5" w:rsidP="000730A5">
      <w:pPr>
        <w:pStyle w:val="aa"/>
      </w:pPr>
      <w:r w:rsidRPr="000730A5">
        <w:t>something = new MyClass(..);</w:t>
      </w:r>
    </w:p>
    <w:p w:rsidR="000730A5" w:rsidRPr="000730A5" w:rsidRDefault="000730A5" w:rsidP="000730A5">
      <w:pPr>
        <w:pStyle w:val="aa"/>
      </w:pPr>
      <w:r w:rsidRPr="000730A5">
        <w:t>В JavaScript есть операция new и шаблон кода, который используется для этого, выглядит в основном идентично такой же операции в класс-ориентированных языках; многие разработчики полагают, что механизм JavaScript выполняет что-то похожее. Однако, на самом деле </w:t>
      </w:r>
      <w:r w:rsidRPr="000730A5">
        <w:rPr>
          <w:i/>
          <w:iCs/>
        </w:rPr>
        <w:t>нет никакой связи</w:t>
      </w:r>
      <w:r w:rsidRPr="000730A5">
        <w:t> с классо-ориентированной функциональностью у той, что предполагает использование new в JS.</w:t>
      </w:r>
    </w:p>
    <w:p w:rsidR="000730A5" w:rsidRPr="000730A5" w:rsidRDefault="000730A5" w:rsidP="000730A5">
      <w:pPr>
        <w:pStyle w:val="aa"/>
      </w:pPr>
      <w:r w:rsidRPr="000730A5">
        <w:t>Во-первых, давайте еще раз посмотрим что такое "конструктор" в JavaScript. В JS конструкторы — это </w:t>
      </w:r>
      <w:r w:rsidRPr="000730A5">
        <w:rPr>
          <w:b/>
          <w:bCs/>
        </w:rPr>
        <w:t>всего лишь функции</w:t>
      </w:r>
      <w:r w:rsidRPr="000730A5">
        <w:t>, которые, так уж получилось, были вызваны с операцией new перед ними. Они ни связаны с классами, ни создают экземпляров классов. Они — даже не особые типы функций. Они — всего лишь обычные функции, которые, по своей сути, "украдены" операцией new при их вызове.</w:t>
      </w:r>
    </w:p>
    <w:p w:rsidR="000730A5" w:rsidRPr="000730A5" w:rsidRDefault="000730A5" w:rsidP="000730A5">
      <w:pPr>
        <w:pStyle w:val="aa"/>
      </w:pPr>
      <w:r w:rsidRPr="000730A5">
        <w:t>Например, функция Number(..) действует как конструктор, цитируя спецификацию ES5.1:</w:t>
      </w:r>
    </w:p>
    <w:p w:rsidR="000730A5" w:rsidRPr="000730A5" w:rsidRDefault="000730A5" w:rsidP="000730A5">
      <w:pPr>
        <w:pStyle w:val="aa"/>
      </w:pPr>
      <w:r w:rsidRPr="000730A5">
        <w:t>15.7.2 Конструктор Number</w:t>
      </w:r>
    </w:p>
    <w:p w:rsidR="000730A5" w:rsidRPr="000730A5" w:rsidRDefault="000730A5" w:rsidP="000730A5">
      <w:pPr>
        <w:pStyle w:val="aa"/>
      </w:pPr>
      <w:r w:rsidRPr="000730A5">
        <w:t>Когда Number вызывается как часть выражения new, оно является конструктором: оно инициализирует только что созданный объект.</w:t>
      </w:r>
    </w:p>
    <w:p w:rsidR="000730A5" w:rsidRPr="000730A5" w:rsidRDefault="000730A5" w:rsidP="000730A5">
      <w:pPr>
        <w:pStyle w:val="aa"/>
      </w:pPr>
      <w:r w:rsidRPr="000730A5">
        <w:t>Так что, практически любая старенькая функция, включая встроенные объектные функции, такие как Number(..) (см. главу 3), могут вызываться с new перед ними и это превратит такой вызов функции в </w:t>
      </w:r>
      <w:r w:rsidRPr="000730A5">
        <w:rPr>
          <w:i/>
          <w:iCs/>
        </w:rPr>
        <w:t>вызов конструктора</w:t>
      </w:r>
      <w:r w:rsidRPr="000730A5">
        <w:t>. Это важное, но едва уловимое различие: нет такой вещи как "функции-конструкторы", а скорее есть вызовы, конструирующие </w:t>
      </w:r>
      <w:r w:rsidRPr="000730A5">
        <w:rPr>
          <w:i/>
          <w:iCs/>
        </w:rPr>
        <w:t>из</w:t>
      </w:r>
      <w:r w:rsidRPr="000730A5">
        <w:t> функций.</w:t>
      </w:r>
    </w:p>
    <w:p w:rsidR="000730A5" w:rsidRPr="000730A5" w:rsidRDefault="000730A5" w:rsidP="000730A5">
      <w:pPr>
        <w:pStyle w:val="aa"/>
      </w:pPr>
      <w:r w:rsidRPr="000730A5">
        <w:t>Когда функция вызывается с указанием перед ней new, также известный как вызов конструктора, автоматически выполняются следующие вещи:</w:t>
      </w:r>
    </w:p>
    <w:p w:rsidR="000730A5" w:rsidRPr="000730A5" w:rsidRDefault="000730A5" w:rsidP="00DA7B0A">
      <w:pPr>
        <w:pStyle w:val="aa"/>
        <w:numPr>
          <w:ilvl w:val="0"/>
          <w:numId w:val="84"/>
        </w:numPr>
      </w:pPr>
      <w:r w:rsidRPr="000730A5">
        <w:t>Создается новенький объект (т.е. конструируется) прямо из воздуха</w:t>
      </w:r>
    </w:p>
    <w:p w:rsidR="000730A5" w:rsidRPr="000730A5" w:rsidRDefault="000730A5" w:rsidP="00DA7B0A">
      <w:pPr>
        <w:pStyle w:val="aa"/>
        <w:numPr>
          <w:ilvl w:val="0"/>
          <w:numId w:val="84"/>
        </w:numPr>
      </w:pPr>
      <w:r w:rsidRPr="000730A5">
        <w:rPr>
          <w:i/>
          <w:iCs/>
        </w:rPr>
        <w:t>Только что сконструированный объект связывается с [[Прототипом]]</w:t>
      </w:r>
    </w:p>
    <w:p w:rsidR="000730A5" w:rsidRPr="000730A5" w:rsidRDefault="000730A5" w:rsidP="00DA7B0A">
      <w:pPr>
        <w:pStyle w:val="aa"/>
        <w:numPr>
          <w:ilvl w:val="0"/>
          <w:numId w:val="84"/>
        </w:numPr>
      </w:pPr>
      <w:r w:rsidRPr="000730A5">
        <w:t>Только что сконструированный объект устанавливается как привязка this для этого вызова функции</w:t>
      </w:r>
    </w:p>
    <w:p w:rsidR="000730A5" w:rsidRPr="000730A5" w:rsidRDefault="000730A5" w:rsidP="00DA7B0A">
      <w:pPr>
        <w:pStyle w:val="aa"/>
        <w:numPr>
          <w:ilvl w:val="0"/>
          <w:numId w:val="84"/>
        </w:numPr>
      </w:pPr>
      <w:r w:rsidRPr="000730A5">
        <w:t>За исключением тех случаев, когда функция возвращает свой собственный альтернативный </w:t>
      </w:r>
      <w:r w:rsidRPr="000730A5">
        <w:rPr>
          <w:b/>
          <w:bCs/>
        </w:rPr>
        <w:t>объект</w:t>
      </w:r>
      <w:r w:rsidRPr="000730A5">
        <w:t>, вызов функции с new </w:t>
      </w:r>
      <w:r w:rsidRPr="000730A5">
        <w:rPr>
          <w:i/>
          <w:iCs/>
        </w:rPr>
        <w:t>автоматически</w:t>
      </w:r>
      <w:r w:rsidRPr="000730A5">
        <w:t> вернет только что сконструированный объект.</w:t>
      </w:r>
    </w:p>
    <w:p w:rsidR="000730A5" w:rsidRPr="000730A5" w:rsidRDefault="000730A5" w:rsidP="000730A5">
      <w:pPr>
        <w:pStyle w:val="aa"/>
      </w:pPr>
      <w:r w:rsidRPr="000730A5">
        <w:t>Пункты 1, 3 и 4 применимы к нашему текущему обсуждению. Сейчас мы пропустим пункт 2 и вернемся к нему в главе 5.</w:t>
      </w:r>
    </w:p>
    <w:p w:rsidR="000730A5" w:rsidRPr="000730A5" w:rsidRDefault="000730A5" w:rsidP="000730A5">
      <w:pPr>
        <w:pStyle w:val="aa"/>
      </w:pPr>
      <w:r w:rsidRPr="000730A5">
        <w:t>Взглянем на такой код:</w:t>
      </w:r>
    </w:p>
    <w:p w:rsidR="000730A5" w:rsidRPr="000730A5" w:rsidRDefault="000730A5" w:rsidP="000730A5">
      <w:pPr>
        <w:pStyle w:val="aa"/>
      </w:pPr>
      <w:r w:rsidRPr="000730A5">
        <w:t>function foo(a) {</w:t>
      </w:r>
    </w:p>
    <w:p w:rsidR="000730A5" w:rsidRPr="000730A5" w:rsidRDefault="000730A5" w:rsidP="000730A5">
      <w:pPr>
        <w:pStyle w:val="aa"/>
      </w:pPr>
      <w:r w:rsidRPr="000730A5">
        <w:tab/>
        <w:t>this.a = a;</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bar = new foo( 2 );</w:t>
      </w:r>
    </w:p>
    <w:p w:rsidR="000730A5" w:rsidRPr="000730A5" w:rsidRDefault="000730A5" w:rsidP="000730A5">
      <w:pPr>
        <w:pStyle w:val="aa"/>
      </w:pPr>
      <w:r w:rsidRPr="000730A5">
        <w:t>console.log( bar.a ); // 2</w:t>
      </w:r>
    </w:p>
    <w:p w:rsidR="000730A5" w:rsidRPr="000730A5" w:rsidRDefault="000730A5" w:rsidP="000730A5">
      <w:pPr>
        <w:pStyle w:val="aa"/>
      </w:pPr>
      <w:r w:rsidRPr="000730A5">
        <w:t>Вызывая foo(..) с new впереди нее, мы конструируем новый объект и устанавливаем этот новый объект как thisдля вызова foo(..). </w:t>
      </w:r>
      <w:r w:rsidRPr="000730A5">
        <w:rPr>
          <w:b/>
          <w:bCs/>
        </w:rPr>
        <w:t>Таким образом new — единственный путь, которым this при вызове функции может быть привязан.</w:t>
      </w:r>
      <w:r w:rsidRPr="000730A5">
        <w:t> Мы называем это </w:t>
      </w:r>
      <w:r w:rsidRPr="000730A5">
        <w:rPr>
          <w:i/>
          <w:iCs/>
        </w:rPr>
        <w:t>привязкой new</w:t>
      </w:r>
      <w:r w:rsidRPr="000730A5">
        <w:t>.</w:t>
      </w:r>
    </w:p>
    <w:p w:rsidR="000730A5" w:rsidRPr="000730A5" w:rsidRDefault="000730A5" w:rsidP="000730A5">
      <w:pPr>
        <w:pStyle w:val="aa"/>
        <w:rPr>
          <w:b/>
          <w:bCs/>
        </w:rPr>
      </w:pPr>
      <w:r w:rsidRPr="000730A5">
        <w:rPr>
          <w:b/>
          <w:bCs/>
        </w:rPr>
        <w:t>Всё по порядку</w:t>
      </w:r>
    </w:p>
    <w:p w:rsidR="000730A5" w:rsidRPr="000730A5" w:rsidRDefault="000730A5" w:rsidP="000730A5">
      <w:pPr>
        <w:pStyle w:val="aa"/>
      </w:pPr>
      <w:r w:rsidRPr="000730A5">
        <w:t>Итак, теперь мы раскрыли 4 правила привязки this в вызовах функций. </w:t>
      </w:r>
      <w:r w:rsidRPr="000730A5">
        <w:rPr>
          <w:i/>
          <w:iCs/>
        </w:rPr>
        <w:t>Всё</w:t>
      </w:r>
      <w:r w:rsidRPr="000730A5">
        <w:t>, что вам нужно сделать — это найти точку вызова и иссследовать ее, чтобы понять какое правило применяется. Но что если к точке вызова можно применить несколько соответствующих правил? Должен быть порядок очередности применения этих правил, а потому далее мы покажем в каком порядке применяются эти правила.</w:t>
      </w:r>
    </w:p>
    <w:p w:rsidR="000730A5" w:rsidRPr="000730A5" w:rsidRDefault="000730A5" w:rsidP="000730A5">
      <w:pPr>
        <w:pStyle w:val="aa"/>
      </w:pPr>
      <w:r w:rsidRPr="000730A5">
        <w:t>Думаю, совершенно ясно, что </w:t>
      </w:r>
      <w:r w:rsidRPr="000730A5">
        <w:rPr>
          <w:i/>
          <w:iCs/>
        </w:rPr>
        <w:t>привязка по умолчанию</w:t>
      </w:r>
      <w:r w:rsidRPr="000730A5">
        <w:t> имеет самый низкий приоритет из четырех. Поэтому мы отложим ее в сторону.</w:t>
      </w:r>
    </w:p>
    <w:p w:rsidR="000730A5" w:rsidRPr="000730A5" w:rsidRDefault="000730A5" w:rsidP="000730A5">
      <w:pPr>
        <w:pStyle w:val="aa"/>
      </w:pPr>
      <w:r w:rsidRPr="000730A5">
        <w:t>Что должно идти раньше: </w:t>
      </w:r>
      <w:r w:rsidRPr="000730A5">
        <w:rPr>
          <w:i/>
          <w:iCs/>
        </w:rPr>
        <w:t>неявная привязка</w:t>
      </w:r>
      <w:r w:rsidRPr="000730A5">
        <w:t> или </w:t>
      </w:r>
      <w:r w:rsidRPr="000730A5">
        <w:rPr>
          <w:i/>
          <w:iCs/>
        </w:rPr>
        <w:t>явная привязка</w:t>
      </w:r>
      <w:r w:rsidRPr="000730A5">
        <w:t>? Давайте проверим:</w:t>
      </w:r>
    </w:p>
    <w:p w:rsidR="000730A5" w:rsidRPr="000730A5" w:rsidRDefault="000730A5" w:rsidP="000730A5">
      <w:pPr>
        <w:pStyle w:val="aa"/>
      </w:pPr>
      <w:r w:rsidRPr="000730A5">
        <w:t>function foo() {</w:t>
      </w:r>
    </w:p>
    <w:p w:rsidR="000730A5" w:rsidRPr="000730A5" w:rsidRDefault="000730A5" w:rsidP="000730A5">
      <w:pPr>
        <w:pStyle w:val="aa"/>
      </w:pPr>
      <w:r w:rsidRPr="000730A5">
        <w:tab/>
        <w:t>console.log( this.a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obj1 = {</w:t>
      </w:r>
    </w:p>
    <w:p w:rsidR="000730A5" w:rsidRPr="000730A5" w:rsidRDefault="000730A5" w:rsidP="000730A5">
      <w:pPr>
        <w:pStyle w:val="aa"/>
      </w:pPr>
      <w:r w:rsidRPr="000730A5">
        <w:tab/>
        <w:t>a: 2,</w:t>
      </w:r>
    </w:p>
    <w:p w:rsidR="000730A5" w:rsidRPr="000730A5" w:rsidRDefault="000730A5" w:rsidP="000730A5">
      <w:pPr>
        <w:pStyle w:val="aa"/>
      </w:pPr>
      <w:r w:rsidRPr="000730A5">
        <w:tab/>
        <w:t>foo: foo</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obj2 = {</w:t>
      </w:r>
    </w:p>
    <w:p w:rsidR="000730A5" w:rsidRPr="000730A5" w:rsidRDefault="000730A5" w:rsidP="000730A5">
      <w:pPr>
        <w:pStyle w:val="aa"/>
      </w:pPr>
      <w:r w:rsidRPr="000730A5">
        <w:tab/>
        <w:t>a: 3,</w:t>
      </w:r>
    </w:p>
    <w:p w:rsidR="000730A5" w:rsidRPr="000730A5" w:rsidRDefault="000730A5" w:rsidP="000730A5">
      <w:pPr>
        <w:pStyle w:val="aa"/>
      </w:pPr>
      <w:r w:rsidRPr="000730A5">
        <w:tab/>
        <w:t>foo: foo</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obj1.foo(); // 2</w:t>
      </w:r>
    </w:p>
    <w:p w:rsidR="000730A5" w:rsidRPr="000730A5" w:rsidRDefault="000730A5" w:rsidP="000730A5">
      <w:pPr>
        <w:pStyle w:val="aa"/>
      </w:pPr>
      <w:r w:rsidRPr="000730A5">
        <w:t>obj2.foo(); // 3</w:t>
      </w:r>
    </w:p>
    <w:p w:rsidR="000730A5" w:rsidRPr="000730A5" w:rsidRDefault="000730A5" w:rsidP="000730A5">
      <w:pPr>
        <w:pStyle w:val="aa"/>
      </w:pPr>
    </w:p>
    <w:p w:rsidR="000730A5" w:rsidRPr="000730A5" w:rsidRDefault="000730A5" w:rsidP="000730A5">
      <w:pPr>
        <w:pStyle w:val="aa"/>
      </w:pPr>
      <w:r w:rsidRPr="000730A5">
        <w:t>obj1.foo.call( obj2 ); // 3</w:t>
      </w:r>
    </w:p>
    <w:p w:rsidR="000730A5" w:rsidRPr="000730A5" w:rsidRDefault="000730A5" w:rsidP="000730A5">
      <w:pPr>
        <w:pStyle w:val="aa"/>
      </w:pPr>
      <w:r w:rsidRPr="000730A5">
        <w:t>obj2.foo.call( obj1 ); // 2</w:t>
      </w:r>
    </w:p>
    <w:p w:rsidR="000730A5" w:rsidRPr="000730A5" w:rsidRDefault="000730A5" w:rsidP="000730A5">
      <w:pPr>
        <w:pStyle w:val="aa"/>
      </w:pPr>
      <w:r w:rsidRPr="000730A5">
        <w:t>Итак, </w:t>
      </w:r>
      <w:r w:rsidRPr="000730A5">
        <w:rPr>
          <w:i/>
          <w:iCs/>
        </w:rPr>
        <w:t>явная привязка</w:t>
      </w:r>
      <w:r w:rsidRPr="000730A5">
        <w:t> имеет приоритет над </w:t>
      </w:r>
      <w:r w:rsidRPr="000730A5">
        <w:rPr>
          <w:i/>
          <w:iCs/>
        </w:rPr>
        <w:t>неявной привязкой</w:t>
      </w:r>
      <w:r w:rsidRPr="000730A5">
        <w:t>, что означает, что вы должны спросить себя применима ли </w:t>
      </w:r>
      <w:r w:rsidRPr="000730A5">
        <w:rPr>
          <w:b/>
          <w:bCs/>
        </w:rPr>
        <w:t>сначала</w:t>
      </w:r>
      <w:r w:rsidRPr="000730A5">
        <w:t> </w:t>
      </w:r>
      <w:r w:rsidRPr="000730A5">
        <w:rPr>
          <w:i/>
          <w:iCs/>
        </w:rPr>
        <w:t>явная привязка</w:t>
      </w:r>
      <w:r w:rsidRPr="000730A5">
        <w:t> до проверки на </w:t>
      </w:r>
      <w:r w:rsidRPr="000730A5">
        <w:rPr>
          <w:i/>
          <w:iCs/>
        </w:rPr>
        <w:t>неявную привязку</w:t>
      </w:r>
      <w:r w:rsidRPr="000730A5">
        <w:t>.</w:t>
      </w:r>
    </w:p>
    <w:p w:rsidR="000730A5" w:rsidRPr="000730A5" w:rsidRDefault="000730A5" w:rsidP="000730A5">
      <w:pPr>
        <w:pStyle w:val="aa"/>
      </w:pPr>
      <w:r w:rsidRPr="000730A5">
        <w:t>Теперь, нам нужно всего лишь указать куда подходит по приоритету </w:t>
      </w:r>
      <w:r w:rsidRPr="000730A5">
        <w:rPr>
          <w:i/>
          <w:iCs/>
        </w:rPr>
        <w:t>привязка new</w:t>
      </w:r>
      <w:r w:rsidRPr="000730A5">
        <w:t>.</w:t>
      </w:r>
    </w:p>
    <w:p w:rsidR="000730A5" w:rsidRPr="000730A5" w:rsidRDefault="000730A5" w:rsidP="000730A5">
      <w:pPr>
        <w:pStyle w:val="aa"/>
      </w:pPr>
      <w:r w:rsidRPr="000730A5">
        <w:lastRenderedPageBreak/>
        <w:t>function foo(something) {</w:t>
      </w:r>
    </w:p>
    <w:p w:rsidR="000730A5" w:rsidRPr="000730A5" w:rsidRDefault="000730A5" w:rsidP="000730A5">
      <w:pPr>
        <w:pStyle w:val="aa"/>
      </w:pPr>
      <w:r w:rsidRPr="000730A5">
        <w:tab/>
        <w:t>this.a = something;</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obj1 = {</w:t>
      </w:r>
    </w:p>
    <w:p w:rsidR="000730A5" w:rsidRPr="000730A5" w:rsidRDefault="000730A5" w:rsidP="000730A5">
      <w:pPr>
        <w:pStyle w:val="aa"/>
      </w:pPr>
      <w:r w:rsidRPr="000730A5">
        <w:tab/>
        <w:t>foo: foo</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obj2 = {};</w:t>
      </w:r>
    </w:p>
    <w:p w:rsidR="000730A5" w:rsidRPr="000730A5" w:rsidRDefault="000730A5" w:rsidP="000730A5">
      <w:pPr>
        <w:pStyle w:val="aa"/>
      </w:pPr>
    </w:p>
    <w:p w:rsidR="000730A5" w:rsidRPr="000730A5" w:rsidRDefault="000730A5" w:rsidP="000730A5">
      <w:pPr>
        <w:pStyle w:val="aa"/>
      </w:pPr>
      <w:r w:rsidRPr="000730A5">
        <w:t>obj1.foo( 2 );</w:t>
      </w:r>
    </w:p>
    <w:p w:rsidR="000730A5" w:rsidRPr="000730A5" w:rsidRDefault="000730A5" w:rsidP="000730A5">
      <w:pPr>
        <w:pStyle w:val="aa"/>
      </w:pPr>
      <w:r w:rsidRPr="000730A5">
        <w:t>console.log( obj1.a ); // 2</w:t>
      </w:r>
    </w:p>
    <w:p w:rsidR="000730A5" w:rsidRPr="000730A5" w:rsidRDefault="000730A5" w:rsidP="000730A5">
      <w:pPr>
        <w:pStyle w:val="aa"/>
      </w:pPr>
    </w:p>
    <w:p w:rsidR="000730A5" w:rsidRPr="000730A5" w:rsidRDefault="000730A5" w:rsidP="000730A5">
      <w:pPr>
        <w:pStyle w:val="aa"/>
      </w:pPr>
      <w:r w:rsidRPr="000730A5">
        <w:t>obj1.foo.call( obj2, 3 );</w:t>
      </w:r>
    </w:p>
    <w:p w:rsidR="000730A5" w:rsidRPr="000730A5" w:rsidRDefault="000730A5" w:rsidP="000730A5">
      <w:pPr>
        <w:pStyle w:val="aa"/>
      </w:pPr>
      <w:r w:rsidRPr="000730A5">
        <w:t>console.log( obj2.a ); // 3</w:t>
      </w:r>
    </w:p>
    <w:p w:rsidR="000730A5" w:rsidRPr="000730A5" w:rsidRDefault="000730A5" w:rsidP="000730A5">
      <w:pPr>
        <w:pStyle w:val="aa"/>
      </w:pPr>
    </w:p>
    <w:p w:rsidR="000730A5" w:rsidRPr="000730A5" w:rsidRDefault="000730A5" w:rsidP="000730A5">
      <w:pPr>
        <w:pStyle w:val="aa"/>
      </w:pPr>
      <w:r w:rsidRPr="000730A5">
        <w:t>var bar = new obj1.foo( 4 );</w:t>
      </w:r>
    </w:p>
    <w:p w:rsidR="000730A5" w:rsidRPr="000730A5" w:rsidRDefault="000730A5" w:rsidP="000730A5">
      <w:pPr>
        <w:pStyle w:val="aa"/>
      </w:pPr>
      <w:r w:rsidRPr="000730A5">
        <w:t>console.log( obj1.a ); // 2</w:t>
      </w:r>
    </w:p>
    <w:p w:rsidR="000730A5" w:rsidRPr="000730A5" w:rsidRDefault="000730A5" w:rsidP="000730A5">
      <w:pPr>
        <w:pStyle w:val="aa"/>
      </w:pPr>
      <w:r w:rsidRPr="000730A5">
        <w:t>console.log( bar.a ); // 4</w:t>
      </w:r>
    </w:p>
    <w:p w:rsidR="000730A5" w:rsidRPr="000730A5" w:rsidRDefault="000730A5" w:rsidP="000730A5">
      <w:pPr>
        <w:pStyle w:val="aa"/>
      </w:pPr>
      <w:r w:rsidRPr="000730A5">
        <w:t>Хорошо, </w:t>
      </w:r>
      <w:r w:rsidRPr="000730A5">
        <w:rPr>
          <w:i/>
          <w:iCs/>
        </w:rPr>
        <w:t>привязка new</w:t>
      </w:r>
      <w:r w:rsidRPr="000730A5">
        <w:t> более приоритетна, чем </w:t>
      </w:r>
      <w:r w:rsidRPr="000730A5">
        <w:rPr>
          <w:i/>
          <w:iCs/>
        </w:rPr>
        <w:t>неявная привязка</w:t>
      </w:r>
      <w:r w:rsidRPr="000730A5">
        <w:t>. Но как вы думаете: </w:t>
      </w:r>
      <w:r w:rsidRPr="000730A5">
        <w:rPr>
          <w:i/>
          <w:iCs/>
        </w:rPr>
        <w:t>привязка new</w:t>
      </w:r>
      <w:r w:rsidRPr="000730A5">
        <w:t> более или менее приоритетна, чем </w:t>
      </w:r>
      <w:r w:rsidRPr="000730A5">
        <w:rPr>
          <w:i/>
          <w:iCs/>
        </w:rPr>
        <w:t>явная привязка</w:t>
      </w:r>
      <w:r w:rsidRPr="000730A5">
        <w:t>?</w:t>
      </w:r>
    </w:p>
    <w:p w:rsidR="000730A5" w:rsidRPr="000730A5" w:rsidRDefault="000730A5" w:rsidP="000730A5">
      <w:pPr>
        <w:pStyle w:val="aa"/>
      </w:pPr>
      <w:r w:rsidRPr="000730A5">
        <w:rPr>
          <w:b/>
          <w:bCs/>
        </w:rPr>
        <w:t>Примечание:</w:t>
      </w:r>
      <w:r w:rsidRPr="000730A5">
        <w:t> new и call/apply не могут использоваться вместе, поэтому new foo.call(obj1) не корректно, чтобы сравнить напрямую </w:t>
      </w:r>
      <w:r w:rsidRPr="000730A5">
        <w:rPr>
          <w:i/>
          <w:iCs/>
        </w:rPr>
        <w:t>привязку new</w:t>
      </w:r>
      <w:r w:rsidRPr="000730A5">
        <w:t> с </w:t>
      </w:r>
      <w:r w:rsidRPr="000730A5">
        <w:rPr>
          <w:i/>
          <w:iCs/>
        </w:rPr>
        <w:t>явной привязкой</w:t>
      </w:r>
      <w:r w:rsidRPr="000730A5">
        <w:t>. Но мы все-таки можем использовать </w:t>
      </w:r>
      <w:r w:rsidRPr="000730A5">
        <w:rPr>
          <w:i/>
          <w:iCs/>
        </w:rPr>
        <w:t>жесткую привязку</w:t>
      </w:r>
      <w:r w:rsidRPr="000730A5">
        <w:t>, чтобы проверить приоритет этих двух правил.</w:t>
      </w:r>
    </w:p>
    <w:p w:rsidR="000730A5" w:rsidRPr="000730A5" w:rsidRDefault="000730A5" w:rsidP="000730A5">
      <w:pPr>
        <w:pStyle w:val="aa"/>
      </w:pPr>
      <w:r w:rsidRPr="000730A5">
        <w:t>До того, как мы начнем исследовать всё это на примере кода, постарайтесь вспомнить как физически работает </w:t>
      </w:r>
      <w:r w:rsidRPr="000730A5">
        <w:rPr>
          <w:i/>
          <w:iCs/>
        </w:rPr>
        <w:t>жесткая привязка</w:t>
      </w:r>
      <w:r w:rsidRPr="000730A5">
        <w:t>, которая есть в Function.prototype.bind(..), которая создает новую функцию-обертку, и в ней жестко задано игнорировать ее собственную привязку this (какой бы она ни была) и использовать указанную вручную нами.</w:t>
      </w:r>
    </w:p>
    <w:p w:rsidR="000730A5" w:rsidRPr="000730A5" w:rsidRDefault="000730A5" w:rsidP="000730A5">
      <w:pPr>
        <w:pStyle w:val="aa"/>
      </w:pPr>
      <w:r w:rsidRPr="000730A5">
        <w:t>По этой причине, кажется очевидным предполагать, что </w:t>
      </w:r>
      <w:r w:rsidRPr="000730A5">
        <w:rPr>
          <w:i/>
          <w:iCs/>
        </w:rPr>
        <w:t>жесткая привязка</w:t>
      </w:r>
      <w:r w:rsidRPr="000730A5">
        <w:t> (которая является формой </w:t>
      </w:r>
      <w:r w:rsidRPr="000730A5">
        <w:rPr>
          <w:i/>
          <w:iCs/>
        </w:rPr>
        <w:t>явной привязки</w:t>
      </w:r>
      <w:r w:rsidRPr="000730A5">
        <w:t>) более приоритетна, чем </w:t>
      </w:r>
      <w:r w:rsidRPr="000730A5">
        <w:rPr>
          <w:i/>
          <w:iCs/>
        </w:rPr>
        <w:t>привязка new</w:t>
      </w:r>
      <w:r w:rsidRPr="000730A5">
        <w:t>, а потому и не может быть перекрыта действием new.</w:t>
      </w:r>
    </w:p>
    <w:p w:rsidR="000730A5" w:rsidRPr="000730A5" w:rsidRDefault="000730A5" w:rsidP="000730A5">
      <w:pPr>
        <w:pStyle w:val="aa"/>
      </w:pPr>
      <w:r w:rsidRPr="000730A5">
        <w:t>Давайте проверим:</w:t>
      </w:r>
    </w:p>
    <w:p w:rsidR="000730A5" w:rsidRPr="000730A5" w:rsidRDefault="000730A5" w:rsidP="000730A5">
      <w:pPr>
        <w:pStyle w:val="aa"/>
      </w:pPr>
      <w:r w:rsidRPr="000730A5">
        <w:t>function foo(something) {</w:t>
      </w:r>
    </w:p>
    <w:p w:rsidR="000730A5" w:rsidRPr="000730A5" w:rsidRDefault="000730A5" w:rsidP="000730A5">
      <w:pPr>
        <w:pStyle w:val="aa"/>
      </w:pPr>
      <w:r w:rsidRPr="000730A5">
        <w:tab/>
        <w:t>this.a = something;</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obj1 = {};</w:t>
      </w:r>
    </w:p>
    <w:p w:rsidR="000730A5" w:rsidRPr="000730A5" w:rsidRDefault="000730A5" w:rsidP="000730A5">
      <w:pPr>
        <w:pStyle w:val="aa"/>
      </w:pPr>
    </w:p>
    <w:p w:rsidR="000730A5" w:rsidRPr="000730A5" w:rsidRDefault="000730A5" w:rsidP="000730A5">
      <w:pPr>
        <w:pStyle w:val="aa"/>
      </w:pPr>
      <w:r w:rsidRPr="000730A5">
        <w:t>var bar = foo.bind( obj1 );</w:t>
      </w:r>
    </w:p>
    <w:p w:rsidR="000730A5" w:rsidRPr="000730A5" w:rsidRDefault="000730A5" w:rsidP="000730A5">
      <w:pPr>
        <w:pStyle w:val="aa"/>
      </w:pPr>
      <w:r w:rsidRPr="000730A5">
        <w:t>bar( 2 );</w:t>
      </w:r>
    </w:p>
    <w:p w:rsidR="000730A5" w:rsidRPr="000730A5" w:rsidRDefault="000730A5" w:rsidP="000730A5">
      <w:pPr>
        <w:pStyle w:val="aa"/>
      </w:pPr>
      <w:r w:rsidRPr="000730A5">
        <w:t>console.log( obj1.a ); // 2</w:t>
      </w:r>
    </w:p>
    <w:p w:rsidR="000730A5" w:rsidRPr="000730A5" w:rsidRDefault="000730A5" w:rsidP="000730A5">
      <w:pPr>
        <w:pStyle w:val="aa"/>
      </w:pPr>
    </w:p>
    <w:p w:rsidR="000730A5" w:rsidRPr="000730A5" w:rsidRDefault="000730A5" w:rsidP="000730A5">
      <w:pPr>
        <w:pStyle w:val="aa"/>
      </w:pPr>
      <w:r w:rsidRPr="000730A5">
        <w:t>var baz = new bar( 3 );</w:t>
      </w:r>
    </w:p>
    <w:p w:rsidR="000730A5" w:rsidRPr="000730A5" w:rsidRDefault="000730A5" w:rsidP="000730A5">
      <w:pPr>
        <w:pStyle w:val="aa"/>
      </w:pPr>
      <w:r w:rsidRPr="000730A5">
        <w:t>console.log( obj1.a ); // 2</w:t>
      </w:r>
    </w:p>
    <w:p w:rsidR="000730A5" w:rsidRPr="000730A5" w:rsidRDefault="000730A5" w:rsidP="000730A5">
      <w:pPr>
        <w:pStyle w:val="aa"/>
      </w:pPr>
      <w:r w:rsidRPr="000730A5">
        <w:t>console.log( baz.a ); // 3</w:t>
      </w:r>
    </w:p>
    <w:p w:rsidR="000730A5" w:rsidRPr="000730A5" w:rsidRDefault="000730A5" w:rsidP="000730A5">
      <w:pPr>
        <w:pStyle w:val="aa"/>
      </w:pPr>
      <w:r w:rsidRPr="000730A5">
        <w:t>Ого! bar жестко связан с obj1, но new bar(3) </w:t>
      </w:r>
      <w:r w:rsidRPr="000730A5">
        <w:rPr>
          <w:b/>
          <w:bCs/>
        </w:rPr>
        <w:t>не</w:t>
      </w:r>
      <w:r w:rsidRPr="000730A5">
        <w:t> меняет obj1.a на значение 3 что было бы ожидаемо нами. Вместо этого </w:t>
      </w:r>
      <w:r w:rsidRPr="000730A5">
        <w:rPr>
          <w:i/>
          <w:iCs/>
        </w:rPr>
        <w:t>жестко связанный</w:t>
      </w:r>
      <w:r w:rsidRPr="000730A5">
        <w:t> (с obj1) вызов bar(..) </w:t>
      </w:r>
      <w:r w:rsidRPr="000730A5">
        <w:rPr>
          <w:b/>
          <w:bCs/>
          <w:i/>
          <w:iCs/>
        </w:rPr>
        <w:t>может</w:t>
      </w:r>
      <w:r w:rsidRPr="000730A5">
        <w:t> быть перекрыт с new. Поскольку был применен new, обратно мы получили новый созданный объект, который мы назвали baz, и в результате видно, что в baz.a значение 3.</w:t>
      </w:r>
    </w:p>
    <w:p w:rsidR="000730A5" w:rsidRPr="000730A5" w:rsidRDefault="000730A5" w:rsidP="000730A5">
      <w:pPr>
        <w:pStyle w:val="aa"/>
      </w:pPr>
      <w:r w:rsidRPr="000730A5">
        <w:t>Это должно быть удивительно с учетом ранее рассмотренной "фальшивой" вспомогательной функции привязки:</w:t>
      </w:r>
    </w:p>
    <w:p w:rsidR="000730A5" w:rsidRPr="000730A5" w:rsidRDefault="000730A5" w:rsidP="000730A5">
      <w:pPr>
        <w:pStyle w:val="aa"/>
      </w:pPr>
      <w:r w:rsidRPr="000730A5">
        <w:t>function bind(fn, obj) {</w:t>
      </w:r>
    </w:p>
    <w:p w:rsidR="000730A5" w:rsidRPr="000730A5" w:rsidRDefault="000730A5" w:rsidP="000730A5">
      <w:pPr>
        <w:pStyle w:val="aa"/>
      </w:pPr>
      <w:r w:rsidRPr="000730A5">
        <w:tab/>
        <w:t>return function() {</w:t>
      </w:r>
    </w:p>
    <w:p w:rsidR="000730A5" w:rsidRPr="000730A5" w:rsidRDefault="000730A5" w:rsidP="000730A5">
      <w:pPr>
        <w:pStyle w:val="aa"/>
      </w:pPr>
      <w:r w:rsidRPr="000730A5">
        <w:tab/>
      </w:r>
      <w:r w:rsidRPr="000730A5">
        <w:tab/>
        <w:t>fn.apply( obj, arguments );</w:t>
      </w:r>
    </w:p>
    <w:p w:rsidR="000730A5" w:rsidRPr="000730A5" w:rsidRDefault="000730A5" w:rsidP="000730A5">
      <w:pPr>
        <w:pStyle w:val="aa"/>
      </w:pPr>
      <w:r w:rsidRPr="000730A5">
        <w:tab/>
        <w:t>};</w:t>
      </w:r>
    </w:p>
    <w:p w:rsidR="000730A5" w:rsidRPr="000730A5" w:rsidRDefault="000730A5" w:rsidP="000730A5">
      <w:pPr>
        <w:pStyle w:val="aa"/>
      </w:pPr>
      <w:r w:rsidRPr="000730A5">
        <w:t>}</w:t>
      </w:r>
    </w:p>
    <w:p w:rsidR="000730A5" w:rsidRPr="000730A5" w:rsidRDefault="000730A5" w:rsidP="000730A5">
      <w:pPr>
        <w:pStyle w:val="aa"/>
      </w:pPr>
      <w:r w:rsidRPr="000730A5">
        <w:t>Если вы порассуждаете о том, как работает код этой вспомогательной функции, в нем нет способа для перекрытия жесткой привязки к obj операцией new как мы только что выяснили.</w:t>
      </w:r>
    </w:p>
    <w:p w:rsidR="000730A5" w:rsidRPr="000730A5" w:rsidRDefault="000730A5" w:rsidP="000730A5">
      <w:pPr>
        <w:pStyle w:val="aa"/>
      </w:pPr>
      <w:r w:rsidRPr="000730A5">
        <w:t>Но встроенная Function.prototype.bind(..) из ES5 — более сложная, даже очень на самом деле. Вот (немного отформатированный) полифиллинг кода, предоставленный со страницы MDN для функции bind(..):</w:t>
      </w:r>
    </w:p>
    <w:p w:rsidR="000730A5" w:rsidRPr="000730A5" w:rsidRDefault="000730A5" w:rsidP="000730A5">
      <w:pPr>
        <w:pStyle w:val="aa"/>
      </w:pPr>
      <w:r w:rsidRPr="000730A5">
        <w:t>if (!Function.prototype.bind) {</w:t>
      </w:r>
    </w:p>
    <w:p w:rsidR="000730A5" w:rsidRPr="000730A5" w:rsidRDefault="000730A5" w:rsidP="000730A5">
      <w:pPr>
        <w:pStyle w:val="aa"/>
      </w:pPr>
      <w:r w:rsidRPr="000730A5">
        <w:tab/>
        <w:t>Function.prototype.bind = function(oThis) {</w:t>
      </w:r>
    </w:p>
    <w:p w:rsidR="000730A5" w:rsidRPr="000730A5" w:rsidRDefault="000730A5" w:rsidP="000730A5">
      <w:pPr>
        <w:pStyle w:val="aa"/>
      </w:pPr>
      <w:r w:rsidRPr="000730A5">
        <w:tab/>
      </w:r>
      <w:r w:rsidRPr="000730A5">
        <w:tab/>
        <w:t>if (typeof this !== "function") {</w:t>
      </w:r>
    </w:p>
    <w:p w:rsidR="000730A5" w:rsidRPr="000730A5" w:rsidRDefault="000730A5" w:rsidP="000730A5">
      <w:pPr>
        <w:pStyle w:val="aa"/>
      </w:pPr>
      <w:r w:rsidRPr="000730A5">
        <w:tab/>
      </w:r>
      <w:r w:rsidRPr="000730A5">
        <w:tab/>
      </w:r>
      <w:r w:rsidRPr="000730A5">
        <w:tab/>
        <w:t>// наиболее подходящая вещь в ECMAScript 5</w:t>
      </w:r>
    </w:p>
    <w:p w:rsidR="000730A5" w:rsidRPr="000730A5" w:rsidRDefault="000730A5" w:rsidP="000730A5">
      <w:pPr>
        <w:pStyle w:val="aa"/>
      </w:pPr>
      <w:r w:rsidRPr="000730A5">
        <w:tab/>
      </w:r>
      <w:r w:rsidRPr="000730A5">
        <w:tab/>
      </w:r>
      <w:r w:rsidRPr="000730A5">
        <w:tab/>
        <w:t>// внутренняя функция IsCallable</w:t>
      </w:r>
    </w:p>
    <w:p w:rsidR="000730A5" w:rsidRPr="000730A5" w:rsidRDefault="000730A5" w:rsidP="000730A5">
      <w:pPr>
        <w:pStyle w:val="aa"/>
      </w:pPr>
      <w:r w:rsidRPr="000730A5">
        <w:tab/>
      </w:r>
      <w:r w:rsidRPr="000730A5">
        <w:tab/>
      </w:r>
      <w:r w:rsidRPr="000730A5">
        <w:tab/>
        <w:t>throw new TypeError( "Function.prototype.bind - what " +</w:t>
      </w:r>
    </w:p>
    <w:p w:rsidR="000730A5" w:rsidRPr="000730A5" w:rsidRDefault="000730A5" w:rsidP="000730A5">
      <w:pPr>
        <w:pStyle w:val="aa"/>
      </w:pPr>
      <w:r w:rsidRPr="000730A5">
        <w:tab/>
      </w:r>
      <w:r w:rsidRPr="000730A5">
        <w:tab/>
      </w:r>
      <w:r w:rsidRPr="000730A5">
        <w:tab/>
      </w:r>
      <w:r w:rsidRPr="000730A5">
        <w:tab/>
        <w:t>"is trying to be bound is not callable"</w:t>
      </w:r>
    </w:p>
    <w:p w:rsidR="000730A5" w:rsidRPr="000730A5" w:rsidRDefault="000730A5" w:rsidP="000730A5">
      <w:pPr>
        <w:pStyle w:val="aa"/>
      </w:pPr>
      <w:r w:rsidRPr="000730A5">
        <w:tab/>
      </w:r>
      <w:r w:rsidRPr="000730A5">
        <w:tab/>
      </w:r>
      <w:r w:rsidRPr="000730A5">
        <w:tab/>
        <w:t>);</w:t>
      </w:r>
    </w:p>
    <w:p w:rsidR="000730A5" w:rsidRPr="000730A5" w:rsidRDefault="000730A5" w:rsidP="000730A5">
      <w:pPr>
        <w:pStyle w:val="aa"/>
      </w:pPr>
      <w:r w:rsidRPr="000730A5">
        <w:tab/>
      </w:r>
      <w:r w:rsidRPr="000730A5">
        <w:tab/>
        <w:t>}</w:t>
      </w:r>
    </w:p>
    <w:p w:rsidR="000730A5" w:rsidRPr="000730A5" w:rsidRDefault="000730A5" w:rsidP="000730A5">
      <w:pPr>
        <w:pStyle w:val="aa"/>
      </w:pPr>
    </w:p>
    <w:p w:rsidR="000730A5" w:rsidRPr="000730A5" w:rsidRDefault="000730A5" w:rsidP="000730A5">
      <w:pPr>
        <w:pStyle w:val="aa"/>
      </w:pPr>
      <w:r w:rsidRPr="000730A5">
        <w:tab/>
      </w:r>
      <w:r w:rsidRPr="000730A5">
        <w:tab/>
        <w:t>var aArgs = Array.prototype.slice.call( arguments, 1 ),</w:t>
      </w:r>
    </w:p>
    <w:p w:rsidR="000730A5" w:rsidRPr="000730A5" w:rsidRDefault="000730A5" w:rsidP="000730A5">
      <w:pPr>
        <w:pStyle w:val="aa"/>
      </w:pPr>
      <w:r w:rsidRPr="000730A5">
        <w:tab/>
      </w:r>
      <w:r w:rsidRPr="000730A5">
        <w:tab/>
      </w:r>
      <w:r w:rsidRPr="000730A5">
        <w:tab/>
        <w:t>fToBind = this,</w:t>
      </w:r>
    </w:p>
    <w:p w:rsidR="000730A5" w:rsidRPr="000730A5" w:rsidRDefault="000730A5" w:rsidP="000730A5">
      <w:pPr>
        <w:pStyle w:val="aa"/>
      </w:pPr>
      <w:r w:rsidRPr="000730A5">
        <w:tab/>
      </w:r>
      <w:r w:rsidRPr="000730A5">
        <w:tab/>
      </w:r>
      <w:r w:rsidRPr="000730A5">
        <w:tab/>
        <w:t>fNOP = function(){},</w:t>
      </w:r>
    </w:p>
    <w:p w:rsidR="000730A5" w:rsidRPr="000730A5" w:rsidRDefault="000730A5" w:rsidP="000730A5">
      <w:pPr>
        <w:pStyle w:val="aa"/>
      </w:pPr>
      <w:r w:rsidRPr="000730A5">
        <w:tab/>
      </w:r>
      <w:r w:rsidRPr="000730A5">
        <w:tab/>
      </w:r>
      <w:r w:rsidRPr="000730A5">
        <w:tab/>
        <w:t>fBound = function(){</w:t>
      </w:r>
    </w:p>
    <w:p w:rsidR="000730A5" w:rsidRPr="000730A5" w:rsidRDefault="000730A5" w:rsidP="000730A5">
      <w:pPr>
        <w:pStyle w:val="aa"/>
      </w:pPr>
      <w:r w:rsidRPr="000730A5">
        <w:lastRenderedPageBreak/>
        <w:tab/>
      </w:r>
      <w:r w:rsidRPr="000730A5">
        <w:tab/>
      </w:r>
      <w:r w:rsidRPr="000730A5">
        <w:tab/>
      </w:r>
      <w:r w:rsidRPr="000730A5">
        <w:tab/>
        <w:t>return fToBind.apply(</w:t>
      </w:r>
    </w:p>
    <w:p w:rsidR="000730A5" w:rsidRPr="000730A5" w:rsidRDefault="000730A5" w:rsidP="000730A5">
      <w:pPr>
        <w:pStyle w:val="aa"/>
      </w:pPr>
      <w:r w:rsidRPr="000730A5">
        <w:tab/>
      </w:r>
      <w:r w:rsidRPr="000730A5">
        <w:tab/>
      </w:r>
      <w:r w:rsidRPr="000730A5">
        <w:tab/>
      </w:r>
      <w:r w:rsidRPr="000730A5">
        <w:tab/>
      </w:r>
      <w:r w:rsidRPr="000730A5">
        <w:tab/>
        <w:t>(</w:t>
      </w:r>
    </w:p>
    <w:p w:rsidR="000730A5" w:rsidRPr="000730A5" w:rsidRDefault="000730A5" w:rsidP="000730A5">
      <w:pPr>
        <w:pStyle w:val="aa"/>
      </w:pPr>
      <w:r w:rsidRPr="000730A5">
        <w:tab/>
      </w:r>
      <w:r w:rsidRPr="000730A5">
        <w:tab/>
      </w:r>
      <w:r w:rsidRPr="000730A5">
        <w:tab/>
      </w:r>
      <w:r w:rsidRPr="000730A5">
        <w:tab/>
      </w:r>
      <w:r w:rsidRPr="000730A5">
        <w:tab/>
      </w:r>
      <w:r w:rsidRPr="000730A5">
        <w:tab/>
        <w:t>this instanceof fNOP &amp;&amp;</w:t>
      </w:r>
    </w:p>
    <w:p w:rsidR="000730A5" w:rsidRPr="000730A5" w:rsidRDefault="000730A5" w:rsidP="000730A5">
      <w:pPr>
        <w:pStyle w:val="aa"/>
      </w:pPr>
      <w:r w:rsidRPr="000730A5">
        <w:tab/>
      </w:r>
      <w:r w:rsidRPr="000730A5">
        <w:tab/>
      </w:r>
      <w:r w:rsidRPr="000730A5">
        <w:tab/>
      </w:r>
      <w:r w:rsidRPr="000730A5">
        <w:tab/>
      </w:r>
      <w:r w:rsidRPr="000730A5">
        <w:tab/>
      </w:r>
      <w:r w:rsidRPr="000730A5">
        <w:tab/>
        <w:t>oThis ? this : oThis</w:t>
      </w:r>
    </w:p>
    <w:p w:rsidR="000730A5" w:rsidRPr="000730A5" w:rsidRDefault="000730A5" w:rsidP="000730A5">
      <w:pPr>
        <w:pStyle w:val="aa"/>
      </w:pPr>
      <w:r w:rsidRPr="000730A5">
        <w:tab/>
      </w:r>
      <w:r w:rsidRPr="000730A5">
        <w:tab/>
      </w:r>
      <w:r w:rsidRPr="000730A5">
        <w:tab/>
      </w:r>
      <w:r w:rsidRPr="000730A5">
        <w:tab/>
      </w:r>
      <w:r w:rsidRPr="000730A5">
        <w:tab/>
        <w:t>),</w:t>
      </w:r>
    </w:p>
    <w:p w:rsidR="000730A5" w:rsidRPr="000730A5" w:rsidRDefault="000730A5" w:rsidP="000730A5">
      <w:pPr>
        <w:pStyle w:val="aa"/>
      </w:pPr>
      <w:r w:rsidRPr="000730A5">
        <w:tab/>
      </w:r>
      <w:r w:rsidRPr="000730A5">
        <w:tab/>
      </w:r>
      <w:r w:rsidRPr="000730A5">
        <w:tab/>
      </w:r>
      <w:r w:rsidRPr="000730A5">
        <w:tab/>
      </w:r>
      <w:r w:rsidRPr="000730A5">
        <w:tab/>
        <w:t>aArgs.concat( Array.prototype.slice.call( arguments ) )</w:t>
      </w:r>
    </w:p>
    <w:p w:rsidR="000730A5" w:rsidRPr="000730A5" w:rsidRDefault="000730A5" w:rsidP="000730A5">
      <w:pPr>
        <w:pStyle w:val="aa"/>
      </w:pPr>
      <w:r w:rsidRPr="000730A5">
        <w:tab/>
      </w:r>
      <w:r w:rsidRPr="000730A5">
        <w:tab/>
      </w:r>
      <w:r w:rsidRPr="000730A5">
        <w:tab/>
      </w:r>
      <w:r w:rsidRPr="000730A5">
        <w:tab/>
        <w:t>);</w:t>
      </w:r>
    </w:p>
    <w:p w:rsidR="000730A5" w:rsidRPr="000730A5" w:rsidRDefault="000730A5" w:rsidP="000730A5">
      <w:pPr>
        <w:pStyle w:val="aa"/>
      </w:pPr>
      <w:r w:rsidRPr="000730A5">
        <w:tab/>
      </w:r>
      <w:r w:rsidRPr="000730A5">
        <w:tab/>
      </w:r>
      <w:r w:rsidRPr="000730A5">
        <w:tab/>
        <w:t>}</w:t>
      </w:r>
    </w:p>
    <w:p w:rsidR="000730A5" w:rsidRPr="000730A5" w:rsidRDefault="000730A5" w:rsidP="000730A5">
      <w:pPr>
        <w:pStyle w:val="aa"/>
      </w:pPr>
      <w:r w:rsidRPr="000730A5">
        <w:tab/>
      </w:r>
      <w:r w:rsidRPr="000730A5">
        <w:tab/>
        <w:t>;</w:t>
      </w:r>
    </w:p>
    <w:p w:rsidR="000730A5" w:rsidRPr="000730A5" w:rsidRDefault="000730A5" w:rsidP="000730A5">
      <w:pPr>
        <w:pStyle w:val="aa"/>
      </w:pPr>
    </w:p>
    <w:p w:rsidR="000730A5" w:rsidRPr="000730A5" w:rsidRDefault="000730A5" w:rsidP="000730A5">
      <w:pPr>
        <w:pStyle w:val="aa"/>
      </w:pPr>
      <w:r w:rsidRPr="000730A5">
        <w:tab/>
      </w:r>
      <w:r w:rsidRPr="000730A5">
        <w:tab/>
        <w:t>fNOP.prototype = this.prototype;</w:t>
      </w:r>
    </w:p>
    <w:p w:rsidR="000730A5" w:rsidRPr="000730A5" w:rsidRDefault="000730A5" w:rsidP="000730A5">
      <w:pPr>
        <w:pStyle w:val="aa"/>
      </w:pPr>
      <w:r w:rsidRPr="000730A5">
        <w:tab/>
      </w:r>
      <w:r w:rsidRPr="000730A5">
        <w:tab/>
        <w:t>fBound.prototype = new fNOP();</w:t>
      </w:r>
    </w:p>
    <w:p w:rsidR="000730A5" w:rsidRPr="000730A5" w:rsidRDefault="000730A5" w:rsidP="000730A5">
      <w:pPr>
        <w:pStyle w:val="aa"/>
      </w:pPr>
    </w:p>
    <w:p w:rsidR="000730A5" w:rsidRPr="000730A5" w:rsidRDefault="000730A5" w:rsidP="000730A5">
      <w:pPr>
        <w:pStyle w:val="aa"/>
      </w:pPr>
      <w:r w:rsidRPr="000730A5">
        <w:tab/>
      </w:r>
      <w:r w:rsidRPr="000730A5">
        <w:tab/>
        <w:t>return fBound;</w:t>
      </w:r>
    </w:p>
    <w:p w:rsidR="000730A5" w:rsidRPr="000730A5" w:rsidRDefault="000730A5" w:rsidP="000730A5">
      <w:pPr>
        <w:pStyle w:val="aa"/>
      </w:pPr>
      <w:r w:rsidRPr="000730A5">
        <w:tab/>
        <w:t>};</w:t>
      </w:r>
    </w:p>
    <w:p w:rsidR="000730A5" w:rsidRPr="000730A5" w:rsidRDefault="000730A5" w:rsidP="000730A5">
      <w:pPr>
        <w:pStyle w:val="aa"/>
      </w:pPr>
      <w:r w:rsidRPr="000730A5">
        <w:t>}</w:t>
      </w:r>
    </w:p>
    <w:p w:rsidR="000730A5" w:rsidRPr="000730A5" w:rsidRDefault="000730A5" w:rsidP="000730A5">
      <w:pPr>
        <w:pStyle w:val="aa"/>
      </w:pPr>
      <w:r w:rsidRPr="000730A5">
        <w:rPr>
          <w:b/>
          <w:bCs/>
        </w:rPr>
        <w:t>Примечание:</w:t>
      </w:r>
      <w:r w:rsidRPr="000730A5">
        <w:t> Полифиллинг bind(..), показанный выше, отличается от встроенной bind(..) в ES5, учитывающей функции жесткой привязки, которые используются с new (см. ниже почему это может быть полезно). Поскольку полифиллинг не может создавать функцию без .prototype так, как это делает встроенная утилита, есть едва уловимый окольный путь, чтобы приблизиться к такому же поведению. Двигайтесь осторожно, если планируете использовать new вместе с функцией жесткой привязки и полагаетесь на этот полифиллинг.</w:t>
      </w:r>
    </w:p>
    <w:p w:rsidR="000730A5" w:rsidRPr="000730A5" w:rsidRDefault="000730A5" w:rsidP="000730A5">
      <w:pPr>
        <w:pStyle w:val="aa"/>
      </w:pPr>
      <w:r w:rsidRPr="000730A5">
        <w:t>Часть, которая позволяет перекрыть new:</w:t>
      </w:r>
    </w:p>
    <w:p w:rsidR="000730A5" w:rsidRPr="000730A5" w:rsidRDefault="000730A5" w:rsidP="000730A5">
      <w:pPr>
        <w:pStyle w:val="aa"/>
      </w:pPr>
      <w:r w:rsidRPr="000730A5">
        <w:t>this instanceof fNOP &amp;&amp;</w:t>
      </w:r>
    </w:p>
    <w:p w:rsidR="000730A5" w:rsidRPr="000730A5" w:rsidRDefault="000730A5" w:rsidP="000730A5">
      <w:pPr>
        <w:pStyle w:val="aa"/>
      </w:pPr>
      <w:r w:rsidRPr="000730A5">
        <w:t>oThis ? this : oThis</w:t>
      </w:r>
    </w:p>
    <w:p w:rsidR="000730A5" w:rsidRPr="000730A5" w:rsidRDefault="000730A5" w:rsidP="000730A5">
      <w:pPr>
        <w:pStyle w:val="aa"/>
      </w:pPr>
    </w:p>
    <w:p w:rsidR="000730A5" w:rsidRPr="000730A5" w:rsidRDefault="000730A5" w:rsidP="000730A5">
      <w:pPr>
        <w:pStyle w:val="aa"/>
      </w:pPr>
      <w:r w:rsidRPr="000730A5">
        <w:t>// ... and:</w:t>
      </w:r>
    </w:p>
    <w:p w:rsidR="000730A5" w:rsidRPr="000730A5" w:rsidRDefault="000730A5" w:rsidP="000730A5">
      <w:pPr>
        <w:pStyle w:val="aa"/>
      </w:pPr>
    </w:p>
    <w:p w:rsidR="000730A5" w:rsidRPr="000730A5" w:rsidRDefault="000730A5" w:rsidP="000730A5">
      <w:pPr>
        <w:pStyle w:val="aa"/>
      </w:pPr>
      <w:r w:rsidRPr="000730A5">
        <w:t>fNOP.prototype = this.prototype;</w:t>
      </w:r>
    </w:p>
    <w:p w:rsidR="000730A5" w:rsidRPr="000730A5" w:rsidRDefault="000730A5" w:rsidP="000730A5">
      <w:pPr>
        <w:pStyle w:val="aa"/>
      </w:pPr>
      <w:r w:rsidRPr="000730A5">
        <w:t>fBound.prototype = new fNOP();</w:t>
      </w:r>
    </w:p>
    <w:p w:rsidR="000730A5" w:rsidRPr="000730A5" w:rsidRDefault="000730A5" w:rsidP="000730A5">
      <w:pPr>
        <w:pStyle w:val="aa"/>
      </w:pPr>
      <w:r w:rsidRPr="000730A5">
        <w:t>Мы не будем на самом деле углубляться в объяснения того, как работает эта хитрость (это сложно и выходит за рамки нашего обсуждения), но по сути утилита определяет была ли вызвана или нет функция жесткой привязки с new (в результате получая новый сконструированный объект в качестве ее this), и если так, то она использует </w:t>
      </w:r>
      <w:r w:rsidRPr="000730A5">
        <w:rPr>
          <w:i/>
          <w:iCs/>
        </w:rPr>
        <w:t>этот</w:t>
      </w:r>
      <w:r w:rsidRPr="000730A5">
        <w:t>свежесозданный this вместо ранее указанной </w:t>
      </w:r>
      <w:r w:rsidRPr="000730A5">
        <w:rPr>
          <w:i/>
          <w:iCs/>
        </w:rPr>
        <w:t>жесткой привязки</w:t>
      </w:r>
      <w:r w:rsidRPr="000730A5">
        <w:t> для this.</w:t>
      </w:r>
    </w:p>
    <w:p w:rsidR="000730A5" w:rsidRPr="000730A5" w:rsidRDefault="000730A5" w:rsidP="000730A5">
      <w:pPr>
        <w:pStyle w:val="aa"/>
      </w:pPr>
      <w:r w:rsidRPr="000730A5">
        <w:t>Почему перекрытие операцией new </w:t>
      </w:r>
      <w:r w:rsidRPr="000730A5">
        <w:rPr>
          <w:i/>
          <w:iCs/>
        </w:rPr>
        <w:t>жесткой привязки</w:t>
      </w:r>
      <w:r w:rsidRPr="000730A5">
        <w:t> может быть полезным?</w:t>
      </w:r>
    </w:p>
    <w:p w:rsidR="000730A5" w:rsidRPr="000730A5" w:rsidRDefault="000730A5" w:rsidP="000730A5">
      <w:pPr>
        <w:pStyle w:val="aa"/>
      </w:pPr>
      <w:r w:rsidRPr="000730A5">
        <w:t>Основная причина такого поведения — чтобы создать функцию (которую можно использовать вместе с new для конструирования объектов), которая фактически игнорирует </w:t>
      </w:r>
      <w:r w:rsidRPr="000730A5">
        <w:rPr>
          <w:i/>
          <w:iCs/>
        </w:rPr>
        <w:t>жесткую привязку</w:t>
      </w:r>
      <w:r w:rsidRPr="000730A5">
        <w:t> this, но которая инициализирует некоторые или все аргументы функции. Одной из возможностей bind(..) является умение сделать аргументы, переданные после после первого аргумента, привязки this, стандартными аргументами по умолчанию для предшествующей функции (технически называемое "частичным применением", которое является подмножеством "карринга").</w:t>
      </w:r>
    </w:p>
    <w:p w:rsidR="000730A5" w:rsidRPr="000730A5" w:rsidRDefault="000730A5" w:rsidP="000730A5">
      <w:pPr>
        <w:pStyle w:val="aa"/>
      </w:pPr>
      <w:r w:rsidRPr="000730A5">
        <w:t>Пример:</w:t>
      </w:r>
    </w:p>
    <w:p w:rsidR="000730A5" w:rsidRPr="000730A5" w:rsidRDefault="000730A5" w:rsidP="000730A5">
      <w:pPr>
        <w:pStyle w:val="aa"/>
      </w:pPr>
      <w:r w:rsidRPr="000730A5">
        <w:t>function foo(p1,p2) {</w:t>
      </w:r>
    </w:p>
    <w:p w:rsidR="000730A5" w:rsidRPr="000730A5" w:rsidRDefault="000730A5" w:rsidP="000730A5">
      <w:pPr>
        <w:pStyle w:val="aa"/>
      </w:pPr>
      <w:r w:rsidRPr="000730A5">
        <w:tab/>
        <w:t>this.val = p1 + p2;</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 xml:space="preserve">// используем здесь `null`, т.к. нам нет дела до </w:t>
      </w:r>
    </w:p>
    <w:p w:rsidR="000730A5" w:rsidRPr="000730A5" w:rsidRDefault="000730A5" w:rsidP="000730A5">
      <w:pPr>
        <w:pStyle w:val="aa"/>
      </w:pPr>
      <w:r w:rsidRPr="000730A5">
        <w:t xml:space="preserve">// жесткой привязки `this` в этом сценарии, и она </w:t>
      </w:r>
    </w:p>
    <w:p w:rsidR="000730A5" w:rsidRPr="000730A5" w:rsidRDefault="000730A5" w:rsidP="000730A5">
      <w:pPr>
        <w:pStyle w:val="aa"/>
      </w:pPr>
      <w:r w:rsidRPr="000730A5">
        <w:t>// будет переопределена вызовом с операцией `new` в любом случае!</w:t>
      </w:r>
    </w:p>
    <w:p w:rsidR="000730A5" w:rsidRPr="000730A5" w:rsidRDefault="000730A5" w:rsidP="000730A5">
      <w:pPr>
        <w:pStyle w:val="aa"/>
      </w:pPr>
      <w:r w:rsidRPr="000730A5">
        <w:t>var bar = foo.bind( null, "p1" );</w:t>
      </w:r>
    </w:p>
    <w:p w:rsidR="000730A5" w:rsidRPr="000730A5" w:rsidRDefault="000730A5" w:rsidP="000730A5">
      <w:pPr>
        <w:pStyle w:val="aa"/>
      </w:pPr>
    </w:p>
    <w:p w:rsidR="000730A5" w:rsidRPr="000730A5" w:rsidRDefault="000730A5" w:rsidP="000730A5">
      <w:pPr>
        <w:pStyle w:val="aa"/>
      </w:pPr>
      <w:r w:rsidRPr="000730A5">
        <w:t>var baz = new bar( "p2" );</w:t>
      </w:r>
    </w:p>
    <w:p w:rsidR="000730A5" w:rsidRPr="000730A5" w:rsidRDefault="000730A5" w:rsidP="000730A5">
      <w:pPr>
        <w:pStyle w:val="aa"/>
      </w:pPr>
    </w:p>
    <w:p w:rsidR="000730A5" w:rsidRPr="000730A5" w:rsidRDefault="000730A5" w:rsidP="000730A5">
      <w:pPr>
        <w:pStyle w:val="aa"/>
      </w:pPr>
      <w:r w:rsidRPr="000730A5">
        <w:t>baz.val; // p1p2</w:t>
      </w:r>
    </w:p>
    <w:p w:rsidR="000730A5" w:rsidRPr="000730A5" w:rsidRDefault="000730A5" w:rsidP="000730A5">
      <w:pPr>
        <w:pStyle w:val="aa"/>
        <w:rPr>
          <w:b/>
          <w:bCs/>
        </w:rPr>
      </w:pPr>
      <w:r w:rsidRPr="000730A5">
        <w:rPr>
          <w:b/>
          <w:bCs/>
        </w:rPr>
        <w:t>Определяем this</w:t>
      </w:r>
    </w:p>
    <w:p w:rsidR="000730A5" w:rsidRPr="000730A5" w:rsidRDefault="000730A5" w:rsidP="000730A5">
      <w:pPr>
        <w:pStyle w:val="aa"/>
      </w:pPr>
      <w:r w:rsidRPr="000730A5">
        <w:t>Теперь можно кратко сформулировать правила для определения this по точке вызова функции, в порядке их приоритета. Зададим вопросы в том же порядке и остановимся как только будет применено первое же правило.</w:t>
      </w:r>
    </w:p>
    <w:p w:rsidR="000730A5" w:rsidRPr="000730A5" w:rsidRDefault="000730A5" w:rsidP="00DA7B0A">
      <w:pPr>
        <w:pStyle w:val="aa"/>
        <w:numPr>
          <w:ilvl w:val="0"/>
          <w:numId w:val="85"/>
        </w:numPr>
      </w:pPr>
      <w:r w:rsidRPr="000730A5">
        <w:t>Функция вызвана с new (</w:t>
      </w:r>
      <w:r w:rsidRPr="000730A5">
        <w:rPr>
          <w:b/>
          <w:bCs/>
        </w:rPr>
        <w:t>привязка new</w:t>
      </w:r>
      <w:r w:rsidRPr="000730A5">
        <w:t>)? Раз так, то this — новый сконструированный объект.</w:t>
      </w:r>
    </w:p>
    <w:p w:rsidR="000730A5" w:rsidRPr="000730A5" w:rsidRDefault="000730A5" w:rsidP="000730A5">
      <w:pPr>
        <w:pStyle w:val="aa"/>
      </w:pPr>
      <w:r w:rsidRPr="000730A5">
        <w:t>var bar = new foo()</w:t>
      </w:r>
    </w:p>
    <w:p w:rsidR="000730A5" w:rsidRPr="000730A5" w:rsidRDefault="000730A5" w:rsidP="00DA7B0A">
      <w:pPr>
        <w:pStyle w:val="aa"/>
        <w:numPr>
          <w:ilvl w:val="0"/>
          <w:numId w:val="85"/>
        </w:numPr>
      </w:pPr>
      <w:r w:rsidRPr="000730A5">
        <w:t>Функция вызвана с call или apply (</w:t>
      </w:r>
      <w:r w:rsidRPr="000730A5">
        <w:rPr>
          <w:b/>
          <w:bCs/>
        </w:rPr>
        <w:t>явная привязка</w:t>
      </w:r>
      <w:r w:rsidRPr="000730A5">
        <w:t>), даже скрыто внутри </w:t>
      </w:r>
      <w:r w:rsidRPr="000730A5">
        <w:rPr>
          <w:i/>
          <w:iCs/>
        </w:rPr>
        <w:t>жесткой привязки</w:t>
      </w:r>
      <w:r w:rsidRPr="000730A5">
        <w:t> в bind? Раз так, this — явно указанный объект.</w:t>
      </w:r>
    </w:p>
    <w:p w:rsidR="000730A5" w:rsidRPr="000730A5" w:rsidRDefault="000730A5" w:rsidP="000730A5">
      <w:pPr>
        <w:pStyle w:val="aa"/>
      </w:pPr>
      <w:r w:rsidRPr="000730A5">
        <w:t>var bar = foo.call( obj2 )</w:t>
      </w:r>
    </w:p>
    <w:p w:rsidR="000730A5" w:rsidRPr="000730A5" w:rsidRDefault="000730A5" w:rsidP="00DA7B0A">
      <w:pPr>
        <w:pStyle w:val="aa"/>
        <w:numPr>
          <w:ilvl w:val="0"/>
          <w:numId w:val="85"/>
        </w:numPr>
      </w:pPr>
      <w:r w:rsidRPr="000730A5">
        <w:t>Функция вызвана с контекстом (</w:t>
      </w:r>
      <w:r w:rsidRPr="000730A5">
        <w:rPr>
          <w:b/>
          <w:bCs/>
        </w:rPr>
        <w:t>неявная привязка</w:t>
      </w:r>
      <w:r w:rsidRPr="000730A5">
        <w:t>), иначе называемым как владеющий или содержащий объект? Раз так, this является </w:t>
      </w:r>
      <w:r w:rsidRPr="000730A5">
        <w:rPr>
          <w:i/>
          <w:iCs/>
        </w:rPr>
        <w:t>тем самым</w:t>
      </w:r>
      <w:r w:rsidRPr="000730A5">
        <w:t> объектом контекста.</w:t>
      </w:r>
    </w:p>
    <w:p w:rsidR="000730A5" w:rsidRPr="000730A5" w:rsidRDefault="000730A5" w:rsidP="000730A5">
      <w:pPr>
        <w:pStyle w:val="aa"/>
      </w:pPr>
      <w:r w:rsidRPr="000730A5">
        <w:t>var bar = obj1.foo()</w:t>
      </w:r>
    </w:p>
    <w:p w:rsidR="000730A5" w:rsidRPr="000730A5" w:rsidRDefault="000730A5" w:rsidP="00DA7B0A">
      <w:pPr>
        <w:pStyle w:val="aa"/>
        <w:numPr>
          <w:ilvl w:val="0"/>
          <w:numId w:val="85"/>
        </w:numPr>
      </w:pPr>
      <w:r w:rsidRPr="000730A5">
        <w:t>В противном случае, будет this по умолчанию (</w:t>
      </w:r>
      <w:r w:rsidRPr="000730A5">
        <w:rPr>
          <w:b/>
          <w:bCs/>
        </w:rPr>
        <w:t>привязка по умолчанию</w:t>
      </w:r>
      <w:r w:rsidRPr="000730A5">
        <w:t>). В режиме strict mode, это будет undefined, иначе будет объект global.</w:t>
      </w:r>
    </w:p>
    <w:p w:rsidR="000730A5" w:rsidRPr="000730A5" w:rsidRDefault="000730A5" w:rsidP="000730A5">
      <w:pPr>
        <w:pStyle w:val="aa"/>
      </w:pPr>
      <w:r w:rsidRPr="000730A5">
        <w:t>var bar = foo()</w:t>
      </w:r>
    </w:p>
    <w:p w:rsidR="000730A5" w:rsidRPr="000730A5" w:rsidRDefault="000730A5" w:rsidP="000730A5">
      <w:pPr>
        <w:pStyle w:val="aa"/>
      </w:pPr>
      <w:r w:rsidRPr="000730A5">
        <w:t>Вот и всё. Вот </w:t>
      </w:r>
      <w:r w:rsidRPr="000730A5">
        <w:rPr>
          <w:i/>
          <w:iCs/>
        </w:rPr>
        <w:t>всё, что нужно</w:t>
      </w:r>
      <w:r w:rsidRPr="000730A5">
        <w:t>, чтобы понимать правила привязки this для обычных вызовов функций. Ну... почти.</w:t>
      </w:r>
    </w:p>
    <w:p w:rsidR="000730A5" w:rsidRPr="000730A5" w:rsidRDefault="000730A5" w:rsidP="000730A5">
      <w:pPr>
        <w:pStyle w:val="aa"/>
        <w:rPr>
          <w:b/>
          <w:bCs/>
        </w:rPr>
      </w:pPr>
      <w:r w:rsidRPr="000730A5">
        <w:rPr>
          <w:b/>
          <w:bCs/>
        </w:rPr>
        <w:t>Исключения привязок</w:t>
      </w:r>
    </w:p>
    <w:p w:rsidR="000730A5" w:rsidRPr="000730A5" w:rsidRDefault="000730A5" w:rsidP="000730A5">
      <w:pPr>
        <w:pStyle w:val="aa"/>
      </w:pPr>
      <w:r w:rsidRPr="000730A5">
        <w:t>Как обычно, из "правил" есть несколько </w:t>
      </w:r>
      <w:r w:rsidRPr="000730A5">
        <w:rPr>
          <w:i/>
          <w:iCs/>
        </w:rPr>
        <w:t>исключений</w:t>
      </w:r>
      <w:r w:rsidRPr="000730A5">
        <w:t>.</w:t>
      </w:r>
    </w:p>
    <w:p w:rsidR="000730A5" w:rsidRPr="000730A5" w:rsidRDefault="000730A5" w:rsidP="000730A5">
      <w:pPr>
        <w:pStyle w:val="aa"/>
      </w:pPr>
      <w:r w:rsidRPr="000730A5">
        <w:t xml:space="preserve">Поведение привязки this в некоторых сценариях может быт неожиданным, там где вы подразумеваете одну привязку, а получаете в </w:t>
      </w:r>
      <w:r w:rsidRPr="000730A5">
        <w:lastRenderedPageBreak/>
        <w:t>итоге поведение привязки по правилу </w:t>
      </w:r>
      <w:r w:rsidRPr="000730A5">
        <w:rPr>
          <w:i/>
          <w:iCs/>
        </w:rPr>
        <w:t>привязки по умолчанию</w:t>
      </w:r>
      <w:r w:rsidRPr="000730A5">
        <w:t> (см. ранее).</w:t>
      </w:r>
    </w:p>
    <w:p w:rsidR="000730A5" w:rsidRPr="000730A5" w:rsidRDefault="000730A5" w:rsidP="000730A5">
      <w:pPr>
        <w:pStyle w:val="aa"/>
        <w:rPr>
          <w:b/>
          <w:bCs/>
        </w:rPr>
      </w:pPr>
      <w:r w:rsidRPr="000730A5">
        <w:rPr>
          <w:b/>
          <w:bCs/>
        </w:rPr>
        <w:t>Проигнорированный this</w:t>
      </w:r>
    </w:p>
    <w:p w:rsidR="000730A5" w:rsidRPr="000730A5" w:rsidRDefault="000730A5" w:rsidP="000730A5">
      <w:pPr>
        <w:pStyle w:val="aa"/>
      </w:pPr>
      <w:r w:rsidRPr="000730A5">
        <w:t>Если вы передаете null или undefined в качестве параметра привязки this в call, apply или bind, то эти значения фактически игнорируются, а взамен к вызову применяется правило </w:t>
      </w:r>
      <w:r w:rsidRPr="000730A5">
        <w:rPr>
          <w:i/>
          <w:iCs/>
        </w:rPr>
        <w:t>привязки по умолчанию</w:t>
      </w:r>
      <w:r w:rsidRPr="000730A5">
        <w:t>.</w:t>
      </w:r>
    </w:p>
    <w:p w:rsidR="000730A5" w:rsidRPr="000730A5" w:rsidRDefault="000730A5" w:rsidP="000730A5">
      <w:pPr>
        <w:pStyle w:val="aa"/>
      </w:pPr>
      <w:r w:rsidRPr="000730A5">
        <w:t>function foo() {</w:t>
      </w:r>
    </w:p>
    <w:p w:rsidR="000730A5" w:rsidRPr="000730A5" w:rsidRDefault="000730A5" w:rsidP="000730A5">
      <w:pPr>
        <w:pStyle w:val="aa"/>
      </w:pPr>
      <w:r w:rsidRPr="000730A5">
        <w:tab/>
        <w:t>console.log( this.a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a = 2;</w:t>
      </w:r>
    </w:p>
    <w:p w:rsidR="000730A5" w:rsidRPr="000730A5" w:rsidRDefault="000730A5" w:rsidP="000730A5">
      <w:pPr>
        <w:pStyle w:val="aa"/>
      </w:pPr>
    </w:p>
    <w:p w:rsidR="000730A5" w:rsidRPr="000730A5" w:rsidRDefault="000730A5" w:rsidP="000730A5">
      <w:pPr>
        <w:pStyle w:val="aa"/>
      </w:pPr>
      <w:r w:rsidRPr="000730A5">
        <w:t>foo.call( null ); // 2</w:t>
      </w:r>
    </w:p>
    <w:p w:rsidR="000730A5" w:rsidRPr="000730A5" w:rsidRDefault="000730A5" w:rsidP="000730A5">
      <w:pPr>
        <w:pStyle w:val="aa"/>
      </w:pPr>
      <w:r w:rsidRPr="000730A5">
        <w:t>Зачем вам бы понадобилось намеренно передавать что-то подобное null в качестве привязки this?</w:t>
      </w:r>
    </w:p>
    <w:p w:rsidR="000730A5" w:rsidRPr="000730A5" w:rsidRDefault="000730A5" w:rsidP="000730A5">
      <w:pPr>
        <w:pStyle w:val="aa"/>
      </w:pPr>
      <w:r w:rsidRPr="000730A5">
        <w:t>Довольно распространено использовать apply(..) для распаковки массива значений в качестве параметров вызова функции. Аналогично и bind(..) может каррировать параметры (предварительно заданные значения), что может быть очень полезно.</w:t>
      </w:r>
    </w:p>
    <w:p w:rsidR="000730A5" w:rsidRPr="000730A5" w:rsidRDefault="000730A5" w:rsidP="000730A5">
      <w:pPr>
        <w:pStyle w:val="aa"/>
      </w:pPr>
      <w:r w:rsidRPr="000730A5">
        <w:t>function foo(a,b) {</w:t>
      </w:r>
    </w:p>
    <w:p w:rsidR="000730A5" w:rsidRPr="000730A5" w:rsidRDefault="000730A5" w:rsidP="000730A5">
      <w:pPr>
        <w:pStyle w:val="aa"/>
      </w:pPr>
      <w:r w:rsidRPr="000730A5">
        <w:tab/>
        <w:t>console.log( "a:" + a + ", b:" + b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 распакуем массив как параметры</w:t>
      </w:r>
    </w:p>
    <w:p w:rsidR="000730A5" w:rsidRPr="000730A5" w:rsidRDefault="000730A5" w:rsidP="000730A5">
      <w:pPr>
        <w:pStyle w:val="aa"/>
      </w:pPr>
      <w:r w:rsidRPr="000730A5">
        <w:t>foo.apply( null, [2, 3] ); // a:2, b:3</w:t>
      </w:r>
    </w:p>
    <w:p w:rsidR="000730A5" w:rsidRPr="000730A5" w:rsidRDefault="000730A5" w:rsidP="000730A5">
      <w:pPr>
        <w:pStyle w:val="aa"/>
      </w:pPr>
    </w:p>
    <w:p w:rsidR="000730A5" w:rsidRPr="000730A5" w:rsidRDefault="000730A5" w:rsidP="000730A5">
      <w:pPr>
        <w:pStyle w:val="aa"/>
      </w:pPr>
      <w:r w:rsidRPr="000730A5">
        <w:t>// каррируем с помощью `bind(..)`</w:t>
      </w:r>
    </w:p>
    <w:p w:rsidR="000730A5" w:rsidRPr="000730A5" w:rsidRDefault="000730A5" w:rsidP="000730A5">
      <w:pPr>
        <w:pStyle w:val="aa"/>
      </w:pPr>
      <w:r w:rsidRPr="000730A5">
        <w:t>var bar = foo.bind( null, 2 );</w:t>
      </w:r>
    </w:p>
    <w:p w:rsidR="000730A5" w:rsidRPr="000730A5" w:rsidRDefault="000730A5" w:rsidP="000730A5">
      <w:pPr>
        <w:pStyle w:val="aa"/>
      </w:pPr>
      <w:r w:rsidRPr="000730A5">
        <w:t>bar( 3 ); // a:2, b:3</w:t>
      </w:r>
    </w:p>
    <w:p w:rsidR="000730A5" w:rsidRPr="000730A5" w:rsidRDefault="000730A5" w:rsidP="000730A5">
      <w:pPr>
        <w:pStyle w:val="aa"/>
      </w:pPr>
      <w:r w:rsidRPr="000730A5">
        <w:t>Обе этих инструмента требуют указания привязки this в качестве первого параметра. Если рассматриваемым функциям не важен this, то вам нужно -значение-заменитель, и null — это похоже разумный выбор, как мы видели выше.</w:t>
      </w:r>
    </w:p>
    <w:p w:rsidR="000730A5" w:rsidRPr="000730A5" w:rsidRDefault="000730A5" w:rsidP="000730A5">
      <w:pPr>
        <w:pStyle w:val="aa"/>
      </w:pPr>
      <w:r w:rsidRPr="000730A5">
        <w:rPr>
          <w:b/>
          <w:bCs/>
        </w:rPr>
        <w:t>Примечание:</w:t>
      </w:r>
      <w:r w:rsidRPr="000730A5">
        <w:t> В этой книге мы не уделим этому внимания, но в ES6 есть операция расширения ..., которая дает возможности синтаксически "развернуть" массив как параметры без необходимости использования apply(..), например как в foo(...[1,2]), что равносильно foo(1,2) — синтаксически избегая привязки this, раз она не нужна. К сожалению, в ES6 нет синтаксической замены каррингу, поэтому параметр this вызова bind(..) все еще требует внимания.</w:t>
      </w:r>
    </w:p>
    <w:p w:rsidR="000730A5" w:rsidRPr="000730A5" w:rsidRDefault="000730A5" w:rsidP="000730A5">
      <w:pPr>
        <w:pStyle w:val="aa"/>
      </w:pPr>
      <w:r w:rsidRPr="000730A5">
        <w:t>Однако, есть некоторая скрытая "опасность" в том, чтобы всегда использовать null, когда вам не нужна привязка this. Если вы когда-нибудь воспользуетесь этим при вызове функции (например, функции сторонней библиотеки, которой вы не управляете) и эта функция </w:t>
      </w:r>
      <w:r w:rsidRPr="000730A5">
        <w:rPr>
          <w:i/>
          <w:iCs/>
        </w:rPr>
        <w:t>все-таки</w:t>
      </w:r>
      <w:r w:rsidRPr="000730A5">
        <w:t> воспользуется ссылкой на this, сработает правило </w:t>
      </w:r>
      <w:r w:rsidRPr="000730A5">
        <w:rPr>
          <w:i/>
          <w:iCs/>
        </w:rPr>
        <w:t>привязки по умолчанию</w:t>
      </w:r>
      <w:r w:rsidRPr="000730A5">
        <w:t>, что повлечет за собой ненамеренно ссылку (или еще хуже, мутацию!) на объект global (window в браузере).</w:t>
      </w:r>
    </w:p>
    <w:p w:rsidR="000730A5" w:rsidRPr="000730A5" w:rsidRDefault="000730A5" w:rsidP="000730A5">
      <w:pPr>
        <w:pStyle w:val="aa"/>
      </w:pPr>
      <w:r w:rsidRPr="000730A5">
        <w:t>Очевидно, что такая ловушка может привести к ряду </w:t>
      </w:r>
      <w:r w:rsidRPr="000730A5">
        <w:rPr>
          <w:i/>
          <w:iCs/>
        </w:rPr>
        <w:t>очень трудно</w:t>
      </w:r>
      <w:r w:rsidRPr="000730A5">
        <w:t> диагностируемых/отслеживаемых ошибок.</w:t>
      </w:r>
    </w:p>
    <w:p w:rsidR="000730A5" w:rsidRPr="000730A5" w:rsidRDefault="000730A5" w:rsidP="000730A5">
      <w:pPr>
        <w:pStyle w:val="aa"/>
        <w:rPr>
          <w:b/>
          <w:bCs/>
        </w:rPr>
      </w:pPr>
      <w:r w:rsidRPr="000730A5">
        <w:rPr>
          <w:b/>
          <w:bCs/>
        </w:rPr>
        <w:t>Более безопасный this</w:t>
      </w:r>
    </w:p>
    <w:p w:rsidR="000730A5" w:rsidRPr="000730A5" w:rsidRDefault="000730A5" w:rsidP="000730A5">
      <w:pPr>
        <w:pStyle w:val="aa"/>
      </w:pPr>
      <w:r w:rsidRPr="000730A5">
        <w:t>Пожалуй в некоторой степени "более безопасная" практика — передавать особым образом настроенный объект для this, который гарантирует отсутствие побочных эффектов в вашей программе. Заимствуя терминологию из сетевых (и военных) технологий, мы можем создать объект "DMZ" (демилитаризованной зоны (de-militarized zone)) — не более чем полностью пустой, неделегированный (см. главы 5 и 6) объект.</w:t>
      </w:r>
    </w:p>
    <w:p w:rsidR="000730A5" w:rsidRPr="000730A5" w:rsidRDefault="000730A5" w:rsidP="000730A5">
      <w:pPr>
        <w:pStyle w:val="aa"/>
      </w:pPr>
      <w:r w:rsidRPr="000730A5">
        <w:t>Если всегда передавать DMZ-объект для привязок this, которые не требуются, то мы можем быть уверены в том, что любое скрытое/неожидаемое использование this будет ограничено пустым объектом, который защитит объект global нашей программы от побочных эффектов.</w:t>
      </w:r>
    </w:p>
    <w:p w:rsidR="000730A5" w:rsidRPr="000730A5" w:rsidRDefault="000730A5" w:rsidP="000730A5">
      <w:pPr>
        <w:pStyle w:val="aa"/>
      </w:pPr>
      <w:r w:rsidRPr="000730A5">
        <w:t>Поскольку этот объект совершенно пустой, лично я люблю давать его переменной имя ø (математический символ пустого множества в нижнем регистре). На многих клавиатурах (как например US-раскладка на Mac), этот символ легко можно ввести с помощью </w:t>
      </w:r>
      <w:r w:rsidRPr="000730A5">
        <w:rPr>
          <w:rFonts w:ascii="Cambria Math" w:hAnsi="Cambria Math" w:cs="Cambria Math"/>
        </w:rPr>
        <w:t>⌥</w:t>
      </w:r>
      <w:r w:rsidRPr="000730A5">
        <w:t>+o (option+o). В некоторых системах есть возможность назначать горячие клавиши на определенные символы. Если вам не нравится символ ø или на вашей клавиатуре сложно набрать такой символ, вы конечно же можете назвать переменную как вам угодно.</w:t>
      </w:r>
    </w:p>
    <w:p w:rsidR="000730A5" w:rsidRPr="000730A5" w:rsidRDefault="000730A5" w:rsidP="000730A5">
      <w:pPr>
        <w:pStyle w:val="aa"/>
      </w:pPr>
      <w:r w:rsidRPr="000730A5">
        <w:t>Как бы вы ни назвали ее, самый простой путь получить </w:t>
      </w:r>
      <w:r w:rsidRPr="000730A5">
        <w:rPr>
          <w:b/>
          <w:bCs/>
        </w:rPr>
        <w:t>абсолютно пустой</w:t>
      </w:r>
      <w:r w:rsidRPr="000730A5">
        <w:t> объект — это Object.create(null) (см. главу 5). Object.create(null) — похож на { }, но без передачи Object.prototype, поэтому он "более пустой", чем просто { }.</w:t>
      </w:r>
    </w:p>
    <w:p w:rsidR="000730A5" w:rsidRPr="000730A5" w:rsidRDefault="000730A5" w:rsidP="000730A5">
      <w:pPr>
        <w:pStyle w:val="aa"/>
      </w:pPr>
      <w:r w:rsidRPr="000730A5">
        <w:t>function foo(a,b) {</w:t>
      </w:r>
    </w:p>
    <w:p w:rsidR="000730A5" w:rsidRPr="000730A5" w:rsidRDefault="000730A5" w:rsidP="000730A5">
      <w:pPr>
        <w:pStyle w:val="aa"/>
      </w:pPr>
      <w:r w:rsidRPr="000730A5">
        <w:tab/>
        <w:t>console.log( "a:" + a + ", b:" + b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 наш пустой DMZ-объект</w:t>
      </w:r>
    </w:p>
    <w:p w:rsidR="000730A5" w:rsidRPr="000730A5" w:rsidRDefault="000730A5" w:rsidP="000730A5">
      <w:pPr>
        <w:pStyle w:val="aa"/>
      </w:pPr>
      <w:r w:rsidRPr="000730A5">
        <w:t>var ø = Object.create( null );</w:t>
      </w:r>
    </w:p>
    <w:p w:rsidR="000730A5" w:rsidRPr="000730A5" w:rsidRDefault="000730A5" w:rsidP="000730A5">
      <w:pPr>
        <w:pStyle w:val="aa"/>
      </w:pPr>
    </w:p>
    <w:p w:rsidR="000730A5" w:rsidRPr="000730A5" w:rsidRDefault="000730A5" w:rsidP="000730A5">
      <w:pPr>
        <w:pStyle w:val="aa"/>
      </w:pPr>
      <w:r w:rsidRPr="000730A5">
        <w:t>// распаковываем массив как параметры</w:t>
      </w:r>
    </w:p>
    <w:p w:rsidR="000730A5" w:rsidRPr="000730A5" w:rsidRDefault="000730A5" w:rsidP="000730A5">
      <w:pPr>
        <w:pStyle w:val="aa"/>
      </w:pPr>
      <w:r w:rsidRPr="000730A5">
        <w:t>foo.apply( ø, [2, 3] ); // a:2, b:3</w:t>
      </w:r>
    </w:p>
    <w:p w:rsidR="000730A5" w:rsidRPr="000730A5" w:rsidRDefault="000730A5" w:rsidP="000730A5">
      <w:pPr>
        <w:pStyle w:val="aa"/>
      </w:pPr>
    </w:p>
    <w:p w:rsidR="000730A5" w:rsidRPr="000730A5" w:rsidRDefault="000730A5" w:rsidP="000730A5">
      <w:pPr>
        <w:pStyle w:val="aa"/>
      </w:pPr>
      <w:r w:rsidRPr="000730A5">
        <w:t>// каррируем с помощью `bind(..)`</w:t>
      </w:r>
    </w:p>
    <w:p w:rsidR="000730A5" w:rsidRPr="000730A5" w:rsidRDefault="000730A5" w:rsidP="000730A5">
      <w:pPr>
        <w:pStyle w:val="aa"/>
      </w:pPr>
      <w:r w:rsidRPr="000730A5">
        <w:t>var bar = foo.bind( ø, 2 );</w:t>
      </w:r>
    </w:p>
    <w:p w:rsidR="000730A5" w:rsidRPr="000730A5" w:rsidRDefault="000730A5" w:rsidP="000730A5">
      <w:pPr>
        <w:pStyle w:val="aa"/>
      </w:pPr>
      <w:r w:rsidRPr="000730A5">
        <w:t>bar( 3 ); // a:2, b:3</w:t>
      </w:r>
    </w:p>
    <w:p w:rsidR="000730A5" w:rsidRPr="000730A5" w:rsidRDefault="000730A5" w:rsidP="000730A5">
      <w:pPr>
        <w:pStyle w:val="aa"/>
      </w:pPr>
      <w:r w:rsidRPr="000730A5">
        <w:t>Не только функционально "безопаснее", но еще и стилистически выгоднее использовать ø, что семантически отражает желаение "Я хочу, чтобы this был пустым" немного точнее, чем null. Но опять таки, называйте свой DMZ-объект как хотите.</w:t>
      </w:r>
    </w:p>
    <w:p w:rsidR="000730A5" w:rsidRPr="000730A5" w:rsidRDefault="000730A5" w:rsidP="000730A5">
      <w:pPr>
        <w:pStyle w:val="aa"/>
        <w:rPr>
          <w:b/>
          <w:bCs/>
        </w:rPr>
      </w:pPr>
      <w:r w:rsidRPr="000730A5">
        <w:rPr>
          <w:b/>
          <w:bCs/>
        </w:rPr>
        <w:t>Косвенность</w:t>
      </w:r>
    </w:p>
    <w:p w:rsidR="000730A5" w:rsidRPr="000730A5" w:rsidRDefault="000730A5" w:rsidP="000730A5">
      <w:pPr>
        <w:pStyle w:val="aa"/>
      </w:pPr>
      <w:r w:rsidRPr="000730A5">
        <w:t>Еще одной вещью, которую нужно опасаться, является создание (намеренно или нет) "косвенных ссылок" на функции, и в этих случаях, когда такая ссылка на функцию вызывается, то также применяется правило </w:t>
      </w:r>
      <w:r w:rsidRPr="000730A5">
        <w:rPr>
          <w:i/>
          <w:iCs/>
        </w:rPr>
        <w:t>привязки по умолчанию</w:t>
      </w:r>
      <w:r w:rsidRPr="000730A5">
        <w:t>.</w:t>
      </w:r>
    </w:p>
    <w:p w:rsidR="000730A5" w:rsidRPr="000730A5" w:rsidRDefault="000730A5" w:rsidP="000730A5">
      <w:pPr>
        <w:pStyle w:val="aa"/>
      </w:pPr>
      <w:r w:rsidRPr="000730A5">
        <w:t>Самый распространенный путь появления </w:t>
      </w:r>
      <w:r w:rsidRPr="000730A5">
        <w:rPr>
          <w:i/>
          <w:iCs/>
        </w:rPr>
        <w:t>косвенных ссылок</w:t>
      </w:r>
      <w:r w:rsidRPr="000730A5">
        <w:t> — при присваивании:</w:t>
      </w:r>
    </w:p>
    <w:p w:rsidR="000730A5" w:rsidRPr="000730A5" w:rsidRDefault="000730A5" w:rsidP="000730A5">
      <w:pPr>
        <w:pStyle w:val="aa"/>
      </w:pPr>
      <w:r w:rsidRPr="000730A5">
        <w:t>function foo() {</w:t>
      </w:r>
    </w:p>
    <w:p w:rsidR="000730A5" w:rsidRPr="000730A5" w:rsidRDefault="000730A5" w:rsidP="000730A5">
      <w:pPr>
        <w:pStyle w:val="aa"/>
      </w:pPr>
      <w:r w:rsidRPr="000730A5">
        <w:lastRenderedPageBreak/>
        <w:tab/>
        <w:t>console.log( this.a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a = 2;</w:t>
      </w:r>
    </w:p>
    <w:p w:rsidR="000730A5" w:rsidRPr="000730A5" w:rsidRDefault="000730A5" w:rsidP="000730A5">
      <w:pPr>
        <w:pStyle w:val="aa"/>
      </w:pPr>
      <w:r w:rsidRPr="000730A5">
        <w:t>var o = { a: 3, foo: foo };</w:t>
      </w:r>
    </w:p>
    <w:p w:rsidR="000730A5" w:rsidRPr="000730A5" w:rsidRDefault="000730A5" w:rsidP="000730A5">
      <w:pPr>
        <w:pStyle w:val="aa"/>
      </w:pPr>
      <w:r w:rsidRPr="000730A5">
        <w:t>var p = { a: 4 };</w:t>
      </w:r>
    </w:p>
    <w:p w:rsidR="000730A5" w:rsidRPr="000730A5" w:rsidRDefault="000730A5" w:rsidP="000730A5">
      <w:pPr>
        <w:pStyle w:val="aa"/>
      </w:pPr>
    </w:p>
    <w:p w:rsidR="000730A5" w:rsidRPr="000730A5" w:rsidRDefault="000730A5" w:rsidP="000730A5">
      <w:pPr>
        <w:pStyle w:val="aa"/>
      </w:pPr>
      <w:r w:rsidRPr="000730A5">
        <w:t>o.foo(); // 3</w:t>
      </w:r>
    </w:p>
    <w:p w:rsidR="000730A5" w:rsidRPr="000730A5" w:rsidRDefault="000730A5" w:rsidP="000730A5">
      <w:pPr>
        <w:pStyle w:val="aa"/>
      </w:pPr>
      <w:r w:rsidRPr="000730A5">
        <w:t>(p.foo = o.foo)(); // 2</w:t>
      </w:r>
    </w:p>
    <w:p w:rsidR="000730A5" w:rsidRPr="000730A5" w:rsidRDefault="000730A5" w:rsidP="000730A5">
      <w:pPr>
        <w:pStyle w:val="aa"/>
      </w:pPr>
      <w:r w:rsidRPr="000730A5">
        <w:rPr>
          <w:i/>
          <w:iCs/>
        </w:rPr>
        <w:t>Результатом</w:t>
      </w:r>
      <w:r w:rsidRPr="000730A5">
        <w:t> выражения присваивания p.foo = o.foo будет всего лишь ссылка на внутренний объект функции. В силу этого, настоящая точка вызова - это просто foo(), а не p.foo() или o.foo() как вы могли бы предположить. Согласно вышеприведенным правилам будет применено правило </w:t>
      </w:r>
      <w:r w:rsidRPr="000730A5">
        <w:rPr>
          <w:i/>
          <w:iCs/>
        </w:rPr>
        <w:t>привязки по умолчанию</w:t>
      </w:r>
      <w:r w:rsidRPr="000730A5">
        <w:t>.</w:t>
      </w:r>
    </w:p>
    <w:p w:rsidR="000730A5" w:rsidRPr="000730A5" w:rsidRDefault="000730A5" w:rsidP="000730A5">
      <w:pPr>
        <w:pStyle w:val="aa"/>
      </w:pPr>
      <w:r w:rsidRPr="000730A5">
        <w:t>Напоминание: независимо от того как вы добрались до вызова функции используя правило </w:t>
      </w:r>
      <w:r w:rsidRPr="000730A5">
        <w:rPr>
          <w:i/>
          <w:iCs/>
        </w:rPr>
        <w:t>привязки по умолчанию</w:t>
      </w:r>
      <w:r w:rsidRPr="000730A5">
        <w:t>, статус </w:t>
      </w:r>
      <w:r w:rsidRPr="000730A5">
        <w:rPr>
          <w:b/>
          <w:bCs/>
        </w:rPr>
        <w:t>содержимого</w:t>
      </w:r>
      <w:r w:rsidRPr="000730A5">
        <w:t> вызванной функции в режиме strict mode, использующего ссылку на this, а не точка вызова функции, определяет значение </w:t>
      </w:r>
      <w:r w:rsidRPr="000730A5">
        <w:rPr>
          <w:i/>
          <w:iCs/>
        </w:rPr>
        <w:t>привязки по умолчанию</w:t>
      </w:r>
      <w:r w:rsidRPr="000730A5">
        <w:t>: либо объект global если не в strict mode или undefined в strict mode.</w:t>
      </w:r>
    </w:p>
    <w:p w:rsidR="000730A5" w:rsidRPr="000730A5" w:rsidRDefault="000730A5" w:rsidP="000730A5">
      <w:pPr>
        <w:pStyle w:val="aa"/>
        <w:rPr>
          <w:b/>
          <w:bCs/>
        </w:rPr>
      </w:pPr>
      <w:r w:rsidRPr="000730A5">
        <w:rPr>
          <w:b/>
          <w:bCs/>
        </w:rPr>
        <w:t>Смягчение привязки</w:t>
      </w:r>
    </w:p>
    <w:p w:rsidR="000730A5" w:rsidRPr="000730A5" w:rsidRDefault="000730A5" w:rsidP="000730A5">
      <w:pPr>
        <w:pStyle w:val="aa"/>
      </w:pPr>
      <w:r w:rsidRPr="000730A5">
        <w:t>Ранее мы отметили, что </w:t>
      </w:r>
      <w:r w:rsidRPr="000730A5">
        <w:rPr>
          <w:i/>
          <w:iCs/>
        </w:rPr>
        <w:t>жесткая привязка</w:t>
      </w:r>
      <w:r w:rsidRPr="000730A5">
        <w:t> была одной из стратегий для предотвращения случайного действия правила </w:t>
      </w:r>
      <w:r w:rsidRPr="000730A5">
        <w:rPr>
          <w:i/>
          <w:iCs/>
        </w:rPr>
        <w:t>привязки по умолчанию</w:t>
      </w:r>
      <w:r w:rsidRPr="000730A5">
        <w:t> при вызове функции, заставив ее привязаться к указанному this (до тех пор, пока вы не используете new, чтобы переопределить это поведение!). Проблема в том, что </w:t>
      </w:r>
      <w:r w:rsidRPr="000730A5">
        <w:rPr>
          <w:i/>
          <w:iCs/>
        </w:rPr>
        <w:t>жесткая приязка</w:t>
      </w:r>
      <w:r w:rsidRPr="000730A5">
        <w:t> значительно уменьшает гибкость функции, не давая указывать this вручную, чтобы перекрыть </w:t>
      </w:r>
      <w:r w:rsidRPr="000730A5">
        <w:rPr>
          <w:i/>
          <w:iCs/>
        </w:rPr>
        <w:t>неявную привязку</w:t>
      </w:r>
      <w:r w:rsidRPr="000730A5">
        <w:t> или даже последующие попытки </w:t>
      </w:r>
      <w:r w:rsidRPr="000730A5">
        <w:rPr>
          <w:i/>
          <w:iCs/>
        </w:rPr>
        <w:t>явной привязки</w:t>
      </w:r>
      <w:r w:rsidRPr="000730A5">
        <w:t>.</w:t>
      </w:r>
    </w:p>
    <w:p w:rsidR="000730A5" w:rsidRPr="000730A5" w:rsidRDefault="000730A5" w:rsidP="000730A5">
      <w:pPr>
        <w:pStyle w:val="aa"/>
      </w:pPr>
      <w:r w:rsidRPr="000730A5">
        <w:t>Было бы неплохо, если бы был путь указать другое умолчание для </w:t>
      </w:r>
      <w:r w:rsidRPr="000730A5">
        <w:rPr>
          <w:i/>
          <w:iCs/>
        </w:rPr>
        <w:t>привязки по умолчанию</w:t>
      </w:r>
      <w:r w:rsidRPr="000730A5">
        <w:t> (не global или undefined), но при этом оставив возможность для функции вручную привязать this через технику </w:t>
      </w:r>
      <w:r w:rsidRPr="000730A5">
        <w:rPr>
          <w:i/>
          <w:iCs/>
        </w:rPr>
        <w:t>неявной</w:t>
      </w:r>
      <w:r w:rsidRPr="000730A5">
        <w:t> или </w:t>
      </w:r>
      <w:r w:rsidRPr="000730A5">
        <w:rPr>
          <w:i/>
          <w:iCs/>
        </w:rPr>
        <w:t>явной</w:t>
      </w:r>
      <w:r w:rsidRPr="000730A5">
        <w:t> привязки.</w:t>
      </w:r>
    </w:p>
    <w:p w:rsidR="000730A5" w:rsidRPr="000730A5" w:rsidRDefault="000730A5" w:rsidP="000730A5">
      <w:pPr>
        <w:pStyle w:val="aa"/>
      </w:pPr>
      <w:r w:rsidRPr="000730A5">
        <w:t>Можно собрать инструмент так называемой </w:t>
      </w:r>
      <w:r w:rsidRPr="000730A5">
        <w:rPr>
          <w:i/>
          <w:iCs/>
        </w:rPr>
        <w:t>мягкой привязки</w:t>
      </w:r>
      <w:r w:rsidRPr="000730A5">
        <w:t>, который эмулирует желаемое поведение.</w:t>
      </w:r>
    </w:p>
    <w:p w:rsidR="000730A5" w:rsidRPr="000730A5" w:rsidRDefault="000730A5" w:rsidP="000730A5">
      <w:pPr>
        <w:pStyle w:val="aa"/>
      </w:pPr>
      <w:r w:rsidRPr="000730A5">
        <w:t>if (!Function.prototype.softBind) {</w:t>
      </w:r>
    </w:p>
    <w:p w:rsidR="000730A5" w:rsidRPr="000730A5" w:rsidRDefault="000730A5" w:rsidP="000730A5">
      <w:pPr>
        <w:pStyle w:val="aa"/>
      </w:pPr>
      <w:r w:rsidRPr="000730A5">
        <w:tab/>
        <w:t>Function.prototype.softBind = function(obj) {</w:t>
      </w:r>
    </w:p>
    <w:p w:rsidR="000730A5" w:rsidRPr="000730A5" w:rsidRDefault="000730A5" w:rsidP="000730A5">
      <w:pPr>
        <w:pStyle w:val="aa"/>
      </w:pPr>
      <w:r w:rsidRPr="000730A5">
        <w:tab/>
      </w:r>
      <w:r w:rsidRPr="000730A5">
        <w:tab/>
        <w:t>var fn = this,</w:t>
      </w:r>
    </w:p>
    <w:p w:rsidR="000730A5" w:rsidRPr="000730A5" w:rsidRDefault="000730A5" w:rsidP="000730A5">
      <w:pPr>
        <w:pStyle w:val="aa"/>
      </w:pPr>
      <w:r w:rsidRPr="000730A5">
        <w:tab/>
      </w:r>
      <w:r w:rsidRPr="000730A5">
        <w:tab/>
      </w:r>
      <w:r w:rsidRPr="000730A5">
        <w:tab/>
        <w:t>curried = [].slice.call( arguments, 1 ),</w:t>
      </w:r>
    </w:p>
    <w:p w:rsidR="000730A5" w:rsidRPr="000730A5" w:rsidRDefault="000730A5" w:rsidP="000730A5">
      <w:pPr>
        <w:pStyle w:val="aa"/>
      </w:pPr>
      <w:r w:rsidRPr="000730A5">
        <w:tab/>
      </w:r>
      <w:r w:rsidRPr="000730A5">
        <w:tab/>
      </w:r>
      <w:r w:rsidRPr="000730A5">
        <w:tab/>
        <w:t>bound = function bound() {</w:t>
      </w:r>
    </w:p>
    <w:p w:rsidR="000730A5" w:rsidRPr="000730A5" w:rsidRDefault="000730A5" w:rsidP="000730A5">
      <w:pPr>
        <w:pStyle w:val="aa"/>
      </w:pPr>
      <w:r w:rsidRPr="000730A5">
        <w:tab/>
      </w:r>
      <w:r w:rsidRPr="000730A5">
        <w:tab/>
      </w:r>
      <w:r w:rsidRPr="000730A5">
        <w:tab/>
      </w:r>
      <w:r w:rsidRPr="000730A5">
        <w:tab/>
        <w:t>return fn.apply(</w:t>
      </w:r>
    </w:p>
    <w:p w:rsidR="000730A5" w:rsidRPr="000730A5" w:rsidRDefault="000730A5" w:rsidP="000730A5">
      <w:pPr>
        <w:pStyle w:val="aa"/>
      </w:pPr>
      <w:r w:rsidRPr="000730A5">
        <w:tab/>
      </w:r>
      <w:r w:rsidRPr="000730A5">
        <w:tab/>
      </w:r>
      <w:r w:rsidRPr="000730A5">
        <w:tab/>
      </w:r>
      <w:r w:rsidRPr="000730A5">
        <w:tab/>
      </w:r>
      <w:r w:rsidRPr="000730A5">
        <w:tab/>
        <w:t>(!this ||</w:t>
      </w:r>
    </w:p>
    <w:p w:rsidR="000730A5" w:rsidRPr="000730A5" w:rsidRDefault="000730A5" w:rsidP="000730A5">
      <w:pPr>
        <w:pStyle w:val="aa"/>
      </w:pPr>
      <w:r w:rsidRPr="000730A5">
        <w:tab/>
      </w:r>
      <w:r w:rsidRPr="000730A5">
        <w:tab/>
      </w:r>
      <w:r w:rsidRPr="000730A5">
        <w:tab/>
      </w:r>
      <w:r w:rsidRPr="000730A5">
        <w:tab/>
      </w:r>
      <w:r w:rsidRPr="000730A5">
        <w:tab/>
      </w:r>
      <w:r w:rsidRPr="000730A5">
        <w:tab/>
        <w:t>(typeof window !== "undefined" &amp;&amp;</w:t>
      </w:r>
    </w:p>
    <w:p w:rsidR="000730A5" w:rsidRPr="000730A5" w:rsidRDefault="000730A5" w:rsidP="000730A5">
      <w:pPr>
        <w:pStyle w:val="aa"/>
      </w:pPr>
      <w:r w:rsidRPr="000730A5">
        <w:tab/>
      </w:r>
      <w:r w:rsidRPr="000730A5">
        <w:tab/>
      </w:r>
      <w:r w:rsidRPr="000730A5">
        <w:tab/>
      </w:r>
      <w:r w:rsidRPr="000730A5">
        <w:tab/>
      </w:r>
      <w:r w:rsidRPr="000730A5">
        <w:tab/>
      </w:r>
      <w:r w:rsidRPr="000730A5">
        <w:tab/>
      </w:r>
      <w:r w:rsidRPr="000730A5">
        <w:tab/>
        <w:t>this === window) ||</w:t>
      </w:r>
    </w:p>
    <w:p w:rsidR="000730A5" w:rsidRPr="000730A5" w:rsidRDefault="000730A5" w:rsidP="000730A5">
      <w:pPr>
        <w:pStyle w:val="aa"/>
      </w:pPr>
      <w:r w:rsidRPr="000730A5">
        <w:tab/>
      </w:r>
      <w:r w:rsidRPr="000730A5">
        <w:tab/>
      </w:r>
      <w:r w:rsidRPr="000730A5">
        <w:tab/>
      </w:r>
      <w:r w:rsidRPr="000730A5">
        <w:tab/>
      </w:r>
      <w:r w:rsidRPr="000730A5">
        <w:tab/>
      </w:r>
      <w:r w:rsidRPr="000730A5">
        <w:tab/>
        <w:t>(typeof global !== "undefined" &amp;&amp;</w:t>
      </w:r>
    </w:p>
    <w:p w:rsidR="000730A5" w:rsidRPr="000730A5" w:rsidRDefault="000730A5" w:rsidP="000730A5">
      <w:pPr>
        <w:pStyle w:val="aa"/>
      </w:pPr>
      <w:r w:rsidRPr="000730A5">
        <w:tab/>
      </w:r>
      <w:r w:rsidRPr="000730A5">
        <w:tab/>
      </w:r>
      <w:r w:rsidRPr="000730A5">
        <w:tab/>
      </w:r>
      <w:r w:rsidRPr="000730A5">
        <w:tab/>
      </w:r>
      <w:r w:rsidRPr="000730A5">
        <w:tab/>
      </w:r>
      <w:r w:rsidRPr="000730A5">
        <w:tab/>
      </w:r>
      <w:r w:rsidRPr="000730A5">
        <w:tab/>
        <w:t>this === global)</w:t>
      </w:r>
    </w:p>
    <w:p w:rsidR="000730A5" w:rsidRPr="000730A5" w:rsidRDefault="000730A5" w:rsidP="000730A5">
      <w:pPr>
        <w:pStyle w:val="aa"/>
      </w:pPr>
      <w:r w:rsidRPr="000730A5">
        <w:tab/>
      </w:r>
      <w:r w:rsidRPr="000730A5">
        <w:tab/>
      </w:r>
      <w:r w:rsidRPr="000730A5">
        <w:tab/>
      </w:r>
      <w:r w:rsidRPr="000730A5">
        <w:tab/>
      </w:r>
      <w:r w:rsidRPr="000730A5">
        <w:tab/>
        <w:t>) ? obj : this,</w:t>
      </w:r>
    </w:p>
    <w:p w:rsidR="000730A5" w:rsidRPr="000730A5" w:rsidRDefault="000730A5" w:rsidP="000730A5">
      <w:pPr>
        <w:pStyle w:val="aa"/>
      </w:pPr>
      <w:r w:rsidRPr="000730A5">
        <w:tab/>
      </w:r>
      <w:r w:rsidRPr="000730A5">
        <w:tab/>
      </w:r>
      <w:r w:rsidRPr="000730A5">
        <w:tab/>
      </w:r>
      <w:r w:rsidRPr="000730A5">
        <w:tab/>
      </w:r>
      <w:r w:rsidRPr="000730A5">
        <w:tab/>
        <w:t>curried.concat.apply( curried, arguments )</w:t>
      </w:r>
    </w:p>
    <w:p w:rsidR="000730A5" w:rsidRPr="000730A5" w:rsidRDefault="000730A5" w:rsidP="000730A5">
      <w:pPr>
        <w:pStyle w:val="aa"/>
      </w:pPr>
      <w:r w:rsidRPr="000730A5">
        <w:tab/>
      </w:r>
      <w:r w:rsidRPr="000730A5">
        <w:tab/>
      </w:r>
      <w:r w:rsidRPr="000730A5">
        <w:tab/>
      </w:r>
      <w:r w:rsidRPr="000730A5">
        <w:tab/>
        <w:t>);</w:t>
      </w:r>
    </w:p>
    <w:p w:rsidR="000730A5" w:rsidRPr="000730A5" w:rsidRDefault="000730A5" w:rsidP="000730A5">
      <w:pPr>
        <w:pStyle w:val="aa"/>
      </w:pPr>
      <w:r w:rsidRPr="000730A5">
        <w:tab/>
      </w:r>
      <w:r w:rsidRPr="000730A5">
        <w:tab/>
      </w:r>
      <w:r w:rsidRPr="000730A5">
        <w:tab/>
        <w:t>};</w:t>
      </w:r>
    </w:p>
    <w:p w:rsidR="000730A5" w:rsidRPr="000730A5" w:rsidRDefault="000730A5" w:rsidP="000730A5">
      <w:pPr>
        <w:pStyle w:val="aa"/>
      </w:pPr>
      <w:r w:rsidRPr="000730A5">
        <w:tab/>
      </w:r>
      <w:r w:rsidRPr="000730A5">
        <w:tab/>
        <w:t>bound.prototype = Object.create( fn.prototype );</w:t>
      </w:r>
    </w:p>
    <w:p w:rsidR="000730A5" w:rsidRPr="000730A5" w:rsidRDefault="000730A5" w:rsidP="000730A5">
      <w:pPr>
        <w:pStyle w:val="aa"/>
      </w:pPr>
      <w:r w:rsidRPr="000730A5">
        <w:tab/>
      </w:r>
      <w:r w:rsidRPr="000730A5">
        <w:tab/>
        <w:t>return bound;</w:t>
      </w:r>
    </w:p>
    <w:p w:rsidR="000730A5" w:rsidRPr="000730A5" w:rsidRDefault="000730A5" w:rsidP="000730A5">
      <w:pPr>
        <w:pStyle w:val="aa"/>
      </w:pPr>
      <w:r w:rsidRPr="000730A5">
        <w:tab/>
        <w:t>};</w:t>
      </w:r>
    </w:p>
    <w:p w:rsidR="000730A5" w:rsidRPr="000730A5" w:rsidRDefault="000730A5" w:rsidP="000730A5">
      <w:pPr>
        <w:pStyle w:val="aa"/>
      </w:pPr>
      <w:r w:rsidRPr="000730A5">
        <w:t>}</w:t>
      </w:r>
    </w:p>
    <w:p w:rsidR="000730A5" w:rsidRPr="000730A5" w:rsidRDefault="000730A5" w:rsidP="000730A5">
      <w:pPr>
        <w:pStyle w:val="aa"/>
      </w:pPr>
      <w:r w:rsidRPr="000730A5">
        <w:t>Инструмент softBind(..), представленный здесь, работает подобно встроенному в ES5 инструменту bind(..), за исключением нашего поведения </w:t>
      </w:r>
      <w:r w:rsidRPr="000730A5">
        <w:rPr>
          <w:i/>
          <w:iCs/>
        </w:rPr>
        <w:t>мягкой привязки</w:t>
      </w:r>
      <w:r w:rsidRPr="000730A5">
        <w:t>. Он делает обертку указанной функции с логикой, которая проверяет this в момент вызова и если это global или undefined, использует указанное заданее альтернативное </w:t>
      </w:r>
      <w:r w:rsidRPr="000730A5">
        <w:rPr>
          <w:i/>
          <w:iCs/>
        </w:rPr>
        <w:t>умолчание</w:t>
      </w:r>
      <w:r w:rsidRPr="000730A5">
        <w:t> (obj). В противном случае this остается как есть. Также этот инструмент дает возможность опционального карринга (см. ранее обсуждениеbind(..)).</w:t>
      </w:r>
    </w:p>
    <w:p w:rsidR="000730A5" w:rsidRPr="000730A5" w:rsidRDefault="000730A5" w:rsidP="000730A5">
      <w:pPr>
        <w:pStyle w:val="aa"/>
      </w:pPr>
      <w:r w:rsidRPr="000730A5">
        <w:t>Продемонстрируем его в действии:</w:t>
      </w:r>
    </w:p>
    <w:p w:rsidR="000730A5" w:rsidRPr="000730A5" w:rsidRDefault="000730A5" w:rsidP="000730A5">
      <w:pPr>
        <w:pStyle w:val="aa"/>
      </w:pPr>
      <w:r w:rsidRPr="000730A5">
        <w:t>function foo() {</w:t>
      </w:r>
    </w:p>
    <w:p w:rsidR="000730A5" w:rsidRPr="000730A5" w:rsidRDefault="000730A5" w:rsidP="000730A5">
      <w:pPr>
        <w:pStyle w:val="aa"/>
      </w:pPr>
      <w:r w:rsidRPr="000730A5">
        <w:t xml:space="preserve">   console.log("name: " + this.name);</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 = { name: "obj" },</w:t>
      </w:r>
    </w:p>
    <w:p w:rsidR="000730A5" w:rsidRPr="000730A5" w:rsidRDefault="000730A5" w:rsidP="000730A5">
      <w:pPr>
        <w:pStyle w:val="aa"/>
      </w:pPr>
      <w:r w:rsidRPr="000730A5">
        <w:t xml:space="preserve">    obj2 = { name: "obj2" },</w:t>
      </w:r>
    </w:p>
    <w:p w:rsidR="000730A5" w:rsidRPr="000730A5" w:rsidRDefault="000730A5" w:rsidP="000730A5">
      <w:pPr>
        <w:pStyle w:val="aa"/>
      </w:pPr>
      <w:r w:rsidRPr="000730A5">
        <w:t xml:space="preserve">    obj3 = { name: "obj3" };</w:t>
      </w:r>
    </w:p>
    <w:p w:rsidR="000730A5" w:rsidRPr="000730A5" w:rsidRDefault="000730A5" w:rsidP="000730A5">
      <w:pPr>
        <w:pStyle w:val="aa"/>
      </w:pPr>
    </w:p>
    <w:p w:rsidR="000730A5" w:rsidRPr="000730A5" w:rsidRDefault="000730A5" w:rsidP="000730A5">
      <w:pPr>
        <w:pStyle w:val="aa"/>
      </w:pPr>
      <w:r w:rsidRPr="000730A5">
        <w:t>var fooOBJ = foo.softBind( obj );</w:t>
      </w:r>
    </w:p>
    <w:p w:rsidR="000730A5" w:rsidRPr="000730A5" w:rsidRDefault="000730A5" w:rsidP="000730A5">
      <w:pPr>
        <w:pStyle w:val="aa"/>
      </w:pPr>
    </w:p>
    <w:p w:rsidR="000730A5" w:rsidRPr="000730A5" w:rsidRDefault="000730A5" w:rsidP="000730A5">
      <w:pPr>
        <w:pStyle w:val="aa"/>
      </w:pPr>
      <w:r w:rsidRPr="000730A5">
        <w:t>fooOBJ(); // name: obj</w:t>
      </w:r>
    </w:p>
    <w:p w:rsidR="000730A5" w:rsidRPr="000730A5" w:rsidRDefault="000730A5" w:rsidP="000730A5">
      <w:pPr>
        <w:pStyle w:val="aa"/>
      </w:pPr>
    </w:p>
    <w:p w:rsidR="000730A5" w:rsidRPr="000730A5" w:rsidRDefault="000730A5" w:rsidP="000730A5">
      <w:pPr>
        <w:pStyle w:val="aa"/>
      </w:pPr>
      <w:r w:rsidRPr="000730A5">
        <w:t>obj2.foo = foo.softBind(obj);</w:t>
      </w:r>
    </w:p>
    <w:p w:rsidR="000730A5" w:rsidRPr="000730A5" w:rsidRDefault="000730A5" w:rsidP="000730A5">
      <w:pPr>
        <w:pStyle w:val="aa"/>
      </w:pPr>
      <w:r w:rsidRPr="000730A5">
        <w:t>obj2.foo(); // name: obj2   &lt;---- смотрите!!!</w:t>
      </w:r>
    </w:p>
    <w:p w:rsidR="000730A5" w:rsidRPr="000730A5" w:rsidRDefault="000730A5" w:rsidP="000730A5">
      <w:pPr>
        <w:pStyle w:val="aa"/>
      </w:pPr>
    </w:p>
    <w:p w:rsidR="000730A5" w:rsidRPr="000730A5" w:rsidRDefault="000730A5" w:rsidP="000730A5">
      <w:pPr>
        <w:pStyle w:val="aa"/>
      </w:pPr>
      <w:r w:rsidRPr="000730A5">
        <w:t>fooOBJ.call( obj3 ); // name: obj3   &lt;---- смотрите!</w:t>
      </w:r>
    </w:p>
    <w:p w:rsidR="000730A5" w:rsidRPr="000730A5" w:rsidRDefault="000730A5" w:rsidP="000730A5">
      <w:pPr>
        <w:pStyle w:val="aa"/>
      </w:pPr>
    </w:p>
    <w:p w:rsidR="000730A5" w:rsidRPr="000730A5" w:rsidRDefault="000730A5" w:rsidP="000730A5">
      <w:pPr>
        <w:pStyle w:val="aa"/>
      </w:pPr>
      <w:r w:rsidRPr="000730A5">
        <w:t>setTimeout( obj2.foo, 10 ); // name: obj   &lt;---- возврат к мягкой привяке</w:t>
      </w:r>
    </w:p>
    <w:p w:rsidR="000730A5" w:rsidRPr="000730A5" w:rsidRDefault="000730A5" w:rsidP="000730A5">
      <w:pPr>
        <w:pStyle w:val="aa"/>
      </w:pPr>
      <w:r w:rsidRPr="000730A5">
        <w:t>Для мягкопривязанной версии функции foo() можно вручную привязать this к obj2 или obj3 как показано выше, но он возвращается к obj в случае применения </w:t>
      </w:r>
      <w:r w:rsidRPr="000730A5">
        <w:rPr>
          <w:i/>
          <w:iCs/>
        </w:rPr>
        <w:t>привязки по умолчанию</w:t>
      </w:r>
      <w:r w:rsidRPr="000730A5">
        <w:t>.</w:t>
      </w:r>
    </w:p>
    <w:p w:rsidR="000730A5" w:rsidRPr="000730A5" w:rsidRDefault="000730A5" w:rsidP="000730A5">
      <w:pPr>
        <w:pStyle w:val="aa"/>
        <w:rPr>
          <w:b/>
          <w:bCs/>
        </w:rPr>
      </w:pPr>
      <w:r w:rsidRPr="000730A5">
        <w:rPr>
          <w:b/>
          <w:bCs/>
        </w:rPr>
        <w:t>Лексический this</w:t>
      </w:r>
    </w:p>
    <w:p w:rsidR="000730A5" w:rsidRPr="000730A5" w:rsidRDefault="000730A5" w:rsidP="000730A5">
      <w:pPr>
        <w:pStyle w:val="aa"/>
      </w:pPr>
      <w:r w:rsidRPr="000730A5">
        <w:t>В обычных функциях строго соблюдаются 4 правила, которые мы только что рассмотрели. Но в ES6 представлен особый вид функции, которая не использует эти правила: стрелочная функция.</w:t>
      </w:r>
    </w:p>
    <w:p w:rsidR="000730A5" w:rsidRPr="000730A5" w:rsidRDefault="000730A5" w:rsidP="000730A5">
      <w:pPr>
        <w:pStyle w:val="aa"/>
      </w:pPr>
      <w:r w:rsidRPr="000730A5">
        <w:lastRenderedPageBreak/>
        <w:t>Стрелочные функции обозначаются не ключевым словом function, а операцией =&gt;, так называемой "жирной стрелкой". Вместо использования четырех стандартных this-правил, стрелочные функции заимствуют привязку thisиз окружающей (функции или глобальной) области видимости.</w:t>
      </w:r>
    </w:p>
    <w:p w:rsidR="000730A5" w:rsidRPr="000730A5" w:rsidRDefault="000730A5" w:rsidP="000730A5">
      <w:pPr>
        <w:pStyle w:val="aa"/>
      </w:pPr>
      <w:r w:rsidRPr="000730A5">
        <w:t>Проиллюстрируем лексическую область видимости стрелочной функции:</w:t>
      </w:r>
    </w:p>
    <w:p w:rsidR="000730A5" w:rsidRPr="000730A5" w:rsidRDefault="000730A5" w:rsidP="000730A5">
      <w:pPr>
        <w:pStyle w:val="aa"/>
      </w:pPr>
      <w:r w:rsidRPr="000730A5">
        <w:t>function foo() {</w:t>
      </w:r>
    </w:p>
    <w:p w:rsidR="000730A5" w:rsidRPr="000730A5" w:rsidRDefault="000730A5" w:rsidP="000730A5">
      <w:pPr>
        <w:pStyle w:val="aa"/>
      </w:pPr>
      <w:r w:rsidRPr="000730A5">
        <w:tab/>
        <w:t>// возвращаем стрелочную функцию</w:t>
      </w:r>
    </w:p>
    <w:p w:rsidR="000730A5" w:rsidRPr="000730A5" w:rsidRDefault="000730A5" w:rsidP="000730A5">
      <w:pPr>
        <w:pStyle w:val="aa"/>
      </w:pPr>
      <w:r w:rsidRPr="000730A5">
        <w:tab/>
        <w:t>return (a) =&gt; {</w:t>
      </w:r>
    </w:p>
    <w:p w:rsidR="000730A5" w:rsidRPr="000730A5" w:rsidRDefault="000730A5" w:rsidP="000730A5">
      <w:pPr>
        <w:pStyle w:val="aa"/>
      </w:pPr>
      <w:r w:rsidRPr="000730A5">
        <w:tab/>
      </w:r>
      <w:r w:rsidRPr="000730A5">
        <w:tab/>
        <w:t>// Здесь `this` лексически заимствован из `foo()`</w:t>
      </w:r>
    </w:p>
    <w:p w:rsidR="000730A5" w:rsidRPr="000730A5" w:rsidRDefault="000730A5" w:rsidP="000730A5">
      <w:pPr>
        <w:pStyle w:val="aa"/>
      </w:pPr>
      <w:r w:rsidRPr="000730A5">
        <w:tab/>
      </w:r>
      <w:r w:rsidRPr="000730A5">
        <w:tab/>
        <w:t>console.log( this.a );</w:t>
      </w:r>
    </w:p>
    <w:p w:rsidR="000730A5" w:rsidRPr="000730A5" w:rsidRDefault="000730A5" w:rsidP="000730A5">
      <w:pPr>
        <w:pStyle w:val="aa"/>
      </w:pPr>
      <w:r w:rsidRPr="000730A5">
        <w:tab/>
        <w:t>};</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obj1 = {</w:t>
      </w:r>
    </w:p>
    <w:p w:rsidR="000730A5" w:rsidRPr="000730A5" w:rsidRDefault="000730A5" w:rsidP="000730A5">
      <w:pPr>
        <w:pStyle w:val="aa"/>
      </w:pPr>
      <w:r w:rsidRPr="000730A5">
        <w:tab/>
        <w:t>a: 2</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obj2 = {</w:t>
      </w:r>
    </w:p>
    <w:p w:rsidR="000730A5" w:rsidRPr="000730A5" w:rsidRDefault="000730A5" w:rsidP="000730A5">
      <w:pPr>
        <w:pStyle w:val="aa"/>
      </w:pPr>
      <w:r w:rsidRPr="000730A5">
        <w:tab/>
        <w:t>a: 3</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bar = foo.call( obj1 );</w:t>
      </w:r>
    </w:p>
    <w:p w:rsidR="000730A5" w:rsidRPr="000730A5" w:rsidRDefault="000730A5" w:rsidP="000730A5">
      <w:pPr>
        <w:pStyle w:val="aa"/>
      </w:pPr>
      <w:r w:rsidRPr="000730A5">
        <w:t>bar.call( obj2 ); // 2, а не 3!</w:t>
      </w:r>
    </w:p>
    <w:p w:rsidR="000730A5" w:rsidRPr="000730A5" w:rsidRDefault="000730A5" w:rsidP="000730A5">
      <w:pPr>
        <w:pStyle w:val="aa"/>
      </w:pPr>
      <w:r w:rsidRPr="000730A5">
        <w:t>Стрелочная функция, созданная в foo(), лексически захватывает любой this в foo() во время ее вызова. Поскольку в foo() this был привязан к obj1, bar (ссылка на возвращаемую стрелочную функцию) также будет с привязкой this к obj1. Лексическая привязка стрелочной функции не может быть перекрыта (даже с помощью new!).</w:t>
      </w:r>
    </w:p>
    <w:p w:rsidR="000730A5" w:rsidRPr="000730A5" w:rsidRDefault="000730A5" w:rsidP="000730A5">
      <w:pPr>
        <w:pStyle w:val="aa"/>
      </w:pPr>
      <w:r w:rsidRPr="000730A5">
        <w:t>Самый распространенный вариант использования стрелочной функции — обычно при использовании функций обратного вызова, таких как обработчики событий или таймеры:</w:t>
      </w:r>
    </w:p>
    <w:p w:rsidR="000730A5" w:rsidRPr="000730A5" w:rsidRDefault="000730A5" w:rsidP="000730A5">
      <w:pPr>
        <w:pStyle w:val="aa"/>
      </w:pPr>
      <w:r w:rsidRPr="000730A5">
        <w:t>function foo() {</w:t>
      </w:r>
    </w:p>
    <w:p w:rsidR="000730A5" w:rsidRPr="000730A5" w:rsidRDefault="000730A5" w:rsidP="000730A5">
      <w:pPr>
        <w:pStyle w:val="aa"/>
      </w:pPr>
      <w:r w:rsidRPr="000730A5">
        <w:tab/>
        <w:t>setTimeout(() =&gt; {</w:t>
      </w:r>
    </w:p>
    <w:p w:rsidR="000730A5" w:rsidRPr="000730A5" w:rsidRDefault="000730A5" w:rsidP="000730A5">
      <w:pPr>
        <w:pStyle w:val="aa"/>
      </w:pPr>
      <w:r w:rsidRPr="000730A5">
        <w:tab/>
      </w:r>
      <w:r w:rsidRPr="000730A5">
        <w:tab/>
        <w:t>// Здесь `this` лексически заимствован из `foo()`</w:t>
      </w:r>
    </w:p>
    <w:p w:rsidR="000730A5" w:rsidRPr="000730A5" w:rsidRDefault="000730A5" w:rsidP="000730A5">
      <w:pPr>
        <w:pStyle w:val="aa"/>
      </w:pPr>
      <w:r w:rsidRPr="000730A5">
        <w:tab/>
      </w:r>
      <w:r w:rsidRPr="000730A5">
        <w:tab/>
        <w:t>console.log( this.a );</w:t>
      </w:r>
    </w:p>
    <w:p w:rsidR="000730A5" w:rsidRPr="000730A5" w:rsidRDefault="000730A5" w:rsidP="000730A5">
      <w:pPr>
        <w:pStyle w:val="aa"/>
      </w:pPr>
      <w:r w:rsidRPr="000730A5">
        <w:tab/>
        <w:t>},100);</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 = {</w:t>
      </w:r>
    </w:p>
    <w:p w:rsidR="000730A5" w:rsidRPr="000730A5" w:rsidRDefault="000730A5" w:rsidP="000730A5">
      <w:pPr>
        <w:pStyle w:val="aa"/>
      </w:pPr>
      <w:r w:rsidRPr="000730A5">
        <w:tab/>
        <w:t>a: 2</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foo.call( obj ); // 2</w:t>
      </w:r>
    </w:p>
    <w:p w:rsidR="000730A5" w:rsidRPr="000730A5" w:rsidRDefault="000730A5" w:rsidP="000730A5">
      <w:pPr>
        <w:pStyle w:val="aa"/>
      </w:pPr>
      <w:r w:rsidRPr="000730A5">
        <w:t>Несмотря на то, что стрелочные функции предоставляют альтернативу применению bind(..) к функции, чтобы гарантировать определенный this, что может выглядеть весьма привлекательно, важно отметить, что они фактически запрещают традиционный механизм this в пользу более понятной лексической области видимости. До ES6, у нас уже был довольно распространенный шаблон для выполнения такой задачи, который по сути почти неотличим от сущности стрелочных функций ES6:</w:t>
      </w:r>
    </w:p>
    <w:p w:rsidR="000730A5" w:rsidRPr="000730A5" w:rsidRDefault="000730A5" w:rsidP="000730A5">
      <w:pPr>
        <w:pStyle w:val="aa"/>
      </w:pPr>
      <w:r w:rsidRPr="000730A5">
        <w:t>function foo() {</w:t>
      </w:r>
    </w:p>
    <w:p w:rsidR="000730A5" w:rsidRPr="000730A5" w:rsidRDefault="000730A5" w:rsidP="000730A5">
      <w:pPr>
        <w:pStyle w:val="aa"/>
      </w:pPr>
      <w:r w:rsidRPr="000730A5">
        <w:tab/>
        <w:t>var self = this; // лексический захват `this`</w:t>
      </w:r>
    </w:p>
    <w:p w:rsidR="000730A5" w:rsidRPr="000730A5" w:rsidRDefault="000730A5" w:rsidP="000730A5">
      <w:pPr>
        <w:pStyle w:val="aa"/>
      </w:pPr>
      <w:r w:rsidRPr="000730A5">
        <w:tab/>
        <w:t>setTimeout( function(){</w:t>
      </w:r>
    </w:p>
    <w:p w:rsidR="000730A5" w:rsidRPr="000730A5" w:rsidRDefault="000730A5" w:rsidP="000730A5">
      <w:pPr>
        <w:pStyle w:val="aa"/>
      </w:pPr>
      <w:r w:rsidRPr="000730A5">
        <w:tab/>
      </w:r>
      <w:r w:rsidRPr="000730A5">
        <w:tab/>
        <w:t>console.log( self.a );</w:t>
      </w:r>
    </w:p>
    <w:p w:rsidR="000730A5" w:rsidRPr="000730A5" w:rsidRDefault="000730A5" w:rsidP="000730A5">
      <w:pPr>
        <w:pStyle w:val="aa"/>
      </w:pPr>
      <w:r w:rsidRPr="000730A5">
        <w:tab/>
        <w:t>}, 100 );</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var obj = {</w:t>
      </w:r>
    </w:p>
    <w:p w:rsidR="000730A5" w:rsidRPr="000730A5" w:rsidRDefault="000730A5" w:rsidP="000730A5">
      <w:pPr>
        <w:pStyle w:val="aa"/>
      </w:pPr>
      <w:r w:rsidRPr="000730A5">
        <w:tab/>
        <w:t>a: 2</w:t>
      </w:r>
    </w:p>
    <w:p w:rsidR="000730A5" w:rsidRPr="000730A5" w:rsidRDefault="000730A5" w:rsidP="000730A5">
      <w:pPr>
        <w:pStyle w:val="aa"/>
      </w:pPr>
      <w:r w:rsidRPr="000730A5">
        <w:t>};</w:t>
      </w:r>
    </w:p>
    <w:p w:rsidR="000730A5" w:rsidRPr="000730A5" w:rsidRDefault="000730A5" w:rsidP="000730A5">
      <w:pPr>
        <w:pStyle w:val="aa"/>
      </w:pPr>
    </w:p>
    <w:p w:rsidR="000730A5" w:rsidRPr="000730A5" w:rsidRDefault="000730A5" w:rsidP="000730A5">
      <w:pPr>
        <w:pStyle w:val="aa"/>
      </w:pPr>
      <w:r w:rsidRPr="000730A5">
        <w:t>foo.call( obj ); // 2</w:t>
      </w:r>
    </w:p>
    <w:p w:rsidR="000730A5" w:rsidRPr="000730A5" w:rsidRDefault="000730A5" w:rsidP="000730A5">
      <w:pPr>
        <w:pStyle w:val="aa"/>
      </w:pPr>
      <w:r w:rsidRPr="000730A5">
        <w:t>В том время как self = this и стрелочные функции обе кажутся хорошим "решением" при нежелании использовать bind(..), они фактически убегают от this вместо того, чтобы понять и научиться использовать его.</w:t>
      </w:r>
    </w:p>
    <w:p w:rsidR="000730A5" w:rsidRPr="000730A5" w:rsidRDefault="000730A5" w:rsidP="000730A5">
      <w:pPr>
        <w:pStyle w:val="aa"/>
      </w:pPr>
      <w:r w:rsidRPr="000730A5">
        <w:t>Если вы застали себя пишущим код в стиле this, но большую часть или всё время вы сводите на нет механизм this с помощью трюков лексической конструкции self = this или стрелочной функции, возможно вам следует сделать что-то одно из этого:</w:t>
      </w:r>
    </w:p>
    <w:p w:rsidR="000730A5" w:rsidRPr="000730A5" w:rsidRDefault="000730A5" w:rsidP="00DA7B0A">
      <w:pPr>
        <w:pStyle w:val="aa"/>
        <w:numPr>
          <w:ilvl w:val="0"/>
          <w:numId w:val="86"/>
        </w:numPr>
      </w:pPr>
      <w:r w:rsidRPr="000730A5">
        <w:t>Использовать только лексическую область видимости и забыть о фальшивости кода в стиле this.</w:t>
      </w:r>
    </w:p>
    <w:p w:rsidR="000730A5" w:rsidRPr="000730A5" w:rsidRDefault="000730A5" w:rsidP="00DA7B0A">
      <w:pPr>
        <w:pStyle w:val="aa"/>
        <w:numPr>
          <w:ilvl w:val="0"/>
          <w:numId w:val="86"/>
        </w:numPr>
      </w:pPr>
      <w:r w:rsidRPr="000730A5">
        <w:t>Полностью научиться использовать механизмы this-стиля, включая применение bind(..), где необходимо, и попытаться избегать трюков "лексического this" с помощью self = this и стрелочной функции.</w:t>
      </w:r>
    </w:p>
    <w:p w:rsidR="000730A5" w:rsidRPr="000730A5" w:rsidRDefault="000730A5" w:rsidP="000730A5">
      <w:pPr>
        <w:pStyle w:val="aa"/>
      </w:pPr>
      <w:r w:rsidRPr="000730A5">
        <w:t>Программа может эффективно использовать оба стиля кодирования (лексический и this), но внутри одной и той же функции и, разумеется, при одних и тех же видах поисков переменных, смешивание двух этих механизмов обычно приводит к менее обслуживаемому коду, и возможно будет слишком перегруженным, чтобы выглядеть умным.</w:t>
      </w:r>
    </w:p>
    <w:p w:rsidR="000730A5" w:rsidRPr="000730A5" w:rsidRDefault="000730A5" w:rsidP="000730A5">
      <w:pPr>
        <w:pStyle w:val="aa"/>
        <w:rPr>
          <w:b/>
          <w:bCs/>
        </w:rPr>
      </w:pPr>
      <w:r w:rsidRPr="000730A5">
        <w:rPr>
          <w:b/>
          <w:bCs/>
        </w:rPr>
        <w:t>Обзор</w:t>
      </w:r>
    </w:p>
    <w:p w:rsidR="000730A5" w:rsidRPr="000730A5" w:rsidRDefault="000730A5" w:rsidP="000730A5">
      <w:pPr>
        <w:pStyle w:val="aa"/>
      </w:pPr>
      <w:r w:rsidRPr="000730A5">
        <w:t>Определение привязки this для вызова функции требует поиска непосредственной точки вызова этой функции. Как уже выяснилось, к точке вызова могут быть применены четыре правила, в </w:t>
      </w:r>
      <w:r w:rsidRPr="000730A5">
        <w:rPr>
          <w:i/>
          <w:iCs/>
        </w:rPr>
        <w:t>именно таком</w:t>
      </w:r>
      <w:r w:rsidRPr="000730A5">
        <w:t> порядке приоритета:</w:t>
      </w:r>
    </w:p>
    <w:p w:rsidR="000730A5" w:rsidRPr="000730A5" w:rsidRDefault="000730A5" w:rsidP="00DA7B0A">
      <w:pPr>
        <w:pStyle w:val="aa"/>
        <w:numPr>
          <w:ilvl w:val="0"/>
          <w:numId w:val="87"/>
        </w:numPr>
      </w:pPr>
      <w:r w:rsidRPr="000730A5">
        <w:t>Вызвана с new? Используем только что созданный объект.</w:t>
      </w:r>
    </w:p>
    <w:p w:rsidR="000730A5" w:rsidRPr="000730A5" w:rsidRDefault="000730A5" w:rsidP="00DA7B0A">
      <w:pPr>
        <w:pStyle w:val="aa"/>
        <w:numPr>
          <w:ilvl w:val="0"/>
          <w:numId w:val="87"/>
        </w:numPr>
      </w:pPr>
      <w:r w:rsidRPr="000730A5">
        <w:t>Вызвана с помощью call или apply (или bind)? Используем указанный объект.</w:t>
      </w:r>
    </w:p>
    <w:p w:rsidR="000730A5" w:rsidRPr="000730A5" w:rsidRDefault="000730A5" w:rsidP="00DA7B0A">
      <w:pPr>
        <w:pStyle w:val="aa"/>
        <w:numPr>
          <w:ilvl w:val="0"/>
          <w:numId w:val="87"/>
        </w:numPr>
      </w:pPr>
      <w:r w:rsidRPr="000730A5">
        <w:lastRenderedPageBreak/>
        <w:t>Вызвана с объектом контекста, владеющего вызовом функции? Используем этот объект контекста.</w:t>
      </w:r>
    </w:p>
    <w:p w:rsidR="000730A5" w:rsidRPr="000730A5" w:rsidRDefault="000730A5" w:rsidP="00DA7B0A">
      <w:pPr>
        <w:pStyle w:val="aa"/>
        <w:numPr>
          <w:ilvl w:val="0"/>
          <w:numId w:val="87"/>
        </w:numPr>
      </w:pPr>
      <w:r w:rsidRPr="000730A5">
        <w:t>По умолчанию: undefined в режиме strict mode, в противном случае объект global.</w:t>
      </w:r>
    </w:p>
    <w:p w:rsidR="000730A5" w:rsidRPr="000730A5" w:rsidRDefault="000730A5" w:rsidP="000730A5">
      <w:pPr>
        <w:pStyle w:val="aa"/>
      </w:pPr>
      <w:r w:rsidRPr="000730A5">
        <w:t>Остерегайтесь случайного/неумышленного вызова с применением правила </w:t>
      </w:r>
      <w:r w:rsidRPr="000730A5">
        <w:rPr>
          <w:i/>
          <w:iCs/>
        </w:rPr>
        <w:t>привязки по умолчанию</w:t>
      </w:r>
      <w:r w:rsidRPr="000730A5">
        <w:t>. В случаях, когда вам нужно "безопасно" игнорировать привязку this, "DMZ"-объект, подобный ø = Object.create(null), — хорошая замена, защищающая объект global от непредусмотренных побочных эффектов.</w:t>
      </w:r>
    </w:p>
    <w:p w:rsidR="000730A5" w:rsidRPr="000730A5" w:rsidRDefault="000730A5" w:rsidP="000730A5">
      <w:pPr>
        <w:pStyle w:val="aa"/>
      </w:pPr>
      <w:r w:rsidRPr="000730A5">
        <w:t>Вместо четырех стандартных правил привязки стрелочные функции ES6 используют лексическую область видимости для привязки this, что означает, что они заимствуют привязку this (какой бы она ни была) от вызова своей окружающей функции. Они по существу являются синтаксической заменой self = this в до-ES6 коде.</w:t>
      </w:r>
    </w:p>
    <w:p w:rsidR="00310605" w:rsidRPr="00E60FC0" w:rsidRDefault="00310605" w:rsidP="00721737">
      <w:pPr>
        <w:pStyle w:val="aa"/>
        <w:rPr>
          <w:lang w:val="en-US"/>
        </w:rPr>
      </w:pPr>
    </w:p>
    <w:sectPr w:rsidR="00310605" w:rsidRPr="00E60FC0" w:rsidSect="00EA245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09E" w:rsidRDefault="0033109E" w:rsidP="00C026D8">
      <w:r>
        <w:separator/>
      </w:r>
    </w:p>
  </w:endnote>
  <w:endnote w:type="continuationSeparator" w:id="0">
    <w:p w:rsidR="0033109E" w:rsidRDefault="0033109E" w:rsidP="00C02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Light">
    <w:panose1 w:val="00000000000000000000"/>
    <w:charset w:val="00"/>
    <w:family w:val="swiss"/>
    <w:notTrueType/>
    <w:pitch w:val="variable"/>
    <w:sig w:usb0="20000287" w:usb1="00000001" w:usb2="00000000" w:usb3="00000000" w:csb0="0000019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FiraMono-Bold">
    <w:altName w:val="Arial"/>
    <w:panose1 w:val="00000000000000000000"/>
    <w:charset w:val="00"/>
    <w:family w:val="moder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CC"/>
    <w:family w:val="swiss"/>
    <w:pitch w:val="variable"/>
    <w:sig w:usb0="E10022FF" w:usb1="C000E47F" w:usb2="00000029" w:usb3="00000000" w:csb0="000001D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09E" w:rsidRDefault="0033109E" w:rsidP="00C026D8">
      <w:r>
        <w:separator/>
      </w:r>
    </w:p>
  </w:footnote>
  <w:footnote w:type="continuationSeparator" w:id="0">
    <w:p w:rsidR="0033109E" w:rsidRDefault="0033109E" w:rsidP="00C026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891"/>
    <w:multiLevelType w:val="multilevel"/>
    <w:tmpl w:val="3FE4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123320"/>
    <w:multiLevelType w:val="multilevel"/>
    <w:tmpl w:val="12B4D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762B31"/>
    <w:multiLevelType w:val="multilevel"/>
    <w:tmpl w:val="4E906F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02452D30"/>
    <w:multiLevelType w:val="multilevel"/>
    <w:tmpl w:val="7BB43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3DE0DCE"/>
    <w:multiLevelType w:val="multilevel"/>
    <w:tmpl w:val="9E86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415151"/>
    <w:multiLevelType w:val="multilevel"/>
    <w:tmpl w:val="BB46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054FC5"/>
    <w:multiLevelType w:val="multilevel"/>
    <w:tmpl w:val="E796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7E0CEF"/>
    <w:multiLevelType w:val="multilevel"/>
    <w:tmpl w:val="9F56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C123EA"/>
    <w:multiLevelType w:val="multilevel"/>
    <w:tmpl w:val="033690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nsid w:val="08723240"/>
    <w:multiLevelType w:val="multilevel"/>
    <w:tmpl w:val="E77AC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E70F3E"/>
    <w:multiLevelType w:val="multilevel"/>
    <w:tmpl w:val="D932D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DF658EC"/>
    <w:multiLevelType w:val="multilevel"/>
    <w:tmpl w:val="2C8E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1D1639"/>
    <w:multiLevelType w:val="multilevel"/>
    <w:tmpl w:val="9D1A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155C0A"/>
    <w:multiLevelType w:val="multilevel"/>
    <w:tmpl w:val="89528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FC07619"/>
    <w:multiLevelType w:val="multilevel"/>
    <w:tmpl w:val="D6F6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39002F"/>
    <w:multiLevelType w:val="multilevel"/>
    <w:tmpl w:val="7C821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1C974CA"/>
    <w:multiLevelType w:val="multilevel"/>
    <w:tmpl w:val="5D6A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5A0F6C"/>
    <w:multiLevelType w:val="multilevel"/>
    <w:tmpl w:val="BC22DCB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nsid w:val="15034476"/>
    <w:multiLevelType w:val="multilevel"/>
    <w:tmpl w:val="6A56F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8A64B53"/>
    <w:multiLevelType w:val="multilevel"/>
    <w:tmpl w:val="EBF49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AC22E93"/>
    <w:multiLevelType w:val="multilevel"/>
    <w:tmpl w:val="026C5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BE84193"/>
    <w:multiLevelType w:val="multilevel"/>
    <w:tmpl w:val="A6D0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C5A56EC"/>
    <w:multiLevelType w:val="multilevel"/>
    <w:tmpl w:val="B0F2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FAF2CD8"/>
    <w:multiLevelType w:val="multilevel"/>
    <w:tmpl w:val="41B63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FF4112E"/>
    <w:multiLevelType w:val="multilevel"/>
    <w:tmpl w:val="75B4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0005ED9"/>
    <w:multiLevelType w:val="multilevel"/>
    <w:tmpl w:val="EC9C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0B87A70"/>
    <w:multiLevelType w:val="multilevel"/>
    <w:tmpl w:val="C8D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2141648B"/>
    <w:multiLevelType w:val="multilevel"/>
    <w:tmpl w:val="D63E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D40D01"/>
    <w:multiLevelType w:val="multilevel"/>
    <w:tmpl w:val="411C6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1DE702D"/>
    <w:multiLevelType w:val="multilevel"/>
    <w:tmpl w:val="6FF8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2071C19"/>
    <w:multiLevelType w:val="multilevel"/>
    <w:tmpl w:val="33B0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3D71C18"/>
    <w:multiLevelType w:val="multilevel"/>
    <w:tmpl w:val="E6A0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3FB7D38"/>
    <w:multiLevelType w:val="multilevel"/>
    <w:tmpl w:val="272AD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4690BDD"/>
    <w:multiLevelType w:val="multilevel"/>
    <w:tmpl w:val="7F988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58E6111"/>
    <w:multiLevelType w:val="multilevel"/>
    <w:tmpl w:val="178E1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5F843AE"/>
    <w:multiLevelType w:val="multilevel"/>
    <w:tmpl w:val="B0240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7A051CB"/>
    <w:multiLevelType w:val="multilevel"/>
    <w:tmpl w:val="57EC5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7BE5309"/>
    <w:multiLevelType w:val="multilevel"/>
    <w:tmpl w:val="A97A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7C57AA8"/>
    <w:multiLevelType w:val="multilevel"/>
    <w:tmpl w:val="BB38D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83C30C3"/>
    <w:multiLevelType w:val="multilevel"/>
    <w:tmpl w:val="EF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8587342"/>
    <w:multiLevelType w:val="multilevel"/>
    <w:tmpl w:val="EA6E2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8CB283A"/>
    <w:multiLevelType w:val="hybridMultilevel"/>
    <w:tmpl w:val="7CF8B3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28F60EF1"/>
    <w:multiLevelType w:val="multilevel"/>
    <w:tmpl w:val="DF96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9DD399B"/>
    <w:multiLevelType w:val="multilevel"/>
    <w:tmpl w:val="83921A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nsid w:val="2A042510"/>
    <w:multiLevelType w:val="hybridMultilevel"/>
    <w:tmpl w:val="7FF2E6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2C7659DA"/>
    <w:multiLevelType w:val="multilevel"/>
    <w:tmpl w:val="A7BC7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DB36EB9"/>
    <w:multiLevelType w:val="multilevel"/>
    <w:tmpl w:val="0402F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0D50F4D"/>
    <w:multiLevelType w:val="multilevel"/>
    <w:tmpl w:val="51EAD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19C5F54"/>
    <w:multiLevelType w:val="multilevel"/>
    <w:tmpl w:val="A39661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nsid w:val="31CE57AD"/>
    <w:multiLevelType w:val="multilevel"/>
    <w:tmpl w:val="C622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2687427"/>
    <w:multiLevelType w:val="multilevel"/>
    <w:tmpl w:val="AF725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30A4478"/>
    <w:multiLevelType w:val="multilevel"/>
    <w:tmpl w:val="F32A1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3D7079F"/>
    <w:multiLevelType w:val="hybridMultilevel"/>
    <w:tmpl w:val="2876C2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354A0E8C"/>
    <w:multiLevelType w:val="multilevel"/>
    <w:tmpl w:val="86469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6E102E2"/>
    <w:multiLevelType w:val="multilevel"/>
    <w:tmpl w:val="ADAAB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70875AD"/>
    <w:multiLevelType w:val="multilevel"/>
    <w:tmpl w:val="9FB6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73B1C6C"/>
    <w:multiLevelType w:val="multilevel"/>
    <w:tmpl w:val="20B05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78A7923"/>
    <w:multiLevelType w:val="multilevel"/>
    <w:tmpl w:val="08CA92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nsid w:val="39CA4552"/>
    <w:multiLevelType w:val="multilevel"/>
    <w:tmpl w:val="38D6DB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nsid w:val="3AA0592D"/>
    <w:multiLevelType w:val="multilevel"/>
    <w:tmpl w:val="CBD2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ADF3221"/>
    <w:multiLevelType w:val="multilevel"/>
    <w:tmpl w:val="B9625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B2A69CE"/>
    <w:multiLevelType w:val="multilevel"/>
    <w:tmpl w:val="9968A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BFB5712"/>
    <w:multiLevelType w:val="multilevel"/>
    <w:tmpl w:val="1720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C9158C6"/>
    <w:multiLevelType w:val="multilevel"/>
    <w:tmpl w:val="D9FE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CA265B4"/>
    <w:multiLevelType w:val="multilevel"/>
    <w:tmpl w:val="0252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CED0B0F"/>
    <w:multiLevelType w:val="hybridMultilevel"/>
    <w:tmpl w:val="DBB0AE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nsid w:val="3CFF34B5"/>
    <w:multiLevelType w:val="multilevel"/>
    <w:tmpl w:val="9602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DFB11EC"/>
    <w:multiLevelType w:val="multilevel"/>
    <w:tmpl w:val="86E46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3E323F78"/>
    <w:multiLevelType w:val="multilevel"/>
    <w:tmpl w:val="3C82A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E49394E"/>
    <w:multiLevelType w:val="multilevel"/>
    <w:tmpl w:val="4B5C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F2667CC"/>
    <w:multiLevelType w:val="multilevel"/>
    <w:tmpl w:val="BA222F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nsid w:val="3FB83026"/>
    <w:multiLevelType w:val="multilevel"/>
    <w:tmpl w:val="B0240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08909F7"/>
    <w:multiLevelType w:val="multilevel"/>
    <w:tmpl w:val="EC36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0A6510B"/>
    <w:multiLevelType w:val="multilevel"/>
    <w:tmpl w:val="B89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0CD4B2B"/>
    <w:multiLevelType w:val="multilevel"/>
    <w:tmpl w:val="D33E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15651FB"/>
    <w:multiLevelType w:val="multilevel"/>
    <w:tmpl w:val="B2B4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1B62CD4"/>
    <w:multiLevelType w:val="multilevel"/>
    <w:tmpl w:val="0F8A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26A2A74"/>
    <w:multiLevelType w:val="multilevel"/>
    <w:tmpl w:val="DA2C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2783751"/>
    <w:multiLevelType w:val="multilevel"/>
    <w:tmpl w:val="9DA42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42D17B8E"/>
    <w:multiLevelType w:val="multilevel"/>
    <w:tmpl w:val="8F82F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2DF2915"/>
    <w:multiLevelType w:val="multilevel"/>
    <w:tmpl w:val="9CCA7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2F97A41"/>
    <w:multiLevelType w:val="multilevel"/>
    <w:tmpl w:val="A89E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31F3B46"/>
    <w:multiLevelType w:val="multilevel"/>
    <w:tmpl w:val="72488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4541BA6"/>
    <w:multiLevelType w:val="multilevel"/>
    <w:tmpl w:val="E140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6545658"/>
    <w:multiLevelType w:val="multilevel"/>
    <w:tmpl w:val="5254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7804CDC"/>
    <w:multiLevelType w:val="multilevel"/>
    <w:tmpl w:val="C4CE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A6C5A6D"/>
    <w:multiLevelType w:val="multilevel"/>
    <w:tmpl w:val="BB94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AF55306"/>
    <w:multiLevelType w:val="multilevel"/>
    <w:tmpl w:val="AA5AB9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nsid w:val="4B5706B4"/>
    <w:multiLevelType w:val="multilevel"/>
    <w:tmpl w:val="A674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D672E2D"/>
    <w:multiLevelType w:val="multilevel"/>
    <w:tmpl w:val="426EF9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nsid w:val="4DC70641"/>
    <w:multiLevelType w:val="multilevel"/>
    <w:tmpl w:val="51EAFA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nsid w:val="4F4D74B8"/>
    <w:multiLevelType w:val="multilevel"/>
    <w:tmpl w:val="ECD8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FBD522D"/>
    <w:multiLevelType w:val="hybridMultilevel"/>
    <w:tmpl w:val="8B3AAC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nsid w:val="511A2075"/>
    <w:multiLevelType w:val="multilevel"/>
    <w:tmpl w:val="E2EA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2EC786B"/>
    <w:multiLevelType w:val="multilevel"/>
    <w:tmpl w:val="E8F23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38C602D"/>
    <w:multiLevelType w:val="multilevel"/>
    <w:tmpl w:val="E7AC3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3CE3A6A"/>
    <w:multiLevelType w:val="multilevel"/>
    <w:tmpl w:val="823834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nsid w:val="54563241"/>
    <w:multiLevelType w:val="multilevel"/>
    <w:tmpl w:val="271CDC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nsid w:val="54F510FD"/>
    <w:multiLevelType w:val="hybridMultilevel"/>
    <w:tmpl w:val="4156F0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nsid w:val="555C728D"/>
    <w:multiLevelType w:val="multilevel"/>
    <w:tmpl w:val="CE9496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nsid w:val="568914FE"/>
    <w:multiLevelType w:val="multilevel"/>
    <w:tmpl w:val="0F58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6AE2693"/>
    <w:multiLevelType w:val="multilevel"/>
    <w:tmpl w:val="321A5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958567C"/>
    <w:multiLevelType w:val="hybridMultilevel"/>
    <w:tmpl w:val="599664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nsid w:val="59DD3581"/>
    <w:multiLevelType w:val="multilevel"/>
    <w:tmpl w:val="BEAE99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BC613B4"/>
    <w:multiLevelType w:val="hybridMultilevel"/>
    <w:tmpl w:val="1F4AD3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nsid w:val="5EF77518"/>
    <w:multiLevelType w:val="multilevel"/>
    <w:tmpl w:val="DAA2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5F451344"/>
    <w:multiLevelType w:val="multilevel"/>
    <w:tmpl w:val="9596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FA808B7"/>
    <w:multiLevelType w:val="multilevel"/>
    <w:tmpl w:val="F6AA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07C3B0F"/>
    <w:multiLevelType w:val="multilevel"/>
    <w:tmpl w:val="B8F87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10F520E"/>
    <w:multiLevelType w:val="multilevel"/>
    <w:tmpl w:val="50C8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196127A"/>
    <w:multiLevelType w:val="hybridMultilevel"/>
    <w:tmpl w:val="25EC12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nsid w:val="61AB2912"/>
    <w:multiLevelType w:val="multilevel"/>
    <w:tmpl w:val="C89A3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2FB76C6"/>
    <w:multiLevelType w:val="hybridMultilevel"/>
    <w:tmpl w:val="B65A2D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3">
    <w:nsid w:val="631C7E60"/>
    <w:multiLevelType w:val="multilevel"/>
    <w:tmpl w:val="0AD87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32974A7"/>
    <w:multiLevelType w:val="multilevel"/>
    <w:tmpl w:val="E19E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4EC7715"/>
    <w:multiLevelType w:val="multilevel"/>
    <w:tmpl w:val="7C703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57328B5"/>
    <w:multiLevelType w:val="multilevel"/>
    <w:tmpl w:val="BD9824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nsid w:val="660C3461"/>
    <w:multiLevelType w:val="multilevel"/>
    <w:tmpl w:val="3CEEC52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nsid w:val="665F06C2"/>
    <w:multiLevelType w:val="multilevel"/>
    <w:tmpl w:val="D722D3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nsid w:val="693D1B1C"/>
    <w:multiLevelType w:val="multilevel"/>
    <w:tmpl w:val="7E88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6A86564D"/>
    <w:multiLevelType w:val="hybridMultilevel"/>
    <w:tmpl w:val="1A14F0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nsid w:val="6CBD57D9"/>
    <w:multiLevelType w:val="multilevel"/>
    <w:tmpl w:val="BB98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D260B91"/>
    <w:multiLevelType w:val="multilevel"/>
    <w:tmpl w:val="D7A8F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6D4F2E61"/>
    <w:multiLevelType w:val="multilevel"/>
    <w:tmpl w:val="F2369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E6E4E35"/>
    <w:multiLevelType w:val="multilevel"/>
    <w:tmpl w:val="1C02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nsid w:val="6EEF0AAE"/>
    <w:multiLevelType w:val="multilevel"/>
    <w:tmpl w:val="C710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F9F7D0E"/>
    <w:multiLevelType w:val="multilevel"/>
    <w:tmpl w:val="9160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FF714EC"/>
    <w:multiLevelType w:val="multilevel"/>
    <w:tmpl w:val="CF4C4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700E28E5"/>
    <w:multiLevelType w:val="multilevel"/>
    <w:tmpl w:val="13B8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0F64F1C"/>
    <w:multiLevelType w:val="multilevel"/>
    <w:tmpl w:val="7138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19077A9"/>
    <w:multiLevelType w:val="multilevel"/>
    <w:tmpl w:val="B80A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3D86D63"/>
    <w:multiLevelType w:val="multilevel"/>
    <w:tmpl w:val="8CEA5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741E6192"/>
    <w:multiLevelType w:val="multilevel"/>
    <w:tmpl w:val="B6D2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5AE6067"/>
    <w:multiLevelType w:val="multilevel"/>
    <w:tmpl w:val="1E42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nsid w:val="762259B0"/>
    <w:multiLevelType w:val="multilevel"/>
    <w:tmpl w:val="DD02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91F5BC1"/>
    <w:multiLevelType w:val="multilevel"/>
    <w:tmpl w:val="7010B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A8C2A83"/>
    <w:multiLevelType w:val="multilevel"/>
    <w:tmpl w:val="474A4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C4E0355"/>
    <w:multiLevelType w:val="multilevel"/>
    <w:tmpl w:val="1EB455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8">
    <w:nsid w:val="7ED8754C"/>
    <w:multiLevelType w:val="multilevel"/>
    <w:tmpl w:val="581A53D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9">
    <w:nsid w:val="7FEE1083"/>
    <w:multiLevelType w:val="multilevel"/>
    <w:tmpl w:val="5DA2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2"/>
  </w:num>
  <w:num w:numId="2">
    <w:abstractNumId w:val="104"/>
  </w:num>
  <w:num w:numId="3">
    <w:abstractNumId w:val="120"/>
  </w:num>
  <w:num w:numId="4">
    <w:abstractNumId w:val="32"/>
  </w:num>
  <w:num w:numId="5">
    <w:abstractNumId w:val="18"/>
  </w:num>
  <w:num w:numId="6">
    <w:abstractNumId w:val="34"/>
  </w:num>
  <w:num w:numId="7">
    <w:abstractNumId w:val="63"/>
  </w:num>
  <w:num w:numId="8">
    <w:abstractNumId w:val="42"/>
  </w:num>
  <w:num w:numId="9">
    <w:abstractNumId w:val="28"/>
  </w:num>
  <w:num w:numId="10">
    <w:abstractNumId w:val="78"/>
  </w:num>
  <w:num w:numId="11">
    <w:abstractNumId w:val="14"/>
  </w:num>
  <w:num w:numId="12">
    <w:abstractNumId w:val="121"/>
  </w:num>
  <w:num w:numId="13">
    <w:abstractNumId w:val="131"/>
  </w:num>
  <w:num w:numId="14">
    <w:abstractNumId w:val="19"/>
  </w:num>
  <w:num w:numId="15">
    <w:abstractNumId w:val="96"/>
  </w:num>
  <w:num w:numId="16">
    <w:abstractNumId w:val="3"/>
  </w:num>
  <w:num w:numId="17">
    <w:abstractNumId w:val="68"/>
  </w:num>
  <w:num w:numId="18">
    <w:abstractNumId w:val="7"/>
  </w:num>
  <w:num w:numId="19">
    <w:abstractNumId w:val="126"/>
  </w:num>
  <w:num w:numId="20">
    <w:abstractNumId w:val="111"/>
  </w:num>
  <w:num w:numId="21">
    <w:abstractNumId w:val="58"/>
  </w:num>
  <w:num w:numId="22">
    <w:abstractNumId w:val="8"/>
  </w:num>
  <w:num w:numId="23">
    <w:abstractNumId w:val="48"/>
  </w:num>
  <w:num w:numId="24">
    <w:abstractNumId w:val="23"/>
  </w:num>
  <w:num w:numId="25">
    <w:abstractNumId w:val="93"/>
  </w:num>
  <w:num w:numId="26">
    <w:abstractNumId w:val="99"/>
  </w:num>
  <w:num w:numId="27">
    <w:abstractNumId w:val="89"/>
  </w:num>
  <w:num w:numId="28">
    <w:abstractNumId w:val="87"/>
  </w:num>
  <w:num w:numId="29">
    <w:abstractNumId w:val="125"/>
  </w:num>
  <w:num w:numId="30">
    <w:abstractNumId w:val="137"/>
  </w:num>
  <w:num w:numId="31">
    <w:abstractNumId w:val="97"/>
  </w:num>
  <w:num w:numId="32">
    <w:abstractNumId w:val="107"/>
  </w:num>
  <w:num w:numId="33">
    <w:abstractNumId w:val="83"/>
  </w:num>
  <w:num w:numId="34">
    <w:abstractNumId w:val="128"/>
  </w:num>
  <w:num w:numId="35">
    <w:abstractNumId w:val="74"/>
  </w:num>
  <w:num w:numId="36">
    <w:abstractNumId w:val="91"/>
  </w:num>
  <w:num w:numId="37">
    <w:abstractNumId w:val="94"/>
  </w:num>
  <w:num w:numId="38">
    <w:abstractNumId w:val="11"/>
  </w:num>
  <w:num w:numId="39">
    <w:abstractNumId w:val="106"/>
  </w:num>
  <w:num w:numId="40">
    <w:abstractNumId w:val="122"/>
  </w:num>
  <w:num w:numId="41">
    <w:abstractNumId w:val="39"/>
  </w:num>
  <w:num w:numId="42">
    <w:abstractNumId w:val="135"/>
  </w:num>
  <w:num w:numId="43">
    <w:abstractNumId w:val="113"/>
  </w:num>
  <w:num w:numId="44">
    <w:abstractNumId w:val="56"/>
  </w:num>
  <w:num w:numId="45">
    <w:abstractNumId w:val="138"/>
  </w:num>
  <w:num w:numId="46">
    <w:abstractNumId w:val="127"/>
  </w:num>
  <w:num w:numId="47">
    <w:abstractNumId w:val="116"/>
  </w:num>
  <w:num w:numId="48">
    <w:abstractNumId w:val="43"/>
  </w:num>
  <w:num w:numId="49">
    <w:abstractNumId w:val="132"/>
  </w:num>
  <w:num w:numId="50">
    <w:abstractNumId w:val="47"/>
  </w:num>
  <w:num w:numId="51">
    <w:abstractNumId w:val="114"/>
  </w:num>
  <w:num w:numId="52">
    <w:abstractNumId w:val="130"/>
  </w:num>
  <w:num w:numId="53">
    <w:abstractNumId w:val="72"/>
  </w:num>
  <w:num w:numId="54">
    <w:abstractNumId w:val="13"/>
  </w:num>
  <w:num w:numId="55">
    <w:abstractNumId w:val="82"/>
  </w:num>
  <w:num w:numId="56">
    <w:abstractNumId w:val="70"/>
  </w:num>
  <w:num w:numId="57">
    <w:abstractNumId w:val="66"/>
  </w:num>
  <w:num w:numId="58">
    <w:abstractNumId w:val="2"/>
  </w:num>
  <w:num w:numId="59">
    <w:abstractNumId w:val="134"/>
  </w:num>
  <w:num w:numId="60">
    <w:abstractNumId w:val="118"/>
  </w:num>
  <w:num w:numId="61">
    <w:abstractNumId w:val="53"/>
  </w:num>
  <w:num w:numId="62">
    <w:abstractNumId w:val="139"/>
  </w:num>
  <w:num w:numId="63">
    <w:abstractNumId w:val="49"/>
  </w:num>
  <w:num w:numId="64">
    <w:abstractNumId w:val="24"/>
  </w:num>
  <w:num w:numId="65">
    <w:abstractNumId w:val="84"/>
  </w:num>
  <w:num w:numId="66">
    <w:abstractNumId w:val="117"/>
  </w:num>
  <w:num w:numId="67">
    <w:abstractNumId w:val="100"/>
  </w:num>
  <w:num w:numId="68">
    <w:abstractNumId w:val="60"/>
  </w:num>
  <w:num w:numId="69">
    <w:abstractNumId w:val="16"/>
  </w:num>
  <w:num w:numId="70">
    <w:abstractNumId w:val="50"/>
  </w:num>
  <w:num w:numId="71">
    <w:abstractNumId w:val="80"/>
  </w:num>
  <w:num w:numId="72">
    <w:abstractNumId w:val="90"/>
  </w:num>
  <w:num w:numId="73">
    <w:abstractNumId w:val="25"/>
  </w:num>
  <w:num w:numId="74">
    <w:abstractNumId w:val="54"/>
  </w:num>
  <w:num w:numId="75">
    <w:abstractNumId w:val="75"/>
  </w:num>
  <w:num w:numId="76">
    <w:abstractNumId w:val="64"/>
  </w:num>
  <w:num w:numId="77">
    <w:abstractNumId w:val="67"/>
  </w:num>
  <w:num w:numId="78">
    <w:abstractNumId w:val="136"/>
  </w:num>
  <w:num w:numId="79">
    <w:abstractNumId w:val="40"/>
  </w:num>
  <w:num w:numId="80">
    <w:abstractNumId w:val="6"/>
  </w:num>
  <w:num w:numId="81">
    <w:abstractNumId w:val="33"/>
  </w:num>
  <w:num w:numId="82">
    <w:abstractNumId w:val="95"/>
  </w:num>
  <w:num w:numId="83">
    <w:abstractNumId w:val="81"/>
  </w:num>
  <w:num w:numId="84">
    <w:abstractNumId w:val="36"/>
  </w:num>
  <w:num w:numId="85">
    <w:abstractNumId w:val="76"/>
  </w:num>
  <w:num w:numId="86">
    <w:abstractNumId w:val="119"/>
  </w:num>
  <w:num w:numId="87">
    <w:abstractNumId w:val="9"/>
  </w:num>
  <w:num w:numId="88">
    <w:abstractNumId w:val="55"/>
  </w:num>
  <w:num w:numId="89">
    <w:abstractNumId w:val="61"/>
  </w:num>
  <w:num w:numId="90">
    <w:abstractNumId w:val="51"/>
  </w:num>
  <w:num w:numId="91">
    <w:abstractNumId w:val="101"/>
  </w:num>
  <w:num w:numId="92">
    <w:abstractNumId w:val="30"/>
  </w:num>
  <w:num w:numId="93">
    <w:abstractNumId w:val="77"/>
  </w:num>
  <w:num w:numId="94">
    <w:abstractNumId w:val="79"/>
  </w:num>
  <w:num w:numId="95">
    <w:abstractNumId w:val="5"/>
  </w:num>
  <w:num w:numId="96">
    <w:abstractNumId w:val="46"/>
  </w:num>
  <w:num w:numId="97">
    <w:abstractNumId w:val="85"/>
  </w:num>
  <w:num w:numId="98">
    <w:abstractNumId w:val="123"/>
  </w:num>
  <w:num w:numId="99">
    <w:abstractNumId w:val="1"/>
  </w:num>
  <w:num w:numId="100">
    <w:abstractNumId w:val="21"/>
  </w:num>
  <w:num w:numId="101">
    <w:abstractNumId w:val="129"/>
  </w:num>
  <w:num w:numId="102">
    <w:abstractNumId w:val="108"/>
  </w:num>
  <w:num w:numId="103">
    <w:abstractNumId w:val="20"/>
  </w:num>
  <w:num w:numId="104">
    <w:abstractNumId w:val="69"/>
  </w:num>
  <w:num w:numId="105">
    <w:abstractNumId w:val="103"/>
  </w:num>
  <w:num w:numId="106">
    <w:abstractNumId w:val="0"/>
  </w:num>
  <w:num w:numId="107">
    <w:abstractNumId w:val="115"/>
  </w:num>
  <w:num w:numId="108">
    <w:abstractNumId w:val="29"/>
  </w:num>
  <w:num w:numId="109">
    <w:abstractNumId w:val="31"/>
  </w:num>
  <w:num w:numId="110">
    <w:abstractNumId w:val="37"/>
  </w:num>
  <w:num w:numId="111">
    <w:abstractNumId w:val="62"/>
  </w:num>
  <w:num w:numId="112">
    <w:abstractNumId w:val="27"/>
  </w:num>
  <w:num w:numId="113">
    <w:abstractNumId w:val="57"/>
  </w:num>
  <w:num w:numId="114">
    <w:abstractNumId w:val="17"/>
  </w:num>
  <w:num w:numId="115">
    <w:abstractNumId w:val="26"/>
  </w:num>
  <w:num w:numId="116">
    <w:abstractNumId w:val="133"/>
  </w:num>
  <w:num w:numId="117">
    <w:abstractNumId w:val="105"/>
  </w:num>
  <w:num w:numId="118">
    <w:abstractNumId w:val="124"/>
  </w:num>
  <w:num w:numId="119">
    <w:abstractNumId w:val="98"/>
  </w:num>
  <w:num w:numId="120">
    <w:abstractNumId w:val="65"/>
  </w:num>
  <w:num w:numId="121">
    <w:abstractNumId w:val="92"/>
  </w:num>
  <w:num w:numId="122">
    <w:abstractNumId w:val="44"/>
  </w:num>
  <w:num w:numId="123">
    <w:abstractNumId w:val="38"/>
  </w:num>
  <w:num w:numId="124">
    <w:abstractNumId w:val="71"/>
  </w:num>
  <w:num w:numId="125">
    <w:abstractNumId w:val="35"/>
  </w:num>
  <w:num w:numId="126">
    <w:abstractNumId w:val="12"/>
  </w:num>
  <w:num w:numId="127">
    <w:abstractNumId w:val="41"/>
  </w:num>
  <w:num w:numId="128">
    <w:abstractNumId w:val="10"/>
  </w:num>
  <w:num w:numId="129">
    <w:abstractNumId w:val="4"/>
  </w:num>
  <w:num w:numId="130">
    <w:abstractNumId w:val="22"/>
  </w:num>
  <w:num w:numId="131">
    <w:abstractNumId w:val="110"/>
  </w:num>
  <w:num w:numId="132">
    <w:abstractNumId w:val="102"/>
  </w:num>
  <w:num w:numId="133">
    <w:abstractNumId w:val="88"/>
  </w:num>
  <w:num w:numId="134">
    <w:abstractNumId w:val="73"/>
  </w:num>
  <w:num w:numId="135">
    <w:abstractNumId w:val="45"/>
  </w:num>
  <w:num w:numId="136">
    <w:abstractNumId w:val="59"/>
  </w:num>
  <w:num w:numId="137">
    <w:abstractNumId w:val="86"/>
  </w:num>
  <w:num w:numId="138">
    <w:abstractNumId w:val="15"/>
  </w:num>
  <w:num w:numId="139">
    <w:abstractNumId w:val="109"/>
  </w:num>
  <w:num w:numId="140">
    <w:abstractNumId w:val="52"/>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3"/>
  <w:defaultTabStop w:val="708"/>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A1FD1"/>
    <w:rsid w:val="000045B0"/>
    <w:rsid w:val="0000611B"/>
    <w:rsid w:val="00007A0D"/>
    <w:rsid w:val="00013CC4"/>
    <w:rsid w:val="00014752"/>
    <w:rsid w:val="00015011"/>
    <w:rsid w:val="0001526E"/>
    <w:rsid w:val="00015F0C"/>
    <w:rsid w:val="00020E0A"/>
    <w:rsid w:val="000224CB"/>
    <w:rsid w:val="0002498B"/>
    <w:rsid w:val="0002623F"/>
    <w:rsid w:val="000270C3"/>
    <w:rsid w:val="0002713F"/>
    <w:rsid w:val="00032E06"/>
    <w:rsid w:val="0003326E"/>
    <w:rsid w:val="000337D4"/>
    <w:rsid w:val="000342F9"/>
    <w:rsid w:val="00034AB9"/>
    <w:rsid w:val="00034E7B"/>
    <w:rsid w:val="00042F15"/>
    <w:rsid w:val="00043980"/>
    <w:rsid w:val="000439D8"/>
    <w:rsid w:val="00046DB6"/>
    <w:rsid w:val="00051078"/>
    <w:rsid w:val="000527CA"/>
    <w:rsid w:val="000563F5"/>
    <w:rsid w:val="00061592"/>
    <w:rsid w:val="00061DE8"/>
    <w:rsid w:val="000627B2"/>
    <w:rsid w:val="00065ADA"/>
    <w:rsid w:val="00065B80"/>
    <w:rsid w:val="000675D0"/>
    <w:rsid w:val="000679BE"/>
    <w:rsid w:val="00072603"/>
    <w:rsid w:val="000730A5"/>
    <w:rsid w:val="000730E7"/>
    <w:rsid w:val="00075E07"/>
    <w:rsid w:val="0007624E"/>
    <w:rsid w:val="0007730C"/>
    <w:rsid w:val="000813C9"/>
    <w:rsid w:val="00083431"/>
    <w:rsid w:val="00084E72"/>
    <w:rsid w:val="00084E9C"/>
    <w:rsid w:val="000867D8"/>
    <w:rsid w:val="00086F55"/>
    <w:rsid w:val="00086F66"/>
    <w:rsid w:val="00090A36"/>
    <w:rsid w:val="00091B12"/>
    <w:rsid w:val="00092281"/>
    <w:rsid w:val="000928B9"/>
    <w:rsid w:val="00092DFB"/>
    <w:rsid w:val="000933DE"/>
    <w:rsid w:val="00097CC4"/>
    <w:rsid w:val="000A099C"/>
    <w:rsid w:val="000A19EB"/>
    <w:rsid w:val="000A2D63"/>
    <w:rsid w:val="000A372A"/>
    <w:rsid w:val="000A3F7C"/>
    <w:rsid w:val="000A51A0"/>
    <w:rsid w:val="000A5B3F"/>
    <w:rsid w:val="000A6913"/>
    <w:rsid w:val="000B2504"/>
    <w:rsid w:val="000B2783"/>
    <w:rsid w:val="000B3206"/>
    <w:rsid w:val="000B69DE"/>
    <w:rsid w:val="000C04B8"/>
    <w:rsid w:val="000C3BC3"/>
    <w:rsid w:val="000C473C"/>
    <w:rsid w:val="000C5081"/>
    <w:rsid w:val="000C567E"/>
    <w:rsid w:val="000C6896"/>
    <w:rsid w:val="000D0C8E"/>
    <w:rsid w:val="000D2DC7"/>
    <w:rsid w:val="000D6122"/>
    <w:rsid w:val="000D6349"/>
    <w:rsid w:val="000D7183"/>
    <w:rsid w:val="000E0EBB"/>
    <w:rsid w:val="000E54D2"/>
    <w:rsid w:val="000E7CDC"/>
    <w:rsid w:val="000F122B"/>
    <w:rsid w:val="000F14A5"/>
    <w:rsid w:val="000F182A"/>
    <w:rsid w:val="000F259F"/>
    <w:rsid w:val="000F25FF"/>
    <w:rsid w:val="000F2A10"/>
    <w:rsid w:val="000F4BAA"/>
    <w:rsid w:val="00101B1E"/>
    <w:rsid w:val="0010503C"/>
    <w:rsid w:val="00105658"/>
    <w:rsid w:val="00106DE5"/>
    <w:rsid w:val="0010733A"/>
    <w:rsid w:val="001076FD"/>
    <w:rsid w:val="001125B8"/>
    <w:rsid w:val="001134F4"/>
    <w:rsid w:val="00113BB3"/>
    <w:rsid w:val="00117963"/>
    <w:rsid w:val="00117AD2"/>
    <w:rsid w:val="00120A8B"/>
    <w:rsid w:val="00120AD0"/>
    <w:rsid w:val="00120C96"/>
    <w:rsid w:val="001228F2"/>
    <w:rsid w:val="0012442D"/>
    <w:rsid w:val="00124CB7"/>
    <w:rsid w:val="00130366"/>
    <w:rsid w:val="0013188A"/>
    <w:rsid w:val="00133ADE"/>
    <w:rsid w:val="0013667E"/>
    <w:rsid w:val="0014211C"/>
    <w:rsid w:val="00142808"/>
    <w:rsid w:val="00142EE8"/>
    <w:rsid w:val="00143694"/>
    <w:rsid w:val="0014416F"/>
    <w:rsid w:val="001445BC"/>
    <w:rsid w:val="00145C2B"/>
    <w:rsid w:val="00146898"/>
    <w:rsid w:val="001477D2"/>
    <w:rsid w:val="00151CAF"/>
    <w:rsid w:val="00153014"/>
    <w:rsid w:val="00154A56"/>
    <w:rsid w:val="001564F5"/>
    <w:rsid w:val="001652C6"/>
    <w:rsid w:val="00172CC8"/>
    <w:rsid w:val="00174504"/>
    <w:rsid w:val="0017626E"/>
    <w:rsid w:val="001764A4"/>
    <w:rsid w:val="00176D37"/>
    <w:rsid w:val="00176EBB"/>
    <w:rsid w:val="00177D85"/>
    <w:rsid w:val="00180A86"/>
    <w:rsid w:val="00182F9C"/>
    <w:rsid w:val="001849BD"/>
    <w:rsid w:val="00185BEA"/>
    <w:rsid w:val="00187D7E"/>
    <w:rsid w:val="00190AC9"/>
    <w:rsid w:val="001927EC"/>
    <w:rsid w:val="00193BF2"/>
    <w:rsid w:val="001953FA"/>
    <w:rsid w:val="00196257"/>
    <w:rsid w:val="001967D6"/>
    <w:rsid w:val="001A032D"/>
    <w:rsid w:val="001A0653"/>
    <w:rsid w:val="001A2573"/>
    <w:rsid w:val="001A3017"/>
    <w:rsid w:val="001A3E93"/>
    <w:rsid w:val="001A44FD"/>
    <w:rsid w:val="001A5EEC"/>
    <w:rsid w:val="001A6E75"/>
    <w:rsid w:val="001B6E3B"/>
    <w:rsid w:val="001C0DA8"/>
    <w:rsid w:val="001C2A44"/>
    <w:rsid w:val="001C5BD4"/>
    <w:rsid w:val="001C72E9"/>
    <w:rsid w:val="001D078C"/>
    <w:rsid w:val="001D0A34"/>
    <w:rsid w:val="001D1149"/>
    <w:rsid w:val="001D3F02"/>
    <w:rsid w:val="001D4625"/>
    <w:rsid w:val="001D4CAC"/>
    <w:rsid w:val="001D5E28"/>
    <w:rsid w:val="001D5EBC"/>
    <w:rsid w:val="001D63B3"/>
    <w:rsid w:val="001D7161"/>
    <w:rsid w:val="001D7629"/>
    <w:rsid w:val="001E043B"/>
    <w:rsid w:val="001E0700"/>
    <w:rsid w:val="001E14D5"/>
    <w:rsid w:val="001E197F"/>
    <w:rsid w:val="001E1C9E"/>
    <w:rsid w:val="001E2A67"/>
    <w:rsid w:val="001E2B92"/>
    <w:rsid w:val="001E2CB4"/>
    <w:rsid w:val="001E37BB"/>
    <w:rsid w:val="001E4937"/>
    <w:rsid w:val="001F16DE"/>
    <w:rsid w:val="001F44CE"/>
    <w:rsid w:val="001F5F76"/>
    <w:rsid w:val="002005B1"/>
    <w:rsid w:val="00200E80"/>
    <w:rsid w:val="00203626"/>
    <w:rsid w:val="00204B27"/>
    <w:rsid w:val="00204C9A"/>
    <w:rsid w:val="00210DA2"/>
    <w:rsid w:val="00210E92"/>
    <w:rsid w:val="00211FF2"/>
    <w:rsid w:val="002132DA"/>
    <w:rsid w:val="00213C5A"/>
    <w:rsid w:val="00217C1B"/>
    <w:rsid w:val="00220B47"/>
    <w:rsid w:val="00222385"/>
    <w:rsid w:val="00223D67"/>
    <w:rsid w:val="00224146"/>
    <w:rsid w:val="00224362"/>
    <w:rsid w:val="00224EA1"/>
    <w:rsid w:val="0022571E"/>
    <w:rsid w:val="0022647B"/>
    <w:rsid w:val="00227551"/>
    <w:rsid w:val="00230274"/>
    <w:rsid w:val="00231E04"/>
    <w:rsid w:val="0023480C"/>
    <w:rsid w:val="00243075"/>
    <w:rsid w:val="002437E4"/>
    <w:rsid w:val="00244874"/>
    <w:rsid w:val="00246641"/>
    <w:rsid w:val="0024699D"/>
    <w:rsid w:val="002472A8"/>
    <w:rsid w:val="002509E9"/>
    <w:rsid w:val="00251480"/>
    <w:rsid w:val="00251524"/>
    <w:rsid w:val="00251587"/>
    <w:rsid w:val="00252E4E"/>
    <w:rsid w:val="00253518"/>
    <w:rsid w:val="00253709"/>
    <w:rsid w:val="0025382E"/>
    <w:rsid w:val="00254259"/>
    <w:rsid w:val="00254472"/>
    <w:rsid w:val="0025533A"/>
    <w:rsid w:val="002572E0"/>
    <w:rsid w:val="002604B9"/>
    <w:rsid w:val="00260D28"/>
    <w:rsid w:val="00263390"/>
    <w:rsid w:val="00263611"/>
    <w:rsid w:val="002640C3"/>
    <w:rsid w:val="00265157"/>
    <w:rsid w:val="00270F69"/>
    <w:rsid w:val="00271BE8"/>
    <w:rsid w:val="002738F3"/>
    <w:rsid w:val="002814BB"/>
    <w:rsid w:val="002822FC"/>
    <w:rsid w:val="0028393E"/>
    <w:rsid w:val="002839A4"/>
    <w:rsid w:val="00284BF8"/>
    <w:rsid w:val="00285608"/>
    <w:rsid w:val="00285C7B"/>
    <w:rsid w:val="00286AE4"/>
    <w:rsid w:val="00287E98"/>
    <w:rsid w:val="00287EA2"/>
    <w:rsid w:val="0029007C"/>
    <w:rsid w:val="00290330"/>
    <w:rsid w:val="002930FA"/>
    <w:rsid w:val="0029323F"/>
    <w:rsid w:val="00293D3C"/>
    <w:rsid w:val="00295289"/>
    <w:rsid w:val="0029531F"/>
    <w:rsid w:val="00296AA5"/>
    <w:rsid w:val="0029753C"/>
    <w:rsid w:val="002A0972"/>
    <w:rsid w:val="002A1EE7"/>
    <w:rsid w:val="002A2217"/>
    <w:rsid w:val="002A3117"/>
    <w:rsid w:val="002A410A"/>
    <w:rsid w:val="002A670C"/>
    <w:rsid w:val="002B34A4"/>
    <w:rsid w:val="002B5062"/>
    <w:rsid w:val="002B6BB0"/>
    <w:rsid w:val="002C42D6"/>
    <w:rsid w:val="002C4567"/>
    <w:rsid w:val="002C4D33"/>
    <w:rsid w:val="002C58C4"/>
    <w:rsid w:val="002C7457"/>
    <w:rsid w:val="002D00E2"/>
    <w:rsid w:val="002D0136"/>
    <w:rsid w:val="002D0E39"/>
    <w:rsid w:val="002D23D4"/>
    <w:rsid w:val="002D318D"/>
    <w:rsid w:val="002D57E8"/>
    <w:rsid w:val="002D5C5A"/>
    <w:rsid w:val="002D6F78"/>
    <w:rsid w:val="002D79F8"/>
    <w:rsid w:val="002D7F77"/>
    <w:rsid w:val="002E0537"/>
    <w:rsid w:val="002E07F7"/>
    <w:rsid w:val="002E1EBE"/>
    <w:rsid w:val="002E458A"/>
    <w:rsid w:val="002E581B"/>
    <w:rsid w:val="002F1481"/>
    <w:rsid w:val="002F1C26"/>
    <w:rsid w:val="002F1D27"/>
    <w:rsid w:val="002F1D8C"/>
    <w:rsid w:val="002F29B7"/>
    <w:rsid w:val="002F397E"/>
    <w:rsid w:val="003010C8"/>
    <w:rsid w:val="00302DDD"/>
    <w:rsid w:val="00306F76"/>
    <w:rsid w:val="00310605"/>
    <w:rsid w:val="00310EAC"/>
    <w:rsid w:val="0031153F"/>
    <w:rsid w:val="00311835"/>
    <w:rsid w:val="00312EE2"/>
    <w:rsid w:val="003149CE"/>
    <w:rsid w:val="003158C7"/>
    <w:rsid w:val="00317054"/>
    <w:rsid w:val="003202E9"/>
    <w:rsid w:val="003217D4"/>
    <w:rsid w:val="00321E5D"/>
    <w:rsid w:val="00322AF3"/>
    <w:rsid w:val="00323CA4"/>
    <w:rsid w:val="00324C65"/>
    <w:rsid w:val="003258E1"/>
    <w:rsid w:val="00325EDF"/>
    <w:rsid w:val="003279AC"/>
    <w:rsid w:val="0033109E"/>
    <w:rsid w:val="00331C59"/>
    <w:rsid w:val="00332261"/>
    <w:rsid w:val="0033243E"/>
    <w:rsid w:val="00332501"/>
    <w:rsid w:val="00333B63"/>
    <w:rsid w:val="00335437"/>
    <w:rsid w:val="00336F1C"/>
    <w:rsid w:val="00337868"/>
    <w:rsid w:val="0034048C"/>
    <w:rsid w:val="00343C12"/>
    <w:rsid w:val="00344BCD"/>
    <w:rsid w:val="00345948"/>
    <w:rsid w:val="003464F4"/>
    <w:rsid w:val="003472E1"/>
    <w:rsid w:val="00350E0E"/>
    <w:rsid w:val="00353219"/>
    <w:rsid w:val="00354A3F"/>
    <w:rsid w:val="00355530"/>
    <w:rsid w:val="00355604"/>
    <w:rsid w:val="00356F47"/>
    <w:rsid w:val="00362516"/>
    <w:rsid w:val="003629F2"/>
    <w:rsid w:val="0036721D"/>
    <w:rsid w:val="00367710"/>
    <w:rsid w:val="0037180B"/>
    <w:rsid w:val="00372675"/>
    <w:rsid w:val="00375F0E"/>
    <w:rsid w:val="00377685"/>
    <w:rsid w:val="0037787E"/>
    <w:rsid w:val="00377C67"/>
    <w:rsid w:val="00380309"/>
    <w:rsid w:val="00382868"/>
    <w:rsid w:val="00385BAA"/>
    <w:rsid w:val="00391794"/>
    <w:rsid w:val="00393817"/>
    <w:rsid w:val="00395042"/>
    <w:rsid w:val="00395B4E"/>
    <w:rsid w:val="00397FAA"/>
    <w:rsid w:val="003A0B0E"/>
    <w:rsid w:val="003A1E75"/>
    <w:rsid w:val="003A1ED4"/>
    <w:rsid w:val="003A222A"/>
    <w:rsid w:val="003A2999"/>
    <w:rsid w:val="003A583B"/>
    <w:rsid w:val="003A5BF7"/>
    <w:rsid w:val="003A5E2B"/>
    <w:rsid w:val="003A7DFB"/>
    <w:rsid w:val="003B2427"/>
    <w:rsid w:val="003B3049"/>
    <w:rsid w:val="003B4B70"/>
    <w:rsid w:val="003B5045"/>
    <w:rsid w:val="003B6E3F"/>
    <w:rsid w:val="003B7D71"/>
    <w:rsid w:val="003C0BDB"/>
    <w:rsid w:val="003C3A3F"/>
    <w:rsid w:val="003C6157"/>
    <w:rsid w:val="003C738F"/>
    <w:rsid w:val="003C7D92"/>
    <w:rsid w:val="003D0D08"/>
    <w:rsid w:val="003D2704"/>
    <w:rsid w:val="003D2FC7"/>
    <w:rsid w:val="003D38A7"/>
    <w:rsid w:val="003D4864"/>
    <w:rsid w:val="003D5A34"/>
    <w:rsid w:val="003D72D8"/>
    <w:rsid w:val="003D7C65"/>
    <w:rsid w:val="003E114C"/>
    <w:rsid w:val="003E18A1"/>
    <w:rsid w:val="003E445B"/>
    <w:rsid w:val="003E462D"/>
    <w:rsid w:val="003E4CAE"/>
    <w:rsid w:val="003E746F"/>
    <w:rsid w:val="003E7647"/>
    <w:rsid w:val="003F00FB"/>
    <w:rsid w:val="003F1700"/>
    <w:rsid w:val="003F2849"/>
    <w:rsid w:val="003F29ED"/>
    <w:rsid w:val="003F2B04"/>
    <w:rsid w:val="003F356C"/>
    <w:rsid w:val="003F3D9A"/>
    <w:rsid w:val="003F467F"/>
    <w:rsid w:val="003F7D7D"/>
    <w:rsid w:val="00401EF4"/>
    <w:rsid w:val="00404527"/>
    <w:rsid w:val="00410284"/>
    <w:rsid w:val="00410977"/>
    <w:rsid w:val="00412DEA"/>
    <w:rsid w:val="00413B9F"/>
    <w:rsid w:val="00413E11"/>
    <w:rsid w:val="0041487E"/>
    <w:rsid w:val="004164B8"/>
    <w:rsid w:val="0042085A"/>
    <w:rsid w:val="00421874"/>
    <w:rsid w:val="00421AC8"/>
    <w:rsid w:val="00421F87"/>
    <w:rsid w:val="004254F5"/>
    <w:rsid w:val="00426EB5"/>
    <w:rsid w:val="00426F30"/>
    <w:rsid w:val="00430A96"/>
    <w:rsid w:val="004319F1"/>
    <w:rsid w:val="00431E11"/>
    <w:rsid w:val="00434E65"/>
    <w:rsid w:val="0043559C"/>
    <w:rsid w:val="004379F3"/>
    <w:rsid w:val="00441523"/>
    <w:rsid w:val="00443D6F"/>
    <w:rsid w:val="00444687"/>
    <w:rsid w:val="00444C90"/>
    <w:rsid w:val="004474B8"/>
    <w:rsid w:val="00450197"/>
    <w:rsid w:val="0045281D"/>
    <w:rsid w:val="0045546C"/>
    <w:rsid w:val="00455758"/>
    <w:rsid w:val="00457BA9"/>
    <w:rsid w:val="00463CBE"/>
    <w:rsid w:val="00465228"/>
    <w:rsid w:val="004654DA"/>
    <w:rsid w:val="004659C7"/>
    <w:rsid w:val="004664E9"/>
    <w:rsid w:val="00470542"/>
    <w:rsid w:val="004730FF"/>
    <w:rsid w:val="004757AA"/>
    <w:rsid w:val="004758A0"/>
    <w:rsid w:val="00481D58"/>
    <w:rsid w:val="004820FA"/>
    <w:rsid w:val="00484C8A"/>
    <w:rsid w:val="004865F1"/>
    <w:rsid w:val="00487981"/>
    <w:rsid w:val="004902D5"/>
    <w:rsid w:val="00490D10"/>
    <w:rsid w:val="00495CA7"/>
    <w:rsid w:val="00497F84"/>
    <w:rsid w:val="004A0415"/>
    <w:rsid w:val="004A72B1"/>
    <w:rsid w:val="004B36ED"/>
    <w:rsid w:val="004B55EF"/>
    <w:rsid w:val="004B5F69"/>
    <w:rsid w:val="004B67C4"/>
    <w:rsid w:val="004C1285"/>
    <w:rsid w:val="004C17A6"/>
    <w:rsid w:val="004C1CDA"/>
    <w:rsid w:val="004C28B4"/>
    <w:rsid w:val="004C29D3"/>
    <w:rsid w:val="004C2BA8"/>
    <w:rsid w:val="004C4EF9"/>
    <w:rsid w:val="004C4FEA"/>
    <w:rsid w:val="004C7F4D"/>
    <w:rsid w:val="004D4D37"/>
    <w:rsid w:val="004D7089"/>
    <w:rsid w:val="004D78B8"/>
    <w:rsid w:val="004D7B85"/>
    <w:rsid w:val="004D7F26"/>
    <w:rsid w:val="004E08EF"/>
    <w:rsid w:val="004E08FB"/>
    <w:rsid w:val="004E1D95"/>
    <w:rsid w:val="004E54BA"/>
    <w:rsid w:val="004E5C1A"/>
    <w:rsid w:val="004E74CB"/>
    <w:rsid w:val="004E76CD"/>
    <w:rsid w:val="004E7E32"/>
    <w:rsid w:val="004F0734"/>
    <w:rsid w:val="004F13EC"/>
    <w:rsid w:val="004F2E16"/>
    <w:rsid w:val="004F3D96"/>
    <w:rsid w:val="004F3E74"/>
    <w:rsid w:val="004F3E7F"/>
    <w:rsid w:val="004F46F0"/>
    <w:rsid w:val="004F553A"/>
    <w:rsid w:val="00501221"/>
    <w:rsid w:val="0050158B"/>
    <w:rsid w:val="00504E2A"/>
    <w:rsid w:val="00507941"/>
    <w:rsid w:val="00507DC1"/>
    <w:rsid w:val="00512BDB"/>
    <w:rsid w:val="00515550"/>
    <w:rsid w:val="005163F6"/>
    <w:rsid w:val="00516E6D"/>
    <w:rsid w:val="0051748E"/>
    <w:rsid w:val="00517AE8"/>
    <w:rsid w:val="005213DA"/>
    <w:rsid w:val="00521F9C"/>
    <w:rsid w:val="00523034"/>
    <w:rsid w:val="00523F89"/>
    <w:rsid w:val="00524C82"/>
    <w:rsid w:val="005251B6"/>
    <w:rsid w:val="00525371"/>
    <w:rsid w:val="00530C7E"/>
    <w:rsid w:val="00530F3E"/>
    <w:rsid w:val="00535C26"/>
    <w:rsid w:val="00535ED3"/>
    <w:rsid w:val="0054052D"/>
    <w:rsid w:val="00540807"/>
    <w:rsid w:val="00542DDC"/>
    <w:rsid w:val="00542F0B"/>
    <w:rsid w:val="005454AC"/>
    <w:rsid w:val="00545BFE"/>
    <w:rsid w:val="00546BFB"/>
    <w:rsid w:val="00546D3D"/>
    <w:rsid w:val="00547A47"/>
    <w:rsid w:val="00550125"/>
    <w:rsid w:val="00550421"/>
    <w:rsid w:val="00550B81"/>
    <w:rsid w:val="00551E76"/>
    <w:rsid w:val="00553B45"/>
    <w:rsid w:val="00554902"/>
    <w:rsid w:val="00554C97"/>
    <w:rsid w:val="00554D8A"/>
    <w:rsid w:val="00557EE5"/>
    <w:rsid w:val="00560349"/>
    <w:rsid w:val="005619DC"/>
    <w:rsid w:val="00561E8F"/>
    <w:rsid w:val="00561F88"/>
    <w:rsid w:val="0056239F"/>
    <w:rsid w:val="00562507"/>
    <w:rsid w:val="005628A6"/>
    <w:rsid w:val="005632FC"/>
    <w:rsid w:val="00563C7E"/>
    <w:rsid w:val="00563E16"/>
    <w:rsid w:val="00564254"/>
    <w:rsid w:val="00565990"/>
    <w:rsid w:val="00565D4E"/>
    <w:rsid w:val="00565DA3"/>
    <w:rsid w:val="00566174"/>
    <w:rsid w:val="00566EE0"/>
    <w:rsid w:val="005678A3"/>
    <w:rsid w:val="00567EE4"/>
    <w:rsid w:val="00572492"/>
    <w:rsid w:val="00577031"/>
    <w:rsid w:val="00580261"/>
    <w:rsid w:val="00581C53"/>
    <w:rsid w:val="00582B11"/>
    <w:rsid w:val="005832B1"/>
    <w:rsid w:val="00583C0D"/>
    <w:rsid w:val="0058541D"/>
    <w:rsid w:val="005855D3"/>
    <w:rsid w:val="00586F31"/>
    <w:rsid w:val="005908A1"/>
    <w:rsid w:val="00590E88"/>
    <w:rsid w:val="00591FA2"/>
    <w:rsid w:val="00592300"/>
    <w:rsid w:val="005925AB"/>
    <w:rsid w:val="005926F2"/>
    <w:rsid w:val="00592B0B"/>
    <w:rsid w:val="00593121"/>
    <w:rsid w:val="00593F2E"/>
    <w:rsid w:val="00594EB9"/>
    <w:rsid w:val="00595A13"/>
    <w:rsid w:val="00596054"/>
    <w:rsid w:val="00597097"/>
    <w:rsid w:val="005A07A6"/>
    <w:rsid w:val="005A34E9"/>
    <w:rsid w:val="005A368C"/>
    <w:rsid w:val="005A44D8"/>
    <w:rsid w:val="005A4501"/>
    <w:rsid w:val="005A5ECA"/>
    <w:rsid w:val="005A7DE1"/>
    <w:rsid w:val="005B2355"/>
    <w:rsid w:val="005B4A5F"/>
    <w:rsid w:val="005B4B68"/>
    <w:rsid w:val="005B61B9"/>
    <w:rsid w:val="005B6475"/>
    <w:rsid w:val="005B6D71"/>
    <w:rsid w:val="005C19F2"/>
    <w:rsid w:val="005C2129"/>
    <w:rsid w:val="005C2FCB"/>
    <w:rsid w:val="005C36DE"/>
    <w:rsid w:val="005C4DC2"/>
    <w:rsid w:val="005C5EE7"/>
    <w:rsid w:val="005D0EC0"/>
    <w:rsid w:val="005D241D"/>
    <w:rsid w:val="005D2DE0"/>
    <w:rsid w:val="005D3F6B"/>
    <w:rsid w:val="005E03B6"/>
    <w:rsid w:val="005E2FE3"/>
    <w:rsid w:val="005E306D"/>
    <w:rsid w:val="005E56F9"/>
    <w:rsid w:val="005E5FB1"/>
    <w:rsid w:val="005E70BC"/>
    <w:rsid w:val="005F3935"/>
    <w:rsid w:val="005F40D2"/>
    <w:rsid w:val="005F4AA6"/>
    <w:rsid w:val="005F7464"/>
    <w:rsid w:val="00604266"/>
    <w:rsid w:val="006042AC"/>
    <w:rsid w:val="006042BC"/>
    <w:rsid w:val="006102B7"/>
    <w:rsid w:val="0061098D"/>
    <w:rsid w:val="00612D42"/>
    <w:rsid w:val="00612EA6"/>
    <w:rsid w:val="006130B6"/>
    <w:rsid w:val="006137B3"/>
    <w:rsid w:val="00614B59"/>
    <w:rsid w:val="0061518F"/>
    <w:rsid w:val="00615594"/>
    <w:rsid w:val="00620964"/>
    <w:rsid w:val="00621CA9"/>
    <w:rsid w:val="006230FA"/>
    <w:rsid w:val="00624902"/>
    <w:rsid w:val="00630957"/>
    <w:rsid w:val="00632257"/>
    <w:rsid w:val="00632B87"/>
    <w:rsid w:val="00633550"/>
    <w:rsid w:val="0063581F"/>
    <w:rsid w:val="00637A80"/>
    <w:rsid w:val="00637EAF"/>
    <w:rsid w:val="006405CD"/>
    <w:rsid w:val="00642721"/>
    <w:rsid w:val="006446B8"/>
    <w:rsid w:val="0064527B"/>
    <w:rsid w:val="00646F10"/>
    <w:rsid w:val="00647997"/>
    <w:rsid w:val="00652136"/>
    <w:rsid w:val="00654DA3"/>
    <w:rsid w:val="006559EE"/>
    <w:rsid w:val="00656DE8"/>
    <w:rsid w:val="00657C84"/>
    <w:rsid w:val="00657CC1"/>
    <w:rsid w:val="006605BA"/>
    <w:rsid w:val="00660A18"/>
    <w:rsid w:val="00661008"/>
    <w:rsid w:val="00662BCF"/>
    <w:rsid w:val="00663264"/>
    <w:rsid w:val="00665A0A"/>
    <w:rsid w:val="00670CF1"/>
    <w:rsid w:val="006719F9"/>
    <w:rsid w:val="00671C6D"/>
    <w:rsid w:val="006725F7"/>
    <w:rsid w:val="00673733"/>
    <w:rsid w:val="006769E1"/>
    <w:rsid w:val="0068012D"/>
    <w:rsid w:val="00682444"/>
    <w:rsid w:val="00682DCE"/>
    <w:rsid w:val="006853DA"/>
    <w:rsid w:val="00690443"/>
    <w:rsid w:val="00690A36"/>
    <w:rsid w:val="00693419"/>
    <w:rsid w:val="00695622"/>
    <w:rsid w:val="00695849"/>
    <w:rsid w:val="00697545"/>
    <w:rsid w:val="006A0D33"/>
    <w:rsid w:val="006A157F"/>
    <w:rsid w:val="006B08E0"/>
    <w:rsid w:val="006B2B54"/>
    <w:rsid w:val="006B48FB"/>
    <w:rsid w:val="006B49BC"/>
    <w:rsid w:val="006B746E"/>
    <w:rsid w:val="006C1392"/>
    <w:rsid w:val="006C4844"/>
    <w:rsid w:val="006C5901"/>
    <w:rsid w:val="006C5D1D"/>
    <w:rsid w:val="006C61CF"/>
    <w:rsid w:val="006C68E2"/>
    <w:rsid w:val="006C7F2F"/>
    <w:rsid w:val="006D1BB6"/>
    <w:rsid w:val="006D2F22"/>
    <w:rsid w:val="006D5A87"/>
    <w:rsid w:val="006D7700"/>
    <w:rsid w:val="006E1167"/>
    <w:rsid w:val="006E18B0"/>
    <w:rsid w:val="006E23FE"/>
    <w:rsid w:val="006E3E86"/>
    <w:rsid w:val="006E729E"/>
    <w:rsid w:val="006F027C"/>
    <w:rsid w:val="006F1170"/>
    <w:rsid w:val="006F16A5"/>
    <w:rsid w:val="006F42A7"/>
    <w:rsid w:val="006F435A"/>
    <w:rsid w:val="006F66FC"/>
    <w:rsid w:val="006F7253"/>
    <w:rsid w:val="0070083C"/>
    <w:rsid w:val="00700C04"/>
    <w:rsid w:val="00701547"/>
    <w:rsid w:val="00703C47"/>
    <w:rsid w:val="00704134"/>
    <w:rsid w:val="0070602A"/>
    <w:rsid w:val="007103AC"/>
    <w:rsid w:val="00711D57"/>
    <w:rsid w:val="007122A7"/>
    <w:rsid w:val="00712535"/>
    <w:rsid w:val="007127D1"/>
    <w:rsid w:val="007139FE"/>
    <w:rsid w:val="00714B03"/>
    <w:rsid w:val="00714C05"/>
    <w:rsid w:val="00714D81"/>
    <w:rsid w:val="00715816"/>
    <w:rsid w:val="00717858"/>
    <w:rsid w:val="00721263"/>
    <w:rsid w:val="007216CD"/>
    <w:rsid w:val="00721737"/>
    <w:rsid w:val="0072215F"/>
    <w:rsid w:val="00725018"/>
    <w:rsid w:val="007258F5"/>
    <w:rsid w:val="00727FB9"/>
    <w:rsid w:val="007306FF"/>
    <w:rsid w:val="00730B0F"/>
    <w:rsid w:val="007311DF"/>
    <w:rsid w:val="00733311"/>
    <w:rsid w:val="00736BA8"/>
    <w:rsid w:val="007375E5"/>
    <w:rsid w:val="007435D7"/>
    <w:rsid w:val="007439F0"/>
    <w:rsid w:val="0074778B"/>
    <w:rsid w:val="007477BC"/>
    <w:rsid w:val="0075297C"/>
    <w:rsid w:val="00752F6A"/>
    <w:rsid w:val="00753839"/>
    <w:rsid w:val="00757715"/>
    <w:rsid w:val="0076541A"/>
    <w:rsid w:val="00765CDC"/>
    <w:rsid w:val="00766294"/>
    <w:rsid w:val="00770C0E"/>
    <w:rsid w:val="007726A5"/>
    <w:rsid w:val="0077283A"/>
    <w:rsid w:val="00774449"/>
    <w:rsid w:val="00775EE6"/>
    <w:rsid w:val="00776346"/>
    <w:rsid w:val="0077705C"/>
    <w:rsid w:val="00782E42"/>
    <w:rsid w:val="007832CF"/>
    <w:rsid w:val="0078468F"/>
    <w:rsid w:val="007847CE"/>
    <w:rsid w:val="00787C46"/>
    <w:rsid w:val="00793B9C"/>
    <w:rsid w:val="0079496E"/>
    <w:rsid w:val="00796F2B"/>
    <w:rsid w:val="007A167E"/>
    <w:rsid w:val="007A1CAF"/>
    <w:rsid w:val="007A1D49"/>
    <w:rsid w:val="007A46DA"/>
    <w:rsid w:val="007A4DC7"/>
    <w:rsid w:val="007A5929"/>
    <w:rsid w:val="007A6CD6"/>
    <w:rsid w:val="007A7E09"/>
    <w:rsid w:val="007B021D"/>
    <w:rsid w:val="007B2091"/>
    <w:rsid w:val="007B4D87"/>
    <w:rsid w:val="007B7F4C"/>
    <w:rsid w:val="007B7F9B"/>
    <w:rsid w:val="007C4293"/>
    <w:rsid w:val="007C58B9"/>
    <w:rsid w:val="007C6CF8"/>
    <w:rsid w:val="007C7C1E"/>
    <w:rsid w:val="007D0F9E"/>
    <w:rsid w:val="007D2101"/>
    <w:rsid w:val="007D44C9"/>
    <w:rsid w:val="007D54B9"/>
    <w:rsid w:val="007D5E51"/>
    <w:rsid w:val="007D5ED1"/>
    <w:rsid w:val="007D7703"/>
    <w:rsid w:val="007E0A88"/>
    <w:rsid w:val="007E10A2"/>
    <w:rsid w:val="007E3579"/>
    <w:rsid w:val="007E4F3C"/>
    <w:rsid w:val="007E543B"/>
    <w:rsid w:val="007E55CF"/>
    <w:rsid w:val="007E5BAF"/>
    <w:rsid w:val="007F013D"/>
    <w:rsid w:val="007F1D48"/>
    <w:rsid w:val="007F248C"/>
    <w:rsid w:val="007F3282"/>
    <w:rsid w:val="007F4CC2"/>
    <w:rsid w:val="007F515C"/>
    <w:rsid w:val="007F713E"/>
    <w:rsid w:val="00801F7D"/>
    <w:rsid w:val="0080374E"/>
    <w:rsid w:val="00803ACD"/>
    <w:rsid w:val="008043B2"/>
    <w:rsid w:val="00804463"/>
    <w:rsid w:val="008059BE"/>
    <w:rsid w:val="00805A62"/>
    <w:rsid w:val="008136A0"/>
    <w:rsid w:val="00816F1B"/>
    <w:rsid w:val="0082323C"/>
    <w:rsid w:val="0082430B"/>
    <w:rsid w:val="008244DB"/>
    <w:rsid w:val="00826FCF"/>
    <w:rsid w:val="0083084B"/>
    <w:rsid w:val="00831442"/>
    <w:rsid w:val="00831F6B"/>
    <w:rsid w:val="00833380"/>
    <w:rsid w:val="00836332"/>
    <w:rsid w:val="00837397"/>
    <w:rsid w:val="008403DF"/>
    <w:rsid w:val="008405B5"/>
    <w:rsid w:val="008405B9"/>
    <w:rsid w:val="00841340"/>
    <w:rsid w:val="00842125"/>
    <w:rsid w:val="008428FD"/>
    <w:rsid w:val="00844059"/>
    <w:rsid w:val="00845770"/>
    <w:rsid w:val="00845820"/>
    <w:rsid w:val="0084681F"/>
    <w:rsid w:val="00846D74"/>
    <w:rsid w:val="00850E8A"/>
    <w:rsid w:val="00853FD7"/>
    <w:rsid w:val="00855A24"/>
    <w:rsid w:val="00855D26"/>
    <w:rsid w:val="00856D3F"/>
    <w:rsid w:val="00857D40"/>
    <w:rsid w:val="00866B62"/>
    <w:rsid w:val="00867471"/>
    <w:rsid w:val="0086785E"/>
    <w:rsid w:val="0086788A"/>
    <w:rsid w:val="00867BF8"/>
    <w:rsid w:val="00871496"/>
    <w:rsid w:val="008735FE"/>
    <w:rsid w:val="00873B78"/>
    <w:rsid w:val="00874306"/>
    <w:rsid w:val="0087435B"/>
    <w:rsid w:val="0087564C"/>
    <w:rsid w:val="008763AD"/>
    <w:rsid w:val="008807D1"/>
    <w:rsid w:val="00883DD0"/>
    <w:rsid w:val="00884B4F"/>
    <w:rsid w:val="00884DFF"/>
    <w:rsid w:val="00885EFE"/>
    <w:rsid w:val="00891E12"/>
    <w:rsid w:val="008934B2"/>
    <w:rsid w:val="00893D74"/>
    <w:rsid w:val="00894BCF"/>
    <w:rsid w:val="00894F98"/>
    <w:rsid w:val="0089574A"/>
    <w:rsid w:val="008A56A8"/>
    <w:rsid w:val="008A621A"/>
    <w:rsid w:val="008A62C3"/>
    <w:rsid w:val="008B17BE"/>
    <w:rsid w:val="008B2D0D"/>
    <w:rsid w:val="008B7077"/>
    <w:rsid w:val="008B75CC"/>
    <w:rsid w:val="008B7D34"/>
    <w:rsid w:val="008C134C"/>
    <w:rsid w:val="008C2473"/>
    <w:rsid w:val="008C4D28"/>
    <w:rsid w:val="008C54FC"/>
    <w:rsid w:val="008C59DB"/>
    <w:rsid w:val="008D09CB"/>
    <w:rsid w:val="008D12F4"/>
    <w:rsid w:val="008D1829"/>
    <w:rsid w:val="008D31DB"/>
    <w:rsid w:val="008D3D17"/>
    <w:rsid w:val="008D5E0A"/>
    <w:rsid w:val="008D7DFB"/>
    <w:rsid w:val="008E1A72"/>
    <w:rsid w:val="008E1A89"/>
    <w:rsid w:val="008E2351"/>
    <w:rsid w:val="008E2998"/>
    <w:rsid w:val="008E5487"/>
    <w:rsid w:val="008E72BC"/>
    <w:rsid w:val="008E7894"/>
    <w:rsid w:val="008E79AF"/>
    <w:rsid w:val="008F1639"/>
    <w:rsid w:val="008F24DC"/>
    <w:rsid w:val="008F72B0"/>
    <w:rsid w:val="008F7D53"/>
    <w:rsid w:val="00901B95"/>
    <w:rsid w:val="00901C99"/>
    <w:rsid w:val="00903703"/>
    <w:rsid w:val="00904BE9"/>
    <w:rsid w:val="009067E3"/>
    <w:rsid w:val="009121F6"/>
    <w:rsid w:val="00913BED"/>
    <w:rsid w:val="00913C98"/>
    <w:rsid w:val="0091409B"/>
    <w:rsid w:val="00914806"/>
    <w:rsid w:val="00917D91"/>
    <w:rsid w:val="00917FFB"/>
    <w:rsid w:val="00920353"/>
    <w:rsid w:val="009211CF"/>
    <w:rsid w:val="00925E06"/>
    <w:rsid w:val="00926398"/>
    <w:rsid w:val="00930BF9"/>
    <w:rsid w:val="009322D8"/>
    <w:rsid w:val="009331CD"/>
    <w:rsid w:val="009351F9"/>
    <w:rsid w:val="0093671C"/>
    <w:rsid w:val="0093763E"/>
    <w:rsid w:val="00941223"/>
    <w:rsid w:val="00943269"/>
    <w:rsid w:val="009447A5"/>
    <w:rsid w:val="009457A8"/>
    <w:rsid w:val="00945E69"/>
    <w:rsid w:val="00946848"/>
    <w:rsid w:val="00950A76"/>
    <w:rsid w:val="0095150D"/>
    <w:rsid w:val="0095303A"/>
    <w:rsid w:val="009539F3"/>
    <w:rsid w:val="00955E01"/>
    <w:rsid w:val="009614FA"/>
    <w:rsid w:val="00962101"/>
    <w:rsid w:val="00962919"/>
    <w:rsid w:val="00962D49"/>
    <w:rsid w:val="009633EA"/>
    <w:rsid w:val="00965231"/>
    <w:rsid w:val="009664E5"/>
    <w:rsid w:val="00967A15"/>
    <w:rsid w:val="00967F95"/>
    <w:rsid w:val="009704F1"/>
    <w:rsid w:val="00972592"/>
    <w:rsid w:val="00973CB6"/>
    <w:rsid w:val="009740E6"/>
    <w:rsid w:val="00975AAC"/>
    <w:rsid w:val="009769E7"/>
    <w:rsid w:val="0098028F"/>
    <w:rsid w:val="0098140B"/>
    <w:rsid w:val="00982A81"/>
    <w:rsid w:val="00982F0C"/>
    <w:rsid w:val="00987320"/>
    <w:rsid w:val="009876BF"/>
    <w:rsid w:val="009918C9"/>
    <w:rsid w:val="00992021"/>
    <w:rsid w:val="0099220A"/>
    <w:rsid w:val="009924C6"/>
    <w:rsid w:val="00994602"/>
    <w:rsid w:val="00994616"/>
    <w:rsid w:val="00994D6D"/>
    <w:rsid w:val="00996C19"/>
    <w:rsid w:val="00997428"/>
    <w:rsid w:val="009A0AE5"/>
    <w:rsid w:val="009A0B14"/>
    <w:rsid w:val="009A1F45"/>
    <w:rsid w:val="009A24CF"/>
    <w:rsid w:val="009A329D"/>
    <w:rsid w:val="009A732B"/>
    <w:rsid w:val="009B15FF"/>
    <w:rsid w:val="009B17FB"/>
    <w:rsid w:val="009B218F"/>
    <w:rsid w:val="009B4D17"/>
    <w:rsid w:val="009B7689"/>
    <w:rsid w:val="009C09BC"/>
    <w:rsid w:val="009C20AA"/>
    <w:rsid w:val="009C249C"/>
    <w:rsid w:val="009C31F2"/>
    <w:rsid w:val="009C4881"/>
    <w:rsid w:val="009C51A3"/>
    <w:rsid w:val="009C57F1"/>
    <w:rsid w:val="009C72A9"/>
    <w:rsid w:val="009C7901"/>
    <w:rsid w:val="009D163F"/>
    <w:rsid w:val="009D171A"/>
    <w:rsid w:val="009D34D0"/>
    <w:rsid w:val="009D45E7"/>
    <w:rsid w:val="009D4A9A"/>
    <w:rsid w:val="009D53A6"/>
    <w:rsid w:val="009E0CCF"/>
    <w:rsid w:val="009E2D2B"/>
    <w:rsid w:val="009E4F0B"/>
    <w:rsid w:val="009E6D44"/>
    <w:rsid w:val="009E7945"/>
    <w:rsid w:val="009F1652"/>
    <w:rsid w:val="009F1D1E"/>
    <w:rsid w:val="009F3A99"/>
    <w:rsid w:val="009F5515"/>
    <w:rsid w:val="009F610C"/>
    <w:rsid w:val="00A00840"/>
    <w:rsid w:val="00A00891"/>
    <w:rsid w:val="00A04145"/>
    <w:rsid w:val="00A043A4"/>
    <w:rsid w:val="00A049FD"/>
    <w:rsid w:val="00A06965"/>
    <w:rsid w:val="00A10F35"/>
    <w:rsid w:val="00A11329"/>
    <w:rsid w:val="00A11896"/>
    <w:rsid w:val="00A14806"/>
    <w:rsid w:val="00A14E58"/>
    <w:rsid w:val="00A161ED"/>
    <w:rsid w:val="00A21932"/>
    <w:rsid w:val="00A21970"/>
    <w:rsid w:val="00A219E1"/>
    <w:rsid w:val="00A21F6A"/>
    <w:rsid w:val="00A21FA2"/>
    <w:rsid w:val="00A24AB5"/>
    <w:rsid w:val="00A252F1"/>
    <w:rsid w:val="00A2608E"/>
    <w:rsid w:val="00A2670E"/>
    <w:rsid w:val="00A268BA"/>
    <w:rsid w:val="00A27F2D"/>
    <w:rsid w:val="00A33157"/>
    <w:rsid w:val="00A33673"/>
    <w:rsid w:val="00A340F4"/>
    <w:rsid w:val="00A34B6C"/>
    <w:rsid w:val="00A36E99"/>
    <w:rsid w:val="00A379C3"/>
    <w:rsid w:val="00A40274"/>
    <w:rsid w:val="00A4073A"/>
    <w:rsid w:val="00A41ECA"/>
    <w:rsid w:val="00A45ABD"/>
    <w:rsid w:val="00A47935"/>
    <w:rsid w:val="00A47A5E"/>
    <w:rsid w:val="00A47EDF"/>
    <w:rsid w:val="00A5250D"/>
    <w:rsid w:val="00A53F9F"/>
    <w:rsid w:val="00A55C6B"/>
    <w:rsid w:val="00A56216"/>
    <w:rsid w:val="00A57655"/>
    <w:rsid w:val="00A6248F"/>
    <w:rsid w:val="00A62F45"/>
    <w:rsid w:val="00A63B92"/>
    <w:rsid w:val="00A63D27"/>
    <w:rsid w:val="00A735A2"/>
    <w:rsid w:val="00A73D12"/>
    <w:rsid w:val="00A74823"/>
    <w:rsid w:val="00A754F0"/>
    <w:rsid w:val="00A75CBA"/>
    <w:rsid w:val="00A81F07"/>
    <w:rsid w:val="00A901AE"/>
    <w:rsid w:val="00A90C43"/>
    <w:rsid w:val="00A91DF2"/>
    <w:rsid w:val="00A95169"/>
    <w:rsid w:val="00A96831"/>
    <w:rsid w:val="00A96EEA"/>
    <w:rsid w:val="00A97276"/>
    <w:rsid w:val="00AA08A9"/>
    <w:rsid w:val="00AA0C9E"/>
    <w:rsid w:val="00AA0D5D"/>
    <w:rsid w:val="00AA101A"/>
    <w:rsid w:val="00AA4582"/>
    <w:rsid w:val="00AA610D"/>
    <w:rsid w:val="00AB0551"/>
    <w:rsid w:val="00AB3F6A"/>
    <w:rsid w:val="00AB6A96"/>
    <w:rsid w:val="00AC1675"/>
    <w:rsid w:val="00AC26BF"/>
    <w:rsid w:val="00AC2F1A"/>
    <w:rsid w:val="00AC30F5"/>
    <w:rsid w:val="00AC4B06"/>
    <w:rsid w:val="00AC7676"/>
    <w:rsid w:val="00AC790F"/>
    <w:rsid w:val="00AD1498"/>
    <w:rsid w:val="00AD2F9A"/>
    <w:rsid w:val="00AD58A7"/>
    <w:rsid w:val="00AE0734"/>
    <w:rsid w:val="00AE1194"/>
    <w:rsid w:val="00AE1994"/>
    <w:rsid w:val="00AE39CD"/>
    <w:rsid w:val="00AE4CCF"/>
    <w:rsid w:val="00AE4DFF"/>
    <w:rsid w:val="00AE4F28"/>
    <w:rsid w:val="00AE5BE8"/>
    <w:rsid w:val="00AE6D44"/>
    <w:rsid w:val="00AF1460"/>
    <w:rsid w:val="00AF1E0F"/>
    <w:rsid w:val="00AF2540"/>
    <w:rsid w:val="00AF27A9"/>
    <w:rsid w:val="00AF3E21"/>
    <w:rsid w:val="00AF4998"/>
    <w:rsid w:val="00AF4F63"/>
    <w:rsid w:val="00AF5B67"/>
    <w:rsid w:val="00AF7FD7"/>
    <w:rsid w:val="00B00B7F"/>
    <w:rsid w:val="00B02C33"/>
    <w:rsid w:val="00B0356B"/>
    <w:rsid w:val="00B04ABE"/>
    <w:rsid w:val="00B07479"/>
    <w:rsid w:val="00B113BF"/>
    <w:rsid w:val="00B12285"/>
    <w:rsid w:val="00B1254C"/>
    <w:rsid w:val="00B136CB"/>
    <w:rsid w:val="00B137E7"/>
    <w:rsid w:val="00B13F5E"/>
    <w:rsid w:val="00B14180"/>
    <w:rsid w:val="00B1748B"/>
    <w:rsid w:val="00B20B3E"/>
    <w:rsid w:val="00B20CFC"/>
    <w:rsid w:val="00B211A7"/>
    <w:rsid w:val="00B21783"/>
    <w:rsid w:val="00B2183E"/>
    <w:rsid w:val="00B246A5"/>
    <w:rsid w:val="00B2475F"/>
    <w:rsid w:val="00B274FF"/>
    <w:rsid w:val="00B307C3"/>
    <w:rsid w:val="00B3167B"/>
    <w:rsid w:val="00B31C75"/>
    <w:rsid w:val="00B348FF"/>
    <w:rsid w:val="00B353BE"/>
    <w:rsid w:val="00B37B15"/>
    <w:rsid w:val="00B41D26"/>
    <w:rsid w:val="00B452A0"/>
    <w:rsid w:val="00B46A42"/>
    <w:rsid w:val="00B53823"/>
    <w:rsid w:val="00B547DB"/>
    <w:rsid w:val="00B56584"/>
    <w:rsid w:val="00B569FE"/>
    <w:rsid w:val="00B6137C"/>
    <w:rsid w:val="00B63201"/>
    <w:rsid w:val="00B64572"/>
    <w:rsid w:val="00B66E1E"/>
    <w:rsid w:val="00B679D7"/>
    <w:rsid w:val="00B67AB9"/>
    <w:rsid w:val="00B71F9E"/>
    <w:rsid w:val="00B76286"/>
    <w:rsid w:val="00B762C2"/>
    <w:rsid w:val="00B77763"/>
    <w:rsid w:val="00B8172D"/>
    <w:rsid w:val="00B84F80"/>
    <w:rsid w:val="00B85720"/>
    <w:rsid w:val="00B858DB"/>
    <w:rsid w:val="00B86FF1"/>
    <w:rsid w:val="00B87314"/>
    <w:rsid w:val="00B877C5"/>
    <w:rsid w:val="00B87BA1"/>
    <w:rsid w:val="00B93B33"/>
    <w:rsid w:val="00B944BA"/>
    <w:rsid w:val="00B94BA7"/>
    <w:rsid w:val="00BA3FA9"/>
    <w:rsid w:val="00BA3FD8"/>
    <w:rsid w:val="00BA57E7"/>
    <w:rsid w:val="00BA5AF1"/>
    <w:rsid w:val="00BA6022"/>
    <w:rsid w:val="00BB03EC"/>
    <w:rsid w:val="00BB040C"/>
    <w:rsid w:val="00BB0543"/>
    <w:rsid w:val="00BB0BF9"/>
    <w:rsid w:val="00BB2432"/>
    <w:rsid w:val="00BB5764"/>
    <w:rsid w:val="00BB6AB6"/>
    <w:rsid w:val="00BB7206"/>
    <w:rsid w:val="00BC1498"/>
    <w:rsid w:val="00BC1A0F"/>
    <w:rsid w:val="00BC21AE"/>
    <w:rsid w:val="00BC568F"/>
    <w:rsid w:val="00BC7816"/>
    <w:rsid w:val="00BD04A8"/>
    <w:rsid w:val="00BD282D"/>
    <w:rsid w:val="00BD2A4B"/>
    <w:rsid w:val="00BD3168"/>
    <w:rsid w:val="00BD377A"/>
    <w:rsid w:val="00BE1093"/>
    <w:rsid w:val="00BE1585"/>
    <w:rsid w:val="00BE271A"/>
    <w:rsid w:val="00BE3FB0"/>
    <w:rsid w:val="00BF138C"/>
    <w:rsid w:val="00BF186F"/>
    <w:rsid w:val="00BF478C"/>
    <w:rsid w:val="00BF4D7A"/>
    <w:rsid w:val="00BF6AC0"/>
    <w:rsid w:val="00C0017F"/>
    <w:rsid w:val="00C004AB"/>
    <w:rsid w:val="00C02200"/>
    <w:rsid w:val="00C02694"/>
    <w:rsid w:val="00C026D8"/>
    <w:rsid w:val="00C030B4"/>
    <w:rsid w:val="00C03127"/>
    <w:rsid w:val="00C04CC0"/>
    <w:rsid w:val="00C04EA2"/>
    <w:rsid w:val="00C0525A"/>
    <w:rsid w:val="00C06599"/>
    <w:rsid w:val="00C07DC8"/>
    <w:rsid w:val="00C07FD6"/>
    <w:rsid w:val="00C13193"/>
    <w:rsid w:val="00C15C0A"/>
    <w:rsid w:val="00C2068B"/>
    <w:rsid w:val="00C20690"/>
    <w:rsid w:val="00C20E98"/>
    <w:rsid w:val="00C225CE"/>
    <w:rsid w:val="00C27BE5"/>
    <w:rsid w:val="00C30FE7"/>
    <w:rsid w:val="00C31982"/>
    <w:rsid w:val="00C3276A"/>
    <w:rsid w:val="00C33975"/>
    <w:rsid w:val="00C33B20"/>
    <w:rsid w:val="00C34444"/>
    <w:rsid w:val="00C36DA3"/>
    <w:rsid w:val="00C42520"/>
    <w:rsid w:val="00C426B2"/>
    <w:rsid w:val="00C433C7"/>
    <w:rsid w:val="00C43715"/>
    <w:rsid w:val="00C43D68"/>
    <w:rsid w:val="00C44D8E"/>
    <w:rsid w:val="00C45E12"/>
    <w:rsid w:val="00C468CA"/>
    <w:rsid w:val="00C51E81"/>
    <w:rsid w:val="00C558A4"/>
    <w:rsid w:val="00C57882"/>
    <w:rsid w:val="00C6051F"/>
    <w:rsid w:val="00C605DC"/>
    <w:rsid w:val="00C62D41"/>
    <w:rsid w:val="00C63571"/>
    <w:rsid w:val="00C64D88"/>
    <w:rsid w:val="00C65ADA"/>
    <w:rsid w:val="00C6618D"/>
    <w:rsid w:val="00C6635D"/>
    <w:rsid w:val="00C67197"/>
    <w:rsid w:val="00C67CEF"/>
    <w:rsid w:val="00C70506"/>
    <w:rsid w:val="00C70B1D"/>
    <w:rsid w:val="00C70D74"/>
    <w:rsid w:val="00C73072"/>
    <w:rsid w:val="00C748B9"/>
    <w:rsid w:val="00C74E1F"/>
    <w:rsid w:val="00C77EA7"/>
    <w:rsid w:val="00C80797"/>
    <w:rsid w:val="00C8314C"/>
    <w:rsid w:val="00C83161"/>
    <w:rsid w:val="00C8590B"/>
    <w:rsid w:val="00C85DAE"/>
    <w:rsid w:val="00C876DD"/>
    <w:rsid w:val="00C87B6F"/>
    <w:rsid w:val="00C90BD5"/>
    <w:rsid w:val="00C932FB"/>
    <w:rsid w:val="00C93443"/>
    <w:rsid w:val="00C9489E"/>
    <w:rsid w:val="00C96060"/>
    <w:rsid w:val="00C97108"/>
    <w:rsid w:val="00CA0869"/>
    <w:rsid w:val="00CA1952"/>
    <w:rsid w:val="00CA2BAA"/>
    <w:rsid w:val="00CA36A1"/>
    <w:rsid w:val="00CA4F09"/>
    <w:rsid w:val="00CA73B4"/>
    <w:rsid w:val="00CB0C91"/>
    <w:rsid w:val="00CB0CBE"/>
    <w:rsid w:val="00CB0DD1"/>
    <w:rsid w:val="00CB559F"/>
    <w:rsid w:val="00CB5EF7"/>
    <w:rsid w:val="00CC1152"/>
    <w:rsid w:val="00CC1E7D"/>
    <w:rsid w:val="00CD2B6C"/>
    <w:rsid w:val="00CD411C"/>
    <w:rsid w:val="00CD4D92"/>
    <w:rsid w:val="00CD55C8"/>
    <w:rsid w:val="00CD5CA5"/>
    <w:rsid w:val="00CD6A29"/>
    <w:rsid w:val="00CE24DA"/>
    <w:rsid w:val="00CE2C75"/>
    <w:rsid w:val="00CE2F4B"/>
    <w:rsid w:val="00CE35FD"/>
    <w:rsid w:val="00CF10F2"/>
    <w:rsid w:val="00CF1A39"/>
    <w:rsid w:val="00CF24B5"/>
    <w:rsid w:val="00CF4FC7"/>
    <w:rsid w:val="00CF7E95"/>
    <w:rsid w:val="00D01727"/>
    <w:rsid w:val="00D03F97"/>
    <w:rsid w:val="00D048F2"/>
    <w:rsid w:val="00D05503"/>
    <w:rsid w:val="00D06B77"/>
    <w:rsid w:val="00D1001C"/>
    <w:rsid w:val="00D10C4A"/>
    <w:rsid w:val="00D12417"/>
    <w:rsid w:val="00D13452"/>
    <w:rsid w:val="00D13FBD"/>
    <w:rsid w:val="00D160C4"/>
    <w:rsid w:val="00D21563"/>
    <w:rsid w:val="00D260BB"/>
    <w:rsid w:val="00D267E2"/>
    <w:rsid w:val="00D273FC"/>
    <w:rsid w:val="00D2793E"/>
    <w:rsid w:val="00D27A8F"/>
    <w:rsid w:val="00D27B78"/>
    <w:rsid w:val="00D27C94"/>
    <w:rsid w:val="00D3146E"/>
    <w:rsid w:val="00D33009"/>
    <w:rsid w:val="00D33741"/>
    <w:rsid w:val="00D40ED7"/>
    <w:rsid w:val="00D415B7"/>
    <w:rsid w:val="00D45C20"/>
    <w:rsid w:val="00D46670"/>
    <w:rsid w:val="00D5130B"/>
    <w:rsid w:val="00D579E5"/>
    <w:rsid w:val="00D61B00"/>
    <w:rsid w:val="00D631C5"/>
    <w:rsid w:val="00D63717"/>
    <w:rsid w:val="00D676A6"/>
    <w:rsid w:val="00D72BB2"/>
    <w:rsid w:val="00D74998"/>
    <w:rsid w:val="00D8036C"/>
    <w:rsid w:val="00D82456"/>
    <w:rsid w:val="00D82953"/>
    <w:rsid w:val="00D852E0"/>
    <w:rsid w:val="00D91904"/>
    <w:rsid w:val="00D9230B"/>
    <w:rsid w:val="00D93E7A"/>
    <w:rsid w:val="00D95716"/>
    <w:rsid w:val="00D978BA"/>
    <w:rsid w:val="00DA00ED"/>
    <w:rsid w:val="00DA1FD1"/>
    <w:rsid w:val="00DA21C6"/>
    <w:rsid w:val="00DA29D8"/>
    <w:rsid w:val="00DA55A1"/>
    <w:rsid w:val="00DA5E0B"/>
    <w:rsid w:val="00DA742D"/>
    <w:rsid w:val="00DA7872"/>
    <w:rsid w:val="00DA7B0A"/>
    <w:rsid w:val="00DB24BA"/>
    <w:rsid w:val="00DB2709"/>
    <w:rsid w:val="00DB5795"/>
    <w:rsid w:val="00DC1F0E"/>
    <w:rsid w:val="00DC284A"/>
    <w:rsid w:val="00DC4E7C"/>
    <w:rsid w:val="00DC6975"/>
    <w:rsid w:val="00DC6F19"/>
    <w:rsid w:val="00DC716A"/>
    <w:rsid w:val="00DC796E"/>
    <w:rsid w:val="00DD1C12"/>
    <w:rsid w:val="00DD240B"/>
    <w:rsid w:val="00DD3C34"/>
    <w:rsid w:val="00DD5B17"/>
    <w:rsid w:val="00DD5E6C"/>
    <w:rsid w:val="00DD6695"/>
    <w:rsid w:val="00DD6734"/>
    <w:rsid w:val="00DD69F9"/>
    <w:rsid w:val="00DD755A"/>
    <w:rsid w:val="00DE2E7A"/>
    <w:rsid w:val="00DE3597"/>
    <w:rsid w:val="00DE55EB"/>
    <w:rsid w:val="00DE5E1A"/>
    <w:rsid w:val="00DF109E"/>
    <w:rsid w:val="00DF337C"/>
    <w:rsid w:val="00DF47E9"/>
    <w:rsid w:val="00DF53EF"/>
    <w:rsid w:val="00DF5A57"/>
    <w:rsid w:val="00DF6960"/>
    <w:rsid w:val="00DF7DCF"/>
    <w:rsid w:val="00E02829"/>
    <w:rsid w:val="00E03663"/>
    <w:rsid w:val="00E040A3"/>
    <w:rsid w:val="00E052F2"/>
    <w:rsid w:val="00E05434"/>
    <w:rsid w:val="00E06710"/>
    <w:rsid w:val="00E07846"/>
    <w:rsid w:val="00E117F4"/>
    <w:rsid w:val="00E13899"/>
    <w:rsid w:val="00E142FE"/>
    <w:rsid w:val="00E14E94"/>
    <w:rsid w:val="00E21103"/>
    <w:rsid w:val="00E21116"/>
    <w:rsid w:val="00E2157E"/>
    <w:rsid w:val="00E2252B"/>
    <w:rsid w:val="00E236AD"/>
    <w:rsid w:val="00E23B7F"/>
    <w:rsid w:val="00E248BA"/>
    <w:rsid w:val="00E263ED"/>
    <w:rsid w:val="00E26C16"/>
    <w:rsid w:val="00E27299"/>
    <w:rsid w:val="00E274D8"/>
    <w:rsid w:val="00E306B1"/>
    <w:rsid w:val="00E3575B"/>
    <w:rsid w:val="00E35BD7"/>
    <w:rsid w:val="00E36217"/>
    <w:rsid w:val="00E373A8"/>
    <w:rsid w:val="00E411DE"/>
    <w:rsid w:val="00E45649"/>
    <w:rsid w:val="00E509C3"/>
    <w:rsid w:val="00E51B90"/>
    <w:rsid w:val="00E51F09"/>
    <w:rsid w:val="00E522CA"/>
    <w:rsid w:val="00E538AA"/>
    <w:rsid w:val="00E53FAF"/>
    <w:rsid w:val="00E544E7"/>
    <w:rsid w:val="00E56E61"/>
    <w:rsid w:val="00E57EB4"/>
    <w:rsid w:val="00E60203"/>
    <w:rsid w:val="00E60F39"/>
    <w:rsid w:val="00E60FC0"/>
    <w:rsid w:val="00E613C4"/>
    <w:rsid w:val="00E6223B"/>
    <w:rsid w:val="00E63B56"/>
    <w:rsid w:val="00E63D32"/>
    <w:rsid w:val="00E63FCC"/>
    <w:rsid w:val="00E648AA"/>
    <w:rsid w:val="00E64BC2"/>
    <w:rsid w:val="00E64EFE"/>
    <w:rsid w:val="00E65E1E"/>
    <w:rsid w:val="00E66013"/>
    <w:rsid w:val="00E662B6"/>
    <w:rsid w:val="00E66C6C"/>
    <w:rsid w:val="00E67DC2"/>
    <w:rsid w:val="00E70223"/>
    <w:rsid w:val="00E734D1"/>
    <w:rsid w:val="00E74C9F"/>
    <w:rsid w:val="00E755D7"/>
    <w:rsid w:val="00E757CE"/>
    <w:rsid w:val="00E75A6E"/>
    <w:rsid w:val="00E75EFD"/>
    <w:rsid w:val="00E7644A"/>
    <w:rsid w:val="00E77202"/>
    <w:rsid w:val="00E8080F"/>
    <w:rsid w:val="00E82F3A"/>
    <w:rsid w:val="00E832A7"/>
    <w:rsid w:val="00E83ECE"/>
    <w:rsid w:val="00E852B8"/>
    <w:rsid w:val="00E86DAA"/>
    <w:rsid w:val="00E90A87"/>
    <w:rsid w:val="00E90BEE"/>
    <w:rsid w:val="00E91209"/>
    <w:rsid w:val="00E94037"/>
    <w:rsid w:val="00EA0C02"/>
    <w:rsid w:val="00EA140D"/>
    <w:rsid w:val="00EA245B"/>
    <w:rsid w:val="00EA2597"/>
    <w:rsid w:val="00EA25DE"/>
    <w:rsid w:val="00EA46EE"/>
    <w:rsid w:val="00EA4C97"/>
    <w:rsid w:val="00EA518F"/>
    <w:rsid w:val="00EA53CF"/>
    <w:rsid w:val="00EA6E51"/>
    <w:rsid w:val="00EA7BF3"/>
    <w:rsid w:val="00EB01C9"/>
    <w:rsid w:val="00EB17B4"/>
    <w:rsid w:val="00EB1F22"/>
    <w:rsid w:val="00EB29FA"/>
    <w:rsid w:val="00EB2CCA"/>
    <w:rsid w:val="00EB5E1A"/>
    <w:rsid w:val="00EB6745"/>
    <w:rsid w:val="00EB7A87"/>
    <w:rsid w:val="00EC1823"/>
    <w:rsid w:val="00EC1A83"/>
    <w:rsid w:val="00EC2418"/>
    <w:rsid w:val="00EC338F"/>
    <w:rsid w:val="00EC4A52"/>
    <w:rsid w:val="00EC6BA7"/>
    <w:rsid w:val="00ED4C8B"/>
    <w:rsid w:val="00ED523E"/>
    <w:rsid w:val="00ED5E7E"/>
    <w:rsid w:val="00ED6CF1"/>
    <w:rsid w:val="00EE0581"/>
    <w:rsid w:val="00EE1321"/>
    <w:rsid w:val="00EE1F45"/>
    <w:rsid w:val="00EE2511"/>
    <w:rsid w:val="00EE2983"/>
    <w:rsid w:val="00EE5654"/>
    <w:rsid w:val="00EE687F"/>
    <w:rsid w:val="00EE78EA"/>
    <w:rsid w:val="00EF0027"/>
    <w:rsid w:val="00EF0542"/>
    <w:rsid w:val="00EF0A4F"/>
    <w:rsid w:val="00F00310"/>
    <w:rsid w:val="00F015BF"/>
    <w:rsid w:val="00F01677"/>
    <w:rsid w:val="00F02DBF"/>
    <w:rsid w:val="00F0459A"/>
    <w:rsid w:val="00F04B98"/>
    <w:rsid w:val="00F0714B"/>
    <w:rsid w:val="00F10DFB"/>
    <w:rsid w:val="00F1154A"/>
    <w:rsid w:val="00F13FA8"/>
    <w:rsid w:val="00F15A26"/>
    <w:rsid w:val="00F20499"/>
    <w:rsid w:val="00F2576F"/>
    <w:rsid w:val="00F258BD"/>
    <w:rsid w:val="00F2715D"/>
    <w:rsid w:val="00F30671"/>
    <w:rsid w:val="00F3139E"/>
    <w:rsid w:val="00F31B3F"/>
    <w:rsid w:val="00F3459D"/>
    <w:rsid w:val="00F34B2D"/>
    <w:rsid w:val="00F40385"/>
    <w:rsid w:val="00F40487"/>
    <w:rsid w:val="00F40830"/>
    <w:rsid w:val="00F43522"/>
    <w:rsid w:val="00F4415B"/>
    <w:rsid w:val="00F47A0A"/>
    <w:rsid w:val="00F47E4A"/>
    <w:rsid w:val="00F51D6E"/>
    <w:rsid w:val="00F51F44"/>
    <w:rsid w:val="00F53C95"/>
    <w:rsid w:val="00F56068"/>
    <w:rsid w:val="00F562B4"/>
    <w:rsid w:val="00F56B03"/>
    <w:rsid w:val="00F57025"/>
    <w:rsid w:val="00F6245A"/>
    <w:rsid w:val="00F62E43"/>
    <w:rsid w:val="00F641B9"/>
    <w:rsid w:val="00F64C71"/>
    <w:rsid w:val="00F65193"/>
    <w:rsid w:val="00F65331"/>
    <w:rsid w:val="00F6620D"/>
    <w:rsid w:val="00F71705"/>
    <w:rsid w:val="00F724D3"/>
    <w:rsid w:val="00F75C35"/>
    <w:rsid w:val="00F75D6E"/>
    <w:rsid w:val="00F77493"/>
    <w:rsid w:val="00F80337"/>
    <w:rsid w:val="00F83015"/>
    <w:rsid w:val="00F83F0B"/>
    <w:rsid w:val="00F841C3"/>
    <w:rsid w:val="00F85950"/>
    <w:rsid w:val="00F9074C"/>
    <w:rsid w:val="00F907D7"/>
    <w:rsid w:val="00F9148D"/>
    <w:rsid w:val="00F91E19"/>
    <w:rsid w:val="00F95B39"/>
    <w:rsid w:val="00F95D4A"/>
    <w:rsid w:val="00F96FD3"/>
    <w:rsid w:val="00F97884"/>
    <w:rsid w:val="00FA6DEB"/>
    <w:rsid w:val="00FA6EC8"/>
    <w:rsid w:val="00FA717F"/>
    <w:rsid w:val="00FB0536"/>
    <w:rsid w:val="00FB12D3"/>
    <w:rsid w:val="00FB3B1F"/>
    <w:rsid w:val="00FB3FE8"/>
    <w:rsid w:val="00FB5484"/>
    <w:rsid w:val="00FB5BEA"/>
    <w:rsid w:val="00FB5D39"/>
    <w:rsid w:val="00FB66DF"/>
    <w:rsid w:val="00FB7F88"/>
    <w:rsid w:val="00FC0DD0"/>
    <w:rsid w:val="00FC26FD"/>
    <w:rsid w:val="00FC4281"/>
    <w:rsid w:val="00FC6058"/>
    <w:rsid w:val="00FC62A1"/>
    <w:rsid w:val="00FD09AC"/>
    <w:rsid w:val="00FD1146"/>
    <w:rsid w:val="00FD262C"/>
    <w:rsid w:val="00FD2B20"/>
    <w:rsid w:val="00FD2B45"/>
    <w:rsid w:val="00FD4564"/>
    <w:rsid w:val="00FD4DB7"/>
    <w:rsid w:val="00FD4E55"/>
    <w:rsid w:val="00FD7ABD"/>
    <w:rsid w:val="00FE07E4"/>
    <w:rsid w:val="00FE17EE"/>
    <w:rsid w:val="00FE2D5E"/>
    <w:rsid w:val="00FE4F87"/>
    <w:rsid w:val="00FE52A4"/>
    <w:rsid w:val="00FE5EB7"/>
    <w:rsid w:val="00FE609A"/>
    <w:rsid w:val="00FE7FEF"/>
    <w:rsid w:val="00FF007D"/>
    <w:rsid w:val="00FF0406"/>
    <w:rsid w:val="00FF07AA"/>
    <w:rsid w:val="00FF402F"/>
    <w:rsid w:val="00FF4CEB"/>
    <w:rsid w:val="00FF4EAB"/>
    <w:rsid w:val="00FF6407"/>
    <w:rsid w:val="00FF6A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Myriad Pro Light" w:eastAsiaTheme="minorEastAsia" w:hAnsi="Myriad Pro Light" w:cstheme="minorBidi"/>
        <w:kern w:val="3"/>
        <w:sz w:val="18"/>
        <w:szCs w:val="22"/>
        <w:lang w:val="ru-RU" w:eastAsia="ru-RU" w:bidi="ar-SA"/>
      </w:rPr>
    </w:rPrDefault>
    <w:pPrDefault>
      <w:pPr>
        <w:widowControl w:val="0"/>
        <w:suppressAutoHyphens/>
        <w:overflowPunct w:val="0"/>
        <w:autoSpaceDE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3D67"/>
  </w:style>
  <w:style w:type="paragraph" w:styleId="1">
    <w:name w:val="heading 1"/>
    <w:basedOn w:val="a"/>
    <w:link w:val="10"/>
    <w:uiPriority w:val="9"/>
    <w:qFormat/>
    <w:rsid w:val="002472A8"/>
    <w:pPr>
      <w:shd w:val="clear" w:color="auto" w:fill="00B050"/>
      <w:outlineLvl w:val="0"/>
    </w:pPr>
  </w:style>
  <w:style w:type="paragraph" w:styleId="2">
    <w:name w:val="heading 2"/>
    <w:basedOn w:val="3"/>
    <w:next w:val="a"/>
    <w:link w:val="20"/>
    <w:uiPriority w:val="9"/>
    <w:unhideWhenUsed/>
    <w:qFormat/>
    <w:rsid w:val="008735FE"/>
    <w:pPr>
      <w:outlineLvl w:val="1"/>
    </w:pPr>
    <w:rPr>
      <w:color w:val="auto"/>
      <w:shd w:val="clear" w:color="auto" w:fill="00B0F0"/>
    </w:rPr>
  </w:style>
  <w:style w:type="paragraph" w:styleId="3">
    <w:name w:val="heading 3"/>
    <w:basedOn w:val="a"/>
    <w:next w:val="a"/>
    <w:link w:val="30"/>
    <w:uiPriority w:val="9"/>
    <w:unhideWhenUsed/>
    <w:qFormat/>
    <w:rsid w:val="00151CAF"/>
    <w:pPr>
      <w:keepNext/>
      <w:keepLines/>
      <w:spacing w:before="200"/>
      <w:outlineLvl w:val="2"/>
    </w:pPr>
    <w:rPr>
      <w:rFonts w:asciiTheme="minorHAnsi" w:eastAsiaTheme="majorEastAsia" w:hAnsiTheme="minorHAnsi" w:cstheme="majorBidi"/>
      <w:b/>
      <w:bCs/>
      <w:color w:val="000000" w:themeColor="text1"/>
      <w:shd w:val="clear" w:color="auto" w:fill="C4BC96" w:themeFill="background2" w:themeFillShade="BF"/>
    </w:rPr>
  </w:style>
  <w:style w:type="paragraph" w:styleId="4">
    <w:name w:val="heading 4"/>
    <w:basedOn w:val="a"/>
    <w:next w:val="a"/>
    <w:link w:val="40"/>
    <w:uiPriority w:val="9"/>
    <w:unhideWhenUsed/>
    <w:qFormat/>
    <w:rsid w:val="00D852E0"/>
    <w:pPr>
      <w:outlineLvl w:val="3"/>
    </w:pPr>
    <w:rPr>
      <w:shd w:val="clear" w:color="auto" w:fill="B2A1C7" w:themeFill="accent4" w:themeFillTint="99"/>
      <w:lang w:val="en-US"/>
    </w:rPr>
  </w:style>
  <w:style w:type="paragraph" w:styleId="5">
    <w:name w:val="heading 5"/>
    <w:basedOn w:val="a"/>
    <w:next w:val="a"/>
    <w:link w:val="50"/>
    <w:uiPriority w:val="9"/>
    <w:unhideWhenUsed/>
    <w:qFormat/>
    <w:rsid w:val="00D676A6"/>
    <w:pPr>
      <w:outlineLvl w:val="4"/>
    </w:pPr>
    <w:rPr>
      <w:shd w:val="clear" w:color="auto" w:fill="FFC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07DC8"/>
    <w:pPr>
      <w:widowControl/>
      <w:suppressAutoHyphens w:val="0"/>
      <w:overflowPunct/>
      <w:autoSpaceDE/>
      <w:autoSpaceDN/>
      <w:spacing w:before="100" w:beforeAutospacing="1" w:after="100" w:afterAutospacing="1"/>
      <w:textAlignment w:val="auto"/>
    </w:pPr>
    <w:rPr>
      <w:rFonts w:ascii="Times New Roman" w:eastAsia="Times New Roman" w:hAnsi="Times New Roman" w:cs="Times New Roman"/>
      <w:kern w:val="0"/>
      <w:sz w:val="24"/>
      <w:szCs w:val="24"/>
    </w:rPr>
  </w:style>
  <w:style w:type="character" w:styleId="HTML">
    <w:name w:val="HTML Code"/>
    <w:basedOn w:val="a0"/>
    <w:uiPriority w:val="99"/>
    <w:semiHidden/>
    <w:unhideWhenUsed/>
    <w:rsid w:val="00C07DC8"/>
    <w:rPr>
      <w:rFonts w:ascii="Courier New" w:eastAsia="Times New Roman" w:hAnsi="Courier New" w:cs="Courier New"/>
      <w:sz w:val="20"/>
      <w:szCs w:val="20"/>
    </w:rPr>
  </w:style>
  <w:style w:type="character" w:customStyle="1" w:styleId="apple-converted-space">
    <w:name w:val="apple-converted-space"/>
    <w:basedOn w:val="a0"/>
    <w:rsid w:val="00C07DC8"/>
  </w:style>
  <w:style w:type="paragraph" w:styleId="HTML0">
    <w:name w:val="HTML Preformatted"/>
    <w:basedOn w:val="a"/>
    <w:link w:val="HTML1"/>
    <w:uiPriority w:val="99"/>
    <w:semiHidden/>
    <w:unhideWhenUsed/>
    <w:rsid w:val="006934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textAlignment w:val="auto"/>
    </w:pPr>
    <w:rPr>
      <w:rFonts w:ascii="Courier New" w:eastAsia="Times New Roman" w:hAnsi="Courier New" w:cs="Courier New"/>
      <w:kern w:val="0"/>
      <w:sz w:val="20"/>
      <w:szCs w:val="20"/>
    </w:rPr>
  </w:style>
  <w:style w:type="character" w:customStyle="1" w:styleId="HTML1">
    <w:name w:val="Стандартный HTML Знак"/>
    <w:basedOn w:val="a0"/>
    <w:link w:val="HTML0"/>
    <w:uiPriority w:val="99"/>
    <w:semiHidden/>
    <w:rsid w:val="00693419"/>
    <w:rPr>
      <w:rFonts w:ascii="Courier New" w:eastAsia="Times New Roman" w:hAnsi="Courier New" w:cs="Courier New"/>
      <w:kern w:val="0"/>
      <w:sz w:val="20"/>
      <w:szCs w:val="20"/>
    </w:rPr>
  </w:style>
  <w:style w:type="character" w:styleId="a4">
    <w:name w:val="Emphasis"/>
    <w:basedOn w:val="a0"/>
    <w:uiPriority w:val="20"/>
    <w:qFormat/>
    <w:rsid w:val="008B7D34"/>
    <w:rPr>
      <w:i/>
      <w:iCs/>
    </w:rPr>
  </w:style>
  <w:style w:type="character" w:customStyle="1" w:styleId="10">
    <w:name w:val="Заголовок 1 Знак"/>
    <w:basedOn w:val="a0"/>
    <w:link w:val="1"/>
    <w:uiPriority w:val="9"/>
    <w:rsid w:val="002472A8"/>
    <w:rPr>
      <w:shd w:val="clear" w:color="auto" w:fill="00B050"/>
    </w:rPr>
  </w:style>
  <w:style w:type="paragraph" w:styleId="z-">
    <w:name w:val="HTML Top of Form"/>
    <w:basedOn w:val="a"/>
    <w:next w:val="a"/>
    <w:link w:val="z-0"/>
    <w:hidden/>
    <w:uiPriority w:val="99"/>
    <w:semiHidden/>
    <w:unhideWhenUsed/>
    <w:rsid w:val="00B137E7"/>
    <w:pPr>
      <w:widowControl/>
      <w:pBdr>
        <w:bottom w:val="single" w:sz="6" w:space="1" w:color="auto"/>
      </w:pBdr>
      <w:suppressAutoHyphens w:val="0"/>
      <w:overflowPunct/>
      <w:autoSpaceDE/>
      <w:autoSpaceDN/>
      <w:jc w:val="center"/>
      <w:textAlignment w:val="auto"/>
    </w:pPr>
    <w:rPr>
      <w:rFonts w:ascii="Arial" w:eastAsia="Times New Roman" w:hAnsi="Arial" w:cs="Arial"/>
      <w:vanish/>
      <w:kern w:val="0"/>
      <w:sz w:val="16"/>
      <w:szCs w:val="16"/>
    </w:rPr>
  </w:style>
  <w:style w:type="character" w:customStyle="1" w:styleId="z-0">
    <w:name w:val="z-Начало формы Знак"/>
    <w:basedOn w:val="a0"/>
    <w:link w:val="z-"/>
    <w:uiPriority w:val="99"/>
    <w:semiHidden/>
    <w:rsid w:val="00B137E7"/>
    <w:rPr>
      <w:rFonts w:ascii="Arial" w:eastAsia="Times New Roman" w:hAnsi="Arial" w:cs="Arial"/>
      <w:vanish/>
      <w:kern w:val="0"/>
      <w:sz w:val="16"/>
      <w:szCs w:val="16"/>
    </w:rPr>
  </w:style>
  <w:style w:type="paragraph" w:styleId="z-1">
    <w:name w:val="HTML Bottom of Form"/>
    <w:basedOn w:val="a"/>
    <w:next w:val="a"/>
    <w:link w:val="z-2"/>
    <w:hidden/>
    <w:uiPriority w:val="99"/>
    <w:semiHidden/>
    <w:unhideWhenUsed/>
    <w:rsid w:val="00B137E7"/>
    <w:pPr>
      <w:widowControl/>
      <w:pBdr>
        <w:top w:val="single" w:sz="6" w:space="1" w:color="auto"/>
      </w:pBdr>
      <w:suppressAutoHyphens w:val="0"/>
      <w:overflowPunct/>
      <w:autoSpaceDE/>
      <w:autoSpaceDN/>
      <w:jc w:val="center"/>
      <w:textAlignment w:val="auto"/>
    </w:pPr>
    <w:rPr>
      <w:rFonts w:ascii="Arial" w:eastAsia="Times New Roman" w:hAnsi="Arial" w:cs="Arial"/>
      <w:vanish/>
      <w:kern w:val="0"/>
      <w:sz w:val="16"/>
      <w:szCs w:val="16"/>
    </w:rPr>
  </w:style>
  <w:style w:type="character" w:customStyle="1" w:styleId="z-2">
    <w:name w:val="z-Конец формы Знак"/>
    <w:basedOn w:val="a0"/>
    <w:link w:val="z-1"/>
    <w:uiPriority w:val="99"/>
    <w:semiHidden/>
    <w:rsid w:val="00B137E7"/>
    <w:rPr>
      <w:rFonts w:ascii="Arial" w:eastAsia="Times New Roman" w:hAnsi="Arial" w:cs="Arial"/>
      <w:vanish/>
      <w:kern w:val="0"/>
      <w:sz w:val="16"/>
      <w:szCs w:val="16"/>
    </w:rPr>
  </w:style>
  <w:style w:type="character" w:styleId="a5">
    <w:name w:val="Intense Emphasis"/>
    <w:uiPriority w:val="21"/>
    <w:qFormat/>
    <w:rsid w:val="00075E07"/>
    <w:rPr>
      <w:rFonts w:asciiTheme="minorHAnsi" w:hAnsiTheme="minorHAnsi"/>
      <w:i/>
      <w:iCs/>
      <w:shd w:val="clear" w:color="auto" w:fill="B8CCE4" w:themeFill="accent1" w:themeFillTint="66"/>
    </w:rPr>
  </w:style>
  <w:style w:type="paragraph" w:styleId="a6">
    <w:name w:val="List Paragraph"/>
    <w:basedOn w:val="a"/>
    <w:uiPriority w:val="34"/>
    <w:qFormat/>
    <w:rsid w:val="005251B6"/>
    <w:pPr>
      <w:ind w:left="720"/>
      <w:contextualSpacing/>
    </w:pPr>
  </w:style>
  <w:style w:type="character" w:customStyle="1" w:styleId="value">
    <w:name w:val="value"/>
    <w:basedOn w:val="a0"/>
    <w:rsid w:val="001076FD"/>
  </w:style>
  <w:style w:type="paragraph" w:styleId="a7">
    <w:name w:val="Balloon Text"/>
    <w:basedOn w:val="a"/>
    <w:link w:val="a8"/>
    <w:uiPriority w:val="99"/>
    <w:semiHidden/>
    <w:unhideWhenUsed/>
    <w:rsid w:val="00EF0027"/>
    <w:rPr>
      <w:rFonts w:ascii="Tahoma" w:hAnsi="Tahoma" w:cs="Tahoma"/>
      <w:sz w:val="16"/>
      <w:szCs w:val="16"/>
    </w:rPr>
  </w:style>
  <w:style w:type="character" w:customStyle="1" w:styleId="a8">
    <w:name w:val="Текст выноски Знак"/>
    <w:basedOn w:val="a0"/>
    <w:link w:val="a7"/>
    <w:uiPriority w:val="99"/>
    <w:semiHidden/>
    <w:rsid w:val="00EF0027"/>
    <w:rPr>
      <w:rFonts w:ascii="Tahoma" w:hAnsi="Tahoma" w:cs="Tahoma"/>
      <w:sz w:val="16"/>
      <w:szCs w:val="16"/>
    </w:rPr>
  </w:style>
  <w:style w:type="character" w:styleId="a9">
    <w:name w:val="Hyperlink"/>
    <w:basedOn w:val="a0"/>
    <w:uiPriority w:val="99"/>
    <w:unhideWhenUsed/>
    <w:rsid w:val="007A5929"/>
    <w:rPr>
      <w:color w:val="0000FF"/>
      <w:u w:val="single"/>
    </w:rPr>
  </w:style>
  <w:style w:type="paragraph" w:styleId="aa">
    <w:name w:val="No Spacing"/>
    <w:basedOn w:val="a"/>
    <w:uiPriority w:val="1"/>
    <w:qFormat/>
    <w:rsid w:val="00311835"/>
    <w:pPr>
      <w:shd w:val="clear" w:color="auto" w:fill="FFFFFF" w:themeFill="background1"/>
    </w:pPr>
    <w:rPr>
      <w:rFonts w:asciiTheme="minorHAnsi" w:hAnsiTheme="minorHAnsi"/>
      <w:noProof/>
    </w:rPr>
  </w:style>
  <w:style w:type="character" w:customStyle="1" w:styleId="l">
    <w:name w:val="l"/>
    <w:basedOn w:val="a0"/>
    <w:rsid w:val="007D5E51"/>
  </w:style>
  <w:style w:type="character" w:styleId="ab">
    <w:name w:val="Strong"/>
    <w:basedOn w:val="a0"/>
    <w:uiPriority w:val="22"/>
    <w:qFormat/>
    <w:rsid w:val="00F91E19"/>
    <w:rPr>
      <w:b/>
      <w:bCs/>
    </w:rPr>
  </w:style>
  <w:style w:type="character" w:customStyle="1" w:styleId="30">
    <w:name w:val="Заголовок 3 Знак"/>
    <w:basedOn w:val="a0"/>
    <w:link w:val="3"/>
    <w:uiPriority w:val="9"/>
    <w:rsid w:val="00151CAF"/>
    <w:rPr>
      <w:rFonts w:asciiTheme="minorHAnsi" w:eastAsiaTheme="majorEastAsia" w:hAnsiTheme="minorHAnsi" w:cstheme="majorBidi"/>
      <w:b/>
      <w:bCs/>
      <w:color w:val="000000" w:themeColor="text1"/>
    </w:rPr>
  </w:style>
  <w:style w:type="character" w:styleId="ac">
    <w:name w:val="FollowedHyperlink"/>
    <w:basedOn w:val="a0"/>
    <w:uiPriority w:val="99"/>
    <w:semiHidden/>
    <w:unhideWhenUsed/>
    <w:rsid w:val="00B21783"/>
    <w:rPr>
      <w:color w:val="800080" w:themeColor="followedHyperlink"/>
      <w:u w:val="single"/>
    </w:rPr>
  </w:style>
  <w:style w:type="character" w:customStyle="1" w:styleId="40">
    <w:name w:val="Заголовок 4 Знак"/>
    <w:basedOn w:val="a0"/>
    <w:link w:val="4"/>
    <w:uiPriority w:val="9"/>
    <w:rsid w:val="00D852E0"/>
    <w:rPr>
      <w:lang w:val="en-US"/>
    </w:rPr>
  </w:style>
  <w:style w:type="character" w:customStyle="1" w:styleId="pos-title">
    <w:name w:val="pos-title"/>
    <w:basedOn w:val="a0"/>
    <w:rsid w:val="00B21783"/>
  </w:style>
  <w:style w:type="character" w:customStyle="1" w:styleId="20">
    <w:name w:val="Заголовок 2 Знак"/>
    <w:basedOn w:val="a0"/>
    <w:link w:val="2"/>
    <w:uiPriority w:val="9"/>
    <w:rsid w:val="008735FE"/>
    <w:rPr>
      <w:rFonts w:asciiTheme="minorHAnsi" w:eastAsiaTheme="majorEastAsia" w:hAnsiTheme="minorHAnsi" w:cstheme="majorBidi"/>
      <w:b/>
      <w:bCs/>
    </w:rPr>
  </w:style>
  <w:style w:type="paragraph" w:styleId="ad">
    <w:name w:val="footer"/>
    <w:basedOn w:val="a"/>
    <w:link w:val="ae"/>
    <w:uiPriority w:val="99"/>
    <w:unhideWhenUsed/>
    <w:rsid w:val="009F5515"/>
    <w:pPr>
      <w:tabs>
        <w:tab w:val="center" w:pos="4677"/>
        <w:tab w:val="right" w:pos="9355"/>
      </w:tabs>
    </w:pPr>
  </w:style>
  <w:style w:type="character" w:customStyle="1" w:styleId="ae">
    <w:name w:val="Нижний колонтитул Знак"/>
    <w:basedOn w:val="a0"/>
    <w:link w:val="ad"/>
    <w:uiPriority w:val="99"/>
    <w:rsid w:val="009F5515"/>
  </w:style>
  <w:style w:type="character" w:styleId="af">
    <w:name w:val="page number"/>
    <w:basedOn w:val="a0"/>
    <w:uiPriority w:val="99"/>
    <w:semiHidden/>
    <w:unhideWhenUsed/>
    <w:rsid w:val="009F5515"/>
  </w:style>
  <w:style w:type="character" w:customStyle="1" w:styleId="importanttype">
    <w:name w:val="important__type"/>
    <w:basedOn w:val="a0"/>
    <w:rsid w:val="00154A56"/>
  </w:style>
  <w:style w:type="character" w:customStyle="1" w:styleId="token">
    <w:name w:val="token"/>
    <w:basedOn w:val="a0"/>
    <w:rsid w:val="00E36217"/>
  </w:style>
  <w:style w:type="character" w:styleId="HTML2">
    <w:name w:val="HTML Keyboard"/>
    <w:basedOn w:val="a0"/>
    <w:uiPriority w:val="99"/>
    <w:semiHidden/>
    <w:unhideWhenUsed/>
    <w:rsid w:val="009A732B"/>
    <w:rPr>
      <w:rFonts w:ascii="Courier New" w:eastAsia="Times New Roman" w:hAnsi="Courier New" w:cs="Courier New"/>
      <w:sz w:val="20"/>
      <w:szCs w:val="20"/>
    </w:rPr>
  </w:style>
  <w:style w:type="character" w:styleId="af0">
    <w:name w:val="Subtle Emphasis"/>
    <w:uiPriority w:val="19"/>
    <w:qFormat/>
    <w:rsid w:val="00891E12"/>
    <w:rPr>
      <w:b/>
      <w:color w:val="C00000"/>
    </w:rPr>
  </w:style>
  <w:style w:type="paragraph" w:styleId="af1">
    <w:name w:val="Subtitle"/>
    <w:basedOn w:val="aa"/>
    <w:next w:val="a"/>
    <w:link w:val="af2"/>
    <w:uiPriority w:val="11"/>
    <w:qFormat/>
    <w:rsid w:val="00930BF9"/>
    <w:pPr>
      <w:shd w:val="clear" w:color="auto" w:fill="D9D9D9" w:themeFill="background1" w:themeFillShade="D9"/>
    </w:pPr>
    <w:rPr>
      <w:rFonts w:ascii="Consolas" w:hAnsi="Consolas"/>
      <w:sz w:val="16"/>
    </w:rPr>
  </w:style>
  <w:style w:type="character" w:customStyle="1" w:styleId="af2">
    <w:name w:val="Подзаголовок Знак"/>
    <w:basedOn w:val="a0"/>
    <w:link w:val="af1"/>
    <w:uiPriority w:val="11"/>
    <w:rsid w:val="00930BF9"/>
    <w:rPr>
      <w:rFonts w:ascii="Consolas" w:hAnsi="Consolas"/>
      <w:noProof/>
      <w:sz w:val="16"/>
      <w:shd w:val="clear" w:color="auto" w:fill="D9D9D9" w:themeFill="background1" w:themeFillShade="D9"/>
    </w:rPr>
  </w:style>
  <w:style w:type="paragraph" w:styleId="af3">
    <w:name w:val="Title"/>
    <w:basedOn w:val="af1"/>
    <w:next w:val="a"/>
    <w:link w:val="af4"/>
    <w:uiPriority w:val="10"/>
    <w:qFormat/>
    <w:rsid w:val="00703C47"/>
    <w:pPr>
      <w:shd w:val="clear" w:color="auto" w:fill="D6E3BC" w:themeFill="accent3" w:themeFillTint="66"/>
    </w:pPr>
  </w:style>
  <w:style w:type="character" w:customStyle="1" w:styleId="af4">
    <w:name w:val="Название Знак"/>
    <w:basedOn w:val="a0"/>
    <w:link w:val="af3"/>
    <w:uiPriority w:val="10"/>
    <w:rsid w:val="00703C47"/>
    <w:rPr>
      <w:rFonts w:ascii="Consolas" w:hAnsi="Consolas"/>
      <w:noProof/>
      <w:sz w:val="16"/>
      <w:shd w:val="clear" w:color="auto" w:fill="D6E3BC" w:themeFill="accent3" w:themeFillTint="66"/>
    </w:rPr>
  </w:style>
  <w:style w:type="character" w:customStyle="1" w:styleId="hljs-number">
    <w:name w:val="hljs-number"/>
    <w:basedOn w:val="a0"/>
    <w:rsid w:val="00A34B6C"/>
  </w:style>
  <w:style w:type="character" w:customStyle="1" w:styleId="hljs-function">
    <w:name w:val="hljs-function"/>
    <w:basedOn w:val="a0"/>
    <w:rsid w:val="00A34B6C"/>
  </w:style>
  <w:style w:type="character" w:customStyle="1" w:styleId="hljs-keyword">
    <w:name w:val="hljs-keyword"/>
    <w:basedOn w:val="a0"/>
    <w:rsid w:val="00A34B6C"/>
  </w:style>
  <w:style w:type="character" w:customStyle="1" w:styleId="hljs-title">
    <w:name w:val="hljs-title"/>
    <w:basedOn w:val="a0"/>
    <w:rsid w:val="00A34B6C"/>
  </w:style>
  <w:style w:type="character" w:customStyle="1" w:styleId="hljs-params">
    <w:name w:val="hljs-params"/>
    <w:basedOn w:val="a0"/>
    <w:rsid w:val="00A34B6C"/>
  </w:style>
  <w:style w:type="character" w:customStyle="1" w:styleId="hljs-builtin">
    <w:name w:val="hljs-built_in"/>
    <w:basedOn w:val="a0"/>
    <w:rsid w:val="00A34B6C"/>
  </w:style>
  <w:style w:type="character" w:customStyle="1" w:styleId="pl-k">
    <w:name w:val="pl-k"/>
    <w:basedOn w:val="a0"/>
    <w:rsid w:val="00E2157E"/>
  </w:style>
  <w:style w:type="character" w:customStyle="1" w:styleId="pl-en">
    <w:name w:val="pl-en"/>
    <w:basedOn w:val="a0"/>
    <w:rsid w:val="00E2157E"/>
  </w:style>
  <w:style w:type="character" w:customStyle="1" w:styleId="pl-c1">
    <w:name w:val="pl-c1"/>
    <w:basedOn w:val="a0"/>
    <w:rsid w:val="00E2157E"/>
  </w:style>
  <w:style w:type="character" w:customStyle="1" w:styleId="pl-smi">
    <w:name w:val="pl-smi"/>
    <w:basedOn w:val="a0"/>
    <w:rsid w:val="00E2157E"/>
  </w:style>
  <w:style w:type="character" w:customStyle="1" w:styleId="pl-s">
    <w:name w:val="pl-s"/>
    <w:basedOn w:val="a0"/>
    <w:rsid w:val="00E2157E"/>
  </w:style>
  <w:style w:type="character" w:customStyle="1" w:styleId="pl-pds">
    <w:name w:val="pl-pds"/>
    <w:basedOn w:val="a0"/>
    <w:rsid w:val="00E2157E"/>
  </w:style>
  <w:style w:type="character" w:customStyle="1" w:styleId="pl-c">
    <w:name w:val="pl-c"/>
    <w:basedOn w:val="a0"/>
    <w:rsid w:val="00E2157E"/>
  </w:style>
  <w:style w:type="character" w:customStyle="1" w:styleId="50">
    <w:name w:val="Заголовок 5 Знак"/>
    <w:basedOn w:val="a0"/>
    <w:link w:val="5"/>
    <w:uiPriority w:val="9"/>
    <w:rsid w:val="00D676A6"/>
  </w:style>
  <w:style w:type="character" w:customStyle="1" w:styleId="hljs-comment">
    <w:name w:val="hljs-comment"/>
    <w:basedOn w:val="a0"/>
    <w:rsid w:val="00397FAA"/>
  </w:style>
  <w:style w:type="character" w:customStyle="1" w:styleId="lwcollapsibleareatitle">
    <w:name w:val="lw_collapsiblearea_title"/>
    <w:basedOn w:val="a0"/>
    <w:rsid w:val="00C03127"/>
  </w:style>
  <w:style w:type="character" w:customStyle="1" w:styleId="hljs-name">
    <w:name w:val="hljs-name"/>
    <w:basedOn w:val="a0"/>
    <w:rsid w:val="00AF4F63"/>
  </w:style>
  <w:style w:type="character" w:customStyle="1" w:styleId="hljs-regexp">
    <w:name w:val="hljs-regexp"/>
    <w:basedOn w:val="a0"/>
    <w:rsid w:val="00AF4F63"/>
  </w:style>
  <w:style w:type="character" w:customStyle="1" w:styleId="hljs-literal">
    <w:name w:val="hljs-literal"/>
    <w:basedOn w:val="a0"/>
    <w:rsid w:val="007D44C9"/>
  </w:style>
  <w:style w:type="character" w:customStyle="1" w:styleId="hljs-string">
    <w:name w:val="hljs-string"/>
    <w:basedOn w:val="a0"/>
    <w:rsid w:val="00BE1585"/>
  </w:style>
  <w:style w:type="character" w:customStyle="1" w:styleId="hljs-subst">
    <w:name w:val="hljs-subst"/>
    <w:basedOn w:val="a0"/>
    <w:rsid w:val="00BE1585"/>
  </w:style>
  <w:style w:type="character" w:customStyle="1" w:styleId="line-numbers-rows">
    <w:name w:val="line-numbers-rows"/>
    <w:basedOn w:val="a0"/>
    <w:rsid w:val="008B7077"/>
  </w:style>
  <w:style w:type="paragraph" w:styleId="af5">
    <w:name w:val="header"/>
    <w:basedOn w:val="a"/>
    <w:link w:val="af6"/>
    <w:uiPriority w:val="99"/>
    <w:unhideWhenUsed/>
    <w:rsid w:val="00C026D8"/>
    <w:pPr>
      <w:tabs>
        <w:tab w:val="center" w:pos="4677"/>
        <w:tab w:val="right" w:pos="9355"/>
      </w:tabs>
    </w:pPr>
  </w:style>
  <w:style w:type="character" w:customStyle="1" w:styleId="af6">
    <w:name w:val="Верхний колонтитул Знак"/>
    <w:basedOn w:val="a0"/>
    <w:link w:val="af5"/>
    <w:uiPriority w:val="99"/>
    <w:rsid w:val="00C026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Myriad Pro Light" w:eastAsiaTheme="minorEastAsia" w:hAnsi="Myriad Pro Light" w:cstheme="minorBidi"/>
        <w:kern w:val="3"/>
        <w:sz w:val="18"/>
        <w:szCs w:val="22"/>
        <w:lang w:val="ru-RU" w:eastAsia="ru-RU" w:bidi="ar-SA"/>
      </w:rPr>
    </w:rPrDefault>
    <w:pPrDefault>
      <w:pPr>
        <w:widowControl w:val="0"/>
        <w:suppressAutoHyphens/>
        <w:overflowPunct w:val="0"/>
        <w:autoSpaceDE w:val="0"/>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3D67"/>
  </w:style>
  <w:style w:type="paragraph" w:styleId="1">
    <w:name w:val="heading 1"/>
    <w:basedOn w:val="a"/>
    <w:link w:val="10"/>
    <w:uiPriority w:val="9"/>
    <w:qFormat/>
    <w:rsid w:val="002472A8"/>
    <w:pPr>
      <w:shd w:val="clear" w:color="auto" w:fill="00B050"/>
      <w:outlineLvl w:val="0"/>
    </w:pPr>
  </w:style>
  <w:style w:type="paragraph" w:styleId="2">
    <w:name w:val="heading 2"/>
    <w:basedOn w:val="3"/>
    <w:next w:val="a"/>
    <w:link w:val="20"/>
    <w:uiPriority w:val="9"/>
    <w:unhideWhenUsed/>
    <w:qFormat/>
    <w:rsid w:val="008735FE"/>
    <w:pPr>
      <w:outlineLvl w:val="1"/>
    </w:pPr>
    <w:rPr>
      <w:color w:val="auto"/>
      <w:shd w:val="clear" w:color="auto" w:fill="00B0F0"/>
    </w:rPr>
  </w:style>
  <w:style w:type="paragraph" w:styleId="3">
    <w:name w:val="heading 3"/>
    <w:basedOn w:val="a"/>
    <w:next w:val="a"/>
    <w:link w:val="30"/>
    <w:uiPriority w:val="9"/>
    <w:unhideWhenUsed/>
    <w:qFormat/>
    <w:rsid w:val="00151CAF"/>
    <w:pPr>
      <w:keepNext/>
      <w:keepLines/>
      <w:spacing w:before="200"/>
      <w:outlineLvl w:val="2"/>
    </w:pPr>
    <w:rPr>
      <w:rFonts w:asciiTheme="minorHAnsi" w:eastAsiaTheme="majorEastAsia" w:hAnsiTheme="minorHAnsi" w:cstheme="majorBidi"/>
      <w:b/>
      <w:bCs/>
      <w:color w:val="000000" w:themeColor="text1"/>
      <w:shd w:val="clear" w:color="auto" w:fill="C4BC96" w:themeFill="background2" w:themeFillShade="BF"/>
    </w:rPr>
  </w:style>
  <w:style w:type="paragraph" w:styleId="4">
    <w:name w:val="heading 4"/>
    <w:basedOn w:val="a"/>
    <w:next w:val="a"/>
    <w:link w:val="40"/>
    <w:uiPriority w:val="9"/>
    <w:unhideWhenUsed/>
    <w:qFormat/>
    <w:rsid w:val="00D852E0"/>
    <w:pPr>
      <w:outlineLvl w:val="3"/>
    </w:pPr>
    <w:rPr>
      <w:shd w:val="clear" w:color="auto" w:fill="B2A1C7" w:themeFill="accent4" w:themeFillTint="99"/>
      <w:lang w:val="en-US"/>
    </w:rPr>
  </w:style>
  <w:style w:type="paragraph" w:styleId="5">
    <w:name w:val="heading 5"/>
    <w:basedOn w:val="a"/>
    <w:next w:val="a"/>
    <w:link w:val="50"/>
    <w:uiPriority w:val="9"/>
    <w:unhideWhenUsed/>
    <w:qFormat/>
    <w:rsid w:val="00D676A6"/>
    <w:pPr>
      <w:outlineLvl w:val="4"/>
    </w:pPr>
    <w:rPr>
      <w:shd w:val="clear" w:color="auto" w:fill="FFC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C07DC8"/>
    <w:pPr>
      <w:widowControl/>
      <w:suppressAutoHyphens w:val="0"/>
      <w:overflowPunct/>
      <w:autoSpaceDE/>
      <w:autoSpaceDN/>
      <w:spacing w:before="100" w:beforeAutospacing="1" w:after="100" w:afterAutospacing="1"/>
      <w:textAlignment w:val="auto"/>
    </w:pPr>
    <w:rPr>
      <w:rFonts w:ascii="Times New Roman" w:eastAsia="Times New Roman" w:hAnsi="Times New Roman" w:cs="Times New Roman"/>
      <w:kern w:val="0"/>
      <w:sz w:val="24"/>
      <w:szCs w:val="24"/>
    </w:rPr>
  </w:style>
  <w:style w:type="character" w:styleId="HTML">
    <w:name w:val="HTML Code"/>
    <w:basedOn w:val="a0"/>
    <w:uiPriority w:val="99"/>
    <w:semiHidden/>
    <w:unhideWhenUsed/>
    <w:rsid w:val="00C07DC8"/>
    <w:rPr>
      <w:rFonts w:ascii="Courier New" w:eastAsia="Times New Roman" w:hAnsi="Courier New" w:cs="Courier New"/>
      <w:sz w:val="20"/>
      <w:szCs w:val="20"/>
    </w:rPr>
  </w:style>
  <w:style w:type="character" w:customStyle="1" w:styleId="apple-converted-space">
    <w:name w:val="apple-converted-space"/>
    <w:basedOn w:val="a0"/>
    <w:rsid w:val="00C07DC8"/>
  </w:style>
  <w:style w:type="paragraph" w:styleId="HTML0">
    <w:name w:val="HTML Preformatted"/>
    <w:basedOn w:val="a"/>
    <w:link w:val="HTML1"/>
    <w:uiPriority w:val="99"/>
    <w:semiHidden/>
    <w:unhideWhenUsed/>
    <w:rsid w:val="006934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textAlignment w:val="auto"/>
    </w:pPr>
    <w:rPr>
      <w:rFonts w:ascii="Courier New" w:eastAsia="Times New Roman" w:hAnsi="Courier New" w:cs="Courier New"/>
      <w:kern w:val="0"/>
      <w:sz w:val="20"/>
      <w:szCs w:val="20"/>
    </w:rPr>
  </w:style>
  <w:style w:type="character" w:customStyle="1" w:styleId="HTML1">
    <w:name w:val="Стандартный HTML Знак"/>
    <w:basedOn w:val="a0"/>
    <w:link w:val="HTML0"/>
    <w:uiPriority w:val="99"/>
    <w:semiHidden/>
    <w:rsid w:val="00693419"/>
    <w:rPr>
      <w:rFonts w:ascii="Courier New" w:eastAsia="Times New Roman" w:hAnsi="Courier New" w:cs="Courier New"/>
      <w:kern w:val="0"/>
      <w:sz w:val="20"/>
      <w:szCs w:val="20"/>
    </w:rPr>
  </w:style>
  <w:style w:type="character" w:styleId="a4">
    <w:name w:val="Emphasis"/>
    <w:basedOn w:val="a0"/>
    <w:uiPriority w:val="20"/>
    <w:qFormat/>
    <w:rsid w:val="008B7D34"/>
    <w:rPr>
      <w:i/>
      <w:iCs/>
    </w:rPr>
  </w:style>
  <w:style w:type="character" w:customStyle="1" w:styleId="10">
    <w:name w:val="Заголовок 1 Знак"/>
    <w:basedOn w:val="a0"/>
    <w:link w:val="1"/>
    <w:uiPriority w:val="9"/>
    <w:rsid w:val="002472A8"/>
    <w:rPr>
      <w:shd w:val="clear" w:color="auto" w:fill="00B050"/>
    </w:rPr>
  </w:style>
  <w:style w:type="paragraph" w:styleId="z-">
    <w:name w:val="HTML Top of Form"/>
    <w:basedOn w:val="a"/>
    <w:next w:val="a"/>
    <w:link w:val="z-0"/>
    <w:hidden/>
    <w:uiPriority w:val="99"/>
    <w:semiHidden/>
    <w:unhideWhenUsed/>
    <w:rsid w:val="00B137E7"/>
    <w:pPr>
      <w:widowControl/>
      <w:pBdr>
        <w:bottom w:val="single" w:sz="6" w:space="1" w:color="auto"/>
      </w:pBdr>
      <w:suppressAutoHyphens w:val="0"/>
      <w:overflowPunct/>
      <w:autoSpaceDE/>
      <w:autoSpaceDN/>
      <w:jc w:val="center"/>
      <w:textAlignment w:val="auto"/>
    </w:pPr>
    <w:rPr>
      <w:rFonts w:ascii="Arial" w:eastAsia="Times New Roman" w:hAnsi="Arial" w:cs="Arial"/>
      <w:vanish/>
      <w:kern w:val="0"/>
      <w:sz w:val="16"/>
      <w:szCs w:val="16"/>
    </w:rPr>
  </w:style>
  <w:style w:type="character" w:customStyle="1" w:styleId="z-0">
    <w:name w:val="z-Начало формы Знак"/>
    <w:basedOn w:val="a0"/>
    <w:link w:val="z-"/>
    <w:uiPriority w:val="99"/>
    <w:semiHidden/>
    <w:rsid w:val="00B137E7"/>
    <w:rPr>
      <w:rFonts w:ascii="Arial" w:eastAsia="Times New Roman" w:hAnsi="Arial" w:cs="Arial"/>
      <w:vanish/>
      <w:kern w:val="0"/>
      <w:sz w:val="16"/>
      <w:szCs w:val="16"/>
    </w:rPr>
  </w:style>
  <w:style w:type="paragraph" w:styleId="z-1">
    <w:name w:val="HTML Bottom of Form"/>
    <w:basedOn w:val="a"/>
    <w:next w:val="a"/>
    <w:link w:val="z-2"/>
    <w:hidden/>
    <w:uiPriority w:val="99"/>
    <w:semiHidden/>
    <w:unhideWhenUsed/>
    <w:rsid w:val="00B137E7"/>
    <w:pPr>
      <w:widowControl/>
      <w:pBdr>
        <w:top w:val="single" w:sz="6" w:space="1" w:color="auto"/>
      </w:pBdr>
      <w:suppressAutoHyphens w:val="0"/>
      <w:overflowPunct/>
      <w:autoSpaceDE/>
      <w:autoSpaceDN/>
      <w:jc w:val="center"/>
      <w:textAlignment w:val="auto"/>
    </w:pPr>
    <w:rPr>
      <w:rFonts w:ascii="Arial" w:eastAsia="Times New Roman" w:hAnsi="Arial" w:cs="Arial"/>
      <w:vanish/>
      <w:kern w:val="0"/>
      <w:sz w:val="16"/>
      <w:szCs w:val="16"/>
    </w:rPr>
  </w:style>
  <w:style w:type="character" w:customStyle="1" w:styleId="z-2">
    <w:name w:val="z-Конец формы Знак"/>
    <w:basedOn w:val="a0"/>
    <w:link w:val="z-1"/>
    <w:uiPriority w:val="99"/>
    <w:semiHidden/>
    <w:rsid w:val="00B137E7"/>
    <w:rPr>
      <w:rFonts w:ascii="Arial" w:eastAsia="Times New Roman" w:hAnsi="Arial" w:cs="Arial"/>
      <w:vanish/>
      <w:kern w:val="0"/>
      <w:sz w:val="16"/>
      <w:szCs w:val="16"/>
    </w:rPr>
  </w:style>
  <w:style w:type="character" w:styleId="a5">
    <w:name w:val="Intense Emphasis"/>
    <w:uiPriority w:val="21"/>
    <w:qFormat/>
    <w:rsid w:val="00075E07"/>
    <w:rPr>
      <w:rFonts w:asciiTheme="minorHAnsi" w:hAnsiTheme="minorHAnsi"/>
      <w:i/>
      <w:iCs/>
      <w:shd w:val="clear" w:color="auto" w:fill="B8CCE4" w:themeFill="accent1" w:themeFillTint="66"/>
    </w:rPr>
  </w:style>
  <w:style w:type="paragraph" w:styleId="a6">
    <w:name w:val="List Paragraph"/>
    <w:basedOn w:val="a"/>
    <w:uiPriority w:val="34"/>
    <w:qFormat/>
    <w:rsid w:val="005251B6"/>
    <w:pPr>
      <w:ind w:left="720"/>
      <w:contextualSpacing/>
    </w:pPr>
  </w:style>
  <w:style w:type="character" w:customStyle="1" w:styleId="value">
    <w:name w:val="value"/>
    <w:basedOn w:val="a0"/>
    <w:rsid w:val="001076FD"/>
  </w:style>
  <w:style w:type="paragraph" w:styleId="a7">
    <w:name w:val="Balloon Text"/>
    <w:basedOn w:val="a"/>
    <w:link w:val="a8"/>
    <w:uiPriority w:val="99"/>
    <w:semiHidden/>
    <w:unhideWhenUsed/>
    <w:rsid w:val="00EF0027"/>
    <w:rPr>
      <w:rFonts w:ascii="Tahoma" w:hAnsi="Tahoma" w:cs="Tahoma"/>
      <w:sz w:val="16"/>
      <w:szCs w:val="16"/>
    </w:rPr>
  </w:style>
  <w:style w:type="character" w:customStyle="1" w:styleId="a8">
    <w:name w:val="Текст выноски Знак"/>
    <w:basedOn w:val="a0"/>
    <w:link w:val="a7"/>
    <w:uiPriority w:val="99"/>
    <w:semiHidden/>
    <w:rsid w:val="00EF0027"/>
    <w:rPr>
      <w:rFonts w:ascii="Tahoma" w:hAnsi="Tahoma" w:cs="Tahoma"/>
      <w:sz w:val="16"/>
      <w:szCs w:val="16"/>
    </w:rPr>
  </w:style>
  <w:style w:type="character" w:styleId="a9">
    <w:name w:val="Hyperlink"/>
    <w:basedOn w:val="a0"/>
    <w:uiPriority w:val="99"/>
    <w:unhideWhenUsed/>
    <w:rsid w:val="007A5929"/>
    <w:rPr>
      <w:color w:val="0000FF"/>
      <w:u w:val="single"/>
    </w:rPr>
  </w:style>
  <w:style w:type="paragraph" w:styleId="aa">
    <w:name w:val="No Spacing"/>
    <w:basedOn w:val="a"/>
    <w:uiPriority w:val="1"/>
    <w:qFormat/>
    <w:rsid w:val="00311835"/>
    <w:pPr>
      <w:shd w:val="clear" w:color="auto" w:fill="FFFFFF" w:themeFill="background1"/>
    </w:pPr>
    <w:rPr>
      <w:rFonts w:asciiTheme="minorHAnsi" w:hAnsiTheme="minorHAnsi"/>
      <w:noProof/>
    </w:rPr>
  </w:style>
  <w:style w:type="character" w:customStyle="1" w:styleId="l">
    <w:name w:val="l"/>
    <w:basedOn w:val="a0"/>
    <w:rsid w:val="007D5E51"/>
  </w:style>
  <w:style w:type="character" w:styleId="ab">
    <w:name w:val="Strong"/>
    <w:basedOn w:val="a0"/>
    <w:uiPriority w:val="22"/>
    <w:qFormat/>
    <w:rsid w:val="00F91E19"/>
    <w:rPr>
      <w:b/>
      <w:bCs/>
    </w:rPr>
  </w:style>
  <w:style w:type="character" w:customStyle="1" w:styleId="30">
    <w:name w:val="Заголовок 3 Знак"/>
    <w:basedOn w:val="a0"/>
    <w:link w:val="3"/>
    <w:uiPriority w:val="9"/>
    <w:rsid w:val="00151CAF"/>
    <w:rPr>
      <w:rFonts w:asciiTheme="minorHAnsi" w:eastAsiaTheme="majorEastAsia" w:hAnsiTheme="minorHAnsi" w:cstheme="majorBidi"/>
      <w:b/>
      <w:bCs/>
      <w:color w:val="000000" w:themeColor="text1"/>
    </w:rPr>
  </w:style>
  <w:style w:type="character" w:styleId="ac">
    <w:name w:val="FollowedHyperlink"/>
    <w:basedOn w:val="a0"/>
    <w:uiPriority w:val="99"/>
    <w:semiHidden/>
    <w:unhideWhenUsed/>
    <w:rsid w:val="00B21783"/>
    <w:rPr>
      <w:color w:val="800080" w:themeColor="followedHyperlink"/>
      <w:u w:val="single"/>
    </w:rPr>
  </w:style>
  <w:style w:type="character" w:customStyle="1" w:styleId="40">
    <w:name w:val="Заголовок 4 Знак"/>
    <w:basedOn w:val="a0"/>
    <w:link w:val="4"/>
    <w:uiPriority w:val="9"/>
    <w:rsid w:val="00D852E0"/>
    <w:rPr>
      <w:lang w:val="en-US"/>
    </w:rPr>
  </w:style>
  <w:style w:type="character" w:customStyle="1" w:styleId="pos-title">
    <w:name w:val="pos-title"/>
    <w:basedOn w:val="a0"/>
    <w:rsid w:val="00B21783"/>
  </w:style>
  <w:style w:type="character" w:customStyle="1" w:styleId="20">
    <w:name w:val="Заголовок 2 Знак"/>
    <w:basedOn w:val="a0"/>
    <w:link w:val="2"/>
    <w:uiPriority w:val="9"/>
    <w:rsid w:val="008735FE"/>
    <w:rPr>
      <w:rFonts w:asciiTheme="minorHAnsi" w:eastAsiaTheme="majorEastAsia" w:hAnsiTheme="minorHAnsi" w:cstheme="majorBidi"/>
      <w:b/>
      <w:bCs/>
    </w:rPr>
  </w:style>
  <w:style w:type="paragraph" w:styleId="ad">
    <w:name w:val="footer"/>
    <w:basedOn w:val="a"/>
    <w:link w:val="ae"/>
    <w:uiPriority w:val="99"/>
    <w:unhideWhenUsed/>
    <w:rsid w:val="009F5515"/>
    <w:pPr>
      <w:tabs>
        <w:tab w:val="center" w:pos="4677"/>
        <w:tab w:val="right" w:pos="9355"/>
      </w:tabs>
    </w:pPr>
  </w:style>
  <w:style w:type="character" w:customStyle="1" w:styleId="ae">
    <w:name w:val="Нижний колонтитул Знак"/>
    <w:basedOn w:val="a0"/>
    <w:link w:val="ad"/>
    <w:uiPriority w:val="99"/>
    <w:rsid w:val="009F5515"/>
  </w:style>
  <w:style w:type="character" w:styleId="af">
    <w:name w:val="page number"/>
    <w:basedOn w:val="a0"/>
    <w:uiPriority w:val="99"/>
    <w:semiHidden/>
    <w:unhideWhenUsed/>
    <w:rsid w:val="009F5515"/>
  </w:style>
  <w:style w:type="character" w:customStyle="1" w:styleId="importanttype">
    <w:name w:val="important__type"/>
    <w:basedOn w:val="a0"/>
    <w:rsid w:val="00154A56"/>
  </w:style>
  <w:style w:type="character" w:customStyle="1" w:styleId="token">
    <w:name w:val="token"/>
    <w:basedOn w:val="a0"/>
    <w:rsid w:val="00E36217"/>
  </w:style>
  <w:style w:type="character" w:styleId="HTML2">
    <w:name w:val="HTML Keyboard"/>
    <w:basedOn w:val="a0"/>
    <w:uiPriority w:val="99"/>
    <w:semiHidden/>
    <w:unhideWhenUsed/>
    <w:rsid w:val="009A732B"/>
    <w:rPr>
      <w:rFonts w:ascii="Courier New" w:eastAsia="Times New Roman" w:hAnsi="Courier New" w:cs="Courier New"/>
      <w:sz w:val="20"/>
      <w:szCs w:val="20"/>
    </w:rPr>
  </w:style>
  <w:style w:type="character" w:styleId="af0">
    <w:name w:val="Subtle Emphasis"/>
    <w:uiPriority w:val="19"/>
    <w:qFormat/>
    <w:rsid w:val="00891E12"/>
    <w:rPr>
      <w:b/>
      <w:color w:val="C00000"/>
    </w:rPr>
  </w:style>
  <w:style w:type="paragraph" w:styleId="af1">
    <w:name w:val="Subtitle"/>
    <w:basedOn w:val="aa"/>
    <w:next w:val="a"/>
    <w:link w:val="af2"/>
    <w:uiPriority w:val="11"/>
    <w:qFormat/>
    <w:rsid w:val="00930BF9"/>
    <w:pPr>
      <w:shd w:val="clear" w:color="auto" w:fill="D9D9D9" w:themeFill="background1" w:themeFillShade="D9"/>
    </w:pPr>
    <w:rPr>
      <w:rFonts w:ascii="Consolas" w:hAnsi="Consolas"/>
      <w:sz w:val="16"/>
    </w:rPr>
  </w:style>
  <w:style w:type="character" w:customStyle="1" w:styleId="af2">
    <w:name w:val="Подзаголовок Знак"/>
    <w:basedOn w:val="a0"/>
    <w:link w:val="af1"/>
    <w:uiPriority w:val="11"/>
    <w:rsid w:val="00930BF9"/>
    <w:rPr>
      <w:rFonts w:ascii="Consolas" w:hAnsi="Consolas"/>
      <w:noProof/>
      <w:sz w:val="16"/>
      <w:shd w:val="clear" w:color="auto" w:fill="D9D9D9" w:themeFill="background1" w:themeFillShade="D9"/>
    </w:rPr>
  </w:style>
  <w:style w:type="paragraph" w:styleId="af3">
    <w:name w:val="Title"/>
    <w:basedOn w:val="af1"/>
    <w:next w:val="a"/>
    <w:link w:val="af4"/>
    <w:uiPriority w:val="10"/>
    <w:qFormat/>
    <w:rsid w:val="00703C47"/>
    <w:pPr>
      <w:shd w:val="clear" w:color="auto" w:fill="D6E3BC" w:themeFill="accent3" w:themeFillTint="66"/>
    </w:pPr>
  </w:style>
  <w:style w:type="character" w:customStyle="1" w:styleId="af4">
    <w:name w:val="Название Знак"/>
    <w:basedOn w:val="a0"/>
    <w:link w:val="af3"/>
    <w:uiPriority w:val="10"/>
    <w:rsid w:val="00703C47"/>
    <w:rPr>
      <w:rFonts w:ascii="Consolas" w:hAnsi="Consolas"/>
      <w:noProof/>
      <w:sz w:val="16"/>
      <w:shd w:val="clear" w:color="auto" w:fill="D6E3BC" w:themeFill="accent3" w:themeFillTint="66"/>
    </w:rPr>
  </w:style>
  <w:style w:type="character" w:customStyle="1" w:styleId="hljs-number">
    <w:name w:val="hljs-number"/>
    <w:basedOn w:val="a0"/>
    <w:rsid w:val="00A34B6C"/>
  </w:style>
  <w:style w:type="character" w:customStyle="1" w:styleId="hljs-function">
    <w:name w:val="hljs-function"/>
    <w:basedOn w:val="a0"/>
    <w:rsid w:val="00A34B6C"/>
  </w:style>
  <w:style w:type="character" w:customStyle="1" w:styleId="hljs-keyword">
    <w:name w:val="hljs-keyword"/>
    <w:basedOn w:val="a0"/>
    <w:rsid w:val="00A34B6C"/>
  </w:style>
  <w:style w:type="character" w:customStyle="1" w:styleId="hljs-title">
    <w:name w:val="hljs-title"/>
    <w:basedOn w:val="a0"/>
    <w:rsid w:val="00A34B6C"/>
  </w:style>
  <w:style w:type="character" w:customStyle="1" w:styleId="hljs-params">
    <w:name w:val="hljs-params"/>
    <w:basedOn w:val="a0"/>
    <w:rsid w:val="00A34B6C"/>
  </w:style>
  <w:style w:type="character" w:customStyle="1" w:styleId="hljs-builtin">
    <w:name w:val="hljs-built_in"/>
    <w:basedOn w:val="a0"/>
    <w:rsid w:val="00A34B6C"/>
  </w:style>
  <w:style w:type="character" w:customStyle="1" w:styleId="pl-k">
    <w:name w:val="pl-k"/>
    <w:basedOn w:val="a0"/>
    <w:rsid w:val="00E2157E"/>
  </w:style>
  <w:style w:type="character" w:customStyle="1" w:styleId="pl-en">
    <w:name w:val="pl-en"/>
    <w:basedOn w:val="a0"/>
    <w:rsid w:val="00E2157E"/>
  </w:style>
  <w:style w:type="character" w:customStyle="1" w:styleId="pl-c1">
    <w:name w:val="pl-c1"/>
    <w:basedOn w:val="a0"/>
    <w:rsid w:val="00E2157E"/>
  </w:style>
  <w:style w:type="character" w:customStyle="1" w:styleId="pl-smi">
    <w:name w:val="pl-smi"/>
    <w:basedOn w:val="a0"/>
    <w:rsid w:val="00E2157E"/>
  </w:style>
  <w:style w:type="character" w:customStyle="1" w:styleId="pl-s">
    <w:name w:val="pl-s"/>
    <w:basedOn w:val="a0"/>
    <w:rsid w:val="00E2157E"/>
  </w:style>
  <w:style w:type="character" w:customStyle="1" w:styleId="pl-pds">
    <w:name w:val="pl-pds"/>
    <w:basedOn w:val="a0"/>
    <w:rsid w:val="00E2157E"/>
  </w:style>
  <w:style w:type="character" w:customStyle="1" w:styleId="pl-c">
    <w:name w:val="pl-c"/>
    <w:basedOn w:val="a0"/>
    <w:rsid w:val="00E2157E"/>
  </w:style>
  <w:style w:type="character" w:customStyle="1" w:styleId="50">
    <w:name w:val="Заголовок 5 Знак"/>
    <w:basedOn w:val="a0"/>
    <w:link w:val="5"/>
    <w:uiPriority w:val="9"/>
    <w:rsid w:val="00D676A6"/>
  </w:style>
  <w:style w:type="character" w:customStyle="1" w:styleId="hljs-comment">
    <w:name w:val="hljs-comment"/>
    <w:basedOn w:val="a0"/>
    <w:rsid w:val="00397FAA"/>
  </w:style>
  <w:style w:type="character" w:customStyle="1" w:styleId="lwcollapsibleareatitle">
    <w:name w:val="lw_collapsiblearea_title"/>
    <w:basedOn w:val="a0"/>
    <w:rsid w:val="00C03127"/>
  </w:style>
  <w:style w:type="character" w:customStyle="1" w:styleId="hljs-name">
    <w:name w:val="hljs-name"/>
    <w:basedOn w:val="a0"/>
    <w:rsid w:val="00AF4F63"/>
  </w:style>
  <w:style w:type="character" w:customStyle="1" w:styleId="hljs-regexp">
    <w:name w:val="hljs-regexp"/>
    <w:basedOn w:val="a0"/>
    <w:rsid w:val="00AF4F63"/>
  </w:style>
  <w:style w:type="character" w:customStyle="1" w:styleId="hljs-literal">
    <w:name w:val="hljs-literal"/>
    <w:basedOn w:val="a0"/>
    <w:rsid w:val="007D44C9"/>
  </w:style>
  <w:style w:type="character" w:customStyle="1" w:styleId="hljs-string">
    <w:name w:val="hljs-string"/>
    <w:basedOn w:val="a0"/>
    <w:rsid w:val="00BE1585"/>
  </w:style>
  <w:style w:type="character" w:customStyle="1" w:styleId="hljs-subst">
    <w:name w:val="hljs-subst"/>
    <w:basedOn w:val="a0"/>
    <w:rsid w:val="00BE1585"/>
  </w:style>
  <w:style w:type="character" w:customStyle="1" w:styleId="line-numbers-rows">
    <w:name w:val="line-numbers-rows"/>
    <w:basedOn w:val="a0"/>
    <w:rsid w:val="008B7077"/>
  </w:style>
  <w:style w:type="paragraph" w:styleId="af5">
    <w:name w:val="header"/>
    <w:basedOn w:val="a"/>
    <w:link w:val="af6"/>
    <w:uiPriority w:val="99"/>
    <w:unhideWhenUsed/>
    <w:rsid w:val="00C026D8"/>
    <w:pPr>
      <w:tabs>
        <w:tab w:val="center" w:pos="4677"/>
        <w:tab w:val="right" w:pos="9355"/>
      </w:tabs>
    </w:pPr>
  </w:style>
  <w:style w:type="character" w:customStyle="1" w:styleId="af6">
    <w:name w:val="Верхний колонтитул Знак"/>
    <w:basedOn w:val="a0"/>
    <w:link w:val="af5"/>
    <w:uiPriority w:val="99"/>
    <w:rsid w:val="00C02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524">
      <w:bodyDiv w:val="1"/>
      <w:marLeft w:val="0"/>
      <w:marRight w:val="0"/>
      <w:marTop w:val="0"/>
      <w:marBottom w:val="0"/>
      <w:divBdr>
        <w:top w:val="none" w:sz="0" w:space="0" w:color="auto"/>
        <w:left w:val="none" w:sz="0" w:space="0" w:color="auto"/>
        <w:bottom w:val="none" w:sz="0" w:space="0" w:color="auto"/>
        <w:right w:val="none" w:sz="0" w:space="0" w:color="auto"/>
      </w:divBdr>
      <w:divsChild>
        <w:div w:id="191236463">
          <w:marLeft w:val="0"/>
          <w:marRight w:val="0"/>
          <w:marTop w:val="0"/>
          <w:marBottom w:val="0"/>
          <w:divBdr>
            <w:top w:val="none" w:sz="0" w:space="0" w:color="auto"/>
            <w:left w:val="none" w:sz="0" w:space="0" w:color="auto"/>
            <w:bottom w:val="none" w:sz="0" w:space="0" w:color="auto"/>
            <w:right w:val="none" w:sz="0" w:space="0" w:color="auto"/>
          </w:divBdr>
          <w:divsChild>
            <w:div w:id="948900969">
              <w:marLeft w:val="0"/>
              <w:marRight w:val="0"/>
              <w:marTop w:val="0"/>
              <w:marBottom w:val="0"/>
              <w:divBdr>
                <w:top w:val="none" w:sz="0" w:space="0" w:color="auto"/>
                <w:left w:val="none" w:sz="0" w:space="0" w:color="auto"/>
                <w:bottom w:val="none" w:sz="0" w:space="0" w:color="auto"/>
                <w:right w:val="none" w:sz="0" w:space="0" w:color="auto"/>
              </w:divBdr>
              <w:divsChild>
                <w:div w:id="16977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5021">
          <w:marLeft w:val="0"/>
          <w:marRight w:val="0"/>
          <w:marTop w:val="0"/>
          <w:marBottom w:val="0"/>
          <w:divBdr>
            <w:top w:val="none" w:sz="0" w:space="0" w:color="auto"/>
            <w:left w:val="none" w:sz="0" w:space="0" w:color="auto"/>
            <w:bottom w:val="none" w:sz="0" w:space="0" w:color="auto"/>
            <w:right w:val="none" w:sz="0" w:space="0" w:color="auto"/>
          </w:divBdr>
          <w:divsChild>
            <w:div w:id="18315687">
              <w:marLeft w:val="0"/>
              <w:marRight w:val="0"/>
              <w:marTop w:val="0"/>
              <w:marBottom w:val="0"/>
              <w:divBdr>
                <w:top w:val="none" w:sz="0" w:space="0" w:color="auto"/>
                <w:left w:val="none" w:sz="0" w:space="0" w:color="auto"/>
                <w:bottom w:val="none" w:sz="0" w:space="0" w:color="auto"/>
                <w:right w:val="none" w:sz="0" w:space="0" w:color="auto"/>
              </w:divBdr>
              <w:divsChild>
                <w:div w:id="6494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82328">
          <w:marLeft w:val="0"/>
          <w:marRight w:val="0"/>
          <w:marTop w:val="0"/>
          <w:marBottom w:val="0"/>
          <w:divBdr>
            <w:top w:val="none" w:sz="0" w:space="0" w:color="auto"/>
            <w:left w:val="none" w:sz="0" w:space="0" w:color="auto"/>
            <w:bottom w:val="none" w:sz="0" w:space="0" w:color="auto"/>
            <w:right w:val="none" w:sz="0" w:space="0" w:color="auto"/>
          </w:divBdr>
          <w:divsChild>
            <w:div w:id="783228602">
              <w:marLeft w:val="0"/>
              <w:marRight w:val="0"/>
              <w:marTop w:val="0"/>
              <w:marBottom w:val="0"/>
              <w:divBdr>
                <w:top w:val="none" w:sz="0" w:space="0" w:color="auto"/>
                <w:left w:val="none" w:sz="0" w:space="0" w:color="auto"/>
                <w:bottom w:val="none" w:sz="0" w:space="0" w:color="auto"/>
                <w:right w:val="none" w:sz="0" w:space="0" w:color="auto"/>
              </w:divBdr>
              <w:divsChild>
                <w:div w:id="212306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60195">
          <w:marLeft w:val="0"/>
          <w:marRight w:val="0"/>
          <w:marTop w:val="0"/>
          <w:marBottom w:val="0"/>
          <w:divBdr>
            <w:top w:val="none" w:sz="0" w:space="0" w:color="auto"/>
            <w:left w:val="none" w:sz="0" w:space="0" w:color="auto"/>
            <w:bottom w:val="none" w:sz="0" w:space="0" w:color="auto"/>
            <w:right w:val="none" w:sz="0" w:space="0" w:color="auto"/>
          </w:divBdr>
          <w:divsChild>
            <w:div w:id="1368679580">
              <w:marLeft w:val="0"/>
              <w:marRight w:val="0"/>
              <w:marTop w:val="0"/>
              <w:marBottom w:val="0"/>
              <w:divBdr>
                <w:top w:val="none" w:sz="0" w:space="0" w:color="auto"/>
                <w:left w:val="none" w:sz="0" w:space="0" w:color="auto"/>
                <w:bottom w:val="none" w:sz="0" w:space="0" w:color="auto"/>
                <w:right w:val="none" w:sz="0" w:space="0" w:color="auto"/>
              </w:divBdr>
              <w:divsChild>
                <w:div w:id="163283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5091">
          <w:marLeft w:val="0"/>
          <w:marRight w:val="0"/>
          <w:marTop w:val="0"/>
          <w:marBottom w:val="0"/>
          <w:divBdr>
            <w:top w:val="none" w:sz="0" w:space="0" w:color="auto"/>
            <w:left w:val="none" w:sz="0" w:space="0" w:color="auto"/>
            <w:bottom w:val="none" w:sz="0" w:space="0" w:color="auto"/>
            <w:right w:val="none" w:sz="0" w:space="0" w:color="auto"/>
          </w:divBdr>
          <w:divsChild>
            <w:div w:id="2064863193">
              <w:marLeft w:val="0"/>
              <w:marRight w:val="0"/>
              <w:marTop w:val="0"/>
              <w:marBottom w:val="0"/>
              <w:divBdr>
                <w:top w:val="none" w:sz="0" w:space="0" w:color="auto"/>
                <w:left w:val="none" w:sz="0" w:space="0" w:color="auto"/>
                <w:bottom w:val="none" w:sz="0" w:space="0" w:color="auto"/>
                <w:right w:val="none" w:sz="0" w:space="0" w:color="auto"/>
              </w:divBdr>
              <w:divsChild>
                <w:div w:id="1875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9620">
      <w:bodyDiv w:val="1"/>
      <w:marLeft w:val="0"/>
      <w:marRight w:val="0"/>
      <w:marTop w:val="0"/>
      <w:marBottom w:val="0"/>
      <w:divBdr>
        <w:top w:val="none" w:sz="0" w:space="0" w:color="auto"/>
        <w:left w:val="none" w:sz="0" w:space="0" w:color="auto"/>
        <w:bottom w:val="none" w:sz="0" w:space="0" w:color="auto"/>
        <w:right w:val="none" w:sz="0" w:space="0" w:color="auto"/>
      </w:divBdr>
      <w:divsChild>
        <w:div w:id="1998613164">
          <w:marLeft w:val="0"/>
          <w:marRight w:val="0"/>
          <w:marTop w:val="0"/>
          <w:marBottom w:val="0"/>
          <w:divBdr>
            <w:top w:val="none" w:sz="0" w:space="0" w:color="auto"/>
            <w:left w:val="none" w:sz="0" w:space="0" w:color="auto"/>
            <w:bottom w:val="none" w:sz="0" w:space="0" w:color="auto"/>
            <w:right w:val="none" w:sz="0" w:space="0" w:color="auto"/>
          </w:divBdr>
          <w:divsChild>
            <w:div w:id="1923297460">
              <w:marLeft w:val="0"/>
              <w:marRight w:val="0"/>
              <w:marTop w:val="0"/>
              <w:marBottom w:val="0"/>
              <w:divBdr>
                <w:top w:val="none" w:sz="0" w:space="0" w:color="auto"/>
                <w:left w:val="none" w:sz="0" w:space="0" w:color="auto"/>
                <w:bottom w:val="none" w:sz="0" w:space="0" w:color="auto"/>
                <w:right w:val="none" w:sz="0" w:space="0" w:color="auto"/>
              </w:divBdr>
              <w:divsChild>
                <w:div w:id="148519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3505">
      <w:bodyDiv w:val="1"/>
      <w:marLeft w:val="0"/>
      <w:marRight w:val="0"/>
      <w:marTop w:val="0"/>
      <w:marBottom w:val="0"/>
      <w:divBdr>
        <w:top w:val="none" w:sz="0" w:space="0" w:color="auto"/>
        <w:left w:val="none" w:sz="0" w:space="0" w:color="auto"/>
        <w:bottom w:val="none" w:sz="0" w:space="0" w:color="auto"/>
        <w:right w:val="none" w:sz="0" w:space="0" w:color="auto"/>
      </w:divBdr>
    </w:div>
    <w:div w:id="11299077">
      <w:bodyDiv w:val="1"/>
      <w:marLeft w:val="0"/>
      <w:marRight w:val="0"/>
      <w:marTop w:val="0"/>
      <w:marBottom w:val="0"/>
      <w:divBdr>
        <w:top w:val="none" w:sz="0" w:space="0" w:color="auto"/>
        <w:left w:val="none" w:sz="0" w:space="0" w:color="auto"/>
        <w:bottom w:val="none" w:sz="0" w:space="0" w:color="auto"/>
        <w:right w:val="none" w:sz="0" w:space="0" w:color="auto"/>
      </w:divBdr>
    </w:div>
    <w:div w:id="16589503">
      <w:bodyDiv w:val="1"/>
      <w:marLeft w:val="0"/>
      <w:marRight w:val="0"/>
      <w:marTop w:val="0"/>
      <w:marBottom w:val="0"/>
      <w:divBdr>
        <w:top w:val="none" w:sz="0" w:space="0" w:color="auto"/>
        <w:left w:val="none" w:sz="0" w:space="0" w:color="auto"/>
        <w:bottom w:val="none" w:sz="0" w:space="0" w:color="auto"/>
        <w:right w:val="none" w:sz="0" w:space="0" w:color="auto"/>
      </w:divBdr>
    </w:div>
    <w:div w:id="17972923">
      <w:bodyDiv w:val="1"/>
      <w:marLeft w:val="0"/>
      <w:marRight w:val="0"/>
      <w:marTop w:val="0"/>
      <w:marBottom w:val="0"/>
      <w:divBdr>
        <w:top w:val="none" w:sz="0" w:space="0" w:color="auto"/>
        <w:left w:val="none" w:sz="0" w:space="0" w:color="auto"/>
        <w:bottom w:val="none" w:sz="0" w:space="0" w:color="auto"/>
        <w:right w:val="none" w:sz="0" w:space="0" w:color="auto"/>
      </w:divBdr>
      <w:divsChild>
        <w:div w:id="439615701">
          <w:marLeft w:val="0"/>
          <w:marRight w:val="0"/>
          <w:marTop w:val="0"/>
          <w:marBottom w:val="0"/>
          <w:divBdr>
            <w:top w:val="none" w:sz="0" w:space="0" w:color="auto"/>
            <w:left w:val="none" w:sz="0" w:space="0" w:color="auto"/>
            <w:bottom w:val="none" w:sz="0" w:space="0" w:color="auto"/>
            <w:right w:val="none" w:sz="0" w:space="0" w:color="auto"/>
          </w:divBdr>
        </w:div>
        <w:div w:id="977877859">
          <w:marLeft w:val="0"/>
          <w:marRight w:val="0"/>
          <w:marTop w:val="0"/>
          <w:marBottom w:val="0"/>
          <w:divBdr>
            <w:top w:val="none" w:sz="0" w:space="0" w:color="auto"/>
            <w:left w:val="none" w:sz="0" w:space="0" w:color="auto"/>
            <w:bottom w:val="none" w:sz="0" w:space="0" w:color="auto"/>
            <w:right w:val="none" w:sz="0" w:space="0" w:color="auto"/>
          </w:divBdr>
        </w:div>
        <w:div w:id="1025254937">
          <w:marLeft w:val="0"/>
          <w:marRight w:val="0"/>
          <w:marTop w:val="0"/>
          <w:marBottom w:val="0"/>
          <w:divBdr>
            <w:top w:val="none" w:sz="0" w:space="0" w:color="auto"/>
            <w:left w:val="none" w:sz="0" w:space="0" w:color="auto"/>
            <w:bottom w:val="none" w:sz="0" w:space="0" w:color="auto"/>
            <w:right w:val="none" w:sz="0" w:space="0" w:color="auto"/>
          </w:divBdr>
        </w:div>
        <w:div w:id="1598757263">
          <w:marLeft w:val="0"/>
          <w:marRight w:val="0"/>
          <w:marTop w:val="0"/>
          <w:marBottom w:val="0"/>
          <w:divBdr>
            <w:top w:val="none" w:sz="0" w:space="0" w:color="auto"/>
            <w:left w:val="none" w:sz="0" w:space="0" w:color="auto"/>
            <w:bottom w:val="none" w:sz="0" w:space="0" w:color="auto"/>
            <w:right w:val="none" w:sz="0" w:space="0" w:color="auto"/>
          </w:divBdr>
        </w:div>
        <w:div w:id="1883666695">
          <w:marLeft w:val="0"/>
          <w:marRight w:val="0"/>
          <w:marTop w:val="0"/>
          <w:marBottom w:val="0"/>
          <w:divBdr>
            <w:top w:val="none" w:sz="0" w:space="0" w:color="auto"/>
            <w:left w:val="none" w:sz="0" w:space="0" w:color="auto"/>
            <w:bottom w:val="none" w:sz="0" w:space="0" w:color="auto"/>
            <w:right w:val="none" w:sz="0" w:space="0" w:color="auto"/>
          </w:divBdr>
        </w:div>
      </w:divsChild>
    </w:div>
    <w:div w:id="17974547">
      <w:bodyDiv w:val="1"/>
      <w:marLeft w:val="0"/>
      <w:marRight w:val="0"/>
      <w:marTop w:val="0"/>
      <w:marBottom w:val="0"/>
      <w:divBdr>
        <w:top w:val="none" w:sz="0" w:space="0" w:color="auto"/>
        <w:left w:val="none" w:sz="0" w:space="0" w:color="auto"/>
        <w:bottom w:val="none" w:sz="0" w:space="0" w:color="auto"/>
        <w:right w:val="none" w:sz="0" w:space="0" w:color="auto"/>
      </w:divBdr>
    </w:div>
    <w:div w:id="23212526">
      <w:bodyDiv w:val="1"/>
      <w:marLeft w:val="0"/>
      <w:marRight w:val="0"/>
      <w:marTop w:val="0"/>
      <w:marBottom w:val="0"/>
      <w:divBdr>
        <w:top w:val="none" w:sz="0" w:space="0" w:color="auto"/>
        <w:left w:val="none" w:sz="0" w:space="0" w:color="auto"/>
        <w:bottom w:val="none" w:sz="0" w:space="0" w:color="auto"/>
        <w:right w:val="none" w:sz="0" w:space="0" w:color="auto"/>
      </w:divBdr>
      <w:divsChild>
        <w:div w:id="828447504">
          <w:blockQuote w:val="1"/>
          <w:marLeft w:val="0"/>
          <w:marRight w:val="0"/>
          <w:marTop w:val="0"/>
          <w:marBottom w:val="240"/>
          <w:divBdr>
            <w:top w:val="none" w:sz="0" w:space="0" w:color="auto"/>
            <w:left w:val="single" w:sz="24" w:space="12" w:color="DFE2E5"/>
            <w:bottom w:val="none" w:sz="0" w:space="0" w:color="auto"/>
            <w:right w:val="none" w:sz="0" w:space="0" w:color="auto"/>
          </w:divBdr>
        </w:div>
        <w:div w:id="1229728156">
          <w:blockQuote w:val="1"/>
          <w:marLeft w:val="0"/>
          <w:marRight w:val="0"/>
          <w:marTop w:val="0"/>
          <w:marBottom w:val="240"/>
          <w:divBdr>
            <w:top w:val="none" w:sz="0" w:space="0" w:color="auto"/>
            <w:left w:val="single" w:sz="24" w:space="12" w:color="DFE2E5"/>
            <w:bottom w:val="none" w:sz="0" w:space="0" w:color="auto"/>
            <w:right w:val="none" w:sz="0" w:space="0" w:color="auto"/>
          </w:divBdr>
        </w:div>
        <w:div w:id="1777748827">
          <w:marLeft w:val="0"/>
          <w:marRight w:val="0"/>
          <w:marTop w:val="0"/>
          <w:marBottom w:val="240"/>
          <w:divBdr>
            <w:top w:val="none" w:sz="0" w:space="0" w:color="auto"/>
            <w:left w:val="none" w:sz="0" w:space="0" w:color="auto"/>
            <w:bottom w:val="none" w:sz="0" w:space="0" w:color="auto"/>
            <w:right w:val="none" w:sz="0" w:space="0" w:color="auto"/>
          </w:divBdr>
        </w:div>
        <w:div w:id="1818035937">
          <w:blockQuote w:val="1"/>
          <w:marLeft w:val="0"/>
          <w:marRight w:val="0"/>
          <w:marTop w:val="0"/>
          <w:marBottom w:val="240"/>
          <w:divBdr>
            <w:top w:val="none" w:sz="0" w:space="0" w:color="auto"/>
            <w:left w:val="single" w:sz="24" w:space="12" w:color="DFE2E5"/>
            <w:bottom w:val="none" w:sz="0" w:space="0" w:color="auto"/>
            <w:right w:val="none" w:sz="0" w:space="0" w:color="auto"/>
          </w:divBdr>
        </w:div>
        <w:div w:id="198561900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3286439">
      <w:bodyDiv w:val="1"/>
      <w:marLeft w:val="0"/>
      <w:marRight w:val="0"/>
      <w:marTop w:val="0"/>
      <w:marBottom w:val="0"/>
      <w:divBdr>
        <w:top w:val="none" w:sz="0" w:space="0" w:color="auto"/>
        <w:left w:val="none" w:sz="0" w:space="0" w:color="auto"/>
        <w:bottom w:val="none" w:sz="0" w:space="0" w:color="auto"/>
        <w:right w:val="none" w:sz="0" w:space="0" w:color="auto"/>
      </w:divBdr>
      <w:divsChild>
        <w:div w:id="56326081">
          <w:marLeft w:val="0"/>
          <w:marRight w:val="0"/>
          <w:marTop w:val="0"/>
          <w:marBottom w:val="0"/>
          <w:divBdr>
            <w:top w:val="none" w:sz="0" w:space="0" w:color="auto"/>
            <w:left w:val="none" w:sz="0" w:space="0" w:color="auto"/>
            <w:bottom w:val="none" w:sz="0" w:space="0" w:color="auto"/>
            <w:right w:val="none" w:sz="0" w:space="0" w:color="auto"/>
          </w:divBdr>
          <w:divsChild>
            <w:div w:id="963925977">
              <w:marLeft w:val="0"/>
              <w:marRight w:val="0"/>
              <w:marTop w:val="0"/>
              <w:marBottom w:val="0"/>
              <w:divBdr>
                <w:top w:val="none" w:sz="0" w:space="0" w:color="auto"/>
                <w:left w:val="none" w:sz="0" w:space="0" w:color="auto"/>
                <w:bottom w:val="none" w:sz="0" w:space="0" w:color="auto"/>
                <w:right w:val="none" w:sz="0" w:space="0" w:color="auto"/>
              </w:divBdr>
            </w:div>
            <w:div w:id="1036155229">
              <w:marLeft w:val="0"/>
              <w:marRight w:val="0"/>
              <w:marTop w:val="0"/>
              <w:marBottom w:val="0"/>
              <w:divBdr>
                <w:top w:val="none" w:sz="0" w:space="0" w:color="auto"/>
                <w:left w:val="none" w:sz="0" w:space="0" w:color="auto"/>
                <w:bottom w:val="none" w:sz="0" w:space="0" w:color="auto"/>
                <w:right w:val="none" w:sz="0" w:space="0" w:color="auto"/>
              </w:divBdr>
              <w:divsChild>
                <w:div w:id="253169737">
                  <w:marLeft w:val="0"/>
                  <w:marRight w:val="0"/>
                  <w:marTop w:val="0"/>
                  <w:marBottom w:val="0"/>
                  <w:divBdr>
                    <w:top w:val="none" w:sz="0" w:space="0" w:color="auto"/>
                    <w:left w:val="none" w:sz="0" w:space="0" w:color="auto"/>
                    <w:bottom w:val="none" w:sz="0" w:space="0" w:color="auto"/>
                    <w:right w:val="none" w:sz="0" w:space="0" w:color="auto"/>
                  </w:divBdr>
                  <w:divsChild>
                    <w:div w:id="2100057591">
                      <w:marLeft w:val="0"/>
                      <w:marRight w:val="0"/>
                      <w:marTop w:val="0"/>
                      <w:marBottom w:val="0"/>
                      <w:divBdr>
                        <w:top w:val="none" w:sz="0" w:space="0" w:color="auto"/>
                        <w:left w:val="none" w:sz="0" w:space="0" w:color="auto"/>
                        <w:bottom w:val="none" w:sz="0" w:space="0" w:color="auto"/>
                        <w:right w:val="none" w:sz="0" w:space="0" w:color="auto"/>
                      </w:divBdr>
                      <w:divsChild>
                        <w:div w:id="103816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061046">
          <w:marLeft w:val="0"/>
          <w:marRight w:val="0"/>
          <w:marTop w:val="0"/>
          <w:marBottom w:val="0"/>
          <w:divBdr>
            <w:top w:val="none" w:sz="0" w:space="0" w:color="auto"/>
            <w:left w:val="none" w:sz="0" w:space="0" w:color="auto"/>
            <w:bottom w:val="none" w:sz="0" w:space="0" w:color="auto"/>
            <w:right w:val="none" w:sz="0" w:space="0" w:color="auto"/>
          </w:divBdr>
          <w:divsChild>
            <w:div w:id="1986155590">
              <w:marLeft w:val="0"/>
              <w:marRight w:val="0"/>
              <w:marTop w:val="0"/>
              <w:marBottom w:val="0"/>
              <w:divBdr>
                <w:top w:val="none" w:sz="0" w:space="0" w:color="auto"/>
                <w:left w:val="none" w:sz="0" w:space="0" w:color="auto"/>
                <w:bottom w:val="none" w:sz="0" w:space="0" w:color="auto"/>
                <w:right w:val="none" w:sz="0" w:space="0" w:color="auto"/>
              </w:divBdr>
              <w:divsChild>
                <w:div w:id="17101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5556">
          <w:marLeft w:val="0"/>
          <w:marRight w:val="0"/>
          <w:marTop w:val="0"/>
          <w:marBottom w:val="0"/>
          <w:divBdr>
            <w:top w:val="none" w:sz="0" w:space="0" w:color="auto"/>
            <w:left w:val="none" w:sz="0" w:space="0" w:color="auto"/>
            <w:bottom w:val="none" w:sz="0" w:space="0" w:color="auto"/>
            <w:right w:val="none" w:sz="0" w:space="0" w:color="auto"/>
          </w:divBdr>
          <w:divsChild>
            <w:div w:id="2023848357">
              <w:marLeft w:val="0"/>
              <w:marRight w:val="0"/>
              <w:marTop w:val="0"/>
              <w:marBottom w:val="0"/>
              <w:divBdr>
                <w:top w:val="none" w:sz="0" w:space="0" w:color="auto"/>
                <w:left w:val="none" w:sz="0" w:space="0" w:color="auto"/>
                <w:bottom w:val="none" w:sz="0" w:space="0" w:color="auto"/>
                <w:right w:val="none" w:sz="0" w:space="0" w:color="auto"/>
              </w:divBdr>
              <w:divsChild>
                <w:div w:id="4818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5015">
          <w:marLeft w:val="0"/>
          <w:marRight w:val="0"/>
          <w:marTop w:val="0"/>
          <w:marBottom w:val="0"/>
          <w:divBdr>
            <w:top w:val="none" w:sz="0" w:space="0" w:color="auto"/>
            <w:left w:val="none" w:sz="0" w:space="0" w:color="auto"/>
            <w:bottom w:val="none" w:sz="0" w:space="0" w:color="auto"/>
            <w:right w:val="none" w:sz="0" w:space="0" w:color="auto"/>
          </w:divBdr>
          <w:divsChild>
            <w:div w:id="1329291129">
              <w:marLeft w:val="0"/>
              <w:marRight w:val="0"/>
              <w:marTop w:val="0"/>
              <w:marBottom w:val="0"/>
              <w:divBdr>
                <w:top w:val="none" w:sz="0" w:space="0" w:color="auto"/>
                <w:left w:val="none" w:sz="0" w:space="0" w:color="auto"/>
                <w:bottom w:val="none" w:sz="0" w:space="0" w:color="auto"/>
                <w:right w:val="none" w:sz="0" w:space="0" w:color="auto"/>
              </w:divBdr>
              <w:divsChild>
                <w:div w:id="17912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22052">
      <w:bodyDiv w:val="1"/>
      <w:marLeft w:val="0"/>
      <w:marRight w:val="0"/>
      <w:marTop w:val="0"/>
      <w:marBottom w:val="0"/>
      <w:divBdr>
        <w:top w:val="none" w:sz="0" w:space="0" w:color="auto"/>
        <w:left w:val="none" w:sz="0" w:space="0" w:color="auto"/>
        <w:bottom w:val="none" w:sz="0" w:space="0" w:color="auto"/>
        <w:right w:val="none" w:sz="0" w:space="0" w:color="auto"/>
      </w:divBdr>
    </w:div>
    <w:div w:id="25715062">
      <w:bodyDiv w:val="1"/>
      <w:marLeft w:val="0"/>
      <w:marRight w:val="0"/>
      <w:marTop w:val="0"/>
      <w:marBottom w:val="0"/>
      <w:divBdr>
        <w:top w:val="none" w:sz="0" w:space="0" w:color="auto"/>
        <w:left w:val="none" w:sz="0" w:space="0" w:color="auto"/>
        <w:bottom w:val="none" w:sz="0" w:space="0" w:color="auto"/>
        <w:right w:val="none" w:sz="0" w:space="0" w:color="auto"/>
      </w:divBdr>
    </w:div>
    <w:div w:id="25958744">
      <w:bodyDiv w:val="1"/>
      <w:marLeft w:val="0"/>
      <w:marRight w:val="0"/>
      <w:marTop w:val="0"/>
      <w:marBottom w:val="0"/>
      <w:divBdr>
        <w:top w:val="none" w:sz="0" w:space="0" w:color="auto"/>
        <w:left w:val="none" w:sz="0" w:space="0" w:color="auto"/>
        <w:bottom w:val="none" w:sz="0" w:space="0" w:color="auto"/>
        <w:right w:val="none" w:sz="0" w:space="0" w:color="auto"/>
      </w:divBdr>
      <w:divsChild>
        <w:div w:id="81072555">
          <w:marLeft w:val="0"/>
          <w:marRight w:val="0"/>
          <w:marTop w:val="0"/>
          <w:marBottom w:val="0"/>
          <w:divBdr>
            <w:top w:val="none" w:sz="0" w:space="0" w:color="auto"/>
            <w:left w:val="none" w:sz="0" w:space="0" w:color="auto"/>
            <w:bottom w:val="none" w:sz="0" w:space="0" w:color="auto"/>
            <w:right w:val="none" w:sz="0" w:space="0" w:color="auto"/>
          </w:divBdr>
        </w:div>
        <w:div w:id="785925148">
          <w:marLeft w:val="0"/>
          <w:marRight w:val="0"/>
          <w:marTop w:val="0"/>
          <w:marBottom w:val="0"/>
          <w:divBdr>
            <w:top w:val="none" w:sz="0" w:space="0" w:color="auto"/>
            <w:left w:val="none" w:sz="0" w:space="0" w:color="auto"/>
            <w:bottom w:val="none" w:sz="0" w:space="0" w:color="auto"/>
            <w:right w:val="none" w:sz="0" w:space="0" w:color="auto"/>
          </w:divBdr>
          <w:divsChild>
            <w:div w:id="2109350282">
              <w:marLeft w:val="0"/>
              <w:marRight w:val="0"/>
              <w:marTop w:val="0"/>
              <w:marBottom w:val="0"/>
              <w:divBdr>
                <w:top w:val="none" w:sz="0" w:space="0" w:color="auto"/>
                <w:left w:val="none" w:sz="0" w:space="0" w:color="auto"/>
                <w:bottom w:val="none" w:sz="0" w:space="0" w:color="auto"/>
                <w:right w:val="none" w:sz="0" w:space="0" w:color="auto"/>
              </w:divBdr>
              <w:divsChild>
                <w:div w:id="841821474">
                  <w:marLeft w:val="0"/>
                  <w:marRight w:val="0"/>
                  <w:marTop w:val="0"/>
                  <w:marBottom w:val="0"/>
                  <w:divBdr>
                    <w:top w:val="none" w:sz="0" w:space="0" w:color="auto"/>
                    <w:left w:val="none" w:sz="0" w:space="0" w:color="auto"/>
                    <w:bottom w:val="none" w:sz="0" w:space="0" w:color="auto"/>
                    <w:right w:val="none" w:sz="0" w:space="0" w:color="auto"/>
                  </w:divBdr>
                  <w:divsChild>
                    <w:div w:id="12547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09033">
          <w:marLeft w:val="0"/>
          <w:marRight w:val="0"/>
          <w:marTop w:val="0"/>
          <w:marBottom w:val="0"/>
          <w:divBdr>
            <w:top w:val="none" w:sz="0" w:space="0" w:color="auto"/>
            <w:left w:val="none" w:sz="0" w:space="0" w:color="auto"/>
            <w:bottom w:val="none" w:sz="0" w:space="0" w:color="auto"/>
            <w:right w:val="none" w:sz="0" w:space="0" w:color="auto"/>
          </w:divBdr>
        </w:div>
      </w:divsChild>
    </w:div>
    <w:div w:id="26951241">
      <w:bodyDiv w:val="1"/>
      <w:marLeft w:val="0"/>
      <w:marRight w:val="0"/>
      <w:marTop w:val="0"/>
      <w:marBottom w:val="0"/>
      <w:divBdr>
        <w:top w:val="none" w:sz="0" w:space="0" w:color="auto"/>
        <w:left w:val="none" w:sz="0" w:space="0" w:color="auto"/>
        <w:bottom w:val="none" w:sz="0" w:space="0" w:color="auto"/>
        <w:right w:val="none" w:sz="0" w:space="0" w:color="auto"/>
      </w:divBdr>
      <w:divsChild>
        <w:div w:id="1187406248">
          <w:marLeft w:val="0"/>
          <w:marRight w:val="0"/>
          <w:marTop w:val="0"/>
          <w:marBottom w:val="0"/>
          <w:divBdr>
            <w:top w:val="none" w:sz="0" w:space="0" w:color="auto"/>
            <w:left w:val="none" w:sz="0" w:space="0" w:color="auto"/>
            <w:bottom w:val="none" w:sz="0" w:space="0" w:color="auto"/>
            <w:right w:val="none" w:sz="0" w:space="0" w:color="auto"/>
          </w:divBdr>
          <w:divsChild>
            <w:div w:id="1063869845">
              <w:marLeft w:val="0"/>
              <w:marRight w:val="0"/>
              <w:marTop w:val="0"/>
              <w:marBottom w:val="0"/>
              <w:divBdr>
                <w:top w:val="none" w:sz="0" w:space="0" w:color="auto"/>
                <w:left w:val="none" w:sz="0" w:space="0" w:color="auto"/>
                <w:bottom w:val="none" w:sz="0" w:space="0" w:color="auto"/>
                <w:right w:val="none" w:sz="0" w:space="0" w:color="auto"/>
              </w:divBdr>
              <w:divsChild>
                <w:div w:id="101646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57323">
      <w:bodyDiv w:val="1"/>
      <w:marLeft w:val="0"/>
      <w:marRight w:val="0"/>
      <w:marTop w:val="0"/>
      <w:marBottom w:val="0"/>
      <w:divBdr>
        <w:top w:val="none" w:sz="0" w:space="0" w:color="auto"/>
        <w:left w:val="none" w:sz="0" w:space="0" w:color="auto"/>
        <w:bottom w:val="none" w:sz="0" w:space="0" w:color="auto"/>
        <w:right w:val="none" w:sz="0" w:space="0" w:color="auto"/>
      </w:divBdr>
    </w:div>
    <w:div w:id="41179428">
      <w:bodyDiv w:val="1"/>
      <w:marLeft w:val="0"/>
      <w:marRight w:val="0"/>
      <w:marTop w:val="0"/>
      <w:marBottom w:val="0"/>
      <w:divBdr>
        <w:top w:val="none" w:sz="0" w:space="0" w:color="auto"/>
        <w:left w:val="none" w:sz="0" w:space="0" w:color="auto"/>
        <w:bottom w:val="none" w:sz="0" w:space="0" w:color="auto"/>
        <w:right w:val="none" w:sz="0" w:space="0" w:color="auto"/>
      </w:divBdr>
      <w:divsChild>
        <w:div w:id="973945112">
          <w:marLeft w:val="0"/>
          <w:marRight w:val="0"/>
          <w:marTop w:val="270"/>
          <w:marBottom w:val="270"/>
          <w:divBdr>
            <w:top w:val="none" w:sz="0" w:space="0" w:color="auto"/>
            <w:left w:val="none" w:sz="0" w:space="0" w:color="auto"/>
            <w:bottom w:val="none" w:sz="0" w:space="0" w:color="auto"/>
            <w:right w:val="none" w:sz="0" w:space="0" w:color="auto"/>
          </w:divBdr>
          <w:divsChild>
            <w:div w:id="1992901151">
              <w:marLeft w:val="0"/>
              <w:marRight w:val="0"/>
              <w:marTop w:val="270"/>
              <w:marBottom w:val="270"/>
              <w:divBdr>
                <w:top w:val="none" w:sz="0" w:space="0" w:color="auto"/>
                <w:left w:val="none" w:sz="0" w:space="0" w:color="auto"/>
                <w:bottom w:val="none" w:sz="0" w:space="0" w:color="auto"/>
                <w:right w:val="none" w:sz="0" w:space="0" w:color="auto"/>
              </w:divBdr>
              <w:divsChild>
                <w:div w:id="140930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7661">
          <w:marLeft w:val="0"/>
          <w:marRight w:val="0"/>
          <w:marTop w:val="270"/>
          <w:marBottom w:val="270"/>
          <w:divBdr>
            <w:top w:val="none" w:sz="0" w:space="0" w:color="auto"/>
            <w:left w:val="none" w:sz="0" w:space="0" w:color="auto"/>
            <w:bottom w:val="none" w:sz="0" w:space="0" w:color="auto"/>
            <w:right w:val="none" w:sz="0" w:space="0" w:color="auto"/>
          </w:divBdr>
          <w:divsChild>
            <w:div w:id="1362169710">
              <w:marLeft w:val="0"/>
              <w:marRight w:val="0"/>
              <w:marTop w:val="270"/>
              <w:marBottom w:val="270"/>
              <w:divBdr>
                <w:top w:val="none" w:sz="0" w:space="0" w:color="auto"/>
                <w:left w:val="none" w:sz="0" w:space="0" w:color="auto"/>
                <w:bottom w:val="none" w:sz="0" w:space="0" w:color="auto"/>
                <w:right w:val="none" w:sz="0" w:space="0" w:color="auto"/>
              </w:divBdr>
              <w:divsChild>
                <w:div w:id="4100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56062">
      <w:bodyDiv w:val="1"/>
      <w:marLeft w:val="0"/>
      <w:marRight w:val="0"/>
      <w:marTop w:val="0"/>
      <w:marBottom w:val="0"/>
      <w:divBdr>
        <w:top w:val="none" w:sz="0" w:space="0" w:color="auto"/>
        <w:left w:val="none" w:sz="0" w:space="0" w:color="auto"/>
        <w:bottom w:val="none" w:sz="0" w:space="0" w:color="auto"/>
        <w:right w:val="none" w:sz="0" w:space="0" w:color="auto"/>
      </w:divBdr>
    </w:div>
    <w:div w:id="52897553">
      <w:bodyDiv w:val="1"/>
      <w:marLeft w:val="0"/>
      <w:marRight w:val="0"/>
      <w:marTop w:val="0"/>
      <w:marBottom w:val="0"/>
      <w:divBdr>
        <w:top w:val="none" w:sz="0" w:space="0" w:color="auto"/>
        <w:left w:val="none" w:sz="0" w:space="0" w:color="auto"/>
        <w:bottom w:val="none" w:sz="0" w:space="0" w:color="auto"/>
        <w:right w:val="none" w:sz="0" w:space="0" w:color="auto"/>
      </w:divBdr>
      <w:divsChild>
        <w:div w:id="1236668310">
          <w:marLeft w:val="0"/>
          <w:marRight w:val="0"/>
          <w:marTop w:val="0"/>
          <w:marBottom w:val="0"/>
          <w:divBdr>
            <w:top w:val="none" w:sz="0" w:space="0" w:color="auto"/>
            <w:left w:val="none" w:sz="0" w:space="0" w:color="auto"/>
            <w:bottom w:val="none" w:sz="0" w:space="0" w:color="auto"/>
            <w:right w:val="none" w:sz="0" w:space="0" w:color="auto"/>
          </w:divBdr>
          <w:divsChild>
            <w:div w:id="2113430637">
              <w:marLeft w:val="0"/>
              <w:marRight w:val="0"/>
              <w:marTop w:val="0"/>
              <w:marBottom w:val="0"/>
              <w:divBdr>
                <w:top w:val="none" w:sz="0" w:space="0" w:color="auto"/>
                <w:left w:val="none" w:sz="0" w:space="0" w:color="auto"/>
                <w:bottom w:val="none" w:sz="0" w:space="0" w:color="auto"/>
                <w:right w:val="none" w:sz="0" w:space="0" w:color="auto"/>
              </w:divBdr>
              <w:divsChild>
                <w:div w:id="106353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4622">
      <w:bodyDiv w:val="1"/>
      <w:marLeft w:val="0"/>
      <w:marRight w:val="0"/>
      <w:marTop w:val="0"/>
      <w:marBottom w:val="0"/>
      <w:divBdr>
        <w:top w:val="none" w:sz="0" w:space="0" w:color="auto"/>
        <w:left w:val="none" w:sz="0" w:space="0" w:color="auto"/>
        <w:bottom w:val="none" w:sz="0" w:space="0" w:color="auto"/>
        <w:right w:val="none" w:sz="0" w:space="0" w:color="auto"/>
      </w:divBdr>
      <w:divsChild>
        <w:div w:id="21826210">
          <w:marLeft w:val="0"/>
          <w:marRight w:val="0"/>
          <w:marTop w:val="0"/>
          <w:marBottom w:val="0"/>
          <w:divBdr>
            <w:top w:val="none" w:sz="0" w:space="0" w:color="auto"/>
            <w:left w:val="none" w:sz="0" w:space="0" w:color="auto"/>
            <w:bottom w:val="none" w:sz="0" w:space="0" w:color="auto"/>
            <w:right w:val="none" w:sz="0" w:space="0" w:color="auto"/>
          </w:divBdr>
          <w:divsChild>
            <w:div w:id="904878863">
              <w:marLeft w:val="0"/>
              <w:marRight w:val="0"/>
              <w:marTop w:val="0"/>
              <w:marBottom w:val="0"/>
              <w:divBdr>
                <w:top w:val="none" w:sz="0" w:space="0" w:color="auto"/>
                <w:left w:val="none" w:sz="0" w:space="0" w:color="auto"/>
                <w:bottom w:val="none" w:sz="0" w:space="0" w:color="auto"/>
                <w:right w:val="none" w:sz="0" w:space="0" w:color="auto"/>
              </w:divBdr>
              <w:divsChild>
                <w:div w:id="3498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2889">
          <w:marLeft w:val="0"/>
          <w:marRight w:val="0"/>
          <w:marTop w:val="0"/>
          <w:marBottom w:val="0"/>
          <w:divBdr>
            <w:top w:val="none" w:sz="0" w:space="0" w:color="auto"/>
            <w:left w:val="none" w:sz="0" w:space="0" w:color="auto"/>
            <w:bottom w:val="none" w:sz="0" w:space="0" w:color="auto"/>
            <w:right w:val="none" w:sz="0" w:space="0" w:color="auto"/>
          </w:divBdr>
          <w:divsChild>
            <w:div w:id="1345085603">
              <w:marLeft w:val="0"/>
              <w:marRight w:val="0"/>
              <w:marTop w:val="0"/>
              <w:marBottom w:val="0"/>
              <w:divBdr>
                <w:top w:val="none" w:sz="0" w:space="0" w:color="auto"/>
                <w:left w:val="none" w:sz="0" w:space="0" w:color="auto"/>
                <w:bottom w:val="none" w:sz="0" w:space="0" w:color="auto"/>
                <w:right w:val="none" w:sz="0" w:space="0" w:color="auto"/>
              </w:divBdr>
              <w:divsChild>
                <w:div w:id="8423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76024">
      <w:bodyDiv w:val="1"/>
      <w:marLeft w:val="0"/>
      <w:marRight w:val="0"/>
      <w:marTop w:val="0"/>
      <w:marBottom w:val="0"/>
      <w:divBdr>
        <w:top w:val="none" w:sz="0" w:space="0" w:color="auto"/>
        <w:left w:val="none" w:sz="0" w:space="0" w:color="auto"/>
        <w:bottom w:val="none" w:sz="0" w:space="0" w:color="auto"/>
        <w:right w:val="none" w:sz="0" w:space="0" w:color="auto"/>
      </w:divBdr>
    </w:div>
    <w:div w:id="63799067">
      <w:bodyDiv w:val="1"/>
      <w:marLeft w:val="0"/>
      <w:marRight w:val="0"/>
      <w:marTop w:val="0"/>
      <w:marBottom w:val="0"/>
      <w:divBdr>
        <w:top w:val="none" w:sz="0" w:space="0" w:color="auto"/>
        <w:left w:val="none" w:sz="0" w:space="0" w:color="auto"/>
        <w:bottom w:val="none" w:sz="0" w:space="0" w:color="auto"/>
        <w:right w:val="none" w:sz="0" w:space="0" w:color="auto"/>
      </w:divBdr>
      <w:divsChild>
        <w:div w:id="564492293">
          <w:marLeft w:val="0"/>
          <w:marRight w:val="0"/>
          <w:marTop w:val="270"/>
          <w:marBottom w:val="315"/>
          <w:divBdr>
            <w:top w:val="none" w:sz="0" w:space="0" w:color="auto"/>
            <w:left w:val="none" w:sz="0" w:space="0" w:color="auto"/>
            <w:bottom w:val="none" w:sz="0" w:space="0" w:color="auto"/>
            <w:right w:val="none" w:sz="0" w:space="0" w:color="auto"/>
          </w:divBdr>
          <w:divsChild>
            <w:div w:id="1264529002">
              <w:marLeft w:val="0"/>
              <w:marRight w:val="0"/>
              <w:marTop w:val="270"/>
              <w:marBottom w:val="270"/>
              <w:divBdr>
                <w:top w:val="none" w:sz="0" w:space="0" w:color="auto"/>
                <w:left w:val="none" w:sz="0" w:space="0" w:color="auto"/>
                <w:bottom w:val="none" w:sz="0" w:space="0" w:color="auto"/>
                <w:right w:val="none" w:sz="0" w:space="0" w:color="auto"/>
              </w:divBdr>
              <w:divsChild>
                <w:div w:id="677738493">
                  <w:marLeft w:val="0"/>
                  <w:marRight w:val="0"/>
                  <w:marTop w:val="270"/>
                  <w:marBottom w:val="270"/>
                  <w:divBdr>
                    <w:top w:val="none" w:sz="0" w:space="0" w:color="auto"/>
                    <w:left w:val="none" w:sz="0" w:space="0" w:color="auto"/>
                    <w:bottom w:val="none" w:sz="0" w:space="0" w:color="auto"/>
                    <w:right w:val="none" w:sz="0" w:space="0" w:color="auto"/>
                  </w:divBdr>
                  <w:divsChild>
                    <w:div w:id="121762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31476">
          <w:marLeft w:val="0"/>
          <w:marRight w:val="0"/>
          <w:marTop w:val="90"/>
          <w:marBottom w:val="0"/>
          <w:divBdr>
            <w:top w:val="none" w:sz="0" w:space="0" w:color="auto"/>
            <w:left w:val="none" w:sz="0" w:space="0" w:color="auto"/>
            <w:bottom w:val="none" w:sz="0" w:space="0" w:color="auto"/>
            <w:right w:val="none" w:sz="0" w:space="0" w:color="auto"/>
          </w:divBdr>
        </w:div>
        <w:div w:id="2036880531">
          <w:marLeft w:val="0"/>
          <w:marRight w:val="0"/>
          <w:marTop w:val="0"/>
          <w:marBottom w:val="0"/>
          <w:divBdr>
            <w:top w:val="none" w:sz="0" w:space="0" w:color="auto"/>
            <w:left w:val="none" w:sz="0" w:space="0" w:color="auto"/>
            <w:bottom w:val="none" w:sz="0" w:space="0" w:color="auto"/>
            <w:right w:val="none" w:sz="0" w:space="0" w:color="auto"/>
          </w:divBdr>
        </w:div>
      </w:divsChild>
    </w:div>
    <w:div w:id="66540699">
      <w:bodyDiv w:val="1"/>
      <w:marLeft w:val="0"/>
      <w:marRight w:val="0"/>
      <w:marTop w:val="0"/>
      <w:marBottom w:val="0"/>
      <w:divBdr>
        <w:top w:val="none" w:sz="0" w:space="0" w:color="auto"/>
        <w:left w:val="none" w:sz="0" w:space="0" w:color="auto"/>
        <w:bottom w:val="none" w:sz="0" w:space="0" w:color="auto"/>
        <w:right w:val="none" w:sz="0" w:space="0" w:color="auto"/>
      </w:divBdr>
    </w:div>
    <w:div w:id="71512386">
      <w:bodyDiv w:val="1"/>
      <w:marLeft w:val="0"/>
      <w:marRight w:val="0"/>
      <w:marTop w:val="0"/>
      <w:marBottom w:val="0"/>
      <w:divBdr>
        <w:top w:val="none" w:sz="0" w:space="0" w:color="auto"/>
        <w:left w:val="none" w:sz="0" w:space="0" w:color="auto"/>
        <w:bottom w:val="none" w:sz="0" w:space="0" w:color="auto"/>
        <w:right w:val="none" w:sz="0" w:space="0" w:color="auto"/>
      </w:divBdr>
    </w:div>
    <w:div w:id="74404010">
      <w:bodyDiv w:val="1"/>
      <w:marLeft w:val="0"/>
      <w:marRight w:val="0"/>
      <w:marTop w:val="0"/>
      <w:marBottom w:val="0"/>
      <w:divBdr>
        <w:top w:val="none" w:sz="0" w:space="0" w:color="auto"/>
        <w:left w:val="none" w:sz="0" w:space="0" w:color="auto"/>
        <w:bottom w:val="none" w:sz="0" w:space="0" w:color="auto"/>
        <w:right w:val="none" w:sz="0" w:space="0" w:color="auto"/>
      </w:divBdr>
    </w:div>
    <w:div w:id="75825687">
      <w:bodyDiv w:val="1"/>
      <w:marLeft w:val="0"/>
      <w:marRight w:val="0"/>
      <w:marTop w:val="0"/>
      <w:marBottom w:val="0"/>
      <w:divBdr>
        <w:top w:val="none" w:sz="0" w:space="0" w:color="auto"/>
        <w:left w:val="none" w:sz="0" w:space="0" w:color="auto"/>
        <w:bottom w:val="none" w:sz="0" w:space="0" w:color="auto"/>
        <w:right w:val="none" w:sz="0" w:space="0" w:color="auto"/>
      </w:divBdr>
    </w:div>
    <w:div w:id="86271680">
      <w:bodyDiv w:val="1"/>
      <w:marLeft w:val="0"/>
      <w:marRight w:val="0"/>
      <w:marTop w:val="0"/>
      <w:marBottom w:val="0"/>
      <w:divBdr>
        <w:top w:val="none" w:sz="0" w:space="0" w:color="auto"/>
        <w:left w:val="none" w:sz="0" w:space="0" w:color="auto"/>
        <w:bottom w:val="none" w:sz="0" w:space="0" w:color="auto"/>
        <w:right w:val="none" w:sz="0" w:space="0" w:color="auto"/>
      </w:divBdr>
    </w:div>
    <w:div w:id="88890597">
      <w:bodyDiv w:val="1"/>
      <w:marLeft w:val="0"/>
      <w:marRight w:val="0"/>
      <w:marTop w:val="0"/>
      <w:marBottom w:val="0"/>
      <w:divBdr>
        <w:top w:val="none" w:sz="0" w:space="0" w:color="auto"/>
        <w:left w:val="none" w:sz="0" w:space="0" w:color="auto"/>
        <w:bottom w:val="none" w:sz="0" w:space="0" w:color="auto"/>
        <w:right w:val="none" w:sz="0" w:space="0" w:color="auto"/>
      </w:divBdr>
    </w:div>
    <w:div w:id="90247497">
      <w:bodyDiv w:val="1"/>
      <w:marLeft w:val="0"/>
      <w:marRight w:val="0"/>
      <w:marTop w:val="0"/>
      <w:marBottom w:val="0"/>
      <w:divBdr>
        <w:top w:val="none" w:sz="0" w:space="0" w:color="auto"/>
        <w:left w:val="none" w:sz="0" w:space="0" w:color="auto"/>
        <w:bottom w:val="none" w:sz="0" w:space="0" w:color="auto"/>
        <w:right w:val="none" w:sz="0" w:space="0" w:color="auto"/>
      </w:divBdr>
    </w:div>
    <w:div w:id="91363337">
      <w:bodyDiv w:val="1"/>
      <w:marLeft w:val="0"/>
      <w:marRight w:val="0"/>
      <w:marTop w:val="0"/>
      <w:marBottom w:val="0"/>
      <w:divBdr>
        <w:top w:val="none" w:sz="0" w:space="0" w:color="auto"/>
        <w:left w:val="none" w:sz="0" w:space="0" w:color="auto"/>
        <w:bottom w:val="none" w:sz="0" w:space="0" w:color="auto"/>
        <w:right w:val="none" w:sz="0" w:space="0" w:color="auto"/>
      </w:divBdr>
    </w:div>
    <w:div w:id="91707550">
      <w:bodyDiv w:val="1"/>
      <w:marLeft w:val="0"/>
      <w:marRight w:val="0"/>
      <w:marTop w:val="0"/>
      <w:marBottom w:val="0"/>
      <w:divBdr>
        <w:top w:val="none" w:sz="0" w:space="0" w:color="auto"/>
        <w:left w:val="none" w:sz="0" w:space="0" w:color="auto"/>
        <w:bottom w:val="none" w:sz="0" w:space="0" w:color="auto"/>
        <w:right w:val="none" w:sz="0" w:space="0" w:color="auto"/>
      </w:divBdr>
    </w:div>
    <w:div w:id="93938482">
      <w:bodyDiv w:val="1"/>
      <w:marLeft w:val="0"/>
      <w:marRight w:val="0"/>
      <w:marTop w:val="0"/>
      <w:marBottom w:val="0"/>
      <w:divBdr>
        <w:top w:val="none" w:sz="0" w:space="0" w:color="auto"/>
        <w:left w:val="none" w:sz="0" w:space="0" w:color="auto"/>
        <w:bottom w:val="none" w:sz="0" w:space="0" w:color="auto"/>
        <w:right w:val="none" w:sz="0" w:space="0" w:color="auto"/>
      </w:divBdr>
      <w:divsChild>
        <w:div w:id="995455021">
          <w:marLeft w:val="0"/>
          <w:marRight w:val="0"/>
          <w:marTop w:val="0"/>
          <w:marBottom w:val="0"/>
          <w:divBdr>
            <w:top w:val="none" w:sz="0" w:space="0" w:color="auto"/>
            <w:left w:val="none" w:sz="0" w:space="0" w:color="auto"/>
            <w:bottom w:val="none" w:sz="0" w:space="0" w:color="auto"/>
            <w:right w:val="none" w:sz="0" w:space="0" w:color="auto"/>
          </w:divBdr>
          <w:divsChild>
            <w:div w:id="1942912147">
              <w:marLeft w:val="0"/>
              <w:marRight w:val="0"/>
              <w:marTop w:val="0"/>
              <w:marBottom w:val="0"/>
              <w:divBdr>
                <w:top w:val="none" w:sz="0" w:space="0" w:color="auto"/>
                <w:left w:val="none" w:sz="0" w:space="0" w:color="auto"/>
                <w:bottom w:val="none" w:sz="0" w:space="0" w:color="auto"/>
                <w:right w:val="none" w:sz="0" w:space="0" w:color="auto"/>
              </w:divBdr>
              <w:divsChild>
                <w:div w:id="16712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5331">
      <w:bodyDiv w:val="1"/>
      <w:marLeft w:val="0"/>
      <w:marRight w:val="0"/>
      <w:marTop w:val="0"/>
      <w:marBottom w:val="0"/>
      <w:divBdr>
        <w:top w:val="none" w:sz="0" w:space="0" w:color="auto"/>
        <w:left w:val="none" w:sz="0" w:space="0" w:color="auto"/>
        <w:bottom w:val="none" w:sz="0" w:space="0" w:color="auto"/>
        <w:right w:val="none" w:sz="0" w:space="0" w:color="auto"/>
      </w:divBdr>
      <w:divsChild>
        <w:div w:id="329334538">
          <w:marLeft w:val="0"/>
          <w:marRight w:val="0"/>
          <w:marTop w:val="0"/>
          <w:marBottom w:val="0"/>
          <w:divBdr>
            <w:top w:val="none" w:sz="0" w:space="0" w:color="auto"/>
            <w:left w:val="none" w:sz="0" w:space="0" w:color="auto"/>
            <w:bottom w:val="none" w:sz="0" w:space="0" w:color="auto"/>
            <w:right w:val="none" w:sz="0" w:space="0" w:color="auto"/>
          </w:divBdr>
        </w:div>
        <w:div w:id="2137673103">
          <w:marLeft w:val="360"/>
          <w:marRight w:val="360"/>
          <w:marTop w:val="180"/>
          <w:marBottom w:val="360"/>
          <w:divBdr>
            <w:top w:val="none" w:sz="0" w:space="0" w:color="auto"/>
            <w:left w:val="none" w:sz="0" w:space="0" w:color="auto"/>
            <w:bottom w:val="none" w:sz="0" w:space="0" w:color="auto"/>
            <w:right w:val="none" w:sz="0" w:space="0" w:color="auto"/>
          </w:divBdr>
        </w:div>
      </w:divsChild>
    </w:div>
    <w:div w:id="97259057">
      <w:bodyDiv w:val="1"/>
      <w:marLeft w:val="0"/>
      <w:marRight w:val="0"/>
      <w:marTop w:val="0"/>
      <w:marBottom w:val="0"/>
      <w:divBdr>
        <w:top w:val="none" w:sz="0" w:space="0" w:color="auto"/>
        <w:left w:val="none" w:sz="0" w:space="0" w:color="auto"/>
        <w:bottom w:val="none" w:sz="0" w:space="0" w:color="auto"/>
        <w:right w:val="none" w:sz="0" w:space="0" w:color="auto"/>
      </w:divBdr>
    </w:div>
    <w:div w:id="97454154">
      <w:bodyDiv w:val="1"/>
      <w:marLeft w:val="0"/>
      <w:marRight w:val="0"/>
      <w:marTop w:val="0"/>
      <w:marBottom w:val="0"/>
      <w:divBdr>
        <w:top w:val="none" w:sz="0" w:space="0" w:color="auto"/>
        <w:left w:val="none" w:sz="0" w:space="0" w:color="auto"/>
        <w:bottom w:val="none" w:sz="0" w:space="0" w:color="auto"/>
        <w:right w:val="none" w:sz="0" w:space="0" w:color="auto"/>
      </w:divBdr>
      <w:divsChild>
        <w:div w:id="1252199372">
          <w:marLeft w:val="0"/>
          <w:marRight w:val="0"/>
          <w:marTop w:val="270"/>
          <w:marBottom w:val="270"/>
          <w:divBdr>
            <w:top w:val="none" w:sz="0" w:space="0" w:color="auto"/>
            <w:left w:val="none" w:sz="0" w:space="0" w:color="auto"/>
            <w:bottom w:val="none" w:sz="0" w:space="0" w:color="auto"/>
            <w:right w:val="none" w:sz="0" w:space="0" w:color="auto"/>
          </w:divBdr>
          <w:divsChild>
            <w:div w:id="2077049829">
              <w:marLeft w:val="0"/>
              <w:marRight w:val="0"/>
              <w:marTop w:val="270"/>
              <w:marBottom w:val="270"/>
              <w:divBdr>
                <w:top w:val="none" w:sz="0" w:space="0" w:color="auto"/>
                <w:left w:val="none" w:sz="0" w:space="0" w:color="auto"/>
                <w:bottom w:val="none" w:sz="0" w:space="0" w:color="auto"/>
                <w:right w:val="none" w:sz="0" w:space="0" w:color="auto"/>
              </w:divBdr>
              <w:divsChild>
                <w:div w:id="123917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3803">
          <w:marLeft w:val="0"/>
          <w:marRight w:val="0"/>
          <w:marTop w:val="270"/>
          <w:marBottom w:val="270"/>
          <w:divBdr>
            <w:top w:val="none" w:sz="0" w:space="0" w:color="auto"/>
            <w:left w:val="none" w:sz="0" w:space="0" w:color="auto"/>
            <w:bottom w:val="none" w:sz="0" w:space="0" w:color="auto"/>
            <w:right w:val="none" w:sz="0" w:space="0" w:color="auto"/>
          </w:divBdr>
          <w:divsChild>
            <w:div w:id="1253122059">
              <w:marLeft w:val="0"/>
              <w:marRight w:val="0"/>
              <w:marTop w:val="270"/>
              <w:marBottom w:val="270"/>
              <w:divBdr>
                <w:top w:val="none" w:sz="0" w:space="0" w:color="auto"/>
                <w:left w:val="none" w:sz="0" w:space="0" w:color="auto"/>
                <w:bottom w:val="none" w:sz="0" w:space="0" w:color="auto"/>
                <w:right w:val="none" w:sz="0" w:space="0" w:color="auto"/>
              </w:divBdr>
              <w:divsChild>
                <w:div w:id="6090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0457">
      <w:bodyDiv w:val="1"/>
      <w:marLeft w:val="0"/>
      <w:marRight w:val="0"/>
      <w:marTop w:val="0"/>
      <w:marBottom w:val="0"/>
      <w:divBdr>
        <w:top w:val="none" w:sz="0" w:space="0" w:color="auto"/>
        <w:left w:val="none" w:sz="0" w:space="0" w:color="auto"/>
        <w:bottom w:val="none" w:sz="0" w:space="0" w:color="auto"/>
        <w:right w:val="none" w:sz="0" w:space="0" w:color="auto"/>
      </w:divBdr>
      <w:divsChild>
        <w:div w:id="458643469">
          <w:marLeft w:val="0"/>
          <w:marRight w:val="0"/>
          <w:marTop w:val="0"/>
          <w:marBottom w:val="0"/>
          <w:divBdr>
            <w:top w:val="none" w:sz="0" w:space="0" w:color="auto"/>
            <w:left w:val="none" w:sz="0" w:space="0" w:color="auto"/>
            <w:bottom w:val="none" w:sz="0" w:space="0" w:color="auto"/>
            <w:right w:val="none" w:sz="0" w:space="0" w:color="auto"/>
          </w:divBdr>
          <w:divsChild>
            <w:div w:id="1908875420">
              <w:marLeft w:val="0"/>
              <w:marRight w:val="0"/>
              <w:marTop w:val="0"/>
              <w:marBottom w:val="0"/>
              <w:divBdr>
                <w:top w:val="none" w:sz="0" w:space="0" w:color="auto"/>
                <w:left w:val="none" w:sz="0" w:space="0" w:color="auto"/>
                <w:bottom w:val="none" w:sz="0" w:space="0" w:color="auto"/>
                <w:right w:val="none" w:sz="0" w:space="0" w:color="auto"/>
              </w:divBdr>
              <w:divsChild>
                <w:div w:id="13838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89250">
      <w:bodyDiv w:val="1"/>
      <w:marLeft w:val="0"/>
      <w:marRight w:val="0"/>
      <w:marTop w:val="0"/>
      <w:marBottom w:val="0"/>
      <w:divBdr>
        <w:top w:val="none" w:sz="0" w:space="0" w:color="auto"/>
        <w:left w:val="none" w:sz="0" w:space="0" w:color="auto"/>
        <w:bottom w:val="none" w:sz="0" w:space="0" w:color="auto"/>
        <w:right w:val="none" w:sz="0" w:space="0" w:color="auto"/>
      </w:divBdr>
      <w:divsChild>
        <w:div w:id="424767513">
          <w:marLeft w:val="0"/>
          <w:marRight w:val="0"/>
          <w:marTop w:val="0"/>
          <w:marBottom w:val="0"/>
          <w:divBdr>
            <w:top w:val="none" w:sz="0" w:space="0" w:color="auto"/>
            <w:left w:val="none" w:sz="0" w:space="0" w:color="auto"/>
            <w:bottom w:val="none" w:sz="0" w:space="0" w:color="auto"/>
            <w:right w:val="none" w:sz="0" w:space="0" w:color="auto"/>
          </w:divBdr>
          <w:divsChild>
            <w:div w:id="145049132">
              <w:marLeft w:val="0"/>
              <w:marRight w:val="0"/>
              <w:marTop w:val="0"/>
              <w:marBottom w:val="0"/>
              <w:divBdr>
                <w:top w:val="none" w:sz="0" w:space="0" w:color="auto"/>
                <w:left w:val="none" w:sz="0" w:space="0" w:color="auto"/>
                <w:bottom w:val="none" w:sz="0" w:space="0" w:color="auto"/>
                <w:right w:val="none" w:sz="0" w:space="0" w:color="auto"/>
              </w:divBdr>
              <w:divsChild>
                <w:div w:id="158085126">
                  <w:marLeft w:val="0"/>
                  <w:marRight w:val="0"/>
                  <w:marTop w:val="330"/>
                  <w:marBottom w:val="330"/>
                  <w:divBdr>
                    <w:top w:val="none" w:sz="0" w:space="0" w:color="auto"/>
                    <w:left w:val="none" w:sz="0" w:space="0" w:color="auto"/>
                    <w:bottom w:val="none" w:sz="0" w:space="0" w:color="auto"/>
                    <w:right w:val="none" w:sz="0" w:space="0" w:color="auto"/>
                  </w:divBdr>
                  <w:divsChild>
                    <w:div w:id="1231503184">
                      <w:marLeft w:val="0"/>
                      <w:marRight w:val="0"/>
                      <w:marTop w:val="360"/>
                      <w:marBottom w:val="0"/>
                      <w:divBdr>
                        <w:top w:val="none" w:sz="0" w:space="0" w:color="auto"/>
                        <w:left w:val="none" w:sz="0" w:space="0" w:color="auto"/>
                        <w:bottom w:val="none" w:sz="0" w:space="0" w:color="auto"/>
                        <w:right w:val="none" w:sz="0" w:space="0" w:color="auto"/>
                      </w:divBdr>
                      <w:divsChild>
                        <w:div w:id="1328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5806">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64639357">
                      <w:marLeft w:val="360"/>
                      <w:marRight w:val="360"/>
                      <w:marTop w:val="180"/>
                      <w:marBottom w:val="360"/>
                      <w:divBdr>
                        <w:top w:val="none" w:sz="0" w:space="0" w:color="auto"/>
                        <w:left w:val="none" w:sz="0" w:space="0" w:color="auto"/>
                        <w:bottom w:val="none" w:sz="0" w:space="0" w:color="auto"/>
                        <w:right w:val="none" w:sz="0" w:space="0" w:color="auto"/>
                      </w:divBdr>
                      <w:divsChild>
                        <w:div w:id="310601449">
                          <w:marLeft w:val="0"/>
                          <w:marRight w:val="0"/>
                          <w:marTop w:val="330"/>
                          <w:marBottom w:val="330"/>
                          <w:divBdr>
                            <w:top w:val="none" w:sz="0" w:space="0" w:color="auto"/>
                            <w:left w:val="none" w:sz="0" w:space="0" w:color="auto"/>
                            <w:bottom w:val="none" w:sz="0" w:space="0" w:color="auto"/>
                            <w:right w:val="none" w:sz="0" w:space="0" w:color="auto"/>
                          </w:divBdr>
                          <w:divsChild>
                            <w:div w:id="1912696136">
                              <w:marLeft w:val="0"/>
                              <w:marRight w:val="0"/>
                              <w:marTop w:val="360"/>
                              <w:marBottom w:val="0"/>
                              <w:divBdr>
                                <w:top w:val="none" w:sz="0" w:space="0" w:color="auto"/>
                                <w:left w:val="none" w:sz="0" w:space="0" w:color="auto"/>
                                <w:bottom w:val="none" w:sz="0" w:space="0" w:color="auto"/>
                                <w:right w:val="none" w:sz="0" w:space="0" w:color="auto"/>
                              </w:divBdr>
                              <w:divsChild>
                                <w:div w:id="68139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70831">
                          <w:marLeft w:val="0"/>
                          <w:marRight w:val="0"/>
                          <w:marTop w:val="330"/>
                          <w:marBottom w:val="330"/>
                          <w:divBdr>
                            <w:top w:val="none" w:sz="0" w:space="0" w:color="auto"/>
                            <w:left w:val="none" w:sz="0" w:space="0" w:color="auto"/>
                            <w:bottom w:val="none" w:sz="0" w:space="0" w:color="auto"/>
                            <w:right w:val="none" w:sz="0" w:space="0" w:color="auto"/>
                          </w:divBdr>
                          <w:divsChild>
                            <w:div w:id="2002999975">
                              <w:marLeft w:val="0"/>
                              <w:marRight w:val="0"/>
                              <w:marTop w:val="360"/>
                              <w:marBottom w:val="0"/>
                              <w:divBdr>
                                <w:top w:val="none" w:sz="0" w:space="0" w:color="auto"/>
                                <w:left w:val="none" w:sz="0" w:space="0" w:color="auto"/>
                                <w:bottom w:val="none" w:sz="0" w:space="0" w:color="auto"/>
                                <w:right w:val="none" w:sz="0" w:space="0" w:color="auto"/>
                              </w:divBdr>
                              <w:divsChild>
                                <w:div w:id="61205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7604">
                          <w:marLeft w:val="0"/>
                          <w:marRight w:val="0"/>
                          <w:marTop w:val="330"/>
                          <w:marBottom w:val="330"/>
                          <w:divBdr>
                            <w:top w:val="none" w:sz="0" w:space="0" w:color="auto"/>
                            <w:left w:val="none" w:sz="0" w:space="0" w:color="auto"/>
                            <w:bottom w:val="none" w:sz="0" w:space="0" w:color="auto"/>
                            <w:right w:val="none" w:sz="0" w:space="0" w:color="auto"/>
                          </w:divBdr>
                          <w:divsChild>
                            <w:div w:id="1268656170">
                              <w:marLeft w:val="0"/>
                              <w:marRight w:val="0"/>
                              <w:marTop w:val="360"/>
                              <w:marBottom w:val="0"/>
                              <w:divBdr>
                                <w:top w:val="none" w:sz="0" w:space="0" w:color="auto"/>
                                <w:left w:val="none" w:sz="0" w:space="0" w:color="auto"/>
                                <w:bottom w:val="none" w:sz="0" w:space="0" w:color="auto"/>
                                <w:right w:val="none" w:sz="0" w:space="0" w:color="auto"/>
                              </w:divBdr>
                              <w:divsChild>
                                <w:div w:id="46427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58666">
                      <w:marLeft w:val="0"/>
                      <w:marRight w:val="0"/>
                      <w:marTop w:val="0"/>
                      <w:marBottom w:val="0"/>
                      <w:divBdr>
                        <w:top w:val="none" w:sz="0" w:space="0" w:color="auto"/>
                        <w:left w:val="none" w:sz="0" w:space="0" w:color="auto"/>
                        <w:bottom w:val="none" w:sz="0" w:space="0" w:color="auto"/>
                        <w:right w:val="none" w:sz="0" w:space="0" w:color="auto"/>
                      </w:divBdr>
                    </w:div>
                  </w:divsChild>
                </w:div>
                <w:div w:id="286281726">
                  <w:marLeft w:val="0"/>
                  <w:marRight w:val="0"/>
                  <w:marTop w:val="330"/>
                  <w:marBottom w:val="330"/>
                  <w:divBdr>
                    <w:top w:val="none" w:sz="0" w:space="0" w:color="auto"/>
                    <w:left w:val="none" w:sz="0" w:space="0" w:color="auto"/>
                    <w:bottom w:val="none" w:sz="0" w:space="0" w:color="auto"/>
                    <w:right w:val="none" w:sz="0" w:space="0" w:color="auto"/>
                  </w:divBdr>
                  <w:divsChild>
                    <w:div w:id="719938374">
                      <w:marLeft w:val="0"/>
                      <w:marRight w:val="0"/>
                      <w:marTop w:val="360"/>
                      <w:marBottom w:val="0"/>
                      <w:divBdr>
                        <w:top w:val="none" w:sz="0" w:space="0" w:color="auto"/>
                        <w:left w:val="none" w:sz="0" w:space="0" w:color="auto"/>
                        <w:bottom w:val="none" w:sz="0" w:space="0" w:color="auto"/>
                        <w:right w:val="none" w:sz="0" w:space="0" w:color="auto"/>
                      </w:divBdr>
                      <w:divsChild>
                        <w:div w:id="19183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5350">
                  <w:marLeft w:val="0"/>
                  <w:marRight w:val="0"/>
                  <w:marTop w:val="330"/>
                  <w:marBottom w:val="330"/>
                  <w:divBdr>
                    <w:top w:val="none" w:sz="0" w:space="0" w:color="auto"/>
                    <w:left w:val="none" w:sz="0" w:space="0" w:color="auto"/>
                    <w:bottom w:val="none" w:sz="0" w:space="0" w:color="auto"/>
                    <w:right w:val="none" w:sz="0" w:space="0" w:color="auto"/>
                  </w:divBdr>
                  <w:divsChild>
                    <w:div w:id="1117334979">
                      <w:marLeft w:val="0"/>
                      <w:marRight w:val="0"/>
                      <w:marTop w:val="360"/>
                      <w:marBottom w:val="0"/>
                      <w:divBdr>
                        <w:top w:val="none" w:sz="0" w:space="0" w:color="auto"/>
                        <w:left w:val="none" w:sz="0" w:space="0" w:color="auto"/>
                        <w:bottom w:val="none" w:sz="0" w:space="0" w:color="auto"/>
                        <w:right w:val="none" w:sz="0" w:space="0" w:color="auto"/>
                      </w:divBdr>
                      <w:divsChild>
                        <w:div w:id="165105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1826">
                  <w:marLeft w:val="0"/>
                  <w:marRight w:val="0"/>
                  <w:marTop w:val="330"/>
                  <w:marBottom w:val="330"/>
                  <w:divBdr>
                    <w:top w:val="none" w:sz="0" w:space="0" w:color="auto"/>
                    <w:left w:val="none" w:sz="0" w:space="0" w:color="auto"/>
                    <w:bottom w:val="none" w:sz="0" w:space="0" w:color="auto"/>
                    <w:right w:val="none" w:sz="0" w:space="0" w:color="auto"/>
                  </w:divBdr>
                  <w:divsChild>
                    <w:div w:id="132718925">
                      <w:marLeft w:val="0"/>
                      <w:marRight w:val="0"/>
                      <w:marTop w:val="360"/>
                      <w:marBottom w:val="0"/>
                      <w:divBdr>
                        <w:top w:val="none" w:sz="0" w:space="0" w:color="auto"/>
                        <w:left w:val="none" w:sz="0" w:space="0" w:color="auto"/>
                        <w:bottom w:val="none" w:sz="0" w:space="0" w:color="auto"/>
                        <w:right w:val="none" w:sz="0" w:space="0" w:color="auto"/>
                      </w:divBdr>
                      <w:divsChild>
                        <w:div w:id="18516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6594">
                  <w:marLeft w:val="0"/>
                  <w:marRight w:val="0"/>
                  <w:marTop w:val="330"/>
                  <w:marBottom w:val="330"/>
                  <w:divBdr>
                    <w:top w:val="none" w:sz="0" w:space="0" w:color="auto"/>
                    <w:left w:val="none" w:sz="0" w:space="0" w:color="auto"/>
                    <w:bottom w:val="none" w:sz="0" w:space="0" w:color="auto"/>
                    <w:right w:val="none" w:sz="0" w:space="0" w:color="auto"/>
                  </w:divBdr>
                  <w:divsChild>
                    <w:div w:id="1664116644">
                      <w:marLeft w:val="0"/>
                      <w:marRight w:val="0"/>
                      <w:marTop w:val="360"/>
                      <w:marBottom w:val="0"/>
                      <w:divBdr>
                        <w:top w:val="none" w:sz="0" w:space="0" w:color="auto"/>
                        <w:left w:val="none" w:sz="0" w:space="0" w:color="auto"/>
                        <w:bottom w:val="none" w:sz="0" w:space="0" w:color="auto"/>
                        <w:right w:val="none" w:sz="0" w:space="0" w:color="auto"/>
                      </w:divBdr>
                      <w:divsChild>
                        <w:div w:id="7903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5297">
                  <w:marLeft w:val="0"/>
                  <w:marRight w:val="0"/>
                  <w:marTop w:val="330"/>
                  <w:marBottom w:val="330"/>
                  <w:divBdr>
                    <w:top w:val="none" w:sz="0" w:space="0" w:color="auto"/>
                    <w:left w:val="none" w:sz="0" w:space="0" w:color="auto"/>
                    <w:bottom w:val="none" w:sz="0" w:space="0" w:color="auto"/>
                    <w:right w:val="none" w:sz="0" w:space="0" w:color="auto"/>
                  </w:divBdr>
                  <w:divsChild>
                    <w:div w:id="566653220">
                      <w:marLeft w:val="0"/>
                      <w:marRight w:val="0"/>
                      <w:marTop w:val="360"/>
                      <w:marBottom w:val="0"/>
                      <w:divBdr>
                        <w:top w:val="none" w:sz="0" w:space="0" w:color="auto"/>
                        <w:left w:val="none" w:sz="0" w:space="0" w:color="auto"/>
                        <w:bottom w:val="none" w:sz="0" w:space="0" w:color="auto"/>
                        <w:right w:val="none" w:sz="0" w:space="0" w:color="auto"/>
                      </w:divBdr>
                      <w:divsChild>
                        <w:div w:id="209022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6013">
                  <w:marLeft w:val="0"/>
                  <w:marRight w:val="0"/>
                  <w:marTop w:val="330"/>
                  <w:marBottom w:val="330"/>
                  <w:divBdr>
                    <w:top w:val="none" w:sz="0" w:space="0" w:color="auto"/>
                    <w:left w:val="none" w:sz="0" w:space="0" w:color="auto"/>
                    <w:bottom w:val="none" w:sz="0" w:space="0" w:color="auto"/>
                    <w:right w:val="none" w:sz="0" w:space="0" w:color="auto"/>
                  </w:divBdr>
                  <w:divsChild>
                    <w:div w:id="186219556">
                      <w:marLeft w:val="0"/>
                      <w:marRight w:val="0"/>
                      <w:marTop w:val="360"/>
                      <w:marBottom w:val="0"/>
                      <w:divBdr>
                        <w:top w:val="none" w:sz="0" w:space="0" w:color="auto"/>
                        <w:left w:val="none" w:sz="0" w:space="0" w:color="auto"/>
                        <w:bottom w:val="none" w:sz="0" w:space="0" w:color="auto"/>
                        <w:right w:val="none" w:sz="0" w:space="0" w:color="auto"/>
                      </w:divBdr>
                      <w:divsChild>
                        <w:div w:id="134015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4691">
                  <w:marLeft w:val="0"/>
                  <w:marRight w:val="0"/>
                  <w:marTop w:val="330"/>
                  <w:marBottom w:val="330"/>
                  <w:divBdr>
                    <w:top w:val="none" w:sz="0" w:space="0" w:color="auto"/>
                    <w:left w:val="none" w:sz="0" w:space="0" w:color="auto"/>
                    <w:bottom w:val="none" w:sz="0" w:space="0" w:color="auto"/>
                    <w:right w:val="none" w:sz="0" w:space="0" w:color="auto"/>
                  </w:divBdr>
                  <w:divsChild>
                    <w:div w:id="71465346">
                      <w:marLeft w:val="0"/>
                      <w:marRight w:val="0"/>
                      <w:marTop w:val="360"/>
                      <w:marBottom w:val="0"/>
                      <w:divBdr>
                        <w:top w:val="none" w:sz="0" w:space="0" w:color="auto"/>
                        <w:left w:val="none" w:sz="0" w:space="0" w:color="auto"/>
                        <w:bottom w:val="none" w:sz="0" w:space="0" w:color="auto"/>
                        <w:right w:val="none" w:sz="0" w:space="0" w:color="auto"/>
                      </w:divBdr>
                      <w:divsChild>
                        <w:div w:id="98470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1665">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333070115">
                      <w:marLeft w:val="360"/>
                      <w:marRight w:val="360"/>
                      <w:marTop w:val="180"/>
                      <w:marBottom w:val="360"/>
                      <w:divBdr>
                        <w:top w:val="none" w:sz="0" w:space="0" w:color="auto"/>
                        <w:left w:val="none" w:sz="0" w:space="0" w:color="auto"/>
                        <w:bottom w:val="none" w:sz="0" w:space="0" w:color="auto"/>
                        <w:right w:val="none" w:sz="0" w:space="0" w:color="auto"/>
                      </w:divBdr>
                    </w:div>
                    <w:div w:id="1783257512">
                      <w:marLeft w:val="0"/>
                      <w:marRight w:val="0"/>
                      <w:marTop w:val="0"/>
                      <w:marBottom w:val="0"/>
                      <w:divBdr>
                        <w:top w:val="none" w:sz="0" w:space="0" w:color="auto"/>
                        <w:left w:val="none" w:sz="0" w:space="0" w:color="auto"/>
                        <w:bottom w:val="none" w:sz="0" w:space="0" w:color="auto"/>
                        <w:right w:val="none" w:sz="0" w:space="0" w:color="auto"/>
                      </w:divBdr>
                    </w:div>
                  </w:divsChild>
                </w:div>
                <w:div w:id="924651264">
                  <w:marLeft w:val="0"/>
                  <w:marRight w:val="0"/>
                  <w:marTop w:val="330"/>
                  <w:marBottom w:val="330"/>
                  <w:divBdr>
                    <w:top w:val="none" w:sz="0" w:space="0" w:color="auto"/>
                    <w:left w:val="none" w:sz="0" w:space="0" w:color="auto"/>
                    <w:bottom w:val="none" w:sz="0" w:space="0" w:color="auto"/>
                    <w:right w:val="none" w:sz="0" w:space="0" w:color="auto"/>
                  </w:divBdr>
                  <w:divsChild>
                    <w:div w:id="346368224">
                      <w:marLeft w:val="0"/>
                      <w:marRight w:val="0"/>
                      <w:marTop w:val="360"/>
                      <w:marBottom w:val="0"/>
                      <w:divBdr>
                        <w:top w:val="none" w:sz="0" w:space="0" w:color="auto"/>
                        <w:left w:val="none" w:sz="0" w:space="0" w:color="auto"/>
                        <w:bottom w:val="none" w:sz="0" w:space="0" w:color="auto"/>
                        <w:right w:val="none" w:sz="0" w:space="0" w:color="auto"/>
                      </w:divBdr>
                      <w:divsChild>
                        <w:div w:id="17223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5716">
                  <w:marLeft w:val="0"/>
                  <w:marRight w:val="0"/>
                  <w:marTop w:val="330"/>
                  <w:marBottom w:val="330"/>
                  <w:divBdr>
                    <w:top w:val="none" w:sz="0" w:space="0" w:color="auto"/>
                    <w:left w:val="none" w:sz="0" w:space="0" w:color="auto"/>
                    <w:bottom w:val="none" w:sz="0" w:space="0" w:color="auto"/>
                    <w:right w:val="none" w:sz="0" w:space="0" w:color="auto"/>
                  </w:divBdr>
                  <w:divsChild>
                    <w:div w:id="172762820">
                      <w:marLeft w:val="0"/>
                      <w:marRight w:val="0"/>
                      <w:marTop w:val="360"/>
                      <w:marBottom w:val="0"/>
                      <w:divBdr>
                        <w:top w:val="none" w:sz="0" w:space="0" w:color="auto"/>
                        <w:left w:val="none" w:sz="0" w:space="0" w:color="auto"/>
                        <w:bottom w:val="none" w:sz="0" w:space="0" w:color="auto"/>
                        <w:right w:val="none" w:sz="0" w:space="0" w:color="auto"/>
                      </w:divBdr>
                      <w:divsChild>
                        <w:div w:id="100566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11831">
                  <w:marLeft w:val="0"/>
                  <w:marRight w:val="0"/>
                  <w:marTop w:val="330"/>
                  <w:marBottom w:val="330"/>
                  <w:divBdr>
                    <w:top w:val="none" w:sz="0" w:space="0" w:color="auto"/>
                    <w:left w:val="none" w:sz="0" w:space="0" w:color="auto"/>
                    <w:bottom w:val="none" w:sz="0" w:space="0" w:color="auto"/>
                    <w:right w:val="none" w:sz="0" w:space="0" w:color="auto"/>
                  </w:divBdr>
                  <w:divsChild>
                    <w:div w:id="989678022">
                      <w:marLeft w:val="0"/>
                      <w:marRight w:val="0"/>
                      <w:marTop w:val="360"/>
                      <w:marBottom w:val="0"/>
                      <w:divBdr>
                        <w:top w:val="none" w:sz="0" w:space="0" w:color="auto"/>
                        <w:left w:val="none" w:sz="0" w:space="0" w:color="auto"/>
                        <w:bottom w:val="none" w:sz="0" w:space="0" w:color="auto"/>
                        <w:right w:val="none" w:sz="0" w:space="0" w:color="auto"/>
                      </w:divBdr>
                      <w:divsChild>
                        <w:div w:id="117198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7750">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073310713">
                      <w:marLeft w:val="0"/>
                      <w:marRight w:val="0"/>
                      <w:marTop w:val="0"/>
                      <w:marBottom w:val="0"/>
                      <w:divBdr>
                        <w:top w:val="none" w:sz="0" w:space="0" w:color="auto"/>
                        <w:left w:val="none" w:sz="0" w:space="0" w:color="auto"/>
                        <w:bottom w:val="none" w:sz="0" w:space="0" w:color="auto"/>
                        <w:right w:val="none" w:sz="0" w:space="0" w:color="auto"/>
                      </w:divBdr>
                    </w:div>
                    <w:div w:id="1257398040">
                      <w:marLeft w:val="360"/>
                      <w:marRight w:val="360"/>
                      <w:marTop w:val="180"/>
                      <w:marBottom w:val="360"/>
                      <w:divBdr>
                        <w:top w:val="none" w:sz="0" w:space="0" w:color="auto"/>
                        <w:left w:val="none" w:sz="0" w:space="0" w:color="auto"/>
                        <w:bottom w:val="none" w:sz="0" w:space="0" w:color="auto"/>
                        <w:right w:val="none" w:sz="0" w:space="0" w:color="auto"/>
                      </w:divBdr>
                    </w:div>
                  </w:divsChild>
                </w:div>
                <w:div w:id="1326281270">
                  <w:marLeft w:val="0"/>
                  <w:marRight w:val="0"/>
                  <w:marTop w:val="330"/>
                  <w:marBottom w:val="330"/>
                  <w:divBdr>
                    <w:top w:val="none" w:sz="0" w:space="0" w:color="auto"/>
                    <w:left w:val="none" w:sz="0" w:space="0" w:color="auto"/>
                    <w:bottom w:val="none" w:sz="0" w:space="0" w:color="auto"/>
                    <w:right w:val="none" w:sz="0" w:space="0" w:color="auto"/>
                  </w:divBdr>
                  <w:divsChild>
                    <w:div w:id="1658994754">
                      <w:marLeft w:val="0"/>
                      <w:marRight w:val="0"/>
                      <w:marTop w:val="360"/>
                      <w:marBottom w:val="0"/>
                      <w:divBdr>
                        <w:top w:val="none" w:sz="0" w:space="0" w:color="auto"/>
                        <w:left w:val="none" w:sz="0" w:space="0" w:color="auto"/>
                        <w:bottom w:val="none" w:sz="0" w:space="0" w:color="auto"/>
                        <w:right w:val="none" w:sz="0" w:space="0" w:color="auto"/>
                      </w:divBdr>
                      <w:divsChild>
                        <w:div w:id="178369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02320">
                  <w:marLeft w:val="0"/>
                  <w:marRight w:val="0"/>
                  <w:marTop w:val="330"/>
                  <w:marBottom w:val="330"/>
                  <w:divBdr>
                    <w:top w:val="none" w:sz="0" w:space="0" w:color="auto"/>
                    <w:left w:val="none" w:sz="0" w:space="0" w:color="auto"/>
                    <w:bottom w:val="none" w:sz="0" w:space="0" w:color="auto"/>
                    <w:right w:val="none" w:sz="0" w:space="0" w:color="auto"/>
                  </w:divBdr>
                  <w:divsChild>
                    <w:div w:id="1864853607">
                      <w:marLeft w:val="0"/>
                      <w:marRight w:val="0"/>
                      <w:marTop w:val="360"/>
                      <w:marBottom w:val="0"/>
                      <w:divBdr>
                        <w:top w:val="none" w:sz="0" w:space="0" w:color="auto"/>
                        <w:left w:val="none" w:sz="0" w:space="0" w:color="auto"/>
                        <w:bottom w:val="none" w:sz="0" w:space="0" w:color="auto"/>
                        <w:right w:val="none" w:sz="0" w:space="0" w:color="auto"/>
                      </w:divBdr>
                      <w:divsChild>
                        <w:div w:id="1464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5669">
                  <w:marLeft w:val="0"/>
                  <w:marRight w:val="0"/>
                  <w:marTop w:val="330"/>
                  <w:marBottom w:val="330"/>
                  <w:divBdr>
                    <w:top w:val="none" w:sz="0" w:space="0" w:color="auto"/>
                    <w:left w:val="none" w:sz="0" w:space="0" w:color="auto"/>
                    <w:bottom w:val="none" w:sz="0" w:space="0" w:color="auto"/>
                    <w:right w:val="none" w:sz="0" w:space="0" w:color="auto"/>
                  </w:divBdr>
                  <w:divsChild>
                    <w:div w:id="564756314">
                      <w:marLeft w:val="0"/>
                      <w:marRight w:val="0"/>
                      <w:marTop w:val="360"/>
                      <w:marBottom w:val="0"/>
                      <w:divBdr>
                        <w:top w:val="none" w:sz="0" w:space="0" w:color="auto"/>
                        <w:left w:val="none" w:sz="0" w:space="0" w:color="auto"/>
                        <w:bottom w:val="none" w:sz="0" w:space="0" w:color="auto"/>
                        <w:right w:val="none" w:sz="0" w:space="0" w:color="auto"/>
                      </w:divBdr>
                      <w:divsChild>
                        <w:div w:id="144044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82071">
                  <w:marLeft w:val="0"/>
                  <w:marRight w:val="0"/>
                  <w:marTop w:val="330"/>
                  <w:marBottom w:val="330"/>
                  <w:divBdr>
                    <w:top w:val="none" w:sz="0" w:space="0" w:color="auto"/>
                    <w:left w:val="none" w:sz="0" w:space="0" w:color="auto"/>
                    <w:bottom w:val="none" w:sz="0" w:space="0" w:color="auto"/>
                    <w:right w:val="none" w:sz="0" w:space="0" w:color="auto"/>
                  </w:divBdr>
                  <w:divsChild>
                    <w:div w:id="2033531347">
                      <w:marLeft w:val="0"/>
                      <w:marRight w:val="0"/>
                      <w:marTop w:val="360"/>
                      <w:marBottom w:val="0"/>
                      <w:divBdr>
                        <w:top w:val="none" w:sz="0" w:space="0" w:color="auto"/>
                        <w:left w:val="none" w:sz="0" w:space="0" w:color="auto"/>
                        <w:bottom w:val="none" w:sz="0" w:space="0" w:color="auto"/>
                        <w:right w:val="none" w:sz="0" w:space="0" w:color="auto"/>
                      </w:divBdr>
                      <w:divsChild>
                        <w:div w:id="19203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1669">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91315943">
                      <w:marLeft w:val="360"/>
                      <w:marRight w:val="360"/>
                      <w:marTop w:val="180"/>
                      <w:marBottom w:val="360"/>
                      <w:divBdr>
                        <w:top w:val="none" w:sz="0" w:space="0" w:color="auto"/>
                        <w:left w:val="none" w:sz="0" w:space="0" w:color="auto"/>
                        <w:bottom w:val="none" w:sz="0" w:space="0" w:color="auto"/>
                        <w:right w:val="none" w:sz="0" w:space="0" w:color="auto"/>
                      </w:divBdr>
                      <w:divsChild>
                        <w:div w:id="1310591337">
                          <w:marLeft w:val="0"/>
                          <w:marRight w:val="0"/>
                          <w:marTop w:val="330"/>
                          <w:marBottom w:val="330"/>
                          <w:divBdr>
                            <w:top w:val="none" w:sz="0" w:space="0" w:color="auto"/>
                            <w:left w:val="none" w:sz="0" w:space="0" w:color="auto"/>
                            <w:bottom w:val="none" w:sz="0" w:space="0" w:color="auto"/>
                            <w:right w:val="none" w:sz="0" w:space="0" w:color="auto"/>
                          </w:divBdr>
                          <w:divsChild>
                            <w:div w:id="414059689">
                              <w:marLeft w:val="0"/>
                              <w:marRight w:val="0"/>
                              <w:marTop w:val="360"/>
                              <w:marBottom w:val="0"/>
                              <w:divBdr>
                                <w:top w:val="none" w:sz="0" w:space="0" w:color="auto"/>
                                <w:left w:val="none" w:sz="0" w:space="0" w:color="auto"/>
                                <w:bottom w:val="none" w:sz="0" w:space="0" w:color="auto"/>
                                <w:right w:val="none" w:sz="0" w:space="0" w:color="auto"/>
                              </w:divBdr>
                              <w:divsChild>
                                <w:div w:id="167093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167574">
                      <w:marLeft w:val="0"/>
                      <w:marRight w:val="0"/>
                      <w:marTop w:val="0"/>
                      <w:marBottom w:val="0"/>
                      <w:divBdr>
                        <w:top w:val="none" w:sz="0" w:space="0" w:color="auto"/>
                        <w:left w:val="none" w:sz="0" w:space="0" w:color="auto"/>
                        <w:bottom w:val="none" w:sz="0" w:space="0" w:color="auto"/>
                        <w:right w:val="none" w:sz="0" w:space="0" w:color="auto"/>
                      </w:divBdr>
                    </w:div>
                  </w:divsChild>
                </w:div>
                <w:div w:id="1944026028">
                  <w:marLeft w:val="0"/>
                  <w:marRight w:val="0"/>
                  <w:marTop w:val="330"/>
                  <w:marBottom w:val="330"/>
                  <w:divBdr>
                    <w:top w:val="none" w:sz="0" w:space="0" w:color="auto"/>
                    <w:left w:val="none" w:sz="0" w:space="0" w:color="auto"/>
                    <w:bottom w:val="none" w:sz="0" w:space="0" w:color="auto"/>
                    <w:right w:val="none" w:sz="0" w:space="0" w:color="auto"/>
                  </w:divBdr>
                  <w:divsChild>
                    <w:div w:id="1854997100">
                      <w:marLeft w:val="0"/>
                      <w:marRight w:val="0"/>
                      <w:marTop w:val="360"/>
                      <w:marBottom w:val="0"/>
                      <w:divBdr>
                        <w:top w:val="none" w:sz="0" w:space="0" w:color="auto"/>
                        <w:left w:val="none" w:sz="0" w:space="0" w:color="auto"/>
                        <w:bottom w:val="none" w:sz="0" w:space="0" w:color="auto"/>
                        <w:right w:val="none" w:sz="0" w:space="0" w:color="auto"/>
                      </w:divBdr>
                      <w:divsChild>
                        <w:div w:id="173782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5077">
                  <w:marLeft w:val="0"/>
                  <w:marRight w:val="0"/>
                  <w:marTop w:val="330"/>
                  <w:marBottom w:val="330"/>
                  <w:divBdr>
                    <w:top w:val="none" w:sz="0" w:space="0" w:color="auto"/>
                    <w:left w:val="none" w:sz="0" w:space="0" w:color="auto"/>
                    <w:bottom w:val="none" w:sz="0" w:space="0" w:color="auto"/>
                    <w:right w:val="none" w:sz="0" w:space="0" w:color="auto"/>
                  </w:divBdr>
                  <w:divsChild>
                    <w:div w:id="1553611066">
                      <w:marLeft w:val="0"/>
                      <w:marRight w:val="0"/>
                      <w:marTop w:val="360"/>
                      <w:marBottom w:val="0"/>
                      <w:divBdr>
                        <w:top w:val="none" w:sz="0" w:space="0" w:color="auto"/>
                        <w:left w:val="none" w:sz="0" w:space="0" w:color="auto"/>
                        <w:bottom w:val="none" w:sz="0" w:space="0" w:color="auto"/>
                        <w:right w:val="none" w:sz="0" w:space="0" w:color="auto"/>
                      </w:divBdr>
                      <w:divsChild>
                        <w:div w:id="8553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98540">
                  <w:marLeft w:val="0"/>
                  <w:marRight w:val="0"/>
                  <w:marTop w:val="330"/>
                  <w:marBottom w:val="330"/>
                  <w:divBdr>
                    <w:top w:val="none" w:sz="0" w:space="0" w:color="auto"/>
                    <w:left w:val="none" w:sz="0" w:space="0" w:color="auto"/>
                    <w:bottom w:val="none" w:sz="0" w:space="0" w:color="auto"/>
                    <w:right w:val="none" w:sz="0" w:space="0" w:color="auto"/>
                  </w:divBdr>
                  <w:divsChild>
                    <w:div w:id="1017003269">
                      <w:marLeft w:val="0"/>
                      <w:marRight w:val="0"/>
                      <w:marTop w:val="360"/>
                      <w:marBottom w:val="0"/>
                      <w:divBdr>
                        <w:top w:val="none" w:sz="0" w:space="0" w:color="auto"/>
                        <w:left w:val="none" w:sz="0" w:space="0" w:color="auto"/>
                        <w:bottom w:val="none" w:sz="0" w:space="0" w:color="auto"/>
                        <w:right w:val="none" w:sz="0" w:space="0" w:color="auto"/>
                      </w:divBdr>
                      <w:divsChild>
                        <w:div w:id="17141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10601">
      <w:bodyDiv w:val="1"/>
      <w:marLeft w:val="0"/>
      <w:marRight w:val="0"/>
      <w:marTop w:val="0"/>
      <w:marBottom w:val="0"/>
      <w:divBdr>
        <w:top w:val="none" w:sz="0" w:space="0" w:color="auto"/>
        <w:left w:val="none" w:sz="0" w:space="0" w:color="auto"/>
        <w:bottom w:val="none" w:sz="0" w:space="0" w:color="auto"/>
        <w:right w:val="none" w:sz="0" w:space="0" w:color="auto"/>
      </w:divBdr>
    </w:div>
    <w:div w:id="114061579">
      <w:bodyDiv w:val="1"/>
      <w:marLeft w:val="0"/>
      <w:marRight w:val="0"/>
      <w:marTop w:val="0"/>
      <w:marBottom w:val="0"/>
      <w:divBdr>
        <w:top w:val="none" w:sz="0" w:space="0" w:color="auto"/>
        <w:left w:val="none" w:sz="0" w:space="0" w:color="auto"/>
        <w:bottom w:val="none" w:sz="0" w:space="0" w:color="auto"/>
        <w:right w:val="none" w:sz="0" w:space="0" w:color="auto"/>
      </w:divBdr>
    </w:div>
    <w:div w:id="118962363">
      <w:bodyDiv w:val="1"/>
      <w:marLeft w:val="0"/>
      <w:marRight w:val="0"/>
      <w:marTop w:val="0"/>
      <w:marBottom w:val="0"/>
      <w:divBdr>
        <w:top w:val="none" w:sz="0" w:space="0" w:color="auto"/>
        <w:left w:val="none" w:sz="0" w:space="0" w:color="auto"/>
        <w:bottom w:val="none" w:sz="0" w:space="0" w:color="auto"/>
        <w:right w:val="none" w:sz="0" w:space="0" w:color="auto"/>
      </w:divBdr>
    </w:div>
    <w:div w:id="120809874">
      <w:bodyDiv w:val="1"/>
      <w:marLeft w:val="0"/>
      <w:marRight w:val="0"/>
      <w:marTop w:val="0"/>
      <w:marBottom w:val="0"/>
      <w:divBdr>
        <w:top w:val="none" w:sz="0" w:space="0" w:color="auto"/>
        <w:left w:val="none" w:sz="0" w:space="0" w:color="auto"/>
        <w:bottom w:val="none" w:sz="0" w:space="0" w:color="auto"/>
        <w:right w:val="none" w:sz="0" w:space="0" w:color="auto"/>
      </w:divBdr>
    </w:div>
    <w:div w:id="121113907">
      <w:bodyDiv w:val="1"/>
      <w:marLeft w:val="0"/>
      <w:marRight w:val="0"/>
      <w:marTop w:val="0"/>
      <w:marBottom w:val="0"/>
      <w:divBdr>
        <w:top w:val="none" w:sz="0" w:space="0" w:color="auto"/>
        <w:left w:val="none" w:sz="0" w:space="0" w:color="auto"/>
        <w:bottom w:val="none" w:sz="0" w:space="0" w:color="auto"/>
        <w:right w:val="none" w:sz="0" w:space="0" w:color="auto"/>
      </w:divBdr>
      <w:divsChild>
        <w:div w:id="256445621">
          <w:marLeft w:val="0"/>
          <w:marRight w:val="0"/>
          <w:marTop w:val="0"/>
          <w:marBottom w:val="0"/>
          <w:divBdr>
            <w:top w:val="none" w:sz="0" w:space="0" w:color="auto"/>
            <w:left w:val="none" w:sz="0" w:space="0" w:color="auto"/>
            <w:bottom w:val="none" w:sz="0" w:space="0" w:color="auto"/>
            <w:right w:val="none" w:sz="0" w:space="0" w:color="auto"/>
          </w:divBdr>
        </w:div>
        <w:div w:id="585458655">
          <w:marLeft w:val="0"/>
          <w:marRight w:val="0"/>
          <w:marTop w:val="0"/>
          <w:marBottom w:val="0"/>
          <w:divBdr>
            <w:top w:val="none" w:sz="0" w:space="0" w:color="auto"/>
            <w:left w:val="none" w:sz="0" w:space="0" w:color="auto"/>
            <w:bottom w:val="none" w:sz="0" w:space="0" w:color="auto"/>
            <w:right w:val="none" w:sz="0" w:space="0" w:color="auto"/>
          </w:divBdr>
        </w:div>
        <w:div w:id="662666383">
          <w:marLeft w:val="0"/>
          <w:marRight w:val="0"/>
          <w:marTop w:val="0"/>
          <w:marBottom w:val="0"/>
          <w:divBdr>
            <w:top w:val="none" w:sz="0" w:space="0" w:color="auto"/>
            <w:left w:val="none" w:sz="0" w:space="0" w:color="auto"/>
            <w:bottom w:val="none" w:sz="0" w:space="0" w:color="auto"/>
            <w:right w:val="none" w:sz="0" w:space="0" w:color="auto"/>
          </w:divBdr>
          <w:divsChild>
            <w:div w:id="826945120">
              <w:marLeft w:val="0"/>
              <w:marRight w:val="0"/>
              <w:marTop w:val="0"/>
              <w:marBottom w:val="0"/>
              <w:divBdr>
                <w:top w:val="none" w:sz="0" w:space="0" w:color="auto"/>
                <w:left w:val="none" w:sz="0" w:space="0" w:color="auto"/>
                <w:bottom w:val="none" w:sz="0" w:space="0" w:color="auto"/>
                <w:right w:val="none" w:sz="0" w:space="0" w:color="auto"/>
              </w:divBdr>
              <w:divsChild>
                <w:div w:id="901714613">
                  <w:marLeft w:val="0"/>
                  <w:marRight w:val="0"/>
                  <w:marTop w:val="0"/>
                  <w:marBottom w:val="0"/>
                  <w:divBdr>
                    <w:top w:val="none" w:sz="0" w:space="0" w:color="auto"/>
                    <w:left w:val="none" w:sz="0" w:space="0" w:color="auto"/>
                    <w:bottom w:val="none" w:sz="0" w:space="0" w:color="auto"/>
                    <w:right w:val="none" w:sz="0" w:space="0" w:color="auto"/>
                  </w:divBdr>
                  <w:divsChild>
                    <w:div w:id="4364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06427">
          <w:marLeft w:val="0"/>
          <w:marRight w:val="0"/>
          <w:marTop w:val="0"/>
          <w:marBottom w:val="0"/>
          <w:divBdr>
            <w:top w:val="none" w:sz="0" w:space="0" w:color="auto"/>
            <w:left w:val="none" w:sz="0" w:space="0" w:color="auto"/>
            <w:bottom w:val="none" w:sz="0" w:space="0" w:color="auto"/>
            <w:right w:val="none" w:sz="0" w:space="0" w:color="auto"/>
          </w:divBdr>
          <w:divsChild>
            <w:div w:id="2089107335">
              <w:marLeft w:val="0"/>
              <w:marRight w:val="0"/>
              <w:marTop w:val="0"/>
              <w:marBottom w:val="0"/>
              <w:divBdr>
                <w:top w:val="none" w:sz="0" w:space="0" w:color="auto"/>
                <w:left w:val="none" w:sz="0" w:space="0" w:color="auto"/>
                <w:bottom w:val="none" w:sz="0" w:space="0" w:color="auto"/>
                <w:right w:val="none" w:sz="0" w:space="0" w:color="auto"/>
              </w:divBdr>
              <w:divsChild>
                <w:div w:id="68609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9341">
      <w:bodyDiv w:val="1"/>
      <w:marLeft w:val="0"/>
      <w:marRight w:val="0"/>
      <w:marTop w:val="0"/>
      <w:marBottom w:val="0"/>
      <w:divBdr>
        <w:top w:val="none" w:sz="0" w:space="0" w:color="auto"/>
        <w:left w:val="none" w:sz="0" w:space="0" w:color="auto"/>
        <w:bottom w:val="none" w:sz="0" w:space="0" w:color="auto"/>
        <w:right w:val="none" w:sz="0" w:space="0" w:color="auto"/>
      </w:divBdr>
      <w:divsChild>
        <w:div w:id="790630271">
          <w:marLeft w:val="0"/>
          <w:marRight w:val="0"/>
          <w:marTop w:val="0"/>
          <w:marBottom w:val="0"/>
          <w:divBdr>
            <w:top w:val="none" w:sz="0" w:space="0" w:color="auto"/>
            <w:left w:val="none" w:sz="0" w:space="0" w:color="auto"/>
            <w:bottom w:val="none" w:sz="0" w:space="0" w:color="auto"/>
            <w:right w:val="none" w:sz="0" w:space="0" w:color="auto"/>
          </w:divBdr>
          <w:divsChild>
            <w:div w:id="1433627059">
              <w:marLeft w:val="0"/>
              <w:marRight w:val="0"/>
              <w:marTop w:val="0"/>
              <w:marBottom w:val="0"/>
              <w:divBdr>
                <w:top w:val="none" w:sz="0" w:space="0" w:color="auto"/>
                <w:left w:val="none" w:sz="0" w:space="0" w:color="auto"/>
                <w:bottom w:val="none" w:sz="0" w:space="0" w:color="auto"/>
                <w:right w:val="none" w:sz="0" w:space="0" w:color="auto"/>
              </w:divBdr>
              <w:divsChild>
                <w:div w:id="8031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44257">
      <w:bodyDiv w:val="1"/>
      <w:marLeft w:val="0"/>
      <w:marRight w:val="0"/>
      <w:marTop w:val="0"/>
      <w:marBottom w:val="0"/>
      <w:divBdr>
        <w:top w:val="none" w:sz="0" w:space="0" w:color="auto"/>
        <w:left w:val="none" w:sz="0" w:space="0" w:color="auto"/>
        <w:bottom w:val="none" w:sz="0" w:space="0" w:color="auto"/>
        <w:right w:val="none" w:sz="0" w:space="0" w:color="auto"/>
      </w:divBdr>
      <w:divsChild>
        <w:div w:id="228736447">
          <w:marLeft w:val="0"/>
          <w:marRight w:val="0"/>
          <w:marTop w:val="0"/>
          <w:marBottom w:val="0"/>
          <w:divBdr>
            <w:top w:val="none" w:sz="0" w:space="0" w:color="auto"/>
            <w:left w:val="none" w:sz="0" w:space="0" w:color="auto"/>
            <w:bottom w:val="none" w:sz="0" w:space="0" w:color="auto"/>
            <w:right w:val="none" w:sz="0" w:space="0" w:color="auto"/>
          </w:divBdr>
          <w:divsChild>
            <w:div w:id="1844853437">
              <w:marLeft w:val="0"/>
              <w:marRight w:val="0"/>
              <w:marTop w:val="0"/>
              <w:marBottom w:val="0"/>
              <w:divBdr>
                <w:top w:val="none" w:sz="0" w:space="0" w:color="auto"/>
                <w:left w:val="none" w:sz="0" w:space="0" w:color="auto"/>
                <w:bottom w:val="none" w:sz="0" w:space="0" w:color="auto"/>
                <w:right w:val="none" w:sz="0" w:space="0" w:color="auto"/>
              </w:divBdr>
              <w:divsChild>
                <w:div w:id="15344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2311">
          <w:marLeft w:val="0"/>
          <w:marRight w:val="0"/>
          <w:marTop w:val="0"/>
          <w:marBottom w:val="0"/>
          <w:divBdr>
            <w:top w:val="none" w:sz="0" w:space="0" w:color="auto"/>
            <w:left w:val="none" w:sz="0" w:space="0" w:color="auto"/>
            <w:bottom w:val="none" w:sz="0" w:space="0" w:color="auto"/>
            <w:right w:val="none" w:sz="0" w:space="0" w:color="auto"/>
          </w:divBdr>
          <w:divsChild>
            <w:div w:id="131145080">
              <w:marLeft w:val="0"/>
              <w:marRight w:val="0"/>
              <w:marTop w:val="0"/>
              <w:marBottom w:val="0"/>
              <w:divBdr>
                <w:top w:val="none" w:sz="0" w:space="0" w:color="auto"/>
                <w:left w:val="none" w:sz="0" w:space="0" w:color="auto"/>
                <w:bottom w:val="none" w:sz="0" w:space="0" w:color="auto"/>
                <w:right w:val="none" w:sz="0" w:space="0" w:color="auto"/>
              </w:divBdr>
              <w:divsChild>
                <w:div w:id="14094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52121">
          <w:marLeft w:val="0"/>
          <w:marRight w:val="0"/>
          <w:marTop w:val="0"/>
          <w:marBottom w:val="0"/>
          <w:divBdr>
            <w:top w:val="none" w:sz="0" w:space="0" w:color="auto"/>
            <w:left w:val="none" w:sz="0" w:space="0" w:color="auto"/>
            <w:bottom w:val="none" w:sz="0" w:space="0" w:color="auto"/>
            <w:right w:val="none" w:sz="0" w:space="0" w:color="auto"/>
          </w:divBdr>
          <w:divsChild>
            <w:div w:id="38092945">
              <w:marLeft w:val="0"/>
              <w:marRight w:val="0"/>
              <w:marTop w:val="0"/>
              <w:marBottom w:val="0"/>
              <w:divBdr>
                <w:top w:val="none" w:sz="0" w:space="0" w:color="auto"/>
                <w:left w:val="none" w:sz="0" w:space="0" w:color="auto"/>
                <w:bottom w:val="none" w:sz="0" w:space="0" w:color="auto"/>
                <w:right w:val="none" w:sz="0" w:space="0" w:color="auto"/>
              </w:divBdr>
              <w:divsChild>
                <w:div w:id="17736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49352">
          <w:marLeft w:val="0"/>
          <w:marRight w:val="0"/>
          <w:marTop w:val="0"/>
          <w:marBottom w:val="0"/>
          <w:divBdr>
            <w:top w:val="none" w:sz="0" w:space="0" w:color="auto"/>
            <w:left w:val="none" w:sz="0" w:space="0" w:color="auto"/>
            <w:bottom w:val="none" w:sz="0" w:space="0" w:color="auto"/>
            <w:right w:val="none" w:sz="0" w:space="0" w:color="auto"/>
          </w:divBdr>
          <w:divsChild>
            <w:div w:id="465775904">
              <w:marLeft w:val="0"/>
              <w:marRight w:val="0"/>
              <w:marTop w:val="0"/>
              <w:marBottom w:val="0"/>
              <w:divBdr>
                <w:top w:val="none" w:sz="0" w:space="0" w:color="auto"/>
                <w:left w:val="none" w:sz="0" w:space="0" w:color="auto"/>
                <w:bottom w:val="none" w:sz="0" w:space="0" w:color="auto"/>
                <w:right w:val="none" w:sz="0" w:space="0" w:color="auto"/>
              </w:divBdr>
            </w:div>
            <w:div w:id="1288396254">
              <w:marLeft w:val="0"/>
              <w:marRight w:val="0"/>
              <w:marTop w:val="0"/>
              <w:marBottom w:val="0"/>
              <w:divBdr>
                <w:top w:val="none" w:sz="0" w:space="0" w:color="auto"/>
                <w:left w:val="none" w:sz="0" w:space="0" w:color="auto"/>
                <w:bottom w:val="none" w:sz="0" w:space="0" w:color="auto"/>
                <w:right w:val="none" w:sz="0" w:space="0" w:color="auto"/>
              </w:divBdr>
            </w:div>
          </w:divsChild>
        </w:div>
        <w:div w:id="606545595">
          <w:marLeft w:val="0"/>
          <w:marRight w:val="0"/>
          <w:marTop w:val="0"/>
          <w:marBottom w:val="0"/>
          <w:divBdr>
            <w:top w:val="none" w:sz="0" w:space="0" w:color="auto"/>
            <w:left w:val="none" w:sz="0" w:space="0" w:color="auto"/>
            <w:bottom w:val="none" w:sz="0" w:space="0" w:color="auto"/>
            <w:right w:val="none" w:sz="0" w:space="0" w:color="auto"/>
          </w:divBdr>
          <w:divsChild>
            <w:div w:id="888490724">
              <w:marLeft w:val="0"/>
              <w:marRight w:val="0"/>
              <w:marTop w:val="0"/>
              <w:marBottom w:val="0"/>
              <w:divBdr>
                <w:top w:val="none" w:sz="0" w:space="0" w:color="auto"/>
                <w:left w:val="none" w:sz="0" w:space="0" w:color="auto"/>
                <w:bottom w:val="none" w:sz="0" w:space="0" w:color="auto"/>
                <w:right w:val="none" w:sz="0" w:space="0" w:color="auto"/>
              </w:divBdr>
              <w:divsChild>
                <w:div w:id="12022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82302">
          <w:marLeft w:val="0"/>
          <w:marRight w:val="0"/>
          <w:marTop w:val="0"/>
          <w:marBottom w:val="0"/>
          <w:divBdr>
            <w:top w:val="none" w:sz="0" w:space="0" w:color="auto"/>
            <w:left w:val="none" w:sz="0" w:space="0" w:color="auto"/>
            <w:bottom w:val="none" w:sz="0" w:space="0" w:color="auto"/>
            <w:right w:val="none" w:sz="0" w:space="0" w:color="auto"/>
          </w:divBdr>
          <w:divsChild>
            <w:div w:id="839276401">
              <w:marLeft w:val="0"/>
              <w:marRight w:val="0"/>
              <w:marTop w:val="0"/>
              <w:marBottom w:val="0"/>
              <w:divBdr>
                <w:top w:val="none" w:sz="0" w:space="0" w:color="auto"/>
                <w:left w:val="none" w:sz="0" w:space="0" w:color="auto"/>
                <w:bottom w:val="none" w:sz="0" w:space="0" w:color="auto"/>
                <w:right w:val="none" w:sz="0" w:space="0" w:color="auto"/>
              </w:divBdr>
              <w:divsChild>
                <w:div w:id="16251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0782">
          <w:marLeft w:val="0"/>
          <w:marRight w:val="0"/>
          <w:marTop w:val="0"/>
          <w:marBottom w:val="0"/>
          <w:divBdr>
            <w:top w:val="none" w:sz="0" w:space="0" w:color="auto"/>
            <w:left w:val="none" w:sz="0" w:space="0" w:color="auto"/>
            <w:bottom w:val="none" w:sz="0" w:space="0" w:color="auto"/>
            <w:right w:val="none" w:sz="0" w:space="0" w:color="auto"/>
          </w:divBdr>
          <w:divsChild>
            <w:div w:id="476924347">
              <w:marLeft w:val="0"/>
              <w:marRight w:val="0"/>
              <w:marTop w:val="0"/>
              <w:marBottom w:val="0"/>
              <w:divBdr>
                <w:top w:val="none" w:sz="0" w:space="0" w:color="auto"/>
                <w:left w:val="none" w:sz="0" w:space="0" w:color="auto"/>
                <w:bottom w:val="none" w:sz="0" w:space="0" w:color="auto"/>
                <w:right w:val="none" w:sz="0" w:space="0" w:color="auto"/>
              </w:divBdr>
              <w:divsChild>
                <w:div w:id="121923949">
                  <w:marLeft w:val="0"/>
                  <w:marRight w:val="0"/>
                  <w:marTop w:val="0"/>
                  <w:marBottom w:val="0"/>
                  <w:divBdr>
                    <w:top w:val="none" w:sz="0" w:space="0" w:color="auto"/>
                    <w:left w:val="none" w:sz="0" w:space="0" w:color="auto"/>
                    <w:bottom w:val="none" w:sz="0" w:space="0" w:color="auto"/>
                    <w:right w:val="none" w:sz="0" w:space="0" w:color="auto"/>
                  </w:divBdr>
                  <w:divsChild>
                    <w:div w:id="186058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14618">
          <w:marLeft w:val="0"/>
          <w:marRight w:val="0"/>
          <w:marTop w:val="0"/>
          <w:marBottom w:val="0"/>
          <w:divBdr>
            <w:top w:val="none" w:sz="0" w:space="0" w:color="auto"/>
            <w:left w:val="none" w:sz="0" w:space="0" w:color="auto"/>
            <w:bottom w:val="none" w:sz="0" w:space="0" w:color="auto"/>
            <w:right w:val="none" w:sz="0" w:space="0" w:color="auto"/>
          </w:divBdr>
          <w:divsChild>
            <w:div w:id="393897495">
              <w:marLeft w:val="0"/>
              <w:marRight w:val="0"/>
              <w:marTop w:val="0"/>
              <w:marBottom w:val="0"/>
              <w:divBdr>
                <w:top w:val="none" w:sz="0" w:space="0" w:color="auto"/>
                <w:left w:val="none" w:sz="0" w:space="0" w:color="auto"/>
                <w:bottom w:val="none" w:sz="0" w:space="0" w:color="auto"/>
                <w:right w:val="none" w:sz="0" w:space="0" w:color="auto"/>
              </w:divBdr>
              <w:divsChild>
                <w:div w:id="18797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163286">
          <w:marLeft w:val="0"/>
          <w:marRight w:val="0"/>
          <w:marTop w:val="0"/>
          <w:marBottom w:val="0"/>
          <w:divBdr>
            <w:top w:val="none" w:sz="0" w:space="0" w:color="auto"/>
            <w:left w:val="none" w:sz="0" w:space="0" w:color="auto"/>
            <w:bottom w:val="none" w:sz="0" w:space="0" w:color="auto"/>
            <w:right w:val="none" w:sz="0" w:space="0" w:color="auto"/>
          </w:divBdr>
          <w:divsChild>
            <w:div w:id="1360157780">
              <w:marLeft w:val="0"/>
              <w:marRight w:val="0"/>
              <w:marTop w:val="0"/>
              <w:marBottom w:val="0"/>
              <w:divBdr>
                <w:top w:val="none" w:sz="0" w:space="0" w:color="auto"/>
                <w:left w:val="none" w:sz="0" w:space="0" w:color="auto"/>
                <w:bottom w:val="none" w:sz="0" w:space="0" w:color="auto"/>
                <w:right w:val="none" w:sz="0" w:space="0" w:color="auto"/>
              </w:divBdr>
              <w:divsChild>
                <w:div w:id="19890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7288">
          <w:marLeft w:val="0"/>
          <w:marRight w:val="0"/>
          <w:marTop w:val="0"/>
          <w:marBottom w:val="0"/>
          <w:divBdr>
            <w:top w:val="none" w:sz="0" w:space="0" w:color="auto"/>
            <w:left w:val="none" w:sz="0" w:space="0" w:color="auto"/>
            <w:bottom w:val="none" w:sz="0" w:space="0" w:color="auto"/>
            <w:right w:val="none" w:sz="0" w:space="0" w:color="auto"/>
          </w:divBdr>
          <w:divsChild>
            <w:div w:id="1884293222">
              <w:marLeft w:val="0"/>
              <w:marRight w:val="0"/>
              <w:marTop w:val="0"/>
              <w:marBottom w:val="0"/>
              <w:divBdr>
                <w:top w:val="none" w:sz="0" w:space="0" w:color="auto"/>
                <w:left w:val="none" w:sz="0" w:space="0" w:color="auto"/>
                <w:bottom w:val="none" w:sz="0" w:space="0" w:color="auto"/>
                <w:right w:val="none" w:sz="0" w:space="0" w:color="auto"/>
              </w:divBdr>
              <w:divsChild>
                <w:div w:id="940987547">
                  <w:marLeft w:val="0"/>
                  <w:marRight w:val="0"/>
                  <w:marTop w:val="0"/>
                  <w:marBottom w:val="0"/>
                  <w:divBdr>
                    <w:top w:val="none" w:sz="0" w:space="0" w:color="auto"/>
                    <w:left w:val="none" w:sz="0" w:space="0" w:color="auto"/>
                    <w:bottom w:val="none" w:sz="0" w:space="0" w:color="auto"/>
                    <w:right w:val="none" w:sz="0" w:space="0" w:color="auto"/>
                  </w:divBdr>
                  <w:divsChild>
                    <w:div w:id="1628701431">
                      <w:marLeft w:val="0"/>
                      <w:marRight w:val="0"/>
                      <w:marTop w:val="0"/>
                      <w:marBottom w:val="0"/>
                      <w:divBdr>
                        <w:top w:val="none" w:sz="0" w:space="0" w:color="auto"/>
                        <w:left w:val="none" w:sz="0" w:space="0" w:color="auto"/>
                        <w:bottom w:val="none" w:sz="0" w:space="0" w:color="auto"/>
                        <w:right w:val="none" w:sz="0" w:space="0" w:color="auto"/>
                      </w:divBdr>
                      <w:divsChild>
                        <w:div w:id="18615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21216">
          <w:marLeft w:val="0"/>
          <w:marRight w:val="0"/>
          <w:marTop w:val="0"/>
          <w:marBottom w:val="0"/>
          <w:divBdr>
            <w:top w:val="none" w:sz="0" w:space="0" w:color="auto"/>
            <w:left w:val="none" w:sz="0" w:space="0" w:color="auto"/>
            <w:bottom w:val="none" w:sz="0" w:space="0" w:color="auto"/>
            <w:right w:val="none" w:sz="0" w:space="0" w:color="auto"/>
          </w:divBdr>
        </w:div>
        <w:div w:id="1180512550">
          <w:marLeft w:val="0"/>
          <w:marRight w:val="0"/>
          <w:marTop w:val="0"/>
          <w:marBottom w:val="0"/>
          <w:divBdr>
            <w:top w:val="none" w:sz="0" w:space="0" w:color="auto"/>
            <w:left w:val="none" w:sz="0" w:space="0" w:color="auto"/>
            <w:bottom w:val="none" w:sz="0" w:space="0" w:color="auto"/>
            <w:right w:val="none" w:sz="0" w:space="0" w:color="auto"/>
          </w:divBdr>
          <w:divsChild>
            <w:div w:id="1785424485">
              <w:marLeft w:val="0"/>
              <w:marRight w:val="0"/>
              <w:marTop w:val="0"/>
              <w:marBottom w:val="0"/>
              <w:divBdr>
                <w:top w:val="none" w:sz="0" w:space="0" w:color="auto"/>
                <w:left w:val="none" w:sz="0" w:space="0" w:color="auto"/>
                <w:bottom w:val="none" w:sz="0" w:space="0" w:color="auto"/>
                <w:right w:val="none" w:sz="0" w:space="0" w:color="auto"/>
              </w:divBdr>
              <w:divsChild>
                <w:div w:id="19510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8417">
          <w:marLeft w:val="0"/>
          <w:marRight w:val="0"/>
          <w:marTop w:val="0"/>
          <w:marBottom w:val="0"/>
          <w:divBdr>
            <w:top w:val="none" w:sz="0" w:space="0" w:color="auto"/>
            <w:left w:val="none" w:sz="0" w:space="0" w:color="auto"/>
            <w:bottom w:val="none" w:sz="0" w:space="0" w:color="auto"/>
            <w:right w:val="none" w:sz="0" w:space="0" w:color="auto"/>
          </w:divBdr>
          <w:divsChild>
            <w:div w:id="1237279463">
              <w:marLeft w:val="0"/>
              <w:marRight w:val="0"/>
              <w:marTop w:val="0"/>
              <w:marBottom w:val="0"/>
              <w:divBdr>
                <w:top w:val="none" w:sz="0" w:space="0" w:color="auto"/>
                <w:left w:val="none" w:sz="0" w:space="0" w:color="auto"/>
                <w:bottom w:val="none" w:sz="0" w:space="0" w:color="auto"/>
                <w:right w:val="none" w:sz="0" w:space="0" w:color="auto"/>
              </w:divBdr>
              <w:divsChild>
                <w:div w:id="18776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244">
          <w:marLeft w:val="0"/>
          <w:marRight w:val="0"/>
          <w:marTop w:val="0"/>
          <w:marBottom w:val="0"/>
          <w:divBdr>
            <w:top w:val="none" w:sz="0" w:space="0" w:color="auto"/>
            <w:left w:val="none" w:sz="0" w:space="0" w:color="auto"/>
            <w:bottom w:val="none" w:sz="0" w:space="0" w:color="auto"/>
            <w:right w:val="none" w:sz="0" w:space="0" w:color="auto"/>
          </w:divBdr>
          <w:divsChild>
            <w:div w:id="1025062844">
              <w:marLeft w:val="0"/>
              <w:marRight w:val="0"/>
              <w:marTop w:val="0"/>
              <w:marBottom w:val="0"/>
              <w:divBdr>
                <w:top w:val="none" w:sz="0" w:space="0" w:color="auto"/>
                <w:left w:val="none" w:sz="0" w:space="0" w:color="auto"/>
                <w:bottom w:val="none" w:sz="0" w:space="0" w:color="auto"/>
                <w:right w:val="none" w:sz="0" w:space="0" w:color="auto"/>
              </w:divBdr>
              <w:divsChild>
                <w:div w:id="89620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89401">
          <w:marLeft w:val="0"/>
          <w:marRight w:val="0"/>
          <w:marTop w:val="0"/>
          <w:marBottom w:val="0"/>
          <w:divBdr>
            <w:top w:val="none" w:sz="0" w:space="0" w:color="auto"/>
            <w:left w:val="none" w:sz="0" w:space="0" w:color="auto"/>
            <w:bottom w:val="none" w:sz="0" w:space="0" w:color="auto"/>
            <w:right w:val="none" w:sz="0" w:space="0" w:color="auto"/>
          </w:divBdr>
          <w:divsChild>
            <w:div w:id="1967344687">
              <w:marLeft w:val="0"/>
              <w:marRight w:val="0"/>
              <w:marTop w:val="0"/>
              <w:marBottom w:val="0"/>
              <w:divBdr>
                <w:top w:val="none" w:sz="0" w:space="0" w:color="auto"/>
                <w:left w:val="none" w:sz="0" w:space="0" w:color="auto"/>
                <w:bottom w:val="none" w:sz="0" w:space="0" w:color="auto"/>
                <w:right w:val="none" w:sz="0" w:space="0" w:color="auto"/>
              </w:divBdr>
              <w:divsChild>
                <w:div w:id="171017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30738">
          <w:marLeft w:val="0"/>
          <w:marRight w:val="0"/>
          <w:marTop w:val="0"/>
          <w:marBottom w:val="0"/>
          <w:divBdr>
            <w:top w:val="none" w:sz="0" w:space="0" w:color="auto"/>
            <w:left w:val="none" w:sz="0" w:space="0" w:color="auto"/>
            <w:bottom w:val="none" w:sz="0" w:space="0" w:color="auto"/>
            <w:right w:val="none" w:sz="0" w:space="0" w:color="auto"/>
          </w:divBdr>
          <w:divsChild>
            <w:div w:id="21251099">
              <w:marLeft w:val="0"/>
              <w:marRight w:val="0"/>
              <w:marTop w:val="0"/>
              <w:marBottom w:val="0"/>
              <w:divBdr>
                <w:top w:val="none" w:sz="0" w:space="0" w:color="auto"/>
                <w:left w:val="none" w:sz="0" w:space="0" w:color="auto"/>
                <w:bottom w:val="none" w:sz="0" w:space="0" w:color="auto"/>
                <w:right w:val="none" w:sz="0" w:space="0" w:color="auto"/>
              </w:divBdr>
              <w:divsChild>
                <w:div w:id="20580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2489">
          <w:marLeft w:val="0"/>
          <w:marRight w:val="0"/>
          <w:marTop w:val="0"/>
          <w:marBottom w:val="0"/>
          <w:divBdr>
            <w:top w:val="none" w:sz="0" w:space="0" w:color="auto"/>
            <w:left w:val="none" w:sz="0" w:space="0" w:color="auto"/>
            <w:bottom w:val="none" w:sz="0" w:space="0" w:color="auto"/>
            <w:right w:val="none" w:sz="0" w:space="0" w:color="auto"/>
          </w:divBdr>
          <w:divsChild>
            <w:div w:id="1322007225">
              <w:marLeft w:val="0"/>
              <w:marRight w:val="0"/>
              <w:marTop w:val="0"/>
              <w:marBottom w:val="0"/>
              <w:divBdr>
                <w:top w:val="none" w:sz="0" w:space="0" w:color="auto"/>
                <w:left w:val="none" w:sz="0" w:space="0" w:color="auto"/>
                <w:bottom w:val="none" w:sz="0" w:space="0" w:color="auto"/>
                <w:right w:val="none" w:sz="0" w:space="0" w:color="auto"/>
              </w:divBdr>
              <w:divsChild>
                <w:div w:id="181024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9169">
          <w:marLeft w:val="0"/>
          <w:marRight w:val="0"/>
          <w:marTop w:val="0"/>
          <w:marBottom w:val="0"/>
          <w:divBdr>
            <w:top w:val="none" w:sz="0" w:space="0" w:color="auto"/>
            <w:left w:val="none" w:sz="0" w:space="0" w:color="auto"/>
            <w:bottom w:val="none" w:sz="0" w:space="0" w:color="auto"/>
            <w:right w:val="none" w:sz="0" w:space="0" w:color="auto"/>
          </w:divBdr>
        </w:div>
        <w:div w:id="1478575379">
          <w:marLeft w:val="0"/>
          <w:marRight w:val="0"/>
          <w:marTop w:val="0"/>
          <w:marBottom w:val="0"/>
          <w:divBdr>
            <w:top w:val="none" w:sz="0" w:space="0" w:color="auto"/>
            <w:left w:val="none" w:sz="0" w:space="0" w:color="auto"/>
            <w:bottom w:val="none" w:sz="0" w:space="0" w:color="auto"/>
            <w:right w:val="none" w:sz="0" w:space="0" w:color="auto"/>
          </w:divBdr>
          <w:divsChild>
            <w:div w:id="1187987616">
              <w:marLeft w:val="0"/>
              <w:marRight w:val="0"/>
              <w:marTop w:val="0"/>
              <w:marBottom w:val="0"/>
              <w:divBdr>
                <w:top w:val="none" w:sz="0" w:space="0" w:color="auto"/>
                <w:left w:val="none" w:sz="0" w:space="0" w:color="auto"/>
                <w:bottom w:val="none" w:sz="0" w:space="0" w:color="auto"/>
                <w:right w:val="none" w:sz="0" w:space="0" w:color="auto"/>
              </w:divBdr>
              <w:divsChild>
                <w:div w:id="19367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72823">
          <w:marLeft w:val="0"/>
          <w:marRight w:val="0"/>
          <w:marTop w:val="0"/>
          <w:marBottom w:val="0"/>
          <w:divBdr>
            <w:top w:val="none" w:sz="0" w:space="0" w:color="auto"/>
            <w:left w:val="none" w:sz="0" w:space="0" w:color="auto"/>
            <w:bottom w:val="none" w:sz="0" w:space="0" w:color="auto"/>
            <w:right w:val="none" w:sz="0" w:space="0" w:color="auto"/>
          </w:divBdr>
          <w:divsChild>
            <w:div w:id="1779635684">
              <w:marLeft w:val="0"/>
              <w:marRight w:val="0"/>
              <w:marTop w:val="0"/>
              <w:marBottom w:val="0"/>
              <w:divBdr>
                <w:top w:val="none" w:sz="0" w:space="0" w:color="auto"/>
                <w:left w:val="none" w:sz="0" w:space="0" w:color="auto"/>
                <w:bottom w:val="none" w:sz="0" w:space="0" w:color="auto"/>
                <w:right w:val="none" w:sz="0" w:space="0" w:color="auto"/>
              </w:divBdr>
              <w:divsChild>
                <w:div w:id="5821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6204">
          <w:marLeft w:val="0"/>
          <w:marRight w:val="0"/>
          <w:marTop w:val="0"/>
          <w:marBottom w:val="0"/>
          <w:divBdr>
            <w:top w:val="none" w:sz="0" w:space="0" w:color="auto"/>
            <w:left w:val="none" w:sz="0" w:space="0" w:color="auto"/>
            <w:bottom w:val="none" w:sz="0" w:space="0" w:color="auto"/>
            <w:right w:val="none" w:sz="0" w:space="0" w:color="auto"/>
          </w:divBdr>
          <w:divsChild>
            <w:div w:id="2105683824">
              <w:marLeft w:val="0"/>
              <w:marRight w:val="0"/>
              <w:marTop w:val="0"/>
              <w:marBottom w:val="0"/>
              <w:divBdr>
                <w:top w:val="none" w:sz="0" w:space="0" w:color="auto"/>
                <w:left w:val="none" w:sz="0" w:space="0" w:color="auto"/>
                <w:bottom w:val="none" w:sz="0" w:space="0" w:color="auto"/>
                <w:right w:val="none" w:sz="0" w:space="0" w:color="auto"/>
              </w:divBdr>
            </w:div>
          </w:divsChild>
        </w:div>
        <w:div w:id="1708486832">
          <w:marLeft w:val="0"/>
          <w:marRight w:val="0"/>
          <w:marTop w:val="0"/>
          <w:marBottom w:val="0"/>
          <w:divBdr>
            <w:top w:val="none" w:sz="0" w:space="0" w:color="auto"/>
            <w:left w:val="none" w:sz="0" w:space="0" w:color="auto"/>
            <w:bottom w:val="none" w:sz="0" w:space="0" w:color="auto"/>
            <w:right w:val="none" w:sz="0" w:space="0" w:color="auto"/>
          </w:divBdr>
          <w:divsChild>
            <w:div w:id="181938815">
              <w:marLeft w:val="0"/>
              <w:marRight w:val="0"/>
              <w:marTop w:val="0"/>
              <w:marBottom w:val="0"/>
              <w:divBdr>
                <w:top w:val="none" w:sz="0" w:space="0" w:color="auto"/>
                <w:left w:val="none" w:sz="0" w:space="0" w:color="auto"/>
                <w:bottom w:val="none" w:sz="0" w:space="0" w:color="auto"/>
                <w:right w:val="none" w:sz="0" w:space="0" w:color="auto"/>
              </w:divBdr>
              <w:divsChild>
                <w:div w:id="144318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4879">
          <w:marLeft w:val="0"/>
          <w:marRight w:val="0"/>
          <w:marTop w:val="0"/>
          <w:marBottom w:val="0"/>
          <w:divBdr>
            <w:top w:val="none" w:sz="0" w:space="0" w:color="auto"/>
            <w:left w:val="none" w:sz="0" w:space="0" w:color="auto"/>
            <w:bottom w:val="none" w:sz="0" w:space="0" w:color="auto"/>
            <w:right w:val="none" w:sz="0" w:space="0" w:color="auto"/>
          </w:divBdr>
          <w:divsChild>
            <w:div w:id="1030572490">
              <w:marLeft w:val="0"/>
              <w:marRight w:val="0"/>
              <w:marTop w:val="0"/>
              <w:marBottom w:val="0"/>
              <w:divBdr>
                <w:top w:val="none" w:sz="0" w:space="0" w:color="auto"/>
                <w:left w:val="none" w:sz="0" w:space="0" w:color="auto"/>
                <w:bottom w:val="none" w:sz="0" w:space="0" w:color="auto"/>
                <w:right w:val="none" w:sz="0" w:space="0" w:color="auto"/>
              </w:divBdr>
              <w:divsChild>
                <w:div w:id="48119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14931">
          <w:marLeft w:val="0"/>
          <w:marRight w:val="0"/>
          <w:marTop w:val="0"/>
          <w:marBottom w:val="0"/>
          <w:divBdr>
            <w:top w:val="none" w:sz="0" w:space="0" w:color="auto"/>
            <w:left w:val="none" w:sz="0" w:space="0" w:color="auto"/>
            <w:bottom w:val="none" w:sz="0" w:space="0" w:color="auto"/>
            <w:right w:val="none" w:sz="0" w:space="0" w:color="auto"/>
          </w:divBdr>
          <w:divsChild>
            <w:div w:id="629554563">
              <w:marLeft w:val="0"/>
              <w:marRight w:val="0"/>
              <w:marTop w:val="0"/>
              <w:marBottom w:val="0"/>
              <w:divBdr>
                <w:top w:val="none" w:sz="0" w:space="0" w:color="auto"/>
                <w:left w:val="none" w:sz="0" w:space="0" w:color="auto"/>
                <w:bottom w:val="none" w:sz="0" w:space="0" w:color="auto"/>
                <w:right w:val="none" w:sz="0" w:space="0" w:color="auto"/>
              </w:divBdr>
              <w:divsChild>
                <w:div w:id="4148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5329">
          <w:marLeft w:val="0"/>
          <w:marRight w:val="0"/>
          <w:marTop w:val="0"/>
          <w:marBottom w:val="0"/>
          <w:divBdr>
            <w:top w:val="none" w:sz="0" w:space="0" w:color="auto"/>
            <w:left w:val="none" w:sz="0" w:space="0" w:color="auto"/>
            <w:bottom w:val="none" w:sz="0" w:space="0" w:color="auto"/>
            <w:right w:val="none" w:sz="0" w:space="0" w:color="auto"/>
          </w:divBdr>
          <w:divsChild>
            <w:div w:id="803347931">
              <w:marLeft w:val="0"/>
              <w:marRight w:val="0"/>
              <w:marTop w:val="0"/>
              <w:marBottom w:val="0"/>
              <w:divBdr>
                <w:top w:val="none" w:sz="0" w:space="0" w:color="auto"/>
                <w:left w:val="none" w:sz="0" w:space="0" w:color="auto"/>
                <w:bottom w:val="none" w:sz="0" w:space="0" w:color="auto"/>
                <w:right w:val="none" w:sz="0" w:space="0" w:color="auto"/>
              </w:divBdr>
              <w:divsChild>
                <w:div w:id="14479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5430">
          <w:marLeft w:val="0"/>
          <w:marRight w:val="0"/>
          <w:marTop w:val="0"/>
          <w:marBottom w:val="0"/>
          <w:divBdr>
            <w:top w:val="none" w:sz="0" w:space="0" w:color="auto"/>
            <w:left w:val="none" w:sz="0" w:space="0" w:color="auto"/>
            <w:bottom w:val="none" w:sz="0" w:space="0" w:color="auto"/>
            <w:right w:val="none" w:sz="0" w:space="0" w:color="auto"/>
          </w:divBdr>
        </w:div>
        <w:div w:id="2102875765">
          <w:marLeft w:val="0"/>
          <w:marRight w:val="0"/>
          <w:marTop w:val="0"/>
          <w:marBottom w:val="0"/>
          <w:divBdr>
            <w:top w:val="none" w:sz="0" w:space="0" w:color="auto"/>
            <w:left w:val="none" w:sz="0" w:space="0" w:color="auto"/>
            <w:bottom w:val="none" w:sz="0" w:space="0" w:color="auto"/>
            <w:right w:val="none" w:sz="0" w:space="0" w:color="auto"/>
          </w:divBdr>
          <w:divsChild>
            <w:div w:id="176040095">
              <w:marLeft w:val="0"/>
              <w:marRight w:val="0"/>
              <w:marTop w:val="0"/>
              <w:marBottom w:val="0"/>
              <w:divBdr>
                <w:top w:val="none" w:sz="0" w:space="0" w:color="auto"/>
                <w:left w:val="none" w:sz="0" w:space="0" w:color="auto"/>
                <w:bottom w:val="none" w:sz="0" w:space="0" w:color="auto"/>
                <w:right w:val="none" w:sz="0" w:space="0" w:color="auto"/>
              </w:divBdr>
              <w:divsChild>
                <w:div w:id="28397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2062">
          <w:marLeft w:val="0"/>
          <w:marRight w:val="0"/>
          <w:marTop w:val="0"/>
          <w:marBottom w:val="0"/>
          <w:divBdr>
            <w:top w:val="none" w:sz="0" w:space="0" w:color="auto"/>
            <w:left w:val="none" w:sz="0" w:space="0" w:color="auto"/>
            <w:bottom w:val="none" w:sz="0" w:space="0" w:color="auto"/>
            <w:right w:val="none" w:sz="0" w:space="0" w:color="auto"/>
          </w:divBdr>
        </w:div>
      </w:divsChild>
    </w:div>
    <w:div w:id="127093931">
      <w:bodyDiv w:val="1"/>
      <w:marLeft w:val="0"/>
      <w:marRight w:val="0"/>
      <w:marTop w:val="0"/>
      <w:marBottom w:val="0"/>
      <w:divBdr>
        <w:top w:val="none" w:sz="0" w:space="0" w:color="auto"/>
        <w:left w:val="none" w:sz="0" w:space="0" w:color="auto"/>
        <w:bottom w:val="none" w:sz="0" w:space="0" w:color="auto"/>
        <w:right w:val="none" w:sz="0" w:space="0" w:color="auto"/>
      </w:divBdr>
    </w:div>
    <w:div w:id="127600552">
      <w:bodyDiv w:val="1"/>
      <w:marLeft w:val="0"/>
      <w:marRight w:val="0"/>
      <w:marTop w:val="0"/>
      <w:marBottom w:val="0"/>
      <w:divBdr>
        <w:top w:val="none" w:sz="0" w:space="0" w:color="auto"/>
        <w:left w:val="none" w:sz="0" w:space="0" w:color="auto"/>
        <w:bottom w:val="none" w:sz="0" w:space="0" w:color="auto"/>
        <w:right w:val="none" w:sz="0" w:space="0" w:color="auto"/>
      </w:divBdr>
    </w:div>
    <w:div w:id="127744896">
      <w:bodyDiv w:val="1"/>
      <w:marLeft w:val="0"/>
      <w:marRight w:val="0"/>
      <w:marTop w:val="0"/>
      <w:marBottom w:val="0"/>
      <w:divBdr>
        <w:top w:val="none" w:sz="0" w:space="0" w:color="auto"/>
        <w:left w:val="none" w:sz="0" w:space="0" w:color="auto"/>
        <w:bottom w:val="none" w:sz="0" w:space="0" w:color="auto"/>
        <w:right w:val="none" w:sz="0" w:space="0" w:color="auto"/>
      </w:divBdr>
    </w:div>
    <w:div w:id="133570630">
      <w:bodyDiv w:val="1"/>
      <w:marLeft w:val="0"/>
      <w:marRight w:val="0"/>
      <w:marTop w:val="0"/>
      <w:marBottom w:val="0"/>
      <w:divBdr>
        <w:top w:val="none" w:sz="0" w:space="0" w:color="auto"/>
        <w:left w:val="none" w:sz="0" w:space="0" w:color="auto"/>
        <w:bottom w:val="none" w:sz="0" w:space="0" w:color="auto"/>
        <w:right w:val="none" w:sz="0" w:space="0" w:color="auto"/>
      </w:divBdr>
      <w:divsChild>
        <w:div w:id="97872214">
          <w:marLeft w:val="0"/>
          <w:marRight w:val="0"/>
          <w:marTop w:val="0"/>
          <w:marBottom w:val="0"/>
          <w:divBdr>
            <w:top w:val="none" w:sz="0" w:space="0" w:color="auto"/>
            <w:left w:val="none" w:sz="0" w:space="0" w:color="auto"/>
            <w:bottom w:val="none" w:sz="0" w:space="0" w:color="auto"/>
            <w:right w:val="none" w:sz="0" w:space="0" w:color="auto"/>
          </w:divBdr>
        </w:div>
        <w:div w:id="284120000">
          <w:marLeft w:val="0"/>
          <w:marRight w:val="0"/>
          <w:marTop w:val="0"/>
          <w:marBottom w:val="0"/>
          <w:divBdr>
            <w:top w:val="none" w:sz="0" w:space="0" w:color="auto"/>
            <w:left w:val="none" w:sz="0" w:space="0" w:color="auto"/>
            <w:bottom w:val="none" w:sz="0" w:space="0" w:color="auto"/>
            <w:right w:val="none" w:sz="0" w:space="0" w:color="auto"/>
          </w:divBdr>
          <w:divsChild>
            <w:div w:id="301352395">
              <w:marLeft w:val="0"/>
              <w:marRight w:val="0"/>
              <w:marTop w:val="0"/>
              <w:marBottom w:val="0"/>
              <w:divBdr>
                <w:top w:val="none" w:sz="0" w:space="0" w:color="auto"/>
                <w:left w:val="none" w:sz="0" w:space="0" w:color="auto"/>
                <w:bottom w:val="none" w:sz="0" w:space="0" w:color="auto"/>
                <w:right w:val="none" w:sz="0" w:space="0" w:color="auto"/>
              </w:divBdr>
              <w:divsChild>
                <w:div w:id="1665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16701">
          <w:marLeft w:val="0"/>
          <w:marRight w:val="0"/>
          <w:marTop w:val="0"/>
          <w:marBottom w:val="0"/>
          <w:divBdr>
            <w:top w:val="none" w:sz="0" w:space="0" w:color="auto"/>
            <w:left w:val="none" w:sz="0" w:space="0" w:color="auto"/>
            <w:bottom w:val="none" w:sz="0" w:space="0" w:color="auto"/>
            <w:right w:val="none" w:sz="0" w:space="0" w:color="auto"/>
          </w:divBdr>
          <w:divsChild>
            <w:div w:id="1409421237">
              <w:marLeft w:val="0"/>
              <w:marRight w:val="0"/>
              <w:marTop w:val="0"/>
              <w:marBottom w:val="0"/>
              <w:divBdr>
                <w:top w:val="none" w:sz="0" w:space="0" w:color="auto"/>
                <w:left w:val="none" w:sz="0" w:space="0" w:color="auto"/>
                <w:bottom w:val="none" w:sz="0" w:space="0" w:color="auto"/>
                <w:right w:val="none" w:sz="0" w:space="0" w:color="auto"/>
              </w:divBdr>
              <w:divsChild>
                <w:div w:id="2962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72415">
          <w:marLeft w:val="0"/>
          <w:marRight w:val="0"/>
          <w:marTop w:val="0"/>
          <w:marBottom w:val="0"/>
          <w:divBdr>
            <w:top w:val="none" w:sz="0" w:space="0" w:color="auto"/>
            <w:left w:val="none" w:sz="0" w:space="0" w:color="auto"/>
            <w:bottom w:val="none" w:sz="0" w:space="0" w:color="auto"/>
            <w:right w:val="none" w:sz="0" w:space="0" w:color="auto"/>
          </w:divBdr>
          <w:divsChild>
            <w:div w:id="1620450283">
              <w:marLeft w:val="0"/>
              <w:marRight w:val="0"/>
              <w:marTop w:val="0"/>
              <w:marBottom w:val="0"/>
              <w:divBdr>
                <w:top w:val="none" w:sz="0" w:space="0" w:color="auto"/>
                <w:left w:val="none" w:sz="0" w:space="0" w:color="auto"/>
                <w:bottom w:val="none" w:sz="0" w:space="0" w:color="auto"/>
                <w:right w:val="none" w:sz="0" w:space="0" w:color="auto"/>
              </w:divBdr>
              <w:divsChild>
                <w:div w:id="13906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6322">
          <w:marLeft w:val="0"/>
          <w:marRight w:val="0"/>
          <w:marTop w:val="0"/>
          <w:marBottom w:val="0"/>
          <w:divBdr>
            <w:top w:val="none" w:sz="0" w:space="0" w:color="auto"/>
            <w:left w:val="none" w:sz="0" w:space="0" w:color="auto"/>
            <w:bottom w:val="none" w:sz="0" w:space="0" w:color="auto"/>
            <w:right w:val="none" w:sz="0" w:space="0" w:color="auto"/>
          </w:divBdr>
          <w:divsChild>
            <w:div w:id="1063020218">
              <w:marLeft w:val="0"/>
              <w:marRight w:val="0"/>
              <w:marTop w:val="0"/>
              <w:marBottom w:val="0"/>
              <w:divBdr>
                <w:top w:val="none" w:sz="0" w:space="0" w:color="auto"/>
                <w:left w:val="none" w:sz="0" w:space="0" w:color="auto"/>
                <w:bottom w:val="none" w:sz="0" w:space="0" w:color="auto"/>
                <w:right w:val="none" w:sz="0" w:space="0" w:color="auto"/>
              </w:divBdr>
              <w:divsChild>
                <w:div w:id="8619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8552">
          <w:marLeft w:val="0"/>
          <w:marRight w:val="0"/>
          <w:marTop w:val="0"/>
          <w:marBottom w:val="0"/>
          <w:divBdr>
            <w:top w:val="none" w:sz="0" w:space="0" w:color="auto"/>
            <w:left w:val="none" w:sz="0" w:space="0" w:color="auto"/>
            <w:bottom w:val="none" w:sz="0" w:space="0" w:color="auto"/>
            <w:right w:val="none" w:sz="0" w:space="0" w:color="auto"/>
          </w:divBdr>
        </w:div>
        <w:div w:id="574902369">
          <w:marLeft w:val="0"/>
          <w:marRight w:val="0"/>
          <w:marTop w:val="0"/>
          <w:marBottom w:val="0"/>
          <w:divBdr>
            <w:top w:val="none" w:sz="0" w:space="0" w:color="auto"/>
            <w:left w:val="none" w:sz="0" w:space="0" w:color="auto"/>
            <w:bottom w:val="none" w:sz="0" w:space="0" w:color="auto"/>
            <w:right w:val="none" w:sz="0" w:space="0" w:color="auto"/>
          </w:divBdr>
        </w:div>
        <w:div w:id="784498260">
          <w:marLeft w:val="0"/>
          <w:marRight w:val="0"/>
          <w:marTop w:val="0"/>
          <w:marBottom w:val="0"/>
          <w:divBdr>
            <w:top w:val="none" w:sz="0" w:space="0" w:color="auto"/>
            <w:left w:val="none" w:sz="0" w:space="0" w:color="auto"/>
            <w:bottom w:val="none" w:sz="0" w:space="0" w:color="auto"/>
            <w:right w:val="none" w:sz="0" w:space="0" w:color="auto"/>
          </w:divBdr>
          <w:divsChild>
            <w:div w:id="790321550">
              <w:marLeft w:val="0"/>
              <w:marRight w:val="0"/>
              <w:marTop w:val="0"/>
              <w:marBottom w:val="0"/>
              <w:divBdr>
                <w:top w:val="none" w:sz="0" w:space="0" w:color="auto"/>
                <w:left w:val="none" w:sz="0" w:space="0" w:color="auto"/>
                <w:bottom w:val="none" w:sz="0" w:space="0" w:color="auto"/>
                <w:right w:val="none" w:sz="0" w:space="0" w:color="auto"/>
              </w:divBdr>
            </w:div>
            <w:div w:id="1312707417">
              <w:marLeft w:val="0"/>
              <w:marRight w:val="0"/>
              <w:marTop w:val="0"/>
              <w:marBottom w:val="0"/>
              <w:divBdr>
                <w:top w:val="none" w:sz="0" w:space="0" w:color="auto"/>
                <w:left w:val="none" w:sz="0" w:space="0" w:color="auto"/>
                <w:bottom w:val="none" w:sz="0" w:space="0" w:color="auto"/>
                <w:right w:val="none" w:sz="0" w:space="0" w:color="auto"/>
              </w:divBdr>
            </w:div>
          </w:divsChild>
        </w:div>
        <w:div w:id="799153798">
          <w:marLeft w:val="0"/>
          <w:marRight w:val="0"/>
          <w:marTop w:val="0"/>
          <w:marBottom w:val="0"/>
          <w:divBdr>
            <w:top w:val="none" w:sz="0" w:space="0" w:color="auto"/>
            <w:left w:val="none" w:sz="0" w:space="0" w:color="auto"/>
            <w:bottom w:val="none" w:sz="0" w:space="0" w:color="auto"/>
            <w:right w:val="none" w:sz="0" w:space="0" w:color="auto"/>
          </w:divBdr>
          <w:divsChild>
            <w:div w:id="664632507">
              <w:marLeft w:val="0"/>
              <w:marRight w:val="0"/>
              <w:marTop w:val="0"/>
              <w:marBottom w:val="0"/>
              <w:divBdr>
                <w:top w:val="none" w:sz="0" w:space="0" w:color="auto"/>
                <w:left w:val="none" w:sz="0" w:space="0" w:color="auto"/>
                <w:bottom w:val="none" w:sz="0" w:space="0" w:color="auto"/>
                <w:right w:val="none" w:sz="0" w:space="0" w:color="auto"/>
              </w:divBdr>
              <w:divsChild>
                <w:div w:id="164986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26637">
          <w:marLeft w:val="0"/>
          <w:marRight w:val="0"/>
          <w:marTop w:val="0"/>
          <w:marBottom w:val="0"/>
          <w:divBdr>
            <w:top w:val="none" w:sz="0" w:space="0" w:color="auto"/>
            <w:left w:val="none" w:sz="0" w:space="0" w:color="auto"/>
            <w:bottom w:val="none" w:sz="0" w:space="0" w:color="auto"/>
            <w:right w:val="none" w:sz="0" w:space="0" w:color="auto"/>
          </w:divBdr>
          <w:divsChild>
            <w:div w:id="157309863">
              <w:marLeft w:val="0"/>
              <w:marRight w:val="0"/>
              <w:marTop w:val="0"/>
              <w:marBottom w:val="0"/>
              <w:divBdr>
                <w:top w:val="none" w:sz="0" w:space="0" w:color="auto"/>
                <w:left w:val="none" w:sz="0" w:space="0" w:color="auto"/>
                <w:bottom w:val="none" w:sz="0" w:space="0" w:color="auto"/>
                <w:right w:val="none" w:sz="0" w:space="0" w:color="auto"/>
              </w:divBdr>
              <w:divsChild>
                <w:div w:id="202578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51735">
          <w:marLeft w:val="0"/>
          <w:marRight w:val="0"/>
          <w:marTop w:val="0"/>
          <w:marBottom w:val="0"/>
          <w:divBdr>
            <w:top w:val="none" w:sz="0" w:space="0" w:color="auto"/>
            <w:left w:val="none" w:sz="0" w:space="0" w:color="auto"/>
            <w:bottom w:val="none" w:sz="0" w:space="0" w:color="auto"/>
            <w:right w:val="none" w:sz="0" w:space="0" w:color="auto"/>
          </w:divBdr>
          <w:divsChild>
            <w:div w:id="1592004540">
              <w:marLeft w:val="0"/>
              <w:marRight w:val="0"/>
              <w:marTop w:val="0"/>
              <w:marBottom w:val="0"/>
              <w:divBdr>
                <w:top w:val="none" w:sz="0" w:space="0" w:color="auto"/>
                <w:left w:val="none" w:sz="0" w:space="0" w:color="auto"/>
                <w:bottom w:val="none" w:sz="0" w:space="0" w:color="auto"/>
                <w:right w:val="none" w:sz="0" w:space="0" w:color="auto"/>
              </w:divBdr>
              <w:divsChild>
                <w:div w:id="161416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84141">
          <w:marLeft w:val="0"/>
          <w:marRight w:val="0"/>
          <w:marTop w:val="0"/>
          <w:marBottom w:val="0"/>
          <w:divBdr>
            <w:top w:val="none" w:sz="0" w:space="0" w:color="auto"/>
            <w:left w:val="none" w:sz="0" w:space="0" w:color="auto"/>
            <w:bottom w:val="none" w:sz="0" w:space="0" w:color="auto"/>
            <w:right w:val="none" w:sz="0" w:space="0" w:color="auto"/>
          </w:divBdr>
          <w:divsChild>
            <w:div w:id="92357922">
              <w:marLeft w:val="0"/>
              <w:marRight w:val="0"/>
              <w:marTop w:val="0"/>
              <w:marBottom w:val="0"/>
              <w:divBdr>
                <w:top w:val="none" w:sz="0" w:space="0" w:color="auto"/>
                <w:left w:val="none" w:sz="0" w:space="0" w:color="auto"/>
                <w:bottom w:val="none" w:sz="0" w:space="0" w:color="auto"/>
                <w:right w:val="none" w:sz="0" w:space="0" w:color="auto"/>
              </w:divBdr>
              <w:divsChild>
                <w:div w:id="12372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5836">
          <w:marLeft w:val="0"/>
          <w:marRight w:val="0"/>
          <w:marTop w:val="0"/>
          <w:marBottom w:val="0"/>
          <w:divBdr>
            <w:top w:val="none" w:sz="0" w:space="0" w:color="auto"/>
            <w:left w:val="none" w:sz="0" w:space="0" w:color="auto"/>
            <w:bottom w:val="none" w:sz="0" w:space="0" w:color="auto"/>
            <w:right w:val="none" w:sz="0" w:space="0" w:color="auto"/>
          </w:divBdr>
          <w:divsChild>
            <w:div w:id="1831677216">
              <w:marLeft w:val="0"/>
              <w:marRight w:val="0"/>
              <w:marTop w:val="0"/>
              <w:marBottom w:val="0"/>
              <w:divBdr>
                <w:top w:val="none" w:sz="0" w:space="0" w:color="auto"/>
                <w:left w:val="none" w:sz="0" w:space="0" w:color="auto"/>
                <w:bottom w:val="none" w:sz="0" w:space="0" w:color="auto"/>
                <w:right w:val="none" w:sz="0" w:space="0" w:color="auto"/>
              </w:divBdr>
              <w:divsChild>
                <w:div w:id="13237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90371">
          <w:marLeft w:val="0"/>
          <w:marRight w:val="0"/>
          <w:marTop w:val="0"/>
          <w:marBottom w:val="0"/>
          <w:divBdr>
            <w:top w:val="none" w:sz="0" w:space="0" w:color="auto"/>
            <w:left w:val="none" w:sz="0" w:space="0" w:color="auto"/>
            <w:bottom w:val="none" w:sz="0" w:space="0" w:color="auto"/>
            <w:right w:val="none" w:sz="0" w:space="0" w:color="auto"/>
          </w:divBdr>
        </w:div>
        <w:div w:id="1158230780">
          <w:marLeft w:val="0"/>
          <w:marRight w:val="0"/>
          <w:marTop w:val="0"/>
          <w:marBottom w:val="0"/>
          <w:divBdr>
            <w:top w:val="none" w:sz="0" w:space="0" w:color="auto"/>
            <w:left w:val="none" w:sz="0" w:space="0" w:color="auto"/>
            <w:bottom w:val="none" w:sz="0" w:space="0" w:color="auto"/>
            <w:right w:val="none" w:sz="0" w:space="0" w:color="auto"/>
          </w:divBdr>
          <w:divsChild>
            <w:div w:id="53431940">
              <w:marLeft w:val="0"/>
              <w:marRight w:val="0"/>
              <w:marTop w:val="0"/>
              <w:marBottom w:val="0"/>
              <w:divBdr>
                <w:top w:val="none" w:sz="0" w:space="0" w:color="auto"/>
                <w:left w:val="none" w:sz="0" w:space="0" w:color="auto"/>
                <w:bottom w:val="none" w:sz="0" w:space="0" w:color="auto"/>
                <w:right w:val="none" w:sz="0" w:space="0" w:color="auto"/>
              </w:divBdr>
              <w:divsChild>
                <w:div w:id="52883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9186">
          <w:marLeft w:val="0"/>
          <w:marRight w:val="0"/>
          <w:marTop w:val="0"/>
          <w:marBottom w:val="0"/>
          <w:divBdr>
            <w:top w:val="none" w:sz="0" w:space="0" w:color="auto"/>
            <w:left w:val="none" w:sz="0" w:space="0" w:color="auto"/>
            <w:bottom w:val="none" w:sz="0" w:space="0" w:color="auto"/>
            <w:right w:val="none" w:sz="0" w:space="0" w:color="auto"/>
          </w:divBdr>
          <w:divsChild>
            <w:div w:id="2090693155">
              <w:marLeft w:val="0"/>
              <w:marRight w:val="0"/>
              <w:marTop w:val="0"/>
              <w:marBottom w:val="0"/>
              <w:divBdr>
                <w:top w:val="none" w:sz="0" w:space="0" w:color="auto"/>
                <w:left w:val="none" w:sz="0" w:space="0" w:color="auto"/>
                <w:bottom w:val="none" w:sz="0" w:space="0" w:color="auto"/>
                <w:right w:val="none" w:sz="0" w:space="0" w:color="auto"/>
              </w:divBdr>
              <w:divsChild>
                <w:div w:id="13810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76310">
          <w:marLeft w:val="0"/>
          <w:marRight w:val="0"/>
          <w:marTop w:val="0"/>
          <w:marBottom w:val="0"/>
          <w:divBdr>
            <w:top w:val="none" w:sz="0" w:space="0" w:color="auto"/>
            <w:left w:val="none" w:sz="0" w:space="0" w:color="auto"/>
            <w:bottom w:val="none" w:sz="0" w:space="0" w:color="auto"/>
            <w:right w:val="none" w:sz="0" w:space="0" w:color="auto"/>
          </w:divBdr>
          <w:divsChild>
            <w:div w:id="511842100">
              <w:marLeft w:val="0"/>
              <w:marRight w:val="0"/>
              <w:marTop w:val="0"/>
              <w:marBottom w:val="0"/>
              <w:divBdr>
                <w:top w:val="none" w:sz="0" w:space="0" w:color="auto"/>
                <w:left w:val="none" w:sz="0" w:space="0" w:color="auto"/>
                <w:bottom w:val="none" w:sz="0" w:space="0" w:color="auto"/>
                <w:right w:val="none" w:sz="0" w:space="0" w:color="auto"/>
              </w:divBdr>
              <w:divsChild>
                <w:div w:id="1523859324">
                  <w:marLeft w:val="0"/>
                  <w:marRight w:val="0"/>
                  <w:marTop w:val="0"/>
                  <w:marBottom w:val="0"/>
                  <w:divBdr>
                    <w:top w:val="none" w:sz="0" w:space="0" w:color="auto"/>
                    <w:left w:val="none" w:sz="0" w:space="0" w:color="auto"/>
                    <w:bottom w:val="none" w:sz="0" w:space="0" w:color="auto"/>
                    <w:right w:val="none" w:sz="0" w:space="0" w:color="auto"/>
                  </w:divBdr>
                  <w:divsChild>
                    <w:div w:id="10557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162212">
          <w:marLeft w:val="0"/>
          <w:marRight w:val="0"/>
          <w:marTop w:val="0"/>
          <w:marBottom w:val="0"/>
          <w:divBdr>
            <w:top w:val="none" w:sz="0" w:space="0" w:color="auto"/>
            <w:left w:val="none" w:sz="0" w:space="0" w:color="auto"/>
            <w:bottom w:val="none" w:sz="0" w:space="0" w:color="auto"/>
            <w:right w:val="none" w:sz="0" w:space="0" w:color="auto"/>
          </w:divBdr>
          <w:divsChild>
            <w:div w:id="1591237931">
              <w:marLeft w:val="0"/>
              <w:marRight w:val="0"/>
              <w:marTop w:val="0"/>
              <w:marBottom w:val="0"/>
              <w:divBdr>
                <w:top w:val="none" w:sz="0" w:space="0" w:color="auto"/>
                <w:left w:val="none" w:sz="0" w:space="0" w:color="auto"/>
                <w:bottom w:val="none" w:sz="0" w:space="0" w:color="auto"/>
                <w:right w:val="none" w:sz="0" w:space="0" w:color="auto"/>
              </w:divBdr>
              <w:divsChild>
                <w:div w:id="923998716">
                  <w:marLeft w:val="0"/>
                  <w:marRight w:val="0"/>
                  <w:marTop w:val="0"/>
                  <w:marBottom w:val="0"/>
                  <w:divBdr>
                    <w:top w:val="none" w:sz="0" w:space="0" w:color="auto"/>
                    <w:left w:val="none" w:sz="0" w:space="0" w:color="auto"/>
                    <w:bottom w:val="none" w:sz="0" w:space="0" w:color="auto"/>
                    <w:right w:val="none" w:sz="0" w:space="0" w:color="auto"/>
                  </w:divBdr>
                  <w:divsChild>
                    <w:div w:id="1424377929">
                      <w:marLeft w:val="0"/>
                      <w:marRight w:val="0"/>
                      <w:marTop w:val="0"/>
                      <w:marBottom w:val="0"/>
                      <w:divBdr>
                        <w:top w:val="none" w:sz="0" w:space="0" w:color="auto"/>
                        <w:left w:val="none" w:sz="0" w:space="0" w:color="auto"/>
                        <w:bottom w:val="none" w:sz="0" w:space="0" w:color="auto"/>
                        <w:right w:val="none" w:sz="0" w:space="0" w:color="auto"/>
                      </w:divBdr>
                      <w:divsChild>
                        <w:div w:id="174522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0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3007">
          <w:marLeft w:val="0"/>
          <w:marRight w:val="0"/>
          <w:marTop w:val="0"/>
          <w:marBottom w:val="0"/>
          <w:divBdr>
            <w:top w:val="none" w:sz="0" w:space="0" w:color="auto"/>
            <w:left w:val="none" w:sz="0" w:space="0" w:color="auto"/>
            <w:bottom w:val="none" w:sz="0" w:space="0" w:color="auto"/>
            <w:right w:val="none" w:sz="0" w:space="0" w:color="auto"/>
          </w:divBdr>
          <w:divsChild>
            <w:div w:id="1804958824">
              <w:marLeft w:val="0"/>
              <w:marRight w:val="0"/>
              <w:marTop w:val="0"/>
              <w:marBottom w:val="0"/>
              <w:divBdr>
                <w:top w:val="none" w:sz="0" w:space="0" w:color="auto"/>
                <w:left w:val="none" w:sz="0" w:space="0" w:color="auto"/>
                <w:bottom w:val="none" w:sz="0" w:space="0" w:color="auto"/>
                <w:right w:val="none" w:sz="0" w:space="0" w:color="auto"/>
              </w:divBdr>
              <w:divsChild>
                <w:div w:id="93841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4463">
          <w:marLeft w:val="0"/>
          <w:marRight w:val="0"/>
          <w:marTop w:val="0"/>
          <w:marBottom w:val="0"/>
          <w:divBdr>
            <w:top w:val="none" w:sz="0" w:space="0" w:color="auto"/>
            <w:left w:val="none" w:sz="0" w:space="0" w:color="auto"/>
            <w:bottom w:val="none" w:sz="0" w:space="0" w:color="auto"/>
            <w:right w:val="none" w:sz="0" w:space="0" w:color="auto"/>
          </w:divBdr>
          <w:divsChild>
            <w:div w:id="456725464">
              <w:marLeft w:val="0"/>
              <w:marRight w:val="0"/>
              <w:marTop w:val="0"/>
              <w:marBottom w:val="0"/>
              <w:divBdr>
                <w:top w:val="none" w:sz="0" w:space="0" w:color="auto"/>
                <w:left w:val="none" w:sz="0" w:space="0" w:color="auto"/>
                <w:bottom w:val="none" w:sz="0" w:space="0" w:color="auto"/>
                <w:right w:val="none" w:sz="0" w:space="0" w:color="auto"/>
              </w:divBdr>
              <w:divsChild>
                <w:div w:id="188016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39840">
          <w:marLeft w:val="0"/>
          <w:marRight w:val="0"/>
          <w:marTop w:val="0"/>
          <w:marBottom w:val="0"/>
          <w:divBdr>
            <w:top w:val="none" w:sz="0" w:space="0" w:color="auto"/>
            <w:left w:val="none" w:sz="0" w:space="0" w:color="auto"/>
            <w:bottom w:val="none" w:sz="0" w:space="0" w:color="auto"/>
            <w:right w:val="none" w:sz="0" w:space="0" w:color="auto"/>
          </w:divBdr>
          <w:divsChild>
            <w:div w:id="444545817">
              <w:marLeft w:val="0"/>
              <w:marRight w:val="0"/>
              <w:marTop w:val="0"/>
              <w:marBottom w:val="0"/>
              <w:divBdr>
                <w:top w:val="none" w:sz="0" w:space="0" w:color="auto"/>
                <w:left w:val="none" w:sz="0" w:space="0" w:color="auto"/>
                <w:bottom w:val="none" w:sz="0" w:space="0" w:color="auto"/>
                <w:right w:val="none" w:sz="0" w:space="0" w:color="auto"/>
              </w:divBdr>
            </w:div>
          </w:divsChild>
        </w:div>
        <w:div w:id="1616057793">
          <w:marLeft w:val="0"/>
          <w:marRight w:val="0"/>
          <w:marTop w:val="0"/>
          <w:marBottom w:val="0"/>
          <w:divBdr>
            <w:top w:val="none" w:sz="0" w:space="0" w:color="auto"/>
            <w:left w:val="none" w:sz="0" w:space="0" w:color="auto"/>
            <w:bottom w:val="none" w:sz="0" w:space="0" w:color="auto"/>
            <w:right w:val="none" w:sz="0" w:space="0" w:color="auto"/>
          </w:divBdr>
          <w:divsChild>
            <w:div w:id="1343313138">
              <w:marLeft w:val="0"/>
              <w:marRight w:val="0"/>
              <w:marTop w:val="0"/>
              <w:marBottom w:val="0"/>
              <w:divBdr>
                <w:top w:val="none" w:sz="0" w:space="0" w:color="auto"/>
                <w:left w:val="none" w:sz="0" w:space="0" w:color="auto"/>
                <w:bottom w:val="none" w:sz="0" w:space="0" w:color="auto"/>
                <w:right w:val="none" w:sz="0" w:space="0" w:color="auto"/>
              </w:divBdr>
              <w:divsChild>
                <w:div w:id="183576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6971">
          <w:marLeft w:val="0"/>
          <w:marRight w:val="0"/>
          <w:marTop w:val="0"/>
          <w:marBottom w:val="0"/>
          <w:divBdr>
            <w:top w:val="none" w:sz="0" w:space="0" w:color="auto"/>
            <w:left w:val="none" w:sz="0" w:space="0" w:color="auto"/>
            <w:bottom w:val="none" w:sz="0" w:space="0" w:color="auto"/>
            <w:right w:val="none" w:sz="0" w:space="0" w:color="auto"/>
          </w:divBdr>
          <w:divsChild>
            <w:div w:id="1341423250">
              <w:marLeft w:val="0"/>
              <w:marRight w:val="0"/>
              <w:marTop w:val="0"/>
              <w:marBottom w:val="0"/>
              <w:divBdr>
                <w:top w:val="none" w:sz="0" w:space="0" w:color="auto"/>
                <w:left w:val="none" w:sz="0" w:space="0" w:color="auto"/>
                <w:bottom w:val="none" w:sz="0" w:space="0" w:color="auto"/>
                <w:right w:val="none" w:sz="0" w:space="0" w:color="auto"/>
              </w:divBdr>
              <w:divsChild>
                <w:div w:id="92426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87354">
          <w:marLeft w:val="0"/>
          <w:marRight w:val="0"/>
          <w:marTop w:val="0"/>
          <w:marBottom w:val="0"/>
          <w:divBdr>
            <w:top w:val="none" w:sz="0" w:space="0" w:color="auto"/>
            <w:left w:val="none" w:sz="0" w:space="0" w:color="auto"/>
            <w:bottom w:val="none" w:sz="0" w:space="0" w:color="auto"/>
            <w:right w:val="none" w:sz="0" w:space="0" w:color="auto"/>
          </w:divBdr>
          <w:divsChild>
            <w:div w:id="1729112436">
              <w:marLeft w:val="0"/>
              <w:marRight w:val="0"/>
              <w:marTop w:val="0"/>
              <w:marBottom w:val="0"/>
              <w:divBdr>
                <w:top w:val="none" w:sz="0" w:space="0" w:color="auto"/>
                <w:left w:val="none" w:sz="0" w:space="0" w:color="auto"/>
                <w:bottom w:val="none" w:sz="0" w:space="0" w:color="auto"/>
                <w:right w:val="none" w:sz="0" w:space="0" w:color="auto"/>
              </w:divBdr>
              <w:divsChild>
                <w:div w:id="19427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4462">
          <w:marLeft w:val="0"/>
          <w:marRight w:val="0"/>
          <w:marTop w:val="0"/>
          <w:marBottom w:val="0"/>
          <w:divBdr>
            <w:top w:val="none" w:sz="0" w:space="0" w:color="auto"/>
            <w:left w:val="none" w:sz="0" w:space="0" w:color="auto"/>
            <w:bottom w:val="none" w:sz="0" w:space="0" w:color="auto"/>
            <w:right w:val="none" w:sz="0" w:space="0" w:color="auto"/>
          </w:divBdr>
          <w:divsChild>
            <w:div w:id="341470992">
              <w:marLeft w:val="0"/>
              <w:marRight w:val="0"/>
              <w:marTop w:val="0"/>
              <w:marBottom w:val="0"/>
              <w:divBdr>
                <w:top w:val="none" w:sz="0" w:space="0" w:color="auto"/>
                <w:left w:val="none" w:sz="0" w:space="0" w:color="auto"/>
                <w:bottom w:val="none" w:sz="0" w:space="0" w:color="auto"/>
                <w:right w:val="none" w:sz="0" w:space="0" w:color="auto"/>
              </w:divBdr>
              <w:divsChild>
                <w:div w:id="14934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9203">
          <w:marLeft w:val="0"/>
          <w:marRight w:val="0"/>
          <w:marTop w:val="0"/>
          <w:marBottom w:val="0"/>
          <w:divBdr>
            <w:top w:val="none" w:sz="0" w:space="0" w:color="auto"/>
            <w:left w:val="none" w:sz="0" w:space="0" w:color="auto"/>
            <w:bottom w:val="none" w:sz="0" w:space="0" w:color="auto"/>
            <w:right w:val="none" w:sz="0" w:space="0" w:color="auto"/>
          </w:divBdr>
          <w:divsChild>
            <w:div w:id="597324844">
              <w:marLeft w:val="0"/>
              <w:marRight w:val="0"/>
              <w:marTop w:val="0"/>
              <w:marBottom w:val="0"/>
              <w:divBdr>
                <w:top w:val="none" w:sz="0" w:space="0" w:color="auto"/>
                <w:left w:val="none" w:sz="0" w:space="0" w:color="auto"/>
                <w:bottom w:val="none" w:sz="0" w:space="0" w:color="auto"/>
                <w:right w:val="none" w:sz="0" w:space="0" w:color="auto"/>
              </w:divBdr>
              <w:divsChild>
                <w:div w:id="6671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5432">
          <w:marLeft w:val="0"/>
          <w:marRight w:val="0"/>
          <w:marTop w:val="0"/>
          <w:marBottom w:val="0"/>
          <w:divBdr>
            <w:top w:val="none" w:sz="0" w:space="0" w:color="auto"/>
            <w:left w:val="none" w:sz="0" w:space="0" w:color="auto"/>
            <w:bottom w:val="none" w:sz="0" w:space="0" w:color="auto"/>
            <w:right w:val="none" w:sz="0" w:space="0" w:color="auto"/>
          </w:divBdr>
          <w:divsChild>
            <w:div w:id="1722901684">
              <w:marLeft w:val="0"/>
              <w:marRight w:val="0"/>
              <w:marTop w:val="0"/>
              <w:marBottom w:val="0"/>
              <w:divBdr>
                <w:top w:val="none" w:sz="0" w:space="0" w:color="auto"/>
                <w:left w:val="none" w:sz="0" w:space="0" w:color="auto"/>
                <w:bottom w:val="none" w:sz="0" w:space="0" w:color="auto"/>
                <w:right w:val="none" w:sz="0" w:space="0" w:color="auto"/>
              </w:divBdr>
              <w:divsChild>
                <w:div w:id="124133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1232">
          <w:marLeft w:val="0"/>
          <w:marRight w:val="0"/>
          <w:marTop w:val="0"/>
          <w:marBottom w:val="0"/>
          <w:divBdr>
            <w:top w:val="none" w:sz="0" w:space="0" w:color="auto"/>
            <w:left w:val="none" w:sz="0" w:space="0" w:color="auto"/>
            <w:bottom w:val="none" w:sz="0" w:space="0" w:color="auto"/>
            <w:right w:val="none" w:sz="0" w:space="0" w:color="auto"/>
          </w:divBdr>
          <w:divsChild>
            <w:div w:id="554657922">
              <w:marLeft w:val="0"/>
              <w:marRight w:val="0"/>
              <w:marTop w:val="0"/>
              <w:marBottom w:val="0"/>
              <w:divBdr>
                <w:top w:val="none" w:sz="0" w:space="0" w:color="auto"/>
                <w:left w:val="none" w:sz="0" w:space="0" w:color="auto"/>
                <w:bottom w:val="none" w:sz="0" w:space="0" w:color="auto"/>
                <w:right w:val="none" w:sz="0" w:space="0" w:color="auto"/>
              </w:divBdr>
              <w:divsChild>
                <w:div w:id="91149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39749">
      <w:bodyDiv w:val="1"/>
      <w:marLeft w:val="0"/>
      <w:marRight w:val="0"/>
      <w:marTop w:val="0"/>
      <w:marBottom w:val="0"/>
      <w:divBdr>
        <w:top w:val="none" w:sz="0" w:space="0" w:color="auto"/>
        <w:left w:val="none" w:sz="0" w:space="0" w:color="auto"/>
        <w:bottom w:val="none" w:sz="0" w:space="0" w:color="auto"/>
        <w:right w:val="none" w:sz="0" w:space="0" w:color="auto"/>
      </w:divBdr>
    </w:div>
    <w:div w:id="142041685">
      <w:bodyDiv w:val="1"/>
      <w:marLeft w:val="0"/>
      <w:marRight w:val="0"/>
      <w:marTop w:val="0"/>
      <w:marBottom w:val="0"/>
      <w:divBdr>
        <w:top w:val="none" w:sz="0" w:space="0" w:color="auto"/>
        <w:left w:val="none" w:sz="0" w:space="0" w:color="auto"/>
        <w:bottom w:val="none" w:sz="0" w:space="0" w:color="auto"/>
        <w:right w:val="none" w:sz="0" w:space="0" w:color="auto"/>
      </w:divBdr>
      <w:divsChild>
        <w:div w:id="286860297">
          <w:marLeft w:val="0"/>
          <w:marRight w:val="0"/>
          <w:marTop w:val="0"/>
          <w:marBottom w:val="240"/>
          <w:divBdr>
            <w:top w:val="none" w:sz="0" w:space="0" w:color="auto"/>
            <w:left w:val="none" w:sz="0" w:space="0" w:color="auto"/>
            <w:bottom w:val="none" w:sz="0" w:space="0" w:color="auto"/>
            <w:right w:val="none" w:sz="0" w:space="0" w:color="auto"/>
          </w:divBdr>
        </w:div>
        <w:div w:id="319890884">
          <w:marLeft w:val="0"/>
          <w:marRight w:val="0"/>
          <w:marTop w:val="0"/>
          <w:marBottom w:val="240"/>
          <w:divBdr>
            <w:top w:val="none" w:sz="0" w:space="0" w:color="auto"/>
            <w:left w:val="none" w:sz="0" w:space="0" w:color="auto"/>
            <w:bottom w:val="none" w:sz="0" w:space="0" w:color="auto"/>
            <w:right w:val="none" w:sz="0" w:space="0" w:color="auto"/>
          </w:divBdr>
        </w:div>
        <w:div w:id="595600134">
          <w:marLeft w:val="0"/>
          <w:marRight w:val="0"/>
          <w:marTop w:val="0"/>
          <w:marBottom w:val="240"/>
          <w:divBdr>
            <w:top w:val="none" w:sz="0" w:space="0" w:color="auto"/>
            <w:left w:val="none" w:sz="0" w:space="0" w:color="auto"/>
            <w:bottom w:val="none" w:sz="0" w:space="0" w:color="auto"/>
            <w:right w:val="none" w:sz="0" w:space="0" w:color="auto"/>
          </w:divBdr>
        </w:div>
        <w:div w:id="712727785">
          <w:marLeft w:val="0"/>
          <w:marRight w:val="0"/>
          <w:marTop w:val="0"/>
          <w:marBottom w:val="240"/>
          <w:divBdr>
            <w:top w:val="none" w:sz="0" w:space="0" w:color="auto"/>
            <w:left w:val="none" w:sz="0" w:space="0" w:color="auto"/>
            <w:bottom w:val="none" w:sz="0" w:space="0" w:color="auto"/>
            <w:right w:val="none" w:sz="0" w:space="0" w:color="auto"/>
          </w:divBdr>
        </w:div>
        <w:div w:id="1082068910">
          <w:marLeft w:val="0"/>
          <w:marRight w:val="0"/>
          <w:marTop w:val="0"/>
          <w:marBottom w:val="240"/>
          <w:divBdr>
            <w:top w:val="none" w:sz="0" w:space="0" w:color="auto"/>
            <w:left w:val="none" w:sz="0" w:space="0" w:color="auto"/>
            <w:bottom w:val="none" w:sz="0" w:space="0" w:color="auto"/>
            <w:right w:val="none" w:sz="0" w:space="0" w:color="auto"/>
          </w:divBdr>
        </w:div>
        <w:div w:id="1130132138">
          <w:marLeft w:val="0"/>
          <w:marRight w:val="0"/>
          <w:marTop w:val="0"/>
          <w:marBottom w:val="240"/>
          <w:divBdr>
            <w:top w:val="none" w:sz="0" w:space="0" w:color="auto"/>
            <w:left w:val="none" w:sz="0" w:space="0" w:color="auto"/>
            <w:bottom w:val="none" w:sz="0" w:space="0" w:color="auto"/>
            <w:right w:val="none" w:sz="0" w:space="0" w:color="auto"/>
          </w:divBdr>
        </w:div>
        <w:div w:id="1184049123">
          <w:blockQuote w:val="1"/>
          <w:marLeft w:val="0"/>
          <w:marRight w:val="0"/>
          <w:marTop w:val="0"/>
          <w:marBottom w:val="240"/>
          <w:divBdr>
            <w:top w:val="none" w:sz="0" w:space="0" w:color="auto"/>
            <w:left w:val="single" w:sz="24" w:space="12" w:color="DFE2E5"/>
            <w:bottom w:val="none" w:sz="0" w:space="0" w:color="auto"/>
            <w:right w:val="none" w:sz="0" w:space="0" w:color="auto"/>
          </w:divBdr>
        </w:div>
        <w:div w:id="1585531204">
          <w:marLeft w:val="0"/>
          <w:marRight w:val="0"/>
          <w:marTop w:val="0"/>
          <w:marBottom w:val="240"/>
          <w:divBdr>
            <w:top w:val="none" w:sz="0" w:space="0" w:color="auto"/>
            <w:left w:val="none" w:sz="0" w:space="0" w:color="auto"/>
            <w:bottom w:val="none" w:sz="0" w:space="0" w:color="auto"/>
            <w:right w:val="none" w:sz="0" w:space="0" w:color="auto"/>
          </w:divBdr>
        </w:div>
        <w:div w:id="2033535569">
          <w:marLeft w:val="0"/>
          <w:marRight w:val="0"/>
          <w:marTop w:val="0"/>
          <w:marBottom w:val="240"/>
          <w:divBdr>
            <w:top w:val="none" w:sz="0" w:space="0" w:color="auto"/>
            <w:left w:val="none" w:sz="0" w:space="0" w:color="auto"/>
            <w:bottom w:val="none" w:sz="0" w:space="0" w:color="auto"/>
            <w:right w:val="none" w:sz="0" w:space="0" w:color="auto"/>
          </w:divBdr>
        </w:div>
      </w:divsChild>
    </w:div>
    <w:div w:id="142701574">
      <w:bodyDiv w:val="1"/>
      <w:marLeft w:val="0"/>
      <w:marRight w:val="0"/>
      <w:marTop w:val="0"/>
      <w:marBottom w:val="0"/>
      <w:divBdr>
        <w:top w:val="none" w:sz="0" w:space="0" w:color="auto"/>
        <w:left w:val="none" w:sz="0" w:space="0" w:color="auto"/>
        <w:bottom w:val="none" w:sz="0" w:space="0" w:color="auto"/>
        <w:right w:val="none" w:sz="0" w:space="0" w:color="auto"/>
      </w:divBdr>
    </w:div>
    <w:div w:id="152530175">
      <w:bodyDiv w:val="1"/>
      <w:marLeft w:val="0"/>
      <w:marRight w:val="0"/>
      <w:marTop w:val="0"/>
      <w:marBottom w:val="0"/>
      <w:divBdr>
        <w:top w:val="none" w:sz="0" w:space="0" w:color="auto"/>
        <w:left w:val="none" w:sz="0" w:space="0" w:color="auto"/>
        <w:bottom w:val="none" w:sz="0" w:space="0" w:color="auto"/>
        <w:right w:val="none" w:sz="0" w:space="0" w:color="auto"/>
      </w:divBdr>
    </w:div>
    <w:div w:id="156965878">
      <w:bodyDiv w:val="1"/>
      <w:marLeft w:val="0"/>
      <w:marRight w:val="0"/>
      <w:marTop w:val="0"/>
      <w:marBottom w:val="0"/>
      <w:divBdr>
        <w:top w:val="none" w:sz="0" w:space="0" w:color="auto"/>
        <w:left w:val="none" w:sz="0" w:space="0" w:color="auto"/>
        <w:bottom w:val="none" w:sz="0" w:space="0" w:color="auto"/>
        <w:right w:val="none" w:sz="0" w:space="0" w:color="auto"/>
      </w:divBdr>
    </w:div>
    <w:div w:id="157691552">
      <w:bodyDiv w:val="1"/>
      <w:marLeft w:val="0"/>
      <w:marRight w:val="0"/>
      <w:marTop w:val="0"/>
      <w:marBottom w:val="0"/>
      <w:divBdr>
        <w:top w:val="none" w:sz="0" w:space="0" w:color="auto"/>
        <w:left w:val="none" w:sz="0" w:space="0" w:color="auto"/>
        <w:bottom w:val="none" w:sz="0" w:space="0" w:color="auto"/>
        <w:right w:val="none" w:sz="0" w:space="0" w:color="auto"/>
      </w:divBdr>
    </w:div>
    <w:div w:id="164900871">
      <w:bodyDiv w:val="1"/>
      <w:marLeft w:val="0"/>
      <w:marRight w:val="0"/>
      <w:marTop w:val="0"/>
      <w:marBottom w:val="0"/>
      <w:divBdr>
        <w:top w:val="none" w:sz="0" w:space="0" w:color="auto"/>
        <w:left w:val="none" w:sz="0" w:space="0" w:color="auto"/>
        <w:bottom w:val="none" w:sz="0" w:space="0" w:color="auto"/>
        <w:right w:val="none" w:sz="0" w:space="0" w:color="auto"/>
      </w:divBdr>
    </w:div>
    <w:div w:id="166480741">
      <w:bodyDiv w:val="1"/>
      <w:marLeft w:val="0"/>
      <w:marRight w:val="0"/>
      <w:marTop w:val="0"/>
      <w:marBottom w:val="0"/>
      <w:divBdr>
        <w:top w:val="none" w:sz="0" w:space="0" w:color="auto"/>
        <w:left w:val="none" w:sz="0" w:space="0" w:color="auto"/>
        <w:bottom w:val="none" w:sz="0" w:space="0" w:color="auto"/>
        <w:right w:val="none" w:sz="0" w:space="0" w:color="auto"/>
      </w:divBdr>
      <w:divsChild>
        <w:div w:id="24142328">
          <w:marLeft w:val="0"/>
          <w:marRight w:val="0"/>
          <w:marTop w:val="0"/>
          <w:marBottom w:val="0"/>
          <w:divBdr>
            <w:top w:val="none" w:sz="0" w:space="0" w:color="auto"/>
            <w:left w:val="none" w:sz="0" w:space="0" w:color="auto"/>
            <w:bottom w:val="none" w:sz="0" w:space="0" w:color="auto"/>
            <w:right w:val="none" w:sz="0" w:space="0" w:color="auto"/>
          </w:divBdr>
          <w:divsChild>
            <w:div w:id="1010179781">
              <w:marLeft w:val="0"/>
              <w:marRight w:val="0"/>
              <w:marTop w:val="0"/>
              <w:marBottom w:val="0"/>
              <w:divBdr>
                <w:top w:val="none" w:sz="0" w:space="0" w:color="auto"/>
                <w:left w:val="none" w:sz="0" w:space="0" w:color="auto"/>
                <w:bottom w:val="none" w:sz="0" w:space="0" w:color="auto"/>
                <w:right w:val="none" w:sz="0" w:space="0" w:color="auto"/>
              </w:divBdr>
              <w:divsChild>
                <w:div w:id="26577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6383">
          <w:marLeft w:val="0"/>
          <w:marRight w:val="0"/>
          <w:marTop w:val="0"/>
          <w:marBottom w:val="0"/>
          <w:divBdr>
            <w:top w:val="none" w:sz="0" w:space="0" w:color="auto"/>
            <w:left w:val="none" w:sz="0" w:space="0" w:color="auto"/>
            <w:bottom w:val="none" w:sz="0" w:space="0" w:color="auto"/>
            <w:right w:val="none" w:sz="0" w:space="0" w:color="auto"/>
          </w:divBdr>
          <w:divsChild>
            <w:div w:id="1350180107">
              <w:marLeft w:val="0"/>
              <w:marRight w:val="0"/>
              <w:marTop w:val="0"/>
              <w:marBottom w:val="0"/>
              <w:divBdr>
                <w:top w:val="none" w:sz="0" w:space="0" w:color="auto"/>
                <w:left w:val="none" w:sz="0" w:space="0" w:color="auto"/>
                <w:bottom w:val="none" w:sz="0" w:space="0" w:color="auto"/>
                <w:right w:val="none" w:sz="0" w:space="0" w:color="auto"/>
              </w:divBdr>
              <w:divsChild>
                <w:div w:id="17183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98739">
          <w:marLeft w:val="0"/>
          <w:marRight w:val="0"/>
          <w:marTop w:val="0"/>
          <w:marBottom w:val="0"/>
          <w:divBdr>
            <w:top w:val="none" w:sz="0" w:space="0" w:color="auto"/>
            <w:left w:val="none" w:sz="0" w:space="0" w:color="auto"/>
            <w:bottom w:val="none" w:sz="0" w:space="0" w:color="auto"/>
            <w:right w:val="none" w:sz="0" w:space="0" w:color="auto"/>
          </w:divBdr>
          <w:divsChild>
            <w:div w:id="464934780">
              <w:marLeft w:val="0"/>
              <w:marRight w:val="0"/>
              <w:marTop w:val="0"/>
              <w:marBottom w:val="0"/>
              <w:divBdr>
                <w:top w:val="none" w:sz="0" w:space="0" w:color="auto"/>
                <w:left w:val="none" w:sz="0" w:space="0" w:color="auto"/>
                <w:bottom w:val="none" w:sz="0" w:space="0" w:color="auto"/>
                <w:right w:val="none" w:sz="0" w:space="0" w:color="auto"/>
              </w:divBdr>
            </w:div>
            <w:div w:id="1853061087">
              <w:marLeft w:val="0"/>
              <w:marRight w:val="0"/>
              <w:marTop w:val="0"/>
              <w:marBottom w:val="0"/>
              <w:divBdr>
                <w:top w:val="none" w:sz="0" w:space="0" w:color="auto"/>
                <w:left w:val="none" w:sz="0" w:space="0" w:color="auto"/>
                <w:bottom w:val="none" w:sz="0" w:space="0" w:color="auto"/>
                <w:right w:val="none" w:sz="0" w:space="0" w:color="auto"/>
              </w:divBdr>
              <w:divsChild>
                <w:div w:id="474757847">
                  <w:marLeft w:val="0"/>
                  <w:marRight w:val="0"/>
                  <w:marTop w:val="0"/>
                  <w:marBottom w:val="0"/>
                  <w:divBdr>
                    <w:top w:val="none" w:sz="0" w:space="0" w:color="auto"/>
                    <w:left w:val="none" w:sz="0" w:space="0" w:color="auto"/>
                    <w:bottom w:val="none" w:sz="0" w:space="0" w:color="auto"/>
                    <w:right w:val="none" w:sz="0" w:space="0" w:color="auto"/>
                  </w:divBdr>
                  <w:divsChild>
                    <w:div w:id="1641377470">
                      <w:marLeft w:val="0"/>
                      <w:marRight w:val="0"/>
                      <w:marTop w:val="0"/>
                      <w:marBottom w:val="0"/>
                      <w:divBdr>
                        <w:top w:val="none" w:sz="0" w:space="0" w:color="auto"/>
                        <w:left w:val="none" w:sz="0" w:space="0" w:color="auto"/>
                        <w:bottom w:val="none" w:sz="0" w:space="0" w:color="auto"/>
                        <w:right w:val="none" w:sz="0" w:space="0" w:color="auto"/>
                      </w:divBdr>
                      <w:divsChild>
                        <w:div w:id="11787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98142">
      <w:bodyDiv w:val="1"/>
      <w:marLeft w:val="0"/>
      <w:marRight w:val="0"/>
      <w:marTop w:val="0"/>
      <w:marBottom w:val="0"/>
      <w:divBdr>
        <w:top w:val="none" w:sz="0" w:space="0" w:color="auto"/>
        <w:left w:val="none" w:sz="0" w:space="0" w:color="auto"/>
        <w:bottom w:val="none" w:sz="0" w:space="0" w:color="auto"/>
        <w:right w:val="none" w:sz="0" w:space="0" w:color="auto"/>
      </w:divBdr>
      <w:divsChild>
        <w:div w:id="1361474989">
          <w:marLeft w:val="0"/>
          <w:marRight w:val="0"/>
          <w:marTop w:val="0"/>
          <w:marBottom w:val="0"/>
          <w:divBdr>
            <w:top w:val="none" w:sz="0" w:space="0" w:color="auto"/>
            <w:left w:val="none" w:sz="0" w:space="0" w:color="auto"/>
            <w:bottom w:val="none" w:sz="0" w:space="0" w:color="auto"/>
            <w:right w:val="none" w:sz="0" w:space="0" w:color="auto"/>
          </w:divBdr>
          <w:divsChild>
            <w:div w:id="1971083529">
              <w:marLeft w:val="0"/>
              <w:marRight w:val="0"/>
              <w:marTop w:val="0"/>
              <w:marBottom w:val="0"/>
              <w:divBdr>
                <w:top w:val="none" w:sz="0" w:space="0" w:color="auto"/>
                <w:left w:val="none" w:sz="0" w:space="0" w:color="auto"/>
                <w:bottom w:val="none" w:sz="0" w:space="0" w:color="auto"/>
                <w:right w:val="none" w:sz="0" w:space="0" w:color="auto"/>
              </w:divBdr>
              <w:divsChild>
                <w:div w:id="1908101219">
                  <w:marLeft w:val="0"/>
                  <w:marRight w:val="0"/>
                  <w:marTop w:val="0"/>
                  <w:marBottom w:val="0"/>
                  <w:divBdr>
                    <w:top w:val="none" w:sz="0" w:space="0" w:color="auto"/>
                    <w:left w:val="none" w:sz="0" w:space="0" w:color="auto"/>
                    <w:bottom w:val="none" w:sz="0" w:space="0" w:color="auto"/>
                    <w:right w:val="none" w:sz="0" w:space="0" w:color="auto"/>
                  </w:divBdr>
                  <w:divsChild>
                    <w:div w:id="1672633774">
                      <w:marLeft w:val="0"/>
                      <w:marRight w:val="0"/>
                      <w:marTop w:val="0"/>
                      <w:marBottom w:val="0"/>
                      <w:divBdr>
                        <w:top w:val="none" w:sz="0" w:space="0" w:color="auto"/>
                        <w:left w:val="none" w:sz="0" w:space="0" w:color="auto"/>
                        <w:bottom w:val="none" w:sz="0" w:space="0" w:color="auto"/>
                        <w:right w:val="none" w:sz="0" w:space="0" w:color="auto"/>
                      </w:divBdr>
                      <w:divsChild>
                        <w:div w:id="59625859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788887">
      <w:bodyDiv w:val="1"/>
      <w:marLeft w:val="0"/>
      <w:marRight w:val="0"/>
      <w:marTop w:val="0"/>
      <w:marBottom w:val="0"/>
      <w:divBdr>
        <w:top w:val="none" w:sz="0" w:space="0" w:color="auto"/>
        <w:left w:val="none" w:sz="0" w:space="0" w:color="auto"/>
        <w:bottom w:val="none" w:sz="0" w:space="0" w:color="auto"/>
        <w:right w:val="none" w:sz="0" w:space="0" w:color="auto"/>
      </w:divBdr>
    </w:div>
    <w:div w:id="170267761">
      <w:bodyDiv w:val="1"/>
      <w:marLeft w:val="0"/>
      <w:marRight w:val="0"/>
      <w:marTop w:val="0"/>
      <w:marBottom w:val="0"/>
      <w:divBdr>
        <w:top w:val="none" w:sz="0" w:space="0" w:color="auto"/>
        <w:left w:val="none" w:sz="0" w:space="0" w:color="auto"/>
        <w:bottom w:val="none" w:sz="0" w:space="0" w:color="auto"/>
        <w:right w:val="none" w:sz="0" w:space="0" w:color="auto"/>
      </w:divBdr>
    </w:div>
    <w:div w:id="175003650">
      <w:bodyDiv w:val="1"/>
      <w:marLeft w:val="0"/>
      <w:marRight w:val="0"/>
      <w:marTop w:val="0"/>
      <w:marBottom w:val="0"/>
      <w:divBdr>
        <w:top w:val="none" w:sz="0" w:space="0" w:color="auto"/>
        <w:left w:val="none" w:sz="0" w:space="0" w:color="auto"/>
        <w:bottom w:val="none" w:sz="0" w:space="0" w:color="auto"/>
        <w:right w:val="none" w:sz="0" w:space="0" w:color="auto"/>
      </w:divBdr>
      <w:divsChild>
        <w:div w:id="392510041">
          <w:marLeft w:val="0"/>
          <w:marRight w:val="0"/>
          <w:marTop w:val="0"/>
          <w:marBottom w:val="0"/>
          <w:divBdr>
            <w:top w:val="none" w:sz="0" w:space="0" w:color="auto"/>
            <w:left w:val="none" w:sz="0" w:space="0" w:color="auto"/>
            <w:bottom w:val="none" w:sz="0" w:space="0" w:color="auto"/>
            <w:right w:val="none" w:sz="0" w:space="0" w:color="auto"/>
          </w:divBdr>
          <w:divsChild>
            <w:div w:id="950354259">
              <w:marLeft w:val="0"/>
              <w:marRight w:val="0"/>
              <w:marTop w:val="0"/>
              <w:marBottom w:val="0"/>
              <w:divBdr>
                <w:top w:val="none" w:sz="0" w:space="0" w:color="auto"/>
                <w:left w:val="none" w:sz="0" w:space="0" w:color="auto"/>
                <w:bottom w:val="none" w:sz="0" w:space="0" w:color="auto"/>
                <w:right w:val="none" w:sz="0" w:space="0" w:color="auto"/>
              </w:divBdr>
              <w:divsChild>
                <w:div w:id="1426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04103">
          <w:marLeft w:val="0"/>
          <w:marRight w:val="0"/>
          <w:marTop w:val="0"/>
          <w:marBottom w:val="0"/>
          <w:divBdr>
            <w:top w:val="none" w:sz="0" w:space="0" w:color="auto"/>
            <w:left w:val="none" w:sz="0" w:space="0" w:color="auto"/>
            <w:bottom w:val="none" w:sz="0" w:space="0" w:color="auto"/>
            <w:right w:val="none" w:sz="0" w:space="0" w:color="auto"/>
          </w:divBdr>
          <w:divsChild>
            <w:div w:id="1139613553">
              <w:marLeft w:val="0"/>
              <w:marRight w:val="0"/>
              <w:marTop w:val="0"/>
              <w:marBottom w:val="0"/>
              <w:divBdr>
                <w:top w:val="none" w:sz="0" w:space="0" w:color="auto"/>
                <w:left w:val="none" w:sz="0" w:space="0" w:color="auto"/>
                <w:bottom w:val="none" w:sz="0" w:space="0" w:color="auto"/>
                <w:right w:val="none" w:sz="0" w:space="0" w:color="auto"/>
              </w:divBdr>
              <w:divsChild>
                <w:div w:id="4688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79593">
      <w:bodyDiv w:val="1"/>
      <w:marLeft w:val="0"/>
      <w:marRight w:val="0"/>
      <w:marTop w:val="0"/>
      <w:marBottom w:val="0"/>
      <w:divBdr>
        <w:top w:val="none" w:sz="0" w:space="0" w:color="auto"/>
        <w:left w:val="none" w:sz="0" w:space="0" w:color="auto"/>
        <w:bottom w:val="none" w:sz="0" w:space="0" w:color="auto"/>
        <w:right w:val="none" w:sz="0" w:space="0" w:color="auto"/>
      </w:divBdr>
    </w:div>
    <w:div w:id="177354170">
      <w:bodyDiv w:val="1"/>
      <w:marLeft w:val="0"/>
      <w:marRight w:val="0"/>
      <w:marTop w:val="0"/>
      <w:marBottom w:val="0"/>
      <w:divBdr>
        <w:top w:val="none" w:sz="0" w:space="0" w:color="auto"/>
        <w:left w:val="none" w:sz="0" w:space="0" w:color="auto"/>
        <w:bottom w:val="none" w:sz="0" w:space="0" w:color="auto"/>
        <w:right w:val="none" w:sz="0" w:space="0" w:color="auto"/>
      </w:divBdr>
      <w:divsChild>
        <w:div w:id="177886347">
          <w:marLeft w:val="0"/>
          <w:marRight w:val="0"/>
          <w:marTop w:val="0"/>
          <w:marBottom w:val="0"/>
          <w:divBdr>
            <w:top w:val="none" w:sz="0" w:space="0" w:color="auto"/>
            <w:left w:val="none" w:sz="0" w:space="0" w:color="auto"/>
            <w:bottom w:val="none" w:sz="0" w:space="0" w:color="auto"/>
            <w:right w:val="none" w:sz="0" w:space="0" w:color="auto"/>
          </w:divBdr>
          <w:divsChild>
            <w:div w:id="533422511">
              <w:marLeft w:val="0"/>
              <w:marRight w:val="0"/>
              <w:marTop w:val="0"/>
              <w:marBottom w:val="0"/>
              <w:divBdr>
                <w:top w:val="none" w:sz="0" w:space="0" w:color="auto"/>
                <w:left w:val="none" w:sz="0" w:space="0" w:color="auto"/>
                <w:bottom w:val="none" w:sz="0" w:space="0" w:color="auto"/>
                <w:right w:val="none" w:sz="0" w:space="0" w:color="auto"/>
              </w:divBdr>
              <w:divsChild>
                <w:div w:id="6546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36000">
          <w:marLeft w:val="0"/>
          <w:marRight w:val="0"/>
          <w:marTop w:val="0"/>
          <w:marBottom w:val="0"/>
          <w:divBdr>
            <w:top w:val="none" w:sz="0" w:space="0" w:color="auto"/>
            <w:left w:val="none" w:sz="0" w:space="0" w:color="auto"/>
            <w:bottom w:val="none" w:sz="0" w:space="0" w:color="auto"/>
            <w:right w:val="none" w:sz="0" w:space="0" w:color="auto"/>
          </w:divBdr>
          <w:divsChild>
            <w:div w:id="1173229566">
              <w:marLeft w:val="0"/>
              <w:marRight w:val="0"/>
              <w:marTop w:val="0"/>
              <w:marBottom w:val="0"/>
              <w:divBdr>
                <w:top w:val="none" w:sz="0" w:space="0" w:color="auto"/>
                <w:left w:val="none" w:sz="0" w:space="0" w:color="auto"/>
                <w:bottom w:val="none" w:sz="0" w:space="0" w:color="auto"/>
                <w:right w:val="none" w:sz="0" w:space="0" w:color="auto"/>
              </w:divBdr>
              <w:divsChild>
                <w:div w:id="9021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9104">
          <w:marLeft w:val="0"/>
          <w:marRight w:val="0"/>
          <w:marTop w:val="0"/>
          <w:marBottom w:val="0"/>
          <w:divBdr>
            <w:top w:val="none" w:sz="0" w:space="0" w:color="auto"/>
            <w:left w:val="none" w:sz="0" w:space="0" w:color="auto"/>
            <w:bottom w:val="none" w:sz="0" w:space="0" w:color="auto"/>
            <w:right w:val="none" w:sz="0" w:space="0" w:color="auto"/>
          </w:divBdr>
          <w:divsChild>
            <w:div w:id="2020425613">
              <w:marLeft w:val="0"/>
              <w:marRight w:val="0"/>
              <w:marTop w:val="0"/>
              <w:marBottom w:val="0"/>
              <w:divBdr>
                <w:top w:val="none" w:sz="0" w:space="0" w:color="auto"/>
                <w:left w:val="none" w:sz="0" w:space="0" w:color="auto"/>
                <w:bottom w:val="none" w:sz="0" w:space="0" w:color="auto"/>
                <w:right w:val="none" w:sz="0" w:space="0" w:color="auto"/>
              </w:divBdr>
              <w:divsChild>
                <w:div w:id="715081312">
                  <w:marLeft w:val="0"/>
                  <w:marRight w:val="0"/>
                  <w:marTop w:val="0"/>
                  <w:marBottom w:val="0"/>
                  <w:divBdr>
                    <w:top w:val="none" w:sz="0" w:space="0" w:color="auto"/>
                    <w:left w:val="none" w:sz="0" w:space="0" w:color="auto"/>
                    <w:bottom w:val="none" w:sz="0" w:space="0" w:color="auto"/>
                    <w:right w:val="none" w:sz="0" w:space="0" w:color="auto"/>
                  </w:divBdr>
                  <w:divsChild>
                    <w:div w:id="205724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156837">
          <w:marLeft w:val="0"/>
          <w:marRight w:val="0"/>
          <w:marTop w:val="0"/>
          <w:marBottom w:val="0"/>
          <w:divBdr>
            <w:top w:val="none" w:sz="0" w:space="0" w:color="auto"/>
            <w:left w:val="none" w:sz="0" w:space="0" w:color="auto"/>
            <w:bottom w:val="none" w:sz="0" w:space="0" w:color="auto"/>
            <w:right w:val="none" w:sz="0" w:space="0" w:color="auto"/>
          </w:divBdr>
          <w:divsChild>
            <w:div w:id="221409576">
              <w:marLeft w:val="0"/>
              <w:marRight w:val="0"/>
              <w:marTop w:val="0"/>
              <w:marBottom w:val="0"/>
              <w:divBdr>
                <w:top w:val="none" w:sz="0" w:space="0" w:color="auto"/>
                <w:left w:val="none" w:sz="0" w:space="0" w:color="auto"/>
                <w:bottom w:val="none" w:sz="0" w:space="0" w:color="auto"/>
                <w:right w:val="none" w:sz="0" w:space="0" w:color="auto"/>
              </w:divBdr>
            </w:div>
          </w:divsChild>
        </w:div>
        <w:div w:id="1036270107">
          <w:marLeft w:val="0"/>
          <w:marRight w:val="0"/>
          <w:marTop w:val="0"/>
          <w:marBottom w:val="0"/>
          <w:divBdr>
            <w:top w:val="none" w:sz="0" w:space="0" w:color="auto"/>
            <w:left w:val="none" w:sz="0" w:space="0" w:color="auto"/>
            <w:bottom w:val="none" w:sz="0" w:space="0" w:color="auto"/>
            <w:right w:val="none" w:sz="0" w:space="0" w:color="auto"/>
          </w:divBdr>
          <w:divsChild>
            <w:div w:id="1293487927">
              <w:marLeft w:val="0"/>
              <w:marRight w:val="0"/>
              <w:marTop w:val="0"/>
              <w:marBottom w:val="0"/>
              <w:divBdr>
                <w:top w:val="none" w:sz="0" w:space="0" w:color="auto"/>
                <w:left w:val="none" w:sz="0" w:space="0" w:color="auto"/>
                <w:bottom w:val="none" w:sz="0" w:space="0" w:color="auto"/>
                <w:right w:val="none" w:sz="0" w:space="0" w:color="auto"/>
              </w:divBdr>
              <w:divsChild>
                <w:div w:id="1403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70177">
          <w:marLeft w:val="0"/>
          <w:marRight w:val="0"/>
          <w:marTop w:val="0"/>
          <w:marBottom w:val="0"/>
          <w:divBdr>
            <w:top w:val="none" w:sz="0" w:space="0" w:color="auto"/>
            <w:left w:val="none" w:sz="0" w:space="0" w:color="auto"/>
            <w:bottom w:val="none" w:sz="0" w:space="0" w:color="auto"/>
            <w:right w:val="none" w:sz="0" w:space="0" w:color="auto"/>
          </w:divBdr>
          <w:divsChild>
            <w:div w:id="2007586097">
              <w:marLeft w:val="0"/>
              <w:marRight w:val="0"/>
              <w:marTop w:val="0"/>
              <w:marBottom w:val="0"/>
              <w:divBdr>
                <w:top w:val="none" w:sz="0" w:space="0" w:color="auto"/>
                <w:left w:val="none" w:sz="0" w:space="0" w:color="auto"/>
                <w:bottom w:val="none" w:sz="0" w:space="0" w:color="auto"/>
                <w:right w:val="none" w:sz="0" w:space="0" w:color="auto"/>
              </w:divBdr>
              <w:divsChild>
                <w:div w:id="127188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1352">
          <w:marLeft w:val="0"/>
          <w:marRight w:val="0"/>
          <w:marTop w:val="0"/>
          <w:marBottom w:val="0"/>
          <w:divBdr>
            <w:top w:val="none" w:sz="0" w:space="0" w:color="auto"/>
            <w:left w:val="none" w:sz="0" w:space="0" w:color="auto"/>
            <w:bottom w:val="none" w:sz="0" w:space="0" w:color="auto"/>
            <w:right w:val="none" w:sz="0" w:space="0" w:color="auto"/>
          </w:divBdr>
        </w:div>
        <w:div w:id="1686666861">
          <w:marLeft w:val="0"/>
          <w:marRight w:val="0"/>
          <w:marTop w:val="0"/>
          <w:marBottom w:val="0"/>
          <w:divBdr>
            <w:top w:val="none" w:sz="0" w:space="0" w:color="auto"/>
            <w:left w:val="none" w:sz="0" w:space="0" w:color="auto"/>
            <w:bottom w:val="none" w:sz="0" w:space="0" w:color="auto"/>
            <w:right w:val="none" w:sz="0" w:space="0" w:color="auto"/>
          </w:divBdr>
          <w:divsChild>
            <w:div w:id="1277836024">
              <w:marLeft w:val="0"/>
              <w:marRight w:val="0"/>
              <w:marTop w:val="0"/>
              <w:marBottom w:val="0"/>
              <w:divBdr>
                <w:top w:val="none" w:sz="0" w:space="0" w:color="auto"/>
                <w:left w:val="none" w:sz="0" w:space="0" w:color="auto"/>
                <w:bottom w:val="none" w:sz="0" w:space="0" w:color="auto"/>
                <w:right w:val="none" w:sz="0" w:space="0" w:color="auto"/>
              </w:divBdr>
              <w:divsChild>
                <w:div w:id="29625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61564">
          <w:marLeft w:val="0"/>
          <w:marRight w:val="0"/>
          <w:marTop w:val="0"/>
          <w:marBottom w:val="0"/>
          <w:divBdr>
            <w:top w:val="none" w:sz="0" w:space="0" w:color="auto"/>
            <w:left w:val="none" w:sz="0" w:space="0" w:color="auto"/>
            <w:bottom w:val="none" w:sz="0" w:space="0" w:color="auto"/>
            <w:right w:val="none" w:sz="0" w:space="0" w:color="auto"/>
          </w:divBdr>
          <w:divsChild>
            <w:div w:id="458377337">
              <w:marLeft w:val="0"/>
              <w:marRight w:val="0"/>
              <w:marTop w:val="0"/>
              <w:marBottom w:val="0"/>
              <w:divBdr>
                <w:top w:val="none" w:sz="0" w:space="0" w:color="auto"/>
                <w:left w:val="none" w:sz="0" w:space="0" w:color="auto"/>
                <w:bottom w:val="none" w:sz="0" w:space="0" w:color="auto"/>
                <w:right w:val="none" w:sz="0" w:space="0" w:color="auto"/>
              </w:divBdr>
              <w:divsChild>
                <w:div w:id="123759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64910">
      <w:bodyDiv w:val="1"/>
      <w:marLeft w:val="0"/>
      <w:marRight w:val="0"/>
      <w:marTop w:val="0"/>
      <w:marBottom w:val="0"/>
      <w:divBdr>
        <w:top w:val="none" w:sz="0" w:space="0" w:color="auto"/>
        <w:left w:val="none" w:sz="0" w:space="0" w:color="auto"/>
        <w:bottom w:val="none" w:sz="0" w:space="0" w:color="auto"/>
        <w:right w:val="none" w:sz="0" w:space="0" w:color="auto"/>
      </w:divBdr>
    </w:div>
    <w:div w:id="183860109">
      <w:bodyDiv w:val="1"/>
      <w:marLeft w:val="0"/>
      <w:marRight w:val="0"/>
      <w:marTop w:val="0"/>
      <w:marBottom w:val="0"/>
      <w:divBdr>
        <w:top w:val="none" w:sz="0" w:space="0" w:color="auto"/>
        <w:left w:val="none" w:sz="0" w:space="0" w:color="auto"/>
        <w:bottom w:val="none" w:sz="0" w:space="0" w:color="auto"/>
        <w:right w:val="none" w:sz="0" w:space="0" w:color="auto"/>
      </w:divBdr>
    </w:div>
    <w:div w:id="186909573">
      <w:bodyDiv w:val="1"/>
      <w:marLeft w:val="0"/>
      <w:marRight w:val="0"/>
      <w:marTop w:val="0"/>
      <w:marBottom w:val="0"/>
      <w:divBdr>
        <w:top w:val="none" w:sz="0" w:space="0" w:color="auto"/>
        <w:left w:val="none" w:sz="0" w:space="0" w:color="auto"/>
        <w:bottom w:val="none" w:sz="0" w:space="0" w:color="auto"/>
        <w:right w:val="none" w:sz="0" w:space="0" w:color="auto"/>
      </w:divBdr>
    </w:div>
    <w:div w:id="191502991">
      <w:bodyDiv w:val="1"/>
      <w:marLeft w:val="0"/>
      <w:marRight w:val="0"/>
      <w:marTop w:val="0"/>
      <w:marBottom w:val="0"/>
      <w:divBdr>
        <w:top w:val="none" w:sz="0" w:space="0" w:color="auto"/>
        <w:left w:val="none" w:sz="0" w:space="0" w:color="auto"/>
        <w:bottom w:val="none" w:sz="0" w:space="0" w:color="auto"/>
        <w:right w:val="none" w:sz="0" w:space="0" w:color="auto"/>
      </w:divBdr>
      <w:divsChild>
        <w:div w:id="1246720183">
          <w:marLeft w:val="0"/>
          <w:marRight w:val="0"/>
          <w:marTop w:val="0"/>
          <w:marBottom w:val="240"/>
          <w:divBdr>
            <w:top w:val="none" w:sz="0" w:space="0" w:color="auto"/>
            <w:left w:val="none" w:sz="0" w:space="0" w:color="auto"/>
            <w:bottom w:val="none" w:sz="0" w:space="0" w:color="auto"/>
            <w:right w:val="none" w:sz="0" w:space="0" w:color="auto"/>
          </w:divBdr>
        </w:div>
      </w:divsChild>
    </w:div>
    <w:div w:id="192309438">
      <w:bodyDiv w:val="1"/>
      <w:marLeft w:val="0"/>
      <w:marRight w:val="0"/>
      <w:marTop w:val="0"/>
      <w:marBottom w:val="0"/>
      <w:divBdr>
        <w:top w:val="none" w:sz="0" w:space="0" w:color="auto"/>
        <w:left w:val="none" w:sz="0" w:space="0" w:color="auto"/>
        <w:bottom w:val="none" w:sz="0" w:space="0" w:color="auto"/>
        <w:right w:val="none" w:sz="0" w:space="0" w:color="auto"/>
      </w:divBdr>
      <w:divsChild>
        <w:div w:id="186676366">
          <w:marLeft w:val="0"/>
          <w:marRight w:val="0"/>
          <w:marTop w:val="270"/>
          <w:marBottom w:val="315"/>
          <w:divBdr>
            <w:top w:val="none" w:sz="0" w:space="0" w:color="auto"/>
            <w:left w:val="none" w:sz="0" w:space="0" w:color="auto"/>
            <w:bottom w:val="none" w:sz="0" w:space="0" w:color="auto"/>
            <w:right w:val="none" w:sz="0" w:space="0" w:color="auto"/>
          </w:divBdr>
          <w:divsChild>
            <w:div w:id="1623343569">
              <w:marLeft w:val="0"/>
              <w:marRight w:val="0"/>
              <w:marTop w:val="270"/>
              <w:marBottom w:val="270"/>
              <w:divBdr>
                <w:top w:val="none" w:sz="0" w:space="0" w:color="auto"/>
                <w:left w:val="none" w:sz="0" w:space="0" w:color="auto"/>
                <w:bottom w:val="none" w:sz="0" w:space="0" w:color="auto"/>
                <w:right w:val="none" w:sz="0" w:space="0" w:color="auto"/>
              </w:divBdr>
              <w:divsChild>
                <w:div w:id="1404258054">
                  <w:marLeft w:val="0"/>
                  <w:marRight w:val="0"/>
                  <w:marTop w:val="270"/>
                  <w:marBottom w:val="270"/>
                  <w:divBdr>
                    <w:top w:val="none" w:sz="0" w:space="0" w:color="auto"/>
                    <w:left w:val="none" w:sz="0" w:space="0" w:color="auto"/>
                    <w:bottom w:val="none" w:sz="0" w:space="0" w:color="auto"/>
                    <w:right w:val="none" w:sz="0" w:space="0" w:color="auto"/>
                  </w:divBdr>
                  <w:divsChild>
                    <w:div w:id="659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142">
          <w:marLeft w:val="0"/>
          <w:marRight w:val="0"/>
          <w:marTop w:val="0"/>
          <w:marBottom w:val="0"/>
          <w:divBdr>
            <w:top w:val="none" w:sz="0" w:space="0" w:color="auto"/>
            <w:left w:val="none" w:sz="0" w:space="0" w:color="auto"/>
            <w:bottom w:val="none" w:sz="0" w:space="0" w:color="auto"/>
            <w:right w:val="none" w:sz="0" w:space="0" w:color="auto"/>
          </w:divBdr>
        </w:div>
        <w:div w:id="1136948953">
          <w:marLeft w:val="0"/>
          <w:marRight w:val="0"/>
          <w:marTop w:val="90"/>
          <w:marBottom w:val="0"/>
          <w:divBdr>
            <w:top w:val="none" w:sz="0" w:space="0" w:color="auto"/>
            <w:left w:val="none" w:sz="0" w:space="0" w:color="auto"/>
            <w:bottom w:val="none" w:sz="0" w:space="0" w:color="auto"/>
            <w:right w:val="none" w:sz="0" w:space="0" w:color="auto"/>
          </w:divBdr>
        </w:div>
      </w:divsChild>
    </w:div>
    <w:div w:id="193278383">
      <w:bodyDiv w:val="1"/>
      <w:marLeft w:val="0"/>
      <w:marRight w:val="0"/>
      <w:marTop w:val="0"/>
      <w:marBottom w:val="0"/>
      <w:divBdr>
        <w:top w:val="none" w:sz="0" w:space="0" w:color="auto"/>
        <w:left w:val="none" w:sz="0" w:space="0" w:color="auto"/>
        <w:bottom w:val="none" w:sz="0" w:space="0" w:color="auto"/>
        <w:right w:val="none" w:sz="0" w:space="0" w:color="auto"/>
      </w:divBdr>
    </w:div>
    <w:div w:id="194511595">
      <w:bodyDiv w:val="1"/>
      <w:marLeft w:val="0"/>
      <w:marRight w:val="0"/>
      <w:marTop w:val="0"/>
      <w:marBottom w:val="0"/>
      <w:divBdr>
        <w:top w:val="none" w:sz="0" w:space="0" w:color="auto"/>
        <w:left w:val="none" w:sz="0" w:space="0" w:color="auto"/>
        <w:bottom w:val="none" w:sz="0" w:space="0" w:color="auto"/>
        <w:right w:val="none" w:sz="0" w:space="0" w:color="auto"/>
      </w:divBdr>
      <w:divsChild>
        <w:div w:id="1064714756">
          <w:marLeft w:val="0"/>
          <w:marRight w:val="0"/>
          <w:marTop w:val="0"/>
          <w:marBottom w:val="240"/>
          <w:divBdr>
            <w:top w:val="none" w:sz="0" w:space="0" w:color="auto"/>
            <w:left w:val="none" w:sz="0" w:space="0" w:color="auto"/>
            <w:bottom w:val="none" w:sz="0" w:space="0" w:color="auto"/>
            <w:right w:val="none" w:sz="0" w:space="0" w:color="auto"/>
          </w:divBdr>
        </w:div>
        <w:div w:id="1074819006">
          <w:marLeft w:val="0"/>
          <w:marRight w:val="0"/>
          <w:marTop w:val="0"/>
          <w:marBottom w:val="240"/>
          <w:divBdr>
            <w:top w:val="none" w:sz="0" w:space="0" w:color="auto"/>
            <w:left w:val="none" w:sz="0" w:space="0" w:color="auto"/>
            <w:bottom w:val="none" w:sz="0" w:space="0" w:color="auto"/>
            <w:right w:val="none" w:sz="0" w:space="0" w:color="auto"/>
          </w:divBdr>
        </w:div>
        <w:div w:id="1909269026">
          <w:marLeft w:val="0"/>
          <w:marRight w:val="0"/>
          <w:marTop w:val="0"/>
          <w:marBottom w:val="240"/>
          <w:divBdr>
            <w:top w:val="none" w:sz="0" w:space="0" w:color="auto"/>
            <w:left w:val="none" w:sz="0" w:space="0" w:color="auto"/>
            <w:bottom w:val="none" w:sz="0" w:space="0" w:color="auto"/>
            <w:right w:val="none" w:sz="0" w:space="0" w:color="auto"/>
          </w:divBdr>
        </w:div>
      </w:divsChild>
    </w:div>
    <w:div w:id="200675779">
      <w:bodyDiv w:val="1"/>
      <w:marLeft w:val="0"/>
      <w:marRight w:val="0"/>
      <w:marTop w:val="0"/>
      <w:marBottom w:val="0"/>
      <w:divBdr>
        <w:top w:val="none" w:sz="0" w:space="0" w:color="auto"/>
        <w:left w:val="none" w:sz="0" w:space="0" w:color="auto"/>
        <w:bottom w:val="none" w:sz="0" w:space="0" w:color="auto"/>
        <w:right w:val="none" w:sz="0" w:space="0" w:color="auto"/>
      </w:divBdr>
      <w:divsChild>
        <w:div w:id="834145514">
          <w:marLeft w:val="0"/>
          <w:marRight w:val="0"/>
          <w:marTop w:val="0"/>
          <w:marBottom w:val="0"/>
          <w:divBdr>
            <w:top w:val="none" w:sz="0" w:space="0" w:color="auto"/>
            <w:left w:val="none" w:sz="0" w:space="0" w:color="auto"/>
            <w:bottom w:val="none" w:sz="0" w:space="0" w:color="auto"/>
            <w:right w:val="none" w:sz="0" w:space="0" w:color="auto"/>
          </w:divBdr>
          <w:divsChild>
            <w:div w:id="1460801121">
              <w:marLeft w:val="0"/>
              <w:marRight w:val="0"/>
              <w:marTop w:val="0"/>
              <w:marBottom w:val="0"/>
              <w:divBdr>
                <w:top w:val="none" w:sz="0" w:space="0" w:color="auto"/>
                <w:left w:val="none" w:sz="0" w:space="0" w:color="auto"/>
                <w:bottom w:val="none" w:sz="0" w:space="0" w:color="auto"/>
                <w:right w:val="none" w:sz="0" w:space="0" w:color="auto"/>
              </w:divBdr>
              <w:divsChild>
                <w:div w:id="116231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9580">
          <w:marLeft w:val="0"/>
          <w:marRight w:val="0"/>
          <w:marTop w:val="0"/>
          <w:marBottom w:val="0"/>
          <w:divBdr>
            <w:top w:val="none" w:sz="0" w:space="0" w:color="auto"/>
            <w:left w:val="none" w:sz="0" w:space="0" w:color="auto"/>
            <w:bottom w:val="none" w:sz="0" w:space="0" w:color="auto"/>
            <w:right w:val="none" w:sz="0" w:space="0" w:color="auto"/>
          </w:divBdr>
          <w:divsChild>
            <w:div w:id="478226069">
              <w:marLeft w:val="0"/>
              <w:marRight w:val="0"/>
              <w:marTop w:val="0"/>
              <w:marBottom w:val="0"/>
              <w:divBdr>
                <w:top w:val="none" w:sz="0" w:space="0" w:color="auto"/>
                <w:left w:val="none" w:sz="0" w:space="0" w:color="auto"/>
                <w:bottom w:val="none" w:sz="0" w:space="0" w:color="auto"/>
                <w:right w:val="none" w:sz="0" w:space="0" w:color="auto"/>
              </w:divBdr>
              <w:divsChild>
                <w:div w:id="106012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724">
          <w:marLeft w:val="0"/>
          <w:marRight w:val="0"/>
          <w:marTop w:val="0"/>
          <w:marBottom w:val="0"/>
          <w:divBdr>
            <w:top w:val="none" w:sz="0" w:space="0" w:color="auto"/>
            <w:left w:val="none" w:sz="0" w:space="0" w:color="auto"/>
            <w:bottom w:val="none" w:sz="0" w:space="0" w:color="auto"/>
            <w:right w:val="none" w:sz="0" w:space="0" w:color="auto"/>
          </w:divBdr>
          <w:divsChild>
            <w:div w:id="1992710558">
              <w:marLeft w:val="0"/>
              <w:marRight w:val="0"/>
              <w:marTop w:val="0"/>
              <w:marBottom w:val="0"/>
              <w:divBdr>
                <w:top w:val="none" w:sz="0" w:space="0" w:color="auto"/>
                <w:left w:val="none" w:sz="0" w:space="0" w:color="auto"/>
                <w:bottom w:val="none" w:sz="0" w:space="0" w:color="auto"/>
                <w:right w:val="none" w:sz="0" w:space="0" w:color="auto"/>
              </w:divBdr>
              <w:divsChild>
                <w:div w:id="99518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053867">
          <w:marLeft w:val="0"/>
          <w:marRight w:val="0"/>
          <w:marTop w:val="0"/>
          <w:marBottom w:val="0"/>
          <w:divBdr>
            <w:top w:val="none" w:sz="0" w:space="0" w:color="auto"/>
            <w:left w:val="none" w:sz="0" w:space="0" w:color="auto"/>
            <w:bottom w:val="none" w:sz="0" w:space="0" w:color="auto"/>
            <w:right w:val="none" w:sz="0" w:space="0" w:color="auto"/>
          </w:divBdr>
          <w:divsChild>
            <w:div w:id="857936689">
              <w:marLeft w:val="0"/>
              <w:marRight w:val="0"/>
              <w:marTop w:val="0"/>
              <w:marBottom w:val="0"/>
              <w:divBdr>
                <w:top w:val="none" w:sz="0" w:space="0" w:color="auto"/>
                <w:left w:val="none" w:sz="0" w:space="0" w:color="auto"/>
                <w:bottom w:val="none" w:sz="0" w:space="0" w:color="auto"/>
                <w:right w:val="none" w:sz="0" w:space="0" w:color="auto"/>
              </w:divBdr>
              <w:divsChild>
                <w:div w:id="2198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236">
          <w:marLeft w:val="0"/>
          <w:marRight w:val="0"/>
          <w:marTop w:val="0"/>
          <w:marBottom w:val="0"/>
          <w:divBdr>
            <w:top w:val="none" w:sz="0" w:space="0" w:color="auto"/>
            <w:left w:val="none" w:sz="0" w:space="0" w:color="auto"/>
            <w:bottom w:val="none" w:sz="0" w:space="0" w:color="auto"/>
            <w:right w:val="none" w:sz="0" w:space="0" w:color="auto"/>
          </w:divBdr>
          <w:divsChild>
            <w:div w:id="671030419">
              <w:marLeft w:val="0"/>
              <w:marRight w:val="0"/>
              <w:marTop w:val="0"/>
              <w:marBottom w:val="0"/>
              <w:divBdr>
                <w:top w:val="none" w:sz="0" w:space="0" w:color="auto"/>
                <w:left w:val="none" w:sz="0" w:space="0" w:color="auto"/>
                <w:bottom w:val="none" w:sz="0" w:space="0" w:color="auto"/>
                <w:right w:val="none" w:sz="0" w:space="0" w:color="auto"/>
              </w:divBdr>
              <w:divsChild>
                <w:div w:id="4954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3015">
          <w:marLeft w:val="0"/>
          <w:marRight w:val="0"/>
          <w:marTop w:val="0"/>
          <w:marBottom w:val="0"/>
          <w:divBdr>
            <w:top w:val="none" w:sz="0" w:space="0" w:color="auto"/>
            <w:left w:val="none" w:sz="0" w:space="0" w:color="auto"/>
            <w:bottom w:val="none" w:sz="0" w:space="0" w:color="auto"/>
            <w:right w:val="none" w:sz="0" w:space="0" w:color="auto"/>
          </w:divBdr>
          <w:divsChild>
            <w:div w:id="338431159">
              <w:marLeft w:val="0"/>
              <w:marRight w:val="0"/>
              <w:marTop w:val="0"/>
              <w:marBottom w:val="0"/>
              <w:divBdr>
                <w:top w:val="none" w:sz="0" w:space="0" w:color="auto"/>
                <w:left w:val="none" w:sz="0" w:space="0" w:color="auto"/>
                <w:bottom w:val="none" w:sz="0" w:space="0" w:color="auto"/>
                <w:right w:val="none" w:sz="0" w:space="0" w:color="auto"/>
              </w:divBdr>
              <w:divsChild>
                <w:div w:id="466899921">
                  <w:marLeft w:val="0"/>
                  <w:marRight w:val="0"/>
                  <w:marTop w:val="0"/>
                  <w:marBottom w:val="0"/>
                  <w:divBdr>
                    <w:top w:val="none" w:sz="0" w:space="0" w:color="auto"/>
                    <w:left w:val="none" w:sz="0" w:space="0" w:color="auto"/>
                    <w:bottom w:val="none" w:sz="0" w:space="0" w:color="auto"/>
                    <w:right w:val="none" w:sz="0" w:space="0" w:color="auto"/>
                  </w:divBdr>
                  <w:divsChild>
                    <w:div w:id="321740991">
                      <w:marLeft w:val="0"/>
                      <w:marRight w:val="0"/>
                      <w:marTop w:val="0"/>
                      <w:marBottom w:val="0"/>
                      <w:divBdr>
                        <w:top w:val="none" w:sz="0" w:space="0" w:color="auto"/>
                        <w:left w:val="none" w:sz="0" w:space="0" w:color="auto"/>
                        <w:bottom w:val="none" w:sz="0" w:space="0" w:color="auto"/>
                        <w:right w:val="none" w:sz="0" w:space="0" w:color="auto"/>
                      </w:divBdr>
                      <w:divsChild>
                        <w:div w:id="16502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372405">
          <w:marLeft w:val="0"/>
          <w:marRight w:val="0"/>
          <w:marTop w:val="0"/>
          <w:marBottom w:val="0"/>
          <w:divBdr>
            <w:top w:val="none" w:sz="0" w:space="0" w:color="auto"/>
            <w:left w:val="none" w:sz="0" w:space="0" w:color="auto"/>
            <w:bottom w:val="none" w:sz="0" w:space="0" w:color="auto"/>
            <w:right w:val="none" w:sz="0" w:space="0" w:color="auto"/>
          </w:divBdr>
          <w:divsChild>
            <w:div w:id="1791196839">
              <w:marLeft w:val="0"/>
              <w:marRight w:val="0"/>
              <w:marTop w:val="0"/>
              <w:marBottom w:val="0"/>
              <w:divBdr>
                <w:top w:val="none" w:sz="0" w:space="0" w:color="auto"/>
                <w:left w:val="none" w:sz="0" w:space="0" w:color="auto"/>
                <w:bottom w:val="none" w:sz="0" w:space="0" w:color="auto"/>
                <w:right w:val="none" w:sz="0" w:space="0" w:color="auto"/>
              </w:divBdr>
              <w:divsChild>
                <w:div w:id="14223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1087">
      <w:bodyDiv w:val="1"/>
      <w:marLeft w:val="0"/>
      <w:marRight w:val="0"/>
      <w:marTop w:val="0"/>
      <w:marBottom w:val="0"/>
      <w:divBdr>
        <w:top w:val="none" w:sz="0" w:space="0" w:color="auto"/>
        <w:left w:val="none" w:sz="0" w:space="0" w:color="auto"/>
        <w:bottom w:val="none" w:sz="0" w:space="0" w:color="auto"/>
        <w:right w:val="none" w:sz="0" w:space="0" w:color="auto"/>
      </w:divBdr>
    </w:div>
    <w:div w:id="214901475">
      <w:bodyDiv w:val="1"/>
      <w:marLeft w:val="0"/>
      <w:marRight w:val="0"/>
      <w:marTop w:val="0"/>
      <w:marBottom w:val="0"/>
      <w:divBdr>
        <w:top w:val="none" w:sz="0" w:space="0" w:color="auto"/>
        <w:left w:val="none" w:sz="0" w:space="0" w:color="auto"/>
        <w:bottom w:val="none" w:sz="0" w:space="0" w:color="auto"/>
        <w:right w:val="none" w:sz="0" w:space="0" w:color="auto"/>
      </w:divBdr>
    </w:div>
    <w:div w:id="218320499">
      <w:bodyDiv w:val="1"/>
      <w:marLeft w:val="0"/>
      <w:marRight w:val="0"/>
      <w:marTop w:val="0"/>
      <w:marBottom w:val="0"/>
      <w:divBdr>
        <w:top w:val="none" w:sz="0" w:space="0" w:color="auto"/>
        <w:left w:val="none" w:sz="0" w:space="0" w:color="auto"/>
        <w:bottom w:val="none" w:sz="0" w:space="0" w:color="auto"/>
        <w:right w:val="none" w:sz="0" w:space="0" w:color="auto"/>
      </w:divBdr>
    </w:div>
    <w:div w:id="220673097">
      <w:bodyDiv w:val="1"/>
      <w:marLeft w:val="0"/>
      <w:marRight w:val="0"/>
      <w:marTop w:val="0"/>
      <w:marBottom w:val="0"/>
      <w:divBdr>
        <w:top w:val="none" w:sz="0" w:space="0" w:color="auto"/>
        <w:left w:val="none" w:sz="0" w:space="0" w:color="auto"/>
        <w:bottom w:val="none" w:sz="0" w:space="0" w:color="auto"/>
        <w:right w:val="none" w:sz="0" w:space="0" w:color="auto"/>
      </w:divBdr>
      <w:divsChild>
        <w:div w:id="572007910">
          <w:marLeft w:val="0"/>
          <w:marRight w:val="0"/>
          <w:marTop w:val="0"/>
          <w:marBottom w:val="0"/>
          <w:divBdr>
            <w:top w:val="none" w:sz="0" w:space="0" w:color="auto"/>
            <w:left w:val="none" w:sz="0" w:space="0" w:color="auto"/>
            <w:bottom w:val="none" w:sz="0" w:space="0" w:color="auto"/>
            <w:right w:val="none" w:sz="0" w:space="0" w:color="auto"/>
          </w:divBdr>
          <w:divsChild>
            <w:div w:id="383918410">
              <w:marLeft w:val="0"/>
              <w:marRight w:val="0"/>
              <w:marTop w:val="0"/>
              <w:marBottom w:val="0"/>
              <w:divBdr>
                <w:top w:val="none" w:sz="0" w:space="0" w:color="auto"/>
                <w:left w:val="none" w:sz="0" w:space="0" w:color="auto"/>
                <w:bottom w:val="none" w:sz="0" w:space="0" w:color="auto"/>
                <w:right w:val="none" w:sz="0" w:space="0" w:color="auto"/>
              </w:divBdr>
              <w:divsChild>
                <w:div w:id="1770538480">
                  <w:marLeft w:val="0"/>
                  <w:marRight w:val="0"/>
                  <w:marTop w:val="0"/>
                  <w:marBottom w:val="0"/>
                  <w:divBdr>
                    <w:top w:val="none" w:sz="0" w:space="0" w:color="auto"/>
                    <w:left w:val="none" w:sz="0" w:space="0" w:color="auto"/>
                    <w:bottom w:val="none" w:sz="0" w:space="0" w:color="auto"/>
                    <w:right w:val="none" w:sz="0" w:space="0" w:color="auto"/>
                  </w:divBdr>
                  <w:divsChild>
                    <w:div w:id="1109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656833">
          <w:marLeft w:val="0"/>
          <w:marRight w:val="0"/>
          <w:marTop w:val="0"/>
          <w:marBottom w:val="0"/>
          <w:divBdr>
            <w:top w:val="none" w:sz="0" w:space="0" w:color="auto"/>
            <w:left w:val="none" w:sz="0" w:space="0" w:color="auto"/>
            <w:bottom w:val="none" w:sz="0" w:space="0" w:color="auto"/>
            <w:right w:val="none" w:sz="0" w:space="0" w:color="auto"/>
          </w:divBdr>
        </w:div>
        <w:div w:id="1498568858">
          <w:marLeft w:val="0"/>
          <w:marRight w:val="0"/>
          <w:marTop w:val="0"/>
          <w:marBottom w:val="0"/>
          <w:divBdr>
            <w:top w:val="none" w:sz="0" w:space="0" w:color="auto"/>
            <w:left w:val="none" w:sz="0" w:space="0" w:color="auto"/>
            <w:bottom w:val="none" w:sz="0" w:space="0" w:color="auto"/>
            <w:right w:val="none" w:sz="0" w:space="0" w:color="auto"/>
          </w:divBdr>
        </w:div>
      </w:divsChild>
    </w:div>
    <w:div w:id="231427361">
      <w:bodyDiv w:val="1"/>
      <w:marLeft w:val="0"/>
      <w:marRight w:val="0"/>
      <w:marTop w:val="0"/>
      <w:marBottom w:val="0"/>
      <w:divBdr>
        <w:top w:val="none" w:sz="0" w:space="0" w:color="auto"/>
        <w:left w:val="none" w:sz="0" w:space="0" w:color="auto"/>
        <w:bottom w:val="none" w:sz="0" w:space="0" w:color="auto"/>
        <w:right w:val="none" w:sz="0" w:space="0" w:color="auto"/>
      </w:divBdr>
    </w:div>
    <w:div w:id="243730620">
      <w:bodyDiv w:val="1"/>
      <w:marLeft w:val="0"/>
      <w:marRight w:val="0"/>
      <w:marTop w:val="0"/>
      <w:marBottom w:val="0"/>
      <w:divBdr>
        <w:top w:val="none" w:sz="0" w:space="0" w:color="auto"/>
        <w:left w:val="none" w:sz="0" w:space="0" w:color="auto"/>
        <w:bottom w:val="none" w:sz="0" w:space="0" w:color="auto"/>
        <w:right w:val="none" w:sz="0" w:space="0" w:color="auto"/>
      </w:divBdr>
    </w:div>
    <w:div w:id="244071431">
      <w:bodyDiv w:val="1"/>
      <w:marLeft w:val="0"/>
      <w:marRight w:val="0"/>
      <w:marTop w:val="0"/>
      <w:marBottom w:val="0"/>
      <w:divBdr>
        <w:top w:val="none" w:sz="0" w:space="0" w:color="auto"/>
        <w:left w:val="none" w:sz="0" w:space="0" w:color="auto"/>
        <w:bottom w:val="none" w:sz="0" w:space="0" w:color="auto"/>
        <w:right w:val="none" w:sz="0" w:space="0" w:color="auto"/>
      </w:divBdr>
      <w:divsChild>
        <w:div w:id="4139505">
          <w:marLeft w:val="0"/>
          <w:marRight w:val="0"/>
          <w:marTop w:val="0"/>
          <w:marBottom w:val="0"/>
          <w:divBdr>
            <w:top w:val="none" w:sz="0" w:space="0" w:color="auto"/>
            <w:left w:val="none" w:sz="0" w:space="0" w:color="auto"/>
            <w:bottom w:val="none" w:sz="0" w:space="0" w:color="auto"/>
            <w:right w:val="none" w:sz="0" w:space="0" w:color="auto"/>
          </w:divBdr>
          <w:divsChild>
            <w:div w:id="927494519">
              <w:marLeft w:val="0"/>
              <w:marRight w:val="0"/>
              <w:marTop w:val="0"/>
              <w:marBottom w:val="0"/>
              <w:divBdr>
                <w:top w:val="none" w:sz="0" w:space="0" w:color="auto"/>
                <w:left w:val="none" w:sz="0" w:space="0" w:color="auto"/>
                <w:bottom w:val="none" w:sz="0" w:space="0" w:color="auto"/>
                <w:right w:val="none" w:sz="0" w:space="0" w:color="auto"/>
              </w:divBdr>
            </w:div>
          </w:divsChild>
        </w:div>
        <w:div w:id="328410822">
          <w:marLeft w:val="0"/>
          <w:marRight w:val="0"/>
          <w:marTop w:val="0"/>
          <w:marBottom w:val="0"/>
          <w:divBdr>
            <w:top w:val="none" w:sz="0" w:space="0" w:color="auto"/>
            <w:left w:val="none" w:sz="0" w:space="0" w:color="auto"/>
            <w:bottom w:val="none" w:sz="0" w:space="0" w:color="auto"/>
            <w:right w:val="none" w:sz="0" w:space="0" w:color="auto"/>
          </w:divBdr>
        </w:div>
        <w:div w:id="335112457">
          <w:marLeft w:val="0"/>
          <w:marRight w:val="0"/>
          <w:marTop w:val="0"/>
          <w:marBottom w:val="0"/>
          <w:divBdr>
            <w:top w:val="none" w:sz="0" w:space="0" w:color="auto"/>
            <w:left w:val="none" w:sz="0" w:space="0" w:color="auto"/>
            <w:bottom w:val="none" w:sz="0" w:space="0" w:color="auto"/>
            <w:right w:val="none" w:sz="0" w:space="0" w:color="auto"/>
          </w:divBdr>
        </w:div>
      </w:divsChild>
    </w:div>
    <w:div w:id="253825748">
      <w:bodyDiv w:val="1"/>
      <w:marLeft w:val="0"/>
      <w:marRight w:val="0"/>
      <w:marTop w:val="0"/>
      <w:marBottom w:val="0"/>
      <w:divBdr>
        <w:top w:val="none" w:sz="0" w:space="0" w:color="auto"/>
        <w:left w:val="none" w:sz="0" w:space="0" w:color="auto"/>
        <w:bottom w:val="none" w:sz="0" w:space="0" w:color="auto"/>
        <w:right w:val="none" w:sz="0" w:space="0" w:color="auto"/>
      </w:divBdr>
      <w:divsChild>
        <w:div w:id="1619526276">
          <w:marLeft w:val="0"/>
          <w:marRight w:val="0"/>
          <w:marTop w:val="0"/>
          <w:marBottom w:val="0"/>
          <w:divBdr>
            <w:top w:val="none" w:sz="0" w:space="0" w:color="auto"/>
            <w:left w:val="none" w:sz="0" w:space="0" w:color="auto"/>
            <w:bottom w:val="none" w:sz="0" w:space="0" w:color="auto"/>
            <w:right w:val="none" w:sz="0" w:space="0" w:color="auto"/>
          </w:divBdr>
          <w:divsChild>
            <w:div w:id="1522817059">
              <w:marLeft w:val="0"/>
              <w:marRight w:val="0"/>
              <w:marTop w:val="0"/>
              <w:marBottom w:val="900"/>
              <w:divBdr>
                <w:top w:val="none" w:sz="0" w:space="0" w:color="auto"/>
                <w:left w:val="none" w:sz="0" w:space="0" w:color="auto"/>
                <w:bottom w:val="none" w:sz="0" w:space="0" w:color="auto"/>
                <w:right w:val="none" w:sz="0" w:space="0" w:color="auto"/>
              </w:divBdr>
            </w:div>
            <w:div w:id="1757747077">
              <w:marLeft w:val="0"/>
              <w:marRight w:val="0"/>
              <w:marTop w:val="0"/>
              <w:marBottom w:val="0"/>
              <w:divBdr>
                <w:top w:val="none" w:sz="0" w:space="0" w:color="auto"/>
                <w:left w:val="none" w:sz="0" w:space="0" w:color="auto"/>
                <w:bottom w:val="none" w:sz="0" w:space="0" w:color="auto"/>
                <w:right w:val="none" w:sz="0" w:space="0" w:color="auto"/>
              </w:divBdr>
              <w:divsChild>
                <w:div w:id="46606783">
                  <w:marLeft w:val="0"/>
                  <w:marRight w:val="0"/>
                  <w:marTop w:val="330"/>
                  <w:marBottom w:val="330"/>
                  <w:divBdr>
                    <w:top w:val="none" w:sz="0" w:space="0" w:color="auto"/>
                    <w:left w:val="none" w:sz="0" w:space="0" w:color="auto"/>
                    <w:bottom w:val="none" w:sz="0" w:space="0" w:color="auto"/>
                    <w:right w:val="none" w:sz="0" w:space="0" w:color="auto"/>
                  </w:divBdr>
                  <w:divsChild>
                    <w:div w:id="877550648">
                      <w:marLeft w:val="0"/>
                      <w:marRight w:val="0"/>
                      <w:marTop w:val="360"/>
                      <w:marBottom w:val="0"/>
                      <w:divBdr>
                        <w:top w:val="none" w:sz="0" w:space="0" w:color="auto"/>
                        <w:left w:val="none" w:sz="0" w:space="0" w:color="auto"/>
                        <w:bottom w:val="none" w:sz="0" w:space="0" w:color="auto"/>
                        <w:right w:val="none" w:sz="0" w:space="0" w:color="auto"/>
                      </w:divBdr>
                      <w:divsChild>
                        <w:div w:id="54376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6147">
                  <w:marLeft w:val="0"/>
                  <w:marRight w:val="0"/>
                  <w:marTop w:val="330"/>
                  <w:marBottom w:val="330"/>
                  <w:divBdr>
                    <w:top w:val="none" w:sz="0" w:space="0" w:color="auto"/>
                    <w:left w:val="none" w:sz="0" w:space="0" w:color="auto"/>
                    <w:bottom w:val="none" w:sz="0" w:space="0" w:color="auto"/>
                    <w:right w:val="none" w:sz="0" w:space="0" w:color="auto"/>
                  </w:divBdr>
                  <w:divsChild>
                    <w:div w:id="2034646007">
                      <w:marLeft w:val="0"/>
                      <w:marRight w:val="0"/>
                      <w:marTop w:val="360"/>
                      <w:marBottom w:val="0"/>
                      <w:divBdr>
                        <w:top w:val="none" w:sz="0" w:space="0" w:color="auto"/>
                        <w:left w:val="none" w:sz="0" w:space="0" w:color="auto"/>
                        <w:bottom w:val="none" w:sz="0" w:space="0" w:color="auto"/>
                        <w:right w:val="none" w:sz="0" w:space="0" w:color="auto"/>
                      </w:divBdr>
                      <w:divsChild>
                        <w:div w:id="17019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595">
                  <w:marLeft w:val="0"/>
                  <w:marRight w:val="0"/>
                  <w:marTop w:val="330"/>
                  <w:marBottom w:val="330"/>
                  <w:divBdr>
                    <w:top w:val="none" w:sz="0" w:space="0" w:color="auto"/>
                    <w:left w:val="none" w:sz="0" w:space="0" w:color="auto"/>
                    <w:bottom w:val="none" w:sz="0" w:space="0" w:color="auto"/>
                    <w:right w:val="none" w:sz="0" w:space="0" w:color="auto"/>
                  </w:divBdr>
                  <w:divsChild>
                    <w:div w:id="288635381">
                      <w:marLeft w:val="0"/>
                      <w:marRight w:val="0"/>
                      <w:marTop w:val="360"/>
                      <w:marBottom w:val="0"/>
                      <w:divBdr>
                        <w:top w:val="none" w:sz="0" w:space="0" w:color="auto"/>
                        <w:left w:val="none" w:sz="0" w:space="0" w:color="auto"/>
                        <w:bottom w:val="none" w:sz="0" w:space="0" w:color="auto"/>
                        <w:right w:val="none" w:sz="0" w:space="0" w:color="auto"/>
                      </w:divBdr>
                      <w:divsChild>
                        <w:div w:id="19172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6911">
                  <w:marLeft w:val="0"/>
                  <w:marRight w:val="0"/>
                  <w:marTop w:val="330"/>
                  <w:marBottom w:val="330"/>
                  <w:divBdr>
                    <w:top w:val="none" w:sz="0" w:space="0" w:color="auto"/>
                    <w:left w:val="none" w:sz="0" w:space="0" w:color="auto"/>
                    <w:bottom w:val="none" w:sz="0" w:space="0" w:color="auto"/>
                    <w:right w:val="none" w:sz="0" w:space="0" w:color="auto"/>
                  </w:divBdr>
                  <w:divsChild>
                    <w:div w:id="1147280610">
                      <w:marLeft w:val="0"/>
                      <w:marRight w:val="0"/>
                      <w:marTop w:val="360"/>
                      <w:marBottom w:val="0"/>
                      <w:divBdr>
                        <w:top w:val="none" w:sz="0" w:space="0" w:color="auto"/>
                        <w:left w:val="none" w:sz="0" w:space="0" w:color="auto"/>
                        <w:bottom w:val="none" w:sz="0" w:space="0" w:color="auto"/>
                        <w:right w:val="none" w:sz="0" w:space="0" w:color="auto"/>
                      </w:divBdr>
                      <w:divsChild>
                        <w:div w:id="17060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2976">
                  <w:marLeft w:val="0"/>
                  <w:marRight w:val="0"/>
                  <w:marTop w:val="330"/>
                  <w:marBottom w:val="330"/>
                  <w:divBdr>
                    <w:top w:val="none" w:sz="0" w:space="0" w:color="auto"/>
                    <w:left w:val="none" w:sz="0" w:space="0" w:color="auto"/>
                    <w:bottom w:val="none" w:sz="0" w:space="0" w:color="auto"/>
                    <w:right w:val="none" w:sz="0" w:space="0" w:color="auto"/>
                  </w:divBdr>
                  <w:divsChild>
                    <w:div w:id="933516535">
                      <w:marLeft w:val="0"/>
                      <w:marRight w:val="0"/>
                      <w:marTop w:val="360"/>
                      <w:marBottom w:val="0"/>
                      <w:divBdr>
                        <w:top w:val="none" w:sz="0" w:space="0" w:color="auto"/>
                        <w:left w:val="none" w:sz="0" w:space="0" w:color="auto"/>
                        <w:bottom w:val="none" w:sz="0" w:space="0" w:color="auto"/>
                        <w:right w:val="none" w:sz="0" w:space="0" w:color="auto"/>
                      </w:divBdr>
                      <w:divsChild>
                        <w:div w:id="214607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17355">
                  <w:marLeft w:val="0"/>
                  <w:marRight w:val="0"/>
                  <w:marTop w:val="330"/>
                  <w:marBottom w:val="330"/>
                  <w:divBdr>
                    <w:top w:val="none" w:sz="0" w:space="0" w:color="auto"/>
                    <w:left w:val="none" w:sz="0" w:space="0" w:color="auto"/>
                    <w:bottom w:val="none" w:sz="0" w:space="0" w:color="auto"/>
                    <w:right w:val="none" w:sz="0" w:space="0" w:color="auto"/>
                  </w:divBdr>
                  <w:divsChild>
                    <w:div w:id="181281171">
                      <w:marLeft w:val="0"/>
                      <w:marRight w:val="0"/>
                      <w:marTop w:val="360"/>
                      <w:marBottom w:val="0"/>
                      <w:divBdr>
                        <w:top w:val="none" w:sz="0" w:space="0" w:color="auto"/>
                        <w:left w:val="none" w:sz="0" w:space="0" w:color="auto"/>
                        <w:bottom w:val="none" w:sz="0" w:space="0" w:color="auto"/>
                        <w:right w:val="none" w:sz="0" w:space="0" w:color="auto"/>
                      </w:divBdr>
                      <w:divsChild>
                        <w:div w:id="144742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0216">
                  <w:marLeft w:val="0"/>
                  <w:marRight w:val="0"/>
                  <w:marTop w:val="330"/>
                  <w:marBottom w:val="330"/>
                  <w:divBdr>
                    <w:top w:val="none" w:sz="0" w:space="0" w:color="auto"/>
                    <w:left w:val="none" w:sz="0" w:space="0" w:color="auto"/>
                    <w:bottom w:val="none" w:sz="0" w:space="0" w:color="auto"/>
                    <w:right w:val="none" w:sz="0" w:space="0" w:color="auto"/>
                  </w:divBdr>
                  <w:divsChild>
                    <w:div w:id="1705715619">
                      <w:marLeft w:val="0"/>
                      <w:marRight w:val="0"/>
                      <w:marTop w:val="360"/>
                      <w:marBottom w:val="0"/>
                      <w:divBdr>
                        <w:top w:val="none" w:sz="0" w:space="0" w:color="auto"/>
                        <w:left w:val="none" w:sz="0" w:space="0" w:color="auto"/>
                        <w:bottom w:val="none" w:sz="0" w:space="0" w:color="auto"/>
                        <w:right w:val="none" w:sz="0" w:space="0" w:color="auto"/>
                      </w:divBdr>
                      <w:divsChild>
                        <w:div w:id="57366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0198">
                  <w:marLeft w:val="0"/>
                  <w:marRight w:val="0"/>
                  <w:marTop w:val="330"/>
                  <w:marBottom w:val="330"/>
                  <w:divBdr>
                    <w:top w:val="none" w:sz="0" w:space="0" w:color="auto"/>
                    <w:left w:val="none" w:sz="0" w:space="0" w:color="auto"/>
                    <w:bottom w:val="none" w:sz="0" w:space="0" w:color="auto"/>
                    <w:right w:val="none" w:sz="0" w:space="0" w:color="auto"/>
                  </w:divBdr>
                  <w:divsChild>
                    <w:div w:id="1413433697">
                      <w:marLeft w:val="0"/>
                      <w:marRight w:val="0"/>
                      <w:marTop w:val="360"/>
                      <w:marBottom w:val="0"/>
                      <w:divBdr>
                        <w:top w:val="none" w:sz="0" w:space="0" w:color="auto"/>
                        <w:left w:val="none" w:sz="0" w:space="0" w:color="auto"/>
                        <w:bottom w:val="none" w:sz="0" w:space="0" w:color="auto"/>
                        <w:right w:val="none" w:sz="0" w:space="0" w:color="auto"/>
                      </w:divBdr>
                      <w:divsChild>
                        <w:div w:id="1292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92427">
                  <w:marLeft w:val="0"/>
                  <w:marRight w:val="0"/>
                  <w:marTop w:val="330"/>
                  <w:marBottom w:val="330"/>
                  <w:divBdr>
                    <w:top w:val="none" w:sz="0" w:space="0" w:color="auto"/>
                    <w:left w:val="none" w:sz="0" w:space="0" w:color="auto"/>
                    <w:bottom w:val="none" w:sz="0" w:space="0" w:color="auto"/>
                    <w:right w:val="none" w:sz="0" w:space="0" w:color="auto"/>
                  </w:divBdr>
                  <w:divsChild>
                    <w:div w:id="1058939462">
                      <w:marLeft w:val="0"/>
                      <w:marRight w:val="0"/>
                      <w:marTop w:val="360"/>
                      <w:marBottom w:val="0"/>
                      <w:divBdr>
                        <w:top w:val="none" w:sz="0" w:space="0" w:color="auto"/>
                        <w:left w:val="none" w:sz="0" w:space="0" w:color="auto"/>
                        <w:bottom w:val="none" w:sz="0" w:space="0" w:color="auto"/>
                        <w:right w:val="none" w:sz="0" w:space="0" w:color="auto"/>
                      </w:divBdr>
                      <w:divsChild>
                        <w:div w:id="636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5180">
                  <w:marLeft w:val="0"/>
                  <w:marRight w:val="0"/>
                  <w:marTop w:val="330"/>
                  <w:marBottom w:val="330"/>
                  <w:divBdr>
                    <w:top w:val="none" w:sz="0" w:space="0" w:color="auto"/>
                    <w:left w:val="none" w:sz="0" w:space="0" w:color="auto"/>
                    <w:bottom w:val="none" w:sz="0" w:space="0" w:color="auto"/>
                    <w:right w:val="none" w:sz="0" w:space="0" w:color="auto"/>
                  </w:divBdr>
                  <w:divsChild>
                    <w:div w:id="894898430">
                      <w:marLeft w:val="0"/>
                      <w:marRight w:val="0"/>
                      <w:marTop w:val="360"/>
                      <w:marBottom w:val="0"/>
                      <w:divBdr>
                        <w:top w:val="none" w:sz="0" w:space="0" w:color="auto"/>
                        <w:left w:val="none" w:sz="0" w:space="0" w:color="auto"/>
                        <w:bottom w:val="none" w:sz="0" w:space="0" w:color="auto"/>
                        <w:right w:val="none" w:sz="0" w:space="0" w:color="auto"/>
                      </w:divBdr>
                      <w:divsChild>
                        <w:div w:id="143170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53924">
                  <w:marLeft w:val="0"/>
                  <w:marRight w:val="0"/>
                  <w:marTop w:val="330"/>
                  <w:marBottom w:val="330"/>
                  <w:divBdr>
                    <w:top w:val="none" w:sz="0" w:space="0" w:color="auto"/>
                    <w:left w:val="none" w:sz="0" w:space="0" w:color="auto"/>
                    <w:bottom w:val="none" w:sz="0" w:space="0" w:color="auto"/>
                    <w:right w:val="none" w:sz="0" w:space="0" w:color="auto"/>
                  </w:divBdr>
                  <w:divsChild>
                    <w:div w:id="1940480450">
                      <w:marLeft w:val="0"/>
                      <w:marRight w:val="0"/>
                      <w:marTop w:val="360"/>
                      <w:marBottom w:val="0"/>
                      <w:divBdr>
                        <w:top w:val="none" w:sz="0" w:space="0" w:color="auto"/>
                        <w:left w:val="none" w:sz="0" w:space="0" w:color="auto"/>
                        <w:bottom w:val="none" w:sz="0" w:space="0" w:color="auto"/>
                        <w:right w:val="none" w:sz="0" w:space="0" w:color="auto"/>
                      </w:divBdr>
                      <w:divsChild>
                        <w:div w:id="17921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53206">
      <w:bodyDiv w:val="1"/>
      <w:marLeft w:val="0"/>
      <w:marRight w:val="0"/>
      <w:marTop w:val="0"/>
      <w:marBottom w:val="0"/>
      <w:divBdr>
        <w:top w:val="none" w:sz="0" w:space="0" w:color="auto"/>
        <w:left w:val="none" w:sz="0" w:space="0" w:color="auto"/>
        <w:bottom w:val="none" w:sz="0" w:space="0" w:color="auto"/>
        <w:right w:val="none" w:sz="0" w:space="0" w:color="auto"/>
      </w:divBdr>
      <w:divsChild>
        <w:div w:id="971204636">
          <w:marLeft w:val="0"/>
          <w:marRight w:val="0"/>
          <w:marTop w:val="0"/>
          <w:marBottom w:val="0"/>
          <w:divBdr>
            <w:top w:val="none" w:sz="0" w:space="0" w:color="auto"/>
            <w:left w:val="none" w:sz="0" w:space="0" w:color="auto"/>
            <w:bottom w:val="none" w:sz="0" w:space="0" w:color="auto"/>
            <w:right w:val="none" w:sz="0" w:space="0" w:color="auto"/>
          </w:divBdr>
          <w:divsChild>
            <w:div w:id="480268111">
              <w:marLeft w:val="0"/>
              <w:marRight w:val="0"/>
              <w:marTop w:val="0"/>
              <w:marBottom w:val="0"/>
              <w:divBdr>
                <w:top w:val="none" w:sz="0" w:space="0" w:color="auto"/>
                <w:left w:val="none" w:sz="0" w:space="0" w:color="auto"/>
                <w:bottom w:val="none" w:sz="0" w:space="0" w:color="auto"/>
                <w:right w:val="none" w:sz="0" w:space="0" w:color="auto"/>
              </w:divBdr>
              <w:divsChild>
                <w:div w:id="314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0312">
          <w:marLeft w:val="0"/>
          <w:marRight w:val="0"/>
          <w:marTop w:val="0"/>
          <w:marBottom w:val="0"/>
          <w:divBdr>
            <w:top w:val="none" w:sz="0" w:space="0" w:color="auto"/>
            <w:left w:val="none" w:sz="0" w:space="0" w:color="auto"/>
            <w:bottom w:val="none" w:sz="0" w:space="0" w:color="auto"/>
            <w:right w:val="none" w:sz="0" w:space="0" w:color="auto"/>
          </w:divBdr>
          <w:divsChild>
            <w:div w:id="909658485">
              <w:marLeft w:val="0"/>
              <w:marRight w:val="0"/>
              <w:marTop w:val="0"/>
              <w:marBottom w:val="0"/>
              <w:divBdr>
                <w:top w:val="none" w:sz="0" w:space="0" w:color="auto"/>
                <w:left w:val="none" w:sz="0" w:space="0" w:color="auto"/>
                <w:bottom w:val="none" w:sz="0" w:space="0" w:color="auto"/>
                <w:right w:val="none" w:sz="0" w:space="0" w:color="auto"/>
              </w:divBdr>
              <w:divsChild>
                <w:div w:id="133834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9066">
          <w:marLeft w:val="0"/>
          <w:marRight w:val="0"/>
          <w:marTop w:val="0"/>
          <w:marBottom w:val="0"/>
          <w:divBdr>
            <w:top w:val="none" w:sz="0" w:space="0" w:color="auto"/>
            <w:left w:val="none" w:sz="0" w:space="0" w:color="auto"/>
            <w:bottom w:val="none" w:sz="0" w:space="0" w:color="auto"/>
            <w:right w:val="none" w:sz="0" w:space="0" w:color="auto"/>
          </w:divBdr>
          <w:divsChild>
            <w:div w:id="1793866088">
              <w:marLeft w:val="0"/>
              <w:marRight w:val="0"/>
              <w:marTop w:val="0"/>
              <w:marBottom w:val="0"/>
              <w:divBdr>
                <w:top w:val="none" w:sz="0" w:space="0" w:color="auto"/>
                <w:left w:val="none" w:sz="0" w:space="0" w:color="auto"/>
                <w:bottom w:val="none" w:sz="0" w:space="0" w:color="auto"/>
                <w:right w:val="none" w:sz="0" w:space="0" w:color="auto"/>
              </w:divBdr>
              <w:divsChild>
                <w:div w:id="137076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040376">
      <w:bodyDiv w:val="1"/>
      <w:marLeft w:val="0"/>
      <w:marRight w:val="0"/>
      <w:marTop w:val="0"/>
      <w:marBottom w:val="0"/>
      <w:divBdr>
        <w:top w:val="none" w:sz="0" w:space="0" w:color="auto"/>
        <w:left w:val="none" w:sz="0" w:space="0" w:color="auto"/>
        <w:bottom w:val="none" w:sz="0" w:space="0" w:color="auto"/>
        <w:right w:val="none" w:sz="0" w:space="0" w:color="auto"/>
      </w:divBdr>
    </w:div>
    <w:div w:id="269432044">
      <w:bodyDiv w:val="1"/>
      <w:marLeft w:val="0"/>
      <w:marRight w:val="0"/>
      <w:marTop w:val="0"/>
      <w:marBottom w:val="0"/>
      <w:divBdr>
        <w:top w:val="none" w:sz="0" w:space="0" w:color="auto"/>
        <w:left w:val="none" w:sz="0" w:space="0" w:color="auto"/>
        <w:bottom w:val="none" w:sz="0" w:space="0" w:color="auto"/>
        <w:right w:val="none" w:sz="0" w:space="0" w:color="auto"/>
      </w:divBdr>
    </w:div>
    <w:div w:id="274021725">
      <w:bodyDiv w:val="1"/>
      <w:marLeft w:val="0"/>
      <w:marRight w:val="0"/>
      <w:marTop w:val="0"/>
      <w:marBottom w:val="0"/>
      <w:divBdr>
        <w:top w:val="none" w:sz="0" w:space="0" w:color="auto"/>
        <w:left w:val="none" w:sz="0" w:space="0" w:color="auto"/>
        <w:bottom w:val="none" w:sz="0" w:space="0" w:color="auto"/>
        <w:right w:val="none" w:sz="0" w:space="0" w:color="auto"/>
      </w:divBdr>
      <w:divsChild>
        <w:div w:id="242954107">
          <w:marLeft w:val="0"/>
          <w:marRight w:val="0"/>
          <w:marTop w:val="0"/>
          <w:marBottom w:val="0"/>
          <w:divBdr>
            <w:top w:val="none" w:sz="0" w:space="0" w:color="auto"/>
            <w:left w:val="none" w:sz="0" w:space="0" w:color="auto"/>
            <w:bottom w:val="none" w:sz="0" w:space="0" w:color="auto"/>
            <w:right w:val="none" w:sz="0" w:space="0" w:color="auto"/>
          </w:divBdr>
          <w:divsChild>
            <w:div w:id="1540512041">
              <w:marLeft w:val="0"/>
              <w:marRight w:val="0"/>
              <w:marTop w:val="0"/>
              <w:marBottom w:val="0"/>
              <w:divBdr>
                <w:top w:val="none" w:sz="0" w:space="0" w:color="auto"/>
                <w:left w:val="none" w:sz="0" w:space="0" w:color="auto"/>
                <w:bottom w:val="none" w:sz="0" w:space="0" w:color="auto"/>
                <w:right w:val="none" w:sz="0" w:space="0" w:color="auto"/>
              </w:divBdr>
              <w:divsChild>
                <w:div w:id="100991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80958">
          <w:marLeft w:val="0"/>
          <w:marRight w:val="0"/>
          <w:marTop w:val="0"/>
          <w:marBottom w:val="0"/>
          <w:divBdr>
            <w:top w:val="none" w:sz="0" w:space="0" w:color="auto"/>
            <w:left w:val="none" w:sz="0" w:space="0" w:color="auto"/>
            <w:bottom w:val="none" w:sz="0" w:space="0" w:color="auto"/>
            <w:right w:val="none" w:sz="0" w:space="0" w:color="auto"/>
          </w:divBdr>
          <w:divsChild>
            <w:div w:id="1282152253">
              <w:marLeft w:val="0"/>
              <w:marRight w:val="0"/>
              <w:marTop w:val="0"/>
              <w:marBottom w:val="0"/>
              <w:divBdr>
                <w:top w:val="none" w:sz="0" w:space="0" w:color="auto"/>
                <w:left w:val="none" w:sz="0" w:space="0" w:color="auto"/>
                <w:bottom w:val="none" w:sz="0" w:space="0" w:color="auto"/>
                <w:right w:val="none" w:sz="0" w:space="0" w:color="auto"/>
              </w:divBdr>
              <w:divsChild>
                <w:div w:id="83441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6000">
          <w:marLeft w:val="0"/>
          <w:marRight w:val="0"/>
          <w:marTop w:val="0"/>
          <w:marBottom w:val="0"/>
          <w:divBdr>
            <w:top w:val="none" w:sz="0" w:space="0" w:color="auto"/>
            <w:left w:val="none" w:sz="0" w:space="0" w:color="auto"/>
            <w:bottom w:val="none" w:sz="0" w:space="0" w:color="auto"/>
            <w:right w:val="none" w:sz="0" w:space="0" w:color="auto"/>
          </w:divBdr>
          <w:divsChild>
            <w:div w:id="493496334">
              <w:marLeft w:val="0"/>
              <w:marRight w:val="0"/>
              <w:marTop w:val="0"/>
              <w:marBottom w:val="0"/>
              <w:divBdr>
                <w:top w:val="none" w:sz="0" w:space="0" w:color="auto"/>
                <w:left w:val="none" w:sz="0" w:space="0" w:color="auto"/>
                <w:bottom w:val="none" w:sz="0" w:space="0" w:color="auto"/>
                <w:right w:val="none" w:sz="0" w:space="0" w:color="auto"/>
              </w:divBdr>
              <w:divsChild>
                <w:div w:id="95225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797111">
      <w:bodyDiv w:val="1"/>
      <w:marLeft w:val="0"/>
      <w:marRight w:val="0"/>
      <w:marTop w:val="0"/>
      <w:marBottom w:val="0"/>
      <w:divBdr>
        <w:top w:val="none" w:sz="0" w:space="0" w:color="auto"/>
        <w:left w:val="none" w:sz="0" w:space="0" w:color="auto"/>
        <w:bottom w:val="none" w:sz="0" w:space="0" w:color="auto"/>
        <w:right w:val="none" w:sz="0" w:space="0" w:color="auto"/>
      </w:divBdr>
    </w:div>
    <w:div w:id="277567066">
      <w:bodyDiv w:val="1"/>
      <w:marLeft w:val="0"/>
      <w:marRight w:val="0"/>
      <w:marTop w:val="0"/>
      <w:marBottom w:val="0"/>
      <w:divBdr>
        <w:top w:val="none" w:sz="0" w:space="0" w:color="auto"/>
        <w:left w:val="none" w:sz="0" w:space="0" w:color="auto"/>
        <w:bottom w:val="none" w:sz="0" w:space="0" w:color="auto"/>
        <w:right w:val="none" w:sz="0" w:space="0" w:color="auto"/>
      </w:divBdr>
      <w:divsChild>
        <w:div w:id="337582265">
          <w:marLeft w:val="0"/>
          <w:marRight w:val="0"/>
          <w:marTop w:val="0"/>
          <w:marBottom w:val="240"/>
          <w:divBdr>
            <w:top w:val="none" w:sz="0" w:space="0" w:color="auto"/>
            <w:left w:val="none" w:sz="0" w:space="0" w:color="auto"/>
            <w:bottom w:val="none" w:sz="0" w:space="0" w:color="auto"/>
            <w:right w:val="none" w:sz="0" w:space="0" w:color="auto"/>
          </w:divBdr>
        </w:div>
      </w:divsChild>
    </w:div>
    <w:div w:id="277640626">
      <w:bodyDiv w:val="1"/>
      <w:marLeft w:val="0"/>
      <w:marRight w:val="0"/>
      <w:marTop w:val="0"/>
      <w:marBottom w:val="0"/>
      <w:divBdr>
        <w:top w:val="none" w:sz="0" w:space="0" w:color="auto"/>
        <w:left w:val="none" w:sz="0" w:space="0" w:color="auto"/>
        <w:bottom w:val="none" w:sz="0" w:space="0" w:color="auto"/>
        <w:right w:val="none" w:sz="0" w:space="0" w:color="auto"/>
      </w:divBdr>
    </w:div>
    <w:div w:id="279066578">
      <w:bodyDiv w:val="1"/>
      <w:marLeft w:val="0"/>
      <w:marRight w:val="0"/>
      <w:marTop w:val="0"/>
      <w:marBottom w:val="0"/>
      <w:divBdr>
        <w:top w:val="none" w:sz="0" w:space="0" w:color="auto"/>
        <w:left w:val="none" w:sz="0" w:space="0" w:color="auto"/>
        <w:bottom w:val="none" w:sz="0" w:space="0" w:color="auto"/>
        <w:right w:val="none" w:sz="0" w:space="0" w:color="auto"/>
      </w:divBdr>
      <w:divsChild>
        <w:div w:id="462120874">
          <w:marLeft w:val="0"/>
          <w:marRight w:val="0"/>
          <w:marTop w:val="0"/>
          <w:marBottom w:val="0"/>
          <w:divBdr>
            <w:top w:val="none" w:sz="0" w:space="0" w:color="auto"/>
            <w:left w:val="none" w:sz="0" w:space="0" w:color="auto"/>
            <w:bottom w:val="none" w:sz="0" w:space="0" w:color="auto"/>
            <w:right w:val="none" w:sz="0" w:space="0" w:color="auto"/>
          </w:divBdr>
          <w:divsChild>
            <w:div w:id="1794324885">
              <w:marLeft w:val="0"/>
              <w:marRight w:val="0"/>
              <w:marTop w:val="0"/>
              <w:marBottom w:val="0"/>
              <w:divBdr>
                <w:top w:val="none" w:sz="0" w:space="0" w:color="auto"/>
                <w:left w:val="none" w:sz="0" w:space="0" w:color="auto"/>
                <w:bottom w:val="none" w:sz="0" w:space="0" w:color="auto"/>
                <w:right w:val="none" w:sz="0" w:space="0" w:color="auto"/>
              </w:divBdr>
              <w:divsChild>
                <w:div w:id="35931357">
                  <w:marLeft w:val="0"/>
                  <w:marRight w:val="0"/>
                  <w:marTop w:val="0"/>
                  <w:marBottom w:val="0"/>
                  <w:divBdr>
                    <w:top w:val="none" w:sz="0" w:space="0" w:color="auto"/>
                    <w:left w:val="none" w:sz="0" w:space="0" w:color="auto"/>
                    <w:bottom w:val="none" w:sz="0" w:space="0" w:color="auto"/>
                    <w:right w:val="none" w:sz="0" w:space="0" w:color="auto"/>
                  </w:divBdr>
                  <w:divsChild>
                    <w:div w:id="44920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819476">
          <w:marLeft w:val="0"/>
          <w:marRight w:val="0"/>
          <w:marTop w:val="0"/>
          <w:marBottom w:val="0"/>
          <w:divBdr>
            <w:top w:val="none" w:sz="0" w:space="0" w:color="auto"/>
            <w:left w:val="none" w:sz="0" w:space="0" w:color="auto"/>
            <w:bottom w:val="none" w:sz="0" w:space="0" w:color="auto"/>
            <w:right w:val="none" w:sz="0" w:space="0" w:color="auto"/>
          </w:divBdr>
        </w:div>
        <w:div w:id="1561399235">
          <w:marLeft w:val="0"/>
          <w:marRight w:val="0"/>
          <w:marTop w:val="0"/>
          <w:marBottom w:val="0"/>
          <w:divBdr>
            <w:top w:val="none" w:sz="0" w:space="0" w:color="auto"/>
            <w:left w:val="none" w:sz="0" w:space="0" w:color="auto"/>
            <w:bottom w:val="none" w:sz="0" w:space="0" w:color="auto"/>
            <w:right w:val="none" w:sz="0" w:space="0" w:color="auto"/>
          </w:divBdr>
        </w:div>
      </w:divsChild>
    </w:div>
    <w:div w:id="279603911">
      <w:bodyDiv w:val="1"/>
      <w:marLeft w:val="0"/>
      <w:marRight w:val="0"/>
      <w:marTop w:val="0"/>
      <w:marBottom w:val="0"/>
      <w:divBdr>
        <w:top w:val="none" w:sz="0" w:space="0" w:color="auto"/>
        <w:left w:val="none" w:sz="0" w:space="0" w:color="auto"/>
        <w:bottom w:val="none" w:sz="0" w:space="0" w:color="auto"/>
        <w:right w:val="none" w:sz="0" w:space="0" w:color="auto"/>
      </w:divBdr>
    </w:div>
    <w:div w:id="281033403">
      <w:bodyDiv w:val="1"/>
      <w:marLeft w:val="0"/>
      <w:marRight w:val="0"/>
      <w:marTop w:val="0"/>
      <w:marBottom w:val="0"/>
      <w:divBdr>
        <w:top w:val="none" w:sz="0" w:space="0" w:color="auto"/>
        <w:left w:val="none" w:sz="0" w:space="0" w:color="auto"/>
        <w:bottom w:val="none" w:sz="0" w:space="0" w:color="auto"/>
        <w:right w:val="none" w:sz="0" w:space="0" w:color="auto"/>
      </w:divBdr>
    </w:div>
    <w:div w:id="281617178">
      <w:bodyDiv w:val="1"/>
      <w:marLeft w:val="0"/>
      <w:marRight w:val="0"/>
      <w:marTop w:val="0"/>
      <w:marBottom w:val="0"/>
      <w:divBdr>
        <w:top w:val="none" w:sz="0" w:space="0" w:color="auto"/>
        <w:left w:val="none" w:sz="0" w:space="0" w:color="auto"/>
        <w:bottom w:val="none" w:sz="0" w:space="0" w:color="auto"/>
        <w:right w:val="none" w:sz="0" w:space="0" w:color="auto"/>
      </w:divBdr>
    </w:div>
    <w:div w:id="282276995">
      <w:bodyDiv w:val="1"/>
      <w:marLeft w:val="0"/>
      <w:marRight w:val="0"/>
      <w:marTop w:val="0"/>
      <w:marBottom w:val="0"/>
      <w:divBdr>
        <w:top w:val="none" w:sz="0" w:space="0" w:color="auto"/>
        <w:left w:val="none" w:sz="0" w:space="0" w:color="auto"/>
        <w:bottom w:val="none" w:sz="0" w:space="0" w:color="auto"/>
        <w:right w:val="none" w:sz="0" w:space="0" w:color="auto"/>
      </w:divBdr>
      <w:divsChild>
        <w:div w:id="643774416">
          <w:marLeft w:val="0"/>
          <w:marRight w:val="0"/>
          <w:marTop w:val="90"/>
          <w:marBottom w:val="0"/>
          <w:divBdr>
            <w:top w:val="none" w:sz="0" w:space="0" w:color="auto"/>
            <w:left w:val="none" w:sz="0" w:space="0" w:color="auto"/>
            <w:bottom w:val="none" w:sz="0" w:space="0" w:color="auto"/>
            <w:right w:val="none" w:sz="0" w:space="0" w:color="auto"/>
          </w:divBdr>
        </w:div>
        <w:div w:id="1000431840">
          <w:marLeft w:val="0"/>
          <w:marRight w:val="0"/>
          <w:marTop w:val="0"/>
          <w:marBottom w:val="0"/>
          <w:divBdr>
            <w:top w:val="none" w:sz="0" w:space="0" w:color="auto"/>
            <w:left w:val="none" w:sz="0" w:space="0" w:color="auto"/>
            <w:bottom w:val="none" w:sz="0" w:space="0" w:color="auto"/>
            <w:right w:val="none" w:sz="0" w:space="0" w:color="auto"/>
          </w:divBdr>
        </w:div>
        <w:div w:id="1168060646">
          <w:marLeft w:val="0"/>
          <w:marRight w:val="0"/>
          <w:marTop w:val="270"/>
          <w:marBottom w:val="315"/>
          <w:divBdr>
            <w:top w:val="none" w:sz="0" w:space="0" w:color="auto"/>
            <w:left w:val="none" w:sz="0" w:space="0" w:color="auto"/>
            <w:bottom w:val="none" w:sz="0" w:space="0" w:color="auto"/>
            <w:right w:val="none" w:sz="0" w:space="0" w:color="auto"/>
          </w:divBdr>
          <w:divsChild>
            <w:div w:id="2046590893">
              <w:marLeft w:val="0"/>
              <w:marRight w:val="0"/>
              <w:marTop w:val="270"/>
              <w:marBottom w:val="270"/>
              <w:divBdr>
                <w:top w:val="none" w:sz="0" w:space="0" w:color="auto"/>
                <w:left w:val="none" w:sz="0" w:space="0" w:color="auto"/>
                <w:bottom w:val="none" w:sz="0" w:space="0" w:color="auto"/>
                <w:right w:val="none" w:sz="0" w:space="0" w:color="auto"/>
              </w:divBdr>
              <w:divsChild>
                <w:div w:id="273487646">
                  <w:marLeft w:val="0"/>
                  <w:marRight w:val="0"/>
                  <w:marTop w:val="270"/>
                  <w:marBottom w:val="270"/>
                  <w:divBdr>
                    <w:top w:val="none" w:sz="0" w:space="0" w:color="auto"/>
                    <w:left w:val="none" w:sz="0" w:space="0" w:color="auto"/>
                    <w:bottom w:val="none" w:sz="0" w:space="0" w:color="auto"/>
                    <w:right w:val="none" w:sz="0" w:space="0" w:color="auto"/>
                  </w:divBdr>
                  <w:divsChild>
                    <w:div w:id="124217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441350">
      <w:bodyDiv w:val="1"/>
      <w:marLeft w:val="0"/>
      <w:marRight w:val="0"/>
      <w:marTop w:val="0"/>
      <w:marBottom w:val="0"/>
      <w:divBdr>
        <w:top w:val="none" w:sz="0" w:space="0" w:color="auto"/>
        <w:left w:val="none" w:sz="0" w:space="0" w:color="auto"/>
        <w:bottom w:val="none" w:sz="0" w:space="0" w:color="auto"/>
        <w:right w:val="none" w:sz="0" w:space="0" w:color="auto"/>
      </w:divBdr>
      <w:divsChild>
        <w:div w:id="1314796624">
          <w:marLeft w:val="0"/>
          <w:marRight w:val="0"/>
          <w:marTop w:val="270"/>
          <w:marBottom w:val="270"/>
          <w:divBdr>
            <w:top w:val="none" w:sz="0" w:space="0" w:color="auto"/>
            <w:left w:val="none" w:sz="0" w:space="0" w:color="auto"/>
            <w:bottom w:val="none" w:sz="0" w:space="0" w:color="auto"/>
            <w:right w:val="none" w:sz="0" w:space="0" w:color="auto"/>
          </w:divBdr>
          <w:divsChild>
            <w:div w:id="1722440349">
              <w:marLeft w:val="0"/>
              <w:marRight w:val="0"/>
              <w:marTop w:val="270"/>
              <w:marBottom w:val="270"/>
              <w:divBdr>
                <w:top w:val="none" w:sz="0" w:space="0" w:color="auto"/>
                <w:left w:val="none" w:sz="0" w:space="0" w:color="auto"/>
                <w:bottom w:val="none" w:sz="0" w:space="0" w:color="auto"/>
                <w:right w:val="none" w:sz="0" w:space="0" w:color="auto"/>
              </w:divBdr>
              <w:divsChild>
                <w:div w:id="172930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67274">
          <w:marLeft w:val="0"/>
          <w:marRight w:val="0"/>
          <w:marTop w:val="270"/>
          <w:marBottom w:val="270"/>
          <w:divBdr>
            <w:top w:val="none" w:sz="0" w:space="0" w:color="auto"/>
            <w:left w:val="none" w:sz="0" w:space="0" w:color="auto"/>
            <w:bottom w:val="none" w:sz="0" w:space="0" w:color="auto"/>
            <w:right w:val="none" w:sz="0" w:space="0" w:color="auto"/>
          </w:divBdr>
          <w:divsChild>
            <w:div w:id="410391762">
              <w:marLeft w:val="0"/>
              <w:marRight w:val="0"/>
              <w:marTop w:val="270"/>
              <w:marBottom w:val="270"/>
              <w:divBdr>
                <w:top w:val="none" w:sz="0" w:space="0" w:color="auto"/>
                <w:left w:val="none" w:sz="0" w:space="0" w:color="auto"/>
                <w:bottom w:val="none" w:sz="0" w:space="0" w:color="auto"/>
                <w:right w:val="none" w:sz="0" w:space="0" w:color="auto"/>
              </w:divBdr>
              <w:divsChild>
                <w:div w:id="17220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97391">
          <w:marLeft w:val="0"/>
          <w:marRight w:val="0"/>
          <w:marTop w:val="270"/>
          <w:marBottom w:val="270"/>
          <w:divBdr>
            <w:top w:val="none" w:sz="0" w:space="0" w:color="auto"/>
            <w:left w:val="none" w:sz="0" w:space="0" w:color="auto"/>
            <w:bottom w:val="none" w:sz="0" w:space="0" w:color="auto"/>
            <w:right w:val="none" w:sz="0" w:space="0" w:color="auto"/>
          </w:divBdr>
          <w:divsChild>
            <w:div w:id="137234595">
              <w:marLeft w:val="0"/>
              <w:marRight w:val="0"/>
              <w:marTop w:val="270"/>
              <w:marBottom w:val="270"/>
              <w:divBdr>
                <w:top w:val="none" w:sz="0" w:space="0" w:color="auto"/>
                <w:left w:val="none" w:sz="0" w:space="0" w:color="auto"/>
                <w:bottom w:val="none" w:sz="0" w:space="0" w:color="auto"/>
                <w:right w:val="none" w:sz="0" w:space="0" w:color="auto"/>
              </w:divBdr>
              <w:divsChild>
                <w:div w:id="124414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90578">
          <w:marLeft w:val="0"/>
          <w:marRight w:val="0"/>
          <w:marTop w:val="270"/>
          <w:marBottom w:val="270"/>
          <w:divBdr>
            <w:top w:val="none" w:sz="0" w:space="0" w:color="auto"/>
            <w:left w:val="none" w:sz="0" w:space="0" w:color="auto"/>
            <w:bottom w:val="none" w:sz="0" w:space="0" w:color="auto"/>
            <w:right w:val="none" w:sz="0" w:space="0" w:color="auto"/>
          </w:divBdr>
          <w:divsChild>
            <w:div w:id="1918705345">
              <w:marLeft w:val="0"/>
              <w:marRight w:val="0"/>
              <w:marTop w:val="270"/>
              <w:marBottom w:val="270"/>
              <w:divBdr>
                <w:top w:val="none" w:sz="0" w:space="0" w:color="auto"/>
                <w:left w:val="none" w:sz="0" w:space="0" w:color="auto"/>
                <w:bottom w:val="none" w:sz="0" w:space="0" w:color="auto"/>
                <w:right w:val="none" w:sz="0" w:space="0" w:color="auto"/>
              </w:divBdr>
              <w:divsChild>
                <w:div w:id="9503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270523">
      <w:bodyDiv w:val="1"/>
      <w:marLeft w:val="0"/>
      <w:marRight w:val="0"/>
      <w:marTop w:val="0"/>
      <w:marBottom w:val="0"/>
      <w:divBdr>
        <w:top w:val="none" w:sz="0" w:space="0" w:color="auto"/>
        <w:left w:val="none" w:sz="0" w:space="0" w:color="auto"/>
        <w:bottom w:val="none" w:sz="0" w:space="0" w:color="auto"/>
        <w:right w:val="none" w:sz="0" w:space="0" w:color="auto"/>
      </w:divBdr>
    </w:div>
    <w:div w:id="298415087">
      <w:bodyDiv w:val="1"/>
      <w:marLeft w:val="0"/>
      <w:marRight w:val="0"/>
      <w:marTop w:val="0"/>
      <w:marBottom w:val="0"/>
      <w:divBdr>
        <w:top w:val="none" w:sz="0" w:space="0" w:color="auto"/>
        <w:left w:val="none" w:sz="0" w:space="0" w:color="auto"/>
        <w:bottom w:val="none" w:sz="0" w:space="0" w:color="auto"/>
        <w:right w:val="none" w:sz="0" w:space="0" w:color="auto"/>
      </w:divBdr>
    </w:div>
    <w:div w:id="298415396">
      <w:bodyDiv w:val="1"/>
      <w:marLeft w:val="0"/>
      <w:marRight w:val="0"/>
      <w:marTop w:val="0"/>
      <w:marBottom w:val="0"/>
      <w:divBdr>
        <w:top w:val="none" w:sz="0" w:space="0" w:color="auto"/>
        <w:left w:val="none" w:sz="0" w:space="0" w:color="auto"/>
        <w:bottom w:val="none" w:sz="0" w:space="0" w:color="auto"/>
        <w:right w:val="none" w:sz="0" w:space="0" w:color="auto"/>
      </w:divBdr>
    </w:div>
    <w:div w:id="298540643">
      <w:bodyDiv w:val="1"/>
      <w:marLeft w:val="0"/>
      <w:marRight w:val="0"/>
      <w:marTop w:val="0"/>
      <w:marBottom w:val="0"/>
      <w:divBdr>
        <w:top w:val="none" w:sz="0" w:space="0" w:color="auto"/>
        <w:left w:val="none" w:sz="0" w:space="0" w:color="auto"/>
        <w:bottom w:val="none" w:sz="0" w:space="0" w:color="auto"/>
        <w:right w:val="none" w:sz="0" w:space="0" w:color="auto"/>
      </w:divBdr>
    </w:div>
    <w:div w:id="299458220">
      <w:bodyDiv w:val="1"/>
      <w:marLeft w:val="0"/>
      <w:marRight w:val="0"/>
      <w:marTop w:val="0"/>
      <w:marBottom w:val="0"/>
      <w:divBdr>
        <w:top w:val="none" w:sz="0" w:space="0" w:color="auto"/>
        <w:left w:val="none" w:sz="0" w:space="0" w:color="auto"/>
        <w:bottom w:val="none" w:sz="0" w:space="0" w:color="auto"/>
        <w:right w:val="none" w:sz="0" w:space="0" w:color="auto"/>
      </w:divBdr>
    </w:div>
    <w:div w:id="301617299">
      <w:bodyDiv w:val="1"/>
      <w:marLeft w:val="0"/>
      <w:marRight w:val="0"/>
      <w:marTop w:val="0"/>
      <w:marBottom w:val="0"/>
      <w:divBdr>
        <w:top w:val="none" w:sz="0" w:space="0" w:color="auto"/>
        <w:left w:val="none" w:sz="0" w:space="0" w:color="auto"/>
        <w:bottom w:val="none" w:sz="0" w:space="0" w:color="auto"/>
        <w:right w:val="none" w:sz="0" w:space="0" w:color="auto"/>
      </w:divBdr>
      <w:divsChild>
        <w:div w:id="754591981">
          <w:marLeft w:val="0"/>
          <w:marRight w:val="0"/>
          <w:marTop w:val="90"/>
          <w:marBottom w:val="0"/>
          <w:divBdr>
            <w:top w:val="none" w:sz="0" w:space="0" w:color="auto"/>
            <w:left w:val="none" w:sz="0" w:space="0" w:color="auto"/>
            <w:bottom w:val="none" w:sz="0" w:space="0" w:color="auto"/>
            <w:right w:val="none" w:sz="0" w:space="0" w:color="auto"/>
          </w:divBdr>
        </w:div>
        <w:div w:id="1053622763">
          <w:marLeft w:val="0"/>
          <w:marRight w:val="0"/>
          <w:marTop w:val="0"/>
          <w:marBottom w:val="0"/>
          <w:divBdr>
            <w:top w:val="none" w:sz="0" w:space="0" w:color="auto"/>
            <w:left w:val="none" w:sz="0" w:space="0" w:color="auto"/>
            <w:bottom w:val="none" w:sz="0" w:space="0" w:color="auto"/>
            <w:right w:val="none" w:sz="0" w:space="0" w:color="auto"/>
          </w:divBdr>
        </w:div>
        <w:div w:id="1789079496">
          <w:marLeft w:val="0"/>
          <w:marRight w:val="0"/>
          <w:marTop w:val="270"/>
          <w:marBottom w:val="315"/>
          <w:divBdr>
            <w:top w:val="none" w:sz="0" w:space="0" w:color="auto"/>
            <w:left w:val="none" w:sz="0" w:space="0" w:color="auto"/>
            <w:bottom w:val="none" w:sz="0" w:space="0" w:color="auto"/>
            <w:right w:val="none" w:sz="0" w:space="0" w:color="auto"/>
          </w:divBdr>
          <w:divsChild>
            <w:div w:id="1600210848">
              <w:marLeft w:val="0"/>
              <w:marRight w:val="0"/>
              <w:marTop w:val="270"/>
              <w:marBottom w:val="270"/>
              <w:divBdr>
                <w:top w:val="none" w:sz="0" w:space="0" w:color="auto"/>
                <w:left w:val="none" w:sz="0" w:space="0" w:color="auto"/>
                <w:bottom w:val="none" w:sz="0" w:space="0" w:color="auto"/>
                <w:right w:val="none" w:sz="0" w:space="0" w:color="auto"/>
              </w:divBdr>
              <w:divsChild>
                <w:div w:id="1328022374">
                  <w:marLeft w:val="0"/>
                  <w:marRight w:val="0"/>
                  <w:marTop w:val="270"/>
                  <w:marBottom w:val="270"/>
                  <w:divBdr>
                    <w:top w:val="none" w:sz="0" w:space="0" w:color="auto"/>
                    <w:left w:val="none" w:sz="0" w:space="0" w:color="auto"/>
                    <w:bottom w:val="none" w:sz="0" w:space="0" w:color="auto"/>
                    <w:right w:val="none" w:sz="0" w:space="0" w:color="auto"/>
                  </w:divBdr>
                  <w:divsChild>
                    <w:div w:id="65275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314480">
      <w:bodyDiv w:val="1"/>
      <w:marLeft w:val="0"/>
      <w:marRight w:val="0"/>
      <w:marTop w:val="0"/>
      <w:marBottom w:val="0"/>
      <w:divBdr>
        <w:top w:val="none" w:sz="0" w:space="0" w:color="auto"/>
        <w:left w:val="none" w:sz="0" w:space="0" w:color="auto"/>
        <w:bottom w:val="none" w:sz="0" w:space="0" w:color="auto"/>
        <w:right w:val="none" w:sz="0" w:space="0" w:color="auto"/>
      </w:divBdr>
    </w:div>
    <w:div w:id="306083697">
      <w:bodyDiv w:val="1"/>
      <w:marLeft w:val="0"/>
      <w:marRight w:val="0"/>
      <w:marTop w:val="0"/>
      <w:marBottom w:val="0"/>
      <w:divBdr>
        <w:top w:val="none" w:sz="0" w:space="0" w:color="auto"/>
        <w:left w:val="none" w:sz="0" w:space="0" w:color="auto"/>
        <w:bottom w:val="none" w:sz="0" w:space="0" w:color="auto"/>
        <w:right w:val="none" w:sz="0" w:space="0" w:color="auto"/>
      </w:divBdr>
      <w:divsChild>
        <w:div w:id="1307472772">
          <w:marLeft w:val="0"/>
          <w:marRight w:val="0"/>
          <w:marTop w:val="0"/>
          <w:marBottom w:val="0"/>
          <w:divBdr>
            <w:top w:val="none" w:sz="0" w:space="0" w:color="auto"/>
            <w:left w:val="none" w:sz="0" w:space="0" w:color="auto"/>
            <w:bottom w:val="none" w:sz="0" w:space="0" w:color="auto"/>
            <w:right w:val="none" w:sz="0" w:space="0" w:color="auto"/>
          </w:divBdr>
        </w:div>
        <w:div w:id="743987538">
          <w:marLeft w:val="0"/>
          <w:marRight w:val="0"/>
          <w:marTop w:val="0"/>
          <w:marBottom w:val="0"/>
          <w:divBdr>
            <w:top w:val="none" w:sz="0" w:space="0" w:color="auto"/>
            <w:left w:val="none" w:sz="0" w:space="0" w:color="auto"/>
            <w:bottom w:val="none" w:sz="0" w:space="0" w:color="auto"/>
            <w:right w:val="none" w:sz="0" w:space="0" w:color="auto"/>
          </w:divBdr>
        </w:div>
        <w:div w:id="570505728">
          <w:marLeft w:val="0"/>
          <w:marRight w:val="0"/>
          <w:marTop w:val="0"/>
          <w:marBottom w:val="0"/>
          <w:divBdr>
            <w:top w:val="none" w:sz="0" w:space="0" w:color="auto"/>
            <w:left w:val="none" w:sz="0" w:space="0" w:color="auto"/>
            <w:bottom w:val="none" w:sz="0" w:space="0" w:color="auto"/>
            <w:right w:val="none" w:sz="0" w:space="0" w:color="auto"/>
          </w:divBdr>
          <w:divsChild>
            <w:div w:id="1771193436">
              <w:marLeft w:val="0"/>
              <w:marRight w:val="0"/>
              <w:marTop w:val="0"/>
              <w:marBottom w:val="0"/>
              <w:divBdr>
                <w:top w:val="none" w:sz="0" w:space="0" w:color="auto"/>
                <w:left w:val="none" w:sz="0" w:space="0" w:color="auto"/>
                <w:bottom w:val="none" w:sz="0" w:space="0" w:color="auto"/>
                <w:right w:val="none" w:sz="0" w:space="0" w:color="auto"/>
              </w:divBdr>
              <w:divsChild>
                <w:div w:id="2017878109">
                  <w:marLeft w:val="0"/>
                  <w:marRight w:val="0"/>
                  <w:marTop w:val="0"/>
                  <w:marBottom w:val="0"/>
                  <w:divBdr>
                    <w:top w:val="none" w:sz="0" w:space="0" w:color="auto"/>
                    <w:left w:val="none" w:sz="0" w:space="0" w:color="auto"/>
                    <w:bottom w:val="none" w:sz="0" w:space="0" w:color="auto"/>
                    <w:right w:val="none" w:sz="0" w:space="0" w:color="auto"/>
                  </w:divBdr>
                  <w:divsChild>
                    <w:div w:id="15701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91791">
          <w:marLeft w:val="0"/>
          <w:marRight w:val="0"/>
          <w:marTop w:val="0"/>
          <w:marBottom w:val="0"/>
          <w:divBdr>
            <w:top w:val="none" w:sz="0" w:space="0" w:color="auto"/>
            <w:left w:val="none" w:sz="0" w:space="0" w:color="auto"/>
            <w:bottom w:val="none" w:sz="0" w:space="0" w:color="auto"/>
            <w:right w:val="none" w:sz="0" w:space="0" w:color="auto"/>
          </w:divBdr>
          <w:divsChild>
            <w:div w:id="1675914967">
              <w:marLeft w:val="0"/>
              <w:marRight w:val="0"/>
              <w:marTop w:val="0"/>
              <w:marBottom w:val="0"/>
              <w:divBdr>
                <w:top w:val="none" w:sz="0" w:space="0" w:color="auto"/>
                <w:left w:val="none" w:sz="0" w:space="0" w:color="auto"/>
                <w:bottom w:val="none" w:sz="0" w:space="0" w:color="auto"/>
                <w:right w:val="none" w:sz="0" w:space="0" w:color="auto"/>
              </w:divBdr>
              <w:divsChild>
                <w:div w:id="47148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81881">
      <w:bodyDiv w:val="1"/>
      <w:marLeft w:val="0"/>
      <w:marRight w:val="0"/>
      <w:marTop w:val="0"/>
      <w:marBottom w:val="0"/>
      <w:divBdr>
        <w:top w:val="none" w:sz="0" w:space="0" w:color="auto"/>
        <w:left w:val="none" w:sz="0" w:space="0" w:color="auto"/>
        <w:bottom w:val="none" w:sz="0" w:space="0" w:color="auto"/>
        <w:right w:val="none" w:sz="0" w:space="0" w:color="auto"/>
      </w:divBdr>
      <w:divsChild>
        <w:div w:id="1863011804">
          <w:marLeft w:val="0"/>
          <w:marRight w:val="0"/>
          <w:marTop w:val="0"/>
          <w:marBottom w:val="0"/>
          <w:divBdr>
            <w:top w:val="none" w:sz="0" w:space="0" w:color="auto"/>
            <w:left w:val="none" w:sz="0" w:space="0" w:color="auto"/>
            <w:bottom w:val="none" w:sz="0" w:space="0" w:color="auto"/>
            <w:right w:val="none" w:sz="0" w:space="0" w:color="auto"/>
          </w:divBdr>
          <w:divsChild>
            <w:div w:id="171192096">
              <w:marLeft w:val="0"/>
              <w:marRight w:val="0"/>
              <w:marTop w:val="0"/>
              <w:marBottom w:val="0"/>
              <w:divBdr>
                <w:top w:val="none" w:sz="0" w:space="0" w:color="auto"/>
                <w:left w:val="none" w:sz="0" w:space="0" w:color="auto"/>
                <w:bottom w:val="none" w:sz="0" w:space="0" w:color="auto"/>
                <w:right w:val="none" w:sz="0" w:space="0" w:color="auto"/>
              </w:divBdr>
              <w:divsChild>
                <w:div w:id="35758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48967">
          <w:marLeft w:val="0"/>
          <w:marRight w:val="0"/>
          <w:marTop w:val="0"/>
          <w:marBottom w:val="0"/>
          <w:divBdr>
            <w:top w:val="none" w:sz="0" w:space="0" w:color="auto"/>
            <w:left w:val="none" w:sz="0" w:space="0" w:color="auto"/>
            <w:bottom w:val="none" w:sz="0" w:space="0" w:color="auto"/>
            <w:right w:val="none" w:sz="0" w:space="0" w:color="auto"/>
          </w:divBdr>
          <w:divsChild>
            <w:div w:id="892472464">
              <w:marLeft w:val="0"/>
              <w:marRight w:val="0"/>
              <w:marTop w:val="0"/>
              <w:marBottom w:val="0"/>
              <w:divBdr>
                <w:top w:val="none" w:sz="0" w:space="0" w:color="auto"/>
                <w:left w:val="none" w:sz="0" w:space="0" w:color="auto"/>
                <w:bottom w:val="none" w:sz="0" w:space="0" w:color="auto"/>
                <w:right w:val="none" w:sz="0" w:space="0" w:color="auto"/>
              </w:divBdr>
              <w:divsChild>
                <w:div w:id="6837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643609">
      <w:bodyDiv w:val="1"/>
      <w:marLeft w:val="0"/>
      <w:marRight w:val="0"/>
      <w:marTop w:val="0"/>
      <w:marBottom w:val="0"/>
      <w:divBdr>
        <w:top w:val="none" w:sz="0" w:space="0" w:color="auto"/>
        <w:left w:val="none" w:sz="0" w:space="0" w:color="auto"/>
        <w:bottom w:val="none" w:sz="0" w:space="0" w:color="auto"/>
        <w:right w:val="none" w:sz="0" w:space="0" w:color="auto"/>
      </w:divBdr>
      <w:divsChild>
        <w:div w:id="1469055748">
          <w:marLeft w:val="0"/>
          <w:marRight w:val="0"/>
          <w:marTop w:val="0"/>
          <w:marBottom w:val="0"/>
          <w:divBdr>
            <w:top w:val="none" w:sz="0" w:space="0" w:color="auto"/>
            <w:left w:val="none" w:sz="0" w:space="0" w:color="auto"/>
            <w:bottom w:val="none" w:sz="0" w:space="0" w:color="auto"/>
            <w:right w:val="none" w:sz="0" w:space="0" w:color="auto"/>
          </w:divBdr>
          <w:divsChild>
            <w:div w:id="1956056637">
              <w:marLeft w:val="0"/>
              <w:marRight w:val="0"/>
              <w:marTop w:val="0"/>
              <w:marBottom w:val="0"/>
              <w:divBdr>
                <w:top w:val="none" w:sz="0" w:space="0" w:color="auto"/>
                <w:left w:val="none" w:sz="0" w:space="0" w:color="auto"/>
                <w:bottom w:val="none" w:sz="0" w:space="0" w:color="auto"/>
                <w:right w:val="none" w:sz="0" w:space="0" w:color="auto"/>
              </w:divBdr>
              <w:divsChild>
                <w:div w:id="1668316612">
                  <w:marLeft w:val="0"/>
                  <w:marRight w:val="0"/>
                  <w:marTop w:val="0"/>
                  <w:marBottom w:val="0"/>
                  <w:divBdr>
                    <w:top w:val="none" w:sz="0" w:space="0" w:color="auto"/>
                    <w:left w:val="none" w:sz="0" w:space="0" w:color="auto"/>
                    <w:bottom w:val="none" w:sz="0" w:space="0" w:color="auto"/>
                    <w:right w:val="none" w:sz="0" w:space="0" w:color="auto"/>
                  </w:divBdr>
                  <w:divsChild>
                    <w:div w:id="1411780401">
                      <w:marLeft w:val="0"/>
                      <w:marRight w:val="0"/>
                      <w:marTop w:val="0"/>
                      <w:marBottom w:val="0"/>
                      <w:divBdr>
                        <w:top w:val="none" w:sz="0" w:space="0" w:color="auto"/>
                        <w:left w:val="none" w:sz="0" w:space="0" w:color="auto"/>
                        <w:bottom w:val="none" w:sz="0" w:space="0" w:color="auto"/>
                        <w:right w:val="none" w:sz="0" w:space="0" w:color="auto"/>
                      </w:divBdr>
                      <w:divsChild>
                        <w:div w:id="211335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087556">
          <w:marLeft w:val="0"/>
          <w:marRight w:val="0"/>
          <w:marTop w:val="0"/>
          <w:marBottom w:val="0"/>
          <w:divBdr>
            <w:top w:val="none" w:sz="0" w:space="0" w:color="auto"/>
            <w:left w:val="none" w:sz="0" w:space="0" w:color="auto"/>
            <w:bottom w:val="none" w:sz="0" w:space="0" w:color="auto"/>
            <w:right w:val="none" w:sz="0" w:space="0" w:color="auto"/>
          </w:divBdr>
          <w:divsChild>
            <w:div w:id="1933468934">
              <w:marLeft w:val="0"/>
              <w:marRight w:val="0"/>
              <w:marTop w:val="0"/>
              <w:marBottom w:val="0"/>
              <w:divBdr>
                <w:top w:val="none" w:sz="0" w:space="0" w:color="auto"/>
                <w:left w:val="none" w:sz="0" w:space="0" w:color="auto"/>
                <w:bottom w:val="none" w:sz="0" w:space="0" w:color="auto"/>
                <w:right w:val="none" w:sz="0" w:space="0" w:color="auto"/>
              </w:divBdr>
              <w:divsChild>
                <w:div w:id="95455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2693">
          <w:marLeft w:val="0"/>
          <w:marRight w:val="0"/>
          <w:marTop w:val="0"/>
          <w:marBottom w:val="0"/>
          <w:divBdr>
            <w:top w:val="none" w:sz="0" w:space="0" w:color="auto"/>
            <w:left w:val="none" w:sz="0" w:space="0" w:color="auto"/>
            <w:bottom w:val="none" w:sz="0" w:space="0" w:color="auto"/>
            <w:right w:val="none" w:sz="0" w:space="0" w:color="auto"/>
          </w:divBdr>
          <w:divsChild>
            <w:div w:id="1174220504">
              <w:marLeft w:val="0"/>
              <w:marRight w:val="0"/>
              <w:marTop w:val="0"/>
              <w:marBottom w:val="0"/>
              <w:divBdr>
                <w:top w:val="none" w:sz="0" w:space="0" w:color="auto"/>
                <w:left w:val="none" w:sz="0" w:space="0" w:color="auto"/>
                <w:bottom w:val="none" w:sz="0" w:space="0" w:color="auto"/>
                <w:right w:val="none" w:sz="0" w:space="0" w:color="auto"/>
              </w:divBdr>
              <w:divsChild>
                <w:div w:id="5103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52341">
          <w:marLeft w:val="0"/>
          <w:marRight w:val="0"/>
          <w:marTop w:val="0"/>
          <w:marBottom w:val="0"/>
          <w:divBdr>
            <w:top w:val="none" w:sz="0" w:space="0" w:color="auto"/>
            <w:left w:val="none" w:sz="0" w:space="0" w:color="auto"/>
            <w:bottom w:val="none" w:sz="0" w:space="0" w:color="auto"/>
            <w:right w:val="none" w:sz="0" w:space="0" w:color="auto"/>
          </w:divBdr>
          <w:divsChild>
            <w:div w:id="1775780300">
              <w:marLeft w:val="0"/>
              <w:marRight w:val="0"/>
              <w:marTop w:val="0"/>
              <w:marBottom w:val="0"/>
              <w:divBdr>
                <w:top w:val="none" w:sz="0" w:space="0" w:color="auto"/>
                <w:left w:val="none" w:sz="0" w:space="0" w:color="auto"/>
                <w:bottom w:val="none" w:sz="0" w:space="0" w:color="auto"/>
                <w:right w:val="none" w:sz="0" w:space="0" w:color="auto"/>
              </w:divBdr>
              <w:divsChild>
                <w:div w:id="301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70293">
          <w:marLeft w:val="0"/>
          <w:marRight w:val="0"/>
          <w:marTop w:val="0"/>
          <w:marBottom w:val="0"/>
          <w:divBdr>
            <w:top w:val="none" w:sz="0" w:space="0" w:color="auto"/>
            <w:left w:val="none" w:sz="0" w:space="0" w:color="auto"/>
            <w:bottom w:val="none" w:sz="0" w:space="0" w:color="auto"/>
            <w:right w:val="none" w:sz="0" w:space="0" w:color="auto"/>
          </w:divBdr>
          <w:divsChild>
            <w:div w:id="1502238081">
              <w:marLeft w:val="0"/>
              <w:marRight w:val="0"/>
              <w:marTop w:val="0"/>
              <w:marBottom w:val="0"/>
              <w:divBdr>
                <w:top w:val="none" w:sz="0" w:space="0" w:color="auto"/>
                <w:left w:val="none" w:sz="0" w:space="0" w:color="auto"/>
                <w:bottom w:val="none" w:sz="0" w:space="0" w:color="auto"/>
                <w:right w:val="none" w:sz="0" w:space="0" w:color="auto"/>
              </w:divBdr>
              <w:divsChild>
                <w:div w:id="2285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2302">
          <w:marLeft w:val="0"/>
          <w:marRight w:val="0"/>
          <w:marTop w:val="0"/>
          <w:marBottom w:val="0"/>
          <w:divBdr>
            <w:top w:val="none" w:sz="0" w:space="0" w:color="auto"/>
            <w:left w:val="none" w:sz="0" w:space="0" w:color="auto"/>
            <w:bottom w:val="none" w:sz="0" w:space="0" w:color="auto"/>
            <w:right w:val="none" w:sz="0" w:space="0" w:color="auto"/>
          </w:divBdr>
          <w:divsChild>
            <w:div w:id="602491602">
              <w:marLeft w:val="0"/>
              <w:marRight w:val="0"/>
              <w:marTop w:val="0"/>
              <w:marBottom w:val="0"/>
              <w:divBdr>
                <w:top w:val="none" w:sz="0" w:space="0" w:color="auto"/>
                <w:left w:val="none" w:sz="0" w:space="0" w:color="auto"/>
                <w:bottom w:val="none" w:sz="0" w:space="0" w:color="auto"/>
                <w:right w:val="none" w:sz="0" w:space="0" w:color="auto"/>
              </w:divBdr>
            </w:div>
            <w:div w:id="1259830160">
              <w:marLeft w:val="0"/>
              <w:marRight w:val="0"/>
              <w:marTop w:val="0"/>
              <w:marBottom w:val="0"/>
              <w:divBdr>
                <w:top w:val="none" w:sz="0" w:space="0" w:color="auto"/>
                <w:left w:val="none" w:sz="0" w:space="0" w:color="auto"/>
                <w:bottom w:val="none" w:sz="0" w:space="0" w:color="auto"/>
                <w:right w:val="none" w:sz="0" w:space="0" w:color="auto"/>
              </w:divBdr>
              <w:divsChild>
                <w:div w:id="598683993">
                  <w:marLeft w:val="0"/>
                  <w:marRight w:val="0"/>
                  <w:marTop w:val="0"/>
                  <w:marBottom w:val="0"/>
                  <w:divBdr>
                    <w:top w:val="none" w:sz="0" w:space="0" w:color="auto"/>
                    <w:left w:val="none" w:sz="0" w:space="0" w:color="auto"/>
                    <w:bottom w:val="none" w:sz="0" w:space="0" w:color="auto"/>
                    <w:right w:val="none" w:sz="0" w:space="0" w:color="auto"/>
                  </w:divBdr>
                  <w:divsChild>
                    <w:div w:id="1845900496">
                      <w:marLeft w:val="0"/>
                      <w:marRight w:val="0"/>
                      <w:marTop w:val="0"/>
                      <w:marBottom w:val="0"/>
                      <w:divBdr>
                        <w:top w:val="none" w:sz="0" w:space="0" w:color="auto"/>
                        <w:left w:val="none" w:sz="0" w:space="0" w:color="auto"/>
                        <w:bottom w:val="none" w:sz="0" w:space="0" w:color="auto"/>
                        <w:right w:val="none" w:sz="0" w:space="0" w:color="auto"/>
                      </w:divBdr>
                      <w:divsChild>
                        <w:div w:id="17381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793631">
          <w:marLeft w:val="0"/>
          <w:marRight w:val="0"/>
          <w:marTop w:val="0"/>
          <w:marBottom w:val="0"/>
          <w:divBdr>
            <w:top w:val="none" w:sz="0" w:space="0" w:color="auto"/>
            <w:left w:val="none" w:sz="0" w:space="0" w:color="auto"/>
            <w:bottom w:val="none" w:sz="0" w:space="0" w:color="auto"/>
            <w:right w:val="none" w:sz="0" w:space="0" w:color="auto"/>
          </w:divBdr>
          <w:divsChild>
            <w:div w:id="609892934">
              <w:marLeft w:val="0"/>
              <w:marRight w:val="0"/>
              <w:marTop w:val="0"/>
              <w:marBottom w:val="0"/>
              <w:divBdr>
                <w:top w:val="none" w:sz="0" w:space="0" w:color="auto"/>
                <w:left w:val="none" w:sz="0" w:space="0" w:color="auto"/>
                <w:bottom w:val="none" w:sz="0" w:space="0" w:color="auto"/>
                <w:right w:val="none" w:sz="0" w:space="0" w:color="auto"/>
              </w:divBdr>
              <w:divsChild>
                <w:div w:id="83442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19173">
          <w:marLeft w:val="0"/>
          <w:marRight w:val="0"/>
          <w:marTop w:val="0"/>
          <w:marBottom w:val="0"/>
          <w:divBdr>
            <w:top w:val="none" w:sz="0" w:space="0" w:color="auto"/>
            <w:left w:val="none" w:sz="0" w:space="0" w:color="auto"/>
            <w:bottom w:val="none" w:sz="0" w:space="0" w:color="auto"/>
            <w:right w:val="none" w:sz="0" w:space="0" w:color="auto"/>
          </w:divBdr>
          <w:divsChild>
            <w:div w:id="593561428">
              <w:marLeft w:val="0"/>
              <w:marRight w:val="0"/>
              <w:marTop w:val="0"/>
              <w:marBottom w:val="0"/>
              <w:divBdr>
                <w:top w:val="none" w:sz="0" w:space="0" w:color="auto"/>
                <w:left w:val="none" w:sz="0" w:space="0" w:color="auto"/>
                <w:bottom w:val="none" w:sz="0" w:space="0" w:color="auto"/>
                <w:right w:val="none" w:sz="0" w:space="0" w:color="auto"/>
              </w:divBdr>
              <w:divsChild>
                <w:div w:id="13169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5512">
          <w:marLeft w:val="0"/>
          <w:marRight w:val="0"/>
          <w:marTop w:val="0"/>
          <w:marBottom w:val="0"/>
          <w:divBdr>
            <w:top w:val="none" w:sz="0" w:space="0" w:color="auto"/>
            <w:left w:val="none" w:sz="0" w:space="0" w:color="auto"/>
            <w:bottom w:val="none" w:sz="0" w:space="0" w:color="auto"/>
            <w:right w:val="none" w:sz="0" w:space="0" w:color="auto"/>
          </w:divBdr>
          <w:divsChild>
            <w:div w:id="921833881">
              <w:marLeft w:val="0"/>
              <w:marRight w:val="0"/>
              <w:marTop w:val="0"/>
              <w:marBottom w:val="0"/>
              <w:divBdr>
                <w:top w:val="none" w:sz="0" w:space="0" w:color="auto"/>
                <w:left w:val="none" w:sz="0" w:space="0" w:color="auto"/>
                <w:bottom w:val="none" w:sz="0" w:space="0" w:color="auto"/>
                <w:right w:val="none" w:sz="0" w:space="0" w:color="auto"/>
              </w:divBdr>
              <w:divsChild>
                <w:div w:id="158999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48026">
          <w:marLeft w:val="0"/>
          <w:marRight w:val="0"/>
          <w:marTop w:val="0"/>
          <w:marBottom w:val="0"/>
          <w:divBdr>
            <w:top w:val="none" w:sz="0" w:space="0" w:color="auto"/>
            <w:left w:val="none" w:sz="0" w:space="0" w:color="auto"/>
            <w:bottom w:val="none" w:sz="0" w:space="0" w:color="auto"/>
            <w:right w:val="none" w:sz="0" w:space="0" w:color="auto"/>
          </w:divBdr>
          <w:divsChild>
            <w:div w:id="244650233">
              <w:marLeft w:val="0"/>
              <w:marRight w:val="0"/>
              <w:marTop w:val="0"/>
              <w:marBottom w:val="0"/>
              <w:divBdr>
                <w:top w:val="none" w:sz="0" w:space="0" w:color="auto"/>
                <w:left w:val="none" w:sz="0" w:space="0" w:color="auto"/>
                <w:bottom w:val="none" w:sz="0" w:space="0" w:color="auto"/>
                <w:right w:val="none" w:sz="0" w:space="0" w:color="auto"/>
              </w:divBdr>
              <w:divsChild>
                <w:div w:id="17703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26473">
          <w:marLeft w:val="0"/>
          <w:marRight w:val="0"/>
          <w:marTop w:val="0"/>
          <w:marBottom w:val="0"/>
          <w:divBdr>
            <w:top w:val="none" w:sz="0" w:space="0" w:color="auto"/>
            <w:left w:val="none" w:sz="0" w:space="0" w:color="auto"/>
            <w:bottom w:val="none" w:sz="0" w:space="0" w:color="auto"/>
            <w:right w:val="none" w:sz="0" w:space="0" w:color="auto"/>
          </w:divBdr>
          <w:divsChild>
            <w:div w:id="45570430">
              <w:marLeft w:val="0"/>
              <w:marRight w:val="0"/>
              <w:marTop w:val="0"/>
              <w:marBottom w:val="0"/>
              <w:divBdr>
                <w:top w:val="none" w:sz="0" w:space="0" w:color="auto"/>
                <w:left w:val="none" w:sz="0" w:space="0" w:color="auto"/>
                <w:bottom w:val="none" w:sz="0" w:space="0" w:color="auto"/>
                <w:right w:val="none" w:sz="0" w:space="0" w:color="auto"/>
              </w:divBdr>
              <w:divsChild>
                <w:div w:id="177971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897">
          <w:marLeft w:val="0"/>
          <w:marRight w:val="0"/>
          <w:marTop w:val="0"/>
          <w:marBottom w:val="0"/>
          <w:divBdr>
            <w:top w:val="none" w:sz="0" w:space="0" w:color="auto"/>
            <w:left w:val="none" w:sz="0" w:space="0" w:color="auto"/>
            <w:bottom w:val="none" w:sz="0" w:space="0" w:color="auto"/>
            <w:right w:val="none" w:sz="0" w:space="0" w:color="auto"/>
          </w:divBdr>
          <w:divsChild>
            <w:div w:id="620888255">
              <w:marLeft w:val="0"/>
              <w:marRight w:val="0"/>
              <w:marTop w:val="0"/>
              <w:marBottom w:val="0"/>
              <w:divBdr>
                <w:top w:val="none" w:sz="0" w:space="0" w:color="auto"/>
                <w:left w:val="none" w:sz="0" w:space="0" w:color="auto"/>
                <w:bottom w:val="none" w:sz="0" w:space="0" w:color="auto"/>
                <w:right w:val="none" w:sz="0" w:space="0" w:color="auto"/>
              </w:divBdr>
              <w:divsChild>
                <w:div w:id="7848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6400">
          <w:marLeft w:val="0"/>
          <w:marRight w:val="0"/>
          <w:marTop w:val="0"/>
          <w:marBottom w:val="0"/>
          <w:divBdr>
            <w:top w:val="none" w:sz="0" w:space="0" w:color="auto"/>
            <w:left w:val="none" w:sz="0" w:space="0" w:color="auto"/>
            <w:bottom w:val="none" w:sz="0" w:space="0" w:color="auto"/>
            <w:right w:val="none" w:sz="0" w:space="0" w:color="auto"/>
          </w:divBdr>
          <w:divsChild>
            <w:div w:id="2086798289">
              <w:marLeft w:val="0"/>
              <w:marRight w:val="0"/>
              <w:marTop w:val="0"/>
              <w:marBottom w:val="0"/>
              <w:divBdr>
                <w:top w:val="none" w:sz="0" w:space="0" w:color="auto"/>
                <w:left w:val="none" w:sz="0" w:space="0" w:color="auto"/>
                <w:bottom w:val="none" w:sz="0" w:space="0" w:color="auto"/>
                <w:right w:val="none" w:sz="0" w:space="0" w:color="auto"/>
              </w:divBdr>
              <w:divsChild>
                <w:div w:id="3378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8920">
          <w:marLeft w:val="0"/>
          <w:marRight w:val="0"/>
          <w:marTop w:val="0"/>
          <w:marBottom w:val="0"/>
          <w:divBdr>
            <w:top w:val="none" w:sz="0" w:space="0" w:color="auto"/>
            <w:left w:val="none" w:sz="0" w:space="0" w:color="auto"/>
            <w:bottom w:val="none" w:sz="0" w:space="0" w:color="auto"/>
            <w:right w:val="none" w:sz="0" w:space="0" w:color="auto"/>
          </w:divBdr>
          <w:divsChild>
            <w:div w:id="137958042">
              <w:marLeft w:val="0"/>
              <w:marRight w:val="0"/>
              <w:marTop w:val="0"/>
              <w:marBottom w:val="0"/>
              <w:divBdr>
                <w:top w:val="none" w:sz="0" w:space="0" w:color="auto"/>
                <w:left w:val="none" w:sz="0" w:space="0" w:color="auto"/>
                <w:bottom w:val="none" w:sz="0" w:space="0" w:color="auto"/>
                <w:right w:val="none" w:sz="0" w:space="0" w:color="auto"/>
              </w:divBdr>
            </w:div>
            <w:div w:id="1623918944">
              <w:marLeft w:val="0"/>
              <w:marRight w:val="0"/>
              <w:marTop w:val="0"/>
              <w:marBottom w:val="0"/>
              <w:divBdr>
                <w:top w:val="none" w:sz="0" w:space="0" w:color="auto"/>
                <w:left w:val="none" w:sz="0" w:space="0" w:color="auto"/>
                <w:bottom w:val="none" w:sz="0" w:space="0" w:color="auto"/>
                <w:right w:val="none" w:sz="0" w:space="0" w:color="auto"/>
              </w:divBdr>
              <w:divsChild>
                <w:div w:id="937565582">
                  <w:marLeft w:val="0"/>
                  <w:marRight w:val="0"/>
                  <w:marTop w:val="0"/>
                  <w:marBottom w:val="0"/>
                  <w:divBdr>
                    <w:top w:val="none" w:sz="0" w:space="0" w:color="auto"/>
                    <w:left w:val="none" w:sz="0" w:space="0" w:color="auto"/>
                    <w:bottom w:val="none" w:sz="0" w:space="0" w:color="auto"/>
                    <w:right w:val="none" w:sz="0" w:space="0" w:color="auto"/>
                  </w:divBdr>
                  <w:divsChild>
                    <w:div w:id="666135034">
                      <w:marLeft w:val="0"/>
                      <w:marRight w:val="0"/>
                      <w:marTop w:val="0"/>
                      <w:marBottom w:val="0"/>
                      <w:divBdr>
                        <w:top w:val="none" w:sz="0" w:space="0" w:color="auto"/>
                        <w:left w:val="none" w:sz="0" w:space="0" w:color="auto"/>
                        <w:bottom w:val="none" w:sz="0" w:space="0" w:color="auto"/>
                        <w:right w:val="none" w:sz="0" w:space="0" w:color="auto"/>
                      </w:divBdr>
                      <w:divsChild>
                        <w:div w:id="4978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863261">
          <w:marLeft w:val="0"/>
          <w:marRight w:val="0"/>
          <w:marTop w:val="0"/>
          <w:marBottom w:val="0"/>
          <w:divBdr>
            <w:top w:val="none" w:sz="0" w:space="0" w:color="auto"/>
            <w:left w:val="none" w:sz="0" w:space="0" w:color="auto"/>
            <w:bottom w:val="none" w:sz="0" w:space="0" w:color="auto"/>
            <w:right w:val="none" w:sz="0" w:space="0" w:color="auto"/>
          </w:divBdr>
          <w:divsChild>
            <w:div w:id="1227646625">
              <w:marLeft w:val="0"/>
              <w:marRight w:val="0"/>
              <w:marTop w:val="0"/>
              <w:marBottom w:val="0"/>
              <w:divBdr>
                <w:top w:val="none" w:sz="0" w:space="0" w:color="auto"/>
                <w:left w:val="none" w:sz="0" w:space="0" w:color="auto"/>
                <w:bottom w:val="none" w:sz="0" w:space="0" w:color="auto"/>
                <w:right w:val="none" w:sz="0" w:space="0" w:color="auto"/>
              </w:divBdr>
              <w:divsChild>
                <w:div w:id="19590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7955">
          <w:marLeft w:val="0"/>
          <w:marRight w:val="0"/>
          <w:marTop w:val="0"/>
          <w:marBottom w:val="0"/>
          <w:divBdr>
            <w:top w:val="none" w:sz="0" w:space="0" w:color="auto"/>
            <w:left w:val="none" w:sz="0" w:space="0" w:color="auto"/>
            <w:bottom w:val="none" w:sz="0" w:space="0" w:color="auto"/>
            <w:right w:val="none" w:sz="0" w:space="0" w:color="auto"/>
          </w:divBdr>
          <w:divsChild>
            <w:div w:id="1793984214">
              <w:marLeft w:val="0"/>
              <w:marRight w:val="0"/>
              <w:marTop w:val="0"/>
              <w:marBottom w:val="0"/>
              <w:divBdr>
                <w:top w:val="none" w:sz="0" w:space="0" w:color="auto"/>
                <w:left w:val="none" w:sz="0" w:space="0" w:color="auto"/>
                <w:bottom w:val="none" w:sz="0" w:space="0" w:color="auto"/>
                <w:right w:val="none" w:sz="0" w:space="0" w:color="auto"/>
              </w:divBdr>
              <w:divsChild>
                <w:div w:id="12371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84936">
          <w:marLeft w:val="0"/>
          <w:marRight w:val="0"/>
          <w:marTop w:val="0"/>
          <w:marBottom w:val="0"/>
          <w:divBdr>
            <w:top w:val="none" w:sz="0" w:space="0" w:color="auto"/>
            <w:left w:val="none" w:sz="0" w:space="0" w:color="auto"/>
            <w:bottom w:val="none" w:sz="0" w:space="0" w:color="auto"/>
            <w:right w:val="none" w:sz="0" w:space="0" w:color="auto"/>
          </w:divBdr>
          <w:divsChild>
            <w:div w:id="1126852113">
              <w:marLeft w:val="0"/>
              <w:marRight w:val="0"/>
              <w:marTop w:val="0"/>
              <w:marBottom w:val="0"/>
              <w:divBdr>
                <w:top w:val="none" w:sz="0" w:space="0" w:color="auto"/>
                <w:left w:val="none" w:sz="0" w:space="0" w:color="auto"/>
                <w:bottom w:val="none" w:sz="0" w:space="0" w:color="auto"/>
                <w:right w:val="none" w:sz="0" w:space="0" w:color="auto"/>
              </w:divBdr>
              <w:divsChild>
                <w:div w:id="186917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02622">
          <w:marLeft w:val="0"/>
          <w:marRight w:val="0"/>
          <w:marTop w:val="0"/>
          <w:marBottom w:val="0"/>
          <w:divBdr>
            <w:top w:val="none" w:sz="0" w:space="0" w:color="auto"/>
            <w:left w:val="none" w:sz="0" w:space="0" w:color="auto"/>
            <w:bottom w:val="none" w:sz="0" w:space="0" w:color="auto"/>
            <w:right w:val="none" w:sz="0" w:space="0" w:color="auto"/>
          </w:divBdr>
          <w:divsChild>
            <w:div w:id="1451823584">
              <w:marLeft w:val="0"/>
              <w:marRight w:val="0"/>
              <w:marTop w:val="0"/>
              <w:marBottom w:val="0"/>
              <w:divBdr>
                <w:top w:val="none" w:sz="0" w:space="0" w:color="auto"/>
                <w:left w:val="none" w:sz="0" w:space="0" w:color="auto"/>
                <w:bottom w:val="none" w:sz="0" w:space="0" w:color="auto"/>
                <w:right w:val="none" w:sz="0" w:space="0" w:color="auto"/>
              </w:divBdr>
              <w:divsChild>
                <w:div w:id="6897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297">
          <w:marLeft w:val="0"/>
          <w:marRight w:val="0"/>
          <w:marTop w:val="0"/>
          <w:marBottom w:val="0"/>
          <w:divBdr>
            <w:top w:val="none" w:sz="0" w:space="0" w:color="auto"/>
            <w:left w:val="none" w:sz="0" w:space="0" w:color="auto"/>
            <w:bottom w:val="none" w:sz="0" w:space="0" w:color="auto"/>
            <w:right w:val="none" w:sz="0" w:space="0" w:color="auto"/>
          </w:divBdr>
          <w:divsChild>
            <w:div w:id="731662719">
              <w:marLeft w:val="0"/>
              <w:marRight w:val="0"/>
              <w:marTop w:val="0"/>
              <w:marBottom w:val="0"/>
              <w:divBdr>
                <w:top w:val="none" w:sz="0" w:space="0" w:color="auto"/>
                <w:left w:val="none" w:sz="0" w:space="0" w:color="auto"/>
                <w:bottom w:val="none" w:sz="0" w:space="0" w:color="auto"/>
                <w:right w:val="none" w:sz="0" w:space="0" w:color="auto"/>
              </w:divBdr>
              <w:divsChild>
                <w:div w:id="91154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56239">
          <w:marLeft w:val="0"/>
          <w:marRight w:val="0"/>
          <w:marTop w:val="0"/>
          <w:marBottom w:val="0"/>
          <w:divBdr>
            <w:top w:val="none" w:sz="0" w:space="0" w:color="auto"/>
            <w:left w:val="none" w:sz="0" w:space="0" w:color="auto"/>
            <w:bottom w:val="none" w:sz="0" w:space="0" w:color="auto"/>
            <w:right w:val="none" w:sz="0" w:space="0" w:color="auto"/>
          </w:divBdr>
          <w:divsChild>
            <w:div w:id="903030194">
              <w:marLeft w:val="0"/>
              <w:marRight w:val="0"/>
              <w:marTop w:val="0"/>
              <w:marBottom w:val="0"/>
              <w:divBdr>
                <w:top w:val="none" w:sz="0" w:space="0" w:color="auto"/>
                <w:left w:val="none" w:sz="0" w:space="0" w:color="auto"/>
                <w:bottom w:val="none" w:sz="0" w:space="0" w:color="auto"/>
                <w:right w:val="none" w:sz="0" w:space="0" w:color="auto"/>
              </w:divBdr>
              <w:divsChild>
                <w:div w:id="1338729674">
                  <w:marLeft w:val="0"/>
                  <w:marRight w:val="0"/>
                  <w:marTop w:val="0"/>
                  <w:marBottom w:val="0"/>
                  <w:divBdr>
                    <w:top w:val="none" w:sz="0" w:space="0" w:color="auto"/>
                    <w:left w:val="none" w:sz="0" w:space="0" w:color="auto"/>
                    <w:bottom w:val="none" w:sz="0" w:space="0" w:color="auto"/>
                    <w:right w:val="none" w:sz="0" w:space="0" w:color="auto"/>
                  </w:divBdr>
                  <w:divsChild>
                    <w:div w:id="1515419913">
                      <w:marLeft w:val="0"/>
                      <w:marRight w:val="0"/>
                      <w:marTop w:val="0"/>
                      <w:marBottom w:val="0"/>
                      <w:divBdr>
                        <w:top w:val="none" w:sz="0" w:space="0" w:color="auto"/>
                        <w:left w:val="none" w:sz="0" w:space="0" w:color="auto"/>
                        <w:bottom w:val="none" w:sz="0" w:space="0" w:color="auto"/>
                        <w:right w:val="none" w:sz="0" w:space="0" w:color="auto"/>
                      </w:divBdr>
                    </w:div>
                    <w:div w:id="1957979331">
                      <w:marLeft w:val="0"/>
                      <w:marRight w:val="0"/>
                      <w:marTop w:val="0"/>
                      <w:marBottom w:val="0"/>
                      <w:divBdr>
                        <w:top w:val="none" w:sz="0" w:space="0" w:color="auto"/>
                        <w:left w:val="none" w:sz="0" w:space="0" w:color="auto"/>
                        <w:bottom w:val="none" w:sz="0" w:space="0" w:color="auto"/>
                        <w:right w:val="none" w:sz="0" w:space="0" w:color="auto"/>
                      </w:divBdr>
                    </w:div>
                    <w:div w:id="207300596">
                      <w:marLeft w:val="0"/>
                      <w:marRight w:val="0"/>
                      <w:marTop w:val="0"/>
                      <w:marBottom w:val="0"/>
                      <w:divBdr>
                        <w:top w:val="none" w:sz="0" w:space="0" w:color="auto"/>
                        <w:left w:val="none" w:sz="0" w:space="0" w:color="auto"/>
                        <w:bottom w:val="none" w:sz="0" w:space="0" w:color="auto"/>
                        <w:right w:val="none" w:sz="0" w:space="0" w:color="auto"/>
                      </w:divBdr>
                      <w:divsChild>
                        <w:div w:id="1653408862">
                          <w:marLeft w:val="0"/>
                          <w:marRight w:val="0"/>
                          <w:marTop w:val="0"/>
                          <w:marBottom w:val="0"/>
                          <w:divBdr>
                            <w:top w:val="none" w:sz="0" w:space="0" w:color="auto"/>
                            <w:left w:val="none" w:sz="0" w:space="0" w:color="auto"/>
                            <w:bottom w:val="none" w:sz="0" w:space="0" w:color="auto"/>
                            <w:right w:val="none" w:sz="0" w:space="0" w:color="auto"/>
                          </w:divBdr>
                          <w:divsChild>
                            <w:div w:id="807941303">
                              <w:marLeft w:val="0"/>
                              <w:marRight w:val="0"/>
                              <w:marTop w:val="0"/>
                              <w:marBottom w:val="0"/>
                              <w:divBdr>
                                <w:top w:val="none" w:sz="0" w:space="0" w:color="auto"/>
                                <w:left w:val="none" w:sz="0" w:space="0" w:color="auto"/>
                                <w:bottom w:val="none" w:sz="0" w:space="0" w:color="auto"/>
                                <w:right w:val="none" w:sz="0" w:space="0" w:color="auto"/>
                              </w:divBdr>
                              <w:divsChild>
                                <w:div w:id="87438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831783">
          <w:marLeft w:val="0"/>
          <w:marRight w:val="0"/>
          <w:marTop w:val="0"/>
          <w:marBottom w:val="0"/>
          <w:divBdr>
            <w:top w:val="none" w:sz="0" w:space="0" w:color="auto"/>
            <w:left w:val="none" w:sz="0" w:space="0" w:color="auto"/>
            <w:bottom w:val="none" w:sz="0" w:space="0" w:color="auto"/>
            <w:right w:val="none" w:sz="0" w:space="0" w:color="auto"/>
          </w:divBdr>
          <w:divsChild>
            <w:div w:id="309941292">
              <w:marLeft w:val="0"/>
              <w:marRight w:val="0"/>
              <w:marTop w:val="0"/>
              <w:marBottom w:val="0"/>
              <w:divBdr>
                <w:top w:val="none" w:sz="0" w:space="0" w:color="auto"/>
                <w:left w:val="none" w:sz="0" w:space="0" w:color="auto"/>
                <w:bottom w:val="none" w:sz="0" w:space="0" w:color="auto"/>
                <w:right w:val="none" w:sz="0" w:space="0" w:color="auto"/>
              </w:divBdr>
              <w:divsChild>
                <w:div w:id="1883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8947">
          <w:marLeft w:val="0"/>
          <w:marRight w:val="0"/>
          <w:marTop w:val="0"/>
          <w:marBottom w:val="0"/>
          <w:divBdr>
            <w:top w:val="none" w:sz="0" w:space="0" w:color="auto"/>
            <w:left w:val="none" w:sz="0" w:space="0" w:color="auto"/>
            <w:bottom w:val="none" w:sz="0" w:space="0" w:color="auto"/>
            <w:right w:val="none" w:sz="0" w:space="0" w:color="auto"/>
          </w:divBdr>
          <w:divsChild>
            <w:div w:id="663702829">
              <w:marLeft w:val="0"/>
              <w:marRight w:val="0"/>
              <w:marTop w:val="0"/>
              <w:marBottom w:val="0"/>
              <w:divBdr>
                <w:top w:val="none" w:sz="0" w:space="0" w:color="auto"/>
                <w:left w:val="none" w:sz="0" w:space="0" w:color="auto"/>
                <w:bottom w:val="none" w:sz="0" w:space="0" w:color="auto"/>
                <w:right w:val="none" w:sz="0" w:space="0" w:color="auto"/>
              </w:divBdr>
              <w:divsChild>
                <w:div w:id="1639068104">
                  <w:marLeft w:val="0"/>
                  <w:marRight w:val="0"/>
                  <w:marTop w:val="0"/>
                  <w:marBottom w:val="0"/>
                  <w:divBdr>
                    <w:top w:val="none" w:sz="0" w:space="0" w:color="auto"/>
                    <w:left w:val="none" w:sz="0" w:space="0" w:color="auto"/>
                    <w:bottom w:val="none" w:sz="0" w:space="0" w:color="auto"/>
                    <w:right w:val="none" w:sz="0" w:space="0" w:color="auto"/>
                  </w:divBdr>
                </w:div>
                <w:div w:id="1636445494">
                  <w:marLeft w:val="0"/>
                  <w:marRight w:val="0"/>
                  <w:marTop w:val="0"/>
                  <w:marBottom w:val="0"/>
                  <w:divBdr>
                    <w:top w:val="none" w:sz="0" w:space="0" w:color="auto"/>
                    <w:left w:val="none" w:sz="0" w:space="0" w:color="auto"/>
                    <w:bottom w:val="none" w:sz="0" w:space="0" w:color="auto"/>
                    <w:right w:val="none" w:sz="0" w:space="0" w:color="auto"/>
                  </w:divBdr>
                </w:div>
                <w:div w:id="743143093">
                  <w:marLeft w:val="0"/>
                  <w:marRight w:val="0"/>
                  <w:marTop w:val="0"/>
                  <w:marBottom w:val="0"/>
                  <w:divBdr>
                    <w:top w:val="none" w:sz="0" w:space="0" w:color="auto"/>
                    <w:left w:val="none" w:sz="0" w:space="0" w:color="auto"/>
                    <w:bottom w:val="none" w:sz="0" w:space="0" w:color="auto"/>
                    <w:right w:val="none" w:sz="0" w:space="0" w:color="auto"/>
                  </w:divBdr>
                  <w:divsChild>
                    <w:div w:id="1364286078">
                      <w:marLeft w:val="0"/>
                      <w:marRight w:val="0"/>
                      <w:marTop w:val="0"/>
                      <w:marBottom w:val="0"/>
                      <w:divBdr>
                        <w:top w:val="none" w:sz="0" w:space="0" w:color="auto"/>
                        <w:left w:val="none" w:sz="0" w:space="0" w:color="auto"/>
                        <w:bottom w:val="none" w:sz="0" w:space="0" w:color="auto"/>
                        <w:right w:val="none" w:sz="0" w:space="0" w:color="auto"/>
                      </w:divBdr>
                      <w:divsChild>
                        <w:div w:id="776022017">
                          <w:marLeft w:val="0"/>
                          <w:marRight w:val="0"/>
                          <w:marTop w:val="0"/>
                          <w:marBottom w:val="0"/>
                          <w:divBdr>
                            <w:top w:val="none" w:sz="0" w:space="0" w:color="auto"/>
                            <w:left w:val="none" w:sz="0" w:space="0" w:color="auto"/>
                            <w:bottom w:val="none" w:sz="0" w:space="0" w:color="auto"/>
                            <w:right w:val="none" w:sz="0" w:space="0" w:color="auto"/>
                          </w:divBdr>
                          <w:divsChild>
                            <w:div w:id="2568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382735">
          <w:marLeft w:val="0"/>
          <w:marRight w:val="0"/>
          <w:marTop w:val="0"/>
          <w:marBottom w:val="0"/>
          <w:divBdr>
            <w:top w:val="none" w:sz="0" w:space="0" w:color="auto"/>
            <w:left w:val="none" w:sz="0" w:space="0" w:color="auto"/>
            <w:bottom w:val="none" w:sz="0" w:space="0" w:color="auto"/>
            <w:right w:val="none" w:sz="0" w:space="0" w:color="auto"/>
          </w:divBdr>
          <w:divsChild>
            <w:div w:id="2064134140">
              <w:marLeft w:val="0"/>
              <w:marRight w:val="0"/>
              <w:marTop w:val="0"/>
              <w:marBottom w:val="0"/>
              <w:divBdr>
                <w:top w:val="none" w:sz="0" w:space="0" w:color="auto"/>
                <w:left w:val="none" w:sz="0" w:space="0" w:color="auto"/>
                <w:bottom w:val="none" w:sz="0" w:space="0" w:color="auto"/>
                <w:right w:val="none" w:sz="0" w:space="0" w:color="auto"/>
              </w:divBdr>
              <w:divsChild>
                <w:div w:id="111721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3655">
      <w:bodyDiv w:val="1"/>
      <w:marLeft w:val="0"/>
      <w:marRight w:val="0"/>
      <w:marTop w:val="0"/>
      <w:marBottom w:val="0"/>
      <w:divBdr>
        <w:top w:val="none" w:sz="0" w:space="0" w:color="auto"/>
        <w:left w:val="none" w:sz="0" w:space="0" w:color="auto"/>
        <w:bottom w:val="none" w:sz="0" w:space="0" w:color="auto"/>
        <w:right w:val="none" w:sz="0" w:space="0" w:color="auto"/>
      </w:divBdr>
      <w:divsChild>
        <w:div w:id="1347901229">
          <w:marLeft w:val="0"/>
          <w:marRight w:val="0"/>
          <w:marTop w:val="0"/>
          <w:marBottom w:val="0"/>
          <w:divBdr>
            <w:top w:val="none" w:sz="0" w:space="0" w:color="auto"/>
            <w:left w:val="none" w:sz="0" w:space="0" w:color="auto"/>
            <w:bottom w:val="none" w:sz="0" w:space="0" w:color="auto"/>
            <w:right w:val="none" w:sz="0" w:space="0" w:color="auto"/>
          </w:divBdr>
          <w:divsChild>
            <w:div w:id="495610846">
              <w:marLeft w:val="0"/>
              <w:marRight w:val="0"/>
              <w:marTop w:val="0"/>
              <w:marBottom w:val="0"/>
              <w:divBdr>
                <w:top w:val="none" w:sz="0" w:space="0" w:color="auto"/>
                <w:left w:val="none" w:sz="0" w:space="0" w:color="auto"/>
                <w:bottom w:val="none" w:sz="0" w:space="0" w:color="auto"/>
                <w:right w:val="none" w:sz="0" w:space="0" w:color="auto"/>
              </w:divBdr>
              <w:divsChild>
                <w:div w:id="1043599932">
                  <w:marLeft w:val="0"/>
                  <w:marRight w:val="0"/>
                  <w:marTop w:val="0"/>
                  <w:marBottom w:val="0"/>
                  <w:divBdr>
                    <w:top w:val="none" w:sz="0" w:space="0" w:color="auto"/>
                    <w:left w:val="none" w:sz="0" w:space="0" w:color="auto"/>
                    <w:bottom w:val="none" w:sz="0" w:space="0" w:color="auto"/>
                    <w:right w:val="none" w:sz="0" w:space="0" w:color="auto"/>
                  </w:divBdr>
                  <w:divsChild>
                    <w:div w:id="67222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513039">
          <w:marLeft w:val="0"/>
          <w:marRight w:val="0"/>
          <w:marTop w:val="0"/>
          <w:marBottom w:val="0"/>
          <w:divBdr>
            <w:top w:val="none" w:sz="0" w:space="0" w:color="auto"/>
            <w:left w:val="none" w:sz="0" w:space="0" w:color="auto"/>
            <w:bottom w:val="none" w:sz="0" w:space="0" w:color="auto"/>
            <w:right w:val="none" w:sz="0" w:space="0" w:color="auto"/>
          </w:divBdr>
          <w:divsChild>
            <w:div w:id="472793956">
              <w:marLeft w:val="0"/>
              <w:marRight w:val="0"/>
              <w:marTop w:val="0"/>
              <w:marBottom w:val="0"/>
              <w:divBdr>
                <w:top w:val="none" w:sz="0" w:space="0" w:color="auto"/>
                <w:left w:val="none" w:sz="0" w:space="0" w:color="auto"/>
                <w:bottom w:val="none" w:sz="0" w:space="0" w:color="auto"/>
                <w:right w:val="none" w:sz="0" w:space="0" w:color="auto"/>
              </w:divBdr>
              <w:divsChild>
                <w:div w:id="18533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49370">
      <w:bodyDiv w:val="1"/>
      <w:marLeft w:val="0"/>
      <w:marRight w:val="0"/>
      <w:marTop w:val="0"/>
      <w:marBottom w:val="0"/>
      <w:divBdr>
        <w:top w:val="none" w:sz="0" w:space="0" w:color="auto"/>
        <w:left w:val="none" w:sz="0" w:space="0" w:color="auto"/>
        <w:bottom w:val="none" w:sz="0" w:space="0" w:color="auto"/>
        <w:right w:val="none" w:sz="0" w:space="0" w:color="auto"/>
      </w:divBdr>
      <w:divsChild>
        <w:div w:id="1608200322">
          <w:blockQuote w:val="1"/>
          <w:marLeft w:val="0"/>
          <w:marRight w:val="0"/>
          <w:marTop w:val="0"/>
          <w:marBottom w:val="375"/>
          <w:divBdr>
            <w:top w:val="none" w:sz="0" w:space="0" w:color="auto"/>
            <w:left w:val="single" w:sz="36" w:space="24" w:color="E4E4E4"/>
            <w:bottom w:val="none" w:sz="0" w:space="0" w:color="auto"/>
            <w:right w:val="none" w:sz="0" w:space="0" w:color="auto"/>
          </w:divBdr>
        </w:div>
      </w:divsChild>
    </w:div>
    <w:div w:id="318078382">
      <w:bodyDiv w:val="1"/>
      <w:marLeft w:val="0"/>
      <w:marRight w:val="0"/>
      <w:marTop w:val="0"/>
      <w:marBottom w:val="0"/>
      <w:divBdr>
        <w:top w:val="none" w:sz="0" w:space="0" w:color="auto"/>
        <w:left w:val="none" w:sz="0" w:space="0" w:color="auto"/>
        <w:bottom w:val="none" w:sz="0" w:space="0" w:color="auto"/>
        <w:right w:val="none" w:sz="0" w:space="0" w:color="auto"/>
      </w:divBdr>
    </w:div>
    <w:div w:id="324019057">
      <w:bodyDiv w:val="1"/>
      <w:marLeft w:val="0"/>
      <w:marRight w:val="0"/>
      <w:marTop w:val="0"/>
      <w:marBottom w:val="0"/>
      <w:divBdr>
        <w:top w:val="none" w:sz="0" w:space="0" w:color="auto"/>
        <w:left w:val="none" w:sz="0" w:space="0" w:color="auto"/>
        <w:bottom w:val="none" w:sz="0" w:space="0" w:color="auto"/>
        <w:right w:val="none" w:sz="0" w:space="0" w:color="auto"/>
      </w:divBdr>
    </w:div>
    <w:div w:id="328868002">
      <w:bodyDiv w:val="1"/>
      <w:marLeft w:val="0"/>
      <w:marRight w:val="0"/>
      <w:marTop w:val="0"/>
      <w:marBottom w:val="0"/>
      <w:divBdr>
        <w:top w:val="none" w:sz="0" w:space="0" w:color="auto"/>
        <w:left w:val="none" w:sz="0" w:space="0" w:color="auto"/>
        <w:bottom w:val="none" w:sz="0" w:space="0" w:color="auto"/>
        <w:right w:val="none" w:sz="0" w:space="0" w:color="auto"/>
      </w:divBdr>
      <w:divsChild>
        <w:div w:id="767385085">
          <w:marLeft w:val="0"/>
          <w:marRight w:val="0"/>
          <w:marTop w:val="0"/>
          <w:marBottom w:val="0"/>
          <w:divBdr>
            <w:top w:val="none" w:sz="0" w:space="0" w:color="auto"/>
            <w:left w:val="none" w:sz="0" w:space="0" w:color="auto"/>
            <w:bottom w:val="none" w:sz="0" w:space="0" w:color="auto"/>
            <w:right w:val="none" w:sz="0" w:space="0" w:color="auto"/>
          </w:divBdr>
        </w:div>
        <w:div w:id="1272739937">
          <w:marLeft w:val="0"/>
          <w:marRight w:val="0"/>
          <w:marTop w:val="90"/>
          <w:marBottom w:val="0"/>
          <w:divBdr>
            <w:top w:val="none" w:sz="0" w:space="0" w:color="auto"/>
            <w:left w:val="none" w:sz="0" w:space="0" w:color="auto"/>
            <w:bottom w:val="none" w:sz="0" w:space="0" w:color="auto"/>
            <w:right w:val="none" w:sz="0" w:space="0" w:color="auto"/>
          </w:divBdr>
        </w:div>
        <w:div w:id="1421214097">
          <w:marLeft w:val="0"/>
          <w:marRight w:val="0"/>
          <w:marTop w:val="270"/>
          <w:marBottom w:val="315"/>
          <w:divBdr>
            <w:top w:val="none" w:sz="0" w:space="0" w:color="auto"/>
            <w:left w:val="none" w:sz="0" w:space="0" w:color="auto"/>
            <w:bottom w:val="none" w:sz="0" w:space="0" w:color="auto"/>
            <w:right w:val="none" w:sz="0" w:space="0" w:color="auto"/>
          </w:divBdr>
          <w:divsChild>
            <w:div w:id="77409382">
              <w:marLeft w:val="0"/>
              <w:marRight w:val="0"/>
              <w:marTop w:val="270"/>
              <w:marBottom w:val="270"/>
              <w:divBdr>
                <w:top w:val="none" w:sz="0" w:space="0" w:color="auto"/>
                <w:left w:val="none" w:sz="0" w:space="0" w:color="auto"/>
                <w:bottom w:val="none" w:sz="0" w:space="0" w:color="auto"/>
                <w:right w:val="none" w:sz="0" w:space="0" w:color="auto"/>
              </w:divBdr>
              <w:divsChild>
                <w:div w:id="1438721550">
                  <w:marLeft w:val="0"/>
                  <w:marRight w:val="0"/>
                  <w:marTop w:val="270"/>
                  <w:marBottom w:val="270"/>
                  <w:divBdr>
                    <w:top w:val="none" w:sz="0" w:space="0" w:color="auto"/>
                    <w:left w:val="none" w:sz="0" w:space="0" w:color="auto"/>
                    <w:bottom w:val="none" w:sz="0" w:space="0" w:color="auto"/>
                    <w:right w:val="none" w:sz="0" w:space="0" w:color="auto"/>
                  </w:divBdr>
                  <w:divsChild>
                    <w:div w:id="139461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366104">
      <w:bodyDiv w:val="1"/>
      <w:marLeft w:val="0"/>
      <w:marRight w:val="0"/>
      <w:marTop w:val="0"/>
      <w:marBottom w:val="0"/>
      <w:divBdr>
        <w:top w:val="none" w:sz="0" w:space="0" w:color="auto"/>
        <w:left w:val="none" w:sz="0" w:space="0" w:color="auto"/>
        <w:bottom w:val="none" w:sz="0" w:space="0" w:color="auto"/>
        <w:right w:val="none" w:sz="0" w:space="0" w:color="auto"/>
      </w:divBdr>
      <w:divsChild>
        <w:div w:id="1821194862">
          <w:marLeft w:val="0"/>
          <w:marRight w:val="0"/>
          <w:marTop w:val="270"/>
          <w:marBottom w:val="270"/>
          <w:divBdr>
            <w:top w:val="none" w:sz="0" w:space="0" w:color="auto"/>
            <w:left w:val="none" w:sz="0" w:space="0" w:color="auto"/>
            <w:bottom w:val="none" w:sz="0" w:space="0" w:color="auto"/>
            <w:right w:val="none" w:sz="0" w:space="0" w:color="auto"/>
          </w:divBdr>
          <w:divsChild>
            <w:div w:id="2097288383">
              <w:marLeft w:val="0"/>
              <w:marRight w:val="0"/>
              <w:marTop w:val="270"/>
              <w:marBottom w:val="270"/>
              <w:divBdr>
                <w:top w:val="none" w:sz="0" w:space="0" w:color="auto"/>
                <w:left w:val="none" w:sz="0" w:space="0" w:color="auto"/>
                <w:bottom w:val="none" w:sz="0" w:space="0" w:color="auto"/>
                <w:right w:val="none" w:sz="0" w:space="0" w:color="auto"/>
              </w:divBdr>
              <w:divsChild>
                <w:div w:id="21237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726008">
      <w:bodyDiv w:val="1"/>
      <w:marLeft w:val="0"/>
      <w:marRight w:val="0"/>
      <w:marTop w:val="0"/>
      <w:marBottom w:val="0"/>
      <w:divBdr>
        <w:top w:val="none" w:sz="0" w:space="0" w:color="auto"/>
        <w:left w:val="none" w:sz="0" w:space="0" w:color="auto"/>
        <w:bottom w:val="none" w:sz="0" w:space="0" w:color="auto"/>
        <w:right w:val="none" w:sz="0" w:space="0" w:color="auto"/>
      </w:divBdr>
    </w:div>
    <w:div w:id="351034762">
      <w:bodyDiv w:val="1"/>
      <w:marLeft w:val="0"/>
      <w:marRight w:val="0"/>
      <w:marTop w:val="0"/>
      <w:marBottom w:val="0"/>
      <w:divBdr>
        <w:top w:val="none" w:sz="0" w:space="0" w:color="auto"/>
        <w:left w:val="none" w:sz="0" w:space="0" w:color="auto"/>
        <w:bottom w:val="none" w:sz="0" w:space="0" w:color="auto"/>
        <w:right w:val="none" w:sz="0" w:space="0" w:color="auto"/>
      </w:divBdr>
      <w:divsChild>
        <w:div w:id="463616465">
          <w:marLeft w:val="0"/>
          <w:marRight w:val="0"/>
          <w:marTop w:val="0"/>
          <w:marBottom w:val="0"/>
          <w:divBdr>
            <w:top w:val="none" w:sz="0" w:space="0" w:color="auto"/>
            <w:left w:val="none" w:sz="0" w:space="0" w:color="auto"/>
            <w:bottom w:val="none" w:sz="0" w:space="0" w:color="auto"/>
            <w:right w:val="none" w:sz="0" w:space="0" w:color="auto"/>
          </w:divBdr>
          <w:divsChild>
            <w:div w:id="73281870">
              <w:marLeft w:val="0"/>
              <w:marRight w:val="0"/>
              <w:marTop w:val="0"/>
              <w:marBottom w:val="0"/>
              <w:divBdr>
                <w:top w:val="none" w:sz="0" w:space="0" w:color="auto"/>
                <w:left w:val="none" w:sz="0" w:space="0" w:color="auto"/>
                <w:bottom w:val="none" w:sz="0" w:space="0" w:color="auto"/>
                <w:right w:val="none" w:sz="0" w:space="0" w:color="auto"/>
              </w:divBdr>
              <w:divsChild>
                <w:div w:id="187885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9313">
          <w:marLeft w:val="0"/>
          <w:marRight w:val="0"/>
          <w:marTop w:val="0"/>
          <w:marBottom w:val="0"/>
          <w:divBdr>
            <w:top w:val="none" w:sz="0" w:space="0" w:color="auto"/>
            <w:left w:val="none" w:sz="0" w:space="0" w:color="auto"/>
            <w:bottom w:val="none" w:sz="0" w:space="0" w:color="auto"/>
            <w:right w:val="none" w:sz="0" w:space="0" w:color="auto"/>
          </w:divBdr>
          <w:divsChild>
            <w:div w:id="42682438">
              <w:marLeft w:val="0"/>
              <w:marRight w:val="0"/>
              <w:marTop w:val="0"/>
              <w:marBottom w:val="0"/>
              <w:divBdr>
                <w:top w:val="none" w:sz="0" w:space="0" w:color="auto"/>
                <w:left w:val="none" w:sz="0" w:space="0" w:color="auto"/>
                <w:bottom w:val="none" w:sz="0" w:space="0" w:color="auto"/>
                <w:right w:val="none" w:sz="0" w:space="0" w:color="auto"/>
              </w:divBdr>
              <w:divsChild>
                <w:div w:id="9022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930833">
      <w:bodyDiv w:val="1"/>
      <w:marLeft w:val="0"/>
      <w:marRight w:val="0"/>
      <w:marTop w:val="0"/>
      <w:marBottom w:val="0"/>
      <w:divBdr>
        <w:top w:val="none" w:sz="0" w:space="0" w:color="auto"/>
        <w:left w:val="none" w:sz="0" w:space="0" w:color="auto"/>
        <w:bottom w:val="none" w:sz="0" w:space="0" w:color="auto"/>
        <w:right w:val="none" w:sz="0" w:space="0" w:color="auto"/>
      </w:divBdr>
      <w:divsChild>
        <w:div w:id="1327784300">
          <w:marLeft w:val="0"/>
          <w:marRight w:val="0"/>
          <w:marTop w:val="0"/>
          <w:marBottom w:val="0"/>
          <w:divBdr>
            <w:top w:val="none" w:sz="0" w:space="0" w:color="auto"/>
            <w:left w:val="none" w:sz="0" w:space="0" w:color="auto"/>
            <w:bottom w:val="none" w:sz="0" w:space="0" w:color="auto"/>
            <w:right w:val="none" w:sz="0" w:space="0" w:color="auto"/>
          </w:divBdr>
        </w:div>
        <w:div w:id="2138137738">
          <w:marLeft w:val="0"/>
          <w:marRight w:val="0"/>
          <w:marTop w:val="450"/>
          <w:marBottom w:val="0"/>
          <w:divBdr>
            <w:top w:val="none" w:sz="0" w:space="0" w:color="auto"/>
            <w:left w:val="none" w:sz="0" w:space="0" w:color="auto"/>
            <w:bottom w:val="none" w:sz="0" w:space="0" w:color="auto"/>
            <w:right w:val="none" w:sz="0" w:space="0" w:color="auto"/>
          </w:divBdr>
        </w:div>
      </w:divsChild>
    </w:div>
    <w:div w:id="365369407">
      <w:bodyDiv w:val="1"/>
      <w:marLeft w:val="0"/>
      <w:marRight w:val="0"/>
      <w:marTop w:val="0"/>
      <w:marBottom w:val="0"/>
      <w:divBdr>
        <w:top w:val="none" w:sz="0" w:space="0" w:color="auto"/>
        <w:left w:val="none" w:sz="0" w:space="0" w:color="auto"/>
        <w:bottom w:val="none" w:sz="0" w:space="0" w:color="auto"/>
        <w:right w:val="none" w:sz="0" w:space="0" w:color="auto"/>
      </w:divBdr>
    </w:div>
    <w:div w:id="367032234">
      <w:bodyDiv w:val="1"/>
      <w:marLeft w:val="0"/>
      <w:marRight w:val="0"/>
      <w:marTop w:val="0"/>
      <w:marBottom w:val="0"/>
      <w:divBdr>
        <w:top w:val="none" w:sz="0" w:space="0" w:color="auto"/>
        <w:left w:val="none" w:sz="0" w:space="0" w:color="auto"/>
        <w:bottom w:val="none" w:sz="0" w:space="0" w:color="auto"/>
        <w:right w:val="none" w:sz="0" w:space="0" w:color="auto"/>
      </w:divBdr>
      <w:divsChild>
        <w:div w:id="1041130529">
          <w:marLeft w:val="0"/>
          <w:marRight w:val="0"/>
          <w:marTop w:val="0"/>
          <w:marBottom w:val="0"/>
          <w:divBdr>
            <w:top w:val="none" w:sz="0" w:space="0" w:color="auto"/>
            <w:left w:val="none" w:sz="0" w:space="0" w:color="auto"/>
            <w:bottom w:val="none" w:sz="0" w:space="0" w:color="auto"/>
            <w:right w:val="none" w:sz="0" w:space="0" w:color="auto"/>
          </w:divBdr>
        </w:div>
        <w:div w:id="1184324251">
          <w:marLeft w:val="0"/>
          <w:marRight w:val="0"/>
          <w:marTop w:val="0"/>
          <w:marBottom w:val="0"/>
          <w:divBdr>
            <w:top w:val="none" w:sz="0" w:space="0" w:color="auto"/>
            <w:left w:val="none" w:sz="0" w:space="0" w:color="auto"/>
            <w:bottom w:val="none" w:sz="0" w:space="0" w:color="auto"/>
            <w:right w:val="none" w:sz="0" w:space="0" w:color="auto"/>
          </w:divBdr>
          <w:divsChild>
            <w:div w:id="769202743">
              <w:marLeft w:val="0"/>
              <w:marRight w:val="0"/>
              <w:marTop w:val="0"/>
              <w:marBottom w:val="0"/>
              <w:divBdr>
                <w:top w:val="none" w:sz="0" w:space="0" w:color="auto"/>
                <w:left w:val="none" w:sz="0" w:space="0" w:color="auto"/>
                <w:bottom w:val="none" w:sz="0" w:space="0" w:color="auto"/>
                <w:right w:val="none" w:sz="0" w:space="0" w:color="auto"/>
              </w:divBdr>
              <w:divsChild>
                <w:div w:id="613441844">
                  <w:marLeft w:val="0"/>
                  <w:marRight w:val="0"/>
                  <w:marTop w:val="0"/>
                  <w:marBottom w:val="0"/>
                  <w:divBdr>
                    <w:top w:val="none" w:sz="0" w:space="0" w:color="auto"/>
                    <w:left w:val="none" w:sz="0" w:space="0" w:color="auto"/>
                    <w:bottom w:val="none" w:sz="0" w:space="0" w:color="auto"/>
                    <w:right w:val="none" w:sz="0" w:space="0" w:color="auto"/>
                  </w:divBdr>
                  <w:divsChild>
                    <w:div w:id="21126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601633">
          <w:marLeft w:val="0"/>
          <w:marRight w:val="0"/>
          <w:marTop w:val="0"/>
          <w:marBottom w:val="0"/>
          <w:divBdr>
            <w:top w:val="none" w:sz="0" w:space="0" w:color="auto"/>
            <w:left w:val="none" w:sz="0" w:space="0" w:color="auto"/>
            <w:bottom w:val="none" w:sz="0" w:space="0" w:color="auto"/>
            <w:right w:val="none" w:sz="0" w:space="0" w:color="auto"/>
          </w:divBdr>
        </w:div>
      </w:divsChild>
    </w:div>
    <w:div w:id="371459648">
      <w:bodyDiv w:val="1"/>
      <w:marLeft w:val="0"/>
      <w:marRight w:val="0"/>
      <w:marTop w:val="0"/>
      <w:marBottom w:val="0"/>
      <w:divBdr>
        <w:top w:val="none" w:sz="0" w:space="0" w:color="auto"/>
        <w:left w:val="none" w:sz="0" w:space="0" w:color="auto"/>
        <w:bottom w:val="none" w:sz="0" w:space="0" w:color="auto"/>
        <w:right w:val="none" w:sz="0" w:space="0" w:color="auto"/>
      </w:divBdr>
      <w:divsChild>
        <w:div w:id="48069142">
          <w:marLeft w:val="0"/>
          <w:marRight w:val="0"/>
          <w:marTop w:val="0"/>
          <w:marBottom w:val="0"/>
          <w:divBdr>
            <w:top w:val="none" w:sz="0" w:space="0" w:color="auto"/>
            <w:left w:val="none" w:sz="0" w:space="0" w:color="auto"/>
            <w:bottom w:val="none" w:sz="0" w:space="0" w:color="auto"/>
            <w:right w:val="none" w:sz="0" w:space="0" w:color="auto"/>
          </w:divBdr>
        </w:div>
        <w:div w:id="185874381">
          <w:marLeft w:val="0"/>
          <w:marRight w:val="0"/>
          <w:marTop w:val="0"/>
          <w:marBottom w:val="0"/>
          <w:divBdr>
            <w:top w:val="none" w:sz="0" w:space="0" w:color="auto"/>
            <w:left w:val="none" w:sz="0" w:space="0" w:color="auto"/>
            <w:bottom w:val="none" w:sz="0" w:space="0" w:color="auto"/>
            <w:right w:val="none" w:sz="0" w:space="0" w:color="auto"/>
          </w:divBdr>
          <w:divsChild>
            <w:div w:id="944654271">
              <w:marLeft w:val="0"/>
              <w:marRight w:val="0"/>
              <w:marTop w:val="0"/>
              <w:marBottom w:val="0"/>
              <w:divBdr>
                <w:top w:val="none" w:sz="0" w:space="0" w:color="auto"/>
                <w:left w:val="none" w:sz="0" w:space="0" w:color="auto"/>
                <w:bottom w:val="none" w:sz="0" w:space="0" w:color="auto"/>
                <w:right w:val="none" w:sz="0" w:space="0" w:color="auto"/>
              </w:divBdr>
              <w:divsChild>
                <w:div w:id="362944235">
                  <w:marLeft w:val="0"/>
                  <w:marRight w:val="0"/>
                  <w:marTop w:val="0"/>
                  <w:marBottom w:val="0"/>
                  <w:divBdr>
                    <w:top w:val="none" w:sz="0" w:space="0" w:color="auto"/>
                    <w:left w:val="none" w:sz="0" w:space="0" w:color="auto"/>
                    <w:bottom w:val="none" w:sz="0" w:space="0" w:color="auto"/>
                    <w:right w:val="none" w:sz="0" w:space="0" w:color="auto"/>
                  </w:divBdr>
                  <w:divsChild>
                    <w:div w:id="102710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4101">
          <w:marLeft w:val="0"/>
          <w:marRight w:val="0"/>
          <w:marTop w:val="0"/>
          <w:marBottom w:val="0"/>
          <w:divBdr>
            <w:top w:val="none" w:sz="0" w:space="0" w:color="auto"/>
            <w:left w:val="none" w:sz="0" w:space="0" w:color="auto"/>
            <w:bottom w:val="none" w:sz="0" w:space="0" w:color="auto"/>
            <w:right w:val="none" w:sz="0" w:space="0" w:color="auto"/>
          </w:divBdr>
          <w:divsChild>
            <w:div w:id="1886529378">
              <w:marLeft w:val="0"/>
              <w:marRight w:val="0"/>
              <w:marTop w:val="0"/>
              <w:marBottom w:val="0"/>
              <w:divBdr>
                <w:top w:val="none" w:sz="0" w:space="0" w:color="auto"/>
                <w:left w:val="none" w:sz="0" w:space="0" w:color="auto"/>
                <w:bottom w:val="none" w:sz="0" w:space="0" w:color="auto"/>
                <w:right w:val="none" w:sz="0" w:space="0" w:color="auto"/>
              </w:divBdr>
              <w:divsChild>
                <w:div w:id="439227726">
                  <w:marLeft w:val="0"/>
                  <w:marRight w:val="0"/>
                  <w:marTop w:val="0"/>
                  <w:marBottom w:val="0"/>
                  <w:divBdr>
                    <w:top w:val="none" w:sz="0" w:space="0" w:color="auto"/>
                    <w:left w:val="none" w:sz="0" w:space="0" w:color="auto"/>
                    <w:bottom w:val="none" w:sz="0" w:space="0" w:color="auto"/>
                    <w:right w:val="none" w:sz="0" w:space="0" w:color="auto"/>
                  </w:divBdr>
                  <w:divsChild>
                    <w:div w:id="101437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4293">
          <w:marLeft w:val="0"/>
          <w:marRight w:val="0"/>
          <w:marTop w:val="0"/>
          <w:marBottom w:val="0"/>
          <w:divBdr>
            <w:top w:val="none" w:sz="0" w:space="0" w:color="auto"/>
            <w:left w:val="none" w:sz="0" w:space="0" w:color="auto"/>
            <w:bottom w:val="none" w:sz="0" w:space="0" w:color="auto"/>
            <w:right w:val="none" w:sz="0" w:space="0" w:color="auto"/>
          </w:divBdr>
        </w:div>
      </w:divsChild>
    </w:div>
    <w:div w:id="375350099">
      <w:bodyDiv w:val="1"/>
      <w:marLeft w:val="0"/>
      <w:marRight w:val="0"/>
      <w:marTop w:val="0"/>
      <w:marBottom w:val="0"/>
      <w:divBdr>
        <w:top w:val="none" w:sz="0" w:space="0" w:color="auto"/>
        <w:left w:val="none" w:sz="0" w:space="0" w:color="auto"/>
        <w:bottom w:val="none" w:sz="0" w:space="0" w:color="auto"/>
        <w:right w:val="none" w:sz="0" w:space="0" w:color="auto"/>
      </w:divBdr>
      <w:divsChild>
        <w:div w:id="224681068">
          <w:marLeft w:val="0"/>
          <w:marRight w:val="0"/>
          <w:marTop w:val="0"/>
          <w:marBottom w:val="0"/>
          <w:divBdr>
            <w:top w:val="none" w:sz="0" w:space="0" w:color="auto"/>
            <w:left w:val="none" w:sz="0" w:space="0" w:color="auto"/>
            <w:bottom w:val="none" w:sz="0" w:space="0" w:color="auto"/>
            <w:right w:val="none" w:sz="0" w:space="0" w:color="auto"/>
          </w:divBdr>
        </w:div>
        <w:div w:id="309864634">
          <w:marLeft w:val="0"/>
          <w:marRight w:val="0"/>
          <w:marTop w:val="0"/>
          <w:marBottom w:val="0"/>
          <w:divBdr>
            <w:top w:val="none" w:sz="0" w:space="0" w:color="auto"/>
            <w:left w:val="none" w:sz="0" w:space="0" w:color="auto"/>
            <w:bottom w:val="none" w:sz="0" w:space="0" w:color="auto"/>
            <w:right w:val="none" w:sz="0" w:space="0" w:color="auto"/>
          </w:divBdr>
        </w:div>
        <w:div w:id="403067636">
          <w:marLeft w:val="0"/>
          <w:marRight w:val="0"/>
          <w:marTop w:val="0"/>
          <w:marBottom w:val="0"/>
          <w:divBdr>
            <w:top w:val="none" w:sz="0" w:space="0" w:color="auto"/>
            <w:left w:val="none" w:sz="0" w:space="0" w:color="auto"/>
            <w:bottom w:val="none" w:sz="0" w:space="0" w:color="auto"/>
            <w:right w:val="none" w:sz="0" w:space="0" w:color="auto"/>
          </w:divBdr>
          <w:divsChild>
            <w:div w:id="1905987402">
              <w:marLeft w:val="0"/>
              <w:marRight w:val="0"/>
              <w:marTop w:val="0"/>
              <w:marBottom w:val="0"/>
              <w:divBdr>
                <w:top w:val="none" w:sz="0" w:space="0" w:color="auto"/>
                <w:left w:val="none" w:sz="0" w:space="0" w:color="auto"/>
                <w:bottom w:val="none" w:sz="0" w:space="0" w:color="auto"/>
                <w:right w:val="none" w:sz="0" w:space="0" w:color="auto"/>
              </w:divBdr>
              <w:divsChild>
                <w:div w:id="190829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21978">
          <w:marLeft w:val="0"/>
          <w:marRight w:val="0"/>
          <w:marTop w:val="0"/>
          <w:marBottom w:val="0"/>
          <w:divBdr>
            <w:top w:val="none" w:sz="0" w:space="0" w:color="auto"/>
            <w:left w:val="none" w:sz="0" w:space="0" w:color="auto"/>
            <w:bottom w:val="none" w:sz="0" w:space="0" w:color="auto"/>
            <w:right w:val="none" w:sz="0" w:space="0" w:color="auto"/>
          </w:divBdr>
        </w:div>
        <w:div w:id="1128166831">
          <w:marLeft w:val="0"/>
          <w:marRight w:val="0"/>
          <w:marTop w:val="0"/>
          <w:marBottom w:val="0"/>
          <w:divBdr>
            <w:top w:val="none" w:sz="0" w:space="0" w:color="auto"/>
            <w:left w:val="none" w:sz="0" w:space="0" w:color="auto"/>
            <w:bottom w:val="none" w:sz="0" w:space="0" w:color="auto"/>
            <w:right w:val="none" w:sz="0" w:space="0" w:color="auto"/>
          </w:divBdr>
        </w:div>
        <w:div w:id="1189757932">
          <w:marLeft w:val="0"/>
          <w:marRight w:val="0"/>
          <w:marTop w:val="0"/>
          <w:marBottom w:val="0"/>
          <w:divBdr>
            <w:top w:val="none" w:sz="0" w:space="0" w:color="auto"/>
            <w:left w:val="none" w:sz="0" w:space="0" w:color="auto"/>
            <w:bottom w:val="none" w:sz="0" w:space="0" w:color="auto"/>
            <w:right w:val="none" w:sz="0" w:space="0" w:color="auto"/>
          </w:divBdr>
          <w:divsChild>
            <w:div w:id="1725445833">
              <w:marLeft w:val="0"/>
              <w:marRight w:val="0"/>
              <w:marTop w:val="0"/>
              <w:marBottom w:val="0"/>
              <w:divBdr>
                <w:top w:val="none" w:sz="0" w:space="0" w:color="auto"/>
                <w:left w:val="none" w:sz="0" w:space="0" w:color="auto"/>
                <w:bottom w:val="none" w:sz="0" w:space="0" w:color="auto"/>
                <w:right w:val="none" w:sz="0" w:space="0" w:color="auto"/>
              </w:divBdr>
              <w:divsChild>
                <w:div w:id="16951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2465">
          <w:marLeft w:val="0"/>
          <w:marRight w:val="0"/>
          <w:marTop w:val="0"/>
          <w:marBottom w:val="0"/>
          <w:divBdr>
            <w:top w:val="none" w:sz="0" w:space="0" w:color="auto"/>
            <w:left w:val="none" w:sz="0" w:space="0" w:color="auto"/>
            <w:bottom w:val="none" w:sz="0" w:space="0" w:color="auto"/>
            <w:right w:val="none" w:sz="0" w:space="0" w:color="auto"/>
          </w:divBdr>
          <w:divsChild>
            <w:div w:id="435029004">
              <w:marLeft w:val="0"/>
              <w:marRight w:val="0"/>
              <w:marTop w:val="0"/>
              <w:marBottom w:val="0"/>
              <w:divBdr>
                <w:top w:val="none" w:sz="0" w:space="0" w:color="auto"/>
                <w:left w:val="none" w:sz="0" w:space="0" w:color="auto"/>
                <w:bottom w:val="none" w:sz="0" w:space="0" w:color="auto"/>
                <w:right w:val="none" w:sz="0" w:space="0" w:color="auto"/>
              </w:divBdr>
              <w:divsChild>
                <w:div w:id="1906450615">
                  <w:marLeft w:val="0"/>
                  <w:marRight w:val="0"/>
                  <w:marTop w:val="0"/>
                  <w:marBottom w:val="0"/>
                  <w:divBdr>
                    <w:top w:val="none" w:sz="0" w:space="0" w:color="auto"/>
                    <w:left w:val="none" w:sz="0" w:space="0" w:color="auto"/>
                    <w:bottom w:val="none" w:sz="0" w:space="0" w:color="auto"/>
                    <w:right w:val="none" w:sz="0" w:space="0" w:color="auto"/>
                  </w:divBdr>
                  <w:divsChild>
                    <w:div w:id="170609252">
                      <w:marLeft w:val="0"/>
                      <w:marRight w:val="0"/>
                      <w:marTop w:val="0"/>
                      <w:marBottom w:val="0"/>
                      <w:divBdr>
                        <w:top w:val="none" w:sz="0" w:space="0" w:color="auto"/>
                        <w:left w:val="none" w:sz="0" w:space="0" w:color="auto"/>
                        <w:bottom w:val="none" w:sz="0" w:space="0" w:color="auto"/>
                        <w:right w:val="none" w:sz="0" w:space="0" w:color="auto"/>
                      </w:divBdr>
                      <w:divsChild>
                        <w:div w:id="7998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693465">
          <w:marLeft w:val="0"/>
          <w:marRight w:val="0"/>
          <w:marTop w:val="0"/>
          <w:marBottom w:val="0"/>
          <w:divBdr>
            <w:top w:val="none" w:sz="0" w:space="0" w:color="auto"/>
            <w:left w:val="none" w:sz="0" w:space="0" w:color="auto"/>
            <w:bottom w:val="none" w:sz="0" w:space="0" w:color="auto"/>
            <w:right w:val="none" w:sz="0" w:space="0" w:color="auto"/>
          </w:divBdr>
          <w:divsChild>
            <w:div w:id="1202282809">
              <w:marLeft w:val="0"/>
              <w:marRight w:val="0"/>
              <w:marTop w:val="0"/>
              <w:marBottom w:val="0"/>
              <w:divBdr>
                <w:top w:val="none" w:sz="0" w:space="0" w:color="auto"/>
                <w:left w:val="none" w:sz="0" w:space="0" w:color="auto"/>
                <w:bottom w:val="none" w:sz="0" w:space="0" w:color="auto"/>
                <w:right w:val="none" w:sz="0" w:space="0" w:color="auto"/>
              </w:divBdr>
              <w:divsChild>
                <w:div w:id="145170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60094">
          <w:marLeft w:val="0"/>
          <w:marRight w:val="0"/>
          <w:marTop w:val="0"/>
          <w:marBottom w:val="0"/>
          <w:divBdr>
            <w:top w:val="none" w:sz="0" w:space="0" w:color="auto"/>
            <w:left w:val="none" w:sz="0" w:space="0" w:color="auto"/>
            <w:bottom w:val="none" w:sz="0" w:space="0" w:color="auto"/>
            <w:right w:val="none" w:sz="0" w:space="0" w:color="auto"/>
          </w:divBdr>
          <w:divsChild>
            <w:div w:id="906039046">
              <w:marLeft w:val="0"/>
              <w:marRight w:val="0"/>
              <w:marTop w:val="0"/>
              <w:marBottom w:val="0"/>
              <w:divBdr>
                <w:top w:val="none" w:sz="0" w:space="0" w:color="auto"/>
                <w:left w:val="none" w:sz="0" w:space="0" w:color="auto"/>
                <w:bottom w:val="none" w:sz="0" w:space="0" w:color="auto"/>
                <w:right w:val="none" w:sz="0" w:space="0" w:color="auto"/>
              </w:divBdr>
              <w:divsChild>
                <w:div w:id="10984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8223">
          <w:marLeft w:val="0"/>
          <w:marRight w:val="0"/>
          <w:marTop w:val="0"/>
          <w:marBottom w:val="0"/>
          <w:divBdr>
            <w:top w:val="none" w:sz="0" w:space="0" w:color="auto"/>
            <w:left w:val="none" w:sz="0" w:space="0" w:color="auto"/>
            <w:bottom w:val="none" w:sz="0" w:space="0" w:color="auto"/>
            <w:right w:val="none" w:sz="0" w:space="0" w:color="auto"/>
          </w:divBdr>
          <w:divsChild>
            <w:div w:id="594482694">
              <w:marLeft w:val="0"/>
              <w:marRight w:val="0"/>
              <w:marTop w:val="0"/>
              <w:marBottom w:val="0"/>
              <w:divBdr>
                <w:top w:val="none" w:sz="0" w:space="0" w:color="auto"/>
                <w:left w:val="none" w:sz="0" w:space="0" w:color="auto"/>
                <w:bottom w:val="none" w:sz="0" w:space="0" w:color="auto"/>
                <w:right w:val="none" w:sz="0" w:space="0" w:color="auto"/>
              </w:divBdr>
            </w:div>
            <w:div w:id="1890846935">
              <w:marLeft w:val="0"/>
              <w:marRight w:val="0"/>
              <w:marTop w:val="0"/>
              <w:marBottom w:val="0"/>
              <w:divBdr>
                <w:top w:val="none" w:sz="0" w:space="0" w:color="auto"/>
                <w:left w:val="none" w:sz="0" w:space="0" w:color="auto"/>
                <w:bottom w:val="none" w:sz="0" w:space="0" w:color="auto"/>
                <w:right w:val="none" w:sz="0" w:space="0" w:color="auto"/>
              </w:divBdr>
            </w:div>
          </w:divsChild>
        </w:div>
        <w:div w:id="1914048104">
          <w:marLeft w:val="0"/>
          <w:marRight w:val="0"/>
          <w:marTop w:val="0"/>
          <w:marBottom w:val="0"/>
          <w:divBdr>
            <w:top w:val="none" w:sz="0" w:space="0" w:color="auto"/>
            <w:left w:val="none" w:sz="0" w:space="0" w:color="auto"/>
            <w:bottom w:val="none" w:sz="0" w:space="0" w:color="auto"/>
            <w:right w:val="none" w:sz="0" w:space="0" w:color="auto"/>
          </w:divBdr>
          <w:divsChild>
            <w:div w:id="589891284">
              <w:marLeft w:val="0"/>
              <w:marRight w:val="0"/>
              <w:marTop w:val="0"/>
              <w:marBottom w:val="0"/>
              <w:divBdr>
                <w:top w:val="none" w:sz="0" w:space="0" w:color="auto"/>
                <w:left w:val="none" w:sz="0" w:space="0" w:color="auto"/>
                <w:bottom w:val="none" w:sz="0" w:space="0" w:color="auto"/>
                <w:right w:val="none" w:sz="0" w:space="0" w:color="auto"/>
              </w:divBdr>
              <w:divsChild>
                <w:div w:id="11581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18163">
      <w:bodyDiv w:val="1"/>
      <w:marLeft w:val="0"/>
      <w:marRight w:val="0"/>
      <w:marTop w:val="0"/>
      <w:marBottom w:val="0"/>
      <w:divBdr>
        <w:top w:val="none" w:sz="0" w:space="0" w:color="auto"/>
        <w:left w:val="none" w:sz="0" w:space="0" w:color="auto"/>
        <w:bottom w:val="none" w:sz="0" w:space="0" w:color="auto"/>
        <w:right w:val="none" w:sz="0" w:space="0" w:color="auto"/>
      </w:divBdr>
    </w:div>
    <w:div w:id="387075981">
      <w:bodyDiv w:val="1"/>
      <w:marLeft w:val="0"/>
      <w:marRight w:val="0"/>
      <w:marTop w:val="0"/>
      <w:marBottom w:val="0"/>
      <w:divBdr>
        <w:top w:val="none" w:sz="0" w:space="0" w:color="auto"/>
        <w:left w:val="none" w:sz="0" w:space="0" w:color="auto"/>
        <w:bottom w:val="none" w:sz="0" w:space="0" w:color="auto"/>
        <w:right w:val="none" w:sz="0" w:space="0" w:color="auto"/>
      </w:divBdr>
    </w:div>
    <w:div w:id="396631538">
      <w:bodyDiv w:val="1"/>
      <w:marLeft w:val="0"/>
      <w:marRight w:val="0"/>
      <w:marTop w:val="0"/>
      <w:marBottom w:val="0"/>
      <w:divBdr>
        <w:top w:val="none" w:sz="0" w:space="0" w:color="auto"/>
        <w:left w:val="none" w:sz="0" w:space="0" w:color="auto"/>
        <w:bottom w:val="none" w:sz="0" w:space="0" w:color="auto"/>
        <w:right w:val="none" w:sz="0" w:space="0" w:color="auto"/>
      </w:divBdr>
      <w:divsChild>
        <w:div w:id="840658285">
          <w:marLeft w:val="0"/>
          <w:marRight w:val="0"/>
          <w:marTop w:val="0"/>
          <w:marBottom w:val="0"/>
          <w:divBdr>
            <w:top w:val="none" w:sz="0" w:space="0" w:color="auto"/>
            <w:left w:val="none" w:sz="0" w:space="0" w:color="auto"/>
            <w:bottom w:val="none" w:sz="0" w:space="0" w:color="auto"/>
            <w:right w:val="none" w:sz="0" w:space="0" w:color="auto"/>
          </w:divBdr>
          <w:divsChild>
            <w:div w:id="960917370">
              <w:marLeft w:val="0"/>
              <w:marRight w:val="0"/>
              <w:marTop w:val="0"/>
              <w:marBottom w:val="0"/>
              <w:divBdr>
                <w:top w:val="none" w:sz="0" w:space="0" w:color="auto"/>
                <w:left w:val="none" w:sz="0" w:space="0" w:color="auto"/>
                <w:bottom w:val="none" w:sz="0" w:space="0" w:color="auto"/>
                <w:right w:val="none" w:sz="0" w:space="0" w:color="auto"/>
              </w:divBdr>
              <w:divsChild>
                <w:div w:id="49650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27471">
      <w:bodyDiv w:val="1"/>
      <w:marLeft w:val="0"/>
      <w:marRight w:val="0"/>
      <w:marTop w:val="0"/>
      <w:marBottom w:val="0"/>
      <w:divBdr>
        <w:top w:val="none" w:sz="0" w:space="0" w:color="auto"/>
        <w:left w:val="none" w:sz="0" w:space="0" w:color="auto"/>
        <w:bottom w:val="none" w:sz="0" w:space="0" w:color="auto"/>
        <w:right w:val="none" w:sz="0" w:space="0" w:color="auto"/>
      </w:divBdr>
    </w:div>
    <w:div w:id="412318342">
      <w:bodyDiv w:val="1"/>
      <w:marLeft w:val="0"/>
      <w:marRight w:val="0"/>
      <w:marTop w:val="0"/>
      <w:marBottom w:val="0"/>
      <w:divBdr>
        <w:top w:val="none" w:sz="0" w:space="0" w:color="auto"/>
        <w:left w:val="none" w:sz="0" w:space="0" w:color="auto"/>
        <w:bottom w:val="none" w:sz="0" w:space="0" w:color="auto"/>
        <w:right w:val="none" w:sz="0" w:space="0" w:color="auto"/>
      </w:divBdr>
    </w:div>
    <w:div w:id="412901113">
      <w:bodyDiv w:val="1"/>
      <w:marLeft w:val="0"/>
      <w:marRight w:val="0"/>
      <w:marTop w:val="0"/>
      <w:marBottom w:val="0"/>
      <w:divBdr>
        <w:top w:val="none" w:sz="0" w:space="0" w:color="auto"/>
        <w:left w:val="none" w:sz="0" w:space="0" w:color="auto"/>
        <w:bottom w:val="none" w:sz="0" w:space="0" w:color="auto"/>
        <w:right w:val="none" w:sz="0" w:space="0" w:color="auto"/>
      </w:divBdr>
      <w:divsChild>
        <w:div w:id="702904113">
          <w:marLeft w:val="0"/>
          <w:marRight w:val="0"/>
          <w:marTop w:val="0"/>
          <w:marBottom w:val="0"/>
          <w:divBdr>
            <w:top w:val="none" w:sz="0" w:space="0" w:color="auto"/>
            <w:left w:val="none" w:sz="0" w:space="0" w:color="auto"/>
            <w:bottom w:val="none" w:sz="0" w:space="0" w:color="auto"/>
            <w:right w:val="none" w:sz="0" w:space="0" w:color="auto"/>
          </w:divBdr>
          <w:divsChild>
            <w:div w:id="1319961765">
              <w:marLeft w:val="0"/>
              <w:marRight w:val="0"/>
              <w:marTop w:val="0"/>
              <w:marBottom w:val="0"/>
              <w:divBdr>
                <w:top w:val="none" w:sz="0" w:space="0" w:color="auto"/>
                <w:left w:val="none" w:sz="0" w:space="0" w:color="auto"/>
                <w:bottom w:val="none" w:sz="0" w:space="0" w:color="auto"/>
                <w:right w:val="none" w:sz="0" w:space="0" w:color="auto"/>
              </w:divBdr>
              <w:divsChild>
                <w:div w:id="20779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6219">
          <w:marLeft w:val="0"/>
          <w:marRight w:val="0"/>
          <w:marTop w:val="0"/>
          <w:marBottom w:val="0"/>
          <w:divBdr>
            <w:top w:val="none" w:sz="0" w:space="0" w:color="auto"/>
            <w:left w:val="none" w:sz="0" w:space="0" w:color="auto"/>
            <w:bottom w:val="none" w:sz="0" w:space="0" w:color="auto"/>
            <w:right w:val="none" w:sz="0" w:space="0" w:color="auto"/>
          </w:divBdr>
          <w:divsChild>
            <w:div w:id="2032565428">
              <w:marLeft w:val="0"/>
              <w:marRight w:val="0"/>
              <w:marTop w:val="0"/>
              <w:marBottom w:val="0"/>
              <w:divBdr>
                <w:top w:val="none" w:sz="0" w:space="0" w:color="auto"/>
                <w:left w:val="none" w:sz="0" w:space="0" w:color="auto"/>
                <w:bottom w:val="none" w:sz="0" w:space="0" w:color="auto"/>
                <w:right w:val="none" w:sz="0" w:space="0" w:color="auto"/>
              </w:divBdr>
              <w:divsChild>
                <w:div w:id="13180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3306">
          <w:marLeft w:val="0"/>
          <w:marRight w:val="0"/>
          <w:marTop w:val="0"/>
          <w:marBottom w:val="0"/>
          <w:divBdr>
            <w:top w:val="none" w:sz="0" w:space="0" w:color="auto"/>
            <w:left w:val="none" w:sz="0" w:space="0" w:color="auto"/>
            <w:bottom w:val="none" w:sz="0" w:space="0" w:color="auto"/>
            <w:right w:val="none" w:sz="0" w:space="0" w:color="auto"/>
          </w:divBdr>
          <w:divsChild>
            <w:div w:id="1963733048">
              <w:marLeft w:val="0"/>
              <w:marRight w:val="0"/>
              <w:marTop w:val="0"/>
              <w:marBottom w:val="0"/>
              <w:divBdr>
                <w:top w:val="none" w:sz="0" w:space="0" w:color="auto"/>
                <w:left w:val="none" w:sz="0" w:space="0" w:color="auto"/>
                <w:bottom w:val="none" w:sz="0" w:space="0" w:color="auto"/>
                <w:right w:val="none" w:sz="0" w:space="0" w:color="auto"/>
              </w:divBdr>
              <w:divsChild>
                <w:div w:id="128673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646224">
      <w:bodyDiv w:val="1"/>
      <w:marLeft w:val="0"/>
      <w:marRight w:val="0"/>
      <w:marTop w:val="0"/>
      <w:marBottom w:val="0"/>
      <w:divBdr>
        <w:top w:val="none" w:sz="0" w:space="0" w:color="auto"/>
        <w:left w:val="none" w:sz="0" w:space="0" w:color="auto"/>
        <w:bottom w:val="none" w:sz="0" w:space="0" w:color="auto"/>
        <w:right w:val="none" w:sz="0" w:space="0" w:color="auto"/>
      </w:divBdr>
    </w:div>
    <w:div w:id="424036821">
      <w:bodyDiv w:val="1"/>
      <w:marLeft w:val="0"/>
      <w:marRight w:val="0"/>
      <w:marTop w:val="0"/>
      <w:marBottom w:val="0"/>
      <w:divBdr>
        <w:top w:val="none" w:sz="0" w:space="0" w:color="auto"/>
        <w:left w:val="none" w:sz="0" w:space="0" w:color="auto"/>
        <w:bottom w:val="none" w:sz="0" w:space="0" w:color="auto"/>
        <w:right w:val="none" w:sz="0" w:space="0" w:color="auto"/>
      </w:divBdr>
      <w:divsChild>
        <w:div w:id="696008955">
          <w:marLeft w:val="0"/>
          <w:marRight w:val="0"/>
          <w:marTop w:val="0"/>
          <w:marBottom w:val="0"/>
          <w:divBdr>
            <w:top w:val="none" w:sz="0" w:space="0" w:color="auto"/>
            <w:left w:val="none" w:sz="0" w:space="0" w:color="auto"/>
            <w:bottom w:val="none" w:sz="0" w:space="0" w:color="auto"/>
            <w:right w:val="none" w:sz="0" w:space="0" w:color="auto"/>
          </w:divBdr>
          <w:divsChild>
            <w:div w:id="1439376357">
              <w:marLeft w:val="0"/>
              <w:marRight w:val="0"/>
              <w:marTop w:val="0"/>
              <w:marBottom w:val="0"/>
              <w:divBdr>
                <w:top w:val="none" w:sz="0" w:space="0" w:color="auto"/>
                <w:left w:val="none" w:sz="0" w:space="0" w:color="auto"/>
                <w:bottom w:val="none" w:sz="0" w:space="0" w:color="auto"/>
                <w:right w:val="none" w:sz="0" w:space="0" w:color="auto"/>
              </w:divBdr>
              <w:divsChild>
                <w:div w:id="102972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7897">
          <w:marLeft w:val="0"/>
          <w:marRight w:val="0"/>
          <w:marTop w:val="0"/>
          <w:marBottom w:val="0"/>
          <w:divBdr>
            <w:top w:val="none" w:sz="0" w:space="0" w:color="auto"/>
            <w:left w:val="none" w:sz="0" w:space="0" w:color="auto"/>
            <w:bottom w:val="none" w:sz="0" w:space="0" w:color="auto"/>
            <w:right w:val="none" w:sz="0" w:space="0" w:color="auto"/>
          </w:divBdr>
          <w:divsChild>
            <w:div w:id="1411318633">
              <w:marLeft w:val="0"/>
              <w:marRight w:val="0"/>
              <w:marTop w:val="0"/>
              <w:marBottom w:val="0"/>
              <w:divBdr>
                <w:top w:val="none" w:sz="0" w:space="0" w:color="auto"/>
                <w:left w:val="none" w:sz="0" w:space="0" w:color="auto"/>
                <w:bottom w:val="none" w:sz="0" w:space="0" w:color="auto"/>
                <w:right w:val="none" w:sz="0" w:space="0" w:color="auto"/>
              </w:divBdr>
              <w:divsChild>
                <w:div w:id="1097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435712">
      <w:bodyDiv w:val="1"/>
      <w:marLeft w:val="0"/>
      <w:marRight w:val="0"/>
      <w:marTop w:val="0"/>
      <w:marBottom w:val="0"/>
      <w:divBdr>
        <w:top w:val="none" w:sz="0" w:space="0" w:color="auto"/>
        <w:left w:val="none" w:sz="0" w:space="0" w:color="auto"/>
        <w:bottom w:val="none" w:sz="0" w:space="0" w:color="auto"/>
        <w:right w:val="none" w:sz="0" w:space="0" w:color="auto"/>
      </w:divBdr>
      <w:divsChild>
        <w:div w:id="6836414">
          <w:marLeft w:val="0"/>
          <w:marRight w:val="0"/>
          <w:marTop w:val="0"/>
          <w:marBottom w:val="0"/>
          <w:divBdr>
            <w:top w:val="none" w:sz="0" w:space="0" w:color="auto"/>
            <w:left w:val="none" w:sz="0" w:space="0" w:color="auto"/>
            <w:bottom w:val="none" w:sz="0" w:space="0" w:color="auto"/>
            <w:right w:val="none" w:sz="0" w:space="0" w:color="auto"/>
          </w:divBdr>
          <w:divsChild>
            <w:div w:id="30999052">
              <w:marLeft w:val="0"/>
              <w:marRight w:val="0"/>
              <w:marTop w:val="0"/>
              <w:marBottom w:val="0"/>
              <w:divBdr>
                <w:top w:val="none" w:sz="0" w:space="0" w:color="auto"/>
                <w:left w:val="none" w:sz="0" w:space="0" w:color="auto"/>
                <w:bottom w:val="none" w:sz="0" w:space="0" w:color="auto"/>
                <w:right w:val="none" w:sz="0" w:space="0" w:color="auto"/>
              </w:divBdr>
              <w:divsChild>
                <w:div w:id="14883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69290">
          <w:marLeft w:val="0"/>
          <w:marRight w:val="0"/>
          <w:marTop w:val="0"/>
          <w:marBottom w:val="0"/>
          <w:divBdr>
            <w:top w:val="none" w:sz="0" w:space="0" w:color="auto"/>
            <w:left w:val="none" w:sz="0" w:space="0" w:color="auto"/>
            <w:bottom w:val="none" w:sz="0" w:space="0" w:color="auto"/>
            <w:right w:val="none" w:sz="0" w:space="0" w:color="auto"/>
          </w:divBdr>
          <w:divsChild>
            <w:div w:id="2105690040">
              <w:marLeft w:val="0"/>
              <w:marRight w:val="0"/>
              <w:marTop w:val="0"/>
              <w:marBottom w:val="0"/>
              <w:divBdr>
                <w:top w:val="none" w:sz="0" w:space="0" w:color="auto"/>
                <w:left w:val="none" w:sz="0" w:space="0" w:color="auto"/>
                <w:bottom w:val="none" w:sz="0" w:space="0" w:color="auto"/>
                <w:right w:val="none" w:sz="0" w:space="0" w:color="auto"/>
              </w:divBdr>
              <w:divsChild>
                <w:div w:id="81529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44506">
      <w:bodyDiv w:val="1"/>
      <w:marLeft w:val="0"/>
      <w:marRight w:val="0"/>
      <w:marTop w:val="0"/>
      <w:marBottom w:val="0"/>
      <w:divBdr>
        <w:top w:val="none" w:sz="0" w:space="0" w:color="auto"/>
        <w:left w:val="none" w:sz="0" w:space="0" w:color="auto"/>
        <w:bottom w:val="none" w:sz="0" w:space="0" w:color="auto"/>
        <w:right w:val="none" w:sz="0" w:space="0" w:color="auto"/>
      </w:divBdr>
    </w:div>
    <w:div w:id="435250867">
      <w:bodyDiv w:val="1"/>
      <w:marLeft w:val="0"/>
      <w:marRight w:val="0"/>
      <w:marTop w:val="0"/>
      <w:marBottom w:val="0"/>
      <w:divBdr>
        <w:top w:val="none" w:sz="0" w:space="0" w:color="auto"/>
        <w:left w:val="none" w:sz="0" w:space="0" w:color="auto"/>
        <w:bottom w:val="none" w:sz="0" w:space="0" w:color="auto"/>
        <w:right w:val="none" w:sz="0" w:space="0" w:color="auto"/>
      </w:divBdr>
    </w:div>
    <w:div w:id="437524251">
      <w:bodyDiv w:val="1"/>
      <w:marLeft w:val="0"/>
      <w:marRight w:val="0"/>
      <w:marTop w:val="0"/>
      <w:marBottom w:val="0"/>
      <w:divBdr>
        <w:top w:val="none" w:sz="0" w:space="0" w:color="auto"/>
        <w:left w:val="none" w:sz="0" w:space="0" w:color="auto"/>
        <w:bottom w:val="none" w:sz="0" w:space="0" w:color="auto"/>
        <w:right w:val="none" w:sz="0" w:space="0" w:color="auto"/>
      </w:divBdr>
      <w:divsChild>
        <w:div w:id="670838698">
          <w:marLeft w:val="0"/>
          <w:marRight w:val="0"/>
          <w:marTop w:val="0"/>
          <w:marBottom w:val="0"/>
          <w:divBdr>
            <w:top w:val="none" w:sz="0" w:space="0" w:color="auto"/>
            <w:left w:val="none" w:sz="0" w:space="0" w:color="auto"/>
            <w:bottom w:val="none" w:sz="0" w:space="0" w:color="auto"/>
            <w:right w:val="none" w:sz="0" w:space="0" w:color="auto"/>
          </w:divBdr>
          <w:divsChild>
            <w:div w:id="1188641217">
              <w:marLeft w:val="0"/>
              <w:marRight w:val="0"/>
              <w:marTop w:val="0"/>
              <w:marBottom w:val="0"/>
              <w:divBdr>
                <w:top w:val="none" w:sz="0" w:space="0" w:color="auto"/>
                <w:left w:val="none" w:sz="0" w:space="0" w:color="auto"/>
                <w:bottom w:val="none" w:sz="0" w:space="0" w:color="auto"/>
                <w:right w:val="none" w:sz="0" w:space="0" w:color="auto"/>
              </w:divBdr>
              <w:divsChild>
                <w:div w:id="158572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7292">
          <w:marLeft w:val="0"/>
          <w:marRight w:val="0"/>
          <w:marTop w:val="0"/>
          <w:marBottom w:val="0"/>
          <w:divBdr>
            <w:top w:val="none" w:sz="0" w:space="0" w:color="auto"/>
            <w:left w:val="none" w:sz="0" w:space="0" w:color="auto"/>
            <w:bottom w:val="none" w:sz="0" w:space="0" w:color="auto"/>
            <w:right w:val="none" w:sz="0" w:space="0" w:color="auto"/>
          </w:divBdr>
          <w:divsChild>
            <w:div w:id="2076124725">
              <w:marLeft w:val="0"/>
              <w:marRight w:val="0"/>
              <w:marTop w:val="0"/>
              <w:marBottom w:val="0"/>
              <w:divBdr>
                <w:top w:val="none" w:sz="0" w:space="0" w:color="auto"/>
                <w:left w:val="none" w:sz="0" w:space="0" w:color="auto"/>
                <w:bottom w:val="none" w:sz="0" w:space="0" w:color="auto"/>
                <w:right w:val="none" w:sz="0" w:space="0" w:color="auto"/>
              </w:divBdr>
              <w:divsChild>
                <w:div w:id="1933122929">
                  <w:marLeft w:val="0"/>
                  <w:marRight w:val="0"/>
                  <w:marTop w:val="0"/>
                  <w:marBottom w:val="0"/>
                  <w:divBdr>
                    <w:top w:val="none" w:sz="0" w:space="0" w:color="auto"/>
                    <w:left w:val="none" w:sz="0" w:space="0" w:color="auto"/>
                    <w:bottom w:val="none" w:sz="0" w:space="0" w:color="auto"/>
                    <w:right w:val="none" w:sz="0" w:space="0" w:color="auto"/>
                  </w:divBdr>
                  <w:divsChild>
                    <w:div w:id="141493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681686">
      <w:bodyDiv w:val="1"/>
      <w:marLeft w:val="0"/>
      <w:marRight w:val="0"/>
      <w:marTop w:val="0"/>
      <w:marBottom w:val="0"/>
      <w:divBdr>
        <w:top w:val="none" w:sz="0" w:space="0" w:color="auto"/>
        <w:left w:val="none" w:sz="0" w:space="0" w:color="auto"/>
        <w:bottom w:val="none" w:sz="0" w:space="0" w:color="auto"/>
        <w:right w:val="none" w:sz="0" w:space="0" w:color="auto"/>
      </w:divBdr>
    </w:div>
    <w:div w:id="439841111">
      <w:bodyDiv w:val="1"/>
      <w:marLeft w:val="0"/>
      <w:marRight w:val="0"/>
      <w:marTop w:val="0"/>
      <w:marBottom w:val="0"/>
      <w:divBdr>
        <w:top w:val="none" w:sz="0" w:space="0" w:color="auto"/>
        <w:left w:val="none" w:sz="0" w:space="0" w:color="auto"/>
        <w:bottom w:val="none" w:sz="0" w:space="0" w:color="auto"/>
        <w:right w:val="none" w:sz="0" w:space="0" w:color="auto"/>
      </w:divBdr>
      <w:divsChild>
        <w:div w:id="1790541623">
          <w:marLeft w:val="0"/>
          <w:marRight w:val="0"/>
          <w:marTop w:val="0"/>
          <w:marBottom w:val="0"/>
          <w:divBdr>
            <w:top w:val="none" w:sz="0" w:space="0" w:color="auto"/>
            <w:left w:val="none" w:sz="0" w:space="0" w:color="auto"/>
            <w:bottom w:val="none" w:sz="0" w:space="0" w:color="auto"/>
            <w:right w:val="none" w:sz="0" w:space="0" w:color="auto"/>
          </w:divBdr>
          <w:divsChild>
            <w:div w:id="1451977141">
              <w:marLeft w:val="0"/>
              <w:marRight w:val="0"/>
              <w:marTop w:val="0"/>
              <w:marBottom w:val="0"/>
              <w:divBdr>
                <w:top w:val="none" w:sz="0" w:space="0" w:color="auto"/>
                <w:left w:val="none" w:sz="0" w:space="0" w:color="auto"/>
                <w:bottom w:val="none" w:sz="0" w:space="0" w:color="auto"/>
                <w:right w:val="none" w:sz="0" w:space="0" w:color="auto"/>
              </w:divBdr>
            </w:div>
          </w:divsChild>
        </w:div>
        <w:div w:id="695082385">
          <w:marLeft w:val="0"/>
          <w:marRight w:val="0"/>
          <w:marTop w:val="0"/>
          <w:marBottom w:val="0"/>
          <w:divBdr>
            <w:top w:val="none" w:sz="0" w:space="0" w:color="auto"/>
            <w:left w:val="none" w:sz="0" w:space="0" w:color="auto"/>
            <w:bottom w:val="none" w:sz="0" w:space="0" w:color="auto"/>
            <w:right w:val="none" w:sz="0" w:space="0" w:color="auto"/>
          </w:divBdr>
          <w:divsChild>
            <w:div w:id="1485971122">
              <w:marLeft w:val="0"/>
              <w:marRight w:val="0"/>
              <w:marTop w:val="0"/>
              <w:marBottom w:val="180"/>
              <w:divBdr>
                <w:top w:val="single" w:sz="6" w:space="0" w:color="939393"/>
                <w:left w:val="single" w:sz="6" w:space="0" w:color="939393"/>
                <w:bottom w:val="single" w:sz="6" w:space="0" w:color="939393"/>
                <w:right w:val="single" w:sz="6" w:space="0" w:color="939393"/>
              </w:divBdr>
              <w:divsChild>
                <w:div w:id="702050801">
                  <w:marLeft w:val="0"/>
                  <w:marRight w:val="0"/>
                  <w:marTop w:val="0"/>
                  <w:marBottom w:val="0"/>
                  <w:divBdr>
                    <w:top w:val="none" w:sz="0" w:space="0" w:color="auto"/>
                    <w:left w:val="none" w:sz="0" w:space="0" w:color="auto"/>
                    <w:bottom w:val="none" w:sz="0" w:space="0" w:color="auto"/>
                    <w:right w:val="none" w:sz="0" w:space="0" w:color="auto"/>
                  </w:divBdr>
                  <w:divsChild>
                    <w:div w:id="867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95816">
          <w:marLeft w:val="0"/>
          <w:marRight w:val="0"/>
          <w:marTop w:val="0"/>
          <w:marBottom w:val="0"/>
          <w:divBdr>
            <w:top w:val="none" w:sz="0" w:space="0" w:color="auto"/>
            <w:left w:val="none" w:sz="0" w:space="0" w:color="auto"/>
            <w:bottom w:val="none" w:sz="0" w:space="0" w:color="auto"/>
            <w:right w:val="none" w:sz="0" w:space="0" w:color="auto"/>
          </w:divBdr>
          <w:divsChild>
            <w:div w:id="136081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7967">
      <w:bodyDiv w:val="1"/>
      <w:marLeft w:val="0"/>
      <w:marRight w:val="0"/>
      <w:marTop w:val="0"/>
      <w:marBottom w:val="0"/>
      <w:divBdr>
        <w:top w:val="none" w:sz="0" w:space="0" w:color="auto"/>
        <w:left w:val="none" w:sz="0" w:space="0" w:color="auto"/>
        <w:bottom w:val="none" w:sz="0" w:space="0" w:color="auto"/>
        <w:right w:val="none" w:sz="0" w:space="0" w:color="auto"/>
      </w:divBdr>
    </w:div>
    <w:div w:id="450708950">
      <w:bodyDiv w:val="1"/>
      <w:marLeft w:val="0"/>
      <w:marRight w:val="0"/>
      <w:marTop w:val="0"/>
      <w:marBottom w:val="0"/>
      <w:divBdr>
        <w:top w:val="none" w:sz="0" w:space="0" w:color="auto"/>
        <w:left w:val="none" w:sz="0" w:space="0" w:color="auto"/>
        <w:bottom w:val="none" w:sz="0" w:space="0" w:color="auto"/>
        <w:right w:val="none" w:sz="0" w:space="0" w:color="auto"/>
      </w:divBdr>
    </w:div>
    <w:div w:id="453132001">
      <w:bodyDiv w:val="1"/>
      <w:marLeft w:val="0"/>
      <w:marRight w:val="0"/>
      <w:marTop w:val="0"/>
      <w:marBottom w:val="0"/>
      <w:divBdr>
        <w:top w:val="none" w:sz="0" w:space="0" w:color="auto"/>
        <w:left w:val="none" w:sz="0" w:space="0" w:color="auto"/>
        <w:bottom w:val="none" w:sz="0" w:space="0" w:color="auto"/>
        <w:right w:val="none" w:sz="0" w:space="0" w:color="auto"/>
      </w:divBdr>
      <w:divsChild>
        <w:div w:id="491682815">
          <w:marLeft w:val="0"/>
          <w:marRight w:val="0"/>
          <w:marTop w:val="0"/>
          <w:marBottom w:val="0"/>
          <w:divBdr>
            <w:top w:val="none" w:sz="0" w:space="0" w:color="auto"/>
            <w:left w:val="none" w:sz="0" w:space="0" w:color="auto"/>
            <w:bottom w:val="none" w:sz="0" w:space="0" w:color="auto"/>
            <w:right w:val="none" w:sz="0" w:space="0" w:color="auto"/>
          </w:divBdr>
          <w:divsChild>
            <w:div w:id="701246735">
              <w:marLeft w:val="0"/>
              <w:marRight w:val="0"/>
              <w:marTop w:val="0"/>
              <w:marBottom w:val="0"/>
              <w:divBdr>
                <w:top w:val="none" w:sz="0" w:space="0" w:color="auto"/>
                <w:left w:val="none" w:sz="0" w:space="0" w:color="auto"/>
                <w:bottom w:val="none" w:sz="0" w:space="0" w:color="auto"/>
                <w:right w:val="none" w:sz="0" w:space="0" w:color="auto"/>
              </w:divBdr>
              <w:divsChild>
                <w:div w:id="197887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450481">
      <w:bodyDiv w:val="1"/>
      <w:marLeft w:val="0"/>
      <w:marRight w:val="0"/>
      <w:marTop w:val="0"/>
      <w:marBottom w:val="0"/>
      <w:divBdr>
        <w:top w:val="none" w:sz="0" w:space="0" w:color="auto"/>
        <w:left w:val="none" w:sz="0" w:space="0" w:color="auto"/>
        <w:bottom w:val="none" w:sz="0" w:space="0" w:color="auto"/>
        <w:right w:val="none" w:sz="0" w:space="0" w:color="auto"/>
      </w:divBdr>
      <w:divsChild>
        <w:div w:id="478690710">
          <w:marLeft w:val="0"/>
          <w:marRight w:val="0"/>
          <w:marTop w:val="90"/>
          <w:marBottom w:val="0"/>
          <w:divBdr>
            <w:top w:val="none" w:sz="0" w:space="0" w:color="auto"/>
            <w:left w:val="none" w:sz="0" w:space="0" w:color="auto"/>
            <w:bottom w:val="none" w:sz="0" w:space="0" w:color="auto"/>
            <w:right w:val="none" w:sz="0" w:space="0" w:color="auto"/>
          </w:divBdr>
        </w:div>
        <w:div w:id="1051269186">
          <w:marLeft w:val="0"/>
          <w:marRight w:val="0"/>
          <w:marTop w:val="270"/>
          <w:marBottom w:val="315"/>
          <w:divBdr>
            <w:top w:val="none" w:sz="0" w:space="0" w:color="auto"/>
            <w:left w:val="none" w:sz="0" w:space="0" w:color="auto"/>
            <w:bottom w:val="none" w:sz="0" w:space="0" w:color="auto"/>
            <w:right w:val="none" w:sz="0" w:space="0" w:color="auto"/>
          </w:divBdr>
          <w:divsChild>
            <w:div w:id="12269320">
              <w:marLeft w:val="0"/>
              <w:marRight w:val="0"/>
              <w:marTop w:val="270"/>
              <w:marBottom w:val="270"/>
              <w:divBdr>
                <w:top w:val="none" w:sz="0" w:space="0" w:color="auto"/>
                <w:left w:val="none" w:sz="0" w:space="0" w:color="auto"/>
                <w:bottom w:val="none" w:sz="0" w:space="0" w:color="auto"/>
                <w:right w:val="none" w:sz="0" w:space="0" w:color="auto"/>
              </w:divBdr>
              <w:divsChild>
                <w:div w:id="982737089">
                  <w:marLeft w:val="0"/>
                  <w:marRight w:val="0"/>
                  <w:marTop w:val="270"/>
                  <w:marBottom w:val="270"/>
                  <w:divBdr>
                    <w:top w:val="none" w:sz="0" w:space="0" w:color="auto"/>
                    <w:left w:val="none" w:sz="0" w:space="0" w:color="auto"/>
                    <w:bottom w:val="none" w:sz="0" w:space="0" w:color="auto"/>
                    <w:right w:val="none" w:sz="0" w:space="0" w:color="auto"/>
                  </w:divBdr>
                  <w:divsChild>
                    <w:div w:id="107231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352463">
          <w:marLeft w:val="0"/>
          <w:marRight w:val="0"/>
          <w:marTop w:val="0"/>
          <w:marBottom w:val="0"/>
          <w:divBdr>
            <w:top w:val="none" w:sz="0" w:space="0" w:color="auto"/>
            <w:left w:val="none" w:sz="0" w:space="0" w:color="auto"/>
            <w:bottom w:val="none" w:sz="0" w:space="0" w:color="auto"/>
            <w:right w:val="none" w:sz="0" w:space="0" w:color="auto"/>
          </w:divBdr>
        </w:div>
      </w:divsChild>
    </w:div>
    <w:div w:id="453981629">
      <w:bodyDiv w:val="1"/>
      <w:marLeft w:val="0"/>
      <w:marRight w:val="0"/>
      <w:marTop w:val="0"/>
      <w:marBottom w:val="0"/>
      <w:divBdr>
        <w:top w:val="none" w:sz="0" w:space="0" w:color="auto"/>
        <w:left w:val="none" w:sz="0" w:space="0" w:color="auto"/>
        <w:bottom w:val="none" w:sz="0" w:space="0" w:color="auto"/>
        <w:right w:val="none" w:sz="0" w:space="0" w:color="auto"/>
      </w:divBdr>
    </w:div>
    <w:div w:id="457921246">
      <w:bodyDiv w:val="1"/>
      <w:marLeft w:val="0"/>
      <w:marRight w:val="0"/>
      <w:marTop w:val="0"/>
      <w:marBottom w:val="0"/>
      <w:divBdr>
        <w:top w:val="none" w:sz="0" w:space="0" w:color="auto"/>
        <w:left w:val="none" w:sz="0" w:space="0" w:color="auto"/>
        <w:bottom w:val="none" w:sz="0" w:space="0" w:color="auto"/>
        <w:right w:val="none" w:sz="0" w:space="0" w:color="auto"/>
      </w:divBdr>
    </w:div>
    <w:div w:id="460656672">
      <w:bodyDiv w:val="1"/>
      <w:marLeft w:val="0"/>
      <w:marRight w:val="0"/>
      <w:marTop w:val="0"/>
      <w:marBottom w:val="0"/>
      <w:divBdr>
        <w:top w:val="none" w:sz="0" w:space="0" w:color="auto"/>
        <w:left w:val="none" w:sz="0" w:space="0" w:color="auto"/>
        <w:bottom w:val="none" w:sz="0" w:space="0" w:color="auto"/>
        <w:right w:val="none" w:sz="0" w:space="0" w:color="auto"/>
      </w:divBdr>
      <w:divsChild>
        <w:div w:id="2088189090">
          <w:marLeft w:val="0"/>
          <w:marRight w:val="0"/>
          <w:marTop w:val="0"/>
          <w:marBottom w:val="0"/>
          <w:divBdr>
            <w:top w:val="none" w:sz="0" w:space="0" w:color="auto"/>
            <w:left w:val="none" w:sz="0" w:space="0" w:color="auto"/>
            <w:bottom w:val="none" w:sz="0" w:space="0" w:color="auto"/>
            <w:right w:val="none" w:sz="0" w:space="0" w:color="auto"/>
          </w:divBdr>
          <w:divsChild>
            <w:div w:id="213078789">
              <w:marLeft w:val="0"/>
              <w:marRight w:val="0"/>
              <w:marTop w:val="0"/>
              <w:marBottom w:val="0"/>
              <w:divBdr>
                <w:top w:val="none" w:sz="0" w:space="0" w:color="auto"/>
                <w:left w:val="none" w:sz="0" w:space="0" w:color="auto"/>
                <w:bottom w:val="none" w:sz="0" w:space="0" w:color="auto"/>
                <w:right w:val="none" w:sz="0" w:space="0" w:color="auto"/>
              </w:divBdr>
              <w:divsChild>
                <w:div w:id="18092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129376">
      <w:bodyDiv w:val="1"/>
      <w:marLeft w:val="0"/>
      <w:marRight w:val="0"/>
      <w:marTop w:val="0"/>
      <w:marBottom w:val="0"/>
      <w:divBdr>
        <w:top w:val="none" w:sz="0" w:space="0" w:color="auto"/>
        <w:left w:val="none" w:sz="0" w:space="0" w:color="auto"/>
        <w:bottom w:val="none" w:sz="0" w:space="0" w:color="auto"/>
        <w:right w:val="none" w:sz="0" w:space="0" w:color="auto"/>
      </w:divBdr>
      <w:divsChild>
        <w:div w:id="50230566">
          <w:marLeft w:val="0"/>
          <w:marRight w:val="0"/>
          <w:marTop w:val="0"/>
          <w:marBottom w:val="240"/>
          <w:divBdr>
            <w:top w:val="none" w:sz="0" w:space="0" w:color="auto"/>
            <w:left w:val="none" w:sz="0" w:space="0" w:color="auto"/>
            <w:bottom w:val="none" w:sz="0" w:space="0" w:color="auto"/>
            <w:right w:val="none" w:sz="0" w:space="0" w:color="auto"/>
          </w:divBdr>
        </w:div>
        <w:div w:id="91779383">
          <w:marLeft w:val="0"/>
          <w:marRight w:val="0"/>
          <w:marTop w:val="0"/>
          <w:marBottom w:val="240"/>
          <w:divBdr>
            <w:top w:val="none" w:sz="0" w:space="0" w:color="auto"/>
            <w:left w:val="none" w:sz="0" w:space="0" w:color="auto"/>
            <w:bottom w:val="none" w:sz="0" w:space="0" w:color="auto"/>
            <w:right w:val="none" w:sz="0" w:space="0" w:color="auto"/>
          </w:divBdr>
        </w:div>
        <w:div w:id="281427517">
          <w:marLeft w:val="0"/>
          <w:marRight w:val="0"/>
          <w:marTop w:val="0"/>
          <w:marBottom w:val="240"/>
          <w:divBdr>
            <w:top w:val="none" w:sz="0" w:space="0" w:color="auto"/>
            <w:left w:val="none" w:sz="0" w:space="0" w:color="auto"/>
            <w:bottom w:val="none" w:sz="0" w:space="0" w:color="auto"/>
            <w:right w:val="none" w:sz="0" w:space="0" w:color="auto"/>
          </w:divBdr>
        </w:div>
        <w:div w:id="314532133">
          <w:marLeft w:val="0"/>
          <w:marRight w:val="0"/>
          <w:marTop w:val="0"/>
          <w:marBottom w:val="240"/>
          <w:divBdr>
            <w:top w:val="none" w:sz="0" w:space="0" w:color="auto"/>
            <w:left w:val="none" w:sz="0" w:space="0" w:color="auto"/>
            <w:bottom w:val="none" w:sz="0" w:space="0" w:color="auto"/>
            <w:right w:val="none" w:sz="0" w:space="0" w:color="auto"/>
          </w:divBdr>
        </w:div>
        <w:div w:id="421144837">
          <w:marLeft w:val="0"/>
          <w:marRight w:val="0"/>
          <w:marTop w:val="0"/>
          <w:marBottom w:val="240"/>
          <w:divBdr>
            <w:top w:val="none" w:sz="0" w:space="0" w:color="auto"/>
            <w:left w:val="none" w:sz="0" w:space="0" w:color="auto"/>
            <w:bottom w:val="none" w:sz="0" w:space="0" w:color="auto"/>
            <w:right w:val="none" w:sz="0" w:space="0" w:color="auto"/>
          </w:divBdr>
        </w:div>
        <w:div w:id="462240175">
          <w:marLeft w:val="0"/>
          <w:marRight w:val="0"/>
          <w:marTop w:val="0"/>
          <w:marBottom w:val="240"/>
          <w:divBdr>
            <w:top w:val="none" w:sz="0" w:space="0" w:color="auto"/>
            <w:left w:val="none" w:sz="0" w:space="0" w:color="auto"/>
            <w:bottom w:val="none" w:sz="0" w:space="0" w:color="auto"/>
            <w:right w:val="none" w:sz="0" w:space="0" w:color="auto"/>
          </w:divBdr>
        </w:div>
        <w:div w:id="608197386">
          <w:marLeft w:val="0"/>
          <w:marRight w:val="0"/>
          <w:marTop w:val="0"/>
          <w:marBottom w:val="240"/>
          <w:divBdr>
            <w:top w:val="none" w:sz="0" w:space="0" w:color="auto"/>
            <w:left w:val="none" w:sz="0" w:space="0" w:color="auto"/>
            <w:bottom w:val="none" w:sz="0" w:space="0" w:color="auto"/>
            <w:right w:val="none" w:sz="0" w:space="0" w:color="auto"/>
          </w:divBdr>
        </w:div>
        <w:div w:id="630718490">
          <w:marLeft w:val="0"/>
          <w:marRight w:val="0"/>
          <w:marTop w:val="0"/>
          <w:marBottom w:val="240"/>
          <w:divBdr>
            <w:top w:val="none" w:sz="0" w:space="0" w:color="auto"/>
            <w:left w:val="none" w:sz="0" w:space="0" w:color="auto"/>
            <w:bottom w:val="none" w:sz="0" w:space="0" w:color="auto"/>
            <w:right w:val="none" w:sz="0" w:space="0" w:color="auto"/>
          </w:divBdr>
        </w:div>
        <w:div w:id="992947963">
          <w:marLeft w:val="0"/>
          <w:marRight w:val="0"/>
          <w:marTop w:val="0"/>
          <w:marBottom w:val="240"/>
          <w:divBdr>
            <w:top w:val="none" w:sz="0" w:space="0" w:color="auto"/>
            <w:left w:val="none" w:sz="0" w:space="0" w:color="auto"/>
            <w:bottom w:val="none" w:sz="0" w:space="0" w:color="auto"/>
            <w:right w:val="none" w:sz="0" w:space="0" w:color="auto"/>
          </w:divBdr>
        </w:div>
        <w:div w:id="1080251568">
          <w:marLeft w:val="0"/>
          <w:marRight w:val="0"/>
          <w:marTop w:val="0"/>
          <w:marBottom w:val="240"/>
          <w:divBdr>
            <w:top w:val="none" w:sz="0" w:space="0" w:color="auto"/>
            <w:left w:val="none" w:sz="0" w:space="0" w:color="auto"/>
            <w:bottom w:val="none" w:sz="0" w:space="0" w:color="auto"/>
            <w:right w:val="none" w:sz="0" w:space="0" w:color="auto"/>
          </w:divBdr>
        </w:div>
        <w:div w:id="1170755148">
          <w:marLeft w:val="0"/>
          <w:marRight w:val="0"/>
          <w:marTop w:val="0"/>
          <w:marBottom w:val="240"/>
          <w:divBdr>
            <w:top w:val="none" w:sz="0" w:space="0" w:color="auto"/>
            <w:left w:val="none" w:sz="0" w:space="0" w:color="auto"/>
            <w:bottom w:val="none" w:sz="0" w:space="0" w:color="auto"/>
            <w:right w:val="none" w:sz="0" w:space="0" w:color="auto"/>
          </w:divBdr>
        </w:div>
        <w:div w:id="1192524493">
          <w:marLeft w:val="0"/>
          <w:marRight w:val="0"/>
          <w:marTop w:val="0"/>
          <w:marBottom w:val="240"/>
          <w:divBdr>
            <w:top w:val="none" w:sz="0" w:space="0" w:color="auto"/>
            <w:left w:val="none" w:sz="0" w:space="0" w:color="auto"/>
            <w:bottom w:val="none" w:sz="0" w:space="0" w:color="auto"/>
            <w:right w:val="none" w:sz="0" w:space="0" w:color="auto"/>
          </w:divBdr>
        </w:div>
        <w:div w:id="1194611560">
          <w:marLeft w:val="0"/>
          <w:marRight w:val="0"/>
          <w:marTop w:val="0"/>
          <w:marBottom w:val="240"/>
          <w:divBdr>
            <w:top w:val="none" w:sz="0" w:space="0" w:color="auto"/>
            <w:left w:val="none" w:sz="0" w:space="0" w:color="auto"/>
            <w:bottom w:val="none" w:sz="0" w:space="0" w:color="auto"/>
            <w:right w:val="none" w:sz="0" w:space="0" w:color="auto"/>
          </w:divBdr>
        </w:div>
        <w:div w:id="1258556114">
          <w:marLeft w:val="0"/>
          <w:marRight w:val="0"/>
          <w:marTop w:val="0"/>
          <w:marBottom w:val="240"/>
          <w:divBdr>
            <w:top w:val="none" w:sz="0" w:space="0" w:color="auto"/>
            <w:left w:val="none" w:sz="0" w:space="0" w:color="auto"/>
            <w:bottom w:val="none" w:sz="0" w:space="0" w:color="auto"/>
            <w:right w:val="none" w:sz="0" w:space="0" w:color="auto"/>
          </w:divBdr>
        </w:div>
        <w:div w:id="1474834238">
          <w:marLeft w:val="0"/>
          <w:marRight w:val="0"/>
          <w:marTop w:val="0"/>
          <w:marBottom w:val="240"/>
          <w:divBdr>
            <w:top w:val="none" w:sz="0" w:space="0" w:color="auto"/>
            <w:left w:val="none" w:sz="0" w:space="0" w:color="auto"/>
            <w:bottom w:val="none" w:sz="0" w:space="0" w:color="auto"/>
            <w:right w:val="none" w:sz="0" w:space="0" w:color="auto"/>
          </w:divBdr>
        </w:div>
        <w:div w:id="1486895857">
          <w:blockQuote w:val="1"/>
          <w:marLeft w:val="0"/>
          <w:marRight w:val="0"/>
          <w:marTop w:val="0"/>
          <w:marBottom w:val="240"/>
          <w:divBdr>
            <w:top w:val="none" w:sz="0" w:space="0" w:color="auto"/>
            <w:left w:val="single" w:sz="24" w:space="12" w:color="DFE2E5"/>
            <w:bottom w:val="none" w:sz="0" w:space="0" w:color="auto"/>
            <w:right w:val="none" w:sz="0" w:space="0" w:color="auto"/>
          </w:divBdr>
        </w:div>
        <w:div w:id="1498422361">
          <w:marLeft w:val="0"/>
          <w:marRight w:val="0"/>
          <w:marTop w:val="0"/>
          <w:marBottom w:val="240"/>
          <w:divBdr>
            <w:top w:val="none" w:sz="0" w:space="0" w:color="auto"/>
            <w:left w:val="none" w:sz="0" w:space="0" w:color="auto"/>
            <w:bottom w:val="none" w:sz="0" w:space="0" w:color="auto"/>
            <w:right w:val="none" w:sz="0" w:space="0" w:color="auto"/>
          </w:divBdr>
        </w:div>
        <w:div w:id="1501964728">
          <w:marLeft w:val="0"/>
          <w:marRight w:val="0"/>
          <w:marTop w:val="0"/>
          <w:marBottom w:val="240"/>
          <w:divBdr>
            <w:top w:val="none" w:sz="0" w:space="0" w:color="auto"/>
            <w:left w:val="none" w:sz="0" w:space="0" w:color="auto"/>
            <w:bottom w:val="none" w:sz="0" w:space="0" w:color="auto"/>
            <w:right w:val="none" w:sz="0" w:space="0" w:color="auto"/>
          </w:divBdr>
        </w:div>
        <w:div w:id="1504931853">
          <w:marLeft w:val="0"/>
          <w:marRight w:val="0"/>
          <w:marTop w:val="0"/>
          <w:marBottom w:val="240"/>
          <w:divBdr>
            <w:top w:val="none" w:sz="0" w:space="0" w:color="auto"/>
            <w:left w:val="none" w:sz="0" w:space="0" w:color="auto"/>
            <w:bottom w:val="none" w:sz="0" w:space="0" w:color="auto"/>
            <w:right w:val="none" w:sz="0" w:space="0" w:color="auto"/>
          </w:divBdr>
        </w:div>
        <w:div w:id="1535651254">
          <w:marLeft w:val="0"/>
          <w:marRight w:val="0"/>
          <w:marTop w:val="0"/>
          <w:marBottom w:val="240"/>
          <w:divBdr>
            <w:top w:val="none" w:sz="0" w:space="0" w:color="auto"/>
            <w:left w:val="none" w:sz="0" w:space="0" w:color="auto"/>
            <w:bottom w:val="none" w:sz="0" w:space="0" w:color="auto"/>
            <w:right w:val="none" w:sz="0" w:space="0" w:color="auto"/>
          </w:divBdr>
        </w:div>
        <w:div w:id="1738238334">
          <w:marLeft w:val="0"/>
          <w:marRight w:val="0"/>
          <w:marTop w:val="0"/>
          <w:marBottom w:val="240"/>
          <w:divBdr>
            <w:top w:val="none" w:sz="0" w:space="0" w:color="auto"/>
            <w:left w:val="none" w:sz="0" w:space="0" w:color="auto"/>
            <w:bottom w:val="none" w:sz="0" w:space="0" w:color="auto"/>
            <w:right w:val="none" w:sz="0" w:space="0" w:color="auto"/>
          </w:divBdr>
        </w:div>
        <w:div w:id="1883128877">
          <w:marLeft w:val="0"/>
          <w:marRight w:val="0"/>
          <w:marTop w:val="0"/>
          <w:marBottom w:val="240"/>
          <w:divBdr>
            <w:top w:val="none" w:sz="0" w:space="0" w:color="auto"/>
            <w:left w:val="none" w:sz="0" w:space="0" w:color="auto"/>
            <w:bottom w:val="none" w:sz="0" w:space="0" w:color="auto"/>
            <w:right w:val="none" w:sz="0" w:space="0" w:color="auto"/>
          </w:divBdr>
        </w:div>
        <w:div w:id="1948268233">
          <w:marLeft w:val="0"/>
          <w:marRight w:val="0"/>
          <w:marTop w:val="0"/>
          <w:marBottom w:val="240"/>
          <w:divBdr>
            <w:top w:val="none" w:sz="0" w:space="0" w:color="auto"/>
            <w:left w:val="none" w:sz="0" w:space="0" w:color="auto"/>
            <w:bottom w:val="none" w:sz="0" w:space="0" w:color="auto"/>
            <w:right w:val="none" w:sz="0" w:space="0" w:color="auto"/>
          </w:divBdr>
        </w:div>
        <w:div w:id="2020960919">
          <w:marLeft w:val="0"/>
          <w:marRight w:val="0"/>
          <w:marTop w:val="0"/>
          <w:marBottom w:val="240"/>
          <w:divBdr>
            <w:top w:val="none" w:sz="0" w:space="0" w:color="auto"/>
            <w:left w:val="none" w:sz="0" w:space="0" w:color="auto"/>
            <w:bottom w:val="none" w:sz="0" w:space="0" w:color="auto"/>
            <w:right w:val="none" w:sz="0" w:space="0" w:color="auto"/>
          </w:divBdr>
        </w:div>
      </w:divsChild>
    </w:div>
    <w:div w:id="466237655">
      <w:bodyDiv w:val="1"/>
      <w:marLeft w:val="0"/>
      <w:marRight w:val="0"/>
      <w:marTop w:val="0"/>
      <w:marBottom w:val="0"/>
      <w:divBdr>
        <w:top w:val="none" w:sz="0" w:space="0" w:color="auto"/>
        <w:left w:val="none" w:sz="0" w:space="0" w:color="auto"/>
        <w:bottom w:val="none" w:sz="0" w:space="0" w:color="auto"/>
        <w:right w:val="none" w:sz="0" w:space="0" w:color="auto"/>
      </w:divBdr>
    </w:div>
    <w:div w:id="468667365">
      <w:bodyDiv w:val="1"/>
      <w:marLeft w:val="0"/>
      <w:marRight w:val="0"/>
      <w:marTop w:val="0"/>
      <w:marBottom w:val="0"/>
      <w:divBdr>
        <w:top w:val="none" w:sz="0" w:space="0" w:color="auto"/>
        <w:left w:val="none" w:sz="0" w:space="0" w:color="auto"/>
        <w:bottom w:val="none" w:sz="0" w:space="0" w:color="auto"/>
        <w:right w:val="none" w:sz="0" w:space="0" w:color="auto"/>
      </w:divBdr>
    </w:div>
    <w:div w:id="471211478">
      <w:bodyDiv w:val="1"/>
      <w:marLeft w:val="0"/>
      <w:marRight w:val="0"/>
      <w:marTop w:val="0"/>
      <w:marBottom w:val="0"/>
      <w:divBdr>
        <w:top w:val="none" w:sz="0" w:space="0" w:color="auto"/>
        <w:left w:val="none" w:sz="0" w:space="0" w:color="auto"/>
        <w:bottom w:val="none" w:sz="0" w:space="0" w:color="auto"/>
        <w:right w:val="none" w:sz="0" w:space="0" w:color="auto"/>
      </w:divBdr>
      <w:divsChild>
        <w:div w:id="75636722">
          <w:marLeft w:val="0"/>
          <w:marRight w:val="0"/>
          <w:marTop w:val="0"/>
          <w:marBottom w:val="0"/>
          <w:divBdr>
            <w:top w:val="none" w:sz="0" w:space="0" w:color="auto"/>
            <w:left w:val="none" w:sz="0" w:space="0" w:color="auto"/>
            <w:bottom w:val="none" w:sz="0" w:space="0" w:color="auto"/>
            <w:right w:val="none" w:sz="0" w:space="0" w:color="auto"/>
          </w:divBdr>
          <w:divsChild>
            <w:div w:id="433942656">
              <w:marLeft w:val="0"/>
              <w:marRight w:val="0"/>
              <w:marTop w:val="0"/>
              <w:marBottom w:val="0"/>
              <w:divBdr>
                <w:top w:val="none" w:sz="0" w:space="0" w:color="auto"/>
                <w:left w:val="none" w:sz="0" w:space="0" w:color="auto"/>
                <w:bottom w:val="none" w:sz="0" w:space="0" w:color="auto"/>
                <w:right w:val="none" w:sz="0" w:space="0" w:color="auto"/>
              </w:divBdr>
              <w:divsChild>
                <w:div w:id="93293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9341">
          <w:marLeft w:val="0"/>
          <w:marRight w:val="0"/>
          <w:marTop w:val="0"/>
          <w:marBottom w:val="0"/>
          <w:divBdr>
            <w:top w:val="none" w:sz="0" w:space="0" w:color="auto"/>
            <w:left w:val="none" w:sz="0" w:space="0" w:color="auto"/>
            <w:bottom w:val="none" w:sz="0" w:space="0" w:color="auto"/>
            <w:right w:val="none" w:sz="0" w:space="0" w:color="auto"/>
          </w:divBdr>
          <w:divsChild>
            <w:div w:id="626005514">
              <w:marLeft w:val="0"/>
              <w:marRight w:val="0"/>
              <w:marTop w:val="0"/>
              <w:marBottom w:val="0"/>
              <w:divBdr>
                <w:top w:val="none" w:sz="0" w:space="0" w:color="auto"/>
                <w:left w:val="none" w:sz="0" w:space="0" w:color="auto"/>
                <w:bottom w:val="none" w:sz="0" w:space="0" w:color="auto"/>
                <w:right w:val="none" w:sz="0" w:space="0" w:color="auto"/>
              </w:divBdr>
            </w:div>
          </w:divsChild>
        </w:div>
        <w:div w:id="202444859">
          <w:marLeft w:val="0"/>
          <w:marRight w:val="0"/>
          <w:marTop w:val="0"/>
          <w:marBottom w:val="0"/>
          <w:divBdr>
            <w:top w:val="none" w:sz="0" w:space="0" w:color="auto"/>
            <w:left w:val="none" w:sz="0" w:space="0" w:color="auto"/>
            <w:bottom w:val="none" w:sz="0" w:space="0" w:color="auto"/>
            <w:right w:val="none" w:sz="0" w:space="0" w:color="auto"/>
          </w:divBdr>
          <w:divsChild>
            <w:div w:id="1226180006">
              <w:marLeft w:val="0"/>
              <w:marRight w:val="0"/>
              <w:marTop w:val="0"/>
              <w:marBottom w:val="0"/>
              <w:divBdr>
                <w:top w:val="none" w:sz="0" w:space="0" w:color="auto"/>
                <w:left w:val="none" w:sz="0" w:space="0" w:color="auto"/>
                <w:bottom w:val="none" w:sz="0" w:space="0" w:color="auto"/>
                <w:right w:val="none" w:sz="0" w:space="0" w:color="auto"/>
              </w:divBdr>
            </w:div>
            <w:div w:id="1389912358">
              <w:marLeft w:val="0"/>
              <w:marRight w:val="0"/>
              <w:marTop w:val="0"/>
              <w:marBottom w:val="0"/>
              <w:divBdr>
                <w:top w:val="none" w:sz="0" w:space="0" w:color="auto"/>
                <w:left w:val="none" w:sz="0" w:space="0" w:color="auto"/>
                <w:bottom w:val="none" w:sz="0" w:space="0" w:color="auto"/>
                <w:right w:val="none" w:sz="0" w:space="0" w:color="auto"/>
              </w:divBdr>
              <w:divsChild>
                <w:div w:id="642154177">
                  <w:marLeft w:val="0"/>
                  <w:marRight w:val="0"/>
                  <w:marTop w:val="0"/>
                  <w:marBottom w:val="0"/>
                  <w:divBdr>
                    <w:top w:val="none" w:sz="0" w:space="0" w:color="auto"/>
                    <w:left w:val="none" w:sz="0" w:space="0" w:color="auto"/>
                    <w:bottom w:val="none" w:sz="0" w:space="0" w:color="auto"/>
                    <w:right w:val="none" w:sz="0" w:space="0" w:color="auto"/>
                  </w:divBdr>
                  <w:divsChild>
                    <w:div w:id="174270384">
                      <w:marLeft w:val="0"/>
                      <w:marRight w:val="0"/>
                      <w:marTop w:val="0"/>
                      <w:marBottom w:val="0"/>
                      <w:divBdr>
                        <w:top w:val="none" w:sz="0" w:space="0" w:color="auto"/>
                        <w:left w:val="none" w:sz="0" w:space="0" w:color="auto"/>
                        <w:bottom w:val="none" w:sz="0" w:space="0" w:color="auto"/>
                        <w:right w:val="none" w:sz="0" w:space="0" w:color="auto"/>
                      </w:divBdr>
                      <w:divsChild>
                        <w:div w:id="108645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734079">
          <w:marLeft w:val="0"/>
          <w:marRight w:val="0"/>
          <w:marTop w:val="0"/>
          <w:marBottom w:val="0"/>
          <w:divBdr>
            <w:top w:val="none" w:sz="0" w:space="0" w:color="auto"/>
            <w:left w:val="none" w:sz="0" w:space="0" w:color="auto"/>
            <w:bottom w:val="none" w:sz="0" w:space="0" w:color="auto"/>
            <w:right w:val="none" w:sz="0" w:space="0" w:color="auto"/>
          </w:divBdr>
          <w:divsChild>
            <w:div w:id="1432358603">
              <w:marLeft w:val="0"/>
              <w:marRight w:val="0"/>
              <w:marTop w:val="0"/>
              <w:marBottom w:val="0"/>
              <w:divBdr>
                <w:top w:val="none" w:sz="0" w:space="0" w:color="auto"/>
                <w:left w:val="none" w:sz="0" w:space="0" w:color="auto"/>
                <w:bottom w:val="none" w:sz="0" w:space="0" w:color="auto"/>
                <w:right w:val="none" w:sz="0" w:space="0" w:color="auto"/>
              </w:divBdr>
              <w:divsChild>
                <w:div w:id="29133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6154">
          <w:marLeft w:val="0"/>
          <w:marRight w:val="0"/>
          <w:marTop w:val="0"/>
          <w:marBottom w:val="0"/>
          <w:divBdr>
            <w:top w:val="none" w:sz="0" w:space="0" w:color="auto"/>
            <w:left w:val="none" w:sz="0" w:space="0" w:color="auto"/>
            <w:bottom w:val="none" w:sz="0" w:space="0" w:color="auto"/>
            <w:right w:val="none" w:sz="0" w:space="0" w:color="auto"/>
          </w:divBdr>
          <w:divsChild>
            <w:div w:id="274531779">
              <w:marLeft w:val="0"/>
              <w:marRight w:val="0"/>
              <w:marTop w:val="0"/>
              <w:marBottom w:val="0"/>
              <w:divBdr>
                <w:top w:val="none" w:sz="0" w:space="0" w:color="auto"/>
                <w:left w:val="none" w:sz="0" w:space="0" w:color="auto"/>
                <w:bottom w:val="none" w:sz="0" w:space="0" w:color="auto"/>
                <w:right w:val="none" w:sz="0" w:space="0" w:color="auto"/>
              </w:divBdr>
              <w:divsChild>
                <w:div w:id="1552496634">
                  <w:marLeft w:val="0"/>
                  <w:marRight w:val="0"/>
                  <w:marTop w:val="0"/>
                  <w:marBottom w:val="0"/>
                  <w:divBdr>
                    <w:top w:val="none" w:sz="0" w:space="0" w:color="auto"/>
                    <w:left w:val="none" w:sz="0" w:space="0" w:color="auto"/>
                    <w:bottom w:val="none" w:sz="0" w:space="0" w:color="auto"/>
                    <w:right w:val="none" w:sz="0" w:space="0" w:color="auto"/>
                  </w:divBdr>
                  <w:divsChild>
                    <w:div w:id="1324623540">
                      <w:marLeft w:val="0"/>
                      <w:marRight w:val="0"/>
                      <w:marTop w:val="0"/>
                      <w:marBottom w:val="0"/>
                      <w:divBdr>
                        <w:top w:val="none" w:sz="0" w:space="0" w:color="auto"/>
                        <w:left w:val="none" w:sz="0" w:space="0" w:color="auto"/>
                        <w:bottom w:val="none" w:sz="0" w:space="0" w:color="auto"/>
                        <w:right w:val="none" w:sz="0" w:space="0" w:color="auto"/>
                      </w:divBdr>
                      <w:divsChild>
                        <w:div w:id="102035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453711">
              <w:marLeft w:val="0"/>
              <w:marRight w:val="0"/>
              <w:marTop w:val="0"/>
              <w:marBottom w:val="0"/>
              <w:divBdr>
                <w:top w:val="none" w:sz="0" w:space="0" w:color="auto"/>
                <w:left w:val="none" w:sz="0" w:space="0" w:color="auto"/>
                <w:bottom w:val="none" w:sz="0" w:space="0" w:color="auto"/>
                <w:right w:val="none" w:sz="0" w:space="0" w:color="auto"/>
              </w:divBdr>
            </w:div>
          </w:divsChild>
        </w:div>
        <w:div w:id="1643802006">
          <w:marLeft w:val="0"/>
          <w:marRight w:val="0"/>
          <w:marTop w:val="0"/>
          <w:marBottom w:val="0"/>
          <w:divBdr>
            <w:top w:val="none" w:sz="0" w:space="0" w:color="auto"/>
            <w:left w:val="none" w:sz="0" w:space="0" w:color="auto"/>
            <w:bottom w:val="none" w:sz="0" w:space="0" w:color="auto"/>
            <w:right w:val="none" w:sz="0" w:space="0" w:color="auto"/>
          </w:divBdr>
          <w:divsChild>
            <w:div w:id="293952507">
              <w:marLeft w:val="0"/>
              <w:marRight w:val="0"/>
              <w:marTop w:val="0"/>
              <w:marBottom w:val="0"/>
              <w:divBdr>
                <w:top w:val="none" w:sz="0" w:space="0" w:color="auto"/>
                <w:left w:val="none" w:sz="0" w:space="0" w:color="auto"/>
                <w:bottom w:val="none" w:sz="0" w:space="0" w:color="auto"/>
                <w:right w:val="none" w:sz="0" w:space="0" w:color="auto"/>
              </w:divBdr>
              <w:divsChild>
                <w:div w:id="12805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536190">
      <w:bodyDiv w:val="1"/>
      <w:marLeft w:val="0"/>
      <w:marRight w:val="0"/>
      <w:marTop w:val="0"/>
      <w:marBottom w:val="0"/>
      <w:divBdr>
        <w:top w:val="none" w:sz="0" w:space="0" w:color="auto"/>
        <w:left w:val="none" w:sz="0" w:space="0" w:color="auto"/>
        <w:bottom w:val="none" w:sz="0" w:space="0" w:color="auto"/>
        <w:right w:val="none" w:sz="0" w:space="0" w:color="auto"/>
      </w:divBdr>
      <w:divsChild>
        <w:div w:id="1287738038">
          <w:marLeft w:val="0"/>
          <w:marRight w:val="0"/>
          <w:marTop w:val="330"/>
          <w:marBottom w:val="330"/>
          <w:divBdr>
            <w:top w:val="none" w:sz="0" w:space="0" w:color="auto"/>
            <w:left w:val="none" w:sz="0" w:space="0" w:color="auto"/>
            <w:bottom w:val="none" w:sz="0" w:space="0" w:color="auto"/>
            <w:right w:val="none" w:sz="0" w:space="0" w:color="auto"/>
          </w:divBdr>
          <w:divsChild>
            <w:div w:id="1732850690">
              <w:marLeft w:val="0"/>
              <w:marRight w:val="0"/>
              <w:marTop w:val="360"/>
              <w:marBottom w:val="0"/>
              <w:divBdr>
                <w:top w:val="none" w:sz="0" w:space="0" w:color="auto"/>
                <w:left w:val="none" w:sz="0" w:space="0" w:color="auto"/>
                <w:bottom w:val="none" w:sz="0" w:space="0" w:color="auto"/>
                <w:right w:val="none" w:sz="0" w:space="0" w:color="auto"/>
              </w:divBdr>
              <w:divsChild>
                <w:div w:id="188201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42930">
          <w:marLeft w:val="0"/>
          <w:marRight w:val="0"/>
          <w:marTop w:val="330"/>
          <w:marBottom w:val="330"/>
          <w:divBdr>
            <w:top w:val="none" w:sz="0" w:space="0" w:color="auto"/>
            <w:left w:val="none" w:sz="0" w:space="0" w:color="auto"/>
            <w:bottom w:val="none" w:sz="0" w:space="0" w:color="auto"/>
            <w:right w:val="none" w:sz="0" w:space="0" w:color="auto"/>
          </w:divBdr>
          <w:divsChild>
            <w:div w:id="285235198">
              <w:marLeft w:val="0"/>
              <w:marRight w:val="0"/>
              <w:marTop w:val="360"/>
              <w:marBottom w:val="0"/>
              <w:divBdr>
                <w:top w:val="none" w:sz="0" w:space="0" w:color="auto"/>
                <w:left w:val="none" w:sz="0" w:space="0" w:color="auto"/>
                <w:bottom w:val="none" w:sz="0" w:space="0" w:color="auto"/>
                <w:right w:val="none" w:sz="0" w:space="0" w:color="auto"/>
              </w:divBdr>
              <w:divsChild>
                <w:div w:id="86888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67588">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701127103">
              <w:marLeft w:val="360"/>
              <w:marRight w:val="360"/>
              <w:marTop w:val="180"/>
              <w:marBottom w:val="360"/>
              <w:divBdr>
                <w:top w:val="none" w:sz="0" w:space="0" w:color="auto"/>
                <w:left w:val="none" w:sz="0" w:space="0" w:color="auto"/>
                <w:bottom w:val="none" w:sz="0" w:space="0" w:color="auto"/>
                <w:right w:val="none" w:sz="0" w:space="0" w:color="auto"/>
              </w:divBdr>
              <w:divsChild>
                <w:div w:id="1448352786">
                  <w:marLeft w:val="0"/>
                  <w:marRight w:val="0"/>
                  <w:marTop w:val="330"/>
                  <w:marBottom w:val="330"/>
                  <w:divBdr>
                    <w:top w:val="none" w:sz="0" w:space="0" w:color="auto"/>
                    <w:left w:val="none" w:sz="0" w:space="0" w:color="auto"/>
                    <w:bottom w:val="none" w:sz="0" w:space="0" w:color="auto"/>
                    <w:right w:val="none" w:sz="0" w:space="0" w:color="auto"/>
                  </w:divBdr>
                  <w:divsChild>
                    <w:div w:id="1519463573">
                      <w:marLeft w:val="0"/>
                      <w:marRight w:val="0"/>
                      <w:marTop w:val="360"/>
                      <w:marBottom w:val="0"/>
                      <w:divBdr>
                        <w:top w:val="none" w:sz="0" w:space="0" w:color="auto"/>
                        <w:left w:val="none" w:sz="0" w:space="0" w:color="auto"/>
                        <w:bottom w:val="none" w:sz="0" w:space="0" w:color="auto"/>
                        <w:right w:val="none" w:sz="0" w:space="0" w:color="auto"/>
                      </w:divBdr>
                      <w:divsChild>
                        <w:div w:id="13237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86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5745">
      <w:bodyDiv w:val="1"/>
      <w:marLeft w:val="0"/>
      <w:marRight w:val="0"/>
      <w:marTop w:val="0"/>
      <w:marBottom w:val="0"/>
      <w:divBdr>
        <w:top w:val="none" w:sz="0" w:space="0" w:color="auto"/>
        <w:left w:val="none" w:sz="0" w:space="0" w:color="auto"/>
        <w:bottom w:val="none" w:sz="0" w:space="0" w:color="auto"/>
        <w:right w:val="none" w:sz="0" w:space="0" w:color="auto"/>
      </w:divBdr>
    </w:div>
    <w:div w:id="483544337">
      <w:bodyDiv w:val="1"/>
      <w:marLeft w:val="0"/>
      <w:marRight w:val="0"/>
      <w:marTop w:val="0"/>
      <w:marBottom w:val="0"/>
      <w:divBdr>
        <w:top w:val="none" w:sz="0" w:space="0" w:color="auto"/>
        <w:left w:val="none" w:sz="0" w:space="0" w:color="auto"/>
        <w:bottom w:val="none" w:sz="0" w:space="0" w:color="auto"/>
        <w:right w:val="none" w:sz="0" w:space="0" w:color="auto"/>
      </w:divBdr>
      <w:divsChild>
        <w:div w:id="753428955">
          <w:marLeft w:val="0"/>
          <w:marRight w:val="0"/>
          <w:marTop w:val="0"/>
          <w:marBottom w:val="0"/>
          <w:divBdr>
            <w:top w:val="none" w:sz="0" w:space="0" w:color="auto"/>
            <w:left w:val="none" w:sz="0" w:space="0" w:color="auto"/>
            <w:bottom w:val="none" w:sz="0" w:space="0" w:color="auto"/>
            <w:right w:val="none" w:sz="0" w:space="0" w:color="auto"/>
          </w:divBdr>
          <w:divsChild>
            <w:div w:id="918254952">
              <w:marLeft w:val="0"/>
              <w:marRight w:val="0"/>
              <w:marTop w:val="0"/>
              <w:marBottom w:val="0"/>
              <w:divBdr>
                <w:top w:val="none" w:sz="0" w:space="0" w:color="auto"/>
                <w:left w:val="none" w:sz="0" w:space="0" w:color="auto"/>
                <w:bottom w:val="none" w:sz="0" w:space="0" w:color="auto"/>
                <w:right w:val="none" w:sz="0" w:space="0" w:color="auto"/>
              </w:divBdr>
              <w:divsChild>
                <w:div w:id="273293066">
                  <w:marLeft w:val="0"/>
                  <w:marRight w:val="0"/>
                  <w:marTop w:val="330"/>
                  <w:marBottom w:val="330"/>
                  <w:divBdr>
                    <w:top w:val="none" w:sz="0" w:space="0" w:color="auto"/>
                    <w:left w:val="none" w:sz="0" w:space="0" w:color="auto"/>
                    <w:bottom w:val="none" w:sz="0" w:space="0" w:color="auto"/>
                    <w:right w:val="none" w:sz="0" w:space="0" w:color="auto"/>
                  </w:divBdr>
                  <w:divsChild>
                    <w:div w:id="1391344221">
                      <w:marLeft w:val="0"/>
                      <w:marRight w:val="0"/>
                      <w:marTop w:val="360"/>
                      <w:marBottom w:val="0"/>
                      <w:divBdr>
                        <w:top w:val="none" w:sz="0" w:space="0" w:color="auto"/>
                        <w:left w:val="none" w:sz="0" w:space="0" w:color="auto"/>
                        <w:bottom w:val="none" w:sz="0" w:space="0" w:color="auto"/>
                        <w:right w:val="none" w:sz="0" w:space="0" w:color="auto"/>
                      </w:divBdr>
                      <w:divsChild>
                        <w:div w:id="29841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52886">
                  <w:marLeft w:val="0"/>
                  <w:marRight w:val="0"/>
                  <w:marTop w:val="330"/>
                  <w:marBottom w:val="330"/>
                  <w:divBdr>
                    <w:top w:val="none" w:sz="0" w:space="0" w:color="auto"/>
                    <w:left w:val="none" w:sz="0" w:space="0" w:color="auto"/>
                    <w:bottom w:val="none" w:sz="0" w:space="0" w:color="auto"/>
                    <w:right w:val="none" w:sz="0" w:space="0" w:color="auto"/>
                  </w:divBdr>
                  <w:divsChild>
                    <w:div w:id="894707873">
                      <w:marLeft w:val="0"/>
                      <w:marRight w:val="0"/>
                      <w:marTop w:val="360"/>
                      <w:marBottom w:val="0"/>
                      <w:divBdr>
                        <w:top w:val="none" w:sz="0" w:space="0" w:color="auto"/>
                        <w:left w:val="none" w:sz="0" w:space="0" w:color="auto"/>
                        <w:bottom w:val="none" w:sz="0" w:space="0" w:color="auto"/>
                        <w:right w:val="none" w:sz="0" w:space="0" w:color="auto"/>
                      </w:divBdr>
                      <w:divsChild>
                        <w:div w:id="129841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61324">
                  <w:marLeft w:val="0"/>
                  <w:marRight w:val="0"/>
                  <w:marTop w:val="330"/>
                  <w:marBottom w:val="330"/>
                  <w:divBdr>
                    <w:top w:val="none" w:sz="0" w:space="0" w:color="auto"/>
                    <w:left w:val="none" w:sz="0" w:space="0" w:color="auto"/>
                    <w:bottom w:val="none" w:sz="0" w:space="0" w:color="auto"/>
                    <w:right w:val="none" w:sz="0" w:space="0" w:color="auto"/>
                  </w:divBdr>
                  <w:divsChild>
                    <w:div w:id="890269613">
                      <w:marLeft w:val="0"/>
                      <w:marRight w:val="0"/>
                      <w:marTop w:val="360"/>
                      <w:marBottom w:val="0"/>
                      <w:divBdr>
                        <w:top w:val="none" w:sz="0" w:space="0" w:color="auto"/>
                        <w:left w:val="none" w:sz="0" w:space="0" w:color="auto"/>
                        <w:bottom w:val="none" w:sz="0" w:space="0" w:color="auto"/>
                        <w:right w:val="none" w:sz="0" w:space="0" w:color="auto"/>
                      </w:divBdr>
                      <w:divsChild>
                        <w:div w:id="11063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4639">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670716402">
                      <w:marLeft w:val="0"/>
                      <w:marRight w:val="0"/>
                      <w:marTop w:val="0"/>
                      <w:marBottom w:val="0"/>
                      <w:divBdr>
                        <w:top w:val="none" w:sz="0" w:space="0" w:color="auto"/>
                        <w:left w:val="none" w:sz="0" w:space="0" w:color="auto"/>
                        <w:bottom w:val="none" w:sz="0" w:space="0" w:color="auto"/>
                        <w:right w:val="none" w:sz="0" w:space="0" w:color="auto"/>
                      </w:divBdr>
                    </w:div>
                    <w:div w:id="1388147017">
                      <w:marLeft w:val="360"/>
                      <w:marRight w:val="360"/>
                      <w:marTop w:val="180"/>
                      <w:marBottom w:val="360"/>
                      <w:divBdr>
                        <w:top w:val="none" w:sz="0" w:space="0" w:color="auto"/>
                        <w:left w:val="none" w:sz="0" w:space="0" w:color="auto"/>
                        <w:bottom w:val="none" w:sz="0" w:space="0" w:color="auto"/>
                        <w:right w:val="none" w:sz="0" w:space="0" w:color="auto"/>
                      </w:divBdr>
                      <w:divsChild>
                        <w:div w:id="212737248">
                          <w:marLeft w:val="0"/>
                          <w:marRight w:val="0"/>
                          <w:marTop w:val="330"/>
                          <w:marBottom w:val="330"/>
                          <w:divBdr>
                            <w:top w:val="none" w:sz="0" w:space="0" w:color="auto"/>
                            <w:left w:val="none" w:sz="0" w:space="0" w:color="auto"/>
                            <w:bottom w:val="none" w:sz="0" w:space="0" w:color="auto"/>
                            <w:right w:val="none" w:sz="0" w:space="0" w:color="auto"/>
                          </w:divBdr>
                          <w:divsChild>
                            <w:div w:id="1260023522">
                              <w:marLeft w:val="0"/>
                              <w:marRight w:val="0"/>
                              <w:marTop w:val="360"/>
                              <w:marBottom w:val="0"/>
                              <w:divBdr>
                                <w:top w:val="none" w:sz="0" w:space="0" w:color="auto"/>
                                <w:left w:val="none" w:sz="0" w:space="0" w:color="auto"/>
                                <w:bottom w:val="none" w:sz="0" w:space="0" w:color="auto"/>
                                <w:right w:val="none" w:sz="0" w:space="0" w:color="auto"/>
                              </w:divBdr>
                              <w:divsChild>
                                <w:div w:id="7570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495731">
                  <w:marLeft w:val="0"/>
                  <w:marRight w:val="0"/>
                  <w:marTop w:val="330"/>
                  <w:marBottom w:val="330"/>
                  <w:divBdr>
                    <w:top w:val="none" w:sz="0" w:space="0" w:color="auto"/>
                    <w:left w:val="none" w:sz="0" w:space="0" w:color="auto"/>
                    <w:bottom w:val="none" w:sz="0" w:space="0" w:color="auto"/>
                    <w:right w:val="none" w:sz="0" w:space="0" w:color="auto"/>
                  </w:divBdr>
                  <w:divsChild>
                    <w:div w:id="1780829878">
                      <w:marLeft w:val="0"/>
                      <w:marRight w:val="0"/>
                      <w:marTop w:val="360"/>
                      <w:marBottom w:val="0"/>
                      <w:divBdr>
                        <w:top w:val="none" w:sz="0" w:space="0" w:color="auto"/>
                        <w:left w:val="none" w:sz="0" w:space="0" w:color="auto"/>
                        <w:bottom w:val="none" w:sz="0" w:space="0" w:color="auto"/>
                        <w:right w:val="none" w:sz="0" w:space="0" w:color="auto"/>
                      </w:divBdr>
                      <w:divsChild>
                        <w:div w:id="34959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31388">
                  <w:marLeft w:val="0"/>
                  <w:marRight w:val="0"/>
                  <w:marTop w:val="330"/>
                  <w:marBottom w:val="330"/>
                  <w:divBdr>
                    <w:top w:val="none" w:sz="0" w:space="0" w:color="auto"/>
                    <w:left w:val="none" w:sz="0" w:space="0" w:color="auto"/>
                    <w:bottom w:val="none" w:sz="0" w:space="0" w:color="auto"/>
                    <w:right w:val="none" w:sz="0" w:space="0" w:color="auto"/>
                  </w:divBdr>
                  <w:divsChild>
                    <w:div w:id="154617419">
                      <w:marLeft w:val="0"/>
                      <w:marRight w:val="0"/>
                      <w:marTop w:val="360"/>
                      <w:marBottom w:val="0"/>
                      <w:divBdr>
                        <w:top w:val="none" w:sz="0" w:space="0" w:color="auto"/>
                        <w:left w:val="none" w:sz="0" w:space="0" w:color="auto"/>
                        <w:bottom w:val="none" w:sz="0" w:space="0" w:color="auto"/>
                        <w:right w:val="none" w:sz="0" w:space="0" w:color="auto"/>
                      </w:divBdr>
                      <w:divsChild>
                        <w:div w:id="6803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7658">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294598465">
                      <w:marLeft w:val="0"/>
                      <w:marRight w:val="0"/>
                      <w:marTop w:val="0"/>
                      <w:marBottom w:val="0"/>
                      <w:divBdr>
                        <w:top w:val="none" w:sz="0" w:space="0" w:color="auto"/>
                        <w:left w:val="none" w:sz="0" w:space="0" w:color="auto"/>
                        <w:bottom w:val="none" w:sz="0" w:space="0" w:color="auto"/>
                        <w:right w:val="none" w:sz="0" w:space="0" w:color="auto"/>
                      </w:divBdr>
                    </w:div>
                    <w:div w:id="697773952">
                      <w:marLeft w:val="360"/>
                      <w:marRight w:val="360"/>
                      <w:marTop w:val="180"/>
                      <w:marBottom w:val="360"/>
                      <w:divBdr>
                        <w:top w:val="none" w:sz="0" w:space="0" w:color="auto"/>
                        <w:left w:val="none" w:sz="0" w:space="0" w:color="auto"/>
                        <w:bottom w:val="none" w:sz="0" w:space="0" w:color="auto"/>
                        <w:right w:val="none" w:sz="0" w:space="0" w:color="auto"/>
                      </w:divBdr>
                      <w:divsChild>
                        <w:div w:id="1641499918">
                          <w:marLeft w:val="0"/>
                          <w:marRight w:val="0"/>
                          <w:marTop w:val="330"/>
                          <w:marBottom w:val="330"/>
                          <w:divBdr>
                            <w:top w:val="none" w:sz="0" w:space="0" w:color="auto"/>
                            <w:left w:val="none" w:sz="0" w:space="0" w:color="auto"/>
                            <w:bottom w:val="none" w:sz="0" w:space="0" w:color="auto"/>
                            <w:right w:val="none" w:sz="0" w:space="0" w:color="auto"/>
                          </w:divBdr>
                          <w:divsChild>
                            <w:div w:id="650404296">
                              <w:marLeft w:val="0"/>
                              <w:marRight w:val="0"/>
                              <w:marTop w:val="360"/>
                              <w:marBottom w:val="0"/>
                              <w:divBdr>
                                <w:top w:val="none" w:sz="0" w:space="0" w:color="auto"/>
                                <w:left w:val="none" w:sz="0" w:space="0" w:color="auto"/>
                                <w:bottom w:val="none" w:sz="0" w:space="0" w:color="auto"/>
                                <w:right w:val="none" w:sz="0" w:space="0" w:color="auto"/>
                              </w:divBdr>
                              <w:divsChild>
                                <w:div w:id="63991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993494">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658223439">
                      <w:marLeft w:val="0"/>
                      <w:marRight w:val="0"/>
                      <w:marTop w:val="0"/>
                      <w:marBottom w:val="0"/>
                      <w:divBdr>
                        <w:top w:val="none" w:sz="0" w:space="0" w:color="auto"/>
                        <w:left w:val="none" w:sz="0" w:space="0" w:color="auto"/>
                        <w:bottom w:val="none" w:sz="0" w:space="0" w:color="auto"/>
                        <w:right w:val="none" w:sz="0" w:space="0" w:color="auto"/>
                      </w:divBdr>
                    </w:div>
                    <w:div w:id="595132630">
                      <w:marLeft w:val="360"/>
                      <w:marRight w:val="360"/>
                      <w:marTop w:val="180"/>
                      <w:marBottom w:val="360"/>
                      <w:divBdr>
                        <w:top w:val="none" w:sz="0" w:space="0" w:color="auto"/>
                        <w:left w:val="none" w:sz="0" w:space="0" w:color="auto"/>
                        <w:bottom w:val="none" w:sz="0" w:space="0" w:color="auto"/>
                        <w:right w:val="none" w:sz="0" w:space="0" w:color="auto"/>
                      </w:divBdr>
                    </w:div>
                  </w:divsChild>
                </w:div>
                <w:div w:id="1888177660">
                  <w:marLeft w:val="0"/>
                  <w:marRight w:val="0"/>
                  <w:marTop w:val="330"/>
                  <w:marBottom w:val="330"/>
                  <w:divBdr>
                    <w:top w:val="none" w:sz="0" w:space="0" w:color="auto"/>
                    <w:left w:val="none" w:sz="0" w:space="0" w:color="auto"/>
                    <w:bottom w:val="none" w:sz="0" w:space="0" w:color="auto"/>
                    <w:right w:val="none" w:sz="0" w:space="0" w:color="auto"/>
                  </w:divBdr>
                  <w:divsChild>
                    <w:div w:id="1251348130">
                      <w:marLeft w:val="0"/>
                      <w:marRight w:val="0"/>
                      <w:marTop w:val="360"/>
                      <w:marBottom w:val="0"/>
                      <w:divBdr>
                        <w:top w:val="none" w:sz="0" w:space="0" w:color="auto"/>
                        <w:left w:val="none" w:sz="0" w:space="0" w:color="auto"/>
                        <w:bottom w:val="none" w:sz="0" w:space="0" w:color="auto"/>
                        <w:right w:val="none" w:sz="0" w:space="0" w:color="auto"/>
                      </w:divBdr>
                      <w:divsChild>
                        <w:div w:id="20011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71125">
                  <w:marLeft w:val="0"/>
                  <w:marRight w:val="0"/>
                  <w:marTop w:val="330"/>
                  <w:marBottom w:val="330"/>
                  <w:divBdr>
                    <w:top w:val="none" w:sz="0" w:space="0" w:color="auto"/>
                    <w:left w:val="none" w:sz="0" w:space="0" w:color="auto"/>
                    <w:bottom w:val="none" w:sz="0" w:space="0" w:color="auto"/>
                    <w:right w:val="none" w:sz="0" w:space="0" w:color="auto"/>
                  </w:divBdr>
                  <w:divsChild>
                    <w:div w:id="235281615">
                      <w:marLeft w:val="0"/>
                      <w:marRight w:val="0"/>
                      <w:marTop w:val="360"/>
                      <w:marBottom w:val="0"/>
                      <w:divBdr>
                        <w:top w:val="none" w:sz="0" w:space="0" w:color="auto"/>
                        <w:left w:val="none" w:sz="0" w:space="0" w:color="auto"/>
                        <w:bottom w:val="none" w:sz="0" w:space="0" w:color="auto"/>
                        <w:right w:val="none" w:sz="0" w:space="0" w:color="auto"/>
                      </w:divBdr>
                      <w:divsChild>
                        <w:div w:id="150100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3123">
                  <w:marLeft w:val="0"/>
                  <w:marRight w:val="0"/>
                  <w:marTop w:val="330"/>
                  <w:marBottom w:val="330"/>
                  <w:divBdr>
                    <w:top w:val="none" w:sz="0" w:space="0" w:color="auto"/>
                    <w:left w:val="none" w:sz="0" w:space="0" w:color="auto"/>
                    <w:bottom w:val="none" w:sz="0" w:space="0" w:color="auto"/>
                    <w:right w:val="none" w:sz="0" w:space="0" w:color="auto"/>
                  </w:divBdr>
                  <w:divsChild>
                    <w:div w:id="1166937808">
                      <w:marLeft w:val="0"/>
                      <w:marRight w:val="0"/>
                      <w:marTop w:val="360"/>
                      <w:marBottom w:val="0"/>
                      <w:divBdr>
                        <w:top w:val="none" w:sz="0" w:space="0" w:color="auto"/>
                        <w:left w:val="none" w:sz="0" w:space="0" w:color="auto"/>
                        <w:bottom w:val="none" w:sz="0" w:space="0" w:color="auto"/>
                        <w:right w:val="none" w:sz="0" w:space="0" w:color="auto"/>
                      </w:divBdr>
                      <w:divsChild>
                        <w:div w:id="49002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4983">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050035045">
                      <w:marLeft w:val="0"/>
                      <w:marRight w:val="0"/>
                      <w:marTop w:val="0"/>
                      <w:marBottom w:val="0"/>
                      <w:divBdr>
                        <w:top w:val="none" w:sz="0" w:space="0" w:color="auto"/>
                        <w:left w:val="none" w:sz="0" w:space="0" w:color="auto"/>
                        <w:bottom w:val="none" w:sz="0" w:space="0" w:color="auto"/>
                        <w:right w:val="none" w:sz="0" w:space="0" w:color="auto"/>
                      </w:divBdr>
                    </w:div>
                    <w:div w:id="1481389409">
                      <w:marLeft w:val="360"/>
                      <w:marRight w:val="360"/>
                      <w:marTop w:val="180"/>
                      <w:marBottom w:val="360"/>
                      <w:divBdr>
                        <w:top w:val="none" w:sz="0" w:space="0" w:color="auto"/>
                        <w:left w:val="none" w:sz="0" w:space="0" w:color="auto"/>
                        <w:bottom w:val="none" w:sz="0" w:space="0" w:color="auto"/>
                        <w:right w:val="none" w:sz="0" w:space="0" w:color="auto"/>
                      </w:divBdr>
                      <w:divsChild>
                        <w:div w:id="367217308">
                          <w:marLeft w:val="0"/>
                          <w:marRight w:val="0"/>
                          <w:marTop w:val="330"/>
                          <w:marBottom w:val="330"/>
                          <w:divBdr>
                            <w:top w:val="none" w:sz="0" w:space="0" w:color="auto"/>
                            <w:left w:val="none" w:sz="0" w:space="0" w:color="auto"/>
                            <w:bottom w:val="none" w:sz="0" w:space="0" w:color="auto"/>
                            <w:right w:val="none" w:sz="0" w:space="0" w:color="auto"/>
                          </w:divBdr>
                          <w:divsChild>
                            <w:div w:id="1512716679">
                              <w:marLeft w:val="0"/>
                              <w:marRight w:val="0"/>
                              <w:marTop w:val="360"/>
                              <w:marBottom w:val="0"/>
                              <w:divBdr>
                                <w:top w:val="none" w:sz="0" w:space="0" w:color="auto"/>
                                <w:left w:val="none" w:sz="0" w:space="0" w:color="auto"/>
                                <w:bottom w:val="none" w:sz="0" w:space="0" w:color="auto"/>
                                <w:right w:val="none" w:sz="0" w:space="0" w:color="auto"/>
                              </w:divBdr>
                              <w:divsChild>
                                <w:div w:id="3995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593988">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172792907">
                      <w:marLeft w:val="0"/>
                      <w:marRight w:val="0"/>
                      <w:marTop w:val="0"/>
                      <w:marBottom w:val="0"/>
                      <w:divBdr>
                        <w:top w:val="none" w:sz="0" w:space="0" w:color="auto"/>
                        <w:left w:val="none" w:sz="0" w:space="0" w:color="auto"/>
                        <w:bottom w:val="none" w:sz="0" w:space="0" w:color="auto"/>
                        <w:right w:val="none" w:sz="0" w:space="0" w:color="auto"/>
                      </w:divBdr>
                    </w:div>
                    <w:div w:id="445926251">
                      <w:marLeft w:val="360"/>
                      <w:marRight w:val="360"/>
                      <w:marTop w:val="180"/>
                      <w:marBottom w:val="360"/>
                      <w:divBdr>
                        <w:top w:val="none" w:sz="0" w:space="0" w:color="auto"/>
                        <w:left w:val="none" w:sz="0" w:space="0" w:color="auto"/>
                        <w:bottom w:val="none" w:sz="0" w:space="0" w:color="auto"/>
                        <w:right w:val="none" w:sz="0" w:space="0" w:color="auto"/>
                      </w:divBdr>
                      <w:divsChild>
                        <w:div w:id="2003701658">
                          <w:marLeft w:val="0"/>
                          <w:marRight w:val="0"/>
                          <w:marTop w:val="330"/>
                          <w:marBottom w:val="330"/>
                          <w:divBdr>
                            <w:top w:val="none" w:sz="0" w:space="0" w:color="auto"/>
                            <w:left w:val="none" w:sz="0" w:space="0" w:color="auto"/>
                            <w:bottom w:val="none" w:sz="0" w:space="0" w:color="auto"/>
                            <w:right w:val="none" w:sz="0" w:space="0" w:color="auto"/>
                          </w:divBdr>
                          <w:divsChild>
                            <w:div w:id="946427526">
                              <w:marLeft w:val="0"/>
                              <w:marRight w:val="0"/>
                              <w:marTop w:val="360"/>
                              <w:marBottom w:val="0"/>
                              <w:divBdr>
                                <w:top w:val="none" w:sz="0" w:space="0" w:color="auto"/>
                                <w:left w:val="none" w:sz="0" w:space="0" w:color="auto"/>
                                <w:bottom w:val="none" w:sz="0" w:space="0" w:color="auto"/>
                                <w:right w:val="none" w:sz="0" w:space="0" w:color="auto"/>
                              </w:divBdr>
                              <w:divsChild>
                                <w:div w:id="18219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9186">
                          <w:marLeft w:val="0"/>
                          <w:marRight w:val="0"/>
                          <w:marTop w:val="330"/>
                          <w:marBottom w:val="330"/>
                          <w:divBdr>
                            <w:top w:val="none" w:sz="0" w:space="0" w:color="auto"/>
                            <w:left w:val="none" w:sz="0" w:space="0" w:color="auto"/>
                            <w:bottom w:val="none" w:sz="0" w:space="0" w:color="auto"/>
                            <w:right w:val="none" w:sz="0" w:space="0" w:color="auto"/>
                          </w:divBdr>
                          <w:divsChild>
                            <w:div w:id="1405910317">
                              <w:marLeft w:val="0"/>
                              <w:marRight w:val="0"/>
                              <w:marTop w:val="360"/>
                              <w:marBottom w:val="0"/>
                              <w:divBdr>
                                <w:top w:val="none" w:sz="0" w:space="0" w:color="auto"/>
                                <w:left w:val="none" w:sz="0" w:space="0" w:color="auto"/>
                                <w:bottom w:val="none" w:sz="0" w:space="0" w:color="auto"/>
                                <w:right w:val="none" w:sz="0" w:space="0" w:color="auto"/>
                              </w:divBdr>
                              <w:divsChild>
                                <w:div w:id="2939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836341">
                  <w:marLeft w:val="0"/>
                  <w:marRight w:val="0"/>
                  <w:marTop w:val="330"/>
                  <w:marBottom w:val="330"/>
                  <w:divBdr>
                    <w:top w:val="none" w:sz="0" w:space="0" w:color="auto"/>
                    <w:left w:val="none" w:sz="0" w:space="0" w:color="auto"/>
                    <w:bottom w:val="none" w:sz="0" w:space="0" w:color="auto"/>
                    <w:right w:val="none" w:sz="0" w:space="0" w:color="auto"/>
                  </w:divBdr>
                  <w:divsChild>
                    <w:div w:id="866672644">
                      <w:marLeft w:val="0"/>
                      <w:marRight w:val="0"/>
                      <w:marTop w:val="360"/>
                      <w:marBottom w:val="0"/>
                      <w:divBdr>
                        <w:top w:val="none" w:sz="0" w:space="0" w:color="auto"/>
                        <w:left w:val="none" w:sz="0" w:space="0" w:color="auto"/>
                        <w:bottom w:val="none" w:sz="0" w:space="0" w:color="auto"/>
                        <w:right w:val="none" w:sz="0" w:space="0" w:color="auto"/>
                      </w:divBdr>
                      <w:divsChild>
                        <w:div w:id="18189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52896">
                  <w:marLeft w:val="0"/>
                  <w:marRight w:val="0"/>
                  <w:marTop w:val="330"/>
                  <w:marBottom w:val="330"/>
                  <w:divBdr>
                    <w:top w:val="none" w:sz="0" w:space="0" w:color="auto"/>
                    <w:left w:val="none" w:sz="0" w:space="0" w:color="auto"/>
                    <w:bottom w:val="none" w:sz="0" w:space="0" w:color="auto"/>
                    <w:right w:val="none" w:sz="0" w:space="0" w:color="auto"/>
                  </w:divBdr>
                  <w:divsChild>
                    <w:div w:id="1787117745">
                      <w:marLeft w:val="0"/>
                      <w:marRight w:val="0"/>
                      <w:marTop w:val="360"/>
                      <w:marBottom w:val="0"/>
                      <w:divBdr>
                        <w:top w:val="none" w:sz="0" w:space="0" w:color="auto"/>
                        <w:left w:val="none" w:sz="0" w:space="0" w:color="auto"/>
                        <w:bottom w:val="none" w:sz="0" w:space="0" w:color="auto"/>
                        <w:right w:val="none" w:sz="0" w:space="0" w:color="auto"/>
                      </w:divBdr>
                      <w:divsChild>
                        <w:div w:id="124383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02001">
                  <w:marLeft w:val="0"/>
                  <w:marRight w:val="0"/>
                  <w:marTop w:val="330"/>
                  <w:marBottom w:val="330"/>
                  <w:divBdr>
                    <w:top w:val="none" w:sz="0" w:space="0" w:color="auto"/>
                    <w:left w:val="none" w:sz="0" w:space="0" w:color="auto"/>
                    <w:bottom w:val="none" w:sz="0" w:space="0" w:color="auto"/>
                    <w:right w:val="none" w:sz="0" w:space="0" w:color="auto"/>
                  </w:divBdr>
                  <w:divsChild>
                    <w:div w:id="36706292">
                      <w:marLeft w:val="0"/>
                      <w:marRight w:val="0"/>
                      <w:marTop w:val="360"/>
                      <w:marBottom w:val="0"/>
                      <w:divBdr>
                        <w:top w:val="none" w:sz="0" w:space="0" w:color="auto"/>
                        <w:left w:val="none" w:sz="0" w:space="0" w:color="auto"/>
                        <w:bottom w:val="none" w:sz="0" w:space="0" w:color="auto"/>
                        <w:right w:val="none" w:sz="0" w:space="0" w:color="auto"/>
                      </w:divBdr>
                      <w:divsChild>
                        <w:div w:id="197401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495958">
              <w:marLeft w:val="0"/>
              <w:marRight w:val="0"/>
              <w:marTop w:val="0"/>
              <w:marBottom w:val="900"/>
              <w:divBdr>
                <w:top w:val="none" w:sz="0" w:space="0" w:color="auto"/>
                <w:left w:val="none" w:sz="0" w:space="0" w:color="auto"/>
                <w:bottom w:val="none" w:sz="0" w:space="0" w:color="auto"/>
                <w:right w:val="none" w:sz="0" w:space="0" w:color="auto"/>
              </w:divBdr>
              <w:divsChild>
                <w:div w:id="669915688">
                  <w:marLeft w:val="0"/>
                  <w:marRight w:val="0"/>
                  <w:marTop w:val="0"/>
                  <w:marBottom w:val="240"/>
                  <w:divBdr>
                    <w:top w:val="single" w:sz="12" w:space="0" w:color="EEEEEE"/>
                    <w:left w:val="none" w:sz="0" w:space="0" w:color="auto"/>
                    <w:bottom w:val="none" w:sz="0" w:space="0" w:color="auto"/>
                    <w:right w:val="none" w:sz="0" w:space="0" w:color="auto"/>
                  </w:divBdr>
                  <w:divsChild>
                    <w:div w:id="1297831589">
                      <w:marLeft w:val="0"/>
                      <w:marRight w:val="0"/>
                      <w:marTop w:val="240"/>
                      <w:marBottom w:val="240"/>
                      <w:divBdr>
                        <w:top w:val="none" w:sz="0" w:space="0" w:color="auto"/>
                        <w:left w:val="none" w:sz="0" w:space="0" w:color="auto"/>
                        <w:bottom w:val="none" w:sz="0" w:space="0" w:color="auto"/>
                        <w:right w:val="none" w:sz="0" w:space="0" w:color="auto"/>
                      </w:divBdr>
                      <w:divsChild>
                        <w:div w:id="1018626266">
                          <w:marLeft w:val="0"/>
                          <w:marRight w:val="0"/>
                          <w:marTop w:val="0"/>
                          <w:marBottom w:val="0"/>
                          <w:divBdr>
                            <w:top w:val="none" w:sz="0" w:space="0" w:color="auto"/>
                            <w:left w:val="none" w:sz="0" w:space="0" w:color="auto"/>
                            <w:bottom w:val="none" w:sz="0" w:space="0" w:color="auto"/>
                            <w:right w:val="none" w:sz="0" w:space="0" w:color="auto"/>
                          </w:divBdr>
                        </w:div>
                        <w:div w:id="986208942">
                          <w:marLeft w:val="0"/>
                          <w:marRight w:val="0"/>
                          <w:marTop w:val="90"/>
                          <w:marBottom w:val="0"/>
                          <w:divBdr>
                            <w:top w:val="none" w:sz="0" w:space="0" w:color="auto"/>
                            <w:left w:val="none" w:sz="0" w:space="0" w:color="auto"/>
                            <w:bottom w:val="none" w:sz="0" w:space="0" w:color="auto"/>
                            <w:right w:val="none" w:sz="0" w:space="0" w:color="auto"/>
                          </w:divBdr>
                        </w:div>
                        <w:div w:id="505558549">
                          <w:marLeft w:val="0"/>
                          <w:marRight w:val="0"/>
                          <w:marTop w:val="270"/>
                          <w:marBottom w:val="315"/>
                          <w:divBdr>
                            <w:top w:val="none" w:sz="0" w:space="0" w:color="auto"/>
                            <w:left w:val="none" w:sz="0" w:space="0" w:color="auto"/>
                            <w:bottom w:val="none" w:sz="0" w:space="0" w:color="auto"/>
                            <w:right w:val="none" w:sz="0" w:space="0" w:color="auto"/>
                          </w:divBdr>
                          <w:divsChild>
                            <w:div w:id="16123915">
                              <w:marLeft w:val="0"/>
                              <w:marRight w:val="0"/>
                              <w:marTop w:val="270"/>
                              <w:marBottom w:val="270"/>
                              <w:divBdr>
                                <w:top w:val="none" w:sz="0" w:space="0" w:color="auto"/>
                                <w:left w:val="none" w:sz="0" w:space="0" w:color="auto"/>
                                <w:bottom w:val="none" w:sz="0" w:space="0" w:color="auto"/>
                                <w:right w:val="none" w:sz="0" w:space="0" w:color="auto"/>
                              </w:divBdr>
                              <w:divsChild>
                                <w:div w:id="465437526">
                                  <w:marLeft w:val="0"/>
                                  <w:marRight w:val="0"/>
                                  <w:marTop w:val="270"/>
                                  <w:marBottom w:val="270"/>
                                  <w:divBdr>
                                    <w:top w:val="none" w:sz="0" w:space="0" w:color="auto"/>
                                    <w:left w:val="none" w:sz="0" w:space="0" w:color="auto"/>
                                    <w:bottom w:val="none" w:sz="0" w:space="0" w:color="auto"/>
                                    <w:right w:val="none" w:sz="0" w:space="0" w:color="auto"/>
                                  </w:divBdr>
                                  <w:divsChild>
                                    <w:div w:id="15511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442332">
                  <w:marLeft w:val="0"/>
                  <w:marRight w:val="0"/>
                  <w:marTop w:val="0"/>
                  <w:marBottom w:val="240"/>
                  <w:divBdr>
                    <w:top w:val="single" w:sz="12" w:space="0" w:color="EEEEEE"/>
                    <w:left w:val="none" w:sz="0" w:space="0" w:color="auto"/>
                    <w:bottom w:val="none" w:sz="0" w:space="0" w:color="auto"/>
                    <w:right w:val="none" w:sz="0" w:space="0" w:color="auto"/>
                  </w:divBdr>
                  <w:divsChild>
                    <w:div w:id="411392684">
                      <w:marLeft w:val="0"/>
                      <w:marRight w:val="0"/>
                      <w:marTop w:val="240"/>
                      <w:marBottom w:val="240"/>
                      <w:divBdr>
                        <w:top w:val="none" w:sz="0" w:space="0" w:color="auto"/>
                        <w:left w:val="none" w:sz="0" w:space="0" w:color="auto"/>
                        <w:bottom w:val="none" w:sz="0" w:space="0" w:color="auto"/>
                        <w:right w:val="none" w:sz="0" w:space="0" w:color="auto"/>
                      </w:divBdr>
                      <w:divsChild>
                        <w:div w:id="132790688">
                          <w:marLeft w:val="0"/>
                          <w:marRight w:val="0"/>
                          <w:marTop w:val="0"/>
                          <w:marBottom w:val="0"/>
                          <w:divBdr>
                            <w:top w:val="none" w:sz="0" w:space="0" w:color="auto"/>
                            <w:left w:val="none" w:sz="0" w:space="0" w:color="auto"/>
                            <w:bottom w:val="none" w:sz="0" w:space="0" w:color="auto"/>
                            <w:right w:val="none" w:sz="0" w:space="0" w:color="auto"/>
                          </w:divBdr>
                        </w:div>
                        <w:div w:id="895042430">
                          <w:marLeft w:val="0"/>
                          <w:marRight w:val="0"/>
                          <w:marTop w:val="90"/>
                          <w:marBottom w:val="0"/>
                          <w:divBdr>
                            <w:top w:val="none" w:sz="0" w:space="0" w:color="auto"/>
                            <w:left w:val="none" w:sz="0" w:space="0" w:color="auto"/>
                            <w:bottom w:val="none" w:sz="0" w:space="0" w:color="auto"/>
                            <w:right w:val="none" w:sz="0" w:space="0" w:color="auto"/>
                          </w:divBdr>
                        </w:div>
                        <w:div w:id="1842432129">
                          <w:marLeft w:val="0"/>
                          <w:marRight w:val="0"/>
                          <w:marTop w:val="270"/>
                          <w:marBottom w:val="315"/>
                          <w:divBdr>
                            <w:top w:val="none" w:sz="0" w:space="0" w:color="auto"/>
                            <w:left w:val="none" w:sz="0" w:space="0" w:color="auto"/>
                            <w:bottom w:val="none" w:sz="0" w:space="0" w:color="auto"/>
                            <w:right w:val="none" w:sz="0" w:space="0" w:color="auto"/>
                          </w:divBdr>
                          <w:divsChild>
                            <w:div w:id="253979902">
                              <w:marLeft w:val="0"/>
                              <w:marRight w:val="0"/>
                              <w:marTop w:val="270"/>
                              <w:marBottom w:val="270"/>
                              <w:divBdr>
                                <w:top w:val="none" w:sz="0" w:space="0" w:color="auto"/>
                                <w:left w:val="none" w:sz="0" w:space="0" w:color="auto"/>
                                <w:bottom w:val="none" w:sz="0" w:space="0" w:color="auto"/>
                                <w:right w:val="none" w:sz="0" w:space="0" w:color="auto"/>
                              </w:divBdr>
                              <w:divsChild>
                                <w:div w:id="782387502">
                                  <w:marLeft w:val="0"/>
                                  <w:marRight w:val="0"/>
                                  <w:marTop w:val="270"/>
                                  <w:marBottom w:val="270"/>
                                  <w:divBdr>
                                    <w:top w:val="none" w:sz="0" w:space="0" w:color="auto"/>
                                    <w:left w:val="none" w:sz="0" w:space="0" w:color="auto"/>
                                    <w:bottom w:val="none" w:sz="0" w:space="0" w:color="auto"/>
                                    <w:right w:val="none" w:sz="0" w:space="0" w:color="auto"/>
                                  </w:divBdr>
                                  <w:divsChild>
                                    <w:div w:id="130989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027153">
                  <w:marLeft w:val="0"/>
                  <w:marRight w:val="0"/>
                  <w:marTop w:val="0"/>
                  <w:marBottom w:val="240"/>
                  <w:divBdr>
                    <w:top w:val="single" w:sz="12" w:space="0" w:color="EEEEEE"/>
                    <w:left w:val="none" w:sz="0" w:space="0" w:color="auto"/>
                    <w:bottom w:val="none" w:sz="0" w:space="0" w:color="auto"/>
                    <w:right w:val="none" w:sz="0" w:space="0" w:color="auto"/>
                  </w:divBdr>
                  <w:divsChild>
                    <w:div w:id="2070956696">
                      <w:marLeft w:val="0"/>
                      <w:marRight w:val="0"/>
                      <w:marTop w:val="240"/>
                      <w:marBottom w:val="240"/>
                      <w:divBdr>
                        <w:top w:val="none" w:sz="0" w:space="0" w:color="auto"/>
                        <w:left w:val="none" w:sz="0" w:space="0" w:color="auto"/>
                        <w:bottom w:val="none" w:sz="0" w:space="0" w:color="auto"/>
                        <w:right w:val="none" w:sz="0" w:space="0" w:color="auto"/>
                      </w:divBdr>
                      <w:divsChild>
                        <w:div w:id="648677903">
                          <w:marLeft w:val="0"/>
                          <w:marRight w:val="0"/>
                          <w:marTop w:val="0"/>
                          <w:marBottom w:val="0"/>
                          <w:divBdr>
                            <w:top w:val="none" w:sz="0" w:space="0" w:color="auto"/>
                            <w:left w:val="none" w:sz="0" w:space="0" w:color="auto"/>
                            <w:bottom w:val="none" w:sz="0" w:space="0" w:color="auto"/>
                            <w:right w:val="none" w:sz="0" w:space="0" w:color="auto"/>
                          </w:divBdr>
                        </w:div>
                        <w:div w:id="1626306823">
                          <w:marLeft w:val="0"/>
                          <w:marRight w:val="0"/>
                          <w:marTop w:val="90"/>
                          <w:marBottom w:val="0"/>
                          <w:divBdr>
                            <w:top w:val="none" w:sz="0" w:space="0" w:color="auto"/>
                            <w:left w:val="none" w:sz="0" w:space="0" w:color="auto"/>
                            <w:bottom w:val="none" w:sz="0" w:space="0" w:color="auto"/>
                            <w:right w:val="none" w:sz="0" w:space="0" w:color="auto"/>
                          </w:divBdr>
                        </w:div>
                        <w:div w:id="977107850">
                          <w:marLeft w:val="0"/>
                          <w:marRight w:val="0"/>
                          <w:marTop w:val="270"/>
                          <w:marBottom w:val="315"/>
                          <w:divBdr>
                            <w:top w:val="none" w:sz="0" w:space="0" w:color="auto"/>
                            <w:left w:val="none" w:sz="0" w:space="0" w:color="auto"/>
                            <w:bottom w:val="none" w:sz="0" w:space="0" w:color="auto"/>
                            <w:right w:val="none" w:sz="0" w:space="0" w:color="auto"/>
                          </w:divBdr>
                          <w:divsChild>
                            <w:div w:id="1749960363">
                              <w:marLeft w:val="0"/>
                              <w:marRight w:val="0"/>
                              <w:marTop w:val="270"/>
                              <w:marBottom w:val="270"/>
                              <w:divBdr>
                                <w:top w:val="none" w:sz="0" w:space="0" w:color="auto"/>
                                <w:left w:val="none" w:sz="0" w:space="0" w:color="auto"/>
                                <w:bottom w:val="none" w:sz="0" w:space="0" w:color="auto"/>
                                <w:right w:val="none" w:sz="0" w:space="0" w:color="auto"/>
                              </w:divBdr>
                              <w:divsChild>
                                <w:div w:id="1414087083">
                                  <w:marLeft w:val="0"/>
                                  <w:marRight w:val="0"/>
                                  <w:marTop w:val="270"/>
                                  <w:marBottom w:val="270"/>
                                  <w:divBdr>
                                    <w:top w:val="none" w:sz="0" w:space="0" w:color="auto"/>
                                    <w:left w:val="none" w:sz="0" w:space="0" w:color="auto"/>
                                    <w:bottom w:val="none" w:sz="0" w:space="0" w:color="auto"/>
                                    <w:right w:val="none" w:sz="0" w:space="0" w:color="auto"/>
                                  </w:divBdr>
                                  <w:divsChild>
                                    <w:div w:id="59578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70028">
                  <w:marLeft w:val="0"/>
                  <w:marRight w:val="0"/>
                  <w:marTop w:val="0"/>
                  <w:marBottom w:val="240"/>
                  <w:divBdr>
                    <w:top w:val="single" w:sz="12" w:space="0" w:color="EEEEEE"/>
                    <w:left w:val="none" w:sz="0" w:space="0" w:color="auto"/>
                    <w:bottom w:val="none" w:sz="0" w:space="0" w:color="auto"/>
                    <w:right w:val="none" w:sz="0" w:space="0" w:color="auto"/>
                  </w:divBdr>
                  <w:divsChild>
                    <w:div w:id="1561088703">
                      <w:marLeft w:val="0"/>
                      <w:marRight w:val="0"/>
                      <w:marTop w:val="240"/>
                      <w:marBottom w:val="240"/>
                      <w:divBdr>
                        <w:top w:val="none" w:sz="0" w:space="0" w:color="auto"/>
                        <w:left w:val="none" w:sz="0" w:space="0" w:color="auto"/>
                        <w:bottom w:val="none" w:sz="0" w:space="0" w:color="auto"/>
                        <w:right w:val="none" w:sz="0" w:space="0" w:color="auto"/>
                      </w:divBdr>
                      <w:divsChild>
                        <w:div w:id="1979870776">
                          <w:marLeft w:val="0"/>
                          <w:marRight w:val="0"/>
                          <w:marTop w:val="0"/>
                          <w:marBottom w:val="0"/>
                          <w:divBdr>
                            <w:top w:val="none" w:sz="0" w:space="0" w:color="auto"/>
                            <w:left w:val="none" w:sz="0" w:space="0" w:color="auto"/>
                            <w:bottom w:val="none" w:sz="0" w:space="0" w:color="auto"/>
                            <w:right w:val="none" w:sz="0" w:space="0" w:color="auto"/>
                          </w:divBdr>
                        </w:div>
                        <w:div w:id="272903180">
                          <w:marLeft w:val="0"/>
                          <w:marRight w:val="0"/>
                          <w:marTop w:val="90"/>
                          <w:marBottom w:val="0"/>
                          <w:divBdr>
                            <w:top w:val="none" w:sz="0" w:space="0" w:color="auto"/>
                            <w:left w:val="none" w:sz="0" w:space="0" w:color="auto"/>
                            <w:bottom w:val="none" w:sz="0" w:space="0" w:color="auto"/>
                            <w:right w:val="none" w:sz="0" w:space="0" w:color="auto"/>
                          </w:divBdr>
                        </w:div>
                        <w:div w:id="658466385">
                          <w:marLeft w:val="0"/>
                          <w:marRight w:val="0"/>
                          <w:marTop w:val="270"/>
                          <w:marBottom w:val="315"/>
                          <w:divBdr>
                            <w:top w:val="none" w:sz="0" w:space="0" w:color="auto"/>
                            <w:left w:val="none" w:sz="0" w:space="0" w:color="auto"/>
                            <w:bottom w:val="none" w:sz="0" w:space="0" w:color="auto"/>
                            <w:right w:val="none" w:sz="0" w:space="0" w:color="auto"/>
                          </w:divBdr>
                          <w:divsChild>
                            <w:div w:id="1822845256">
                              <w:marLeft w:val="0"/>
                              <w:marRight w:val="0"/>
                              <w:marTop w:val="270"/>
                              <w:marBottom w:val="270"/>
                              <w:divBdr>
                                <w:top w:val="none" w:sz="0" w:space="0" w:color="auto"/>
                                <w:left w:val="none" w:sz="0" w:space="0" w:color="auto"/>
                                <w:bottom w:val="none" w:sz="0" w:space="0" w:color="auto"/>
                                <w:right w:val="none" w:sz="0" w:space="0" w:color="auto"/>
                              </w:divBdr>
                              <w:divsChild>
                                <w:div w:id="1798524199">
                                  <w:marLeft w:val="0"/>
                                  <w:marRight w:val="0"/>
                                  <w:marTop w:val="270"/>
                                  <w:marBottom w:val="270"/>
                                  <w:divBdr>
                                    <w:top w:val="none" w:sz="0" w:space="0" w:color="auto"/>
                                    <w:left w:val="none" w:sz="0" w:space="0" w:color="auto"/>
                                    <w:bottom w:val="none" w:sz="0" w:space="0" w:color="auto"/>
                                    <w:right w:val="none" w:sz="0" w:space="0" w:color="auto"/>
                                  </w:divBdr>
                                  <w:divsChild>
                                    <w:div w:id="13513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732535">
                  <w:marLeft w:val="0"/>
                  <w:marRight w:val="0"/>
                  <w:marTop w:val="0"/>
                  <w:marBottom w:val="240"/>
                  <w:divBdr>
                    <w:top w:val="single" w:sz="12" w:space="0" w:color="EEEEEE"/>
                    <w:left w:val="none" w:sz="0" w:space="0" w:color="auto"/>
                    <w:bottom w:val="none" w:sz="0" w:space="0" w:color="auto"/>
                    <w:right w:val="none" w:sz="0" w:space="0" w:color="auto"/>
                  </w:divBdr>
                  <w:divsChild>
                    <w:div w:id="686254627">
                      <w:marLeft w:val="0"/>
                      <w:marRight w:val="0"/>
                      <w:marTop w:val="240"/>
                      <w:marBottom w:val="240"/>
                      <w:divBdr>
                        <w:top w:val="none" w:sz="0" w:space="0" w:color="auto"/>
                        <w:left w:val="none" w:sz="0" w:space="0" w:color="auto"/>
                        <w:bottom w:val="none" w:sz="0" w:space="0" w:color="auto"/>
                        <w:right w:val="none" w:sz="0" w:space="0" w:color="auto"/>
                      </w:divBdr>
                      <w:divsChild>
                        <w:div w:id="1953393761">
                          <w:marLeft w:val="0"/>
                          <w:marRight w:val="0"/>
                          <w:marTop w:val="0"/>
                          <w:marBottom w:val="0"/>
                          <w:divBdr>
                            <w:top w:val="none" w:sz="0" w:space="0" w:color="auto"/>
                            <w:left w:val="none" w:sz="0" w:space="0" w:color="auto"/>
                            <w:bottom w:val="none" w:sz="0" w:space="0" w:color="auto"/>
                            <w:right w:val="none" w:sz="0" w:space="0" w:color="auto"/>
                          </w:divBdr>
                        </w:div>
                        <w:div w:id="1711952612">
                          <w:marLeft w:val="0"/>
                          <w:marRight w:val="0"/>
                          <w:marTop w:val="90"/>
                          <w:marBottom w:val="0"/>
                          <w:divBdr>
                            <w:top w:val="none" w:sz="0" w:space="0" w:color="auto"/>
                            <w:left w:val="none" w:sz="0" w:space="0" w:color="auto"/>
                            <w:bottom w:val="none" w:sz="0" w:space="0" w:color="auto"/>
                            <w:right w:val="none" w:sz="0" w:space="0" w:color="auto"/>
                          </w:divBdr>
                        </w:div>
                        <w:div w:id="1334333910">
                          <w:marLeft w:val="0"/>
                          <w:marRight w:val="0"/>
                          <w:marTop w:val="270"/>
                          <w:marBottom w:val="315"/>
                          <w:divBdr>
                            <w:top w:val="none" w:sz="0" w:space="0" w:color="auto"/>
                            <w:left w:val="none" w:sz="0" w:space="0" w:color="auto"/>
                            <w:bottom w:val="none" w:sz="0" w:space="0" w:color="auto"/>
                            <w:right w:val="none" w:sz="0" w:space="0" w:color="auto"/>
                          </w:divBdr>
                          <w:divsChild>
                            <w:div w:id="2115319060">
                              <w:marLeft w:val="0"/>
                              <w:marRight w:val="0"/>
                              <w:marTop w:val="270"/>
                              <w:marBottom w:val="270"/>
                              <w:divBdr>
                                <w:top w:val="none" w:sz="0" w:space="0" w:color="auto"/>
                                <w:left w:val="none" w:sz="0" w:space="0" w:color="auto"/>
                                <w:bottom w:val="none" w:sz="0" w:space="0" w:color="auto"/>
                                <w:right w:val="none" w:sz="0" w:space="0" w:color="auto"/>
                              </w:divBdr>
                              <w:divsChild>
                                <w:div w:id="1986273018">
                                  <w:marLeft w:val="0"/>
                                  <w:marRight w:val="0"/>
                                  <w:marTop w:val="270"/>
                                  <w:marBottom w:val="270"/>
                                  <w:divBdr>
                                    <w:top w:val="none" w:sz="0" w:space="0" w:color="auto"/>
                                    <w:left w:val="none" w:sz="0" w:space="0" w:color="auto"/>
                                    <w:bottom w:val="none" w:sz="0" w:space="0" w:color="auto"/>
                                    <w:right w:val="none" w:sz="0" w:space="0" w:color="auto"/>
                                  </w:divBdr>
                                  <w:divsChild>
                                    <w:div w:id="2979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6475715">
      <w:bodyDiv w:val="1"/>
      <w:marLeft w:val="0"/>
      <w:marRight w:val="0"/>
      <w:marTop w:val="0"/>
      <w:marBottom w:val="0"/>
      <w:divBdr>
        <w:top w:val="none" w:sz="0" w:space="0" w:color="auto"/>
        <w:left w:val="none" w:sz="0" w:space="0" w:color="auto"/>
        <w:bottom w:val="none" w:sz="0" w:space="0" w:color="auto"/>
        <w:right w:val="none" w:sz="0" w:space="0" w:color="auto"/>
      </w:divBdr>
      <w:divsChild>
        <w:div w:id="64114654">
          <w:marLeft w:val="0"/>
          <w:marRight w:val="0"/>
          <w:marTop w:val="0"/>
          <w:marBottom w:val="0"/>
          <w:divBdr>
            <w:top w:val="none" w:sz="0" w:space="0" w:color="auto"/>
            <w:left w:val="none" w:sz="0" w:space="0" w:color="auto"/>
            <w:bottom w:val="none" w:sz="0" w:space="0" w:color="auto"/>
            <w:right w:val="none" w:sz="0" w:space="0" w:color="auto"/>
          </w:divBdr>
          <w:divsChild>
            <w:div w:id="1460496271">
              <w:marLeft w:val="0"/>
              <w:marRight w:val="0"/>
              <w:marTop w:val="0"/>
              <w:marBottom w:val="0"/>
              <w:divBdr>
                <w:top w:val="none" w:sz="0" w:space="0" w:color="auto"/>
                <w:left w:val="none" w:sz="0" w:space="0" w:color="auto"/>
                <w:bottom w:val="none" w:sz="0" w:space="0" w:color="auto"/>
                <w:right w:val="none" w:sz="0" w:space="0" w:color="auto"/>
              </w:divBdr>
              <w:divsChild>
                <w:div w:id="1617326997">
                  <w:marLeft w:val="0"/>
                  <w:marRight w:val="0"/>
                  <w:marTop w:val="0"/>
                  <w:marBottom w:val="0"/>
                  <w:divBdr>
                    <w:top w:val="none" w:sz="0" w:space="0" w:color="auto"/>
                    <w:left w:val="none" w:sz="0" w:space="0" w:color="auto"/>
                    <w:bottom w:val="none" w:sz="0" w:space="0" w:color="auto"/>
                    <w:right w:val="none" w:sz="0" w:space="0" w:color="auto"/>
                  </w:divBdr>
                  <w:divsChild>
                    <w:div w:id="54841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563320">
          <w:marLeft w:val="0"/>
          <w:marRight w:val="0"/>
          <w:marTop w:val="0"/>
          <w:marBottom w:val="0"/>
          <w:divBdr>
            <w:top w:val="none" w:sz="0" w:space="0" w:color="auto"/>
            <w:left w:val="none" w:sz="0" w:space="0" w:color="auto"/>
            <w:bottom w:val="none" w:sz="0" w:space="0" w:color="auto"/>
            <w:right w:val="none" w:sz="0" w:space="0" w:color="auto"/>
          </w:divBdr>
        </w:div>
        <w:div w:id="386074658">
          <w:marLeft w:val="0"/>
          <w:marRight w:val="0"/>
          <w:marTop w:val="0"/>
          <w:marBottom w:val="0"/>
          <w:divBdr>
            <w:top w:val="none" w:sz="0" w:space="0" w:color="auto"/>
            <w:left w:val="none" w:sz="0" w:space="0" w:color="auto"/>
            <w:bottom w:val="none" w:sz="0" w:space="0" w:color="auto"/>
            <w:right w:val="none" w:sz="0" w:space="0" w:color="auto"/>
          </w:divBdr>
        </w:div>
      </w:divsChild>
    </w:div>
    <w:div w:id="496925095">
      <w:bodyDiv w:val="1"/>
      <w:marLeft w:val="0"/>
      <w:marRight w:val="0"/>
      <w:marTop w:val="0"/>
      <w:marBottom w:val="0"/>
      <w:divBdr>
        <w:top w:val="none" w:sz="0" w:space="0" w:color="auto"/>
        <w:left w:val="none" w:sz="0" w:space="0" w:color="auto"/>
        <w:bottom w:val="none" w:sz="0" w:space="0" w:color="auto"/>
        <w:right w:val="none" w:sz="0" w:space="0" w:color="auto"/>
      </w:divBdr>
    </w:div>
    <w:div w:id="498235425">
      <w:bodyDiv w:val="1"/>
      <w:marLeft w:val="0"/>
      <w:marRight w:val="0"/>
      <w:marTop w:val="0"/>
      <w:marBottom w:val="0"/>
      <w:divBdr>
        <w:top w:val="none" w:sz="0" w:space="0" w:color="auto"/>
        <w:left w:val="none" w:sz="0" w:space="0" w:color="auto"/>
        <w:bottom w:val="none" w:sz="0" w:space="0" w:color="auto"/>
        <w:right w:val="none" w:sz="0" w:space="0" w:color="auto"/>
      </w:divBdr>
    </w:div>
    <w:div w:id="498236129">
      <w:bodyDiv w:val="1"/>
      <w:marLeft w:val="0"/>
      <w:marRight w:val="0"/>
      <w:marTop w:val="0"/>
      <w:marBottom w:val="0"/>
      <w:divBdr>
        <w:top w:val="none" w:sz="0" w:space="0" w:color="auto"/>
        <w:left w:val="none" w:sz="0" w:space="0" w:color="auto"/>
        <w:bottom w:val="none" w:sz="0" w:space="0" w:color="auto"/>
        <w:right w:val="none" w:sz="0" w:space="0" w:color="auto"/>
      </w:divBdr>
      <w:divsChild>
        <w:div w:id="294022718">
          <w:marLeft w:val="0"/>
          <w:marRight w:val="0"/>
          <w:marTop w:val="0"/>
          <w:marBottom w:val="0"/>
          <w:divBdr>
            <w:top w:val="none" w:sz="0" w:space="0" w:color="auto"/>
            <w:left w:val="none" w:sz="0" w:space="0" w:color="auto"/>
            <w:bottom w:val="none" w:sz="0" w:space="0" w:color="auto"/>
            <w:right w:val="none" w:sz="0" w:space="0" w:color="auto"/>
          </w:divBdr>
          <w:divsChild>
            <w:div w:id="1415319884">
              <w:marLeft w:val="0"/>
              <w:marRight w:val="0"/>
              <w:marTop w:val="0"/>
              <w:marBottom w:val="0"/>
              <w:divBdr>
                <w:top w:val="none" w:sz="0" w:space="0" w:color="auto"/>
                <w:left w:val="none" w:sz="0" w:space="0" w:color="auto"/>
                <w:bottom w:val="none" w:sz="0" w:space="0" w:color="auto"/>
                <w:right w:val="none" w:sz="0" w:space="0" w:color="auto"/>
              </w:divBdr>
              <w:divsChild>
                <w:div w:id="156355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0777">
          <w:marLeft w:val="0"/>
          <w:marRight w:val="0"/>
          <w:marTop w:val="0"/>
          <w:marBottom w:val="0"/>
          <w:divBdr>
            <w:top w:val="none" w:sz="0" w:space="0" w:color="auto"/>
            <w:left w:val="none" w:sz="0" w:space="0" w:color="auto"/>
            <w:bottom w:val="none" w:sz="0" w:space="0" w:color="auto"/>
            <w:right w:val="none" w:sz="0" w:space="0" w:color="auto"/>
          </w:divBdr>
          <w:divsChild>
            <w:div w:id="366106705">
              <w:marLeft w:val="0"/>
              <w:marRight w:val="0"/>
              <w:marTop w:val="0"/>
              <w:marBottom w:val="0"/>
              <w:divBdr>
                <w:top w:val="none" w:sz="0" w:space="0" w:color="auto"/>
                <w:left w:val="none" w:sz="0" w:space="0" w:color="auto"/>
                <w:bottom w:val="none" w:sz="0" w:space="0" w:color="auto"/>
                <w:right w:val="none" w:sz="0" w:space="0" w:color="auto"/>
              </w:divBdr>
              <w:divsChild>
                <w:div w:id="15103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6296">
          <w:marLeft w:val="0"/>
          <w:marRight w:val="0"/>
          <w:marTop w:val="0"/>
          <w:marBottom w:val="0"/>
          <w:divBdr>
            <w:top w:val="none" w:sz="0" w:space="0" w:color="auto"/>
            <w:left w:val="none" w:sz="0" w:space="0" w:color="auto"/>
            <w:bottom w:val="none" w:sz="0" w:space="0" w:color="auto"/>
            <w:right w:val="none" w:sz="0" w:space="0" w:color="auto"/>
          </w:divBdr>
          <w:divsChild>
            <w:div w:id="1882748114">
              <w:marLeft w:val="0"/>
              <w:marRight w:val="0"/>
              <w:marTop w:val="0"/>
              <w:marBottom w:val="0"/>
              <w:divBdr>
                <w:top w:val="none" w:sz="0" w:space="0" w:color="auto"/>
                <w:left w:val="none" w:sz="0" w:space="0" w:color="auto"/>
                <w:bottom w:val="none" w:sz="0" w:space="0" w:color="auto"/>
                <w:right w:val="none" w:sz="0" w:space="0" w:color="auto"/>
              </w:divBdr>
              <w:divsChild>
                <w:div w:id="3931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462738">
      <w:bodyDiv w:val="1"/>
      <w:marLeft w:val="0"/>
      <w:marRight w:val="0"/>
      <w:marTop w:val="0"/>
      <w:marBottom w:val="0"/>
      <w:divBdr>
        <w:top w:val="none" w:sz="0" w:space="0" w:color="auto"/>
        <w:left w:val="none" w:sz="0" w:space="0" w:color="auto"/>
        <w:bottom w:val="none" w:sz="0" w:space="0" w:color="auto"/>
        <w:right w:val="none" w:sz="0" w:space="0" w:color="auto"/>
      </w:divBdr>
    </w:div>
    <w:div w:id="501511804">
      <w:bodyDiv w:val="1"/>
      <w:marLeft w:val="0"/>
      <w:marRight w:val="0"/>
      <w:marTop w:val="0"/>
      <w:marBottom w:val="0"/>
      <w:divBdr>
        <w:top w:val="none" w:sz="0" w:space="0" w:color="auto"/>
        <w:left w:val="none" w:sz="0" w:space="0" w:color="auto"/>
        <w:bottom w:val="none" w:sz="0" w:space="0" w:color="auto"/>
        <w:right w:val="none" w:sz="0" w:space="0" w:color="auto"/>
      </w:divBdr>
      <w:divsChild>
        <w:div w:id="1868518480">
          <w:marLeft w:val="0"/>
          <w:marRight w:val="0"/>
          <w:marTop w:val="330"/>
          <w:marBottom w:val="330"/>
          <w:divBdr>
            <w:top w:val="none" w:sz="0" w:space="0" w:color="auto"/>
            <w:left w:val="none" w:sz="0" w:space="0" w:color="auto"/>
            <w:bottom w:val="none" w:sz="0" w:space="0" w:color="auto"/>
            <w:right w:val="none" w:sz="0" w:space="0" w:color="auto"/>
          </w:divBdr>
          <w:divsChild>
            <w:div w:id="532153360">
              <w:marLeft w:val="0"/>
              <w:marRight w:val="0"/>
              <w:marTop w:val="360"/>
              <w:marBottom w:val="0"/>
              <w:divBdr>
                <w:top w:val="none" w:sz="0" w:space="0" w:color="auto"/>
                <w:left w:val="none" w:sz="0" w:space="0" w:color="auto"/>
                <w:bottom w:val="none" w:sz="0" w:space="0" w:color="auto"/>
                <w:right w:val="none" w:sz="0" w:space="0" w:color="auto"/>
              </w:divBdr>
              <w:divsChild>
                <w:div w:id="80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05653">
      <w:bodyDiv w:val="1"/>
      <w:marLeft w:val="0"/>
      <w:marRight w:val="0"/>
      <w:marTop w:val="0"/>
      <w:marBottom w:val="0"/>
      <w:divBdr>
        <w:top w:val="none" w:sz="0" w:space="0" w:color="auto"/>
        <w:left w:val="none" w:sz="0" w:space="0" w:color="auto"/>
        <w:bottom w:val="none" w:sz="0" w:space="0" w:color="auto"/>
        <w:right w:val="none" w:sz="0" w:space="0" w:color="auto"/>
      </w:divBdr>
      <w:divsChild>
        <w:div w:id="643244205">
          <w:marLeft w:val="0"/>
          <w:marRight w:val="0"/>
          <w:marTop w:val="0"/>
          <w:marBottom w:val="0"/>
          <w:divBdr>
            <w:top w:val="none" w:sz="0" w:space="0" w:color="auto"/>
            <w:left w:val="none" w:sz="0" w:space="0" w:color="auto"/>
            <w:bottom w:val="none" w:sz="0" w:space="0" w:color="auto"/>
            <w:right w:val="none" w:sz="0" w:space="0" w:color="auto"/>
          </w:divBdr>
          <w:divsChild>
            <w:div w:id="1138688701">
              <w:marLeft w:val="0"/>
              <w:marRight w:val="0"/>
              <w:marTop w:val="0"/>
              <w:marBottom w:val="0"/>
              <w:divBdr>
                <w:top w:val="none" w:sz="0" w:space="0" w:color="auto"/>
                <w:left w:val="none" w:sz="0" w:space="0" w:color="auto"/>
                <w:bottom w:val="none" w:sz="0" w:space="0" w:color="auto"/>
                <w:right w:val="none" w:sz="0" w:space="0" w:color="auto"/>
              </w:divBdr>
              <w:divsChild>
                <w:div w:id="169603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4398">
          <w:marLeft w:val="0"/>
          <w:marRight w:val="0"/>
          <w:marTop w:val="0"/>
          <w:marBottom w:val="0"/>
          <w:divBdr>
            <w:top w:val="none" w:sz="0" w:space="0" w:color="auto"/>
            <w:left w:val="none" w:sz="0" w:space="0" w:color="auto"/>
            <w:bottom w:val="none" w:sz="0" w:space="0" w:color="auto"/>
            <w:right w:val="none" w:sz="0" w:space="0" w:color="auto"/>
          </w:divBdr>
          <w:divsChild>
            <w:div w:id="183371381">
              <w:marLeft w:val="0"/>
              <w:marRight w:val="0"/>
              <w:marTop w:val="0"/>
              <w:marBottom w:val="0"/>
              <w:divBdr>
                <w:top w:val="none" w:sz="0" w:space="0" w:color="auto"/>
                <w:left w:val="none" w:sz="0" w:space="0" w:color="auto"/>
                <w:bottom w:val="none" w:sz="0" w:space="0" w:color="auto"/>
                <w:right w:val="none" w:sz="0" w:space="0" w:color="auto"/>
              </w:divBdr>
              <w:divsChild>
                <w:div w:id="445201582">
                  <w:marLeft w:val="0"/>
                  <w:marRight w:val="0"/>
                  <w:marTop w:val="0"/>
                  <w:marBottom w:val="0"/>
                  <w:divBdr>
                    <w:top w:val="none" w:sz="0" w:space="0" w:color="auto"/>
                    <w:left w:val="none" w:sz="0" w:space="0" w:color="auto"/>
                    <w:bottom w:val="none" w:sz="0" w:space="0" w:color="auto"/>
                    <w:right w:val="none" w:sz="0" w:space="0" w:color="auto"/>
                  </w:divBdr>
                  <w:divsChild>
                    <w:div w:id="149911191">
                      <w:marLeft w:val="0"/>
                      <w:marRight w:val="0"/>
                      <w:marTop w:val="0"/>
                      <w:marBottom w:val="0"/>
                      <w:divBdr>
                        <w:top w:val="none" w:sz="0" w:space="0" w:color="auto"/>
                        <w:left w:val="none" w:sz="0" w:space="0" w:color="auto"/>
                        <w:bottom w:val="none" w:sz="0" w:space="0" w:color="auto"/>
                        <w:right w:val="none" w:sz="0" w:space="0" w:color="auto"/>
                      </w:divBdr>
                      <w:divsChild>
                        <w:div w:id="72942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444355">
          <w:marLeft w:val="0"/>
          <w:marRight w:val="0"/>
          <w:marTop w:val="0"/>
          <w:marBottom w:val="0"/>
          <w:divBdr>
            <w:top w:val="none" w:sz="0" w:space="0" w:color="auto"/>
            <w:left w:val="none" w:sz="0" w:space="0" w:color="auto"/>
            <w:bottom w:val="none" w:sz="0" w:space="0" w:color="auto"/>
            <w:right w:val="none" w:sz="0" w:space="0" w:color="auto"/>
          </w:divBdr>
          <w:divsChild>
            <w:div w:id="1152215567">
              <w:marLeft w:val="0"/>
              <w:marRight w:val="0"/>
              <w:marTop w:val="0"/>
              <w:marBottom w:val="0"/>
              <w:divBdr>
                <w:top w:val="none" w:sz="0" w:space="0" w:color="auto"/>
                <w:left w:val="none" w:sz="0" w:space="0" w:color="auto"/>
                <w:bottom w:val="none" w:sz="0" w:space="0" w:color="auto"/>
                <w:right w:val="none" w:sz="0" w:space="0" w:color="auto"/>
              </w:divBdr>
              <w:divsChild>
                <w:div w:id="184308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67200">
          <w:marLeft w:val="0"/>
          <w:marRight w:val="0"/>
          <w:marTop w:val="0"/>
          <w:marBottom w:val="0"/>
          <w:divBdr>
            <w:top w:val="none" w:sz="0" w:space="0" w:color="auto"/>
            <w:left w:val="none" w:sz="0" w:space="0" w:color="auto"/>
            <w:bottom w:val="none" w:sz="0" w:space="0" w:color="auto"/>
            <w:right w:val="none" w:sz="0" w:space="0" w:color="auto"/>
          </w:divBdr>
          <w:divsChild>
            <w:div w:id="1296184513">
              <w:marLeft w:val="0"/>
              <w:marRight w:val="0"/>
              <w:marTop w:val="0"/>
              <w:marBottom w:val="0"/>
              <w:divBdr>
                <w:top w:val="none" w:sz="0" w:space="0" w:color="auto"/>
                <w:left w:val="none" w:sz="0" w:space="0" w:color="auto"/>
                <w:bottom w:val="none" w:sz="0" w:space="0" w:color="auto"/>
                <w:right w:val="none" w:sz="0" w:space="0" w:color="auto"/>
              </w:divBdr>
              <w:divsChild>
                <w:div w:id="7191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166336">
          <w:marLeft w:val="0"/>
          <w:marRight w:val="0"/>
          <w:marTop w:val="0"/>
          <w:marBottom w:val="0"/>
          <w:divBdr>
            <w:top w:val="none" w:sz="0" w:space="0" w:color="auto"/>
            <w:left w:val="none" w:sz="0" w:space="0" w:color="auto"/>
            <w:bottom w:val="none" w:sz="0" w:space="0" w:color="auto"/>
            <w:right w:val="none" w:sz="0" w:space="0" w:color="auto"/>
          </w:divBdr>
          <w:divsChild>
            <w:div w:id="311832783">
              <w:marLeft w:val="0"/>
              <w:marRight w:val="0"/>
              <w:marTop w:val="0"/>
              <w:marBottom w:val="0"/>
              <w:divBdr>
                <w:top w:val="none" w:sz="0" w:space="0" w:color="auto"/>
                <w:left w:val="none" w:sz="0" w:space="0" w:color="auto"/>
                <w:bottom w:val="none" w:sz="0" w:space="0" w:color="auto"/>
                <w:right w:val="none" w:sz="0" w:space="0" w:color="auto"/>
              </w:divBdr>
              <w:divsChild>
                <w:div w:id="21261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726855">
      <w:bodyDiv w:val="1"/>
      <w:marLeft w:val="0"/>
      <w:marRight w:val="0"/>
      <w:marTop w:val="0"/>
      <w:marBottom w:val="0"/>
      <w:divBdr>
        <w:top w:val="none" w:sz="0" w:space="0" w:color="auto"/>
        <w:left w:val="none" w:sz="0" w:space="0" w:color="auto"/>
        <w:bottom w:val="none" w:sz="0" w:space="0" w:color="auto"/>
        <w:right w:val="none" w:sz="0" w:space="0" w:color="auto"/>
      </w:divBdr>
      <w:divsChild>
        <w:div w:id="1850021320">
          <w:marLeft w:val="0"/>
          <w:marRight w:val="0"/>
          <w:marTop w:val="0"/>
          <w:marBottom w:val="240"/>
          <w:divBdr>
            <w:top w:val="none" w:sz="0" w:space="0" w:color="auto"/>
            <w:left w:val="none" w:sz="0" w:space="0" w:color="auto"/>
            <w:bottom w:val="none" w:sz="0" w:space="0" w:color="auto"/>
            <w:right w:val="none" w:sz="0" w:space="0" w:color="auto"/>
          </w:divBdr>
        </w:div>
      </w:divsChild>
    </w:div>
    <w:div w:id="522666500">
      <w:bodyDiv w:val="1"/>
      <w:marLeft w:val="0"/>
      <w:marRight w:val="0"/>
      <w:marTop w:val="0"/>
      <w:marBottom w:val="0"/>
      <w:divBdr>
        <w:top w:val="none" w:sz="0" w:space="0" w:color="auto"/>
        <w:left w:val="none" w:sz="0" w:space="0" w:color="auto"/>
        <w:bottom w:val="none" w:sz="0" w:space="0" w:color="auto"/>
        <w:right w:val="none" w:sz="0" w:space="0" w:color="auto"/>
      </w:divBdr>
    </w:div>
    <w:div w:id="529413547">
      <w:bodyDiv w:val="1"/>
      <w:marLeft w:val="0"/>
      <w:marRight w:val="0"/>
      <w:marTop w:val="0"/>
      <w:marBottom w:val="0"/>
      <w:divBdr>
        <w:top w:val="none" w:sz="0" w:space="0" w:color="auto"/>
        <w:left w:val="none" w:sz="0" w:space="0" w:color="auto"/>
        <w:bottom w:val="none" w:sz="0" w:space="0" w:color="auto"/>
        <w:right w:val="none" w:sz="0" w:space="0" w:color="auto"/>
      </w:divBdr>
      <w:divsChild>
        <w:div w:id="336690297">
          <w:marLeft w:val="0"/>
          <w:marRight w:val="0"/>
          <w:marTop w:val="0"/>
          <w:marBottom w:val="0"/>
          <w:divBdr>
            <w:top w:val="none" w:sz="0" w:space="0" w:color="auto"/>
            <w:left w:val="none" w:sz="0" w:space="0" w:color="auto"/>
            <w:bottom w:val="none" w:sz="0" w:space="0" w:color="auto"/>
            <w:right w:val="none" w:sz="0" w:space="0" w:color="auto"/>
          </w:divBdr>
          <w:divsChild>
            <w:div w:id="644554591">
              <w:marLeft w:val="0"/>
              <w:marRight w:val="0"/>
              <w:marTop w:val="0"/>
              <w:marBottom w:val="0"/>
              <w:divBdr>
                <w:top w:val="none" w:sz="0" w:space="0" w:color="auto"/>
                <w:left w:val="none" w:sz="0" w:space="0" w:color="auto"/>
                <w:bottom w:val="none" w:sz="0" w:space="0" w:color="auto"/>
                <w:right w:val="none" w:sz="0" w:space="0" w:color="auto"/>
              </w:divBdr>
              <w:divsChild>
                <w:div w:id="90965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1428">
          <w:marLeft w:val="0"/>
          <w:marRight w:val="0"/>
          <w:marTop w:val="0"/>
          <w:marBottom w:val="0"/>
          <w:divBdr>
            <w:top w:val="none" w:sz="0" w:space="0" w:color="auto"/>
            <w:left w:val="none" w:sz="0" w:space="0" w:color="auto"/>
            <w:bottom w:val="none" w:sz="0" w:space="0" w:color="auto"/>
            <w:right w:val="none" w:sz="0" w:space="0" w:color="auto"/>
          </w:divBdr>
          <w:divsChild>
            <w:div w:id="849687573">
              <w:marLeft w:val="0"/>
              <w:marRight w:val="0"/>
              <w:marTop w:val="0"/>
              <w:marBottom w:val="0"/>
              <w:divBdr>
                <w:top w:val="none" w:sz="0" w:space="0" w:color="auto"/>
                <w:left w:val="none" w:sz="0" w:space="0" w:color="auto"/>
                <w:bottom w:val="none" w:sz="0" w:space="0" w:color="auto"/>
                <w:right w:val="none" w:sz="0" w:space="0" w:color="auto"/>
              </w:divBdr>
              <w:divsChild>
                <w:div w:id="22322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84181">
          <w:marLeft w:val="0"/>
          <w:marRight w:val="0"/>
          <w:marTop w:val="0"/>
          <w:marBottom w:val="0"/>
          <w:divBdr>
            <w:top w:val="none" w:sz="0" w:space="0" w:color="auto"/>
            <w:left w:val="none" w:sz="0" w:space="0" w:color="auto"/>
            <w:bottom w:val="none" w:sz="0" w:space="0" w:color="auto"/>
            <w:right w:val="none" w:sz="0" w:space="0" w:color="auto"/>
          </w:divBdr>
          <w:divsChild>
            <w:div w:id="576330249">
              <w:marLeft w:val="0"/>
              <w:marRight w:val="0"/>
              <w:marTop w:val="0"/>
              <w:marBottom w:val="0"/>
              <w:divBdr>
                <w:top w:val="none" w:sz="0" w:space="0" w:color="auto"/>
                <w:left w:val="none" w:sz="0" w:space="0" w:color="auto"/>
                <w:bottom w:val="none" w:sz="0" w:space="0" w:color="auto"/>
                <w:right w:val="none" w:sz="0" w:space="0" w:color="auto"/>
              </w:divBdr>
              <w:divsChild>
                <w:div w:id="389690886">
                  <w:marLeft w:val="0"/>
                  <w:marRight w:val="0"/>
                  <w:marTop w:val="0"/>
                  <w:marBottom w:val="0"/>
                  <w:divBdr>
                    <w:top w:val="none" w:sz="0" w:space="0" w:color="auto"/>
                    <w:left w:val="none" w:sz="0" w:space="0" w:color="auto"/>
                    <w:bottom w:val="none" w:sz="0" w:space="0" w:color="auto"/>
                    <w:right w:val="none" w:sz="0" w:space="0" w:color="auto"/>
                  </w:divBdr>
                  <w:divsChild>
                    <w:div w:id="434979421">
                      <w:marLeft w:val="0"/>
                      <w:marRight w:val="0"/>
                      <w:marTop w:val="0"/>
                      <w:marBottom w:val="0"/>
                      <w:divBdr>
                        <w:top w:val="none" w:sz="0" w:space="0" w:color="auto"/>
                        <w:left w:val="none" w:sz="0" w:space="0" w:color="auto"/>
                        <w:bottom w:val="none" w:sz="0" w:space="0" w:color="auto"/>
                        <w:right w:val="none" w:sz="0" w:space="0" w:color="auto"/>
                      </w:divBdr>
                      <w:divsChild>
                        <w:div w:id="351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8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9695">
      <w:bodyDiv w:val="1"/>
      <w:marLeft w:val="0"/>
      <w:marRight w:val="0"/>
      <w:marTop w:val="0"/>
      <w:marBottom w:val="0"/>
      <w:divBdr>
        <w:top w:val="none" w:sz="0" w:space="0" w:color="auto"/>
        <w:left w:val="none" w:sz="0" w:space="0" w:color="auto"/>
        <w:bottom w:val="none" w:sz="0" w:space="0" w:color="auto"/>
        <w:right w:val="none" w:sz="0" w:space="0" w:color="auto"/>
      </w:divBdr>
    </w:div>
    <w:div w:id="535120458">
      <w:bodyDiv w:val="1"/>
      <w:marLeft w:val="0"/>
      <w:marRight w:val="0"/>
      <w:marTop w:val="0"/>
      <w:marBottom w:val="0"/>
      <w:divBdr>
        <w:top w:val="none" w:sz="0" w:space="0" w:color="auto"/>
        <w:left w:val="none" w:sz="0" w:space="0" w:color="auto"/>
        <w:bottom w:val="none" w:sz="0" w:space="0" w:color="auto"/>
        <w:right w:val="none" w:sz="0" w:space="0" w:color="auto"/>
      </w:divBdr>
    </w:div>
    <w:div w:id="538056854">
      <w:bodyDiv w:val="1"/>
      <w:marLeft w:val="0"/>
      <w:marRight w:val="0"/>
      <w:marTop w:val="0"/>
      <w:marBottom w:val="0"/>
      <w:divBdr>
        <w:top w:val="none" w:sz="0" w:space="0" w:color="auto"/>
        <w:left w:val="none" w:sz="0" w:space="0" w:color="auto"/>
        <w:bottom w:val="none" w:sz="0" w:space="0" w:color="auto"/>
        <w:right w:val="none" w:sz="0" w:space="0" w:color="auto"/>
      </w:divBdr>
    </w:div>
    <w:div w:id="543369824">
      <w:bodyDiv w:val="1"/>
      <w:marLeft w:val="0"/>
      <w:marRight w:val="0"/>
      <w:marTop w:val="0"/>
      <w:marBottom w:val="0"/>
      <w:divBdr>
        <w:top w:val="none" w:sz="0" w:space="0" w:color="auto"/>
        <w:left w:val="none" w:sz="0" w:space="0" w:color="auto"/>
        <w:bottom w:val="none" w:sz="0" w:space="0" w:color="auto"/>
        <w:right w:val="none" w:sz="0" w:space="0" w:color="auto"/>
      </w:divBdr>
    </w:div>
    <w:div w:id="544875038">
      <w:bodyDiv w:val="1"/>
      <w:marLeft w:val="0"/>
      <w:marRight w:val="0"/>
      <w:marTop w:val="0"/>
      <w:marBottom w:val="0"/>
      <w:divBdr>
        <w:top w:val="none" w:sz="0" w:space="0" w:color="auto"/>
        <w:left w:val="none" w:sz="0" w:space="0" w:color="auto"/>
        <w:bottom w:val="none" w:sz="0" w:space="0" w:color="auto"/>
        <w:right w:val="none" w:sz="0" w:space="0" w:color="auto"/>
      </w:divBdr>
      <w:divsChild>
        <w:div w:id="428282771">
          <w:marLeft w:val="0"/>
          <w:marRight w:val="0"/>
          <w:marTop w:val="0"/>
          <w:marBottom w:val="0"/>
          <w:divBdr>
            <w:top w:val="none" w:sz="0" w:space="0" w:color="auto"/>
            <w:left w:val="none" w:sz="0" w:space="0" w:color="auto"/>
            <w:bottom w:val="none" w:sz="0" w:space="0" w:color="auto"/>
            <w:right w:val="none" w:sz="0" w:space="0" w:color="auto"/>
          </w:divBdr>
        </w:div>
        <w:div w:id="1836607863">
          <w:marLeft w:val="0"/>
          <w:marRight w:val="0"/>
          <w:marTop w:val="0"/>
          <w:marBottom w:val="0"/>
          <w:divBdr>
            <w:top w:val="none" w:sz="0" w:space="0" w:color="auto"/>
            <w:left w:val="none" w:sz="0" w:space="0" w:color="auto"/>
            <w:bottom w:val="none" w:sz="0" w:space="0" w:color="auto"/>
            <w:right w:val="none" w:sz="0" w:space="0" w:color="auto"/>
          </w:divBdr>
        </w:div>
      </w:divsChild>
    </w:div>
    <w:div w:id="546725815">
      <w:bodyDiv w:val="1"/>
      <w:marLeft w:val="0"/>
      <w:marRight w:val="0"/>
      <w:marTop w:val="0"/>
      <w:marBottom w:val="0"/>
      <w:divBdr>
        <w:top w:val="none" w:sz="0" w:space="0" w:color="auto"/>
        <w:left w:val="none" w:sz="0" w:space="0" w:color="auto"/>
        <w:bottom w:val="none" w:sz="0" w:space="0" w:color="auto"/>
        <w:right w:val="none" w:sz="0" w:space="0" w:color="auto"/>
      </w:divBdr>
      <w:divsChild>
        <w:div w:id="697971543">
          <w:marLeft w:val="0"/>
          <w:marRight w:val="0"/>
          <w:marTop w:val="0"/>
          <w:marBottom w:val="0"/>
          <w:divBdr>
            <w:top w:val="none" w:sz="0" w:space="0" w:color="auto"/>
            <w:left w:val="none" w:sz="0" w:space="0" w:color="auto"/>
            <w:bottom w:val="none" w:sz="0" w:space="0" w:color="auto"/>
            <w:right w:val="none" w:sz="0" w:space="0" w:color="auto"/>
          </w:divBdr>
          <w:divsChild>
            <w:div w:id="877474857">
              <w:marLeft w:val="0"/>
              <w:marRight w:val="0"/>
              <w:marTop w:val="0"/>
              <w:marBottom w:val="0"/>
              <w:divBdr>
                <w:top w:val="none" w:sz="0" w:space="0" w:color="auto"/>
                <w:left w:val="none" w:sz="0" w:space="0" w:color="auto"/>
                <w:bottom w:val="none" w:sz="0" w:space="0" w:color="auto"/>
                <w:right w:val="none" w:sz="0" w:space="0" w:color="auto"/>
              </w:divBdr>
              <w:divsChild>
                <w:div w:id="1897551195">
                  <w:marLeft w:val="0"/>
                  <w:marRight w:val="0"/>
                  <w:marTop w:val="0"/>
                  <w:marBottom w:val="0"/>
                  <w:divBdr>
                    <w:top w:val="none" w:sz="0" w:space="0" w:color="auto"/>
                    <w:left w:val="none" w:sz="0" w:space="0" w:color="auto"/>
                    <w:bottom w:val="none" w:sz="0" w:space="0" w:color="auto"/>
                    <w:right w:val="none" w:sz="0" w:space="0" w:color="auto"/>
                  </w:divBdr>
                  <w:divsChild>
                    <w:div w:id="1981767906">
                      <w:marLeft w:val="0"/>
                      <w:marRight w:val="0"/>
                      <w:marTop w:val="0"/>
                      <w:marBottom w:val="0"/>
                      <w:divBdr>
                        <w:top w:val="none" w:sz="0" w:space="0" w:color="auto"/>
                        <w:left w:val="none" w:sz="0" w:space="0" w:color="auto"/>
                        <w:bottom w:val="none" w:sz="0" w:space="0" w:color="auto"/>
                        <w:right w:val="none" w:sz="0" w:space="0" w:color="auto"/>
                      </w:divBdr>
                      <w:divsChild>
                        <w:div w:id="202065084">
                          <w:marLeft w:val="0"/>
                          <w:marRight w:val="0"/>
                          <w:marTop w:val="300"/>
                          <w:marBottom w:val="0"/>
                          <w:divBdr>
                            <w:top w:val="none" w:sz="0" w:space="0" w:color="auto"/>
                            <w:left w:val="none" w:sz="0" w:space="0" w:color="auto"/>
                            <w:bottom w:val="none" w:sz="0" w:space="0" w:color="auto"/>
                            <w:right w:val="none" w:sz="0" w:space="0" w:color="auto"/>
                          </w:divBdr>
                        </w:div>
                        <w:div w:id="227113149">
                          <w:marLeft w:val="0"/>
                          <w:marRight w:val="0"/>
                          <w:marTop w:val="0"/>
                          <w:marBottom w:val="0"/>
                          <w:divBdr>
                            <w:top w:val="none" w:sz="0" w:space="0" w:color="auto"/>
                            <w:left w:val="none" w:sz="0" w:space="0" w:color="auto"/>
                            <w:bottom w:val="none" w:sz="0" w:space="0" w:color="auto"/>
                            <w:right w:val="none" w:sz="0" w:space="0" w:color="auto"/>
                          </w:divBdr>
                        </w:div>
                        <w:div w:id="435910976">
                          <w:marLeft w:val="0"/>
                          <w:marRight w:val="0"/>
                          <w:marTop w:val="0"/>
                          <w:marBottom w:val="0"/>
                          <w:divBdr>
                            <w:top w:val="none" w:sz="0" w:space="0" w:color="auto"/>
                            <w:left w:val="none" w:sz="0" w:space="0" w:color="auto"/>
                            <w:bottom w:val="none" w:sz="0" w:space="0" w:color="auto"/>
                            <w:right w:val="none" w:sz="0" w:space="0" w:color="auto"/>
                          </w:divBdr>
                        </w:div>
                        <w:div w:id="9829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620524">
      <w:bodyDiv w:val="1"/>
      <w:marLeft w:val="0"/>
      <w:marRight w:val="0"/>
      <w:marTop w:val="0"/>
      <w:marBottom w:val="0"/>
      <w:divBdr>
        <w:top w:val="none" w:sz="0" w:space="0" w:color="auto"/>
        <w:left w:val="none" w:sz="0" w:space="0" w:color="auto"/>
        <w:bottom w:val="none" w:sz="0" w:space="0" w:color="auto"/>
        <w:right w:val="none" w:sz="0" w:space="0" w:color="auto"/>
      </w:divBdr>
    </w:div>
    <w:div w:id="553082546">
      <w:bodyDiv w:val="1"/>
      <w:marLeft w:val="0"/>
      <w:marRight w:val="0"/>
      <w:marTop w:val="0"/>
      <w:marBottom w:val="0"/>
      <w:divBdr>
        <w:top w:val="none" w:sz="0" w:space="0" w:color="auto"/>
        <w:left w:val="none" w:sz="0" w:space="0" w:color="auto"/>
        <w:bottom w:val="none" w:sz="0" w:space="0" w:color="auto"/>
        <w:right w:val="none" w:sz="0" w:space="0" w:color="auto"/>
      </w:divBdr>
    </w:div>
    <w:div w:id="554896623">
      <w:bodyDiv w:val="1"/>
      <w:marLeft w:val="0"/>
      <w:marRight w:val="0"/>
      <w:marTop w:val="0"/>
      <w:marBottom w:val="0"/>
      <w:divBdr>
        <w:top w:val="none" w:sz="0" w:space="0" w:color="auto"/>
        <w:left w:val="none" w:sz="0" w:space="0" w:color="auto"/>
        <w:bottom w:val="none" w:sz="0" w:space="0" w:color="auto"/>
        <w:right w:val="none" w:sz="0" w:space="0" w:color="auto"/>
      </w:divBdr>
      <w:divsChild>
        <w:div w:id="412434437">
          <w:marLeft w:val="0"/>
          <w:marRight w:val="0"/>
          <w:marTop w:val="0"/>
          <w:marBottom w:val="0"/>
          <w:divBdr>
            <w:top w:val="none" w:sz="0" w:space="0" w:color="auto"/>
            <w:left w:val="none" w:sz="0" w:space="0" w:color="auto"/>
            <w:bottom w:val="none" w:sz="0" w:space="0" w:color="auto"/>
            <w:right w:val="none" w:sz="0" w:space="0" w:color="auto"/>
          </w:divBdr>
          <w:divsChild>
            <w:div w:id="1418210768">
              <w:marLeft w:val="0"/>
              <w:marRight w:val="0"/>
              <w:marTop w:val="0"/>
              <w:marBottom w:val="0"/>
              <w:divBdr>
                <w:top w:val="none" w:sz="0" w:space="0" w:color="auto"/>
                <w:left w:val="none" w:sz="0" w:space="0" w:color="auto"/>
                <w:bottom w:val="none" w:sz="0" w:space="0" w:color="auto"/>
                <w:right w:val="none" w:sz="0" w:space="0" w:color="auto"/>
              </w:divBdr>
              <w:divsChild>
                <w:div w:id="127678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118201">
      <w:bodyDiv w:val="1"/>
      <w:marLeft w:val="0"/>
      <w:marRight w:val="0"/>
      <w:marTop w:val="0"/>
      <w:marBottom w:val="0"/>
      <w:divBdr>
        <w:top w:val="none" w:sz="0" w:space="0" w:color="auto"/>
        <w:left w:val="none" w:sz="0" w:space="0" w:color="auto"/>
        <w:bottom w:val="none" w:sz="0" w:space="0" w:color="auto"/>
        <w:right w:val="none" w:sz="0" w:space="0" w:color="auto"/>
      </w:divBdr>
      <w:divsChild>
        <w:div w:id="1798261529">
          <w:marLeft w:val="0"/>
          <w:marRight w:val="0"/>
          <w:marTop w:val="0"/>
          <w:marBottom w:val="240"/>
          <w:divBdr>
            <w:top w:val="none" w:sz="0" w:space="0" w:color="auto"/>
            <w:left w:val="none" w:sz="0" w:space="0" w:color="auto"/>
            <w:bottom w:val="none" w:sz="0" w:space="0" w:color="auto"/>
            <w:right w:val="none" w:sz="0" w:space="0" w:color="auto"/>
          </w:divBdr>
        </w:div>
      </w:divsChild>
    </w:div>
    <w:div w:id="556164692">
      <w:bodyDiv w:val="1"/>
      <w:marLeft w:val="0"/>
      <w:marRight w:val="0"/>
      <w:marTop w:val="0"/>
      <w:marBottom w:val="0"/>
      <w:divBdr>
        <w:top w:val="none" w:sz="0" w:space="0" w:color="auto"/>
        <w:left w:val="none" w:sz="0" w:space="0" w:color="auto"/>
        <w:bottom w:val="none" w:sz="0" w:space="0" w:color="auto"/>
        <w:right w:val="none" w:sz="0" w:space="0" w:color="auto"/>
      </w:divBdr>
      <w:divsChild>
        <w:div w:id="312872921">
          <w:marLeft w:val="0"/>
          <w:marRight w:val="0"/>
          <w:marTop w:val="90"/>
          <w:marBottom w:val="0"/>
          <w:divBdr>
            <w:top w:val="none" w:sz="0" w:space="0" w:color="auto"/>
            <w:left w:val="none" w:sz="0" w:space="0" w:color="auto"/>
            <w:bottom w:val="none" w:sz="0" w:space="0" w:color="auto"/>
            <w:right w:val="none" w:sz="0" w:space="0" w:color="auto"/>
          </w:divBdr>
        </w:div>
        <w:div w:id="941032045">
          <w:marLeft w:val="0"/>
          <w:marRight w:val="0"/>
          <w:marTop w:val="0"/>
          <w:marBottom w:val="0"/>
          <w:divBdr>
            <w:top w:val="none" w:sz="0" w:space="0" w:color="auto"/>
            <w:left w:val="none" w:sz="0" w:space="0" w:color="auto"/>
            <w:bottom w:val="none" w:sz="0" w:space="0" w:color="auto"/>
            <w:right w:val="none" w:sz="0" w:space="0" w:color="auto"/>
          </w:divBdr>
        </w:div>
        <w:div w:id="2090543551">
          <w:marLeft w:val="0"/>
          <w:marRight w:val="0"/>
          <w:marTop w:val="270"/>
          <w:marBottom w:val="315"/>
          <w:divBdr>
            <w:top w:val="none" w:sz="0" w:space="0" w:color="auto"/>
            <w:left w:val="none" w:sz="0" w:space="0" w:color="auto"/>
            <w:bottom w:val="none" w:sz="0" w:space="0" w:color="auto"/>
            <w:right w:val="none" w:sz="0" w:space="0" w:color="auto"/>
          </w:divBdr>
          <w:divsChild>
            <w:div w:id="682977384">
              <w:marLeft w:val="0"/>
              <w:marRight w:val="0"/>
              <w:marTop w:val="270"/>
              <w:marBottom w:val="270"/>
              <w:divBdr>
                <w:top w:val="none" w:sz="0" w:space="0" w:color="auto"/>
                <w:left w:val="none" w:sz="0" w:space="0" w:color="auto"/>
                <w:bottom w:val="none" w:sz="0" w:space="0" w:color="auto"/>
                <w:right w:val="none" w:sz="0" w:space="0" w:color="auto"/>
              </w:divBdr>
              <w:divsChild>
                <w:div w:id="751052026">
                  <w:marLeft w:val="0"/>
                  <w:marRight w:val="0"/>
                  <w:marTop w:val="270"/>
                  <w:marBottom w:val="270"/>
                  <w:divBdr>
                    <w:top w:val="none" w:sz="0" w:space="0" w:color="auto"/>
                    <w:left w:val="none" w:sz="0" w:space="0" w:color="auto"/>
                    <w:bottom w:val="none" w:sz="0" w:space="0" w:color="auto"/>
                    <w:right w:val="none" w:sz="0" w:space="0" w:color="auto"/>
                  </w:divBdr>
                  <w:divsChild>
                    <w:div w:id="20015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861872">
      <w:bodyDiv w:val="1"/>
      <w:marLeft w:val="0"/>
      <w:marRight w:val="0"/>
      <w:marTop w:val="0"/>
      <w:marBottom w:val="0"/>
      <w:divBdr>
        <w:top w:val="none" w:sz="0" w:space="0" w:color="auto"/>
        <w:left w:val="none" w:sz="0" w:space="0" w:color="auto"/>
        <w:bottom w:val="none" w:sz="0" w:space="0" w:color="auto"/>
        <w:right w:val="none" w:sz="0" w:space="0" w:color="auto"/>
      </w:divBdr>
      <w:divsChild>
        <w:div w:id="538856154">
          <w:marLeft w:val="0"/>
          <w:marRight w:val="0"/>
          <w:marTop w:val="0"/>
          <w:marBottom w:val="0"/>
          <w:divBdr>
            <w:top w:val="none" w:sz="0" w:space="0" w:color="auto"/>
            <w:left w:val="none" w:sz="0" w:space="0" w:color="auto"/>
            <w:bottom w:val="none" w:sz="0" w:space="0" w:color="auto"/>
            <w:right w:val="none" w:sz="0" w:space="0" w:color="auto"/>
          </w:divBdr>
          <w:divsChild>
            <w:div w:id="1974476633">
              <w:marLeft w:val="0"/>
              <w:marRight w:val="0"/>
              <w:marTop w:val="0"/>
              <w:marBottom w:val="0"/>
              <w:divBdr>
                <w:top w:val="none" w:sz="0" w:space="0" w:color="auto"/>
                <w:left w:val="none" w:sz="0" w:space="0" w:color="auto"/>
                <w:bottom w:val="none" w:sz="0" w:space="0" w:color="auto"/>
                <w:right w:val="none" w:sz="0" w:space="0" w:color="auto"/>
              </w:divBdr>
              <w:divsChild>
                <w:div w:id="1898004110">
                  <w:marLeft w:val="0"/>
                  <w:marRight w:val="0"/>
                  <w:marTop w:val="0"/>
                  <w:marBottom w:val="0"/>
                  <w:divBdr>
                    <w:top w:val="none" w:sz="0" w:space="0" w:color="auto"/>
                    <w:left w:val="none" w:sz="0" w:space="0" w:color="auto"/>
                    <w:bottom w:val="none" w:sz="0" w:space="0" w:color="auto"/>
                    <w:right w:val="none" w:sz="0" w:space="0" w:color="auto"/>
                  </w:divBdr>
                  <w:divsChild>
                    <w:div w:id="7977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89519">
          <w:marLeft w:val="0"/>
          <w:marRight w:val="0"/>
          <w:marTop w:val="0"/>
          <w:marBottom w:val="0"/>
          <w:divBdr>
            <w:top w:val="none" w:sz="0" w:space="0" w:color="auto"/>
            <w:left w:val="none" w:sz="0" w:space="0" w:color="auto"/>
            <w:bottom w:val="none" w:sz="0" w:space="0" w:color="auto"/>
            <w:right w:val="none" w:sz="0" w:space="0" w:color="auto"/>
          </w:divBdr>
          <w:divsChild>
            <w:div w:id="778837352">
              <w:marLeft w:val="0"/>
              <w:marRight w:val="0"/>
              <w:marTop w:val="0"/>
              <w:marBottom w:val="0"/>
              <w:divBdr>
                <w:top w:val="none" w:sz="0" w:space="0" w:color="auto"/>
                <w:left w:val="none" w:sz="0" w:space="0" w:color="auto"/>
                <w:bottom w:val="none" w:sz="0" w:space="0" w:color="auto"/>
                <w:right w:val="none" w:sz="0" w:space="0" w:color="auto"/>
              </w:divBdr>
              <w:divsChild>
                <w:div w:id="355080692">
                  <w:marLeft w:val="0"/>
                  <w:marRight w:val="0"/>
                  <w:marTop w:val="0"/>
                  <w:marBottom w:val="0"/>
                  <w:divBdr>
                    <w:top w:val="none" w:sz="0" w:space="0" w:color="auto"/>
                    <w:left w:val="none" w:sz="0" w:space="0" w:color="auto"/>
                    <w:bottom w:val="none" w:sz="0" w:space="0" w:color="auto"/>
                    <w:right w:val="none" w:sz="0" w:space="0" w:color="auto"/>
                  </w:divBdr>
                  <w:divsChild>
                    <w:div w:id="1324747761">
                      <w:marLeft w:val="0"/>
                      <w:marRight w:val="0"/>
                      <w:marTop w:val="0"/>
                      <w:marBottom w:val="0"/>
                      <w:divBdr>
                        <w:top w:val="none" w:sz="0" w:space="0" w:color="auto"/>
                        <w:left w:val="none" w:sz="0" w:space="0" w:color="auto"/>
                        <w:bottom w:val="none" w:sz="0" w:space="0" w:color="auto"/>
                        <w:right w:val="none" w:sz="0" w:space="0" w:color="auto"/>
                      </w:divBdr>
                      <w:divsChild>
                        <w:div w:id="51538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916052">
      <w:bodyDiv w:val="1"/>
      <w:marLeft w:val="0"/>
      <w:marRight w:val="0"/>
      <w:marTop w:val="0"/>
      <w:marBottom w:val="0"/>
      <w:divBdr>
        <w:top w:val="none" w:sz="0" w:space="0" w:color="auto"/>
        <w:left w:val="none" w:sz="0" w:space="0" w:color="auto"/>
        <w:bottom w:val="none" w:sz="0" w:space="0" w:color="auto"/>
        <w:right w:val="none" w:sz="0" w:space="0" w:color="auto"/>
      </w:divBdr>
      <w:divsChild>
        <w:div w:id="412822706">
          <w:marLeft w:val="0"/>
          <w:marRight w:val="0"/>
          <w:marTop w:val="0"/>
          <w:marBottom w:val="0"/>
          <w:divBdr>
            <w:top w:val="none" w:sz="0" w:space="20" w:color="auto"/>
            <w:left w:val="single" w:sz="6" w:space="0" w:color="E0E0E0"/>
            <w:bottom w:val="single" w:sz="6" w:space="11" w:color="E0E0E0"/>
            <w:right w:val="single" w:sz="6" w:space="0" w:color="E0E0E0"/>
          </w:divBdr>
          <w:divsChild>
            <w:div w:id="23487105">
              <w:marLeft w:val="0"/>
              <w:marRight w:val="0"/>
              <w:marTop w:val="300"/>
              <w:marBottom w:val="0"/>
              <w:divBdr>
                <w:top w:val="none" w:sz="0" w:space="0" w:color="auto"/>
                <w:left w:val="none" w:sz="0" w:space="0" w:color="auto"/>
                <w:bottom w:val="none" w:sz="0" w:space="0" w:color="auto"/>
                <w:right w:val="none" w:sz="0" w:space="0" w:color="auto"/>
              </w:divBdr>
              <w:divsChild>
                <w:div w:id="1604268299">
                  <w:marLeft w:val="0"/>
                  <w:marRight w:val="0"/>
                  <w:marTop w:val="0"/>
                  <w:marBottom w:val="0"/>
                  <w:divBdr>
                    <w:top w:val="none" w:sz="0" w:space="0" w:color="auto"/>
                    <w:left w:val="none" w:sz="0" w:space="0" w:color="auto"/>
                    <w:bottom w:val="none" w:sz="0" w:space="0" w:color="auto"/>
                    <w:right w:val="none" w:sz="0" w:space="0" w:color="auto"/>
                  </w:divBdr>
                  <w:divsChild>
                    <w:div w:id="204610684">
                      <w:marLeft w:val="0"/>
                      <w:marRight w:val="0"/>
                      <w:marTop w:val="0"/>
                      <w:marBottom w:val="0"/>
                      <w:divBdr>
                        <w:top w:val="none" w:sz="0" w:space="0" w:color="auto"/>
                        <w:left w:val="none" w:sz="0" w:space="0" w:color="auto"/>
                        <w:bottom w:val="none" w:sz="0" w:space="0" w:color="auto"/>
                        <w:right w:val="none" w:sz="0" w:space="0" w:color="auto"/>
                      </w:divBdr>
                      <w:divsChild>
                        <w:div w:id="1885289580">
                          <w:marLeft w:val="0"/>
                          <w:marRight w:val="0"/>
                          <w:marTop w:val="0"/>
                          <w:marBottom w:val="0"/>
                          <w:divBdr>
                            <w:top w:val="none" w:sz="0" w:space="0" w:color="auto"/>
                            <w:left w:val="none" w:sz="0" w:space="0" w:color="auto"/>
                            <w:bottom w:val="none" w:sz="0" w:space="0" w:color="auto"/>
                            <w:right w:val="none" w:sz="0" w:space="0" w:color="auto"/>
                          </w:divBdr>
                          <w:divsChild>
                            <w:div w:id="284628459">
                              <w:marLeft w:val="0"/>
                              <w:marRight w:val="0"/>
                              <w:marTop w:val="0"/>
                              <w:marBottom w:val="0"/>
                              <w:divBdr>
                                <w:top w:val="none" w:sz="0" w:space="0" w:color="auto"/>
                                <w:left w:val="none" w:sz="0" w:space="0" w:color="auto"/>
                                <w:bottom w:val="none" w:sz="0" w:space="0" w:color="auto"/>
                                <w:right w:val="none" w:sz="0" w:space="0" w:color="auto"/>
                              </w:divBdr>
                              <w:divsChild>
                                <w:div w:id="17849539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4163718">
      <w:bodyDiv w:val="1"/>
      <w:marLeft w:val="0"/>
      <w:marRight w:val="0"/>
      <w:marTop w:val="0"/>
      <w:marBottom w:val="0"/>
      <w:divBdr>
        <w:top w:val="none" w:sz="0" w:space="0" w:color="auto"/>
        <w:left w:val="none" w:sz="0" w:space="0" w:color="auto"/>
        <w:bottom w:val="none" w:sz="0" w:space="0" w:color="auto"/>
        <w:right w:val="none" w:sz="0" w:space="0" w:color="auto"/>
      </w:divBdr>
      <w:divsChild>
        <w:div w:id="290480849">
          <w:marLeft w:val="0"/>
          <w:marRight w:val="0"/>
          <w:marTop w:val="0"/>
          <w:marBottom w:val="0"/>
          <w:divBdr>
            <w:top w:val="none" w:sz="0" w:space="0" w:color="auto"/>
            <w:left w:val="none" w:sz="0" w:space="0" w:color="auto"/>
            <w:bottom w:val="none" w:sz="0" w:space="0" w:color="auto"/>
            <w:right w:val="none" w:sz="0" w:space="0" w:color="auto"/>
          </w:divBdr>
          <w:divsChild>
            <w:div w:id="2095928099">
              <w:marLeft w:val="0"/>
              <w:marRight w:val="0"/>
              <w:marTop w:val="0"/>
              <w:marBottom w:val="0"/>
              <w:divBdr>
                <w:top w:val="none" w:sz="0" w:space="0" w:color="auto"/>
                <w:left w:val="none" w:sz="0" w:space="0" w:color="auto"/>
                <w:bottom w:val="none" w:sz="0" w:space="0" w:color="auto"/>
                <w:right w:val="none" w:sz="0" w:space="0" w:color="auto"/>
              </w:divBdr>
              <w:divsChild>
                <w:div w:id="72889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247637">
      <w:bodyDiv w:val="1"/>
      <w:marLeft w:val="0"/>
      <w:marRight w:val="0"/>
      <w:marTop w:val="0"/>
      <w:marBottom w:val="0"/>
      <w:divBdr>
        <w:top w:val="none" w:sz="0" w:space="0" w:color="auto"/>
        <w:left w:val="none" w:sz="0" w:space="0" w:color="auto"/>
        <w:bottom w:val="none" w:sz="0" w:space="0" w:color="auto"/>
        <w:right w:val="none" w:sz="0" w:space="0" w:color="auto"/>
      </w:divBdr>
    </w:div>
    <w:div w:id="579366881">
      <w:bodyDiv w:val="1"/>
      <w:marLeft w:val="0"/>
      <w:marRight w:val="0"/>
      <w:marTop w:val="0"/>
      <w:marBottom w:val="0"/>
      <w:divBdr>
        <w:top w:val="none" w:sz="0" w:space="0" w:color="auto"/>
        <w:left w:val="none" w:sz="0" w:space="0" w:color="auto"/>
        <w:bottom w:val="none" w:sz="0" w:space="0" w:color="auto"/>
        <w:right w:val="none" w:sz="0" w:space="0" w:color="auto"/>
      </w:divBdr>
    </w:div>
    <w:div w:id="582449441">
      <w:bodyDiv w:val="1"/>
      <w:marLeft w:val="0"/>
      <w:marRight w:val="0"/>
      <w:marTop w:val="0"/>
      <w:marBottom w:val="0"/>
      <w:divBdr>
        <w:top w:val="none" w:sz="0" w:space="0" w:color="auto"/>
        <w:left w:val="none" w:sz="0" w:space="0" w:color="auto"/>
        <w:bottom w:val="none" w:sz="0" w:space="0" w:color="auto"/>
        <w:right w:val="none" w:sz="0" w:space="0" w:color="auto"/>
      </w:divBdr>
    </w:div>
    <w:div w:id="582909711">
      <w:bodyDiv w:val="1"/>
      <w:marLeft w:val="0"/>
      <w:marRight w:val="0"/>
      <w:marTop w:val="0"/>
      <w:marBottom w:val="0"/>
      <w:divBdr>
        <w:top w:val="none" w:sz="0" w:space="0" w:color="auto"/>
        <w:left w:val="none" w:sz="0" w:space="0" w:color="auto"/>
        <w:bottom w:val="none" w:sz="0" w:space="0" w:color="auto"/>
        <w:right w:val="none" w:sz="0" w:space="0" w:color="auto"/>
      </w:divBdr>
      <w:divsChild>
        <w:div w:id="1266109606">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484086150">
              <w:marLeft w:val="360"/>
              <w:marRight w:val="360"/>
              <w:marTop w:val="180"/>
              <w:marBottom w:val="360"/>
              <w:divBdr>
                <w:top w:val="none" w:sz="0" w:space="0" w:color="auto"/>
                <w:left w:val="none" w:sz="0" w:space="0" w:color="auto"/>
                <w:bottom w:val="none" w:sz="0" w:space="0" w:color="auto"/>
                <w:right w:val="none" w:sz="0" w:space="0" w:color="auto"/>
              </w:divBdr>
            </w:div>
            <w:div w:id="19382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0443">
      <w:bodyDiv w:val="1"/>
      <w:marLeft w:val="0"/>
      <w:marRight w:val="0"/>
      <w:marTop w:val="0"/>
      <w:marBottom w:val="0"/>
      <w:divBdr>
        <w:top w:val="none" w:sz="0" w:space="0" w:color="auto"/>
        <w:left w:val="none" w:sz="0" w:space="0" w:color="auto"/>
        <w:bottom w:val="none" w:sz="0" w:space="0" w:color="auto"/>
        <w:right w:val="none" w:sz="0" w:space="0" w:color="auto"/>
      </w:divBdr>
      <w:divsChild>
        <w:div w:id="564224245">
          <w:marLeft w:val="0"/>
          <w:marRight w:val="0"/>
          <w:marTop w:val="0"/>
          <w:marBottom w:val="0"/>
          <w:divBdr>
            <w:top w:val="none" w:sz="0" w:space="0" w:color="auto"/>
            <w:left w:val="none" w:sz="0" w:space="0" w:color="auto"/>
            <w:bottom w:val="none" w:sz="0" w:space="0" w:color="auto"/>
            <w:right w:val="none" w:sz="0" w:space="0" w:color="auto"/>
          </w:divBdr>
          <w:divsChild>
            <w:div w:id="1859659996">
              <w:marLeft w:val="0"/>
              <w:marRight w:val="0"/>
              <w:marTop w:val="0"/>
              <w:marBottom w:val="0"/>
              <w:divBdr>
                <w:top w:val="none" w:sz="0" w:space="0" w:color="auto"/>
                <w:left w:val="none" w:sz="0" w:space="0" w:color="auto"/>
                <w:bottom w:val="none" w:sz="0" w:space="0" w:color="auto"/>
                <w:right w:val="none" w:sz="0" w:space="0" w:color="auto"/>
              </w:divBdr>
              <w:divsChild>
                <w:div w:id="18438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2166">
          <w:marLeft w:val="0"/>
          <w:marRight w:val="0"/>
          <w:marTop w:val="0"/>
          <w:marBottom w:val="0"/>
          <w:divBdr>
            <w:top w:val="none" w:sz="0" w:space="0" w:color="auto"/>
            <w:left w:val="none" w:sz="0" w:space="0" w:color="auto"/>
            <w:bottom w:val="none" w:sz="0" w:space="0" w:color="auto"/>
            <w:right w:val="none" w:sz="0" w:space="0" w:color="auto"/>
          </w:divBdr>
          <w:divsChild>
            <w:div w:id="1133399677">
              <w:marLeft w:val="0"/>
              <w:marRight w:val="0"/>
              <w:marTop w:val="0"/>
              <w:marBottom w:val="0"/>
              <w:divBdr>
                <w:top w:val="none" w:sz="0" w:space="0" w:color="auto"/>
                <w:left w:val="none" w:sz="0" w:space="0" w:color="auto"/>
                <w:bottom w:val="none" w:sz="0" w:space="0" w:color="auto"/>
                <w:right w:val="none" w:sz="0" w:space="0" w:color="auto"/>
              </w:divBdr>
              <w:divsChild>
                <w:div w:id="91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4876">
          <w:marLeft w:val="0"/>
          <w:marRight w:val="0"/>
          <w:marTop w:val="0"/>
          <w:marBottom w:val="0"/>
          <w:divBdr>
            <w:top w:val="none" w:sz="0" w:space="0" w:color="auto"/>
            <w:left w:val="none" w:sz="0" w:space="0" w:color="auto"/>
            <w:bottom w:val="none" w:sz="0" w:space="0" w:color="auto"/>
            <w:right w:val="none" w:sz="0" w:space="0" w:color="auto"/>
          </w:divBdr>
          <w:divsChild>
            <w:div w:id="1154377716">
              <w:marLeft w:val="0"/>
              <w:marRight w:val="0"/>
              <w:marTop w:val="0"/>
              <w:marBottom w:val="0"/>
              <w:divBdr>
                <w:top w:val="none" w:sz="0" w:space="0" w:color="auto"/>
                <w:left w:val="none" w:sz="0" w:space="0" w:color="auto"/>
                <w:bottom w:val="none" w:sz="0" w:space="0" w:color="auto"/>
                <w:right w:val="none" w:sz="0" w:space="0" w:color="auto"/>
              </w:divBdr>
              <w:divsChild>
                <w:div w:id="9674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844034">
      <w:bodyDiv w:val="1"/>
      <w:marLeft w:val="0"/>
      <w:marRight w:val="0"/>
      <w:marTop w:val="0"/>
      <w:marBottom w:val="0"/>
      <w:divBdr>
        <w:top w:val="none" w:sz="0" w:space="0" w:color="auto"/>
        <w:left w:val="none" w:sz="0" w:space="0" w:color="auto"/>
        <w:bottom w:val="none" w:sz="0" w:space="0" w:color="auto"/>
        <w:right w:val="none" w:sz="0" w:space="0" w:color="auto"/>
      </w:divBdr>
      <w:divsChild>
        <w:div w:id="320890830">
          <w:marLeft w:val="0"/>
          <w:marRight w:val="0"/>
          <w:marTop w:val="0"/>
          <w:marBottom w:val="0"/>
          <w:divBdr>
            <w:top w:val="none" w:sz="0" w:space="0" w:color="auto"/>
            <w:left w:val="none" w:sz="0" w:space="0" w:color="auto"/>
            <w:bottom w:val="none" w:sz="0" w:space="0" w:color="auto"/>
            <w:right w:val="none" w:sz="0" w:space="0" w:color="auto"/>
          </w:divBdr>
        </w:div>
        <w:div w:id="1196232169">
          <w:marLeft w:val="0"/>
          <w:marRight w:val="0"/>
          <w:marTop w:val="0"/>
          <w:marBottom w:val="0"/>
          <w:divBdr>
            <w:top w:val="none" w:sz="0" w:space="0" w:color="auto"/>
            <w:left w:val="none" w:sz="0" w:space="0" w:color="auto"/>
            <w:bottom w:val="none" w:sz="0" w:space="0" w:color="auto"/>
            <w:right w:val="none" w:sz="0" w:space="0" w:color="auto"/>
          </w:divBdr>
        </w:div>
        <w:div w:id="1629972666">
          <w:marLeft w:val="0"/>
          <w:marRight w:val="0"/>
          <w:marTop w:val="0"/>
          <w:marBottom w:val="0"/>
          <w:divBdr>
            <w:top w:val="none" w:sz="0" w:space="0" w:color="auto"/>
            <w:left w:val="none" w:sz="0" w:space="0" w:color="auto"/>
            <w:bottom w:val="none" w:sz="0" w:space="0" w:color="auto"/>
            <w:right w:val="none" w:sz="0" w:space="0" w:color="auto"/>
          </w:divBdr>
        </w:div>
      </w:divsChild>
    </w:div>
    <w:div w:id="591737794">
      <w:bodyDiv w:val="1"/>
      <w:marLeft w:val="0"/>
      <w:marRight w:val="0"/>
      <w:marTop w:val="0"/>
      <w:marBottom w:val="0"/>
      <w:divBdr>
        <w:top w:val="none" w:sz="0" w:space="0" w:color="auto"/>
        <w:left w:val="none" w:sz="0" w:space="0" w:color="auto"/>
        <w:bottom w:val="none" w:sz="0" w:space="0" w:color="auto"/>
        <w:right w:val="none" w:sz="0" w:space="0" w:color="auto"/>
      </w:divBdr>
      <w:divsChild>
        <w:div w:id="1082796249">
          <w:marLeft w:val="0"/>
          <w:marRight w:val="0"/>
          <w:marTop w:val="0"/>
          <w:marBottom w:val="0"/>
          <w:divBdr>
            <w:top w:val="none" w:sz="0" w:space="0" w:color="auto"/>
            <w:left w:val="none" w:sz="0" w:space="0" w:color="auto"/>
            <w:bottom w:val="none" w:sz="0" w:space="0" w:color="auto"/>
            <w:right w:val="none" w:sz="0" w:space="0" w:color="auto"/>
          </w:divBdr>
          <w:divsChild>
            <w:div w:id="1066951055">
              <w:marLeft w:val="0"/>
              <w:marRight w:val="0"/>
              <w:marTop w:val="0"/>
              <w:marBottom w:val="0"/>
              <w:divBdr>
                <w:top w:val="none" w:sz="0" w:space="0" w:color="auto"/>
                <w:left w:val="none" w:sz="0" w:space="0" w:color="auto"/>
                <w:bottom w:val="none" w:sz="0" w:space="0" w:color="auto"/>
                <w:right w:val="none" w:sz="0" w:space="0" w:color="auto"/>
              </w:divBdr>
              <w:divsChild>
                <w:div w:id="3550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71582">
      <w:bodyDiv w:val="1"/>
      <w:marLeft w:val="0"/>
      <w:marRight w:val="0"/>
      <w:marTop w:val="0"/>
      <w:marBottom w:val="0"/>
      <w:divBdr>
        <w:top w:val="none" w:sz="0" w:space="0" w:color="auto"/>
        <w:left w:val="none" w:sz="0" w:space="0" w:color="auto"/>
        <w:bottom w:val="none" w:sz="0" w:space="0" w:color="auto"/>
        <w:right w:val="none" w:sz="0" w:space="0" w:color="auto"/>
      </w:divBdr>
    </w:div>
    <w:div w:id="592710873">
      <w:bodyDiv w:val="1"/>
      <w:marLeft w:val="0"/>
      <w:marRight w:val="0"/>
      <w:marTop w:val="0"/>
      <w:marBottom w:val="0"/>
      <w:divBdr>
        <w:top w:val="none" w:sz="0" w:space="0" w:color="auto"/>
        <w:left w:val="none" w:sz="0" w:space="0" w:color="auto"/>
        <w:bottom w:val="none" w:sz="0" w:space="0" w:color="auto"/>
        <w:right w:val="none" w:sz="0" w:space="0" w:color="auto"/>
      </w:divBdr>
      <w:divsChild>
        <w:div w:id="617027020">
          <w:marLeft w:val="0"/>
          <w:marRight w:val="0"/>
          <w:marTop w:val="0"/>
          <w:marBottom w:val="0"/>
          <w:divBdr>
            <w:top w:val="none" w:sz="0" w:space="0" w:color="auto"/>
            <w:left w:val="none" w:sz="0" w:space="0" w:color="auto"/>
            <w:bottom w:val="none" w:sz="0" w:space="0" w:color="auto"/>
            <w:right w:val="none" w:sz="0" w:space="0" w:color="auto"/>
          </w:divBdr>
          <w:divsChild>
            <w:div w:id="1494449719">
              <w:marLeft w:val="0"/>
              <w:marRight w:val="0"/>
              <w:marTop w:val="0"/>
              <w:marBottom w:val="0"/>
              <w:divBdr>
                <w:top w:val="none" w:sz="0" w:space="0" w:color="auto"/>
                <w:left w:val="none" w:sz="0" w:space="0" w:color="auto"/>
                <w:bottom w:val="none" w:sz="0" w:space="0" w:color="auto"/>
                <w:right w:val="none" w:sz="0" w:space="0" w:color="auto"/>
              </w:divBdr>
              <w:divsChild>
                <w:div w:id="194892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8289">
          <w:marLeft w:val="0"/>
          <w:marRight w:val="0"/>
          <w:marTop w:val="0"/>
          <w:marBottom w:val="0"/>
          <w:divBdr>
            <w:top w:val="none" w:sz="0" w:space="0" w:color="auto"/>
            <w:left w:val="none" w:sz="0" w:space="0" w:color="auto"/>
            <w:bottom w:val="none" w:sz="0" w:space="0" w:color="auto"/>
            <w:right w:val="none" w:sz="0" w:space="0" w:color="auto"/>
          </w:divBdr>
          <w:divsChild>
            <w:div w:id="27922989">
              <w:marLeft w:val="0"/>
              <w:marRight w:val="0"/>
              <w:marTop w:val="0"/>
              <w:marBottom w:val="0"/>
              <w:divBdr>
                <w:top w:val="none" w:sz="0" w:space="0" w:color="auto"/>
                <w:left w:val="none" w:sz="0" w:space="0" w:color="auto"/>
                <w:bottom w:val="none" w:sz="0" w:space="0" w:color="auto"/>
                <w:right w:val="none" w:sz="0" w:space="0" w:color="auto"/>
              </w:divBdr>
              <w:divsChild>
                <w:div w:id="13137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1662">
      <w:bodyDiv w:val="1"/>
      <w:marLeft w:val="0"/>
      <w:marRight w:val="0"/>
      <w:marTop w:val="0"/>
      <w:marBottom w:val="0"/>
      <w:divBdr>
        <w:top w:val="none" w:sz="0" w:space="0" w:color="auto"/>
        <w:left w:val="none" w:sz="0" w:space="0" w:color="auto"/>
        <w:bottom w:val="none" w:sz="0" w:space="0" w:color="auto"/>
        <w:right w:val="none" w:sz="0" w:space="0" w:color="auto"/>
      </w:divBdr>
    </w:div>
    <w:div w:id="599029953">
      <w:bodyDiv w:val="1"/>
      <w:marLeft w:val="0"/>
      <w:marRight w:val="0"/>
      <w:marTop w:val="0"/>
      <w:marBottom w:val="0"/>
      <w:divBdr>
        <w:top w:val="none" w:sz="0" w:space="0" w:color="auto"/>
        <w:left w:val="none" w:sz="0" w:space="0" w:color="auto"/>
        <w:bottom w:val="none" w:sz="0" w:space="0" w:color="auto"/>
        <w:right w:val="none" w:sz="0" w:space="0" w:color="auto"/>
      </w:divBdr>
    </w:div>
    <w:div w:id="608976673">
      <w:bodyDiv w:val="1"/>
      <w:marLeft w:val="0"/>
      <w:marRight w:val="0"/>
      <w:marTop w:val="0"/>
      <w:marBottom w:val="0"/>
      <w:divBdr>
        <w:top w:val="none" w:sz="0" w:space="0" w:color="auto"/>
        <w:left w:val="none" w:sz="0" w:space="0" w:color="auto"/>
        <w:bottom w:val="none" w:sz="0" w:space="0" w:color="auto"/>
        <w:right w:val="none" w:sz="0" w:space="0" w:color="auto"/>
      </w:divBdr>
      <w:divsChild>
        <w:div w:id="255869744">
          <w:marLeft w:val="0"/>
          <w:marRight w:val="0"/>
          <w:marTop w:val="0"/>
          <w:marBottom w:val="0"/>
          <w:divBdr>
            <w:top w:val="none" w:sz="0" w:space="0" w:color="auto"/>
            <w:left w:val="none" w:sz="0" w:space="0" w:color="auto"/>
            <w:bottom w:val="none" w:sz="0" w:space="0" w:color="auto"/>
            <w:right w:val="none" w:sz="0" w:space="0" w:color="auto"/>
          </w:divBdr>
        </w:div>
        <w:div w:id="306666964">
          <w:marLeft w:val="0"/>
          <w:marRight w:val="0"/>
          <w:marTop w:val="90"/>
          <w:marBottom w:val="0"/>
          <w:divBdr>
            <w:top w:val="none" w:sz="0" w:space="0" w:color="auto"/>
            <w:left w:val="none" w:sz="0" w:space="0" w:color="auto"/>
            <w:bottom w:val="none" w:sz="0" w:space="0" w:color="auto"/>
            <w:right w:val="none" w:sz="0" w:space="0" w:color="auto"/>
          </w:divBdr>
        </w:div>
        <w:div w:id="947128061">
          <w:marLeft w:val="0"/>
          <w:marRight w:val="0"/>
          <w:marTop w:val="270"/>
          <w:marBottom w:val="315"/>
          <w:divBdr>
            <w:top w:val="none" w:sz="0" w:space="0" w:color="auto"/>
            <w:left w:val="none" w:sz="0" w:space="0" w:color="auto"/>
            <w:bottom w:val="none" w:sz="0" w:space="0" w:color="auto"/>
            <w:right w:val="none" w:sz="0" w:space="0" w:color="auto"/>
          </w:divBdr>
          <w:divsChild>
            <w:div w:id="2028677598">
              <w:marLeft w:val="0"/>
              <w:marRight w:val="0"/>
              <w:marTop w:val="270"/>
              <w:marBottom w:val="270"/>
              <w:divBdr>
                <w:top w:val="none" w:sz="0" w:space="0" w:color="auto"/>
                <w:left w:val="none" w:sz="0" w:space="0" w:color="auto"/>
                <w:bottom w:val="none" w:sz="0" w:space="0" w:color="auto"/>
                <w:right w:val="none" w:sz="0" w:space="0" w:color="auto"/>
              </w:divBdr>
              <w:divsChild>
                <w:div w:id="1245142372">
                  <w:marLeft w:val="0"/>
                  <w:marRight w:val="0"/>
                  <w:marTop w:val="270"/>
                  <w:marBottom w:val="270"/>
                  <w:divBdr>
                    <w:top w:val="none" w:sz="0" w:space="0" w:color="auto"/>
                    <w:left w:val="none" w:sz="0" w:space="0" w:color="auto"/>
                    <w:bottom w:val="none" w:sz="0" w:space="0" w:color="auto"/>
                    <w:right w:val="none" w:sz="0" w:space="0" w:color="auto"/>
                  </w:divBdr>
                  <w:divsChild>
                    <w:div w:id="5468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169057">
      <w:bodyDiv w:val="1"/>
      <w:marLeft w:val="0"/>
      <w:marRight w:val="0"/>
      <w:marTop w:val="0"/>
      <w:marBottom w:val="0"/>
      <w:divBdr>
        <w:top w:val="none" w:sz="0" w:space="0" w:color="auto"/>
        <w:left w:val="none" w:sz="0" w:space="0" w:color="auto"/>
        <w:bottom w:val="none" w:sz="0" w:space="0" w:color="auto"/>
        <w:right w:val="none" w:sz="0" w:space="0" w:color="auto"/>
      </w:divBdr>
    </w:div>
    <w:div w:id="624193092">
      <w:bodyDiv w:val="1"/>
      <w:marLeft w:val="0"/>
      <w:marRight w:val="0"/>
      <w:marTop w:val="0"/>
      <w:marBottom w:val="0"/>
      <w:divBdr>
        <w:top w:val="none" w:sz="0" w:space="0" w:color="auto"/>
        <w:left w:val="none" w:sz="0" w:space="0" w:color="auto"/>
        <w:bottom w:val="none" w:sz="0" w:space="0" w:color="auto"/>
        <w:right w:val="none" w:sz="0" w:space="0" w:color="auto"/>
      </w:divBdr>
      <w:divsChild>
        <w:div w:id="1833178751">
          <w:marLeft w:val="0"/>
          <w:marRight w:val="0"/>
          <w:marTop w:val="0"/>
          <w:marBottom w:val="0"/>
          <w:divBdr>
            <w:top w:val="none" w:sz="0" w:space="0" w:color="auto"/>
            <w:left w:val="none" w:sz="0" w:space="0" w:color="auto"/>
            <w:bottom w:val="none" w:sz="0" w:space="0" w:color="auto"/>
            <w:right w:val="none" w:sz="0" w:space="0" w:color="auto"/>
          </w:divBdr>
          <w:divsChild>
            <w:div w:id="1481772529">
              <w:marLeft w:val="0"/>
              <w:marRight w:val="0"/>
              <w:marTop w:val="0"/>
              <w:marBottom w:val="0"/>
              <w:divBdr>
                <w:top w:val="none" w:sz="0" w:space="0" w:color="auto"/>
                <w:left w:val="none" w:sz="0" w:space="0" w:color="auto"/>
                <w:bottom w:val="none" w:sz="0" w:space="0" w:color="auto"/>
                <w:right w:val="none" w:sz="0" w:space="0" w:color="auto"/>
              </w:divBdr>
              <w:divsChild>
                <w:div w:id="53885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39090">
      <w:bodyDiv w:val="1"/>
      <w:marLeft w:val="0"/>
      <w:marRight w:val="0"/>
      <w:marTop w:val="0"/>
      <w:marBottom w:val="0"/>
      <w:divBdr>
        <w:top w:val="none" w:sz="0" w:space="0" w:color="auto"/>
        <w:left w:val="none" w:sz="0" w:space="0" w:color="auto"/>
        <w:bottom w:val="none" w:sz="0" w:space="0" w:color="auto"/>
        <w:right w:val="none" w:sz="0" w:space="0" w:color="auto"/>
      </w:divBdr>
      <w:divsChild>
        <w:div w:id="1295721055">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979963668">
              <w:marLeft w:val="0"/>
              <w:marRight w:val="0"/>
              <w:marTop w:val="0"/>
              <w:marBottom w:val="0"/>
              <w:divBdr>
                <w:top w:val="none" w:sz="0" w:space="0" w:color="auto"/>
                <w:left w:val="none" w:sz="0" w:space="0" w:color="auto"/>
                <w:bottom w:val="none" w:sz="0" w:space="0" w:color="auto"/>
                <w:right w:val="none" w:sz="0" w:space="0" w:color="auto"/>
              </w:divBdr>
            </w:div>
            <w:div w:id="2026201657">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629626495">
      <w:bodyDiv w:val="1"/>
      <w:marLeft w:val="0"/>
      <w:marRight w:val="0"/>
      <w:marTop w:val="0"/>
      <w:marBottom w:val="0"/>
      <w:divBdr>
        <w:top w:val="none" w:sz="0" w:space="0" w:color="auto"/>
        <w:left w:val="none" w:sz="0" w:space="0" w:color="auto"/>
        <w:bottom w:val="none" w:sz="0" w:space="0" w:color="auto"/>
        <w:right w:val="none" w:sz="0" w:space="0" w:color="auto"/>
      </w:divBdr>
      <w:divsChild>
        <w:div w:id="2045475905">
          <w:marLeft w:val="0"/>
          <w:marRight w:val="0"/>
          <w:marTop w:val="0"/>
          <w:marBottom w:val="0"/>
          <w:divBdr>
            <w:top w:val="none" w:sz="0" w:space="0" w:color="auto"/>
            <w:left w:val="none" w:sz="0" w:space="0" w:color="auto"/>
            <w:bottom w:val="none" w:sz="0" w:space="0" w:color="auto"/>
            <w:right w:val="none" w:sz="0" w:space="0" w:color="auto"/>
          </w:divBdr>
          <w:divsChild>
            <w:div w:id="288169649">
              <w:marLeft w:val="0"/>
              <w:marRight w:val="0"/>
              <w:marTop w:val="0"/>
              <w:marBottom w:val="0"/>
              <w:divBdr>
                <w:top w:val="none" w:sz="0" w:space="0" w:color="auto"/>
                <w:left w:val="none" w:sz="0" w:space="0" w:color="auto"/>
                <w:bottom w:val="none" w:sz="0" w:space="0" w:color="auto"/>
                <w:right w:val="none" w:sz="0" w:space="0" w:color="auto"/>
              </w:divBdr>
              <w:divsChild>
                <w:div w:id="15248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46176">
          <w:marLeft w:val="0"/>
          <w:marRight w:val="0"/>
          <w:marTop w:val="0"/>
          <w:marBottom w:val="0"/>
          <w:divBdr>
            <w:top w:val="none" w:sz="0" w:space="0" w:color="auto"/>
            <w:left w:val="none" w:sz="0" w:space="0" w:color="auto"/>
            <w:bottom w:val="none" w:sz="0" w:space="0" w:color="auto"/>
            <w:right w:val="none" w:sz="0" w:space="0" w:color="auto"/>
          </w:divBdr>
          <w:divsChild>
            <w:div w:id="770902019">
              <w:marLeft w:val="0"/>
              <w:marRight w:val="0"/>
              <w:marTop w:val="0"/>
              <w:marBottom w:val="0"/>
              <w:divBdr>
                <w:top w:val="none" w:sz="0" w:space="0" w:color="auto"/>
                <w:left w:val="none" w:sz="0" w:space="0" w:color="auto"/>
                <w:bottom w:val="none" w:sz="0" w:space="0" w:color="auto"/>
                <w:right w:val="none" w:sz="0" w:space="0" w:color="auto"/>
              </w:divBdr>
              <w:divsChild>
                <w:div w:id="18071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664358">
      <w:bodyDiv w:val="1"/>
      <w:marLeft w:val="0"/>
      <w:marRight w:val="0"/>
      <w:marTop w:val="0"/>
      <w:marBottom w:val="0"/>
      <w:divBdr>
        <w:top w:val="none" w:sz="0" w:space="0" w:color="auto"/>
        <w:left w:val="none" w:sz="0" w:space="0" w:color="auto"/>
        <w:bottom w:val="none" w:sz="0" w:space="0" w:color="auto"/>
        <w:right w:val="none" w:sz="0" w:space="0" w:color="auto"/>
      </w:divBdr>
      <w:divsChild>
        <w:div w:id="168099974">
          <w:marLeft w:val="0"/>
          <w:marRight w:val="0"/>
          <w:marTop w:val="0"/>
          <w:marBottom w:val="0"/>
          <w:divBdr>
            <w:top w:val="none" w:sz="0" w:space="0" w:color="auto"/>
            <w:left w:val="none" w:sz="0" w:space="0" w:color="auto"/>
            <w:bottom w:val="none" w:sz="0" w:space="0" w:color="auto"/>
            <w:right w:val="none" w:sz="0" w:space="0" w:color="auto"/>
          </w:divBdr>
          <w:divsChild>
            <w:div w:id="2137481970">
              <w:marLeft w:val="0"/>
              <w:marRight w:val="0"/>
              <w:marTop w:val="0"/>
              <w:marBottom w:val="0"/>
              <w:divBdr>
                <w:top w:val="none" w:sz="0" w:space="0" w:color="auto"/>
                <w:left w:val="none" w:sz="0" w:space="0" w:color="auto"/>
                <w:bottom w:val="none" w:sz="0" w:space="0" w:color="auto"/>
                <w:right w:val="none" w:sz="0" w:space="0" w:color="auto"/>
              </w:divBdr>
              <w:divsChild>
                <w:div w:id="1983726890">
                  <w:marLeft w:val="0"/>
                  <w:marRight w:val="0"/>
                  <w:marTop w:val="0"/>
                  <w:marBottom w:val="0"/>
                  <w:divBdr>
                    <w:top w:val="none" w:sz="0" w:space="0" w:color="auto"/>
                    <w:left w:val="none" w:sz="0" w:space="0" w:color="auto"/>
                    <w:bottom w:val="none" w:sz="0" w:space="0" w:color="auto"/>
                    <w:right w:val="none" w:sz="0" w:space="0" w:color="auto"/>
                  </w:divBdr>
                  <w:divsChild>
                    <w:div w:id="40010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808366">
      <w:bodyDiv w:val="1"/>
      <w:marLeft w:val="0"/>
      <w:marRight w:val="0"/>
      <w:marTop w:val="0"/>
      <w:marBottom w:val="0"/>
      <w:divBdr>
        <w:top w:val="none" w:sz="0" w:space="0" w:color="auto"/>
        <w:left w:val="none" w:sz="0" w:space="0" w:color="auto"/>
        <w:bottom w:val="none" w:sz="0" w:space="0" w:color="auto"/>
        <w:right w:val="none" w:sz="0" w:space="0" w:color="auto"/>
      </w:divBdr>
      <w:divsChild>
        <w:div w:id="592402322">
          <w:marLeft w:val="0"/>
          <w:marRight w:val="0"/>
          <w:marTop w:val="270"/>
          <w:marBottom w:val="315"/>
          <w:divBdr>
            <w:top w:val="none" w:sz="0" w:space="0" w:color="auto"/>
            <w:left w:val="none" w:sz="0" w:space="0" w:color="auto"/>
            <w:bottom w:val="none" w:sz="0" w:space="0" w:color="auto"/>
            <w:right w:val="none" w:sz="0" w:space="0" w:color="auto"/>
          </w:divBdr>
          <w:divsChild>
            <w:div w:id="1714885270">
              <w:marLeft w:val="0"/>
              <w:marRight w:val="0"/>
              <w:marTop w:val="270"/>
              <w:marBottom w:val="270"/>
              <w:divBdr>
                <w:top w:val="none" w:sz="0" w:space="0" w:color="auto"/>
                <w:left w:val="none" w:sz="0" w:space="0" w:color="auto"/>
                <w:bottom w:val="none" w:sz="0" w:space="0" w:color="auto"/>
                <w:right w:val="none" w:sz="0" w:space="0" w:color="auto"/>
              </w:divBdr>
              <w:divsChild>
                <w:div w:id="1402213900">
                  <w:marLeft w:val="0"/>
                  <w:marRight w:val="0"/>
                  <w:marTop w:val="270"/>
                  <w:marBottom w:val="270"/>
                  <w:divBdr>
                    <w:top w:val="none" w:sz="0" w:space="0" w:color="auto"/>
                    <w:left w:val="none" w:sz="0" w:space="0" w:color="auto"/>
                    <w:bottom w:val="none" w:sz="0" w:space="0" w:color="auto"/>
                    <w:right w:val="none" w:sz="0" w:space="0" w:color="auto"/>
                  </w:divBdr>
                  <w:divsChild>
                    <w:div w:id="8726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400587">
          <w:marLeft w:val="0"/>
          <w:marRight w:val="0"/>
          <w:marTop w:val="0"/>
          <w:marBottom w:val="0"/>
          <w:divBdr>
            <w:top w:val="none" w:sz="0" w:space="0" w:color="auto"/>
            <w:left w:val="none" w:sz="0" w:space="0" w:color="auto"/>
            <w:bottom w:val="none" w:sz="0" w:space="0" w:color="auto"/>
            <w:right w:val="none" w:sz="0" w:space="0" w:color="auto"/>
          </w:divBdr>
        </w:div>
        <w:div w:id="1494377003">
          <w:marLeft w:val="0"/>
          <w:marRight w:val="0"/>
          <w:marTop w:val="90"/>
          <w:marBottom w:val="0"/>
          <w:divBdr>
            <w:top w:val="none" w:sz="0" w:space="0" w:color="auto"/>
            <w:left w:val="none" w:sz="0" w:space="0" w:color="auto"/>
            <w:bottom w:val="none" w:sz="0" w:space="0" w:color="auto"/>
            <w:right w:val="none" w:sz="0" w:space="0" w:color="auto"/>
          </w:divBdr>
        </w:div>
      </w:divsChild>
    </w:div>
    <w:div w:id="643660191">
      <w:bodyDiv w:val="1"/>
      <w:marLeft w:val="0"/>
      <w:marRight w:val="0"/>
      <w:marTop w:val="0"/>
      <w:marBottom w:val="0"/>
      <w:divBdr>
        <w:top w:val="none" w:sz="0" w:space="0" w:color="auto"/>
        <w:left w:val="none" w:sz="0" w:space="0" w:color="auto"/>
        <w:bottom w:val="none" w:sz="0" w:space="0" w:color="auto"/>
        <w:right w:val="none" w:sz="0" w:space="0" w:color="auto"/>
      </w:divBdr>
    </w:div>
    <w:div w:id="648753363">
      <w:bodyDiv w:val="1"/>
      <w:marLeft w:val="0"/>
      <w:marRight w:val="0"/>
      <w:marTop w:val="0"/>
      <w:marBottom w:val="0"/>
      <w:divBdr>
        <w:top w:val="none" w:sz="0" w:space="0" w:color="auto"/>
        <w:left w:val="none" w:sz="0" w:space="0" w:color="auto"/>
        <w:bottom w:val="none" w:sz="0" w:space="0" w:color="auto"/>
        <w:right w:val="none" w:sz="0" w:space="0" w:color="auto"/>
      </w:divBdr>
      <w:divsChild>
        <w:div w:id="402610643">
          <w:marLeft w:val="0"/>
          <w:marRight w:val="0"/>
          <w:marTop w:val="0"/>
          <w:marBottom w:val="0"/>
          <w:divBdr>
            <w:top w:val="none" w:sz="0" w:space="0" w:color="auto"/>
            <w:left w:val="none" w:sz="0" w:space="0" w:color="auto"/>
            <w:bottom w:val="none" w:sz="0" w:space="0" w:color="auto"/>
            <w:right w:val="none" w:sz="0" w:space="0" w:color="auto"/>
          </w:divBdr>
          <w:divsChild>
            <w:div w:id="421947937">
              <w:marLeft w:val="0"/>
              <w:marRight w:val="0"/>
              <w:marTop w:val="0"/>
              <w:marBottom w:val="0"/>
              <w:divBdr>
                <w:top w:val="none" w:sz="0" w:space="0" w:color="auto"/>
                <w:left w:val="none" w:sz="0" w:space="0" w:color="auto"/>
                <w:bottom w:val="none" w:sz="0" w:space="0" w:color="auto"/>
                <w:right w:val="none" w:sz="0" w:space="0" w:color="auto"/>
              </w:divBdr>
              <w:divsChild>
                <w:div w:id="1769234619">
                  <w:marLeft w:val="0"/>
                  <w:marRight w:val="0"/>
                  <w:marTop w:val="0"/>
                  <w:marBottom w:val="0"/>
                  <w:divBdr>
                    <w:top w:val="none" w:sz="0" w:space="0" w:color="auto"/>
                    <w:left w:val="none" w:sz="0" w:space="0" w:color="auto"/>
                    <w:bottom w:val="none" w:sz="0" w:space="0" w:color="auto"/>
                    <w:right w:val="none" w:sz="0" w:space="0" w:color="auto"/>
                  </w:divBdr>
                  <w:divsChild>
                    <w:div w:id="1298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63801">
          <w:marLeft w:val="0"/>
          <w:marRight w:val="0"/>
          <w:marTop w:val="0"/>
          <w:marBottom w:val="0"/>
          <w:divBdr>
            <w:top w:val="none" w:sz="0" w:space="0" w:color="auto"/>
            <w:left w:val="none" w:sz="0" w:space="0" w:color="auto"/>
            <w:bottom w:val="none" w:sz="0" w:space="0" w:color="auto"/>
            <w:right w:val="none" w:sz="0" w:space="0" w:color="auto"/>
          </w:divBdr>
        </w:div>
        <w:div w:id="1901865891">
          <w:marLeft w:val="0"/>
          <w:marRight w:val="0"/>
          <w:marTop w:val="0"/>
          <w:marBottom w:val="0"/>
          <w:divBdr>
            <w:top w:val="none" w:sz="0" w:space="0" w:color="auto"/>
            <w:left w:val="none" w:sz="0" w:space="0" w:color="auto"/>
            <w:bottom w:val="none" w:sz="0" w:space="0" w:color="auto"/>
            <w:right w:val="none" w:sz="0" w:space="0" w:color="auto"/>
          </w:divBdr>
        </w:div>
      </w:divsChild>
    </w:div>
    <w:div w:id="655110444">
      <w:bodyDiv w:val="1"/>
      <w:marLeft w:val="0"/>
      <w:marRight w:val="0"/>
      <w:marTop w:val="0"/>
      <w:marBottom w:val="0"/>
      <w:divBdr>
        <w:top w:val="none" w:sz="0" w:space="0" w:color="auto"/>
        <w:left w:val="none" w:sz="0" w:space="0" w:color="auto"/>
        <w:bottom w:val="none" w:sz="0" w:space="0" w:color="auto"/>
        <w:right w:val="none" w:sz="0" w:space="0" w:color="auto"/>
      </w:divBdr>
      <w:divsChild>
        <w:div w:id="63257287">
          <w:marLeft w:val="0"/>
          <w:marRight w:val="0"/>
          <w:marTop w:val="0"/>
          <w:marBottom w:val="0"/>
          <w:divBdr>
            <w:top w:val="none" w:sz="0" w:space="0" w:color="auto"/>
            <w:left w:val="none" w:sz="0" w:space="0" w:color="auto"/>
            <w:bottom w:val="none" w:sz="0" w:space="0" w:color="auto"/>
            <w:right w:val="none" w:sz="0" w:space="0" w:color="auto"/>
          </w:divBdr>
        </w:div>
        <w:div w:id="1182083946">
          <w:marLeft w:val="0"/>
          <w:marRight w:val="0"/>
          <w:marTop w:val="270"/>
          <w:marBottom w:val="315"/>
          <w:divBdr>
            <w:top w:val="none" w:sz="0" w:space="0" w:color="auto"/>
            <w:left w:val="none" w:sz="0" w:space="0" w:color="auto"/>
            <w:bottom w:val="none" w:sz="0" w:space="0" w:color="auto"/>
            <w:right w:val="none" w:sz="0" w:space="0" w:color="auto"/>
          </w:divBdr>
          <w:divsChild>
            <w:div w:id="1172600161">
              <w:marLeft w:val="0"/>
              <w:marRight w:val="0"/>
              <w:marTop w:val="270"/>
              <w:marBottom w:val="270"/>
              <w:divBdr>
                <w:top w:val="none" w:sz="0" w:space="0" w:color="auto"/>
                <w:left w:val="none" w:sz="0" w:space="0" w:color="auto"/>
                <w:bottom w:val="none" w:sz="0" w:space="0" w:color="auto"/>
                <w:right w:val="none" w:sz="0" w:space="0" w:color="auto"/>
              </w:divBdr>
              <w:divsChild>
                <w:div w:id="1836452433">
                  <w:marLeft w:val="0"/>
                  <w:marRight w:val="0"/>
                  <w:marTop w:val="270"/>
                  <w:marBottom w:val="270"/>
                  <w:divBdr>
                    <w:top w:val="none" w:sz="0" w:space="0" w:color="auto"/>
                    <w:left w:val="none" w:sz="0" w:space="0" w:color="auto"/>
                    <w:bottom w:val="none" w:sz="0" w:space="0" w:color="auto"/>
                    <w:right w:val="none" w:sz="0" w:space="0" w:color="auto"/>
                  </w:divBdr>
                  <w:divsChild>
                    <w:div w:id="11074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07068">
          <w:marLeft w:val="0"/>
          <w:marRight w:val="0"/>
          <w:marTop w:val="90"/>
          <w:marBottom w:val="0"/>
          <w:divBdr>
            <w:top w:val="none" w:sz="0" w:space="0" w:color="auto"/>
            <w:left w:val="none" w:sz="0" w:space="0" w:color="auto"/>
            <w:bottom w:val="none" w:sz="0" w:space="0" w:color="auto"/>
            <w:right w:val="none" w:sz="0" w:space="0" w:color="auto"/>
          </w:divBdr>
        </w:div>
      </w:divsChild>
    </w:div>
    <w:div w:id="660353701">
      <w:bodyDiv w:val="1"/>
      <w:marLeft w:val="0"/>
      <w:marRight w:val="0"/>
      <w:marTop w:val="0"/>
      <w:marBottom w:val="0"/>
      <w:divBdr>
        <w:top w:val="none" w:sz="0" w:space="0" w:color="auto"/>
        <w:left w:val="none" w:sz="0" w:space="0" w:color="auto"/>
        <w:bottom w:val="none" w:sz="0" w:space="0" w:color="auto"/>
        <w:right w:val="none" w:sz="0" w:space="0" w:color="auto"/>
      </w:divBdr>
    </w:div>
    <w:div w:id="661469068">
      <w:bodyDiv w:val="1"/>
      <w:marLeft w:val="0"/>
      <w:marRight w:val="0"/>
      <w:marTop w:val="0"/>
      <w:marBottom w:val="0"/>
      <w:divBdr>
        <w:top w:val="none" w:sz="0" w:space="0" w:color="auto"/>
        <w:left w:val="none" w:sz="0" w:space="0" w:color="auto"/>
        <w:bottom w:val="none" w:sz="0" w:space="0" w:color="auto"/>
        <w:right w:val="none" w:sz="0" w:space="0" w:color="auto"/>
      </w:divBdr>
    </w:div>
    <w:div w:id="661658987">
      <w:bodyDiv w:val="1"/>
      <w:marLeft w:val="0"/>
      <w:marRight w:val="0"/>
      <w:marTop w:val="0"/>
      <w:marBottom w:val="0"/>
      <w:divBdr>
        <w:top w:val="none" w:sz="0" w:space="0" w:color="auto"/>
        <w:left w:val="none" w:sz="0" w:space="0" w:color="auto"/>
        <w:bottom w:val="none" w:sz="0" w:space="0" w:color="auto"/>
        <w:right w:val="none" w:sz="0" w:space="0" w:color="auto"/>
      </w:divBdr>
      <w:divsChild>
        <w:div w:id="289938084">
          <w:marLeft w:val="0"/>
          <w:marRight w:val="0"/>
          <w:marTop w:val="0"/>
          <w:marBottom w:val="0"/>
          <w:divBdr>
            <w:top w:val="none" w:sz="0" w:space="0" w:color="auto"/>
            <w:left w:val="none" w:sz="0" w:space="0" w:color="auto"/>
            <w:bottom w:val="none" w:sz="0" w:space="0" w:color="auto"/>
            <w:right w:val="none" w:sz="0" w:space="0" w:color="auto"/>
          </w:divBdr>
          <w:divsChild>
            <w:div w:id="556674215">
              <w:marLeft w:val="0"/>
              <w:marRight w:val="0"/>
              <w:marTop w:val="0"/>
              <w:marBottom w:val="0"/>
              <w:divBdr>
                <w:top w:val="none" w:sz="0" w:space="0" w:color="auto"/>
                <w:left w:val="none" w:sz="0" w:space="0" w:color="auto"/>
                <w:bottom w:val="none" w:sz="0" w:space="0" w:color="auto"/>
                <w:right w:val="none" w:sz="0" w:space="0" w:color="auto"/>
              </w:divBdr>
              <w:divsChild>
                <w:div w:id="35661761">
                  <w:marLeft w:val="0"/>
                  <w:marRight w:val="0"/>
                  <w:marTop w:val="0"/>
                  <w:marBottom w:val="0"/>
                  <w:divBdr>
                    <w:top w:val="none" w:sz="0" w:space="0" w:color="auto"/>
                    <w:left w:val="none" w:sz="0" w:space="0" w:color="auto"/>
                    <w:bottom w:val="none" w:sz="0" w:space="0" w:color="auto"/>
                    <w:right w:val="none" w:sz="0" w:space="0" w:color="auto"/>
                  </w:divBdr>
                  <w:divsChild>
                    <w:div w:id="1659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58455">
          <w:marLeft w:val="0"/>
          <w:marRight w:val="0"/>
          <w:marTop w:val="0"/>
          <w:marBottom w:val="0"/>
          <w:divBdr>
            <w:top w:val="none" w:sz="0" w:space="0" w:color="auto"/>
            <w:left w:val="none" w:sz="0" w:space="0" w:color="auto"/>
            <w:bottom w:val="none" w:sz="0" w:space="0" w:color="auto"/>
            <w:right w:val="none" w:sz="0" w:space="0" w:color="auto"/>
          </w:divBdr>
        </w:div>
        <w:div w:id="1532497028">
          <w:marLeft w:val="0"/>
          <w:marRight w:val="0"/>
          <w:marTop w:val="0"/>
          <w:marBottom w:val="0"/>
          <w:divBdr>
            <w:top w:val="none" w:sz="0" w:space="0" w:color="auto"/>
            <w:left w:val="none" w:sz="0" w:space="0" w:color="auto"/>
            <w:bottom w:val="none" w:sz="0" w:space="0" w:color="auto"/>
            <w:right w:val="none" w:sz="0" w:space="0" w:color="auto"/>
          </w:divBdr>
        </w:div>
      </w:divsChild>
    </w:div>
    <w:div w:id="662050331">
      <w:bodyDiv w:val="1"/>
      <w:marLeft w:val="0"/>
      <w:marRight w:val="0"/>
      <w:marTop w:val="0"/>
      <w:marBottom w:val="0"/>
      <w:divBdr>
        <w:top w:val="none" w:sz="0" w:space="0" w:color="auto"/>
        <w:left w:val="none" w:sz="0" w:space="0" w:color="auto"/>
        <w:bottom w:val="none" w:sz="0" w:space="0" w:color="auto"/>
        <w:right w:val="none" w:sz="0" w:space="0" w:color="auto"/>
      </w:divBdr>
      <w:divsChild>
        <w:div w:id="155732068">
          <w:marLeft w:val="0"/>
          <w:marRight w:val="0"/>
          <w:marTop w:val="0"/>
          <w:marBottom w:val="0"/>
          <w:divBdr>
            <w:top w:val="none" w:sz="0" w:space="0" w:color="auto"/>
            <w:left w:val="none" w:sz="0" w:space="0" w:color="auto"/>
            <w:bottom w:val="none" w:sz="0" w:space="0" w:color="auto"/>
            <w:right w:val="none" w:sz="0" w:space="0" w:color="auto"/>
          </w:divBdr>
          <w:divsChild>
            <w:div w:id="867253449">
              <w:marLeft w:val="0"/>
              <w:marRight w:val="0"/>
              <w:marTop w:val="0"/>
              <w:marBottom w:val="0"/>
              <w:divBdr>
                <w:top w:val="none" w:sz="0" w:space="0" w:color="auto"/>
                <w:left w:val="none" w:sz="0" w:space="0" w:color="auto"/>
                <w:bottom w:val="none" w:sz="0" w:space="0" w:color="auto"/>
                <w:right w:val="none" w:sz="0" w:space="0" w:color="auto"/>
              </w:divBdr>
              <w:divsChild>
                <w:div w:id="10240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95694">
          <w:marLeft w:val="0"/>
          <w:marRight w:val="0"/>
          <w:marTop w:val="0"/>
          <w:marBottom w:val="0"/>
          <w:divBdr>
            <w:top w:val="none" w:sz="0" w:space="0" w:color="auto"/>
            <w:left w:val="none" w:sz="0" w:space="0" w:color="auto"/>
            <w:bottom w:val="none" w:sz="0" w:space="0" w:color="auto"/>
            <w:right w:val="none" w:sz="0" w:space="0" w:color="auto"/>
          </w:divBdr>
          <w:divsChild>
            <w:div w:id="1755125105">
              <w:marLeft w:val="0"/>
              <w:marRight w:val="0"/>
              <w:marTop w:val="0"/>
              <w:marBottom w:val="0"/>
              <w:divBdr>
                <w:top w:val="none" w:sz="0" w:space="0" w:color="auto"/>
                <w:left w:val="none" w:sz="0" w:space="0" w:color="auto"/>
                <w:bottom w:val="none" w:sz="0" w:space="0" w:color="auto"/>
                <w:right w:val="none" w:sz="0" w:space="0" w:color="auto"/>
              </w:divBdr>
              <w:divsChild>
                <w:div w:id="11351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94199">
      <w:bodyDiv w:val="1"/>
      <w:marLeft w:val="0"/>
      <w:marRight w:val="0"/>
      <w:marTop w:val="0"/>
      <w:marBottom w:val="0"/>
      <w:divBdr>
        <w:top w:val="none" w:sz="0" w:space="0" w:color="auto"/>
        <w:left w:val="none" w:sz="0" w:space="0" w:color="auto"/>
        <w:bottom w:val="none" w:sz="0" w:space="0" w:color="auto"/>
        <w:right w:val="none" w:sz="0" w:space="0" w:color="auto"/>
      </w:divBdr>
    </w:div>
    <w:div w:id="666440716">
      <w:bodyDiv w:val="1"/>
      <w:marLeft w:val="0"/>
      <w:marRight w:val="0"/>
      <w:marTop w:val="0"/>
      <w:marBottom w:val="0"/>
      <w:divBdr>
        <w:top w:val="none" w:sz="0" w:space="0" w:color="auto"/>
        <w:left w:val="none" w:sz="0" w:space="0" w:color="auto"/>
        <w:bottom w:val="none" w:sz="0" w:space="0" w:color="auto"/>
        <w:right w:val="none" w:sz="0" w:space="0" w:color="auto"/>
      </w:divBdr>
      <w:divsChild>
        <w:div w:id="1380275721">
          <w:marLeft w:val="360"/>
          <w:marRight w:val="360"/>
          <w:marTop w:val="180"/>
          <w:marBottom w:val="360"/>
          <w:divBdr>
            <w:top w:val="none" w:sz="0" w:space="0" w:color="auto"/>
            <w:left w:val="none" w:sz="0" w:space="0" w:color="auto"/>
            <w:bottom w:val="none" w:sz="0" w:space="0" w:color="auto"/>
            <w:right w:val="none" w:sz="0" w:space="0" w:color="auto"/>
          </w:divBdr>
        </w:div>
        <w:div w:id="1926911123">
          <w:marLeft w:val="0"/>
          <w:marRight w:val="0"/>
          <w:marTop w:val="0"/>
          <w:marBottom w:val="0"/>
          <w:divBdr>
            <w:top w:val="none" w:sz="0" w:space="0" w:color="auto"/>
            <w:left w:val="none" w:sz="0" w:space="0" w:color="auto"/>
            <w:bottom w:val="none" w:sz="0" w:space="0" w:color="auto"/>
            <w:right w:val="none" w:sz="0" w:space="0" w:color="auto"/>
          </w:divBdr>
        </w:div>
      </w:divsChild>
    </w:div>
    <w:div w:id="669142537">
      <w:bodyDiv w:val="1"/>
      <w:marLeft w:val="0"/>
      <w:marRight w:val="0"/>
      <w:marTop w:val="0"/>
      <w:marBottom w:val="0"/>
      <w:divBdr>
        <w:top w:val="none" w:sz="0" w:space="0" w:color="auto"/>
        <w:left w:val="none" w:sz="0" w:space="0" w:color="auto"/>
        <w:bottom w:val="none" w:sz="0" w:space="0" w:color="auto"/>
        <w:right w:val="none" w:sz="0" w:space="0" w:color="auto"/>
      </w:divBdr>
    </w:div>
    <w:div w:id="674386656">
      <w:bodyDiv w:val="1"/>
      <w:marLeft w:val="0"/>
      <w:marRight w:val="0"/>
      <w:marTop w:val="0"/>
      <w:marBottom w:val="0"/>
      <w:divBdr>
        <w:top w:val="none" w:sz="0" w:space="0" w:color="auto"/>
        <w:left w:val="none" w:sz="0" w:space="0" w:color="auto"/>
        <w:bottom w:val="none" w:sz="0" w:space="0" w:color="auto"/>
        <w:right w:val="none" w:sz="0" w:space="0" w:color="auto"/>
      </w:divBdr>
    </w:div>
    <w:div w:id="684594133">
      <w:bodyDiv w:val="1"/>
      <w:marLeft w:val="0"/>
      <w:marRight w:val="0"/>
      <w:marTop w:val="0"/>
      <w:marBottom w:val="0"/>
      <w:divBdr>
        <w:top w:val="none" w:sz="0" w:space="0" w:color="auto"/>
        <w:left w:val="none" w:sz="0" w:space="0" w:color="auto"/>
        <w:bottom w:val="none" w:sz="0" w:space="0" w:color="auto"/>
        <w:right w:val="none" w:sz="0" w:space="0" w:color="auto"/>
      </w:divBdr>
      <w:divsChild>
        <w:div w:id="523789714">
          <w:marLeft w:val="0"/>
          <w:marRight w:val="0"/>
          <w:marTop w:val="0"/>
          <w:marBottom w:val="0"/>
          <w:divBdr>
            <w:top w:val="none" w:sz="0" w:space="0" w:color="auto"/>
            <w:left w:val="none" w:sz="0" w:space="0" w:color="auto"/>
            <w:bottom w:val="none" w:sz="0" w:space="0" w:color="auto"/>
            <w:right w:val="none" w:sz="0" w:space="0" w:color="auto"/>
          </w:divBdr>
          <w:divsChild>
            <w:div w:id="1493715867">
              <w:marLeft w:val="0"/>
              <w:marRight w:val="0"/>
              <w:marTop w:val="0"/>
              <w:marBottom w:val="0"/>
              <w:divBdr>
                <w:top w:val="none" w:sz="0" w:space="0" w:color="auto"/>
                <w:left w:val="none" w:sz="0" w:space="0" w:color="auto"/>
                <w:bottom w:val="none" w:sz="0" w:space="0" w:color="auto"/>
                <w:right w:val="none" w:sz="0" w:space="0" w:color="auto"/>
              </w:divBdr>
              <w:divsChild>
                <w:div w:id="51573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1904">
          <w:marLeft w:val="0"/>
          <w:marRight w:val="0"/>
          <w:marTop w:val="0"/>
          <w:marBottom w:val="0"/>
          <w:divBdr>
            <w:top w:val="none" w:sz="0" w:space="0" w:color="auto"/>
            <w:left w:val="none" w:sz="0" w:space="0" w:color="auto"/>
            <w:bottom w:val="none" w:sz="0" w:space="0" w:color="auto"/>
            <w:right w:val="none" w:sz="0" w:space="0" w:color="auto"/>
          </w:divBdr>
          <w:divsChild>
            <w:div w:id="789781684">
              <w:marLeft w:val="0"/>
              <w:marRight w:val="0"/>
              <w:marTop w:val="0"/>
              <w:marBottom w:val="0"/>
              <w:divBdr>
                <w:top w:val="none" w:sz="0" w:space="0" w:color="auto"/>
                <w:left w:val="none" w:sz="0" w:space="0" w:color="auto"/>
                <w:bottom w:val="none" w:sz="0" w:space="0" w:color="auto"/>
                <w:right w:val="none" w:sz="0" w:space="0" w:color="auto"/>
              </w:divBdr>
              <w:divsChild>
                <w:div w:id="20915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7228">
          <w:marLeft w:val="0"/>
          <w:marRight w:val="0"/>
          <w:marTop w:val="0"/>
          <w:marBottom w:val="0"/>
          <w:divBdr>
            <w:top w:val="none" w:sz="0" w:space="0" w:color="auto"/>
            <w:left w:val="none" w:sz="0" w:space="0" w:color="auto"/>
            <w:bottom w:val="none" w:sz="0" w:space="0" w:color="auto"/>
            <w:right w:val="none" w:sz="0" w:space="0" w:color="auto"/>
          </w:divBdr>
          <w:divsChild>
            <w:div w:id="138349220">
              <w:marLeft w:val="0"/>
              <w:marRight w:val="0"/>
              <w:marTop w:val="0"/>
              <w:marBottom w:val="0"/>
              <w:divBdr>
                <w:top w:val="none" w:sz="0" w:space="0" w:color="auto"/>
                <w:left w:val="none" w:sz="0" w:space="0" w:color="auto"/>
                <w:bottom w:val="none" w:sz="0" w:space="0" w:color="auto"/>
                <w:right w:val="none" w:sz="0" w:space="0" w:color="auto"/>
              </w:divBdr>
              <w:divsChild>
                <w:div w:id="116643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5256">
      <w:bodyDiv w:val="1"/>
      <w:marLeft w:val="0"/>
      <w:marRight w:val="0"/>
      <w:marTop w:val="0"/>
      <w:marBottom w:val="0"/>
      <w:divBdr>
        <w:top w:val="none" w:sz="0" w:space="0" w:color="auto"/>
        <w:left w:val="none" w:sz="0" w:space="0" w:color="auto"/>
        <w:bottom w:val="none" w:sz="0" w:space="0" w:color="auto"/>
        <w:right w:val="none" w:sz="0" w:space="0" w:color="auto"/>
      </w:divBdr>
      <w:divsChild>
        <w:div w:id="222065133">
          <w:marLeft w:val="0"/>
          <w:marRight w:val="0"/>
          <w:marTop w:val="0"/>
          <w:marBottom w:val="0"/>
          <w:divBdr>
            <w:top w:val="none" w:sz="0" w:space="0" w:color="auto"/>
            <w:left w:val="none" w:sz="0" w:space="0" w:color="auto"/>
            <w:bottom w:val="none" w:sz="0" w:space="0" w:color="auto"/>
            <w:right w:val="none" w:sz="0" w:space="0" w:color="auto"/>
          </w:divBdr>
          <w:divsChild>
            <w:div w:id="1737707826">
              <w:marLeft w:val="0"/>
              <w:marRight w:val="0"/>
              <w:marTop w:val="0"/>
              <w:marBottom w:val="0"/>
              <w:divBdr>
                <w:top w:val="none" w:sz="0" w:space="0" w:color="auto"/>
                <w:left w:val="none" w:sz="0" w:space="0" w:color="auto"/>
                <w:bottom w:val="none" w:sz="0" w:space="0" w:color="auto"/>
                <w:right w:val="none" w:sz="0" w:space="0" w:color="auto"/>
              </w:divBdr>
              <w:divsChild>
                <w:div w:id="13570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4591">
          <w:marLeft w:val="0"/>
          <w:marRight w:val="0"/>
          <w:marTop w:val="0"/>
          <w:marBottom w:val="0"/>
          <w:divBdr>
            <w:top w:val="none" w:sz="0" w:space="0" w:color="auto"/>
            <w:left w:val="none" w:sz="0" w:space="0" w:color="auto"/>
            <w:bottom w:val="none" w:sz="0" w:space="0" w:color="auto"/>
            <w:right w:val="none" w:sz="0" w:space="0" w:color="auto"/>
          </w:divBdr>
          <w:divsChild>
            <w:div w:id="424808093">
              <w:marLeft w:val="0"/>
              <w:marRight w:val="0"/>
              <w:marTop w:val="0"/>
              <w:marBottom w:val="0"/>
              <w:divBdr>
                <w:top w:val="none" w:sz="0" w:space="0" w:color="auto"/>
                <w:left w:val="none" w:sz="0" w:space="0" w:color="auto"/>
                <w:bottom w:val="none" w:sz="0" w:space="0" w:color="auto"/>
                <w:right w:val="none" w:sz="0" w:space="0" w:color="auto"/>
              </w:divBdr>
              <w:divsChild>
                <w:div w:id="1836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79031">
      <w:bodyDiv w:val="1"/>
      <w:marLeft w:val="0"/>
      <w:marRight w:val="0"/>
      <w:marTop w:val="0"/>
      <w:marBottom w:val="0"/>
      <w:divBdr>
        <w:top w:val="none" w:sz="0" w:space="0" w:color="auto"/>
        <w:left w:val="none" w:sz="0" w:space="0" w:color="auto"/>
        <w:bottom w:val="none" w:sz="0" w:space="0" w:color="auto"/>
        <w:right w:val="none" w:sz="0" w:space="0" w:color="auto"/>
      </w:divBdr>
      <w:divsChild>
        <w:div w:id="242838524">
          <w:marLeft w:val="0"/>
          <w:marRight w:val="0"/>
          <w:marTop w:val="0"/>
          <w:marBottom w:val="0"/>
          <w:divBdr>
            <w:top w:val="none" w:sz="0" w:space="0" w:color="auto"/>
            <w:left w:val="none" w:sz="0" w:space="0" w:color="auto"/>
            <w:bottom w:val="none" w:sz="0" w:space="0" w:color="auto"/>
            <w:right w:val="none" w:sz="0" w:space="0" w:color="auto"/>
          </w:divBdr>
        </w:div>
        <w:div w:id="1055815719">
          <w:marLeft w:val="0"/>
          <w:marRight w:val="0"/>
          <w:marTop w:val="0"/>
          <w:marBottom w:val="0"/>
          <w:divBdr>
            <w:top w:val="none" w:sz="0" w:space="0" w:color="auto"/>
            <w:left w:val="none" w:sz="0" w:space="0" w:color="auto"/>
            <w:bottom w:val="none" w:sz="0" w:space="0" w:color="auto"/>
            <w:right w:val="none" w:sz="0" w:space="0" w:color="auto"/>
          </w:divBdr>
        </w:div>
        <w:div w:id="1131938576">
          <w:marLeft w:val="0"/>
          <w:marRight w:val="0"/>
          <w:marTop w:val="0"/>
          <w:marBottom w:val="0"/>
          <w:divBdr>
            <w:top w:val="none" w:sz="0" w:space="0" w:color="auto"/>
            <w:left w:val="none" w:sz="0" w:space="0" w:color="auto"/>
            <w:bottom w:val="none" w:sz="0" w:space="0" w:color="auto"/>
            <w:right w:val="none" w:sz="0" w:space="0" w:color="auto"/>
          </w:divBdr>
        </w:div>
        <w:div w:id="1172843399">
          <w:marLeft w:val="0"/>
          <w:marRight w:val="0"/>
          <w:marTop w:val="0"/>
          <w:marBottom w:val="0"/>
          <w:divBdr>
            <w:top w:val="none" w:sz="0" w:space="0" w:color="auto"/>
            <w:left w:val="none" w:sz="0" w:space="0" w:color="auto"/>
            <w:bottom w:val="none" w:sz="0" w:space="0" w:color="auto"/>
            <w:right w:val="none" w:sz="0" w:space="0" w:color="auto"/>
          </w:divBdr>
        </w:div>
        <w:div w:id="1182620066">
          <w:marLeft w:val="0"/>
          <w:marRight w:val="0"/>
          <w:marTop w:val="0"/>
          <w:marBottom w:val="0"/>
          <w:divBdr>
            <w:top w:val="none" w:sz="0" w:space="0" w:color="auto"/>
            <w:left w:val="none" w:sz="0" w:space="0" w:color="auto"/>
            <w:bottom w:val="none" w:sz="0" w:space="0" w:color="auto"/>
            <w:right w:val="none" w:sz="0" w:space="0" w:color="auto"/>
          </w:divBdr>
        </w:div>
        <w:div w:id="1534151398">
          <w:marLeft w:val="0"/>
          <w:marRight w:val="0"/>
          <w:marTop w:val="0"/>
          <w:marBottom w:val="0"/>
          <w:divBdr>
            <w:top w:val="none" w:sz="0" w:space="0" w:color="auto"/>
            <w:left w:val="none" w:sz="0" w:space="0" w:color="auto"/>
            <w:bottom w:val="none" w:sz="0" w:space="0" w:color="auto"/>
            <w:right w:val="none" w:sz="0" w:space="0" w:color="auto"/>
          </w:divBdr>
        </w:div>
        <w:div w:id="1659841074">
          <w:marLeft w:val="0"/>
          <w:marRight w:val="0"/>
          <w:marTop w:val="0"/>
          <w:marBottom w:val="0"/>
          <w:divBdr>
            <w:top w:val="none" w:sz="0" w:space="0" w:color="auto"/>
            <w:left w:val="none" w:sz="0" w:space="0" w:color="auto"/>
            <w:bottom w:val="none" w:sz="0" w:space="0" w:color="auto"/>
            <w:right w:val="none" w:sz="0" w:space="0" w:color="auto"/>
          </w:divBdr>
        </w:div>
        <w:div w:id="1885291416">
          <w:marLeft w:val="0"/>
          <w:marRight w:val="0"/>
          <w:marTop w:val="0"/>
          <w:marBottom w:val="0"/>
          <w:divBdr>
            <w:top w:val="none" w:sz="0" w:space="0" w:color="auto"/>
            <w:left w:val="none" w:sz="0" w:space="0" w:color="auto"/>
            <w:bottom w:val="none" w:sz="0" w:space="0" w:color="auto"/>
            <w:right w:val="none" w:sz="0" w:space="0" w:color="auto"/>
          </w:divBdr>
        </w:div>
        <w:div w:id="1952855598">
          <w:marLeft w:val="0"/>
          <w:marRight w:val="0"/>
          <w:marTop w:val="0"/>
          <w:marBottom w:val="0"/>
          <w:divBdr>
            <w:top w:val="none" w:sz="0" w:space="0" w:color="auto"/>
            <w:left w:val="none" w:sz="0" w:space="0" w:color="auto"/>
            <w:bottom w:val="none" w:sz="0" w:space="0" w:color="auto"/>
            <w:right w:val="none" w:sz="0" w:space="0" w:color="auto"/>
          </w:divBdr>
        </w:div>
      </w:divsChild>
    </w:div>
    <w:div w:id="700590526">
      <w:bodyDiv w:val="1"/>
      <w:marLeft w:val="0"/>
      <w:marRight w:val="0"/>
      <w:marTop w:val="0"/>
      <w:marBottom w:val="0"/>
      <w:divBdr>
        <w:top w:val="none" w:sz="0" w:space="0" w:color="auto"/>
        <w:left w:val="none" w:sz="0" w:space="0" w:color="auto"/>
        <w:bottom w:val="none" w:sz="0" w:space="0" w:color="auto"/>
        <w:right w:val="none" w:sz="0" w:space="0" w:color="auto"/>
      </w:divBdr>
    </w:div>
    <w:div w:id="703017765">
      <w:bodyDiv w:val="1"/>
      <w:marLeft w:val="0"/>
      <w:marRight w:val="0"/>
      <w:marTop w:val="0"/>
      <w:marBottom w:val="0"/>
      <w:divBdr>
        <w:top w:val="none" w:sz="0" w:space="0" w:color="auto"/>
        <w:left w:val="none" w:sz="0" w:space="0" w:color="auto"/>
        <w:bottom w:val="none" w:sz="0" w:space="0" w:color="auto"/>
        <w:right w:val="none" w:sz="0" w:space="0" w:color="auto"/>
      </w:divBdr>
      <w:divsChild>
        <w:div w:id="1446196108">
          <w:marLeft w:val="0"/>
          <w:marRight w:val="0"/>
          <w:marTop w:val="0"/>
          <w:marBottom w:val="0"/>
          <w:divBdr>
            <w:top w:val="none" w:sz="0" w:space="0" w:color="auto"/>
            <w:left w:val="none" w:sz="0" w:space="0" w:color="auto"/>
            <w:bottom w:val="none" w:sz="0" w:space="0" w:color="auto"/>
            <w:right w:val="none" w:sz="0" w:space="0" w:color="auto"/>
          </w:divBdr>
          <w:divsChild>
            <w:div w:id="1724255672">
              <w:marLeft w:val="0"/>
              <w:marRight w:val="0"/>
              <w:marTop w:val="0"/>
              <w:marBottom w:val="0"/>
              <w:divBdr>
                <w:top w:val="none" w:sz="0" w:space="0" w:color="auto"/>
                <w:left w:val="none" w:sz="0" w:space="0" w:color="auto"/>
                <w:bottom w:val="none" w:sz="0" w:space="0" w:color="auto"/>
                <w:right w:val="none" w:sz="0" w:space="0" w:color="auto"/>
              </w:divBdr>
              <w:divsChild>
                <w:div w:id="108614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5377">
      <w:bodyDiv w:val="1"/>
      <w:marLeft w:val="0"/>
      <w:marRight w:val="0"/>
      <w:marTop w:val="0"/>
      <w:marBottom w:val="0"/>
      <w:divBdr>
        <w:top w:val="none" w:sz="0" w:space="0" w:color="auto"/>
        <w:left w:val="none" w:sz="0" w:space="0" w:color="auto"/>
        <w:bottom w:val="none" w:sz="0" w:space="0" w:color="auto"/>
        <w:right w:val="none" w:sz="0" w:space="0" w:color="auto"/>
      </w:divBdr>
    </w:div>
    <w:div w:id="709066588">
      <w:bodyDiv w:val="1"/>
      <w:marLeft w:val="0"/>
      <w:marRight w:val="0"/>
      <w:marTop w:val="0"/>
      <w:marBottom w:val="0"/>
      <w:divBdr>
        <w:top w:val="none" w:sz="0" w:space="0" w:color="auto"/>
        <w:left w:val="none" w:sz="0" w:space="0" w:color="auto"/>
        <w:bottom w:val="none" w:sz="0" w:space="0" w:color="auto"/>
        <w:right w:val="none" w:sz="0" w:space="0" w:color="auto"/>
      </w:divBdr>
    </w:div>
    <w:div w:id="715542060">
      <w:bodyDiv w:val="1"/>
      <w:marLeft w:val="0"/>
      <w:marRight w:val="0"/>
      <w:marTop w:val="0"/>
      <w:marBottom w:val="0"/>
      <w:divBdr>
        <w:top w:val="none" w:sz="0" w:space="0" w:color="auto"/>
        <w:left w:val="none" w:sz="0" w:space="0" w:color="auto"/>
        <w:bottom w:val="none" w:sz="0" w:space="0" w:color="auto"/>
        <w:right w:val="none" w:sz="0" w:space="0" w:color="auto"/>
      </w:divBdr>
    </w:div>
    <w:div w:id="718090075">
      <w:bodyDiv w:val="1"/>
      <w:marLeft w:val="0"/>
      <w:marRight w:val="0"/>
      <w:marTop w:val="0"/>
      <w:marBottom w:val="0"/>
      <w:divBdr>
        <w:top w:val="none" w:sz="0" w:space="0" w:color="auto"/>
        <w:left w:val="none" w:sz="0" w:space="0" w:color="auto"/>
        <w:bottom w:val="none" w:sz="0" w:space="0" w:color="auto"/>
        <w:right w:val="none" w:sz="0" w:space="0" w:color="auto"/>
      </w:divBdr>
    </w:div>
    <w:div w:id="720861986">
      <w:bodyDiv w:val="1"/>
      <w:marLeft w:val="0"/>
      <w:marRight w:val="0"/>
      <w:marTop w:val="0"/>
      <w:marBottom w:val="0"/>
      <w:divBdr>
        <w:top w:val="none" w:sz="0" w:space="0" w:color="auto"/>
        <w:left w:val="none" w:sz="0" w:space="0" w:color="auto"/>
        <w:bottom w:val="none" w:sz="0" w:space="0" w:color="auto"/>
        <w:right w:val="none" w:sz="0" w:space="0" w:color="auto"/>
      </w:divBdr>
      <w:divsChild>
        <w:div w:id="934993">
          <w:marLeft w:val="0"/>
          <w:marRight w:val="0"/>
          <w:marTop w:val="0"/>
          <w:marBottom w:val="0"/>
          <w:divBdr>
            <w:top w:val="none" w:sz="0" w:space="0" w:color="auto"/>
            <w:left w:val="none" w:sz="0" w:space="0" w:color="auto"/>
            <w:bottom w:val="none" w:sz="0" w:space="0" w:color="auto"/>
            <w:right w:val="none" w:sz="0" w:space="0" w:color="auto"/>
          </w:divBdr>
          <w:divsChild>
            <w:div w:id="1194221655">
              <w:marLeft w:val="0"/>
              <w:marRight w:val="0"/>
              <w:marTop w:val="0"/>
              <w:marBottom w:val="0"/>
              <w:divBdr>
                <w:top w:val="none" w:sz="0" w:space="0" w:color="auto"/>
                <w:left w:val="none" w:sz="0" w:space="0" w:color="auto"/>
                <w:bottom w:val="none" w:sz="0" w:space="0" w:color="auto"/>
                <w:right w:val="none" w:sz="0" w:space="0" w:color="auto"/>
              </w:divBdr>
              <w:divsChild>
                <w:div w:id="12669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0107">
          <w:marLeft w:val="0"/>
          <w:marRight w:val="0"/>
          <w:marTop w:val="0"/>
          <w:marBottom w:val="0"/>
          <w:divBdr>
            <w:top w:val="none" w:sz="0" w:space="0" w:color="auto"/>
            <w:left w:val="none" w:sz="0" w:space="0" w:color="auto"/>
            <w:bottom w:val="none" w:sz="0" w:space="0" w:color="auto"/>
            <w:right w:val="none" w:sz="0" w:space="0" w:color="auto"/>
          </w:divBdr>
          <w:divsChild>
            <w:div w:id="885220072">
              <w:marLeft w:val="0"/>
              <w:marRight w:val="0"/>
              <w:marTop w:val="0"/>
              <w:marBottom w:val="0"/>
              <w:divBdr>
                <w:top w:val="none" w:sz="0" w:space="0" w:color="auto"/>
                <w:left w:val="none" w:sz="0" w:space="0" w:color="auto"/>
                <w:bottom w:val="none" w:sz="0" w:space="0" w:color="auto"/>
                <w:right w:val="none" w:sz="0" w:space="0" w:color="auto"/>
              </w:divBdr>
              <w:divsChild>
                <w:div w:id="1276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9581">
          <w:marLeft w:val="0"/>
          <w:marRight w:val="0"/>
          <w:marTop w:val="0"/>
          <w:marBottom w:val="0"/>
          <w:divBdr>
            <w:top w:val="none" w:sz="0" w:space="0" w:color="auto"/>
            <w:left w:val="none" w:sz="0" w:space="0" w:color="auto"/>
            <w:bottom w:val="none" w:sz="0" w:space="0" w:color="auto"/>
            <w:right w:val="none" w:sz="0" w:space="0" w:color="auto"/>
          </w:divBdr>
          <w:divsChild>
            <w:div w:id="1464301216">
              <w:marLeft w:val="0"/>
              <w:marRight w:val="0"/>
              <w:marTop w:val="0"/>
              <w:marBottom w:val="0"/>
              <w:divBdr>
                <w:top w:val="none" w:sz="0" w:space="0" w:color="auto"/>
                <w:left w:val="none" w:sz="0" w:space="0" w:color="auto"/>
                <w:bottom w:val="none" w:sz="0" w:space="0" w:color="auto"/>
                <w:right w:val="none" w:sz="0" w:space="0" w:color="auto"/>
              </w:divBdr>
            </w:div>
            <w:div w:id="1748309893">
              <w:marLeft w:val="0"/>
              <w:marRight w:val="0"/>
              <w:marTop w:val="0"/>
              <w:marBottom w:val="0"/>
              <w:divBdr>
                <w:top w:val="none" w:sz="0" w:space="0" w:color="auto"/>
                <w:left w:val="none" w:sz="0" w:space="0" w:color="auto"/>
                <w:bottom w:val="none" w:sz="0" w:space="0" w:color="auto"/>
                <w:right w:val="none" w:sz="0" w:space="0" w:color="auto"/>
              </w:divBdr>
            </w:div>
          </w:divsChild>
        </w:div>
        <w:div w:id="133135488">
          <w:marLeft w:val="0"/>
          <w:marRight w:val="0"/>
          <w:marTop w:val="0"/>
          <w:marBottom w:val="0"/>
          <w:divBdr>
            <w:top w:val="none" w:sz="0" w:space="0" w:color="auto"/>
            <w:left w:val="none" w:sz="0" w:space="0" w:color="auto"/>
            <w:bottom w:val="none" w:sz="0" w:space="0" w:color="auto"/>
            <w:right w:val="none" w:sz="0" w:space="0" w:color="auto"/>
          </w:divBdr>
          <w:divsChild>
            <w:div w:id="1493914423">
              <w:marLeft w:val="0"/>
              <w:marRight w:val="0"/>
              <w:marTop w:val="0"/>
              <w:marBottom w:val="0"/>
              <w:divBdr>
                <w:top w:val="none" w:sz="0" w:space="0" w:color="auto"/>
                <w:left w:val="none" w:sz="0" w:space="0" w:color="auto"/>
                <w:bottom w:val="none" w:sz="0" w:space="0" w:color="auto"/>
                <w:right w:val="none" w:sz="0" w:space="0" w:color="auto"/>
              </w:divBdr>
              <w:divsChild>
                <w:div w:id="13232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19300">
          <w:marLeft w:val="0"/>
          <w:marRight w:val="0"/>
          <w:marTop w:val="0"/>
          <w:marBottom w:val="0"/>
          <w:divBdr>
            <w:top w:val="none" w:sz="0" w:space="0" w:color="auto"/>
            <w:left w:val="none" w:sz="0" w:space="0" w:color="auto"/>
            <w:bottom w:val="none" w:sz="0" w:space="0" w:color="auto"/>
            <w:right w:val="none" w:sz="0" w:space="0" w:color="auto"/>
          </w:divBdr>
          <w:divsChild>
            <w:div w:id="529534303">
              <w:marLeft w:val="0"/>
              <w:marRight w:val="0"/>
              <w:marTop w:val="0"/>
              <w:marBottom w:val="0"/>
              <w:divBdr>
                <w:top w:val="none" w:sz="0" w:space="0" w:color="auto"/>
                <w:left w:val="none" w:sz="0" w:space="0" w:color="auto"/>
                <w:bottom w:val="none" w:sz="0" w:space="0" w:color="auto"/>
                <w:right w:val="none" w:sz="0" w:space="0" w:color="auto"/>
              </w:divBdr>
              <w:divsChild>
                <w:div w:id="10478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05242">
          <w:marLeft w:val="0"/>
          <w:marRight w:val="0"/>
          <w:marTop w:val="0"/>
          <w:marBottom w:val="0"/>
          <w:divBdr>
            <w:top w:val="none" w:sz="0" w:space="0" w:color="auto"/>
            <w:left w:val="none" w:sz="0" w:space="0" w:color="auto"/>
            <w:bottom w:val="none" w:sz="0" w:space="0" w:color="auto"/>
            <w:right w:val="none" w:sz="0" w:space="0" w:color="auto"/>
          </w:divBdr>
          <w:divsChild>
            <w:div w:id="200096469">
              <w:marLeft w:val="0"/>
              <w:marRight w:val="0"/>
              <w:marTop w:val="0"/>
              <w:marBottom w:val="0"/>
              <w:divBdr>
                <w:top w:val="none" w:sz="0" w:space="0" w:color="auto"/>
                <w:left w:val="none" w:sz="0" w:space="0" w:color="auto"/>
                <w:bottom w:val="none" w:sz="0" w:space="0" w:color="auto"/>
                <w:right w:val="none" w:sz="0" w:space="0" w:color="auto"/>
              </w:divBdr>
              <w:divsChild>
                <w:div w:id="96693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1723">
          <w:marLeft w:val="0"/>
          <w:marRight w:val="0"/>
          <w:marTop w:val="0"/>
          <w:marBottom w:val="0"/>
          <w:divBdr>
            <w:top w:val="none" w:sz="0" w:space="0" w:color="auto"/>
            <w:left w:val="none" w:sz="0" w:space="0" w:color="auto"/>
            <w:bottom w:val="none" w:sz="0" w:space="0" w:color="auto"/>
            <w:right w:val="none" w:sz="0" w:space="0" w:color="auto"/>
          </w:divBdr>
          <w:divsChild>
            <w:div w:id="53359910">
              <w:marLeft w:val="0"/>
              <w:marRight w:val="0"/>
              <w:marTop w:val="0"/>
              <w:marBottom w:val="0"/>
              <w:divBdr>
                <w:top w:val="none" w:sz="0" w:space="0" w:color="auto"/>
                <w:left w:val="none" w:sz="0" w:space="0" w:color="auto"/>
                <w:bottom w:val="none" w:sz="0" w:space="0" w:color="auto"/>
                <w:right w:val="none" w:sz="0" w:space="0" w:color="auto"/>
              </w:divBdr>
              <w:divsChild>
                <w:div w:id="51462632">
                  <w:marLeft w:val="0"/>
                  <w:marRight w:val="0"/>
                  <w:marTop w:val="0"/>
                  <w:marBottom w:val="0"/>
                  <w:divBdr>
                    <w:top w:val="none" w:sz="0" w:space="0" w:color="auto"/>
                    <w:left w:val="none" w:sz="0" w:space="0" w:color="auto"/>
                    <w:bottom w:val="none" w:sz="0" w:space="0" w:color="auto"/>
                    <w:right w:val="none" w:sz="0" w:space="0" w:color="auto"/>
                  </w:divBdr>
                  <w:divsChild>
                    <w:div w:id="366029367">
                      <w:marLeft w:val="0"/>
                      <w:marRight w:val="0"/>
                      <w:marTop w:val="0"/>
                      <w:marBottom w:val="0"/>
                      <w:divBdr>
                        <w:top w:val="none" w:sz="0" w:space="0" w:color="auto"/>
                        <w:left w:val="none" w:sz="0" w:space="0" w:color="auto"/>
                        <w:bottom w:val="none" w:sz="0" w:space="0" w:color="auto"/>
                        <w:right w:val="none" w:sz="0" w:space="0" w:color="auto"/>
                      </w:divBdr>
                      <w:divsChild>
                        <w:div w:id="189569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361063">
              <w:marLeft w:val="0"/>
              <w:marRight w:val="0"/>
              <w:marTop w:val="0"/>
              <w:marBottom w:val="0"/>
              <w:divBdr>
                <w:top w:val="none" w:sz="0" w:space="0" w:color="auto"/>
                <w:left w:val="none" w:sz="0" w:space="0" w:color="auto"/>
                <w:bottom w:val="none" w:sz="0" w:space="0" w:color="auto"/>
                <w:right w:val="none" w:sz="0" w:space="0" w:color="auto"/>
              </w:divBdr>
            </w:div>
          </w:divsChild>
        </w:div>
        <w:div w:id="479618870">
          <w:marLeft w:val="0"/>
          <w:marRight w:val="0"/>
          <w:marTop w:val="0"/>
          <w:marBottom w:val="0"/>
          <w:divBdr>
            <w:top w:val="none" w:sz="0" w:space="0" w:color="auto"/>
            <w:left w:val="none" w:sz="0" w:space="0" w:color="auto"/>
            <w:bottom w:val="none" w:sz="0" w:space="0" w:color="auto"/>
            <w:right w:val="none" w:sz="0" w:space="0" w:color="auto"/>
          </w:divBdr>
          <w:divsChild>
            <w:div w:id="991715652">
              <w:marLeft w:val="0"/>
              <w:marRight w:val="0"/>
              <w:marTop w:val="0"/>
              <w:marBottom w:val="0"/>
              <w:divBdr>
                <w:top w:val="none" w:sz="0" w:space="0" w:color="auto"/>
                <w:left w:val="none" w:sz="0" w:space="0" w:color="auto"/>
                <w:bottom w:val="none" w:sz="0" w:space="0" w:color="auto"/>
                <w:right w:val="none" w:sz="0" w:space="0" w:color="auto"/>
              </w:divBdr>
            </w:div>
          </w:divsChild>
        </w:div>
        <w:div w:id="528957772">
          <w:marLeft w:val="0"/>
          <w:marRight w:val="0"/>
          <w:marTop w:val="0"/>
          <w:marBottom w:val="0"/>
          <w:divBdr>
            <w:top w:val="none" w:sz="0" w:space="0" w:color="auto"/>
            <w:left w:val="none" w:sz="0" w:space="0" w:color="auto"/>
            <w:bottom w:val="none" w:sz="0" w:space="0" w:color="auto"/>
            <w:right w:val="none" w:sz="0" w:space="0" w:color="auto"/>
          </w:divBdr>
          <w:divsChild>
            <w:div w:id="2003047443">
              <w:marLeft w:val="0"/>
              <w:marRight w:val="0"/>
              <w:marTop w:val="0"/>
              <w:marBottom w:val="0"/>
              <w:divBdr>
                <w:top w:val="none" w:sz="0" w:space="0" w:color="auto"/>
                <w:left w:val="none" w:sz="0" w:space="0" w:color="auto"/>
                <w:bottom w:val="none" w:sz="0" w:space="0" w:color="auto"/>
                <w:right w:val="none" w:sz="0" w:space="0" w:color="auto"/>
              </w:divBdr>
              <w:divsChild>
                <w:div w:id="52344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612446">
          <w:marLeft w:val="0"/>
          <w:marRight w:val="0"/>
          <w:marTop w:val="0"/>
          <w:marBottom w:val="0"/>
          <w:divBdr>
            <w:top w:val="none" w:sz="0" w:space="0" w:color="auto"/>
            <w:left w:val="none" w:sz="0" w:space="0" w:color="auto"/>
            <w:bottom w:val="none" w:sz="0" w:space="0" w:color="auto"/>
            <w:right w:val="none" w:sz="0" w:space="0" w:color="auto"/>
          </w:divBdr>
          <w:divsChild>
            <w:div w:id="669017163">
              <w:marLeft w:val="0"/>
              <w:marRight w:val="0"/>
              <w:marTop w:val="0"/>
              <w:marBottom w:val="0"/>
              <w:divBdr>
                <w:top w:val="none" w:sz="0" w:space="0" w:color="auto"/>
                <w:left w:val="none" w:sz="0" w:space="0" w:color="auto"/>
                <w:bottom w:val="none" w:sz="0" w:space="0" w:color="auto"/>
                <w:right w:val="none" w:sz="0" w:space="0" w:color="auto"/>
              </w:divBdr>
              <w:divsChild>
                <w:div w:id="26550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48763">
          <w:marLeft w:val="0"/>
          <w:marRight w:val="0"/>
          <w:marTop w:val="0"/>
          <w:marBottom w:val="0"/>
          <w:divBdr>
            <w:top w:val="none" w:sz="0" w:space="0" w:color="auto"/>
            <w:left w:val="none" w:sz="0" w:space="0" w:color="auto"/>
            <w:bottom w:val="none" w:sz="0" w:space="0" w:color="auto"/>
            <w:right w:val="none" w:sz="0" w:space="0" w:color="auto"/>
          </w:divBdr>
          <w:divsChild>
            <w:div w:id="1389525498">
              <w:marLeft w:val="0"/>
              <w:marRight w:val="0"/>
              <w:marTop w:val="0"/>
              <w:marBottom w:val="0"/>
              <w:divBdr>
                <w:top w:val="none" w:sz="0" w:space="0" w:color="auto"/>
                <w:left w:val="none" w:sz="0" w:space="0" w:color="auto"/>
                <w:bottom w:val="none" w:sz="0" w:space="0" w:color="auto"/>
                <w:right w:val="none" w:sz="0" w:space="0" w:color="auto"/>
              </w:divBdr>
              <w:divsChild>
                <w:div w:id="13976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4626">
          <w:marLeft w:val="0"/>
          <w:marRight w:val="0"/>
          <w:marTop w:val="0"/>
          <w:marBottom w:val="0"/>
          <w:divBdr>
            <w:top w:val="none" w:sz="0" w:space="0" w:color="auto"/>
            <w:left w:val="none" w:sz="0" w:space="0" w:color="auto"/>
            <w:bottom w:val="none" w:sz="0" w:space="0" w:color="auto"/>
            <w:right w:val="none" w:sz="0" w:space="0" w:color="auto"/>
          </w:divBdr>
          <w:divsChild>
            <w:div w:id="286014005">
              <w:marLeft w:val="0"/>
              <w:marRight w:val="0"/>
              <w:marTop w:val="0"/>
              <w:marBottom w:val="0"/>
              <w:divBdr>
                <w:top w:val="none" w:sz="0" w:space="0" w:color="auto"/>
                <w:left w:val="none" w:sz="0" w:space="0" w:color="auto"/>
                <w:bottom w:val="none" w:sz="0" w:space="0" w:color="auto"/>
                <w:right w:val="none" w:sz="0" w:space="0" w:color="auto"/>
              </w:divBdr>
              <w:divsChild>
                <w:div w:id="8781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4425">
          <w:marLeft w:val="0"/>
          <w:marRight w:val="0"/>
          <w:marTop w:val="0"/>
          <w:marBottom w:val="0"/>
          <w:divBdr>
            <w:top w:val="none" w:sz="0" w:space="0" w:color="auto"/>
            <w:left w:val="none" w:sz="0" w:space="0" w:color="auto"/>
            <w:bottom w:val="none" w:sz="0" w:space="0" w:color="auto"/>
            <w:right w:val="none" w:sz="0" w:space="0" w:color="auto"/>
          </w:divBdr>
          <w:divsChild>
            <w:div w:id="77791570">
              <w:marLeft w:val="0"/>
              <w:marRight w:val="0"/>
              <w:marTop w:val="0"/>
              <w:marBottom w:val="0"/>
              <w:divBdr>
                <w:top w:val="none" w:sz="0" w:space="0" w:color="auto"/>
                <w:left w:val="none" w:sz="0" w:space="0" w:color="auto"/>
                <w:bottom w:val="none" w:sz="0" w:space="0" w:color="auto"/>
                <w:right w:val="none" w:sz="0" w:space="0" w:color="auto"/>
              </w:divBdr>
              <w:divsChild>
                <w:div w:id="8586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71304">
          <w:marLeft w:val="0"/>
          <w:marRight w:val="0"/>
          <w:marTop w:val="0"/>
          <w:marBottom w:val="0"/>
          <w:divBdr>
            <w:top w:val="none" w:sz="0" w:space="0" w:color="auto"/>
            <w:left w:val="none" w:sz="0" w:space="0" w:color="auto"/>
            <w:bottom w:val="none" w:sz="0" w:space="0" w:color="auto"/>
            <w:right w:val="none" w:sz="0" w:space="0" w:color="auto"/>
          </w:divBdr>
          <w:divsChild>
            <w:div w:id="1030373091">
              <w:marLeft w:val="0"/>
              <w:marRight w:val="0"/>
              <w:marTop w:val="0"/>
              <w:marBottom w:val="0"/>
              <w:divBdr>
                <w:top w:val="none" w:sz="0" w:space="0" w:color="auto"/>
                <w:left w:val="none" w:sz="0" w:space="0" w:color="auto"/>
                <w:bottom w:val="none" w:sz="0" w:space="0" w:color="auto"/>
                <w:right w:val="none" w:sz="0" w:space="0" w:color="auto"/>
              </w:divBdr>
              <w:divsChild>
                <w:div w:id="12239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8071">
          <w:marLeft w:val="0"/>
          <w:marRight w:val="0"/>
          <w:marTop w:val="0"/>
          <w:marBottom w:val="0"/>
          <w:divBdr>
            <w:top w:val="none" w:sz="0" w:space="0" w:color="auto"/>
            <w:left w:val="none" w:sz="0" w:space="0" w:color="auto"/>
            <w:bottom w:val="none" w:sz="0" w:space="0" w:color="auto"/>
            <w:right w:val="none" w:sz="0" w:space="0" w:color="auto"/>
          </w:divBdr>
          <w:divsChild>
            <w:div w:id="476188188">
              <w:marLeft w:val="0"/>
              <w:marRight w:val="0"/>
              <w:marTop w:val="0"/>
              <w:marBottom w:val="0"/>
              <w:divBdr>
                <w:top w:val="none" w:sz="0" w:space="0" w:color="auto"/>
                <w:left w:val="none" w:sz="0" w:space="0" w:color="auto"/>
                <w:bottom w:val="none" w:sz="0" w:space="0" w:color="auto"/>
                <w:right w:val="none" w:sz="0" w:space="0" w:color="auto"/>
              </w:divBdr>
              <w:divsChild>
                <w:div w:id="260072122">
                  <w:marLeft w:val="0"/>
                  <w:marRight w:val="0"/>
                  <w:marTop w:val="0"/>
                  <w:marBottom w:val="0"/>
                  <w:divBdr>
                    <w:top w:val="none" w:sz="0" w:space="0" w:color="auto"/>
                    <w:left w:val="none" w:sz="0" w:space="0" w:color="auto"/>
                    <w:bottom w:val="none" w:sz="0" w:space="0" w:color="auto"/>
                    <w:right w:val="none" w:sz="0" w:space="0" w:color="auto"/>
                  </w:divBdr>
                  <w:divsChild>
                    <w:div w:id="17942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52612">
          <w:marLeft w:val="0"/>
          <w:marRight w:val="0"/>
          <w:marTop w:val="0"/>
          <w:marBottom w:val="0"/>
          <w:divBdr>
            <w:top w:val="none" w:sz="0" w:space="0" w:color="auto"/>
            <w:left w:val="none" w:sz="0" w:space="0" w:color="auto"/>
            <w:bottom w:val="none" w:sz="0" w:space="0" w:color="auto"/>
            <w:right w:val="none" w:sz="0" w:space="0" w:color="auto"/>
          </w:divBdr>
          <w:divsChild>
            <w:div w:id="1808356353">
              <w:marLeft w:val="0"/>
              <w:marRight w:val="0"/>
              <w:marTop w:val="0"/>
              <w:marBottom w:val="0"/>
              <w:divBdr>
                <w:top w:val="none" w:sz="0" w:space="0" w:color="auto"/>
                <w:left w:val="none" w:sz="0" w:space="0" w:color="auto"/>
                <w:bottom w:val="none" w:sz="0" w:space="0" w:color="auto"/>
                <w:right w:val="none" w:sz="0" w:space="0" w:color="auto"/>
              </w:divBdr>
              <w:divsChild>
                <w:div w:id="1569153307">
                  <w:marLeft w:val="0"/>
                  <w:marRight w:val="0"/>
                  <w:marTop w:val="0"/>
                  <w:marBottom w:val="0"/>
                  <w:divBdr>
                    <w:top w:val="none" w:sz="0" w:space="0" w:color="auto"/>
                    <w:left w:val="none" w:sz="0" w:space="0" w:color="auto"/>
                    <w:bottom w:val="none" w:sz="0" w:space="0" w:color="auto"/>
                    <w:right w:val="none" w:sz="0" w:space="0" w:color="auto"/>
                  </w:divBdr>
                  <w:divsChild>
                    <w:div w:id="15760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826264">
          <w:marLeft w:val="0"/>
          <w:marRight w:val="0"/>
          <w:marTop w:val="0"/>
          <w:marBottom w:val="0"/>
          <w:divBdr>
            <w:top w:val="none" w:sz="0" w:space="0" w:color="auto"/>
            <w:left w:val="none" w:sz="0" w:space="0" w:color="auto"/>
            <w:bottom w:val="none" w:sz="0" w:space="0" w:color="auto"/>
            <w:right w:val="none" w:sz="0" w:space="0" w:color="auto"/>
          </w:divBdr>
        </w:div>
        <w:div w:id="1326283737">
          <w:marLeft w:val="0"/>
          <w:marRight w:val="0"/>
          <w:marTop w:val="0"/>
          <w:marBottom w:val="0"/>
          <w:divBdr>
            <w:top w:val="none" w:sz="0" w:space="0" w:color="auto"/>
            <w:left w:val="none" w:sz="0" w:space="0" w:color="auto"/>
            <w:bottom w:val="none" w:sz="0" w:space="0" w:color="auto"/>
            <w:right w:val="none" w:sz="0" w:space="0" w:color="auto"/>
          </w:divBdr>
          <w:divsChild>
            <w:div w:id="641546339">
              <w:marLeft w:val="0"/>
              <w:marRight w:val="0"/>
              <w:marTop w:val="0"/>
              <w:marBottom w:val="0"/>
              <w:divBdr>
                <w:top w:val="none" w:sz="0" w:space="0" w:color="auto"/>
                <w:left w:val="none" w:sz="0" w:space="0" w:color="auto"/>
                <w:bottom w:val="none" w:sz="0" w:space="0" w:color="auto"/>
                <w:right w:val="none" w:sz="0" w:space="0" w:color="auto"/>
              </w:divBdr>
            </w:div>
          </w:divsChild>
        </w:div>
        <w:div w:id="1369378488">
          <w:marLeft w:val="0"/>
          <w:marRight w:val="0"/>
          <w:marTop w:val="0"/>
          <w:marBottom w:val="0"/>
          <w:divBdr>
            <w:top w:val="none" w:sz="0" w:space="0" w:color="auto"/>
            <w:left w:val="none" w:sz="0" w:space="0" w:color="auto"/>
            <w:bottom w:val="none" w:sz="0" w:space="0" w:color="auto"/>
            <w:right w:val="none" w:sz="0" w:space="0" w:color="auto"/>
          </w:divBdr>
          <w:divsChild>
            <w:div w:id="1512332994">
              <w:marLeft w:val="0"/>
              <w:marRight w:val="0"/>
              <w:marTop w:val="0"/>
              <w:marBottom w:val="0"/>
              <w:divBdr>
                <w:top w:val="none" w:sz="0" w:space="0" w:color="auto"/>
                <w:left w:val="none" w:sz="0" w:space="0" w:color="auto"/>
                <w:bottom w:val="none" w:sz="0" w:space="0" w:color="auto"/>
                <w:right w:val="none" w:sz="0" w:space="0" w:color="auto"/>
              </w:divBdr>
              <w:divsChild>
                <w:div w:id="197467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6379">
          <w:marLeft w:val="0"/>
          <w:marRight w:val="0"/>
          <w:marTop w:val="0"/>
          <w:marBottom w:val="0"/>
          <w:divBdr>
            <w:top w:val="none" w:sz="0" w:space="0" w:color="auto"/>
            <w:left w:val="none" w:sz="0" w:space="0" w:color="auto"/>
            <w:bottom w:val="none" w:sz="0" w:space="0" w:color="auto"/>
            <w:right w:val="none" w:sz="0" w:space="0" w:color="auto"/>
          </w:divBdr>
        </w:div>
        <w:div w:id="1433934301">
          <w:marLeft w:val="0"/>
          <w:marRight w:val="0"/>
          <w:marTop w:val="0"/>
          <w:marBottom w:val="0"/>
          <w:divBdr>
            <w:top w:val="none" w:sz="0" w:space="0" w:color="auto"/>
            <w:left w:val="none" w:sz="0" w:space="0" w:color="auto"/>
            <w:bottom w:val="none" w:sz="0" w:space="0" w:color="auto"/>
            <w:right w:val="none" w:sz="0" w:space="0" w:color="auto"/>
          </w:divBdr>
          <w:divsChild>
            <w:div w:id="2101096824">
              <w:marLeft w:val="0"/>
              <w:marRight w:val="0"/>
              <w:marTop w:val="0"/>
              <w:marBottom w:val="0"/>
              <w:divBdr>
                <w:top w:val="none" w:sz="0" w:space="0" w:color="auto"/>
                <w:left w:val="none" w:sz="0" w:space="0" w:color="auto"/>
                <w:bottom w:val="none" w:sz="0" w:space="0" w:color="auto"/>
                <w:right w:val="none" w:sz="0" w:space="0" w:color="auto"/>
              </w:divBdr>
              <w:divsChild>
                <w:div w:id="46284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8509">
          <w:marLeft w:val="0"/>
          <w:marRight w:val="0"/>
          <w:marTop w:val="0"/>
          <w:marBottom w:val="0"/>
          <w:divBdr>
            <w:top w:val="none" w:sz="0" w:space="0" w:color="auto"/>
            <w:left w:val="none" w:sz="0" w:space="0" w:color="auto"/>
            <w:bottom w:val="none" w:sz="0" w:space="0" w:color="auto"/>
            <w:right w:val="none" w:sz="0" w:space="0" w:color="auto"/>
          </w:divBdr>
          <w:divsChild>
            <w:div w:id="1657219207">
              <w:marLeft w:val="0"/>
              <w:marRight w:val="0"/>
              <w:marTop w:val="0"/>
              <w:marBottom w:val="0"/>
              <w:divBdr>
                <w:top w:val="none" w:sz="0" w:space="0" w:color="auto"/>
                <w:left w:val="none" w:sz="0" w:space="0" w:color="auto"/>
                <w:bottom w:val="none" w:sz="0" w:space="0" w:color="auto"/>
                <w:right w:val="none" w:sz="0" w:space="0" w:color="auto"/>
              </w:divBdr>
              <w:divsChild>
                <w:div w:id="13506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6319">
          <w:marLeft w:val="0"/>
          <w:marRight w:val="0"/>
          <w:marTop w:val="0"/>
          <w:marBottom w:val="0"/>
          <w:divBdr>
            <w:top w:val="none" w:sz="0" w:space="0" w:color="auto"/>
            <w:left w:val="none" w:sz="0" w:space="0" w:color="auto"/>
            <w:bottom w:val="none" w:sz="0" w:space="0" w:color="auto"/>
            <w:right w:val="none" w:sz="0" w:space="0" w:color="auto"/>
          </w:divBdr>
          <w:divsChild>
            <w:div w:id="1934514368">
              <w:marLeft w:val="0"/>
              <w:marRight w:val="0"/>
              <w:marTop w:val="0"/>
              <w:marBottom w:val="0"/>
              <w:divBdr>
                <w:top w:val="none" w:sz="0" w:space="0" w:color="auto"/>
                <w:left w:val="none" w:sz="0" w:space="0" w:color="auto"/>
                <w:bottom w:val="none" w:sz="0" w:space="0" w:color="auto"/>
                <w:right w:val="none" w:sz="0" w:space="0" w:color="auto"/>
              </w:divBdr>
              <w:divsChild>
                <w:div w:id="206564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8208">
          <w:marLeft w:val="0"/>
          <w:marRight w:val="0"/>
          <w:marTop w:val="0"/>
          <w:marBottom w:val="0"/>
          <w:divBdr>
            <w:top w:val="none" w:sz="0" w:space="0" w:color="auto"/>
            <w:left w:val="none" w:sz="0" w:space="0" w:color="auto"/>
            <w:bottom w:val="none" w:sz="0" w:space="0" w:color="auto"/>
            <w:right w:val="none" w:sz="0" w:space="0" w:color="auto"/>
          </w:divBdr>
          <w:divsChild>
            <w:div w:id="1617518721">
              <w:marLeft w:val="0"/>
              <w:marRight w:val="0"/>
              <w:marTop w:val="0"/>
              <w:marBottom w:val="0"/>
              <w:divBdr>
                <w:top w:val="none" w:sz="0" w:space="0" w:color="auto"/>
                <w:left w:val="none" w:sz="0" w:space="0" w:color="auto"/>
                <w:bottom w:val="none" w:sz="0" w:space="0" w:color="auto"/>
                <w:right w:val="none" w:sz="0" w:space="0" w:color="auto"/>
              </w:divBdr>
              <w:divsChild>
                <w:div w:id="859244670">
                  <w:marLeft w:val="0"/>
                  <w:marRight w:val="0"/>
                  <w:marTop w:val="0"/>
                  <w:marBottom w:val="0"/>
                  <w:divBdr>
                    <w:top w:val="none" w:sz="0" w:space="0" w:color="auto"/>
                    <w:left w:val="none" w:sz="0" w:space="0" w:color="auto"/>
                    <w:bottom w:val="none" w:sz="0" w:space="0" w:color="auto"/>
                    <w:right w:val="none" w:sz="0" w:space="0" w:color="auto"/>
                  </w:divBdr>
                  <w:divsChild>
                    <w:div w:id="2104375621">
                      <w:marLeft w:val="0"/>
                      <w:marRight w:val="0"/>
                      <w:marTop w:val="0"/>
                      <w:marBottom w:val="0"/>
                      <w:divBdr>
                        <w:top w:val="none" w:sz="0" w:space="0" w:color="auto"/>
                        <w:left w:val="none" w:sz="0" w:space="0" w:color="auto"/>
                        <w:bottom w:val="none" w:sz="0" w:space="0" w:color="auto"/>
                        <w:right w:val="none" w:sz="0" w:space="0" w:color="auto"/>
                      </w:divBdr>
                      <w:divsChild>
                        <w:div w:id="209728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88029">
          <w:marLeft w:val="0"/>
          <w:marRight w:val="0"/>
          <w:marTop w:val="0"/>
          <w:marBottom w:val="0"/>
          <w:divBdr>
            <w:top w:val="none" w:sz="0" w:space="0" w:color="auto"/>
            <w:left w:val="none" w:sz="0" w:space="0" w:color="auto"/>
            <w:bottom w:val="none" w:sz="0" w:space="0" w:color="auto"/>
            <w:right w:val="none" w:sz="0" w:space="0" w:color="auto"/>
          </w:divBdr>
          <w:divsChild>
            <w:div w:id="1327173175">
              <w:marLeft w:val="0"/>
              <w:marRight w:val="0"/>
              <w:marTop w:val="0"/>
              <w:marBottom w:val="0"/>
              <w:divBdr>
                <w:top w:val="none" w:sz="0" w:space="0" w:color="auto"/>
                <w:left w:val="none" w:sz="0" w:space="0" w:color="auto"/>
                <w:bottom w:val="none" w:sz="0" w:space="0" w:color="auto"/>
                <w:right w:val="none" w:sz="0" w:space="0" w:color="auto"/>
              </w:divBdr>
            </w:div>
            <w:div w:id="1333725587">
              <w:marLeft w:val="0"/>
              <w:marRight w:val="0"/>
              <w:marTop w:val="0"/>
              <w:marBottom w:val="0"/>
              <w:divBdr>
                <w:top w:val="none" w:sz="0" w:space="0" w:color="auto"/>
                <w:left w:val="none" w:sz="0" w:space="0" w:color="auto"/>
                <w:bottom w:val="none" w:sz="0" w:space="0" w:color="auto"/>
                <w:right w:val="none" w:sz="0" w:space="0" w:color="auto"/>
              </w:divBdr>
            </w:div>
          </w:divsChild>
        </w:div>
        <w:div w:id="1652053159">
          <w:marLeft w:val="0"/>
          <w:marRight w:val="0"/>
          <w:marTop w:val="0"/>
          <w:marBottom w:val="0"/>
          <w:divBdr>
            <w:top w:val="none" w:sz="0" w:space="0" w:color="auto"/>
            <w:left w:val="none" w:sz="0" w:space="0" w:color="auto"/>
            <w:bottom w:val="none" w:sz="0" w:space="0" w:color="auto"/>
            <w:right w:val="none" w:sz="0" w:space="0" w:color="auto"/>
          </w:divBdr>
          <w:divsChild>
            <w:div w:id="1622495640">
              <w:marLeft w:val="0"/>
              <w:marRight w:val="0"/>
              <w:marTop w:val="0"/>
              <w:marBottom w:val="0"/>
              <w:divBdr>
                <w:top w:val="none" w:sz="0" w:space="0" w:color="auto"/>
                <w:left w:val="none" w:sz="0" w:space="0" w:color="auto"/>
                <w:bottom w:val="none" w:sz="0" w:space="0" w:color="auto"/>
                <w:right w:val="none" w:sz="0" w:space="0" w:color="auto"/>
              </w:divBdr>
              <w:divsChild>
                <w:div w:id="17868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08006">
          <w:marLeft w:val="0"/>
          <w:marRight w:val="0"/>
          <w:marTop w:val="0"/>
          <w:marBottom w:val="0"/>
          <w:divBdr>
            <w:top w:val="none" w:sz="0" w:space="0" w:color="auto"/>
            <w:left w:val="none" w:sz="0" w:space="0" w:color="auto"/>
            <w:bottom w:val="none" w:sz="0" w:space="0" w:color="auto"/>
            <w:right w:val="none" w:sz="0" w:space="0" w:color="auto"/>
          </w:divBdr>
          <w:divsChild>
            <w:div w:id="1824155287">
              <w:marLeft w:val="0"/>
              <w:marRight w:val="0"/>
              <w:marTop w:val="0"/>
              <w:marBottom w:val="0"/>
              <w:divBdr>
                <w:top w:val="none" w:sz="0" w:space="0" w:color="auto"/>
                <w:left w:val="none" w:sz="0" w:space="0" w:color="auto"/>
                <w:bottom w:val="none" w:sz="0" w:space="0" w:color="auto"/>
                <w:right w:val="none" w:sz="0" w:space="0" w:color="auto"/>
              </w:divBdr>
            </w:div>
          </w:divsChild>
        </w:div>
        <w:div w:id="1765346970">
          <w:marLeft w:val="0"/>
          <w:marRight w:val="0"/>
          <w:marTop w:val="0"/>
          <w:marBottom w:val="0"/>
          <w:divBdr>
            <w:top w:val="none" w:sz="0" w:space="0" w:color="auto"/>
            <w:left w:val="none" w:sz="0" w:space="0" w:color="auto"/>
            <w:bottom w:val="none" w:sz="0" w:space="0" w:color="auto"/>
            <w:right w:val="none" w:sz="0" w:space="0" w:color="auto"/>
          </w:divBdr>
          <w:divsChild>
            <w:div w:id="619992513">
              <w:marLeft w:val="0"/>
              <w:marRight w:val="0"/>
              <w:marTop w:val="0"/>
              <w:marBottom w:val="0"/>
              <w:divBdr>
                <w:top w:val="none" w:sz="0" w:space="0" w:color="auto"/>
                <w:left w:val="none" w:sz="0" w:space="0" w:color="auto"/>
                <w:bottom w:val="none" w:sz="0" w:space="0" w:color="auto"/>
                <w:right w:val="none" w:sz="0" w:space="0" w:color="auto"/>
              </w:divBdr>
              <w:divsChild>
                <w:div w:id="348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1145">
          <w:marLeft w:val="0"/>
          <w:marRight w:val="0"/>
          <w:marTop w:val="0"/>
          <w:marBottom w:val="0"/>
          <w:divBdr>
            <w:top w:val="none" w:sz="0" w:space="0" w:color="auto"/>
            <w:left w:val="none" w:sz="0" w:space="0" w:color="auto"/>
            <w:bottom w:val="none" w:sz="0" w:space="0" w:color="auto"/>
            <w:right w:val="none" w:sz="0" w:space="0" w:color="auto"/>
          </w:divBdr>
          <w:divsChild>
            <w:div w:id="1090349056">
              <w:marLeft w:val="0"/>
              <w:marRight w:val="0"/>
              <w:marTop w:val="0"/>
              <w:marBottom w:val="0"/>
              <w:divBdr>
                <w:top w:val="none" w:sz="0" w:space="0" w:color="auto"/>
                <w:left w:val="none" w:sz="0" w:space="0" w:color="auto"/>
                <w:bottom w:val="none" w:sz="0" w:space="0" w:color="auto"/>
                <w:right w:val="none" w:sz="0" w:space="0" w:color="auto"/>
              </w:divBdr>
              <w:divsChild>
                <w:div w:id="17004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8904">
          <w:marLeft w:val="0"/>
          <w:marRight w:val="0"/>
          <w:marTop w:val="0"/>
          <w:marBottom w:val="0"/>
          <w:divBdr>
            <w:top w:val="none" w:sz="0" w:space="0" w:color="auto"/>
            <w:left w:val="none" w:sz="0" w:space="0" w:color="auto"/>
            <w:bottom w:val="none" w:sz="0" w:space="0" w:color="auto"/>
            <w:right w:val="none" w:sz="0" w:space="0" w:color="auto"/>
          </w:divBdr>
          <w:divsChild>
            <w:div w:id="650449153">
              <w:marLeft w:val="0"/>
              <w:marRight w:val="0"/>
              <w:marTop w:val="0"/>
              <w:marBottom w:val="0"/>
              <w:divBdr>
                <w:top w:val="none" w:sz="0" w:space="0" w:color="auto"/>
                <w:left w:val="none" w:sz="0" w:space="0" w:color="auto"/>
                <w:bottom w:val="none" w:sz="0" w:space="0" w:color="auto"/>
                <w:right w:val="none" w:sz="0" w:space="0" w:color="auto"/>
              </w:divBdr>
            </w:div>
            <w:div w:id="1026180684">
              <w:marLeft w:val="0"/>
              <w:marRight w:val="0"/>
              <w:marTop w:val="0"/>
              <w:marBottom w:val="0"/>
              <w:divBdr>
                <w:top w:val="none" w:sz="0" w:space="0" w:color="auto"/>
                <w:left w:val="none" w:sz="0" w:space="0" w:color="auto"/>
                <w:bottom w:val="none" w:sz="0" w:space="0" w:color="auto"/>
                <w:right w:val="none" w:sz="0" w:space="0" w:color="auto"/>
              </w:divBdr>
              <w:divsChild>
                <w:div w:id="1925147830">
                  <w:marLeft w:val="0"/>
                  <w:marRight w:val="0"/>
                  <w:marTop w:val="0"/>
                  <w:marBottom w:val="0"/>
                  <w:divBdr>
                    <w:top w:val="none" w:sz="0" w:space="0" w:color="auto"/>
                    <w:left w:val="none" w:sz="0" w:space="0" w:color="auto"/>
                    <w:bottom w:val="none" w:sz="0" w:space="0" w:color="auto"/>
                    <w:right w:val="none" w:sz="0" w:space="0" w:color="auto"/>
                  </w:divBdr>
                  <w:divsChild>
                    <w:div w:id="2144886276">
                      <w:marLeft w:val="0"/>
                      <w:marRight w:val="0"/>
                      <w:marTop w:val="0"/>
                      <w:marBottom w:val="0"/>
                      <w:divBdr>
                        <w:top w:val="none" w:sz="0" w:space="0" w:color="auto"/>
                        <w:left w:val="none" w:sz="0" w:space="0" w:color="auto"/>
                        <w:bottom w:val="none" w:sz="0" w:space="0" w:color="auto"/>
                        <w:right w:val="none" w:sz="0" w:space="0" w:color="auto"/>
                      </w:divBdr>
                      <w:divsChild>
                        <w:div w:id="182500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532127">
          <w:marLeft w:val="0"/>
          <w:marRight w:val="0"/>
          <w:marTop w:val="0"/>
          <w:marBottom w:val="0"/>
          <w:divBdr>
            <w:top w:val="none" w:sz="0" w:space="0" w:color="auto"/>
            <w:left w:val="none" w:sz="0" w:space="0" w:color="auto"/>
            <w:bottom w:val="none" w:sz="0" w:space="0" w:color="auto"/>
            <w:right w:val="none" w:sz="0" w:space="0" w:color="auto"/>
          </w:divBdr>
          <w:divsChild>
            <w:div w:id="90440390">
              <w:marLeft w:val="0"/>
              <w:marRight w:val="0"/>
              <w:marTop w:val="0"/>
              <w:marBottom w:val="0"/>
              <w:divBdr>
                <w:top w:val="none" w:sz="0" w:space="0" w:color="auto"/>
                <w:left w:val="none" w:sz="0" w:space="0" w:color="auto"/>
                <w:bottom w:val="none" w:sz="0" w:space="0" w:color="auto"/>
                <w:right w:val="none" w:sz="0" w:space="0" w:color="auto"/>
              </w:divBdr>
              <w:divsChild>
                <w:div w:id="1791629394">
                  <w:marLeft w:val="0"/>
                  <w:marRight w:val="0"/>
                  <w:marTop w:val="0"/>
                  <w:marBottom w:val="0"/>
                  <w:divBdr>
                    <w:top w:val="none" w:sz="0" w:space="0" w:color="auto"/>
                    <w:left w:val="none" w:sz="0" w:space="0" w:color="auto"/>
                    <w:bottom w:val="none" w:sz="0" w:space="0" w:color="auto"/>
                    <w:right w:val="none" w:sz="0" w:space="0" w:color="auto"/>
                  </w:divBdr>
                  <w:divsChild>
                    <w:div w:id="984549573">
                      <w:marLeft w:val="0"/>
                      <w:marRight w:val="0"/>
                      <w:marTop w:val="0"/>
                      <w:marBottom w:val="0"/>
                      <w:divBdr>
                        <w:top w:val="none" w:sz="0" w:space="0" w:color="auto"/>
                        <w:left w:val="none" w:sz="0" w:space="0" w:color="auto"/>
                        <w:bottom w:val="none" w:sz="0" w:space="0" w:color="auto"/>
                        <w:right w:val="none" w:sz="0" w:space="0" w:color="auto"/>
                      </w:divBdr>
                      <w:divsChild>
                        <w:div w:id="139704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735369">
              <w:marLeft w:val="0"/>
              <w:marRight w:val="0"/>
              <w:marTop w:val="0"/>
              <w:marBottom w:val="0"/>
              <w:divBdr>
                <w:top w:val="none" w:sz="0" w:space="0" w:color="auto"/>
                <w:left w:val="none" w:sz="0" w:space="0" w:color="auto"/>
                <w:bottom w:val="none" w:sz="0" w:space="0" w:color="auto"/>
                <w:right w:val="none" w:sz="0" w:space="0" w:color="auto"/>
              </w:divBdr>
            </w:div>
          </w:divsChild>
        </w:div>
        <w:div w:id="1999383933">
          <w:marLeft w:val="0"/>
          <w:marRight w:val="0"/>
          <w:marTop w:val="0"/>
          <w:marBottom w:val="0"/>
          <w:divBdr>
            <w:top w:val="none" w:sz="0" w:space="0" w:color="auto"/>
            <w:left w:val="none" w:sz="0" w:space="0" w:color="auto"/>
            <w:bottom w:val="none" w:sz="0" w:space="0" w:color="auto"/>
            <w:right w:val="none" w:sz="0" w:space="0" w:color="auto"/>
          </w:divBdr>
          <w:divsChild>
            <w:div w:id="967324681">
              <w:marLeft w:val="0"/>
              <w:marRight w:val="0"/>
              <w:marTop w:val="0"/>
              <w:marBottom w:val="0"/>
              <w:divBdr>
                <w:top w:val="none" w:sz="0" w:space="0" w:color="auto"/>
                <w:left w:val="none" w:sz="0" w:space="0" w:color="auto"/>
                <w:bottom w:val="none" w:sz="0" w:space="0" w:color="auto"/>
                <w:right w:val="none" w:sz="0" w:space="0" w:color="auto"/>
              </w:divBdr>
            </w:div>
            <w:div w:id="1396705127">
              <w:marLeft w:val="0"/>
              <w:marRight w:val="0"/>
              <w:marTop w:val="0"/>
              <w:marBottom w:val="0"/>
              <w:divBdr>
                <w:top w:val="none" w:sz="0" w:space="0" w:color="auto"/>
                <w:left w:val="none" w:sz="0" w:space="0" w:color="auto"/>
                <w:bottom w:val="none" w:sz="0" w:space="0" w:color="auto"/>
                <w:right w:val="none" w:sz="0" w:space="0" w:color="auto"/>
              </w:divBdr>
              <w:divsChild>
                <w:div w:id="1029376777">
                  <w:marLeft w:val="0"/>
                  <w:marRight w:val="0"/>
                  <w:marTop w:val="0"/>
                  <w:marBottom w:val="0"/>
                  <w:divBdr>
                    <w:top w:val="none" w:sz="0" w:space="0" w:color="auto"/>
                    <w:left w:val="none" w:sz="0" w:space="0" w:color="auto"/>
                    <w:bottom w:val="none" w:sz="0" w:space="0" w:color="auto"/>
                    <w:right w:val="none" w:sz="0" w:space="0" w:color="auto"/>
                  </w:divBdr>
                  <w:divsChild>
                    <w:div w:id="1810829271">
                      <w:marLeft w:val="0"/>
                      <w:marRight w:val="0"/>
                      <w:marTop w:val="0"/>
                      <w:marBottom w:val="0"/>
                      <w:divBdr>
                        <w:top w:val="none" w:sz="0" w:space="0" w:color="auto"/>
                        <w:left w:val="none" w:sz="0" w:space="0" w:color="auto"/>
                        <w:bottom w:val="none" w:sz="0" w:space="0" w:color="auto"/>
                        <w:right w:val="none" w:sz="0" w:space="0" w:color="auto"/>
                      </w:divBdr>
                      <w:divsChild>
                        <w:div w:id="127940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956469">
          <w:marLeft w:val="0"/>
          <w:marRight w:val="0"/>
          <w:marTop w:val="0"/>
          <w:marBottom w:val="0"/>
          <w:divBdr>
            <w:top w:val="none" w:sz="0" w:space="0" w:color="auto"/>
            <w:left w:val="none" w:sz="0" w:space="0" w:color="auto"/>
            <w:bottom w:val="none" w:sz="0" w:space="0" w:color="auto"/>
            <w:right w:val="none" w:sz="0" w:space="0" w:color="auto"/>
          </w:divBdr>
          <w:divsChild>
            <w:div w:id="1268657799">
              <w:marLeft w:val="0"/>
              <w:marRight w:val="0"/>
              <w:marTop w:val="0"/>
              <w:marBottom w:val="0"/>
              <w:divBdr>
                <w:top w:val="none" w:sz="0" w:space="0" w:color="auto"/>
                <w:left w:val="none" w:sz="0" w:space="0" w:color="auto"/>
                <w:bottom w:val="none" w:sz="0" w:space="0" w:color="auto"/>
                <w:right w:val="none" w:sz="0" w:space="0" w:color="auto"/>
              </w:divBdr>
              <w:divsChild>
                <w:div w:id="5244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53058">
      <w:bodyDiv w:val="1"/>
      <w:marLeft w:val="0"/>
      <w:marRight w:val="0"/>
      <w:marTop w:val="0"/>
      <w:marBottom w:val="0"/>
      <w:divBdr>
        <w:top w:val="none" w:sz="0" w:space="0" w:color="auto"/>
        <w:left w:val="none" w:sz="0" w:space="0" w:color="auto"/>
        <w:bottom w:val="none" w:sz="0" w:space="0" w:color="auto"/>
        <w:right w:val="none" w:sz="0" w:space="0" w:color="auto"/>
      </w:divBdr>
      <w:divsChild>
        <w:div w:id="127213963">
          <w:marLeft w:val="0"/>
          <w:marRight w:val="0"/>
          <w:marTop w:val="0"/>
          <w:marBottom w:val="0"/>
          <w:divBdr>
            <w:top w:val="none" w:sz="0" w:space="0" w:color="auto"/>
            <w:left w:val="none" w:sz="0" w:space="0" w:color="auto"/>
            <w:bottom w:val="none" w:sz="0" w:space="0" w:color="auto"/>
            <w:right w:val="none" w:sz="0" w:space="0" w:color="auto"/>
          </w:divBdr>
        </w:div>
        <w:div w:id="902066224">
          <w:marLeft w:val="0"/>
          <w:marRight w:val="0"/>
          <w:marTop w:val="0"/>
          <w:marBottom w:val="0"/>
          <w:divBdr>
            <w:top w:val="none" w:sz="0" w:space="0" w:color="auto"/>
            <w:left w:val="none" w:sz="0" w:space="0" w:color="auto"/>
            <w:bottom w:val="none" w:sz="0" w:space="0" w:color="auto"/>
            <w:right w:val="none" w:sz="0" w:space="0" w:color="auto"/>
          </w:divBdr>
        </w:div>
        <w:div w:id="1526093952">
          <w:marLeft w:val="0"/>
          <w:marRight w:val="0"/>
          <w:marTop w:val="0"/>
          <w:marBottom w:val="0"/>
          <w:divBdr>
            <w:top w:val="none" w:sz="0" w:space="0" w:color="auto"/>
            <w:left w:val="none" w:sz="0" w:space="0" w:color="auto"/>
            <w:bottom w:val="none" w:sz="0" w:space="0" w:color="auto"/>
            <w:right w:val="none" w:sz="0" w:space="0" w:color="auto"/>
          </w:divBdr>
          <w:divsChild>
            <w:div w:id="370495609">
              <w:marLeft w:val="0"/>
              <w:marRight w:val="0"/>
              <w:marTop w:val="0"/>
              <w:marBottom w:val="0"/>
              <w:divBdr>
                <w:top w:val="none" w:sz="0" w:space="0" w:color="auto"/>
                <w:left w:val="none" w:sz="0" w:space="0" w:color="auto"/>
                <w:bottom w:val="none" w:sz="0" w:space="0" w:color="auto"/>
                <w:right w:val="none" w:sz="0" w:space="0" w:color="auto"/>
              </w:divBdr>
              <w:divsChild>
                <w:div w:id="451748200">
                  <w:marLeft w:val="0"/>
                  <w:marRight w:val="0"/>
                  <w:marTop w:val="0"/>
                  <w:marBottom w:val="0"/>
                  <w:divBdr>
                    <w:top w:val="none" w:sz="0" w:space="0" w:color="auto"/>
                    <w:left w:val="none" w:sz="0" w:space="0" w:color="auto"/>
                    <w:bottom w:val="none" w:sz="0" w:space="0" w:color="auto"/>
                    <w:right w:val="none" w:sz="0" w:space="0" w:color="auto"/>
                  </w:divBdr>
                  <w:divsChild>
                    <w:div w:id="18310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478280">
          <w:marLeft w:val="0"/>
          <w:marRight w:val="0"/>
          <w:marTop w:val="0"/>
          <w:marBottom w:val="0"/>
          <w:divBdr>
            <w:top w:val="none" w:sz="0" w:space="0" w:color="auto"/>
            <w:left w:val="none" w:sz="0" w:space="0" w:color="auto"/>
            <w:bottom w:val="none" w:sz="0" w:space="0" w:color="auto"/>
            <w:right w:val="none" w:sz="0" w:space="0" w:color="auto"/>
          </w:divBdr>
          <w:divsChild>
            <w:div w:id="1421484821">
              <w:marLeft w:val="0"/>
              <w:marRight w:val="0"/>
              <w:marTop w:val="0"/>
              <w:marBottom w:val="0"/>
              <w:divBdr>
                <w:top w:val="none" w:sz="0" w:space="0" w:color="auto"/>
                <w:left w:val="none" w:sz="0" w:space="0" w:color="auto"/>
                <w:bottom w:val="none" w:sz="0" w:space="0" w:color="auto"/>
                <w:right w:val="none" w:sz="0" w:space="0" w:color="auto"/>
              </w:divBdr>
              <w:divsChild>
                <w:div w:id="14435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800">
      <w:bodyDiv w:val="1"/>
      <w:marLeft w:val="0"/>
      <w:marRight w:val="0"/>
      <w:marTop w:val="0"/>
      <w:marBottom w:val="0"/>
      <w:divBdr>
        <w:top w:val="none" w:sz="0" w:space="0" w:color="auto"/>
        <w:left w:val="none" w:sz="0" w:space="0" w:color="auto"/>
        <w:bottom w:val="none" w:sz="0" w:space="0" w:color="auto"/>
        <w:right w:val="none" w:sz="0" w:space="0" w:color="auto"/>
      </w:divBdr>
      <w:divsChild>
        <w:div w:id="1849446437">
          <w:marLeft w:val="0"/>
          <w:marRight w:val="0"/>
          <w:marTop w:val="0"/>
          <w:marBottom w:val="0"/>
          <w:divBdr>
            <w:top w:val="none" w:sz="0" w:space="0" w:color="auto"/>
            <w:left w:val="none" w:sz="0" w:space="0" w:color="auto"/>
            <w:bottom w:val="none" w:sz="0" w:space="0" w:color="auto"/>
            <w:right w:val="none" w:sz="0" w:space="0" w:color="auto"/>
          </w:divBdr>
          <w:divsChild>
            <w:div w:id="512456835">
              <w:marLeft w:val="0"/>
              <w:marRight w:val="0"/>
              <w:marTop w:val="0"/>
              <w:marBottom w:val="0"/>
              <w:divBdr>
                <w:top w:val="none" w:sz="0" w:space="0" w:color="auto"/>
                <w:left w:val="none" w:sz="0" w:space="0" w:color="auto"/>
                <w:bottom w:val="none" w:sz="0" w:space="0" w:color="auto"/>
                <w:right w:val="none" w:sz="0" w:space="0" w:color="auto"/>
              </w:divBdr>
              <w:divsChild>
                <w:div w:id="12710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74203">
      <w:bodyDiv w:val="1"/>
      <w:marLeft w:val="0"/>
      <w:marRight w:val="0"/>
      <w:marTop w:val="0"/>
      <w:marBottom w:val="0"/>
      <w:divBdr>
        <w:top w:val="none" w:sz="0" w:space="0" w:color="auto"/>
        <w:left w:val="none" w:sz="0" w:space="0" w:color="auto"/>
        <w:bottom w:val="none" w:sz="0" w:space="0" w:color="auto"/>
        <w:right w:val="none" w:sz="0" w:space="0" w:color="auto"/>
      </w:divBdr>
      <w:divsChild>
        <w:div w:id="2144809341">
          <w:marLeft w:val="0"/>
          <w:marRight w:val="0"/>
          <w:marTop w:val="0"/>
          <w:marBottom w:val="0"/>
          <w:divBdr>
            <w:top w:val="none" w:sz="0" w:space="0" w:color="auto"/>
            <w:left w:val="none" w:sz="0" w:space="0" w:color="auto"/>
            <w:bottom w:val="none" w:sz="0" w:space="0" w:color="auto"/>
            <w:right w:val="none" w:sz="0" w:space="0" w:color="auto"/>
          </w:divBdr>
          <w:divsChild>
            <w:div w:id="55708806">
              <w:marLeft w:val="0"/>
              <w:marRight w:val="0"/>
              <w:marTop w:val="0"/>
              <w:marBottom w:val="0"/>
              <w:divBdr>
                <w:top w:val="none" w:sz="0" w:space="0" w:color="auto"/>
                <w:left w:val="none" w:sz="0" w:space="0" w:color="auto"/>
                <w:bottom w:val="none" w:sz="0" w:space="0" w:color="auto"/>
                <w:right w:val="none" w:sz="0" w:space="0" w:color="auto"/>
              </w:divBdr>
              <w:divsChild>
                <w:div w:id="211655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99010">
      <w:bodyDiv w:val="1"/>
      <w:marLeft w:val="0"/>
      <w:marRight w:val="0"/>
      <w:marTop w:val="0"/>
      <w:marBottom w:val="0"/>
      <w:divBdr>
        <w:top w:val="none" w:sz="0" w:space="0" w:color="auto"/>
        <w:left w:val="none" w:sz="0" w:space="0" w:color="auto"/>
        <w:bottom w:val="none" w:sz="0" w:space="0" w:color="auto"/>
        <w:right w:val="none" w:sz="0" w:space="0" w:color="auto"/>
      </w:divBdr>
    </w:div>
    <w:div w:id="734396664">
      <w:bodyDiv w:val="1"/>
      <w:marLeft w:val="0"/>
      <w:marRight w:val="0"/>
      <w:marTop w:val="0"/>
      <w:marBottom w:val="0"/>
      <w:divBdr>
        <w:top w:val="none" w:sz="0" w:space="0" w:color="auto"/>
        <w:left w:val="none" w:sz="0" w:space="0" w:color="auto"/>
        <w:bottom w:val="none" w:sz="0" w:space="0" w:color="auto"/>
        <w:right w:val="none" w:sz="0" w:space="0" w:color="auto"/>
      </w:divBdr>
      <w:divsChild>
        <w:div w:id="1449811363">
          <w:marLeft w:val="0"/>
          <w:marRight w:val="0"/>
          <w:marTop w:val="0"/>
          <w:marBottom w:val="0"/>
          <w:divBdr>
            <w:top w:val="none" w:sz="0" w:space="0" w:color="auto"/>
            <w:left w:val="none" w:sz="0" w:space="0" w:color="auto"/>
            <w:bottom w:val="none" w:sz="0" w:space="0" w:color="auto"/>
            <w:right w:val="none" w:sz="0" w:space="0" w:color="auto"/>
          </w:divBdr>
          <w:divsChild>
            <w:div w:id="1951932791">
              <w:marLeft w:val="0"/>
              <w:marRight w:val="0"/>
              <w:marTop w:val="0"/>
              <w:marBottom w:val="0"/>
              <w:divBdr>
                <w:top w:val="none" w:sz="0" w:space="0" w:color="auto"/>
                <w:left w:val="none" w:sz="0" w:space="0" w:color="auto"/>
                <w:bottom w:val="none" w:sz="0" w:space="0" w:color="auto"/>
                <w:right w:val="none" w:sz="0" w:space="0" w:color="auto"/>
              </w:divBdr>
              <w:divsChild>
                <w:div w:id="162183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5644">
          <w:marLeft w:val="0"/>
          <w:marRight w:val="0"/>
          <w:marTop w:val="0"/>
          <w:marBottom w:val="0"/>
          <w:divBdr>
            <w:top w:val="none" w:sz="0" w:space="0" w:color="auto"/>
            <w:left w:val="none" w:sz="0" w:space="0" w:color="auto"/>
            <w:bottom w:val="none" w:sz="0" w:space="0" w:color="auto"/>
            <w:right w:val="none" w:sz="0" w:space="0" w:color="auto"/>
          </w:divBdr>
          <w:divsChild>
            <w:div w:id="1332872362">
              <w:marLeft w:val="0"/>
              <w:marRight w:val="0"/>
              <w:marTop w:val="0"/>
              <w:marBottom w:val="0"/>
              <w:divBdr>
                <w:top w:val="none" w:sz="0" w:space="0" w:color="auto"/>
                <w:left w:val="none" w:sz="0" w:space="0" w:color="auto"/>
                <w:bottom w:val="none" w:sz="0" w:space="0" w:color="auto"/>
                <w:right w:val="none" w:sz="0" w:space="0" w:color="auto"/>
              </w:divBdr>
              <w:divsChild>
                <w:div w:id="15604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789393">
      <w:bodyDiv w:val="1"/>
      <w:marLeft w:val="0"/>
      <w:marRight w:val="0"/>
      <w:marTop w:val="0"/>
      <w:marBottom w:val="0"/>
      <w:divBdr>
        <w:top w:val="none" w:sz="0" w:space="0" w:color="auto"/>
        <w:left w:val="none" w:sz="0" w:space="0" w:color="auto"/>
        <w:bottom w:val="none" w:sz="0" w:space="0" w:color="auto"/>
        <w:right w:val="none" w:sz="0" w:space="0" w:color="auto"/>
      </w:divBdr>
    </w:div>
    <w:div w:id="740371961">
      <w:bodyDiv w:val="1"/>
      <w:marLeft w:val="0"/>
      <w:marRight w:val="0"/>
      <w:marTop w:val="0"/>
      <w:marBottom w:val="0"/>
      <w:divBdr>
        <w:top w:val="none" w:sz="0" w:space="0" w:color="auto"/>
        <w:left w:val="none" w:sz="0" w:space="0" w:color="auto"/>
        <w:bottom w:val="none" w:sz="0" w:space="0" w:color="auto"/>
        <w:right w:val="none" w:sz="0" w:space="0" w:color="auto"/>
      </w:divBdr>
      <w:divsChild>
        <w:div w:id="1485580599">
          <w:marLeft w:val="0"/>
          <w:marRight w:val="0"/>
          <w:marTop w:val="0"/>
          <w:marBottom w:val="0"/>
          <w:divBdr>
            <w:top w:val="none" w:sz="0" w:space="0" w:color="auto"/>
            <w:left w:val="none" w:sz="0" w:space="0" w:color="auto"/>
            <w:bottom w:val="none" w:sz="0" w:space="0" w:color="auto"/>
            <w:right w:val="none" w:sz="0" w:space="0" w:color="auto"/>
          </w:divBdr>
          <w:divsChild>
            <w:div w:id="69229663">
              <w:marLeft w:val="0"/>
              <w:marRight w:val="0"/>
              <w:marTop w:val="0"/>
              <w:marBottom w:val="0"/>
              <w:divBdr>
                <w:top w:val="none" w:sz="0" w:space="0" w:color="auto"/>
                <w:left w:val="none" w:sz="0" w:space="0" w:color="auto"/>
                <w:bottom w:val="none" w:sz="0" w:space="0" w:color="auto"/>
                <w:right w:val="none" w:sz="0" w:space="0" w:color="auto"/>
              </w:divBdr>
              <w:divsChild>
                <w:div w:id="106117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1562">
          <w:marLeft w:val="0"/>
          <w:marRight w:val="0"/>
          <w:marTop w:val="0"/>
          <w:marBottom w:val="0"/>
          <w:divBdr>
            <w:top w:val="none" w:sz="0" w:space="0" w:color="auto"/>
            <w:left w:val="none" w:sz="0" w:space="0" w:color="auto"/>
            <w:bottom w:val="none" w:sz="0" w:space="0" w:color="auto"/>
            <w:right w:val="none" w:sz="0" w:space="0" w:color="auto"/>
          </w:divBdr>
          <w:divsChild>
            <w:div w:id="324287985">
              <w:marLeft w:val="0"/>
              <w:marRight w:val="0"/>
              <w:marTop w:val="0"/>
              <w:marBottom w:val="0"/>
              <w:divBdr>
                <w:top w:val="none" w:sz="0" w:space="0" w:color="auto"/>
                <w:left w:val="none" w:sz="0" w:space="0" w:color="auto"/>
                <w:bottom w:val="none" w:sz="0" w:space="0" w:color="auto"/>
                <w:right w:val="none" w:sz="0" w:space="0" w:color="auto"/>
              </w:divBdr>
              <w:divsChild>
                <w:div w:id="77532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835756">
      <w:bodyDiv w:val="1"/>
      <w:marLeft w:val="0"/>
      <w:marRight w:val="0"/>
      <w:marTop w:val="0"/>
      <w:marBottom w:val="0"/>
      <w:divBdr>
        <w:top w:val="none" w:sz="0" w:space="0" w:color="auto"/>
        <w:left w:val="none" w:sz="0" w:space="0" w:color="auto"/>
        <w:bottom w:val="none" w:sz="0" w:space="0" w:color="auto"/>
        <w:right w:val="none" w:sz="0" w:space="0" w:color="auto"/>
      </w:divBdr>
      <w:divsChild>
        <w:div w:id="164325184">
          <w:marLeft w:val="0"/>
          <w:marRight w:val="0"/>
          <w:marTop w:val="0"/>
          <w:marBottom w:val="0"/>
          <w:divBdr>
            <w:top w:val="none" w:sz="0" w:space="0" w:color="auto"/>
            <w:left w:val="none" w:sz="0" w:space="0" w:color="auto"/>
            <w:bottom w:val="none" w:sz="0" w:space="0" w:color="auto"/>
            <w:right w:val="none" w:sz="0" w:space="0" w:color="auto"/>
          </w:divBdr>
          <w:divsChild>
            <w:div w:id="94638031">
              <w:marLeft w:val="0"/>
              <w:marRight w:val="0"/>
              <w:marTop w:val="0"/>
              <w:marBottom w:val="0"/>
              <w:divBdr>
                <w:top w:val="none" w:sz="0" w:space="0" w:color="auto"/>
                <w:left w:val="none" w:sz="0" w:space="0" w:color="auto"/>
                <w:bottom w:val="none" w:sz="0" w:space="0" w:color="auto"/>
                <w:right w:val="none" w:sz="0" w:space="0" w:color="auto"/>
              </w:divBdr>
              <w:divsChild>
                <w:div w:id="25297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77586">
          <w:marLeft w:val="0"/>
          <w:marRight w:val="0"/>
          <w:marTop w:val="0"/>
          <w:marBottom w:val="0"/>
          <w:divBdr>
            <w:top w:val="none" w:sz="0" w:space="0" w:color="auto"/>
            <w:left w:val="none" w:sz="0" w:space="0" w:color="auto"/>
            <w:bottom w:val="none" w:sz="0" w:space="0" w:color="auto"/>
            <w:right w:val="none" w:sz="0" w:space="0" w:color="auto"/>
          </w:divBdr>
        </w:div>
        <w:div w:id="1033574398">
          <w:marLeft w:val="0"/>
          <w:marRight w:val="0"/>
          <w:marTop w:val="0"/>
          <w:marBottom w:val="0"/>
          <w:divBdr>
            <w:top w:val="none" w:sz="0" w:space="0" w:color="auto"/>
            <w:left w:val="none" w:sz="0" w:space="0" w:color="auto"/>
            <w:bottom w:val="none" w:sz="0" w:space="0" w:color="auto"/>
            <w:right w:val="none" w:sz="0" w:space="0" w:color="auto"/>
          </w:divBdr>
          <w:divsChild>
            <w:div w:id="1759668263">
              <w:marLeft w:val="0"/>
              <w:marRight w:val="0"/>
              <w:marTop w:val="0"/>
              <w:marBottom w:val="0"/>
              <w:divBdr>
                <w:top w:val="none" w:sz="0" w:space="0" w:color="auto"/>
                <w:left w:val="none" w:sz="0" w:space="0" w:color="auto"/>
                <w:bottom w:val="none" w:sz="0" w:space="0" w:color="auto"/>
                <w:right w:val="none" w:sz="0" w:space="0" w:color="auto"/>
              </w:divBdr>
              <w:divsChild>
                <w:div w:id="43216376">
                  <w:marLeft w:val="0"/>
                  <w:marRight w:val="0"/>
                  <w:marTop w:val="0"/>
                  <w:marBottom w:val="0"/>
                  <w:divBdr>
                    <w:top w:val="none" w:sz="0" w:space="0" w:color="auto"/>
                    <w:left w:val="none" w:sz="0" w:space="0" w:color="auto"/>
                    <w:bottom w:val="none" w:sz="0" w:space="0" w:color="auto"/>
                    <w:right w:val="none" w:sz="0" w:space="0" w:color="auto"/>
                  </w:divBdr>
                  <w:divsChild>
                    <w:div w:id="97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09385">
          <w:marLeft w:val="0"/>
          <w:marRight w:val="0"/>
          <w:marTop w:val="0"/>
          <w:marBottom w:val="0"/>
          <w:divBdr>
            <w:top w:val="none" w:sz="0" w:space="0" w:color="auto"/>
            <w:left w:val="none" w:sz="0" w:space="0" w:color="auto"/>
            <w:bottom w:val="none" w:sz="0" w:space="0" w:color="auto"/>
            <w:right w:val="none" w:sz="0" w:space="0" w:color="auto"/>
          </w:divBdr>
          <w:divsChild>
            <w:div w:id="716852498">
              <w:marLeft w:val="0"/>
              <w:marRight w:val="0"/>
              <w:marTop w:val="0"/>
              <w:marBottom w:val="0"/>
              <w:divBdr>
                <w:top w:val="none" w:sz="0" w:space="0" w:color="auto"/>
                <w:left w:val="none" w:sz="0" w:space="0" w:color="auto"/>
                <w:bottom w:val="none" w:sz="0" w:space="0" w:color="auto"/>
                <w:right w:val="none" w:sz="0" w:space="0" w:color="auto"/>
              </w:divBdr>
              <w:divsChild>
                <w:div w:id="1070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5852">
          <w:marLeft w:val="0"/>
          <w:marRight w:val="0"/>
          <w:marTop w:val="0"/>
          <w:marBottom w:val="0"/>
          <w:divBdr>
            <w:top w:val="none" w:sz="0" w:space="0" w:color="auto"/>
            <w:left w:val="none" w:sz="0" w:space="0" w:color="auto"/>
            <w:bottom w:val="none" w:sz="0" w:space="0" w:color="auto"/>
            <w:right w:val="none" w:sz="0" w:space="0" w:color="auto"/>
          </w:divBdr>
          <w:divsChild>
            <w:div w:id="1874079486">
              <w:marLeft w:val="0"/>
              <w:marRight w:val="0"/>
              <w:marTop w:val="0"/>
              <w:marBottom w:val="0"/>
              <w:divBdr>
                <w:top w:val="none" w:sz="0" w:space="0" w:color="auto"/>
                <w:left w:val="none" w:sz="0" w:space="0" w:color="auto"/>
                <w:bottom w:val="none" w:sz="0" w:space="0" w:color="auto"/>
                <w:right w:val="none" w:sz="0" w:space="0" w:color="auto"/>
              </w:divBdr>
              <w:divsChild>
                <w:div w:id="10097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453540">
      <w:bodyDiv w:val="1"/>
      <w:marLeft w:val="0"/>
      <w:marRight w:val="0"/>
      <w:marTop w:val="0"/>
      <w:marBottom w:val="0"/>
      <w:divBdr>
        <w:top w:val="none" w:sz="0" w:space="0" w:color="auto"/>
        <w:left w:val="none" w:sz="0" w:space="0" w:color="auto"/>
        <w:bottom w:val="none" w:sz="0" w:space="0" w:color="auto"/>
        <w:right w:val="none" w:sz="0" w:space="0" w:color="auto"/>
      </w:divBdr>
      <w:divsChild>
        <w:div w:id="52430660">
          <w:marLeft w:val="0"/>
          <w:marRight w:val="0"/>
          <w:marTop w:val="0"/>
          <w:marBottom w:val="240"/>
          <w:divBdr>
            <w:top w:val="single" w:sz="12" w:space="0" w:color="EEEEEE"/>
            <w:left w:val="none" w:sz="0" w:space="0" w:color="auto"/>
            <w:bottom w:val="none" w:sz="0" w:space="0" w:color="auto"/>
            <w:right w:val="none" w:sz="0" w:space="0" w:color="auto"/>
          </w:divBdr>
          <w:divsChild>
            <w:div w:id="2038238322">
              <w:marLeft w:val="0"/>
              <w:marRight w:val="0"/>
              <w:marTop w:val="240"/>
              <w:marBottom w:val="240"/>
              <w:divBdr>
                <w:top w:val="none" w:sz="0" w:space="0" w:color="auto"/>
                <w:left w:val="none" w:sz="0" w:space="0" w:color="auto"/>
                <w:bottom w:val="none" w:sz="0" w:space="0" w:color="auto"/>
                <w:right w:val="none" w:sz="0" w:space="0" w:color="auto"/>
              </w:divBdr>
              <w:divsChild>
                <w:div w:id="1328945197">
                  <w:marLeft w:val="0"/>
                  <w:marRight w:val="0"/>
                  <w:marTop w:val="270"/>
                  <w:marBottom w:val="315"/>
                  <w:divBdr>
                    <w:top w:val="none" w:sz="0" w:space="0" w:color="auto"/>
                    <w:left w:val="none" w:sz="0" w:space="0" w:color="auto"/>
                    <w:bottom w:val="none" w:sz="0" w:space="0" w:color="auto"/>
                    <w:right w:val="none" w:sz="0" w:space="0" w:color="auto"/>
                  </w:divBdr>
                  <w:divsChild>
                    <w:div w:id="432826687">
                      <w:marLeft w:val="0"/>
                      <w:marRight w:val="0"/>
                      <w:marTop w:val="270"/>
                      <w:marBottom w:val="270"/>
                      <w:divBdr>
                        <w:top w:val="none" w:sz="0" w:space="0" w:color="auto"/>
                        <w:left w:val="none" w:sz="0" w:space="0" w:color="auto"/>
                        <w:bottom w:val="none" w:sz="0" w:space="0" w:color="auto"/>
                        <w:right w:val="none" w:sz="0" w:space="0" w:color="auto"/>
                      </w:divBdr>
                      <w:divsChild>
                        <w:div w:id="1021399760">
                          <w:marLeft w:val="0"/>
                          <w:marRight w:val="0"/>
                          <w:marTop w:val="270"/>
                          <w:marBottom w:val="270"/>
                          <w:divBdr>
                            <w:top w:val="none" w:sz="0" w:space="0" w:color="auto"/>
                            <w:left w:val="none" w:sz="0" w:space="0" w:color="auto"/>
                            <w:bottom w:val="none" w:sz="0" w:space="0" w:color="auto"/>
                            <w:right w:val="none" w:sz="0" w:space="0" w:color="auto"/>
                          </w:divBdr>
                          <w:divsChild>
                            <w:div w:id="16998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594330">
                  <w:marLeft w:val="0"/>
                  <w:marRight w:val="0"/>
                  <w:marTop w:val="0"/>
                  <w:marBottom w:val="0"/>
                  <w:divBdr>
                    <w:top w:val="none" w:sz="0" w:space="0" w:color="auto"/>
                    <w:left w:val="none" w:sz="0" w:space="0" w:color="auto"/>
                    <w:bottom w:val="none" w:sz="0" w:space="0" w:color="auto"/>
                    <w:right w:val="none" w:sz="0" w:space="0" w:color="auto"/>
                  </w:divBdr>
                </w:div>
                <w:div w:id="182820327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96600343">
          <w:marLeft w:val="0"/>
          <w:marRight w:val="0"/>
          <w:marTop w:val="0"/>
          <w:marBottom w:val="240"/>
          <w:divBdr>
            <w:top w:val="single" w:sz="12" w:space="0" w:color="EEEEEE"/>
            <w:left w:val="none" w:sz="0" w:space="0" w:color="auto"/>
            <w:bottom w:val="none" w:sz="0" w:space="0" w:color="auto"/>
            <w:right w:val="none" w:sz="0" w:space="0" w:color="auto"/>
          </w:divBdr>
          <w:divsChild>
            <w:div w:id="1431857560">
              <w:marLeft w:val="0"/>
              <w:marRight w:val="0"/>
              <w:marTop w:val="240"/>
              <w:marBottom w:val="240"/>
              <w:divBdr>
                <w:top w:val="none" w:sz="0" w:space="0" w:color="auto"/>
                <w:left w:val="none" w:sz="0" w:space="0" w:color="auto"/>
                <w:bottom w:val="none" w:sz="0" w:space="0" w:color="auto"/>
                <w:right w:val="none" w:sz="0" w:space="0" w:color="auto"/>
              </w:divBdr>
              <w:divsChild>
                <w:div w:id="981272561">
                  <w:marLeft w:val="0"/>
                  <w:marRight w:val="0"/>
                  <w:marTop w:val="90"/>
                  <w:marBottom w:val="0"/>
                  <w:divBdr>
                    <w:top w:val="none" w:sz="0" w:space="0" w:color="auto"/>
                    <w:left w:val="none" w:sz="0" w:space="0" w:color="auto"/>
                    <w:bottom w:val="none" w:sz="0" w:space="0" w:color="auto"/>
                    <w:right w:val="none" w:sz="0" w:space="0" w:color="auto"/>
                  </w:divBdr>
                </w:div>
                <w:div w:id="1119378500">
                  <w:marLeft w:val="0"/>
                  <w:marRight w:val="0"/>
                  <w:marTop w:val="0"/>
                  <w:marBottom w:val="0"/>
                  <w:divBdr>
                    <w:top w:val="none" w:sz="0" w:space="0" w:color="auto"/>
                    <w:left w:val="none" w:sz="0" w:space="0" w:color="auto"/>
                    <w:bottom w:val="none" w:sz="0" w:space="0" w:color="auto"/>
                    <w:right w:val="none" w:sz="0" w:space="0" w:color="auto"/>
                  </w:divBdr>
                </w:div>
                <w:div w:id="1201212099">
                  <w:marLeft w:val="0"/>
                  <w:marRight w:val="0"/>
                  <w:marTop w:val="270"/>
                  <w:marBottom w:val="315"/>
                  <w:divBdr>
                    <w:top w:val="none" w:sz="0" w:space="0" w:color="auto"/>
                    <w:left w:val="none" w:sz="0" w:space="0" w:color="auto"/>
                    <w:bottom w:val="none" w:sz="0" w:space="0" w:color="auto"/>
                    <w:right w:val="none" w:sz="0" w:space="0" w:color="auto"/>
                  </w:divBdr>
                  <w:divsChild>
                    <w:div w:id="344598746">
                      <w:marLeft w:val="0"/>
                      <w:marRight w:val="0"/>
                      <w:marTop w:val="270"/>
                      <w:marBottom w:val="270"/>
                      <w:divBdr>
                        <w:top w:val="none" w:sz="0" w:space="0" w:color="auto"/>
                        <w:left w:val="none" w:sz="0" w:space="0" w:color="auto"/>
                        <w:bottom w:val="none" w:sz="0" w:space="0" w:color="auto"/>
                        <w:right w:val="none" w:sz="0" w:space="0" w:color="auto"/>
                      </w:divBdr>
                      <w:divsChild>
                        <w:div w:id="139537955">
                          <w:marLeft w:val="0"/>
                          <w:marRight w:val="0"/>
                          <w:marTop w:val="270"/>
                          <w:marBottom w:val="270"/>
                          <w:divBdr>
                            <w:top w:val="none" w:sz="0" w:space="0" w:color="auto"/>
                            <w:left w:val="none" w:sz="0" w:space="0" w:color="auto"/>
                            <w:bottom w:val="none" w:sz="0" w:space="0" w:color="auto"/>
                            <w:right w:val="none" w:sz="0" w:space="0" w:color="auto"/>
                          </w:divBdr>
                          <w:divsChild>
                            <w:div w:id="7318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73307">
          <w:marLeft w:val="0"/>
          <w:marRight w:val="0"/>
          <w:marTop w:val="0"/>
          <w:marBottom w:val="240"/>
          <w:divBdr>
            <w:top w:val="single" w:sz="12" w:space="0" w:color="EEEEEE"/>
            <w:left w:val="none" w:sz="0" w:space="0" w:color="auto"/>
            <w:bottom w:val="none" w:sz="0" w:space="0" w:color="auto"/>
            <w:right w:val="none" w:sz="0" w:space="0" w:color="auto"/>
          </w:divBdr>
          <w:divsChild>
            <w:div w:id="1734884159">
              <w:marLeft w:val="0"/>
              <w:marRight w:val="0"/>
              <w:marTop w:val="240"/>
              <w:marBottom w:val="240"/>
              <w:divBdr>
                <w:top w:val="none" w:sz="0" w:space="0" w:color="auto"/>
                <w:left w:val="none" w:sz="0" w:space="0" w:color="auto"/>
                <w:bottom w:val="none" w:sz="0" w:space="0" w:color="auto"/>
                <w:right w:val="none" w:sz="0" w:space="0" w:color="auto"/>
              </w:divBdr>
              <w:divsChild>
                <w:div w:id="964115328">
                  <w:marLeft w:val="0"/>
                  <w:marRight w:val="0"/>
                  <w:marTop w:val="90"/>
                  <w:marBottom w:val="0"/>
                  <w:divBdr>
                    <w:top w:val="none" w:sz="0" w:space="0" w:color="auto"/>
                    <w:left w:val="none" w:sz="0" w:space="0" w:color="auto"/>
                    <w:bottom w:val="none" w:sz="0" w:space="0" w:color="auto"/>
                    <w:right w:val="none" w:sz="0" w:space="0" w:color="auto"/>
                  </w:divBdr>
                </w:div>
                <w:div w:id="1478760705">
                  <w:marLeft w:val="0"/>
                  <w:marRight w:val="0"/>
                  <w:marTop w:val="0"/>
                  <w:marBottom w:val="0"/>
                  <w:divBdr>
                    <w:top w:val="none" w:sz="0" w:space="0" w:color="auto"/>
                    <w:left w:val="none" w:sz="0" w:space="0" w:color="auto"/>
                    <w:bottom w:val="none" w:sz="0" w:space="0" w:color="auto"/>
                    <w:right w:val="none" w:sz="0" w:space="0" w:color="auto"/>
                  </w:divBdr>
                </w:div>
                <w:div w:id="1901936824">
                  <w:marLeft w:val="0"/>
                  <w:marRight w:val="0"/>
                  <w:marTop w:val="270"/>
                  <w:marBottom w:val="315"/>
                  <w:divBdr>
                    <w:top w:val="none" w:sz="0" w:space="0" w:color="auto"/>
                    <w:left w:val="none" w:sz="0" w:space="0" w:color="auto"/>
                    <w:bottom w:val="none" w:sz="0" w:space="0" w:color="auto"/>
                    <w:right w:val="none" w:sz="0" w:space="0" w:color="auto"/>
                  </w:divBdr>
                  <w:divsChild>
                    <w:div w:id="684064874">
                      <w:marLeft w:val="0"/>
                      <w:marRight w:val="0"/>
                      <w:marTop w:val="270"/>
                      <w:marBottom w:val="270"/>
                      <w:divBdr>
                        <w:top w:val="none" w:sz="0" w:space="0" w:color="auto"/>
                        <w:left w:val="none" w:sz="0" w:space="0" w:color="auto"/>
                        <w:bottom w:val="none" w:sz="0" w:space="0" w:color="auto"/>
                        <w:right w:val="none" w:sz="0" w:space="0" w:color="auto"/>
                      </w:divBdr>
                      <w:divsChild>
                        <w:div w:id="1909342607">
                          <w:marLeft w:val="0"/>
                          <w:marRight w:val="0"/>
                          <w:marTop w:val="270"/>
                          <w:marBottom w:val="270"/>
                          <w:divBdr>
                            <w:top w:val="none" w:sz="0" w:space="0" w:color="auto"/>
                            <w:left w:val="none" w:sz="0" w:space="0" w:color="auto"/>
                            <w:bottom w:val="none" w:sz="0" w:space="0" w:color="auto"/>
                            <w:right w:val="none" w:sz="0" w:space="0" w:color="auto"/>
                          </w:divBdr>
                          <w:divsChild>
                            <w:div w:id="7669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645665">
          <w:marLeft w:val="0"/>
          <w:marRight w:val="0"/>
          <w:marTop w:val="0"/>
          <w:marBottom w:val="240"/>
          <w:divBdr>
            <w:top w:val="single" w:sz="12" w:space="0" w:color="EEEEEE"/>
            <w:left w:val="none" w:sz="0" w:space="0" w:color="auto"/>
            <w:bottom w:val="none" w:sz="0" w:space="0" w:color="auto"/>
            <w:right w:val="none" w:sz="0" w:space="0" w:color="auto"/>
          </w:divBdr>
          <w:divsChild>
            <w:div w:id="856430514">
              <w:marLeft w:val="0"/>
              <w:marRight w:val="0"/>
              <w:marTop w:val="240"/>
              <w:marBottom w:val="240"/>
              <w:divBdr>
                <w:top w:val="none" w:sz="0" w:space="0" w:color="auto"/>
                <w:left w:val="none" w:sz="0" w:space="0" w:color="auto"/>
                <w:bottom w:val="none" w:sz="0" w:space="0" w:color="auto"/>
                <w:right w:val="none" w:sz="0" w:space="0" w:color="auto"/>
              </w:divBdr>
              <w:divsChild>
                <w:div w:id="811214952">
                  <w:marLeft w:val="0"/>
                  <w:marRight w:val="0"/>
                  <w:marTop w:val="270"/>
                  <w:marBottom w:val="315"/>
                  <w:divBdr>
                    <w:top w:val="none" w:sz="0" w:space="0" w:color="auto"/>
                    <w:left w:val="none" w:sz="0" w:space="0" w:color="auto"/>
                    <w:bottom w:val="none" w:sz="0" w:space="0" w:color="auto"/>
                    <w:right w:val="none" w:sz="0" w:space="0" w:color="auto"/>
                  </w:divBdr>
                  <w:divsChild>
                    <w:div w:id="1657567945">
                      <w:marLeft w:val="0"/>
                      <w:marRight w:val="0"/>
                      <w:marTop w:val="270"/>
                      <w:marBottom w:val="270"/>
                      <w:divBdr>
                        <w:top w:val="none" w:sz="0" w:space="0" w:color="auto"/>
                        <w:left w:val="none" w:sz="0" w:space="0" w:color="auto"/>
                        <w:bottom w:val="none" w:sz="0" w:space="0" w:color="auto"/>
                        <w:right w:val="none" w:sz="0" w:space="0" w:color="auto"/>
                      </w:divBdr>
                      <w:divsChild>
                        <w:div w:id="1052651686">
                          <w:marLeft w:val="0"/>
                          <w:marRight w:val="0"/>
                          <w:marTop w:val="270"/>
                          <w:marBottom w:val="270"/>
                          <w:divBdr>
                            <w:top w:val="none" w:sz="0" w:space="0" w:color="auto"/>
                            <w:left w:val="none" w:sz="0" w:space="0" w:color="auto"/>
                            <w:bottom w:val="none" w:sz="0" w:space="0" w:color="auto"/>
                            <w:right w:val="none" w:sz="0" w:space="0" w:color="auto"/>
                          </w:divBdr>
                          <w:divsChild>
                            <w:div w:id="27545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143680">
                  <w:marLeft w:val="0"/>
                  <w:marRight w:val="0"/>
                  <w:marTop w:val="0"/>
                  <w:marBottom w:val="0"/>
                  <w:divBdr>
                    <w:top w:val="none" w:sz="0" w:space="0" w:color="auto"/>
                    <w:left w:val="none" w:sz="0" w:space="0" w:color="auto"/>
                    <w:bottom w:val="none" w:sz="0" w:space="0" w:color="auto"/>
                    <w:right w:val="none" w:sz="0" w:space="0" w:color="auto"/>
                  </w:divBdr>
                </w:div>
                <w:div w:id="1979721347">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888764983">
          <w:marLeft w:val="0"/>
          <w:marRight w:val="0"/>
          <w:marTop w:val="0"/>
          <w:marBottom w:val="240"/>
          <w:divBdr>
            <w:top w:val="single" w:sz="12" w:space="0" w:color="EEEEEE"/>
            <w:left w:val="none" w:sz="0" w:space="0" w:color="auto"/>
            <w:bottom w:val="none" w:sz="0" w:space="0" w:color="auto"/>
            <w:right w:val="none" w:sz="0" w:space="0" w:color="auto"/>
          </w:divBdr>
          <w:divsChild>
            <w:div w:id="1019090056">
              <w:marLeft w:val="0"/>
              <w:marRight w:val="0"/>
              <w:marTop w:val="240"/>
              <w:marBottom w:val="240"/>
              <w:divBdr>
                <w:top w:val="none" w:sz="0" w:space="0" w:color="auto"/>
                <w:left w:val="none" w:sz="0" w:space="0" w:color="auto"/>
                <w:bottom w:val="none" w:sz="0" w:space="0" w:color="auto"/>
                <w:right w:val="none" w:sz="0" w:space="0" w:color="auto"/>
              </w:divBdr>
              <w:divsChild>
                <w:div w:id="84376597">
                  <w:marLeft w:val="0"/>
                  <w:marRight w:val="0"/>
                  <w:marTop w:val="0"/>
                  <w:marBottom w:val="0"/>
                  <w:divBdr>
                    <w:top w:val="none" w:sz="0" w:space="0" w:color="auto"/>
                    <w:left w:val="none" w:sz="0" w:space="0" w:color="auto"/>
                    <w:bottom w:val="none" w:sz="0" w:space="0" w:color="auto"/>
                    <w:right w:val="none" w:sz="0" w:space="0" w:color="auto"/>
                  </w:divBdr>
                </w:div>
                <w:div w:id="1272397616">
                  <w:marLeft w:val="0"/>
                  <w:marRight w:val="0"/>
                  <w:marTop w:val="270"/>
                  <w:marBottom w:val="315"/>
                  <w:divBdr>
                    <w:top w:val="none" w:sz="0" w:space="0" w:color="auto"/>
                    <w:left w:val="none" w:sz="0" w:space="0" w:color="auto"/>
                    <w:bottom w:val="none" w:sz="0" w:space="0" w:color="auto"/>
                    <w:right w:val="none" w:sz="0" w:space="0" w:color="auto"/>
                  </w:divBdr>
                  <w:divsChild>
                    <w:div w:id="1981375570">
                      <w:marLeft w:val="0"/>
                      <w:marRight w:val="0"/>
                      <w:marTop w:val="270"/>
                      <w:marBottom w:val="270"/>
                      <w:divBdr>
                        <w:top w:val="none" w:sz="0" w:space="0" w:color="auto"/>
                        <w:left w:val="none" w:sz="0" w:space="0" w:color="auto"/>
                        <w:bottom w:val="none" w:sz="0" w:space="0" w:color="auto"/>
                        <w:right w:val="none" w:sz="0" w:space="0" w:color="auto"/>
                      </w:divBdr>
                      <w:divsChild>
                        <w:div w:id="1416123187">
                          <w:marLeft w:val="0"/>
                          <w:marRight w:val="0"/>
                          <w:marTop w:val="270"/>
                          <w:marBottom w:val="270"/>
                          <w:divBdr>
                            <w:top w:val="none" w:sz="0" w:space="0" w:color="auto"/>
                            <w:left w:val="none" w:sz="0" w:space="0" w:color="auto"/>
                            <w:bottom w:val="none" w:sz="0" w:space="0" w:color="auto"/>
                            <w:right w:val="none" w:sz="0" w:space="0" w:color="auto"/>
                          </w:divBdr>
                          <w:divsChild>
                            <w:div w:id="162734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7586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473866905">
          <w:marLeft w:val="0"/>
          <w:marRight w:val="0"/>
          <w:marTop w:val="0"/>
          <w:marBottom w:val="240"/>
          <w:divBdr>
            <w:top w:val="single" w:sz="12" w:space="0" w:color="EEEEEE"/>
            <w:left w:val="none" w:sz="0" w:space="0" w:color="auto"/>
            <w:bottom w:val="none" w:sz="0" w:space="0" w:color="auto"/>
            <w:right w:val="none" w:sz="0" w:space="0" w:color="auto"/>
          </w:divBdr>
          <w:divsChild>
            <w:div w:id="519508345">
              <w:marLeft w:val="0"/>
              <w:marRight w:val="0"/>
              <w:marTop w:val="240"/>
              <w:marBottom w:val="240"/>
              <w:divBdr>
                <w:top w:val="none" w:sz="0" w:space="0" w:color="auto"/>
                <w:left w:val="none" w:sz="0" w:space="0" w:color="auto"/>
                <w:bottom w:val="none" w:sz="0" w:space="0" w:color="auto"/>
                <w:right w:val="none" w:sz="0" w:space="0" w:color="auto"/>
              </w:divBdr>
              <w:divsChild>
                <w:div w:id="201214195">
                  <w:marLeft w:val="0"/>
                  <w:marRight w:val="0"/>
                  <w:marTop w:val="270"/>
                  <w:marBottom w:val="315"/>
                  <w:divBdr>
                    <w:top w:val="none" w:sz="0" w:space="0" w:color="auto"/>
                    <w:left w:val="none" w:sz="0" w:space="0" w:color="auto"/>
                    <w:bottom w:val="none" w:sz="0" w:space="0" w:color="auto"/>
                    <w:right w:val="none" w:sz="0" w:space="0" w:color="auto"/>
                  </w:divBdr>
                  <w:divsChild>
                    <w:div w:id="502936493">
                      <w:marLeft w:val="0"/>
                      <w:marRight w:val="0"/>
                      <w:marTop w:val="270"/>
                      <w:marBottom w:val="270"/>
                      <w:divBdr>
                        <w:top w:val="none" w:sz="0" w:space="0" w:color="auto"/>
                        <w:left w:val="none" w:sz="0" w:space="0" w:color="auto"/>
                        <w:bottom w:val="none" w:sz="0" w:space="0" w:color="auto"/>
                        <w:right w:val="none" w:sz="0" w:space="0" w:color="auto"/>
                      </w:divBdr>
                      <w:divsChild>
                        <w:div w:id="870996672">
                          <w:marLeft w:val="0"/>
                          <w:marRight w:val="0"/>
                          <w:marTop w:val="270"/>
                          <w:marBottom w:val="270"/>
                          <w:divBdr>
                            <w:top w:val="none" w:sz="0" w:space="0" w:color="auto"/>
                            <w:left w:val="none" w:sz="0" w:space="0" w:color="auto"/>
                            <w:bottom w:val="none" w:sz="0" w:space="0" w:color="auto"/>
                            <w:right w:val="none" w:sz="0" w:space="0" w:color="auto"/>
                          </w:divBdr>
                          <w:divsChild>
                            <w:div w:id="44446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770427">
                  <w:marLeft w:val="0"/>
                  <w:marRight w:val="0"/>
                  <w:marTop w:val="0"/>
                  <w:marBottom w:val="0"/>
                  <w:divBdr>
                    <w:top w:val="none" w:sz="0" w:space="0" w:color="auto"/>
                    <w:left w:val="none" w:sz="0" w:space="0" w:color="auto"/>
                    <w:bottom w:val="none" w:sz="0" w:space="0" w:color="auto"/>
                    <w:right w:val="none" w:sz="0" w:space="0" w:color="auto"/>
                  </w:divBdr>
                </w:div>
                <w:div w:id="200350562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520312213">
          <w:marLeft w:val="0"/>
          <w:marRight w:val="0"/>
          <w:marTop w:val="0"/>
          <w:marBottom w:val="240"/>
          <w:divBdr>
            <w:top w:val="single" w:sz="12" w:space="0" w:color="EEEEEE"/>
            <w:left w:val="none" w:sz="0" w:space="0" w:color="auto"/>
            <w:bottom w:val="none" w:sz="0" w:space="0" w:color="auto"/>
            <w:right w:val="none" w:sz="0" w:space="0" w:color="auto"/>
          </w:divBdr>
          <w:divsChild>
            <w:div w:id="350450435">
              <w:marLeft w:val="0"/>
              <w:marRight w:val="0"/>
              <w:marTop w:val="240"/>
              <w:marBottom w:val="240"/>
              <w:divBdr>
                <w:top w:val="none" w:sz="0" w:space="0" w:color="auto"/>
                <w:left w:val="none" w:sz="0" w:space="0" w:color="auto"/>
                <w:bottom w:val="none" w:sz="0" w:space="0" w:color="auto"/>
                <w:right w:val="none" w:sz="0" w:space="0" w:color="auto"/>
              </w:divBdr>
              <w:divsChild>
                <w:div w:id="895700364">
                  <w:marLeft w:val="0"/>
                  <w:marRight w:val="0"/>
                  <w:marTop w:val="270"/>
                  <w:marBottom w:val="315"/>
                  <w:divBdr>
                    <w:top w:val="none" w:sz="0" w:space="0" w:color="auto"/>
                    <w:left w:val="none" w:sz="0" w:space="0" w:color="auto"/>
                    <w:bottom w:val="none" w:sz="0" w:space="0" w:color="auto"/>
                    <w:right w:val="none" w:sz="0" w:space="0" w:color="auto"/>
                  </w:divBdr>
                  <w:divsChild>
                    <w:div w:id="1053501965">
                      <w:marLeft w:val="0"/>
                      <w:marRight w:val="0"/>
                      <w:marTop w:val="270"/>
                      <w:marBottom w:val="270"/>
                      <w:divBdr>
                        <w:top w:val="none" w:sz="0" w:space="0" w:color="auto"/>
                        <w:left w:val="none" w:sz="0" w:space="0" w:color="auto"/>
                        <w:bottom w:val="none" w:sz="0" w:space="0" w:color="auto"/>
                        <w:right w:val="none" w:sz="0" w:space="0" w:color="auto"/>
                      </w:divBdr>
                      <w:divsChild>
                        <w:div w:id="266544776">
                          <w:marLeft w:val="0"/>
                          <w:marRight w:val="0"/>
                          <w:marTop w:val="270"/>
                          <w:marBottom w:val="270"/>
                          <w:divBdr>
                            <w:top w:val="none" w:sz="0" w:space="0" w:color="auto"/>
                            <w:left w:val="none" w:sz="0" w:space="0" w:color="auto"/>
                            <w:bottom w:val="none" w:sz="0" w:space="0" w:color="auto"/>
                            <w:right w:val="none" w:sz="0" w:space="0" w:color="auto"/>
                          </w:divBdr>
                          <w:divsChild>
                            <w:div w:id="4229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25106">
                      <w:marLeft w:val="0"/>
                      <w:marRight w:val="0"/>
                      <w:marTop w:val="270"/>
                      <w:marBottom w:val="270"/>
                      <w:divBdr>
                        <w:top w:val="none" w:sz="0" w:space="0" w:color="auto"/>
                        <w:left w:val="none" w:sz="0" w:space="0" w:color="auto"/>
                        <w:bottom w:val="none" w:sz="0" w:space="0" w:color="auto"/>
                        <w:right w:val="none" w:sz="0" w:space="0" w:color="auto"/>
                      </w:divBdr>
                      <w:divsChild>
                        <w:div w:id="1263226450">
                          <w:marLeft w:val="0"/>
                          <w:marRight w:val="0"/>
                          <w:marTop w:val="270"/>
                          <w:marBottom w:val="270"/>
                          <w:divBdr>
                            <w:top w:val="none" w:sz="0" w:space="0" w:color="auto"/>
                            <w:left w:val="none" w:sz="0" w:space="0" w:color="auto"/>
                            <w:bottom w:val="none" w:sz="0" w:space="0" w:color="auto"/>
                            <w:right w:val="none" w:sz="0" w:space="0" w:color="auto"/>
                          </w:divBdr>
                          <w:divsChild>
                            <w:div w:id="5250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0826">
                      <w:marLeft w:val="0"/>
                      <w:marRight w:val="0"/>
                      <w:marTop w:val="270"/>
                      <w:marBottom w:val="270"/>
                      <w:divBdr>
                        <w:top w:val="none" w:sz="0" w:space="0" w:color="auto"/>
                        <w:left w:val="none" w:sz="0" w:space="0" w:color="auto"/>
                        <w:bottom w:val="none" w:sz="0" w:space="0" w:color="auto"/>
                        <w:right w:val="none" w:sz="0" w:space="0" w:color="auto"/>
                      </w:divBdr>
                      <w:divsChild>
                        <w:div w:id="533688481">
                          <w:marLeft w:val="0"/>
                          <w:marRight w:val="0"/>
                          <w:marTop w:val="270"/>
                          <w:marBottom w:val="270"/>
                          <w:divBdr>
                            <w:top w:val="none" w:sz="0" w:space="0" w:color="auto"/>
                            <w:left w:val="none" w:sz="0" w:space="0" w:color="auto"/>
                            <w:bottom w:val="none" w:sz="0" w:space="0" w:color="auto"/>
                            <w:right w:val="none" w:sz="0" w:space="0" w:color="auto"/>
                          </w:divBdr>
                          <w:divsChild>
                            <w:div w:id="125385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675779">
                  <w:marLeft w:val="0"/>
                  <w:marRight w:val="0"/>
                  <w:marTop w:val="90"/>
                  <w:marBottom w:val="0"/>
                  <w:divBdr>
                    <w:top w:val="none" w:sz="0" w:space="0" w:color="auto"/>
                    <w:left w:val="none" w:sz="0" w:space="0" w:color="auto"/>
                    <w:bottom w:val="none" w:sz="0" w:space="0" w:color="auto"/>
                    <w:right w:val="none" w:sz="0" w:space="0" w:color="auto"/>
                  </w:divBdr>
                </w:div>
                <w:div w:id="174996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2951">
          <w:marLeft w:val="0"/>
          <w:marRight w:val="0"/>
          <w:marTop w:val="0"/>
          <w:marBottom w:val="240"/>
          <w:divBdr>
            <w:top w:val="single" w:sz="12" w:space="0" w:color="EEEEEE"/>
            <w:left w:val="none" w:sz="0" w:space="0" w:color="auto"/>
            <w:bottom w:val="none" w:sz="0" w:space="0" w:color="auto"/>
            <w:right w:val="none" w:sz="0" w:space="0" w:color="auto"/>
          </w:divBdr>
          <w:divsChild>
            <w:div w:id="724573676">
              <w:marLeft w:val="0"/>
              <w:marRight w:val="0"/>
              <w:marTop w:val="240"/>
              <w:marBottom w:val="240"/>
              <w:divBdr>
                <w:top w:val="none" w:sz="0" w:space="0" w:color="auto"/>
                <w:left w:val="none" w:sz="0" w:space="0" w:color="auto"/>
                <w:bottom w:val="none" w:sz="0" w:space="0" w:color="auto"/>
                <w:right w:val="none" w:sz="0" w:space="0" w:color="auto"/>
              </w:divBdr>
              <w:divsChild>
                <w:div w:id="180362109">
                  <w:marLeft w:val="0"/>
                  <w:marRight w:val="0"/>
                  <w:marTop w:val="270"/>
                  <w:marBottom w:val="315"/>
                  <w:divBdr>
                    <w:top w:val="none" w:sz="0" w:space="0" w:color="auto"/>
                    <w:left w:val="none" w:sz="0" w:space="0" w:color="auto"/>
                    <w:bottom w:val="none" w:sz="0" w:space="0" w:color="auto"/>
                    <w:right w:val="none" w:sz="0" w:space="0" w:color="auto"/>
                  </w:divBdr>
                  <w:divsChild>
                    <w:div w:id="90703032">
                      <w:marLeft w:val="0"/>
                      <w:marRight w:val="0"/>
                      <w:marTop w:val="270"/>
                      <w:marBottom w:val="270"/>
                      <w:divBdr>
                        <w:top w:val="none" w:sz="0" w:space="0" w:color="auto"/>
                        <w:left w:val="none" w:sz="0" w:space="0" w:color="auto"/>
                        <w:bottom w:val="none" w:sz="0" w:space="0" w:color="auto"/>
                        <w:right w:val="none" w:sz="0" w:space="0" w:color="auto"/>
                      </w:divBdr>
                      <w:divsChild>
                        <w:div w:id="748698752">
                          <w:marLeft w:val="0"/>
                          <w:marRight w:val="0"/>
                          <w:marTop w:val="270"/>
                          <w:marBottom w:val="270"/>
                          <w:divBdr>
                            <w:top w:val="none" w:sz="0" w:space="0" w:color="auto"/>
                            <w:left w:val="none" w:sz="0" w:space="0" w:color="auto"/>
                            <w:bottom w:val="none" w:sz="0" w:space="0" w:color="auto"/>
                            <w:right w:val="none" w:sz="0" w:space="0" w:color="auto"/>
                          </w:divBdr>
                          <w:divsChild>
                            <w:div w:id="66848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13805">
                  <w:marLeft w:val="0"/>
                  <w:marRight w:val="0"/>
                  <w:marTop w:val="90"/>
                  <w:marBottom w:val="0"/>
                  <w:divBdr>
                    <w:top w:val="none" w:sz="0" w:space="0" w:color="auto"/>
                    <w:left w:val="none" w:sz="0" w:space="0" w:color="auto"/>
                    <w:bottom w:val="none" w:sz="0" w:space="0" w:color="auto"/>
                    <w:right w:val="none" w:sz="0" w:space="0" w:color="auto"/>
                  </w:divBdr>
                </w:div>
                <w:div w:id="162118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769108">
      <w:bodyDiv w:val="1"/>
      <w:marLeft w:val="0"/>
      <w:marRight w:val="0"/>
      <w:marTop w:val="0"/>
      <w:marBottom w:val="0"/>
      <w:divBdr>
        <w:top w:val="none" w:sz="0" w:space="0" w:color="auto"/>
        <w:left w:val="none" w:sz="0" w:space="0" w:color="auto"/>
        <w:bottom w:val="none" w:sz="0" w:space="0" w:color="auto"/>
        <w:right w:val="none" w:sz="0" w:space="0" w:color="auto"/>
      </w:divBdr>
      <w:divsChild>
        <w:div w:id="553783688">
          <w:marLeft w:val="0"/>
          <w:marRight w:val="0"/>
          <w:marTop w:val="0"/>
          <w:marBottom w:val="240"/>
          <w:divBdr>
            <w:top w:val="none" w:sz="0" w:space="0" w:color="auto"/>
            <w:left w:val="none" w:sz="0" w:space="0" w:color="auto"/>
            <w:bottom w:val="none" w:sz="0" w:space="0" w:color="auto"/>
            <w:right w:val="none" w:sz="0" w:space="0" w:color="auto"/>
          </w:divBdr>
        </w:div>
      </w:divsChild>
    </w:div>
    <w:div w:id="749275610">
      <w:bodyDiv w:val="1"/>
      <w:marLeft w:val="0"/>
      <w:marRight w:val="0"/>
      <w:marTop w:val="0"/>
      <w:marBottom w:val="0"/>
      <w:divBdr>
        <w:top w:val="none" w:sz="0" w:space="0" w:color="auto"/>
        <w:left w:val="none" w:sz="0" w:space="0" w:color="auto"/>
        <w:bottom w:val="none" w:sz="0" w:space="0" w:color="auto"/>
        <w:right w:val="none" w:sz="0" w:space="0" w:color="auto"/>
      </w:divBdr>
    </w:div>
    <w:div w:id="749542003">
      <w:bodyDiv w:val="1"/>
      <w:marLeft w:val="0"/>
      <w:marRight w:val="0"/>
      <w:marTop w:val="0"/>
      <w:marBottom w:val="0"/>
      <w:divBdr>
        <w:top w:val="none" w:sz="0" w:space="0" w:color="auto"/>
        <w:left w:val="none" w:sz="0" w:space="0" w:color="auto"/>
        <w:bottom w:val="none" w:sz="0" w:space="0" w:color="auto"/>
        <w:right w:val="none" w:sz="0" w:space="0" w:color="auto"/>
      </w:divBdr>
      <w:divsChild>
        <w:div w:id="393430579">
          <w:marLeft w:val="0"/>
          <w:marRight w:val="0"/>
          <w:marTop w:val="0"/>
          <w:marBottom w:val="0"/>
          <w:divBdr>
            <w:top w:val="none" w:sz="0" w:space="0" w:color="auto"/>
            <w:left w:val="none" w:sz="0" w:space="0" w:color="auto"/>
            <w:bottom w:val="none" w:sz="0" w:space="0" w:color="auto"/>
            <w:right w:val="none" w:sz="0" w:space="0" w:color="auto"/>
          </w:divBdr>
          <w:divsChild>
            <w:div w:id="1661615085">
              <w:marLeft w:val="0"/>
              <w:marRight w:val="0"/>
              <w:marTop w:val="0"/>
              <w:marBottom w:val="900"/>
              <w:divBdr>
                <w:top w:val="none" w:sz="0" w:space="0" w:color="auto"/>
                <w:left w:val="none" w:sz="0" w:space="0" w:color="auto"/>
                <w:bottom w:val="none" w:sz="0" w:space="0" w:color="auto"/>
                <w:right w:val="none" w:sz="0" w:space="0" w:color="auto"/>
              </w:divBdr>
              <w:divsChild>
                <w:div w:id="141893767">
                  <w:marLeft w:val="0"/>
                  <w:marRight w:val="0"/>
                  <w:marTop w:val="0"/>
                  <w:marBottom w:val="240"/>
                  <w:divBdr>
                    <w:top w:val="single" w:sz="12" w:space="0" w:color="EEEEEE"/>
                    <w:left w:val="none" w:sz="0" w:space="0" w:color="auto"/>
                    <w:bottom w:val="none" w:sz="0" w:space="0" w:color="auto"/>
                    <w:right w:val="none" w:sz="0" w:space="0" w:color="auto"/>
                  </w:divBdr>
                  <w:divsChild>
                    <w:div w:id="1642494788">
                      <w:marLeft w:val="0"/>
                      <w:marRight w:val="0"/>
                      <w:marTop w:val="240"/>
                      <w:marBottom w:val="240"/>
                      <w:divBdr>
                        <w:top w:val="none" w:sz="0" w:space="0" w:color="auto"/>
                        <w:left w:val="none" w:sz="0" w:space="0" w:color="auto"/>
                        <w:bottom w:val="none" w:sz="0" w:space="0" w:color="auto"/>
                        <w:right w:val="none" w:sz="0" w:space="0" w:color="auto"/>
                      </w:divBdr>
                      <w:divsChild>
                        <w:div w:id="119765236">
                          <w:marLeft w:val="0"/>
                          <w:marRight w:val="0"/>
                          <w:marTop w:val="90"/>
                          <w:marBottom w:val="0"/>
                          <w:divBdr>
                            <w:top w:val="none" w:sz="0" w:space="0" w:color="auto"/>
                            <w:left w:val="none" w:sz="0" w:space="0" w:color="auto"/>
                            <w:bottom w:val="none" w:sz="0" w:space="0" w:color="auto"/>
                            <w:right w:val="none" w:sz="0" w:space="0" w:color="auto"/>
                          </w:divBdr>
                        </w:div>
                        <w:div w:id="1318725824">
                          <w:marLeft w:val="0"/>
                          <w:marRight w:val="0"/>
                          <w:marTop w:val="270"/>
                          <w:marBottom w:val="315"/>
                          <w:divBdr>
                            <w:top w:val="none" w:sz="0" w:space="0" w:color="auto"/>
                            <w:left w:val="none" w:sz="0" w:space="0" w:color="auto"/>
                            <w:bottom w:val="none" w:sz="0" w:space="0" w:color="auto"/>
                            <w:right w:val="none" w:sz="0" w:space="0" w:color="auto"/>
                          </w:divBdr>
                          <w:divsChild>
                            <w:div w:id="1514414932">
                              <w:marLeft w:val="0"/>
                              <w:marRight w:val="0"/>
                              <w:marTop w:val="270"/>
                              <w:marBottom w:val="270"/>
                              <w:divBdr>
                                <w:top w:val="none" w:sz="0" w:space="0" w:color="auto"/>
                                <w:left w:val="none" w:sz="0" w:space="0" w:color="auto"/>
                                <w:bottom w:val="none" w:sz="0" w:space="0" w:color="auto"/>
                                <w:right w:val="none" w:sz="0" w:space="0" w:color="auto"/>
                              </w:divBdr>
                              <w:divsChild>
                                <w:div w:id="450172575">
                                  <w:marLeft w:val="0"/>
                                  <w:marRight w:val="0"/>
                                  <w:marTop w:val="270"/>
                                  <w:marBottom w:val="270"/>
                                  <w:divBdr>
                                    <w:top w:val="none" w:sz="0" w:space="0" w:color="auto"/>
                                    <w:left w:val="none" w:sz="0" w:space="0" w:color="auto"/>
                                    <w:bottom w:val="none" w:sz="0" w:space="0" w:color="auto"/>
                                    <w:right w:val="none" w:sz="0" w:space="0" w:color="auto"/>
                                  </w:divBdr>
                                  <w:divsChild>
                                    <w:div w:id="117349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55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3309">
                  <w:marLeft w:val="0"/>
                  <w:marRight w:val="0"/>
                  <w:marTop w:val="0"/>
                  <w:marBottom w:val="240"/>
                  <w:divBdr>
                    <w:top w:val="single" w:sz="12" w:space="0" w:color="EEEEEE"/>
                    <w:left w:val="none" w:sz="0" w:space="0" w:color="auto"/>
                    <w:bottom w:val="none" w:sz="0" w:space="0" w:color="auto"/>
                    <w:right w:val="none" w:sz="0" w:space="0" w:color="auto"/>
                  </w:divBdr>
                  <w:divsChild>
                    <w:div w:id="1837182693">
                      <w:marLeft w:val="0"/>
                      <w:marRight w:val="0"/>
                      <w:marTop w:val="240"/>
                      <w:marBottom w:val="240"/>
                      <w:divBdr>
                        <w:top w:val="none" w:sz="0" w:space="0" w:color="auto"/>
                        <w:left w:val="none" w:sz="0" w:space="0" w:color="auto"/>
                        <w:bottom w:val="none" w:sz="0" w:space="0" w:color="auto"/>
                        <w:right w:val="none" w:sz="0" w:space="0" w:color="auto"/>
                      </w:divBdr>
                      <w:divsChild>
                        <w:div w:id="54739544">
                          <w:marLeft w:val="0"/>
                          <w:marRight w:val="0"/>
                          <w:marTop w:val="0"/>
                          <w:marBottom w:val="0"/>
                          <w:divBdr>
                            <w:top w:val="none" w:sz="0" w:space="0" w:color="auto"/>
                            <w:left w:val="none" w:sz="0" w:space="0" w:color="auto"/>
                            <w:bottom w:val="none" w:sz="0" w:space="0" w:color="auto"/>
                            <w:right w:val="none" w:sz="0" w:space="0" w:color="auto"/>
                          </w:divBdr>
                        </w:div>
                        <w:div w:id="223029170">
                          <w:marLeft w:val="0"/>
                          <w:marRight w:val="0"/>
                          <w:marTop w:val="270"/>
                          <w:marBottom w:val="315"/>
                          <w:divBdr>
                            <w:top w:val="none" w:sz="0" w:space="0" w:color="auto"/>
                            <w:left w:val="none" w:sz="0" w:space="0" w:color="auto"/>
                            <w:bottom w:val="none" w:sz="0" w:space="0" w:color="auto"/>
                            <w:right w:val="none" w:sz="0" w:space="0" w:color="auto"/>
                          </w:divBdr>
                          <w:divsChild>
                            <w:div w:id="1010527060">
                              <w:marLeft w:val="0"/>
                              <w:marRight w:val="0"/>
                              <w:marTop w:val="270"/>
                              <w:marBottom w:val="270"/>
                              <w:divBdr>
                                <w:top w:val="none" w:sz="0" w:space="0" w:color="auto"/>
                                <w:left w:val="none" w:sz="0" w:space="0" w:color="auto"/>
                                <w:bottom w:val="none" w:sz="0" w:space="0" w:color="auto"/>
                                <w:right w:val="none" w:sz="0" w:space="0" w:color="auto"/>
                              </w:divBdr>
                              <w:divsChild>
                                <w:div w:id="842738639">
                                  <w:marLeft w:val="0"/>
                                  <w:marRight w:val="0"/>
                                  <w:marTop w:val="270"/>
                                  <w:marBottom w:val="270"/>
                                  <w:divBdr>
                                    <w:top w:val="none" w:sz="0" w:space="0" w:color="auto"/>
                                    <w:left w:val="none" w:sz="0" w:space="0" w:color="auto"/>
                                    <w:bottom w:val="none" w:sz="0" w:space="0" w:color="auto"/>
                                    <w:right w:val="none" w:sz="0" w:space="0" w:color="auto"/>
                                  </w:divBdr>
                                  <w:divsChild>
                                    <w:div w:id="4177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529036">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2085570788">
              <w:marLeft w:val="0"/>
              <w:marRight w:val="0"/>
              <w:marTop w:val="0"/>
              <w:marBottom w:val="0"/>
              <w:divBdr>
                <w:top w:val="none" w:sz="0" w:space="0" w:color="auto"/>
                <w:left w:val="none" w:sz="0" w:space="0" w:color="auto"/>
                <w:bottom w:val="none" w:sz="0" w:space="0" w:color="auto"/>
                <w:right w:val="none" w:sz="0" w:space="0" w:color="auto"/>
              </w:divBdr>
              <w:divsChild>
                <w:div w:id="377902707">
                  <w:marLeft w:val="0"/>
                  <w:marRight w:val="0"/>
                  <w:marTop w:val="330"/>
                  <w:marBottom w:val="330"/>
                  <w:divBdr>
                    <w:top w:val="none" w:sz="0" w:space="0" w:color="auto"/>
                    <w:left w:val="none" w:sz="0" w:space="0" w:color="auto"/>
                    <w:bottom w:val="none" w:sz="0" w:space="0" w:color="auto"/>
                    <w:right w:val="none" w:sz="0" w:space="0" w:color="auto"/>
                  </w:divBdr>
                  <w:divsChild>
                    <w:div w:id="1125275958">
                      <w:marLeft w:val="0"/>
                      <w:marRight w:val="0"/>
                      <w:marTop w:val="360"/>
                      <w:marBottom w:val="0"/>
                      <w:divBdr>
                        <w:top w:val="none" w:sz="0" w:space="0" w:color="auto"/>
                        <w:left w:val="none" w:sz="0" w:space="0" w:color="auto"/>
                        <w:bottom w:val="none" w:sz="0" w:space="0" w:color="auto"/>
                        <w:right w:val="none" w:sz="0" w:space="0" w:color="auto"/>
                      </w:divBdr>
                      <w:divsChild>
                        <w:div w:id="21096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7681">
                  <w:marLeft w:val="0"/>
                  <w:marRight w:val="0"/>
                  <w:marTop w:val="330"/>
                  <w:marBottom w:val="330"/>
                  <w:divBdr>
                    <w:top w:val="none" w:sz="0" w:space="0" w:color="auto"/>
                    <w:left w:val="none" w:sz="0" w:space="0" w:color="auto"/>
                    <w:bottom w:val="none" w:sz="0" w:space="0" w:color="auto"/>
                    <w:right w:val="none" w:sz="0" w:space="0" w:color="auto"/>
                  </w:divBdr>
                  <w:divsChild>
                    <w:div w:id="1045518690">
                      <w:marLeft w:val="0"/>
                      <w:marRight w:val="0"/>
                      <w:marTop w:val="360"/>
                      <w:marBottom w:val="0"/>
                      <w:divBdr>
                        <w:top w:val="none" w:sz="0" w:space="0" w:color="auto"/>
                        <w:left w:val="none" w:sz="0" w:space="0" w:color="auto"/>
                        <w:bottom w:val="none" w:sz="0" w:space="0" w:color="auto"/>
                        <w:right w:val="none" w:sz="0" w:space="0" w:color="auto"/>
                      </w:divBdr>
                      <w:divsChild>
                        <w:div w:id="112531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4486">
                  <w:marLeft w:val="0"/>
                  <w:marRight w:val="0"/>
                  <w:marTop w:val="330"/>
                  <w:marBottom w:val="330"/>
                  <w:divBdr>
                    <w:top w:val="none" w:sz="0" w:space="0" w:color="auto"/>
                    <w:left w:val="none" w:sz="0" w:space="0" w:color="auto"/>
                    <w:bottom w:val="none" w:sz="0" w:space="0" w:color="auto"/>
                    <w:right w:val="none" w:sz="0" w:space="0" w:color="auto"/>
                  </w:divBdr>
                  <w:divsChild>
                    <w:div w:id="639309624">
                      <w:marLeft w:val="0"/>
                      <w:marRight w:val="0"/>
                      <w:marTop w:val="360"/>
                      <w:marBottom w:val="0"/>
                      <w:divBdr>
                        <w:top w:val="none" w:sz="0" w:space="0" w:color="auto"/>
                        <w:left w:val="none" w:sz="0" w:space="0" w:color="auto"/>
                        <w:bottom w:val="none" w:sz="0" w:space="0" w:color="auto"/>
                        <w:right w:val="none" w:sz="0" w:space="0" w:color="auto"/>
                      </w:divBdr>
                      <w:divsChild>
                        <w:div w:id="179752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3634">
                  <w:marLeft w:val="0"/>
                  <w:marRight w:val="0"/>
                  <w:marTop w:val="330"/>
                  <w:marBottom w:val="330"/>
                  <w:divBdr>
                    <w:top w:val="none" w:sz="0" w:space="0" w:color="auto"/>
                    <w:left w:val="none" w:sz="0" w:space="0" w:color="auto"/>
                    <w:bottom w:val="none" w:sz="0" w:space="0" w:color="auto"/>
                    <w:right w:val="none" w:sz="0" w:space="0" w:color="auto"/>
                  </w:divBdr>
                  <w:divsChild>
                    <w:div w:id="402484683">
                      <w:marLeft w:val="0"/>
                      <w:marRight w:val="0"/>
                      <w:marTop w:val="360"/>
                      <w:marBottom w:val="0"/>
                      <w:divBdr>
                        <w:top w:val="none" w:sz="0" w:space="0" w:color="auto"/>
                        <w:left w:val="none" w:sz="0" w:space="0" w:color="auto"/>
                        <w:bottom w:val="none" w:sz="0" w:space="0" w:color="auto"/>
                        <w:right w:val="none" w:sz="0" w:space="0" w:color="auto"/>
                      </w:divBdr>
                      <w:divsChild>
                        <w:div w:id="87211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05573">
                  <w:marLeft w:val="0"/>
                  <w:marRight w:val="0"/>
                  <w:marTop w:val="330"/>
                  <w:marBottom w:val="330"/>
                  <w:divBdr>
                    <w:top w:val="none" w:sz="0" w:space="0" w:color="auto"/>
                    <w:left w:val="none" w:sz="0" w:space="0" w:color="auto"/>
                    <w:bottom w:val="none" w:sz="0" w:space="0" w:color="auto"/>
                    <w:right w:val="none" w:sz="0" w:space="0" w:color="auto"/>
                  </w:divBdr>
                  <w:divsChild>
                    <w:div w:id="1808860863">
                      <w:marLeft w:val="0"/>
                      <w:marRight w:val="0"/>
                      <w:marTop w:val="360"/>
                      <w:marBottom w:val="0"/>
                      <w:divBdr>
                        <w:top w:val="none" w:sz="0" w:space="0" w:color="auto"/>
                        <w:left w:val="none" w:sz="0" w:space="0" w:color="auto"/>
                        <w:bottom w:val="none" w:sz="0" w:space="0" w:color="auto"/>
                        <w:right w:val="none" w:sz="0" w:space="0" w:color="auto"/>
                      </w:divBdr>
                      <w:divsChild>
                        <w:div w:id="95821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2663">
                  <w:marLeft w:val="0"/>
                  <w:marRight w:val="0"/>
                  <w:marTop w:val="330"/>
                  <w:marBottom w:val="330"/>
                  <w:divBdr>
                    <w:top w:val="none" w:sz="0" w:space="0" w:color="auto"/>
                    <w:left w:val="none" w:sz="0" w:space="0" w:color="auto"/>
                    <w:bottom w:val="none" w:sz="0" w:space="0" w:color="auto"/>
                    <w:right w:val="none" w:sz="0" w:space="0" w:color="auto"/>
                  </w:divBdr>
                  <w:divsChild>
                    <w:div w:id="48576808">
                      <w:marLeft w:val="0"/>
                      <w:marRight w:val="0"/>
                      <w:marTop w:val="360"/>
                      <w:marBottom w:val="0"/>
                      <w:divBdr>
                        <w:top w:val="none" w:sz="0" w:space="0" w:color="auto"/>
                        <w:left w:val="none" w:sz="0" w:space="0" w:color="auto"/>
                        <w:bottom w:val="none" w:sz="0" w:space="0" w:color="auto"/>
                        <w:right w:val="none" w:sz="0" w:space="0" w:color="auto"/>
                      </w:divBdr>
                      <w:divsChild>
                        <w:div w:id="63622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5257">
                  <w:marLeft w:val="0"/>
                  <w:marRight w:val="0"/>
                  <w:marTop w:val="330"/>
                  <w:marBottom w:val="330"/>
                  <w:divBdr>
                    <w:top w:val="none" w:sz="0" w:space="0" w:color="auto"/>
                    <w:left w:val="none" w:sz="0" w:space="0" w:color="auto"/>
                    <w:bottom w:val="none" w:sz="0" w:space="0" w:color="auto"/>
                    <w:right w:val="none" w:sz="0" w:space="0" w:color="auto"/>
                  </w:divBdr>
                  <w:divsChild>
                    <w:div w:id="313022589">
                      <w:marLeft w:val="0"/>
                      <w:marRight w:val="0"/>
                      <w:marTop w:val="360"/>
                      <w:marBottom w:val="0"/>
                      <w:divBdr>
                        <w:top w:val="none" w:sz="0" w:space="0" w:color="auto"/>
                        <w:left w:val="none" w:sz="0" w:space="0" w:color="auto"/>
                        <w:bottom w:val="none" w:sz="0" w:space="0" w:color="auto"/>
                        <w:right w:val="none" w:sz="0" w:space="0" w:color="auto"/>
                      </w:divBdr>
                      <w:divsChild>
                        <w:div w:id="183733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1838">
                  <w:marLeft w:val="0"/>
                  <w:marRight w:val="0"/>
                  <w:marTop w:val="330"/>
                  <w:marBottom w:val="330"/>
                  <w:divBdr>
                    <w:top w:val="none" w:sz="0" w:space="0" w:color="auto"/>
                    <w:left w:val="none" w:sz="0" w:space="0" w:color="auto"/>
                    <w:bottom w:val="none" w:sz="0" w:space="0" w:color="auto"/>
                    <w:right w:val="none" w:sz="0" w:space="0" w:color="auto"/>
                  </w:divBdr>
                  <w:divsChild>
                    <w:div w:id="1491630929">
                      <w:marLeft w:val="0"/>
                      <w:marRight w:val="0"/>
                      <w:marTop w:val="360"/>
                      <w:marBottom w:val="0"/>
                      <w:divBdr>
                        <w:top w:val="none" w:sz="0" w:space="0" w:color="auto"/>
                        <w:left w:val="none" w:sz="0" w:space="0" w:color="auto"/>
                        <w:bottom w:val="none" w:sz="0" w:space="0" w:color="auto"/>
                        <w:right w:val="none" w:sz="0" w:space="0" w:color="auto"/>
                      </w:divBdr>
                      <w:divsChild>
                        <w:div w:id="150897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005073">
      <w:bodyDiv w:val="1"/>
      <w:marLeft w:val="0"/>
      <w:marRight w:val="0"/>
      <w:marTop w:val="0"/>
      <w:marBottom w:val="0"/>
      <w:divBdr>
        <w:top w:val="none" w:sz="0" w:space="0" w:color="auto"/>
        <w:left w:val="none" w:sz="0" w:space="0" w:color="auto"/>
        <w:bottom w:val="none" w:sz="0" w:space="0" w:color="auto"/>
        <w:right w:val="none" w:sz="0" w:space="0" w:color="auto"/>
      </w:divBdr>
      <w:divsChild>
        <w:div w:id="773327808">
          <w:marLeft w:val="0"/>
          <w:marRight w:val="0"/>
          <w:marTop w:val="90"/>
          <w:marBottom w:val="0"/>
          <w:divBdr>
            <w:top w:val="none" w:sz="0" w:space="0" w:color="auto"/>
            <w:left w:val="none" w:sz="0" w:space="0" w:color="auto"/>
            <w:bottom w:val="none" w:sz="0" w:space="0" w:color="auto"/>
            <w:right w:val="none" w:sz="0" w:space="0" w:color="auto"/>
          </w:divBdr>
        </w:div>
        <w:div w:id="783816737">
          <w:marLeft w:val="0"/>
          <w:marRight w:val="0"/>
          <w:marTop w:val="0"/>
          <w:marBottom w:val="0"/>
          <w:divBdr>
            <w:top w:val="none" w:sz="0" w:space="0" w:color="auto"/>
            <w:left w:val="none" w:sz="0" w:space="0" w:color="auto"/>
            <w:bottom w:val="none" w:sz="0" w:space="0" w:color="auto"/>
            <w:right w:val="none" w:sz="0" w:space="0" w:color="auto"/>
          </w:divBdr>
        </w:div>
        <w:div w:id="890918619">
          <w:marLeft w:val="0"/>
          <w:marRight w:val="0"/>
          <w:marTop w:val="270"/>
          <w:marBottom w:val="315"/>
          <w:divBdr>
            <w:top w:val="none" w:sz="0" w:space="0" w:color="auto"/>
            <w:left w:val="none" w:sz="0" w:space="0" w:color="auto"/>
            <w:bottom w:val="none" w:sz="0" w:space="0" w:color="auto"/>
            <w:right w:val="none" w:sz="0" w:space="0" w:color="auto"/>
          </w:divBdr>
          <w:divsChild>
            <w:div w:id="1447429432">
              <w:marLeft w:val="0"/>
              <w:marRight w:val="0"/>
              <w:marTop w:val="270"/>
              <w:marBottom w:val="270"/>
              <w:divBdr>
                <w:top w:val="none" w:sz="0" w:space="0" w:color="auto"/>
                <w:left w:val="none" w:sz="0" w:space="0" w:color="auto"/>
                <w:bottom w:val="none" w:sz="0" w:space="0" w:color="auto"/>
                <w:right w:val="none" w:sz="0" w:space="0" w:color="auto"/>
              </w:divBdr>
              <w:divsChild>
                <w:div w:id="186527713">
                  <w:marLeft w:val="0"/>
                  <w:marRight w:val="0"/>
                  <w:marTop w:val="270"/>
                  <w:marBottom w:val="270"/>
                  <w:divBdr>
                    <w:top w:val="none" w:sz="0" w:space="0" w:color="auto"/>
                    <w:left w:val="none" w:sz="0" w:space="0" w:color="auto"/>
                    <w:bottom w:val="none" w:sz="0" w:space="0" w:color="auto"/>
                    <w:right w:val="none" w:sz="0" w:space="0" w:color="auto"/>
                  </w:divBdr>
                  <w:divsChild>
                    <w:div w:id="125686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472719">
      <w:bodyDiv w:val="1"/>
      <w:marLeft w:val="0"/>
      <w:marRight w:val="0"/>
      <w:marTop w:val="0"/>
      <w:marBottom w:val="0"/>
      <w:divBdr>
        <w:top w:val="none" w:sz="0" w:space="0" w:color="auto"/>
        <w:left w:val="none" w:sz="0" w:space="0" w:color="auto"/>
        <w:bottom w:val="none" w:sz="0" w:space="0" w:color="auto"/>
        <w:right w:val="none" w:sz="0" w:space="0" w:color="auto"/>
      </w:divBdr>
    </w:div>
    <w:div w:id="754520987">
      <w:bodyDiv w:val="1"/>
      <w:marLeft w:val="0"/>
      <w:marRight w:val="0"/>
      <w:marTop w:val="0"/>
      <w:marBottom w:val="0"/>
      <w:divBdr>
        <w:top w:val="none" w:sz="0" w:space="0" w:color="auto"/>
        <w:left w:val="none" w:sz="0" w:space="0" w:color="auto"/>
        <w:bottom w:val="none" w:sz="0" w:space="0" w:color="auto"/>
        <w:right w:val="none" w:sz="0" w:space="0" w:color="auto"/>
      </w:divBdr>
    </w:div>
    <w:div w:id="763066783">
      <w:bodyDiv w:val="1"/>
      <w:marLeft w:val="0"/>
      <w:marRight w:val="0"/>
      <w:marTop w:val="0"/>
      <w:marBottom w:val="0"/>
      <w:divBdr>
        <w:top w:val="none" w:sz="0" w:space="0" w:color="auto"/>
        <w:left w:val="none" w:sz="0" w:space="0" w:color="auto"/>
        <w:bottom w:val="none" w:sz="0" w:space="0" w:color="auto"/>
        <w:right w:val="none" w:sz="0" w:space="0" w:color="auto"/>
      </w:divBdr>
      <w:divsChild>
        <w:div w:id="746458099">
          <w:marLeft w:val="0"/>
          <w:marRight w:val="0"/>
          <w:marTop w:val="0"/>
          <w:marBottom w:val="0"/>
          <w:divBdr>
            <w:top w:val="none" w:sz="0" w:space="0" w:color="auto"/>
            <w:left w:val="none" w:sz="0" w:space="0" w:color="auto"/>
            <w:bottom w:val="none" w:sz="0" w:space="0" w:color="auto"/>
            <w:right w:val="none" w:sz="0" w:space="0" w:color="auto"/>
          </w:divBdr>
          <w:divsChild>
            <w:div w:id="1536507029">
              <w:marLeft w:val="0"/>
              <w:marRight w:val="0"/>
              <w:marTop w:val="0"/>
              <w:marBottom w:val="0"/>
              <w:divBdr>
                <w:top w:val="none" w:sz="0" w:space="0" w:color="auto"/>
                <w:left w:val="none" w:sz="0" w:space="0" w:color="auto"/>
                <w:bottom w:val="none" w:sz="0" w:space="0" w:color="auto"/>
                <w:right w:val="none" w:sz="0" w:space="0" w:color="auto"/>
              </w:divBdr>
              <w:divsChild>
                <w:div w:id="17026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04424">
          <w:marLeft w:val="0"/>
          <w:marRight w:val="0"/>
          <w:marTop w:val="0"/>
          <w:marBottom w:val="0"/>
          <w:divBdr>
            <w:top w:val="none" w:sz="0" w:space="0" w:color="auto"/>
            <w:left w:val="none" w:sz="0" w:space="0" w:color="auto"/>
            <w:bottom w:val="none" w:sz="0" w:space="0" w:color="auto"/>
            <w:right w:val="none" w:sz="0" w:space="0" w:color="auto"/>
          </w:divBdr>
          <w:divsChild>
            <w:div w:id="1445030961">
              <w:marLeft w:val="0"/>
              <w:marRight w:val="0"/>
              <w:marTop w:val="0"/>
              <w:marBottom w:val="0"/>
              <w:divBdr>
                <w:top w:val="none" w:sz="0" w:space="0" w:color="auto"/>
                <w:left w:val="none" w:sz="0" w:space="0" w:color="auto"/>
                <w:bottom w:val="none" w:sz="0" w:space="0" w:color="auto"/>
                <w:right w:val="none" w:sz="0" w:space="0" w:color="auto"/>
              </w:divBdr>
              <w:divsChild>
                <w:div w:id="16536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44373">
      <w:bodyDiv w:val="1"/>
      <w:marLeft w:val="0"/>
      <w:marRight w:val="0"/>
      <w:marTop w:val="0"/>
      <w:marBottom w:val="0"/>
      <w:divBdr>
        <w:top w:val="none" w:sz="0" w:space="0" w:color="auto"/>
        <w:left w:val="none" w:sz="0" w:space="0" w:color="auto"/>
        <w:bottom w:val="none" w:sz="0" w:space="0" w:color="auto"/>
        <w:right w:val="none" w:sz="0" w:space="0" w:color="auto"/>
      </w:divBdr>
      <w:divsChild>
        <w:div w:id="2083214707">
          <w:marLeft w:val="0"/>
          <w:marRight w:val="0"/>
          <w:marTop w:val="330"/>
          <w:marBottom w:val="330"/>
          <w:divBdr>
            <w:top w:val="none" w:sz="0" w:space="0" w:color="auto"/>
            <w:left w:val="none" w:sz="0" w:space="0" w:color="auto"/>
            <w:bottom w:val="none" w:sz="0" w:space="0" w:color="auto"/>
            <w:right w:val="none" w:sz="0" w:space="0" w:color="auto"/>
          </w:divBdr>
          <w:divsChild>
            <w:div w:id="1015619706">
              <w:marLeft w:val="0"/>
              <w:marRight w:val="0"/>
              <w:marTop w:val="360"/>
              <w:marBottom w:val="0"/>
              <w:divBdr>
                <w:top w:val="none" w:sz="0" w:space="0" w:color="auto"/>
                <w:left w:val="none" w:sz="0" w:space="0" w:color="auto"/>
                <w:bottom w:val="none" w:sz="0" w:space="0" w:color="auto"/>
                <w:right w:val="none" w:sz="0" w:space="0" w:color="auto"/>
              </w:divBdr>
              <w:divsChild>
                <w:div w:id="150131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7351">
      <w:bodyDiv w:val="1"/>
      <w:marLeft w:val="0"/>
      <w:marRight w:val="0"/>
      <w:marTop w:val="0"/>
      <w:marBottom w:val="0"/>
      <w:divBdr>
        <w:top w:val="none" w:sz="0" w:space="0" w:color="auto"/>
        <w:left w:val="none" w:sz="0" w:space="0" w:color="auto"/>
        <w:bottom w:val="none" w:sz="0" w:space="0" w:color="auto"/>
        <w:right w:val="none" w:sz="0" w:space="0" w:color="auto"/>
      </w:divBdr>
      <w:divsChild>
        <w:div w:id="1476988360">
          <w:marLeft w:val="0"/>
          <w:marRight w:val="0"/>
          <w:marTop w:val="0"/>
          <w:marBottom w:val="0"/>
          <w:divBdr>
            <w:top w:val="none" w:sz="0" w:space="0" w:color="auto"/>
            <w:left w:val="none" w:sz="0" w:space="0" w:color="auto"/>
            <w:bottom w:val="none" w:sz="0" w:space="0" w:color="auto"/>
            <w:right w:val="none" w:sz="0" w:space="0" w:color="auto"/>
          </w:divBdr>
          <w:divsChild>
            <w:div w:id="875655385">
              <w:marLeft w:val="0"/>
              <w:marRight w:val="0"/>
              <w:marTop w:val="0"/>
              <w:marBottom w:val="0"/>
              <w:divBdr>
                <w:top w:val="none" w:sz="0" w:space="0" w:color="auto"/>
                <w:left w:val="none" w:sz="0" w:space="0" w:color="auto"/>
                <w:bottom w:val="none" w:sz="0" w:space="0" w:color="auto"/>
                <w:right w:val="none" w:sz="0" w:space="0" w:color="auto"/>
              </w:divBdr>
              <w:divsChild>
                <w:div w:id="27611220">
                  <w:marLeft w:val="0"/>
                  <w:marRight w:val="0"/>
                  <w:marTop w:val="330"/>
                  <w:marBottom w:val="330"/>
                  <w:divBdr>
                    <w:top w:val="none" w:sz="0" w:space="0" w:color="auto"/>
                    <w:left w:val="none" w:sz="0" w:space="0" w:color="auto"/>
                    <w:bottom w:val="none" w:sz="0" w:space="0" w:color="auto"/>
                    <w:right w:val="none" w:sz="0" w:space="0" w:color="auto"/>
                  </w:divBdr>
                  <w:divsChild>
                    <w:div w:id="714738845">
                      <w:marLeft w:val="0"/>
                      <w:marRight w:val="0"/>
                      <w:marTop w:val="360"/>
                      <w:marBottom w:val="0"/>
                      <w:divBdr>
                        <w:top w:val="none" w:sz="0" w:space="0" w:color="auto"/>
                        <w:left w:val="none" w:sz="0" w:space="0" w:color="auto"/>
                        <w:bottom w:val="none" w:sz="0" w:space="0" w:color="auto"/>
                        <w:right w:val="none" w:sz="0" w:space="0" w:color="auto"/>
                      </w:divBdr>
                      <w:divsChild>
                        <w:div w:id="14594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4666">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447236441">
                      <w:marLeft w:val="0"/>
                      <w:marRight w:val="0"/>
                      <w:marTop w:val="0"/>
                      <w:marBottom w:val="0"/>
                      <w:divBdr>
                        <w:top w:val="none" w:sz="0" w:space="0" w:color="auto"/>
                        <w:left w:val="none" w:sz="0" w:space="0" w:color="auto"/>
                        <w:bottom w:val="none" w:sz="0" w:space="0" w:color="auto"/>
                        <w:right w:val="none" w:sz="0" w:space="0" w:color="auto"/>
                      </w:divBdr>
                    </w:div>
                    <w:div w:id="1762144820">
                      <w:marLeft w:val="360"/>
                      <w:marRight w:val="360"/>
                      <w:marTop w:val="180"/>
                      <w:marBottom w:val="360"/>
                      <w:divBdr>
                        <w:top w:val="none" w:sz="0" w:space="0" w:color="auto"/>
                        <w:left w:val="none" w:sz="0" w:space="0" w:color="auto"/>
                        <w:bottom w:val="none" w:sz="0" w:space="0" w:color="auto"/>
                        <w:right w:val="none" w:sz="0" w:space="0" w:color="auto"/>
                      </w:divBdr>
                    </w:div>
                  </w:divsChild>
                </w:div>
                <w:div w:id="275984973">
                  <w:marLeft w:val="0"/>
                  <w:marRight w:val="0"/>
                  <w:marTop w:val="330"/>
                  <w:marBottom w:val="330"/>
                  <w:divBdr>
                    <w:top w:val="none" w:sz="0" w:space="0" w:color="auto"/>
                    <w:left w:val="none" w:sz="0" w:space="0" w:color="auto"/>
                    <w:bottom w:val="none" w:sz="0" w:space="0" w:color="auto"/>
                    <w:right w:val="none" w:sz="0" w:space="0" w:color="auto"/>
                  </w:divBdr>
                  <w:divsChild>
                    <w:div w:id="1942757615">
                      <w:marLeft w:val="0"/>
                      <w:marRight w:val="0"/>
                      <w:marTop w:val="360"/>
                      <w:marBottom w:val="0"/>
                      <w:divBdr>
                        <w:top w:val="none" w:sz="0" w:space="0" w:color="auto"/>
                        <w:left w:val="none" w:sz="0" w:space="0" w:color="auto"/>
                        <w:bottom w:val="none" w:sz="0" w:space="0" w:color="auto"/>
                        <w:right w:val="none" w:sz="0" w:space="0" w:color="auto"/>
                      </w:divBdr>
                      <w:divsChild>
                        <w:div w:id="117480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5207">
                  <w:marLeft w:val="0"/>
                  <w:marRight w:val="0"/>
                  <w:marTop w:val="0"/>
                  <w:marBottom w:val="0"/>
                  <w:divBdr>
                    <w:top w:val="none" w:sz="0" w:space="0" w:color="auto"/>
                    <w:left w:val="none" w:sz="0" w:space="0" w:color="auto"/>
                    <w:bottom w:val="none" w:sz="0" w:space="0" w:color="auto"/>
                    <w:right w:val="none" w:sz="0" w:space="0" w:color="auto"/>
                  </w:divBdr>
                </w:div>
                <w:div w:id="722824525">
                  <w:marLeft w:val="0"/>
                  <w:marRight w:val="0"/>
                  <w:marTop w:val="330"/>
                  <w:marBottom w:val="330"/>
                  <w:divBdr>
                    <w:top w:val="none" w:sz="0" w:space="0" w:color="auto"/>
                    <w:left w:val="none" w:sz="0" w:space="0" w:color="auto"/>
                    <w:bottom w:val="none" w:sz="0" w:space="0" w:color="auto"/>
                    <w:right w:val="none" w:sz="0" w:space="0" w:color="auto"/>
                  </w:divBdr>
                  <w:divsChild>
                    <w:div w:id="1728065670">
                      <w:marLeft w:val="0"/>
                      <w:marRight w:val="0"/>
                      <w:marTop w:val="360"/>
                      <w:marBottom w:val="0"/>
                      <w:divBdr>
                        <w:top w:val="none" w:sz="0" w:space="0" w:color="auto"/>
                        <w:left w:val="none" w:sz="0" w:space="0" w:color="auto"/>
                        <w:bottom w:val="none" w:sz="0" w:space="0" w:color="auto"/>
                        <w:right w:val="none" w:sz="0" w:space="0" w:color="auto"/>
                      </w:divBdr>
                      <w:divsChild>
                        <w:div w:id="21083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43688">
                  <w:marLeft w:val="0"/>
                  <w:marRight w:val="0"/>
                  <w:marTop w:val="330"/>
                  <w:marBottom w:val="330"/>
                  <w:divBdr>
                    <w:top w:val="none" w:sz="0" w:space="0" w:color="auto"/>
                    <w:left w:val="none" w:sz="0" w:space="0" w:color="auto"/>
                    <w:bottom w:val="none" w:sz="0" w:space="0" w:color="auto"/>
                    <w:right w:val="none" w:sz="0" w:space="0" w:color="auto"/>
                  </w:divBdr>
                  <w:divsChild>
                    <w:div w:id="121189137">
                      <w:marLeft w:val="0"/>
                      <w:marRight w:val="0"/>
                      <w:marTop w:val="360"/>
                      <w:marBottom w:val="0"/>
                      <w:divBdr>
                        <w:top w:val="none" w:sz="0" w:space="0" w:color="auto"/>
                        <w:left w:val="none" w:sz="0" w:space="0" w:color="auto"/>
                        <w:bottom w:val="none" w:sz="0" w:space="0" w:color="auto"/>
                        <w:right w:val="none" w:sz="0" w:space="0" w:color="auto"/>
                      </w:divBdr>
                      <w:divsChild>
                        <w:div w:id="113668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1437">
                  <w:marLeft w:val="0"/>
                  <w:marRight w:val="0"/>
                  <w:marTop w:val="330"/>
                  <w:marBottom w:val="330"/>
                  <w:divBdr>
                    <w:top w:val="none" w:sz="0" w:space="0" w:color="auto"/>
                    <w:left w:val="none" w:sz="0" w:space="0" w:color="auto"/>
                    <w:bottom w:val="none" w:sz="0" w:space="0" w:color="auto"/>
                    <w:right w:val="none" w:sz="0" w:space="0" w:color="auto"/>
                  </w:divBdr>
                  <w:divsChild>
                    <w:div w:id="271471837">
                      <w:marLeft w:val="0"/>
                      <w:marRight w:val="0"/>
                      <w:marTop w:val="360"/>
                      <w:marBottom w:val="0"/>
                      <w:divBdr>
                        <w:top w:val="none" w:sz="0" w:space="0" w:color="auto"/>
                        <w:left w:val="none" w:sz="0" w:space="0" w:color="auto"/>
                        <w:bottom w:val="none" w:sz="0" w:space="0" w:color="auto"/>
                        <w:right w:val="none" w:sz="0" w:space="0" w:color="auto"/>
                      </w:divBdr>
                      <w:divsChild>
                        <w:div w:id="3868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27378">
                  <w:marLeft w:val="0"/>
                  <w:marRight w:val="0"/>
                  <w:marTop w:val="330"/>
                  <w:marBottom w:val="330"/>
                  <w:divBdr>
                    <w:top w:val="none" w:sz="0" w:space="0" w:color="auto"/>
                    <w:left w:val="none" w:sz="0" w:space="0" w:color="auto"/>
                    <w:bottom w:val="none" w:sz="0" w:space="0" w:color="auto"/>
                    <w:right w:val="none" w:sz="0" w:space="0" w:color="auto"/>
                  </w:divBdr>
                  <w:divsChild>
                    <w:div w:id="1426682293">
                      <w:marLeft w:val="0"/>
                      <w:marRight w:val="0"/>
                      <w:marTop w:val="360"/>
                      <w:marBottom w:val="0"/>
                      <w:divBdr>
                        <w:top w:val="none" w:sz="0" w:space="0" w:color="auto"/>
                        <w:left w:val="none" w:sz="0" w:space="0" w:color="auto"/>
                        <w:bottom w:val="none" w:sz="0" w:space="0" w:color="auto"/>
                        <w:right w:val="none" w:sz="0" w:space="0" w:color="auto"/>
                      </w:divBdr>
                      <w:divsChild>
                        <w:div w:id="995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6642">
                  <w:marLeft w:val="0"/>
                  <w:marRight w:val="0"/>
                  <w:marTop w:val="330"/>
                  <w:marBottom w:val="330"/>
                  <w:divBdr>
                    <w:top w:val="none" w:sz="0" w:space="0" w:color="auto"/>
                    <w:left w:val="none" w:sz="0" w:space="0" w:color="auto"/>
                    <w:bottom w:val="none" w:sz="0" w:space="0" w:color="auto"/>
                    <w:right w:val="none" w:sz="0" w:space="0" w:color="auto"/>
                  </w:divBdr>
                  <w:divsChild>
                    <w:div w:id="1824733283">
                      <w:marLeft w:val="0"/>
                      <w:marRight w:val="0"/>
                      <w:marTop w:val="360"/>
                      <w:marBottom w:val="0"/>
                      <w:divBdr>
                        <w:top w:val="none" w:sz="0" w:space="0" w:color="auto"/>
                        <w:left w:val="none" w:sz="0" w:space="0" w:color="auto"/>
                        <w:bottom w:val="none" w:sz="0" w:space="0" w:color="auto"/>
                        <w:right w:val="none" w:sz="0" w:space="0" w:color="auto"/>
                      </w:divBdr>
                      <w:divsChild>
                        <w:div w:id="19376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80023">
                  <w:marLeft w:val="0"/>
                  <w:marRight w:val="0"/>
                  <w:marTop w:val="330"/>
                  <w:marBottom w:val="330"/>
                  <w:divBdr>
                    <w:top w:val="none" w:sz="0" w:space="0" w:color="auto"/>
                    <w:left w:val="none" w:sz="0" w:space="0" w:color="auto"/>
                    <w:bottom w:val="none" w:sz="0" w:space="0" w:color="auto"/>
                    <w:right w:val="none" w:sz="0" w:space="0" w:color="auto"/>
                  </w:divBdr>
                  <w:divsChild>
                    <w:div w:id="1623421659">
                      <w:marLeft w:val="0"/>
                      <w:marRight w:val="0"/>
                      <w:marTop w:val="360"/>
                      <w:marBottom w:val="0"/>
                      <w:divBdr>
                        <w:top w:val="none" w:sz="0" w:space="0" w:color="auto"/>
                        <w:left w:val="none" w:sz="0" w:space="0" w:color="auto"/>
                        <w:bottom w:val="none" w:sz="0" w:space="0" w:color="auto"/>
                        <w:right w:val="none" w:sz="0" w:space="0" w:color="auto"/>
                      </w:divBdr>
                      <w:divsChild>
                        <w:div w:id="20048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89853">
                  <w:marLeft w:val="0"/>
                  <w:marRight w:val="0"/>
                  <w:marTop w:val="330"/>
                  <w:marBottom w:val="330"/>
                  <w:divBdr>
                    <w:top w:val="none" w:sz="0" w:space="0" w:color="auto"/>
                    <w:left w:val="none" w:sz="0" w:space="0" w:color="auto"/>
                    <w:bottom w:val="none" w:sz="0" w:space="0" w:color="auto"/>
                    <w:right w:val="none" w:sz="0" w:space="0" w:color="auto"/>
                  </w:divBdr>
                  <w:divsChild>
                    <w:div w:id="17434444">
                      <w:marLeft w:val="0"/>
                      <w:marRight w:val="0"/>
                      <w:marTop w:val="360"/>
                      <w:marBottom w:val="0"/>
                      <w:divBdr>
                        <w:top w:val="none" w:sz="0" w:space="0" w:color="auto"/>
                        <w:left w:val="none" w:sz="0" w:space="0" w:color="auto"/>
                        <w:bottom w:val="none" w:sz="0" w:space="0" w:color="auto"/>
                        <w:right w:val="none" w:sz="0" w:space="0" w:color="auto"/>
                      </w:divBdr>
                      <w:divsChild>
                        <w:div w:id="153789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8848">
                  <w:marLeft w:val="0"/>
                  <w:marRight w:val="0"/>
                  <w:marTop w:val="330"/>
                  <w:marBottom w:val="330"/>
                  <w:divBdr>
                    <w:top w:val="none" w:sz="0" w:space="0" w:color="auto"/>
                    <w:left w:val="none" w:sz="0" w:space="0" w:color="auto"/>
                    <w:bottom w:val="none" w:sz="0" w:space="0" w:color="auto"/>
                    <w:right w:val="none" w:sz="0" w:space="0" w:color="auto"/>
                  </w:divBdr>
                  <w:divsChild>
                    <w:div w:id="1822385018">
                      <w:marLeft w:val="0"/>
                      <w:marRight w:val="0"/>
                      <w:marTop w:val="360"/>
                      <w:marBottom w:val="0"/>
                      <w:divBdr>
                        <w:top w:val="none" w:sz="0" w:space="0" w:color="auto"/>
                        <w:left w:val="none" w:sz="0" w:space="0" w:color="auto"/>
                        <w:bottom w:val="none" w:sz="0" w:space="0" w:color="auto"/>
                        <w:right w:val="none" w:sz="0" w:space="0" w:color="auto"/>
                      </w:divBdr>
                      <w:divsChild>
                        <w:div w:id="9650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40186">
                  <w:marLeft w:val="0"/>
                  <w:marRight w:val="0"/>
                  <w:marTop w:val="330"/>
                  <w:marBottom w:val="330"/>
                  <w:divBdr>
                    <w:top w:val="none" w:sz="0" w:space="0" w:color="auto"/>
                    <w:left w:val="none" w:sz="0" w:space="0" w:color="auto"/>
                    <w:bottom w:val="none" w:sz="0" w:space="0" w:color="auto"/>
                    <w:right w:val="none" w:sz="0" w:space="0" w:color="auto"/>
                  </w:divBdr>
                  <w:divsChild>
                    <w:div w:id="2137135749">
                      <w:marLeft w:val="0"/>
                      <w:marRight w:val="0"/>
                      <w:marTop w:val="360"/>
                      <w:marBottom w:val="0"/>
                      <w:divBdr>
                        <w:top w:val="none" w:sz="0" w:space="0" w:color="auto"/>
                        <w:left w:val="none" w:sz="0" w:space="0" w:color="auto"/>
                        <w:bottom w:val="none" w:sz="0" w:space="0" w:color="auto"/>
                        <w:right w:val="none" w:sz="0" w:space="0" w:color="auto"/>
                      </w:divBdr>
                      <w:divsChild>
                        <w:div w:id="19450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61582">
                  <w:marLeft w:val="0"/>
                  <w:marRight w:val="0"/>
                  <w:marTop w:val="0"/>
                  <w:marBottom w:val="0"/>
                  <w:divBdr>
                    <w:top w:val="none" w:sz="0" w:space="0" w:color="auto"/>
                    <w:left w:val="none" w:sz="0" w:space="0" w:color="auto"/>
                    <w:bottom w:val="none" w:sz="0" w:space="0" w:color="auto"/>
                    <w:right w:val="none" w:sz="0" w:space="0" w:color="auto"/>
                  </w:divBdr>
                </w:div>
                <w:div w:id="2112965389">
                  <w:marLeft w:val="0"/>
                  <w:marRight w:val="0"/>
                  <w:marTop w:val="330"/>
                  <w:marBottom w:val="330"/>
                  <w:divBdr>
                    <w:top w:val="none" w:sz="0" w:space="0" w:color="auto"/>
                    <w:left w:val="none" w:sz="0" w:space="0" w:color="auto"/>
                    <w:bottom w:val="none" w:sz="0" w:space="0" w:color="auto"/>
                    <w:right w:val="none" w:sz="0" w:space="0" w:color="auto"/>
                  </w:divBdr>
                  <w:divsChild>
                    <w:div w:id="42368859">
                      <w:marLeft w:val="0"/>
                      <w:marRight w:val="0"/>
                      <w:marTop w:val="360"/>
                      <w:marBottom w:val="0"/>
                      <w:divBdr>
                        <w:top w:val="none" w:sz="0" w:space="0" w:color="auto"/>
                        <w:left w:val="none" w:sz="0" w:space="0" w:color="auto"/>
                        <w:bottom w:val="none" w:sz="0" w:space="0" w:color="auto"/>
                        <w:right w:val="none" w:sz="0" w:space="0" w:color="auto"/>
                      </w:divBdr>
                      <w:divsChild>
                        <w:div w:id="49939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6756696">
      <w:bodyDiv w:val="1"/>
      <w:marLeft w:val="0"/>
      <w:marRight w:val="0"/>
      <w:marTop w:val="0"/>
      <w:marBottom w:val="0"/>
      <w:divBdr>
        <w:top w:val="none" w:sz="0" w:space="0" w:color="auto"/>
        <w:left w:val="none" w:sz="0" w:space="0" w:color="auto"/>
        <w:bottom w:val="none" w:sz="0" w:space="0" w:color="auto"/>
        <w:right w:val="none" w:sz="0" w:space="0" w:color="auto"/>
      </w:divBdr>
    </w:div>
    <w:div w:id="779371507">
      <w:bodyDiv w:val="1"/>
      <w:marLeft w:val="0"/>
      <w:marRight w:val="0"/>
      <w:marTop w:val="0"/>
      <w:marBottom w:val="0"/>
      <w:divBdr>
        <w:top w:val="none" w:sz="0" w:space="0" w:color="auto"/>
        <w:left w:val="none" w:sz="0" w:space="0" w:color="auto"/>
        <w:bottom w:val="none" w:sz="0" w:space="0" w:color="auto"/>
        <w:right w:val="none" w:sz="0" w:space="0" w:color="auto"/>
      </w:divBdr>
      <w:divsChild>
        <w:div w:id="98109889">
          <w:marLeft w:val="0"/>
          <w:marRight w:val="0"/>
          <w:marTop w:val="0"/>
          <w:marBottom w:val="240"/>
          <w:divBdr>
            <w:top w:val="none" w:sz="0" w:space="0" w:color="auto"/>
            <w:left w:val="none" w:sz="0" w:space="0" w:color="auto"/>
            <w:bottom w:val="none" w:sz="0" w:space="0" w:color="auto"/>
            <w:right w:val="none" w:sz="0" w:space="0" w:color="auto"/>
          </w:divBdr>
        </w:div>
        <w:div w:id="141583542">
          <w:marLeft w:val="0"/>
          <w:marRight w:val="0"/>
          <w:marTop w:val="0"/>
          <w:marBottom w:val="240"/>
          <w:divBdr>
            <w:top w:val="none" w:sz="0" w:space="0" w:color="auto"/>
            <w:left w:val="none" w:sz="0" w:space="0" w:color="auto"/>
            <w:bottom w:val="none" w:sz="0" w:space="0" w:color="auto"/>
            <w:right w:val="none" w:sz="0" w:space="0" w:color="auto"/>
          </w:divBdr>
        </w:div>
        <w:div w:id="518396656">
          <w:marLeft w:val="0"/>
          <w:marRight w:val="0"/>
          <w:marTop w:val="0"/>
          <w:marBottom w:val="240"/>
          <w:divBdr>
            <w:top w:val="none" w:sz="0" w:space="0" w:color="auto"/>
            <w:left w:val="none" w:sz="0" w:space="0" w:color="auto"/>
            <w:bottom w:val="none" w:sz="0" w:space="0" w:color="auto"/>
            <w:right w:val="none" w:sz="0" w:space="0" w:color="auto"/>
          </w:divBdr>
        </w:div>
        <w:div w:id="738674172">
          <w:marLeft w:val="0"/>
          <w:marRight w:val="0"/>
          <w:marTop w:val="0"/>
          <w:marBottom w:val="240"/>
          <w:divBdr>
            <w:top w:val="none" w:sz="0" w:space="0" w:color="auto"/>
            <w:left w:val="none" w:sz="0" w:space="0" w:color="auto"/>
            <w:bottom w:val="none" w:sz="0" w:space="0" w:color="auto"/>
            <w:right w:val="none" w:sz="0" w:space="0" w:color="auto"/>
          </w:divBdr>
        </w:div>
        <w:div w:id="749350473">
          <w:marLeft w:val="0"/>
          <w:marRight w:val="0"/>
          <w:marTop w:val="0"/>
          <w:marBottom w:val="240"/>
          <w:divBdr>
            <w:top w:val="none" w:sz="0" w:space="0" w:color="auto"/>
            <w:left w:val="none" w:sz="0" w:space="0" w:color="auto"/>
            <w:bottom w:val="none" w:sz="0" w:space="0" w:color="auto"/>
            <w:right w:val="none" w:sz="0" w:space="0" w:color="auto"/>
          </w:divBdr>
        </w:div>
        <w:div w:id="897545342">
          <w:marLeft w:val="0"/>
          <w:marRight w:val="0"/>
          <w:marTop w:val="0"/>
          <w:marBottom w:val="240"/>
          <w:divBdr>
            <w:top w:val="none" w:sz="0" w:space="0" w:color="auto"/>
            <w:left w:val="none" w:sz="0" w:space="0" w:color="auto"/>
            <w:bottom w:val="none" w:sz="0" w:space="0" w:color="auto"/>
            <w:right w:val="none" w:sz="0" w:space="0" w:color="auto"/>
          </w:divBdr>
        </w:div>
        <w:div w:id="909000923">
          <w:marLeft w:val="0"/>
          <w:marRight w:val="0"/>
          <w:marTop w:val="0"/>
          <w:marBottom w:val="240"/>
          <w:divBdr>
            <w:top w:val="none" w:sz="0" w:space="0" w:color="auto"/>
            <w:left w:val="none" w:sz="0" w:space="0" w:color="auto"/>
            <w:bottom w:val="none" w:sz="0" w:space="0" w:color="auto"/>
            <w:right w:val="none" w:sz="0" w:space="0" w:color="auto"/>
          </w:divBdr>
        </w:div>
        <w:div w:id="1259484625">
          <w:marLeft w:val="0"/>
          <w:marRight w:val="0"/>
          <w:marTop w:val="0"/>
          <w:marBottom w:val="240"/>
          <w:divBdr>
            <w:top w:val="none" w:sz="0" w:space="0" w:color="auto"/>
            <w:left w:val="none" w:sz="0" w:space="0" w:color="auto"/>
            <w:bottom w:val="none" w:sz="0" w:space="0" w:color="auto"/>
            <w:right w:val="none" w:sz="0" w:space="0" w:color="auto"/>
          </w:divBdr>
        </w:div>
        <w:div w:id="1322732656">
          <w:marLeft w:val="0"/>
          <w:marRight w:val="0"/>
          <w:marTop w:val="0"/>
          <w:marBottom w:val="240"/>
          <w:divBdr>
            <w:top w:val="none" w:sz="0" w:space="0" w:color="auto"/>
            <w:left w:val="none" w:sz="0" w:space="0" w:color="auto"/>
            <w:bottom w:val="none" w:sz="0" w:space="0" w:color="auto"/>
            <w:right w:val="none" w:sz="0" w:space="0" w:color="auto"/>
          </w:divBdr>
        </w:div>
        <w:div w:id="1385759096">
          <w:marLeft w:val="0"/>
          <w:marRight w:val="0"/>
          <w:marTop w:val="0"/>
          <w:marBottom w:val="240"/>
          <w:divBdr>
            <w:top w:val="none" w:sz="0" w:space="0" w:color="auto"/>
            <w:left w:val="none" w:sz="0" w:space="0" w:color="auto"/>
            <w:bottom w:val="none" w:sz="0" w:space="0" w:color="auto"/>
            <w:right w:val="none" w:sz="0" w:space="0" w:color="auto"/>
          </w:divBdr>
        </w:div>
        <w:div w:id="1456288306">
          <w:marLeft w:val="0"/>
          <w:marRight w:val="0"/>
          <w:marTop w:val="0"/>
          <w:marBottom w:val="240"/>
          <w:divBdr>
            <w:top w:val="none" w:sz="0" w:space="0" w:color="auto"/>
            <w:left w:val="none" w:sz="0" w:space="0" w:color="auto"/>
            <w:bottom w:val="none" w:sz="0" w:space="0" w:color="auto"/>
            <w:right w:val="none" w:sz="0" w:space="0" w:color="auto"/>
          </w:divBdr>
        </w:div>
        <w:div w:id="1681813917">
          <w:marLeft w:val="0"/>
          <w:marRight w:val="0"/>
          <w:marTop w:val="0"/>
          <w:marBottom w:val="240"/>
          <w:divBdr>
            <w:top w:val="none" w:sz="0" w:space="0" w:color="auto"/>
            <w:left w:val="none" w:sz="0" w:space="0" w:color="auto"/>
            <w:bottom w:val="none" w:sz="0" w:space="0" w:color="auto"/>
            <w:right w:val="none" w:sz="0" w:space="0" w:color="auto"/>
          </w:divBdr>
        </w:div>
      </w:divsChild>
    </w:div>
    <w:div w:id="790709123">
      <w:bodyDiv w:val="1"/>
      <w:marLeft w:val="0"/>
      <w:marRight w:val="0"/>
      <w:marTop w:val="0"/>
      <w:marBottom w:val="0"/>
      <w:divBdr>
        <w:top w:val="none" w:sz="0" w:space="0" w:color="auto"/>
        <w:left w:val="none" w:sz="0" w:space="0" w:color="auto"/>
        <w:bottom w:val="none" w:sz="0" w:space="0" w:color="auto"/>
        <w:right w:val="none" w:sz="0" w:space="0" w:color="auto"/>
      </w:divBdr>
      <w:divsChild>
        <w:div w:id="817964159">
          <w:marLeft w:val="0"/>
          <w:marRight w:val="0"/>
          <w:marTop w:val="0"/>
          <w:marBottom w:val="0"/>
          <w:divBdr>
            <w:top w:val="none" w:sz="0" w:space="0" w:color="auto"/>
            <w:left w:val="none" w:sz="0" w:space="0" w:color="auto"/>
            <w:bottom w:val="none" w:sz="0" w:space="0" w:color="auto"/>
            <w:right w:val="none" w:sz="0" w:space="0" w:color="auto"/>
          </w:divBdr>
          <w:divsChild>
            <w:div w:id="1068192785">
              <w:marLeft w:val="0"/>
              <w:marRight w:val="0"/>
              <w:marTop w:val="0"/>
              <w:marBottom w:val="0"/>
              <w:divBdr>
                <w:top w:val="none" w:sz="0" w:space="0" w:color="auto"/>
                <w:left w:val="none" w:sz="0" w:space="0" w:color="auto"/>
                <w:bottom w:val="none" w:sz="0" w:space="0" w:color="auto"/>
                <w:right w:val="none" w:sz="0" w:space="0" w:color="auto"/>
              </w:divBdr>
              <w:divsChild>
                <w:div w:id="569121131">
                  <w:marLeft w:val="0"/>
                  <w:marRight w:val="0"/>
                  <w:marTop w:val="0"/>
                  <w:marBottom w:val="0"/>
                  <w:divBdr>
                    <w:top w:val="none" w:sz="0" w:space="0" w:color="auto"/>
                    <w:left w:val="none" w:sz="0" w:space="0" w:color="auto"/>
                    <w:bottom w:val="none" w:sz="0" w:space="0" w:color="auto"/>
                    <w:right w:val="none" w:sz="0" w:space="0" w:color="auto"/>
                  </w:divBdr>
                  <w:divsChild>
                    <w:div w:id="1089886385">
                      <w:marLeft w:val="0"/>
                      <w:marRight w:val="0"/>
                      <w:marTop w:val="0"/>
                      <w:marBottom w:val="0"/>
                      <w:divBdr>
                        <w:top w:val="none" w:sz="0" w:space="0" w:color="auto"/>
                        <w:left w:val="none" w:sz="0" w:space="0" w:color="auto"/>
                        <w:bottom w:val="none" w:sz="0" w:space="0" w:color="auto"/>
                        <w:right w:val="none" w:sz="0" w:space="0" w:color="auto"/>
                      </w:divBdr>
                      <w:divsChild>
                        <w:div w:id="13235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78149">
          <w:marLeft w:val="0"/>
          <w:marRight w:val="0"/>
          <w:marTop w:val="0"/>
          <w:marBottom w:val="0"/>
          <w:divBdr>
            <w:top w:val="none" w:sz="0" w:space="0" w:color="auto"/>
            <w:left w:val="none" w:sz="0" w:space="0" w:color="auto"/>
            <w:bottom w:val="none" w:sz="0" w:space="0" w:color="auto"/>
            <w:right w:val="none" w:sz="0" w:space="0" w:color="auto"/>
          </w:divBdr>
          <w:divsChild>
            <w:div w:id="19147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30790">
      <w:bodyDiv w:val="1"/>
      <w:marLeft w:val="0"/>
      <w:marRight w:val="0"/>
      <w:marTop w:val="0"/>
      <w:marBottom w:val="0"/>
      <w:divBdr>
        <w:top w:val="none" w:sz="0" w:space="0" w:color="auto"/>
        <w:left w:val="none" w:sz="0" w:space="0" w:color="auto"/>
        <w:bottom w:val="none" w:sz="0" w:space="0" w:color="auto"/>
        <w:right w:val="none" w:sz="0" w:space="0" w:color="auto"/>
      </w:divBdr>
      <w:divsChild>
        <w:div w:id="1423526550">
          <w:marLeft w:val="0"/>
          <w:marRight w:val="0"/>
          <w:marTop w:val="0"/>
          <w:marBottom w:val="0"/>
          <w:divBdr>
            <w:top w:val="none" w:sz="0" w:space="0" w:color="auto"/>
            <w:left w:val="none" w:sz="0" w:space="0" w:color="auto"/>
            <w:bottom w:val="none" w:sz="0" w:space="0" w:color="auto"/>
            <w:right w:val="none" w:sz="0" w:space="0" w:color="auto"/>
          </w:divBdr>
          <w:divsChild>
            <w:div w:id="275068273">
              <w:marLeft w:val="0"/>
              <w:marRight w:val="0"/>
              <w:marTop w:val="0"/>
              <w:marBottom w:val="0"/>
              <w:divBdr>
                <w:top w:val="none" w:sz="0" w:space="0" w:color="auto"/>
                <w:left w:val="none" w:sz="0" w:space="0" w:color="auto"/>
                <w:bottom w:val="none" w:sz="0" w:space="0" w:color="auto"/>
                <w:right w:val="none" w:sz="0" w:space="0" w:color="auto"/>
              </w:divBdr>
              <w:divsChild>
                <w:div w:id="34297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527251">
      <w:bodyDiv w:val="1"/>
      <w:marLeft w:val="0"/>
      <w:marRight w:val="0"/>
      <w:marTop w:val="0"/>
      <w:marBottom w:val="0"/>
      <w:divBdr>
        <w:top w:val="none" w:sz="0" w:space="0" w:color="auto"/>
        <w:left w:val="none" w:sz="0" w:space="0" w:color="auto"/>
        <w:bottom w:val="none" w:sz="0" w:space="0" w:color="auto"/>
        <w:right w:val="none" w:sz="0" w:space="0" w:color="auto"/>
      </w:divBdr>
      <w:divsChild>
        <w:div w:id="1516577677">
          <w:marLeft w:val="0"/>
          <w:marRight w:val="0"/>
          <w:marTop w:val="0"/>
          <w:marBottom w:val="240"/>
          <w:divBdr>
            <w:top w:val="none" w:sz="0" w:space="0" w:color="auto"/>
            <w:left w:val="none" w:sz="0" w:space="0" w:color="auto"/>
            <w:bottom w:val="none" w:sz="0" w:space="0" w:color="auto"/>
            <w:right w:val="none" w:sz="0" w:space="0" w:color="auto"/>
          </w:divBdr>
        </w:div>
        <w:div w:id="1935821440">
          <w:marLeft w:val="0"/>
          <w:marRight w:val="0"/>
          <w:marTop w:val="0"/>
          <w:marBottom w:val="240"/>
          <w:divBdr>
            <w:top w:val="none" w:sz="0" w:space="0" w:color="auto"/>
            <w:left w:val="none" w:sz="0" w:space="0" w:color="auto"/>
            <w:bottom w:val="none" w:sz="0" w:space="0" w:color="auto"/>
            <w:right w:val="none" w:sz="0" w:space="0" w:color="auto"/>
          </w:divBdr>
        </w:div>
      </w:divsChild>
    </w:div>
    <w:div w:id="796877650">
      <w:bodyDiv w:val="1"/>
      <w:marLeft w:val="0"/>
      <w:marRight w:val="0"/>
      <w:marTop w:val="0"/>
      <w:marBottom w:val="0"/>
      <w:divBdr>
        <w:top w:val="none" w:sz="0" w:space="0" w:color="auto"/>
        <w:left w:val="none" w:sz="0" w:space="0" w:color="auto"/>
        <w:bottom w:val="none" w:sz="0" w:space="0" w:color="auto"/>
        <w:right w:val="none" w:sz="0" w:space="0" w:color="auto"/>
      </w:divBdr>
    </w:div>
    <w:div w:id="802968395">
      <w:bodyDiv w:val="1"/>
      <w:marLeft w:val="0"/>
      <w:marRight w:val="0"/>
      <w:marTop w:val="0"/>
      <w:marBottom w:val="0"/>
      <w:divBdr>
        <w:top w:val="none" w:sz="0" w:space="0" w:color="auto"/>
        <w:left w:val="none" w:sz="0" w:space="0" w:color="auto"/>
        <w:bottom w:val="none" w:sz="0" w:space="0" w:color="auto"/>
        <w:right w:val="none" w:sz="0" w:space="0" w:color="auto"/>
      </w:divBdr>
      <w:divsChild>
        <w:div w:id="1521813670">
          <w:marLeft w:val="0"/>
          <w:marRight w:val="0"/>
          <w:marTop w:val="0"/>
          <w:marBottom w:val="0"/>
          <w:divBdr>
            <w:top w:val="none" w:sz="0" w:space="0" w:color="auto"/>
            <w:left w:val="none" w:sz="0" w:space="0" w:color="auto"/>
            <w:bottom w:val="none" w:sz="0" w:space="0" w:color="auto"/>
            <w:right w:val="none" w:sz="0" w:space="0" w:color="auto"/>
          </w:divBdr>
          <w:divsChild>
            <w:div w:id="239995537">
              <w:marLeft w:val="0"/>
              <w:marRight w:val="0"/>
              <w:marTop w:val="0"/>
              <w:marBottom w:val="0"/>
              <w:divBdr>
                <w:top w:val="none" w:sz="0" w:space="0" w:color="auto"/>
                <w:left w:val="none" w:sz="0" w:space="0" w:color="auto"/>
                <w:bottom w:val="none" w:sz="0" w:space="0" w:color="auto"/>
                <w:right w:val="none" w:sz="0" w:space="0" w:color="auto"/>
              </w:divBdr>
              <w:divsChild>
                <w:div w:id="249391448">
                  <w:marLeft w:val="0"/>
                  <w:marRight w:val="0"/>
                  <w:marTop w:val="0"/>
                  <w:marBottom w:val="0"/>
                  <w:divBdr>
                    <w:top w:val="none" w:sz="0" w:space="0" w:color="auto"/>
                    <w:left w:val="none" w:sz="0" w:space="0" w:color="auto"/>
                    <w:bottom w:val="none" w:sz="0" w:space="0" w:color="auto"/>
                    <w:right w:val="none" w:sz="0" w:space="0" w:color="auto"/>
                  </w:divBdr>
                  <w:divsChild>
                    <w:div w:id="1297760631">
                      <w:marLeft w:val="0"/>
                      <w:marRight w:val="0"/>
                      <w:marTop w:val="0"/>
                      <w:marBottom w:val="0"/>
                      <w:divBdr>
                        <w:top w:val="none" w:sz="0" w:space="0" w:color="auto"/>
                        <w:left w:val="none" w:sz="0" w:space="0" w:color="auto"/>
                        <w:bottom w:val="none" w:sz="0" w:space="0" w:color="auto"/>
                        <w:right w:val="none" w:sz="0" w:space="0" w:color="auto"/>
                      </w:divBdr>
                      <w:divsChild>
                        <w:div w:id="159751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792934">
          <w:marLeft w:val="0"/>
          <w:marRight w:val="0"/>
          <w:marTop w:val="0"/>
          <w:marBottom w:val="0"/>
          <w:divBdr>
            <w:top w:val="none" w:sz="0" w:space="0" w:color="auto"/>
            <w:left w:val="none" w:sz="0" w:space="0" w:color="auto"/>
            <w:bottom w:val="none" w:sz="0" w:space="0" w:color="auto"/>
            <w:right w:val="none" w:sz="0" w:space="0" w:color="auto"/>
          </w:divBdr>
          <w:divsChild>
            <w:div w:id="363559544">
              <w:marLeft w:val="0"/>
              <w:marRight w:val="0"/>
              <w:marTop w:val="0"/>
              <w:marBottom w:val="0"/>
              <w:divBdr>
                <w:top w:val="none" w:sz="0" w:space="0" w:color="auto"/>
                <w:left w:val="none" w:sz="0" w:space="0" w:color="auto"/>
                <w:bottom w:val="none" w:sz="0" w:space="0" w:color="auto"/>
                <w:right w:val="none" w:sz="0" w:space="0" w:color="auto"/>
              </w:divBdr>
              <w:divsChild>
                <w:div w:id="14444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08329">
          <w:marLeft w:val="0"/>
          <w:marRight w:val="0"/>
          <w:marTop w:val="0"/>
          <w:marBottom w:val="0"/>
          <w:divBdr>
            <w:top w:val="none" w:sz="0" w:space="0" w:color="auto"/>
            <w:left w:val="none" w:sz="0" w:space="0" w:color="auto"/>
            <w:bottom w:val="none" w:sz="0" w:space="0" w:color="auto"/>
            <w:right w:val="none" w:sz="0" w:space="0" w:color="auto"/>
          </w:divBdr>
          <w:divsChild>
            <w:div w:id="1118597077">
              <w:marLeft w:val="0"/>
              <w:marRight w:val="0"/>
              <w:marTop w:val="0"/>
              <w:marBottom w:val="0"/>
              <w:divBdr>
                <w:top w:val="none" w:sz="0" w:space="0" w:color="auto"/>
                <w:left w:val="none" w:sz="0" w:space="0" w:color="auto"/>
                <w:bottom w:val="none" w:sz="0" w:space="0" w:color="auto"/>
                <w:right w:val="none" w:sz="0" w:space="0" w:color="auto"/>
              </w:divBdr>
              <w:divsChild>
                <w:div w:id="157871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5446">
          <w:marLeft w:val="0"/>
          <w:marRight w:val="0"/>
          <w:marTop w:val="0"/>
          <w:marBottom w:val="0"/>
          <w:divBdr>
            <w:top w:val="none" w:sz="0" w:space="0" w:color="auto"/>
            <w:left w:val="none" w:sz="0" w:space="0" w:color="auto"/>
            <w:bottom w:val="none" w:sz="0" w:space="0" w:color="auto"/>
            <w:right w:val="none" w:sz="0" w:space="0" w:color="auto"/>
          </w:divBdr>
          <w:divsChild>
            <w:div w:id="956253907">
              <w:marLeft w:val="0"/>
              <w:marRight w:val="0"/>
              <w:marTop w:val="0"/>
              <w:marBottom w:val="0"/>
              <w:divBdr>
                <w:top w:val="none" w:sz="0" w:space="0" w:color="auto"/>
                <w:left w:val="none" w:sz="0" w:space="0" w:color="auto"/>
                <w:bottom w:val="none" w:sz="0" w:space="0" w:color="auto"/>
                <w:right w:val="none" w:sz="0" w:space="0" w:color="auto"/>
              </w:divBdr>
              <w:divsChild>
                <w:div w:id="126094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6678">
          <w:marLeft w:val="0"/>
          <w:marRight w:val="0"/>
          <w:marTop w:val="0"/>
          <w:marBottom w:val="0"/>
          <w:divBdr>
            <w:top w:val="none" w:sz="0" w:space="0" w:color="auto"/>
            <w:left w:val="none" w:sz="0" w:space="0" w:color="auto"/>
            <w:bottom w:val="none" w:sz="0" w:space="0" w:color="auto"/>
            <w:right w:val="none" w:sz="0" w:space="0" w:color="auto"/>
          </w:divBdr>
          <w:divsChild>
            <w:div w:id="964392322">
              <w:marLeft w:val="0"/>
              <w:marRight w:val="0"/>
              <w:marTop w:val="0"/>
              <w:marBottom w:val="0"/>
              <w:divBdr>
                <w:top w:val="none" w:sz="0" w:space="0" w:color="auto"/>
                <w:left w:val="none" w:sz="0" w:space="0" w:color="auto"/>
                <w:bottom w:val="none" w:sz="0" w:space="0" w:color="auto"/>
                <w:right w:val="none" w:sz="0" w:space="0" w:color="auto"/>
              </w:divBdr>
              <w:divsChild>
                <w:div w:id="121931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6246">
          <w:marLeft w:val="0"/>
          <w:marRight w:val="0"/>
          <w:marTop w:val="0"/>
          <w:marBottom w:val="0"/>
          <w:divBdr>
            <w:top w:val="none" w:sz="0" w:space="0" w:color="auto"/>
            <w:left w:val="none" w:sz="0" w:space="0" w:color="auto"/>
            <w:bottom w:val="none" w:sz="0" w:space="0" w:color="auto"/>
            <w:right w:val="none" w:sz="0" w:space="0" w:color="auto"/>
          </w:divBdr>
          <w:divsChild>
            <w:div w:id="424304343">
              <w:marLeft w:val="0"/>
              <w:marRight w:val="0"/>
              <w:marTop w:val="0"/>
              <w:marBottom w:val="0"/>
              <w:divBdr>
                <w:top w:val="none" w:sz="0" w:space="0" w:color="auto"/>
                <w:left w:val="none" w:sz="0" w:space="0" w:color="auto"/>
                <w:bottom w:val="none" w:sz="0" w:space="0" w:color="auto"/>
                <w:right w:val="none" w:sz="0" w:space="0" w:color="auto"/>
              </w:divBdr>
              <w:divsChild>
                <w:div w:id="7531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2481">
          <w:marLeft w:val="0"/>
          <w:marRight w:val="0"/>
          <w:marTop w:val="0"/>
          <w:marBottom w:val="0"/>
          <w:divBdr>
            <w:top w:val="none" w:sz="0" w:space="0" w:color="auto"/>
            <w:left w:val="none" w:sz="0" w:space="0" w:color="auto"/>
            <w:bottom w:val="none" w:sz="0" w:space="0" w:color="auto"/>
            <w:right w:val="none" w:sz="0" w:space="0" w:color="auto"/>
          </w:divBdr>
          <w:divsChild>
            <w:div w:id="2135168347">
              <w:marLeft w:val="0"/>
              <w:marRight w:val="0"/>
              <w:marTop w:val="0"/>
              <w:marBottom w:val="0"/>
              <w:divBdr>
                <w:top w:val="none" w:sz="0" w:space="0" w:color="auto"/>
                <w:left w:val="none" w:sz="0" w:space="0" w:color="auto"/>
                <w:bottom w:val="none" w:sz="0" w:space="0" w:color="auto"/>
                <w:right w:val="none" w:sz="0" w:space="0" w:color="auto"/>
              </w:divBdr>
              <w:divsChild>
                <w:div w:id="4120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87512">
          <w:marLeft w:val="0"/>
          <w:marRight w:val="0"/>
          <w:marTop w:val="0"/>
          <w:marBottom w:val="0"/>
          <w:divBdr>
            <w:top w:val="none" w:sz="0" w:space="0" w:color="auto"/>
            <w:left w:val="none" w:sz="0" w:space="0" w:color="auto"/>
            <w:bottom w:val="none" w:sz="0" w:space="0" w:color="auto"/>
            <w:right w:val="none" w:sz="0" w:space="0" w:color="auto"/>
          </w:divBdr>
          <w:divsChild>
            <w:div w:id="907686909">
              <w:marLeft w:val="0"/>
              <w:marRight w:val="0"/>
              <w:marTop w:val="0"/>
              <w:marBottom w:val="0"/>
              <w:divBdr>
                <w:top w:val="none" w:sz="0" w:space="0" w:color="auto"/>
                <w:left w:val="none" w:sz="0" w:space="0" w:color="auto"/>
                <w:bottom w:val="none" w:sz="0" w:space="0" w:color="auto"/>
                <w:right w:val="none" w:sz="0" w:space="0" w:color="auto"/>
              </w:divBdr>
              <w:divsChild>
                <w:div w:id="173693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3621">
          <w:marLeft w:val="0"/>
          <w:marRight w:val="0"/>
          <w:marTop w:val="0"/>
          <w:marBottom w:val="0"/>
          <w:divBdr>
            <w:top w:val="none" w:sz="0" w:space="0" w:color="auto"/>
            <w:left w:val="none" w:sz="0" w:space="0" w:color="auto"/>
            <w:bottom w:val="none" w:sz="0" w:space="0" w:color="auto"/>
            <w:right w:val="none" w:sz="0" w:space="0" w:color="auto"/>
          </w:divBdr>
          <w:divsChild>
            <w:div w:id="1786267628">
              <w:marLeft w:val="0"/>
              <w:marRight w:val="0"/>
              <w:marTop w:val="0"/>
              <w:marBottom w:val="0"/>
              <w:divBdr>
                <w:top w:val="none" w:sz="0" w:space="0" w:color="auto"/>
                <w:left w:val="none" w:sz="0" w:space="0" w:color="auto"/>
                <w:bottom w:val="none" w:sz="0" w:space="0" w:color="auto"/>
                <w:right w:val="none" w:sz="0" w:space="0" w:color="auto"/>
              </w:divBdr>
              <w:divsChild>
                <w:div w:id="183331306">
                  <w:marLeft w:val="0"/>
                  <w:marRight w:val="0"/>
                  <w:marTop w:val="0"/>
                  <w:marBottom w:val="0"/>
                  <w:divBdr>
                    <w:top w:val="none" w:sz="0" w:space="0" w:color="auto"/>
                    <w:left w:val="none" w:sz="0" w:space="0" w:color="auto"/>
                    <w:bottom w:val="none" w:sz="0" w:space="0" w:color="auto"/>
                    <w:right w:val="none" w:sz="0" w:space="0" w:color="auto"/>
                  </w:divBdr>
                  <w:divsChild>
                    <w:div w:id="113233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823">
          <w:marLeft w:val="0"/>
          <w:marRight w:val="0"/>
          <w:marTop w:val="0"/>
          <w:marBottom w:val="0"/>
          <w:divBdr>
            <w:top w:val="none" w:sz="0" w:space="0" w:color="auto"/>
            <w:left w:val="none" w:sz="0" w:space="0" w:color="auto"/>
            <w:bottom w:val="none" w:sz="0" w:space="0" w:color="auto"/>
            <w:right w:val="none" w:sz="0" w:space="0" w:color="auto"/>
          </w:divBdr>
          <w:divsChild>
            <w:div w:id="1568490728">
              <w:marLeft w:val="0"/>
              <w:marRight w:val="0"/>
              <w:marTop w:val="0"/>
              <w:marBottom w:val="0"/>
              <w:divBdr>
                <w:top w:val="none" w:sz="0" w:space="0" w:color="auto"/>
                <w:left w:val="none" w:sz="0" w:space="0" w:color="auto"/>
                <w:bottom w:val="none" w:sz="0" w:space="0" w:color="auto"/>
                <w:right w:val="none" w:sz="0" w:space="0" w:color="auto"/>
              </w:divBdr>
              <w:divsChild>
                <w:div w:id="342318139">
                  <w:marLeft w:val="0"/>
                  <w:marRight w:val="0"/>
                  <w:marTop w:val="0"/>
                  <w:marBottom w:val="0"/>
                  <w:divBdr>
                    <w:top w:val="none" w:sz="0" w:space="0" w:color="auto"/>
                    <w:left w:val="none" w:sz="0" w:space="0" w:color="auto"/>
                    <w:bottom w:val="none" w:sz="0" w:space="0" w:color="auto"/>
                    <w:right w:val="none" w:sz="0" w:space="0" w:color="auto"/>
                  </w:divBdr>
                  <w:divsChild>
                    <w:div w:id="1211501281">
                      <w:marLeft w:val="0"/>
                      <w:marRight w:val="0"/>
                      <w:marTop w:val="0"/>
                      <w:marBottom w:val="0"/>
                      <w:divBdr>
                        <w:top w:val="none" w:sz="0" w:space="0" w:color="auto"/>
                        <w:left w:val="none" w:sz="0" w:space="0" w:color="auto"/>
                        <w:bottom w:val="none" w:sz="0" w:space="0" w:color="auto"/>
                        <w:right w:val="none" w:sz="0" w:space="0" w:color="auto"/>
                      </w:divBdr>
                    </w:div>
                    <w:div w:id="1760633747">
                      <w:marLeft w:val="0"/>
                      <w:marRight w:val="0"/>
                      <w:marTop w:val="0"/>
                      <w:marBottom w:val="0"/>
                      <w:divBdr>
                        <w:top w:val="none" w:sz="0" w:space="0" w:color="auto"/>
                        <w:left w:val="none" w:sz="0" w:space="0" w:color="auto"/>
                        <w:bottom w:val="none" w:sz="0" w:space="0" w:color="auto"/>
                        <w:right w:val="none" w:sz="0" w:space="0" w:color="auto"/>
                      </w:divBdr>
                    </w:div>
                    <w:div w:id="1731689011">
                      <w:marLeft w:val="0"/>
                      <w:marRight w:val="0"/>
                      <w:marTop w:val="0"/>
                      <w:marBottom w:val="0"/>
                      <w:divBdr>
                        <w:top w:val="none" w:sz="0" w:space="0" w:color="auto"/>
                        <w:left w:val="none" w:sz="0" w:space="0" w:color="auto"/>
                        <w:bottom w:val="none" w:sz="0" w:space="0" w:color="auto"/>
                        <w:right w:val="none" w:sz="0" w:space="0" w:color="auto"/>
                      </w:divBdr>
                      <w:divsChild>
                        <w:div w:id="705376372">
                          <w:marLeft w:val="0"/>
                          <w:marRight w:val="0"/>
                          <w:marTop w:val="0"/>
                          <w:marBottom w:val="0"/>
                          <w:divBdr>
                            <w:top w:val="none" w:sz="0" w:space="0" w:color="auto"/>
                            <w:left w:val="none" w:sz="0" w:space="0" w:color="auto"/>
                            <w:bottom w:val="none" w:sz="0" w:space="0" w:color="auto"/>
                            <w:right w:val="none" w:sz="0" w:space="0" w:color="auto"/>
                          </w:divBdr>
                          <w:divsChild>
                            <w:div w:id="1743944333">
                              <w:marLeft w:val="0"/>
                              <w:marRight w:val="0"/>
                              <w:marTop w:val="0"/>
                              <w:marBottom w:val="0"/>
                              <w:divBdr>
                                <w:top w:val="none" w:sz="0" w:space="0" w:color="auto"/>
                                <w:left w:val="none" w:sz="0" w:space="0" w:color="auto"/>
                                <w:bottom w:val="none" w:sz="0" w:space="0" w:color="auto"/>
                                <w:right w:val="none" w:sz="0" w:space="0" w:color="auto"/>
                              </w:divBdr>
                              <w:divsChild>
                                <w:div w:id="17177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280378">
      <w:bodyDiv w:val="1"/>
      <w:marLeft w:val="0"/>
      <w:marRight w:val="0"/>
      <w:marTop w:val="0"/>
      <w:marBottom w:val="0"/>
      <w:divBdr>
        <w:top w:val="none" w:sz="0" w:space="0" w:color="auto"/>
        <w:left w:val="none" w:sz="0" w:space="0" w:color="auto"/>
        <w:bottom w:val="none" w:sz="0" w:space="0" w:color="auto"/>
        <w:right w:val="none" w:sz="0" w:space="0" w:color="auto"/>
      </w:divBdr>
      <w:divsChild>
        <w:div w:id="3287020">
          <w:marLeft w:val="0"/>
          <w:marRight w:val="0"/>
          <w:marTop w:val="0"/>
          <w:marBottom w:val="0"/>
          <w:divBdr>
            <w:top w:val="none" w:sz="0" w:space="0" w:color="auto"/>
            <w:left w:val="none" w:sz="0" w:space="0" w:color="auto"/>
            <w:bottom w:val="none" w:sz="0" w:space="0" w:color="auto"/>
            <w:right w:val="none" w:sz="0" w:space="0" w:color="auto"/>
          </w:divBdr>
        </w:div>
        <w:div w:id="148641090">
          <w:marLeft w:val="0"/>
          <w:marRight w:val="0"/>
          <w:marTop w:val="0"/>
          <w:marBottom w:val="0"/>
          <w:divBdr>
            <w:top w:val="none" w:sz="0" w:space="0" w:color="auto"/>
            <w:left w:val="none" w:sz="0" w:space="0" w:color="auto"/>
            <w:bottom w:val="none" w:sz="0" w:space="0" w:color="auto"/>
            <w:right w:val="none" w:sz="0" w:space="0" w:color="auto"/>
          </w:divBdr>
          <w:divsChild>
            <w:div w:id="2003268109">
              <w:marLeft w:val="0"/>
              <w:marRight w:val="0"/>
              <w:marTop w:val="0"/>
              <w:marBottom w:val="0"/>
              <w:divBdr>
                <w:top w:val="none" w:sz="0" w:space="0" w:color="auto"/>
                <w:left w:val="none" w:sz="0" w:space="0" w:color="auto"/>
                <w:bottom w:val="none" w:sz="0" w:space="0" w:color="auto"/>
                <w:right w:val="none" w:sz="0" w:space="0" w:color="auto"/>
              </w:divBdr>
            </w:div>
          </w:divsChild>
        </w:div>
        <w:div w:id="168640081">
          <w:marLeft w:val="0"/>
          <w:marRight w:val="0"/>
          <w:marTop w:val="0"/>
          <w:marBottom w:val="0"/>
          <w:divBdr>
            <w:top w:val="none" w:sz="0" w:space="0" w:color="auto"/>
            <w:left w:val="none" w:sz="0" w:space="0" w:color="auto"/>
            <w:bottom w:val="none" w:sz="0" w:space="0" w:color="auto"/>
            <w:right w:val="none" w:sz="0" w:space="0" w:color="auto"/>
          </w:divBdr>
        </w:div>
        <w:div w:id="174855103">
          <w:marLeft w:val="0"/>
          <w:marRight w:val="0"/>
          <w:marTop w:val="0"/>
          <w:marBottom w:val="0"/>
          <w:divBdr>
            <w:top w:val="none" w:sz="0" w:space="0" w:color="auto"/>
            <w:left w:val="none" w:sz="0" w:space="0" w:color="auto"/>
            <w:bottom w:val="none" w:sz="0" w:space="0" w:color="auto"/>
            <w:right w:val="none" w:sz="0" w:space="0" w:color="auto"/>
          </w:divBdr>
          <w:divsChild>
            <w:div w:id="749499013">
              <w:marLeft w:val="0"/>
              <w:marRight w:val="0"/>
              <w:marTop w:val="0"/>
              <w:marBottom w:val="0"/>
              <w:divBdr>
                <w:top w:val="none" w:sz="0" w:space="0" w:color="auto"/>
                <w:left w:val="none" w:sz="0" w:space="0" w:color="auto"/>
                <w:bottom w:val="none" w:sz="0" w:space="0" w:color="auto"/>
                <w:right w:val="none" w:sz="0" w:space="0" w:color="auto"/>
              </w:divBdr>
            </w:div>
          </w:divsChild>
        </w:div>
        <w:div w:id="211037986">
          <w:marLeft w:val="0"/>
          <w:marRight w:val="0"/>
          <w:marTop w:val="0"/>
          <w:marBottom w:val="0"/>
          <w:divBdr>
            <w:top w:val="none" w:sz="0" w:space="0" w:color="auto"/>
            <w:left w:val="none" w:sz="0" w:space="0" w:color="auto"/>
            <w:bottom w:val="none" w:sz="0" w:space="0" w:color="auto"/>
            <w:right w:val="none" w:sz="0" w:space="0" w:color="auto"/>
          </w:divBdr>
          <w:divsChild>
            <w:div w:id="694503092">
              <w:marLeft w:val="0"/>
              <w:marRight w:val="0"/>
              <w:marTop w:val="0"/>
              <w:marBottom w:val="0"/>
              <w:divBdr>
                <w:top w:val="none" w:sz="0" w:space="0" w:color="auto"/>
                <w:left w:val="none" w:sz="0" w:space="0" w:color="auto"/>
                <w:bottom w:val="none" w:sz="0" w:space="0" w:color="auto"/>
                <w:right w:val="none" w:sz="0" w:space="0" w:color="auto"/>
              </w:divBdr>
              <w:divsChild>
                <w:div w:id="1074401522">
                  <w:marLeft w:val="0"/>
                  <w:marRight w:val="0"/>
                  <w:marTop w:val="0"/>
                  <w:marBottom w:val="0"/>
                  <w:divBdr>
                    <w:top w:val="none" w:sz="0" w:space="0" w:color="auto"/>
                    <w:left w:val="none" w:sz="0" w:space="0" w:color="auto"/>
                    <w:bottom w:val="none" w:sz="0" w:space="0" w:color="auto"/>
                    <w:right w:val="none" w:sz="0" w:space="0" w:color="auto"/>
                  </w:divBdr>
                  <w:divsChild>
                    <w:div w:id="1584488947">
                      <w:marLeft w:val="0"/>
                      <w:marRight w:val="0"/>
                      <w:marTop w:val="0"/>
                      <w:marBottom w:val="0"/>
                      <w:divBdr>
                        <w:top w:val="none" w:sz="0" w:space="0" w:color="auto"/>
                        <w:left w:val="none" w:sz="0" w:space="0" w:color="auto"/>
                        <w:bottom w:val="none" w:sz="0" w:space="0" w:color="auto"/>
                        <w:right w:val="none" w:sz="0" w:space="0" w:color="auto"/>
                      </w:divBdr>
                      <w:divsChild>
                        <w:div w:id="369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23131">
          <w:marLeft w:val="0"/>
          <w:marRight w:val="0"/>
          <w:marTop w:val="0"/>
          <w:marBottom w:val="0"/>
          <w:divBdr>
            <w:top w:val="none" w:sz="0" w:space="0" w:color="auto"/>
            <w:left w:val="none" w:sz="0" w:space="0" w:color="auto"/>
            <w:bottom w:val="none" w:sz="0" w:space="0" w:color="auto"/>
            <w:right w:val="none" w:sz="0" w:space="0" w:color="auto"/>
          </w:divBdr>
          <w:divsChild>
            <w:div w:id="1330671507">
              <w:marLeft w:val="0"/>
              <w:marRight w:val="0"/>
              <w:marTop w:val="0"/>
              <w:marBottom w:val="0"/>
              <w:divBdr>
                <w:top w:val="none" w:sz="0" w:space="0" w:color="auto"/>
                <w:left w:val="none" w:sz="0" w:space="0" w:color="auto"/>
                <w:bottom w:val="none" w:sz="0" w:space="0" w:color="auto"/>
                <w:right w:val="none" w:sz="0" w:space="0" w:color="auto"/>
              </w:divBdr>
              <w:divsChild>
                <w:div w:id="1527989201">
                  <w:marLeft w:val="0"/>
                  <w:marRight w:val="0"/>
                  <w:marTop w:val="0"/>
                  <w:marBottom w:val="0"/>
                  <w:divBdr>
                    <w:top w:val="none" w:sz="0" w:space="0" w:color="auto"/>
                    <w:left w:val="none" w:sz="0" w:space="0" w:color="auto"/>
                    <w:bottom w:val="none" w:sz="0" w:space="0" w:color="auto"/>
                    <w:right w:val="none" w:sz="0" w:space="0" w:color="auto"/>
                  </w:divBdr>
                  <w:divsChild>
                    <w:div w:id="11993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959680">
          <w:marLeft w:val="0"/>
          <w:marRight w:val="0"/>
          <w:marTop w:val="0"/>
          <w:marBottom w:val="0"/>
          <w:divBdr>
            <w:top w:val="none" w:sz="0" w:space="0" w:color="auto"/>
            <w:left w:val="none" w:sz="0" w:space="0" w:color="auto"/>
            <w:bottom w:val="none" w:sz="0" w:space="0" w:color="auto"/>
            <w:right w:val="none" w:sz="0" w:space="0" w:color="auto"/>
          </w:divBdr>
          <w:divsChild>
            <w:div w:id="869298581">
              <w:marLeft w:val="0"/>
              <w:marRight w:val="0"/>
              <w:marTop w:val="0"/>
              <w:marBottom w:val="0"/>
              <w:divBdr>
                <w:top w:val="none" w:sz="0" w:space="0" w:color="auto"/>
                <w:left w:val="none" w:sz="0" w:space="0" w:color="auto"/>
                <w:bottom w:val="none" w:sz="0" w:space="0" w:color="auto"/>
                <w:right w:val="none" w:sz="0" w:space="0" w:color="auto"/>
              </w:divBdr>
              <w:divsChild>
                <w:div w:id="480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01041">
          <w:marLeft w:val="0"/>
          <w:marRight w:val="0"/>
          <w:marTop w:val="0"/>
          <w:marBottom w:val="0"/>
          <w:divBdr>
            <w:top w:val="none" w:sz="0" w:space="0" w:color="auto"/>
            <w:left w:val="none" w:sz="0" w:space="0" w:color="auto"/>
            <w:bottom w:val="none" w:sz="0" w:space="0" w:color="auto"/>
            <w:right w:val="none" w:sz="0" w:space="0" w:color="auto"/>
          </w:divBdr>
          <w:divsChild>
            <w:div w:id="1312825447">
              <w:marLeft w:val="0"/>
              <w:marRight w:val="0"/>
              <w:marTop w:val="0"/>
              <w:marBottom w:val="0"/>
              <w:divBdr>
                <w:top w:val="none" w:sz="0" w:space="0" w:color="auto"/>
                <w:left w:val="none" w:sz="0" w:space="0" w:color="auto"/>
                <w:bottom w:val="none" w:sz="0" w:space="0" w:color="auto"/>
                <w:right w:val="none" w:sz="0" w:space="0" w:color="auto"/>
              </w:divBdr>
              <w:divsChild>
                <w:div w:id="13671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2707">
          <w:marLeft w:val="0"/>
          <w:marRight w:val="0"/>
          <w:marTop w:val="0"/>
          <w:marBottom w:val="0"/>
          <w:divBdr>
            <w:top w:val="none" w:sz="0" w:space="0" w:color="auto"/>
            <w:left w:val="none" w:sz="0" w:space="0" w:color="auto"/>
            <w:bottom w:val="none" w:sz="0" w:space="0" w:color="auto"/>
            <w:right w:val="none" w:sz="0" w:space="0" w:color="auto"/>
          </w:divBdr>
        </w:div>
        <w:div w:id="604651693">
          <w:marLeft w:val="0"/>
          <w:marRight w:val="0"/>
          <w:marTop w:val="0"/>
          <w:marBottom w:val="0"/>
          <w:divBdr>
            <w:top w:val="none" w:sz="0" w:space="0" w:color="auto"/>
            <w:left w:val="none" w:sz="0" w:space="0" w:color="auto"/>
            <w:bottom w:val="none" w:sz="0" w:space="0" w:color="auto"/>
            <w:right w:val="none" w:sz="0" w:space="0" w:color="auto"/>
          </w:divBdr>
          <w:divsChild>
            <w:div w:id="516113767">
              <w:marLeft w:val="0"/>
              <w:marRight w:val="0"/>
              <w:marTop w:val="0"/>
              <w:marBottom w:val="0"/>
              <w:divBdr>
                <w:top w:val="none" w:sz="0" w:space="0" w:color="auto"/>
                <w:left w:val="none" w:sz="0" w:space="0" w:color="auto"/>
                <w:bottom w:val="none" w:sz="0" w:space="0" w:color="auto"/>
                <w:right w:val="none" w:sz="0" w:space="0" w:color="auto"/>
              </w:divBdr>
              <w:divsChild>
                <w:div w:id="13407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8422">
          <w:marLeft w:val="0"/>
          <w:marRight w:val="0"/>
          <w:marTop w:val="0"/>
          <w:marBottom w:val="0"/>
          <w:divBdr>
            <w:top w:val="none" w:sz="0" w:space="0" w:color="auto"/>
            <w:left w:val="none" w:sz="0" w:space="0" w:color="auto"/>
            <w:bottom w:val="none" w:sz="0" w:space="0" w:color="auto"/>
            <w:right w:val="none" w:sz="0" w:space="0" w:color="auto"/>
          </w:divBdr>
          <w:divsChild>
            <w:div w:id="1933080345">
              <w:marLeft w:val="0"/>
              <w:marRight w:val="0"/>
              <w:marTop w:val="0"/>
              <w:marBottom w:val="0"/>
              <w:divBdr>
                <w:top w:val="none" w:sz="0" w:space="0" w:color="auto"/>
                <w:left w:val="none" w:sz="0" w:space="0" w:color="auto"/>
                <w:bottom w:val="none" w:sz="0" w:space="0" w:color="auto"/>
                <w:right w:val="none" w:sz="0" w:space="0" w:color="auto"/>
              </w:divBdr>
              <w:divsChild>
                <w:div w:id="103573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1430">
          <w:marLeft w:val="0"/>
          <w:marRight w:val="0"/>
          <w:marTop w:val="0"/>
          <w:marBottom w:val="0"/>
          <w:divBdr>
            <w:top w:val="none" w:sz="0" w:space="0" w:color="auto"/>
            <w:left w:val="none" w:sz="0" w:space="0" w:color="auto"/>
            <w:bottom w:val="none" w:sz="0" w:space="0" w:color="auto"/>
            <w:right w:val="none" w:sz="0" w:space="0" w:color="auto"/>
          </w:divBdr>
          <w:divsChild>
            <w:div w:id="2052220169">
              <w:marLeft w:val="0"/>
              <w:marRight w:val="0"/>
              <w:marTop w:val="0"/>
              <w:marBottom w:val="0"/>
              <w:divBdr>
                <w:top w:val="none" w:sz="0" w:space="0" w:color="auto"/>
                <w:left w:val="none" w:sz="0" w:space="0" w:color="auto"/>
                <w:bottom w:val="none" w:sz="0" w:space="0" w:color="auto"/>
                <w:right w:val="none" w:sz="0" w:space="0" w:color="auto"/>
              </w:divBdr>
              <w:divsChild>
                <w:div w:id="20997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32212">
          <w:marLeft w:val="0"/>
          <w:marRight w:val="0"/>
          <w:marTop w:val="0"/>
          <w:marBottom w:val="0"/>
          <w:divBdr>
            <w:top w:val="none" w:sz="0" w:space="0" w:color="auto"/>
            <w:left w:val="none" w:sz="0" w:space="0" w:color="auto"/>
            <w:bottom w:val="none" w:sz="0" w:space="0" w:color="auto"/>
            <w:right w:val="none" w:sz="0" w:space="0" w:color="auto"/>
          </w:divBdr>
          <w:divsChild>
            <w:div w:id="1732923569">
              <w:marLeft w:val="0"/>
              <w:marRight w:val="0"/>
              <w:marTop w:val="0"/>
              <w:marBottom w:val="0"/>
              <w:divBdr>
                <w:top w:val="none" w:sz="0" w:space="0" w:color="auto"/>
                <w:left w:val="none" w:sz="0" w:space="0" w:color="auto"/>
                <w:bottom w:val="none" w:sz="0" w:space="0" w:color="auto"/>
                <w:right w:val="none" w:sz="0" w:space="0" w:color="auto"/>
              </w:divBdr>
              <w:divsChild>
                <w:div w:id="12107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5650">
          <w:marLeft w:val="0"/>
          <w:marRight w:val="0"/>
          <w:marTop w:val="0"/>
          <w:marBottom w:val="0"/>
          <w:divBdr>
            <w:top w:val="none" w:sz="0" w:space="0" w:color="auto"/>
            <w:left w:val="none" w:sz="0" w:space="0" w:color="auto"/>
            <w:bottom w:val="none" w:sz="0" w:space="0" w:color="auto"/>
            <w:right w:val="none" w:sz="0" w:space="0" w:color="auto"/>
          </w:divBdr>
          <w:divsChild>
            <w:div w:id="1354578058">
              <w:marLeft w:val="0"/>
              <w:marRight w:val="0"/>
              <w:marTop w:val="0"/>
              <w:marBottom w:val="0"/>
              <w:divBdr>
                <w:top w:val="none" w:sz="0" w:space="0" w:color="auto"/>
                <w:left w:val="none" w:sz="0" w:space="0" w:color="auto"/>
                <w:bottom w:val="none" w:sz="0" w:space="0" w:color="auto"/>
                <w:right w:val="none" w:sz="0" w:space="0" w:color="auto"/>
              </w:divBdr>
              <w:divsChild>
                <w:div w:id="11701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9387">
          <w:marLeft w:val="0"/>
          <w:marRight w:val="0"/>
          <w:marTop w:val="0"/>
          <w:marBottom w:val="0"/>
          <w:divBdr>
            <w:top w:val="none" w:sz="0" w:space="0" w:color="auto"/>
            <w:left w:val="none" w:sz="0" w:space="0" w:color="auto"/>
            <w:bottom w:val="none" w:sz="0" w:space="0" w:color="auto"/>
            <w:right w:val="none" w:sz="0" w:space="0" w:color="auto"/>
          </w:divBdr>
          <w:divsChild>
            <w:div w:id="890306865">
              <w:marLeft w:val="0"/>
              <w:marRight w:val="0"/>
              <w:marTop w:val="0"/>
              <w:marBottom w:val="0"/>
              <w:divBdr>
                <w:top w:val="none" w:sz="0" w:space="0" w:color="auto"/>
                <w:left w:val="none" w:sz="0" w:space="0" w:color="auto"/>
                <w:bottom w:val="none" w:sz="0" w:space="0" w:color="auto"/>
                <w:right w:val="none" w:sz="0" w:space="0" w:color="auto"/>
              </w:divBdr>
              <w:divsChild>
                <w:div w:id="14450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20505">
          <w:marLeft w:val="0"/>
          <w:marRight w:val="0"/>
          <w:marTop w:val="0"/>
          <w:marBottom w:val="0"/>
          <w:divBdr>
            <w:top w:val="none" w:sz="0" w:space="0" w:color="auto"/>
            <w:left w:val="none" w:sz="0" w:space="0" w:color="auto"/>
            <w:bottom w:val="none" w:sz="0" w:space="0" w:color="auto"/>
            <w:right w:val="none" w:sz="0" w:space="0" w:color="auto"/>
          </w:divBdr>
          <w:divsChild>
            <w:div w:id="941494088">
              <w:marLeft w:val="0"/>
              <w:marRight w:val="0"/>
              <w:marTop w:val="0"/>
              <w:marBottom w:val="0"/>
              <w:divBdr>
                <w:top w:val="none" w:sz="0" w:space="0" w:color="auto"/>
                <w:left w:val="none" w:sz="0" w:space="0" w:color="auto"/>
                <w:bottom w:val="none" w:sz="0" w:space="0" w:color="auto"/>
                <w:right w:val="none" w:sz="0" w:space="0" w:color="auto"/>
              </w:divBdr>
              <w:divsChild>
                <w:div w:id="3674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54042">
          <w:marLeft w:val="0"/>
          <w:marRight w:val="0"/>
          <w:marTop w:val="0"/>
          <w:marBottom w:val="0"/>
          <w:divBdr>
            <w:top w:val="none" w:sz="0" w:space="0" w:color="auto"/>
            <w:left w:val="none" w:sz="0" w:space="0" w:color="auto"/>
            <w:bottom w:val="none" w:sz="0" w:space="0" w:color="auto"/>
            <w:right w:val="none" w:sz="0" w:space="0" w:color="auto"/>
          </w:divBdr>
          <w:divsChild>
            <w:div w:id="185750052">
              <w:marLeft w:val="0"/>
              <w:marRight w:val="0"/>
              <w:marTop w:val="0"/>
              <w:marBottom w:val="0"/>
              <w:divBdr>
                <w:top w:val="none" w:sz="0" w:space="0" w:color="auto"/>
                <w:left w:val="none" w:sz="0" w:space="0" w:color="auto"/>
                <w:bottom w:val="none" w:sz="0" w:space="0" w:color="auto"/>
                <w:right w:val="none" w:sz="0" w:space="0" w:color="auto"/>
              </w:divBdr>
              <w:divsChild>
                <w:div w:id="25698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3317">
          <w:marLeft w:val="0"/>
          <w:marRight w:val="0"/>
          <w:marTop w:val="0"/>
          <w:marBottom w:val="0"/>
          <w:divBdr>
            <w:top w:val="none" w:sz="0" w:space="0" w:color="auto"/>
            <w:left w:val="none" w:sz="0" w:space="0" w:color="auto"/>
            <w:bottom w:val="none" w:sz="0" w:space="0" w:color="auto"/>
            <w:right w:val="none" w:sz="0" w:space="0" w:color="auto"/>
          </w:divBdr>
          <w:divsChild>
            <w:div w:id="249197588">
              <w:marLeft w:val="0"/>
              <w:marRight w:val="0"/>
              <w:marTop w:val="0"/>
              <w:marBottom w:val="0"/>
              <w:divBdr>
                <w:top w:val="none" w:sz="0" w:space="0" w:color="auto"/>
                <w:left w:val="none" w:sz="0" w:space="0" w:color="auto"/>
                <w:bottom w:val="none" w:sz="0" w:space="0" w:color="auto"/>
                <w:right w:val="none" w:sz="0" w:space="0" w:color="auto"/>
              </w:divBdr>
              <w:divsChild>
                <w:div w:id="13241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6100">
          <w:marLeft w:val="0"/>
          <w:marRight w:val="0"/>
          <w:marTop w:val="0"/>
          <w:marBottom w:val="0"/>
          <w:divBdr>
            <w:top w:val="none" w:sz="0" w:space="0" w:color="auto"/>
            <w:left w:val="none" w:sz="0" w:space="0" w:color="auto"/>
            <w:bottom w:val="none" w:sz="0" w:space="0" w:color="auto"/>
            <w:right w:val="none" w:sz="0" w:space="0" w:color="auto"/>
          </w:divBdr>
          <w:divsChild>
            <w:div w:id="910506574">
              <w:marLeft w:val="0"/>
              <w:marRight w:val="0"/>
              <w:marTop w:val="0"/>
              <w:marBottom w:val="0"/>
              <w:divBdr>
                <w:top w:val="none" w:sz="0" w:space="0" w:color="auto"/>
                <w:left w:val="none" w:sz="0" w:space="0" w:color="auto"/>
                <w:bottom w:val="none" w:sz="0" w:space="0" w:color="auto"/>
                <w:right w:val="none" w:sz="0" w:space="0" w:color="auto"/>
              </w:divBdr>
              <w:divsChild>
                <w:div w:id="8338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21219">
          <w:marLeft w:val="0"/>
          <w:marRight w:val="0"/>
          <w:marTop w:val="0"/>
          <w:marBottom w:val="0"/>
          <w:divBdr>
            <w:top w:val="none" w:sz="0" w:space="0" w:color="auto"/>
            <w:left w:val="none" w:sz="0" w:space="0" w:color="auto"/>
            <w:bottom w:val="none" w:sz="0" w:space="0" w:color="auto"/>
            <w:right w:val="none" w:sz="0" w:space="0" w:color="auto"/>
          </w:divBdr>
          <w:divsChild>
            <w:div w:id="951740509">
              <w:marLeft w:val="0"/>
              <w:marRight w:val="0"/>
              <w:marTop w:val="0"/>
              <w:marBottom w:val="0"/>
              <w:divBdr>
                <w:top w:val="none" w:sz="0" w:space="0" w:color="auto"/>
                <w:left w:val="none" w:sz="0" w:space="0" w:color="auto"/>
                <w:bottom w:val="none" w:sz="0" w:space="0" w:color="auto"/>
                <w:right w:val="none" w:sz="0" w:space="0" w:color="auto"/>
              </w:divBdr>
            </w:div>
            <w:div w:id="1237133660">
              <w:marLeft w:val="0"/>
              <w:marRight w:val="0"/>
              <w:marTop w:val="0"/>
              <w:marBottom w:val="0"/>
              <w:divBdr>
                <w:top w:val="none" w:sz="0" w:space="0" w:color="auto"/>
                <w:left w:val="none" w:sz="0" w:space="0" w:color="auto"/>
                <w:bottom w:val="none" w:sz="0" w:space="0" w:color="auto"/>
                <w:right w:val="none" w:sz="0" w:space="0" w:color="auto"/>
              </w:divBdr>
            </w:div>
          </w:divsChild>
        </w:div>
        <w:div w:id="1424838131">
          <w:marLeft w:val="0"/>
          <w:marRight w:val="0"/>
          <w:marTop w:val="0"/>
          <w:marBottom w:val="0"/>
          <w:divBdr>
            <w:top w:val="none" w:sz="0" w:space="0" w:color="auto"/>
            <w:left w:val="none" w:sz="0" w:space="0" w:color="auto"/>
            <w:bottom w:val="none" w:sz="0" w:space="0" w:color="auto"/>
            <w:right w:val="none" w:sz="0" w:space="0" w:color="auto"/>
          </w:divBdr>
          <w:divsChild>
            <w:div w:id="363947791">
              <w:marLeft w:val="0"/>
              <w:marRight w:val="0"/>
              <w:marTop w:val="0"/>
              <w:marBottom w:val="0"/>
              <w:divBdr>
                <w:top w:val="none" w:sz="0" w:space="0" w:color="auto"/>
                <w:left w:val="none" w:sz="0" w:space="0" w:color="auto"/>
                <w:bottom w:val="none" w:sz="0" w:space="0" w:color="auto"/>
                <w:right w:val="none" w:sz="0" w:space="0" w:color="auto"/>
              </w:divBdr>
              <w:divsChild>
                <w:div w:id="82485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60800">
          <w:marLeft w:val="0"/>
          <w:marRight w:val="0"/>
          <w:marTop w:val="0"/>
          <w:marBottom w:val="0"/>
          <w:divBdr>
            <w:top w:val="none" w:sz="0" w:space="0" w:color="auto"/>
            <w:left w:val="none" w:sz="0" w:space="0" w:color="auto"/>
            <w:bottom w:val="none" w:sz="0" w:space="0" w:color="auto"/>
            <w:right w:val="none" w:sz="0" w:space="0" w:color="auto"/>
          </w:divBdr>
          <w:divsChild>
            <w:div w:id="79720141">
              <w:marLeft w:val="0"/>
              <w:marRight w:val="0"/>
              <w:marTop w:val="0"/>
              <w:marBottom w:val="0"/>
              <w:divBdr>
                <w:top w:val="none" w:sz="0" w:space="0" w:color="auto"/>
                <w:left w:val="none" w:sz="0" w:space="0" w:color="auto"/>
                <w:bottom w:val="none" w:sz="0" w:space="0" w:color="auto"/>
                <w:right w:val="none" w:sz="0" w:space="0" w:color="auto"/>
              </w:divBdr>
              <w:divsChild>
                <w:div w:id="114307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6048">
          <w:marLeft w:val="0"/>
          <w:marRight w:val="0"/>
          <w:marTop w:val="0"/>
          <w:marBottom w:val="0"/>
          <w:divBdr>
            <w:top w:val="none" w:sz="0" w:space="0" w:color="auto"/>
            <w:left w:val="none" w:sz="0" w:space="0" w:color="auto"/>
            <w:bottom w:val="none" w:sz="0" w:space="0" w:color="auto"/>
            <w:right w:val="none" w:sz="0" w:space="0" w:color="auto"/>
          </w:divBdr>
          <w:divsChild>
            <w:div w:id="270817866">
              <w:marLeft w:val="0"/>
              <w:marRight w:val="0"/>
              <w:marTop w:val="0"/>
              <w:marBottom w:val="0"/>
              <w:divBdr>
                <w:top w:val="none" w:sz="0" w:space="0" w:color="auto"/>
                <w:left w:val="none" w:sz="0" w:space="0" w:color="auto"/>
                <w:bottom w:val="none" w:sz="0" w:space="0" w:color="auto"/>
                <w:right w:val="none" w:sz="0" w:space="0" w:color="auto"/>
              </w:divBdr>
              <w:divsChild>
                <w:div w:id="186470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08674">
          <w:marLeft w:val="0"/>
          <w:marRight w:val="0"/>
          <w:marTop w:val="0"/>
          <w:marBottom w:val="0"/>
          <w:divBdr>
            <w:top w:val="none" w:sz="0" w:space="0" w:color="auto"/>
            <w:left w:val="none" w:sz="0" w:space="0" w:color="auto"/>
            <w:bottom w:val="none" w:sz="0" w:space="0" w:color="auto"/>
            <w:right w:val="none" w:sz="0" w:space="0" w:color="auto"/>
          </w:divBdr>
          <w:divsChild>
            <w:div w:id="1587029984">
              <w:marLeft w:val="0"/>
              <w:marRight w:val="0"/>
              <w:marTop w:val="0"/>
              <w:marBottom w:val="0"/>
              <w:divBdr>
                <w:top w:val="none" w:sz="0" w:space="0" w:color="auto"/>
                <w:left w:val="none" w:sz="0" w:space="0" w:color="auto"/>
                <w:bottom w:val="none" w:sz="0" w:space="0" w:color="auto"/>
                <w:right w:val="none" w:sz="0" w:space="0" w:color="auto"/>
              </w:divBdr>
              <w:divsChild>
                <w:div w:id="90999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7975">
          <w:marLeft w:val="0"/>
          <w:marRight w:val="0"/>
          <w:marTop w:val="0"/>
          <w:marBottom w:val="0"/>
          <w:divBdr>
            <w:top w:val="none" w:sz="0" w:space="0" w:color="auto"/>
            <w:left w:val="none" w:sz="0" w:space="0" w:color="auto"/>
            <w:bottom w:val="none" w:sz="0" w:space="0" w:color="auto"/>
            <w:right w:val="none" w:sz="0" w:space="0" w:color="auto"/>
          </w:divBdr>
        </w:div>
        <w:div w:id="1662418551">
          <w:marLeft w:val="0"/>
          <w:marRight w:val="0"/>
          <w:marTop w:val="0"/>
          <w:marBottom w:val="0"/>
          <w:divBdr>
            <w:top w:val="none" w:sz="0" w:space="0" w:color="auto"/>
            <w:left w:val="none" w:sz="0" w:space="0" w:color="auto"/>
            <w:bottom w:val="none" w:sz="0" w:space="0" w:color="auto"/>
            <w:right w:val="none" w:sz="0" w:space="0" w:color="auto"/>
          </w:divBdr>
          <w:divsChild>
            <w:div w:id="617831940">
              <w:marLeft w:val="0"/>
              <w:marRight w:val="0"/>
              <w:marTop w:val="0"/>
              <w:marBottom w:val="0"/>
              <w:divBdr>
                <w:top w:val="none" w:sz="0" w:space="0" w:color="auto"/>
                <w:left w:val="none" w:sz="0" w:space="0" w:color="auto"/>
                <w:bottom w:val="none" w:sz="0" w:space="0" w:color="auto"/>
                <w:right w:val="none" w:sz="0" w:space="0" w:color="auto"/>
              </w:divBdr>
              <w:divsChild>
                <w:div w:id="2476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83912">
          <w:marLeft w:val="0"/>
          <w:marRight w:val="0"/>
          <w:marTop w:val="0"/>
          <w:marBottom w:val="0"/>
          <w:divBdr>
            <w:top w:val="none" w:sz="0" w:space="0" w:color="auto"/>
            <w:left w:val="none" w:sz="0" w:space="0" w:color="auto"/>
            <w:bottom w:val="none" w:sz="0" w:space="0" w:color="auto"/>
            <w:right w:val="none" w:sz="0" w:space="0" w:color="auto"/>
          </w:divBdr>
          <w:divsChild>
            <w:div w:id="1582107298">
              <w:marLeft w:val="0"/>
              <w:marRight w:val="0"/>
              <w:marTop w:val="0"/>
              <w:marBottom w:val="0"/>
              <w:divBdr>
                <w:top w:val="none" w:sz="0" w:space="0" w:color="auto"/>
                <w:left w:val="none" w:sz="0" w:space="0" w:color="auto"/>
                <w:bottom w:val="none" w:sz="0" w:space="0" w:color="auto"/>
                <w:right w:val="none" w:sz="0" w:space="0" w:color="auto"/>
              </w:divBdr>
              <w:divsChild>
                <w:div w:id="162549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6285">
          <w:marLeft w:val="0"/>
          <w:marRight w:val="0"/>
          <w:marTop w:val="0"/>
          <w:marBottom w:val="0"/>
          <w:divBdr>
            <w:top w:val="none" w:sz="0" w:space="0" w:color="auto"/>
            <w:left w:val="none" w:sz="0" w:space="0" w:color="auto"/>
            <w:bottom w:val="none" w:sz="0" w:space="0" w:color="auto"/>
            <w:right w:val="none" w:sz="0" w:space="0" w:color="auto"/>
          </w:divBdr>
          <w:divsChild>
            <w:div w:id="1158617092">
              <w:marLeft w:val="0"/>
              <w:marRight w:val="0"/>
              <w:marTop w:val="0"/>
              <w:marBottom w:val="0"/>
              <w:divBdr>
                <w:top w:val="none" w:sz="0" w:space="0" w:color="auto"/>
                <w:left w:val="none" w:sz="0" w:space="0" w:color="auto"/>
                <w:bottom w:val="none" w:sz="0" w:space="0" w:color="auto"/>
                <w:right w:val="none" w:sz="0" w:space="0" w:color="auto"/>
              </w:divBdr>
              <w:divsChild>
                <w:div w:id="6502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7955">
          <w:marLeft w:val="0"/>
          <w:marRight w:val="0"/>
          <w:marTop w:val="0"/>
          <w:marBottom w:val="0"/>
          <w:divBdr>
            <w:top w:val="none" w:sz="0" w:space="0" w:color="auto"/>
            <w:left w:val="none" w:sz="0" w:space="0" w:color="auto"/>
            <w:bottom w:val="none" w:sz="0" w:space="0" w:color="auto"/>
            <w:right w:val="none" w:sz="0" w:space="0" w:color="auto"/>
          </w:divBdr>
          <w:divsChild>
            <w:div w:id="1155026298">
              <w:marLeft w:val="0"/>
              <w:marRight w:val="0"/>
              <w:marTop w:val="0"/>
              <w:marBottom w:val="0"/>
              <w:divBdr>
                <w:top w:val="none" w:sz="0" w:space="0" w:color="auto"/>
                <w:left w:val="none" w:sz="0" w:space="0" w:color="auto"/>
                <w:bottom w:val="none" w:sz="0" w:space="0" w:color="auto"/>
                <w:right w:val="none" w:sz="0" w:space="0" w:color="auto"/>
              </w:divBdr>
              <w:divsChild>
                <w:div w:id="18398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6946">
          <w:marLeft w:val="0"/>
          <w:marRight w:val="0"/>
          <w:marTop w:val="0"/>
          <w:marBottom w:val="0"/>
          <w:divBdr>
            <w:top w:val="none" w:sz="0" w:space="0" w:color="auto"/>
            <w:left w:val="none" w:sz="0" w:space="0" w:color="auto"/>
            <w:bottom w:val="none" w:sz="0" w:space="0" w:color="auto"/>
            <w:right w:val="none" w:sz="0" w:space="0" w:color="auto"/>
          </w:divBdr>
          <w:divsChild>
            <w:div w:id="1071927577">
              <w:marLeft w:val="0"/>
              <w:marRight w:val="0"/>
              <w:marTop w:val="0"/>
              <w:marBottom w:val="0"/>
              <w:divBdr>
                <w:top w:val="none" w:sz="0" w:space="0" w:color="auto"/>
                <w:left w:val="none" w:sz="0" w:space="0" w:color="auto"/>
                <w:bottom w:val="none" w:sz="0" w:space="0" w:color="auto"/>
                <w:right w:val="none" w:sz="0" w:space="0" w:color="auto"/>
              </w:divBdr>
            </w:div>
            <w:div w:id="1517306417">
              <w:marLeft w:val="0"/>
              <w:marRight w:val="0"/>
              <w:marTop w:val="0"/>
              <w:marBottom w:val="0"/>
              <w:divBdr>
                <w:top w:val="none" w:sz="0" w:space="0" w:color="auto"/>
                <w:left w:val="none" w:sz="0" w:space="0" w:color="auto"/>
                <w:bottom w:val="none" w:sz="0" w:space="0" w:color="auto"/>
                <w:right w:val="none" w:sz="0" w:space="0" w:color="auto"/>
              </w:divBdr>
              <w:divsChild>
                <w:div w:id="2145849134">
                  <w:marLeft w:val="0"/>
                  <w:marRight w:val="0"/>
                  <w:marTop w:val="0"/>
                  <w:marBottom w:val="0"/>
                  <w:divBdr>
                    <w:top w:val="none" w:sz="0" w:space="0" w:color="auto"/>
                    <w:left w:val="none" w:sz="0" w:space="0" w:color="auto"/>
                    <w:bottom w:val="none" w:sz="0" w:space="0" w:color="auto"/>
                    <w:right w:val="none" w:sz="0" w:space="0" w:color="auto"/>
                  </w:divBdr>
                  <w:divsChild>
                    <w:div w:id="367997355">
                      <w:marLeft w:val="0"/>
                      <w:marRight w:val="0"/>
                      <w:marTop w:val="0"/>
                      <w:marBottom w:val="0"/>
                      <w:divBdr>
                        <w:top w:val="none" w:sz="0" w:space="0" w:color="auto"/>
                        <w:left w:val="none" w:sz="0" w:space="0" w:color="auto"/>
                        <w:bottom w:val="none" w:sz="0" w:space="0" w:color="auto"/>
                        <w:right w:val="none" w:sz="0" w:space="0" w:color="auto"/>
                      </w:divBdr>
                      <w:divsChild>
                        <w:div w:id="147471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7617">
          <w:marLeft w:val="0"/>
          <w:marRight w:val="0"/>
          <w:marTop w:val="0"/>
          <w:marBottom w:val="0"/>
          <w:divBdr>
            <w:top w:val="none" w:sz="0" w:space="0" w:color="auto"/>
            <w:left w:val="none" w:sz="0" w:space="0" w:color="auto"/>
            <w:bottom w:val="none" w:sz="0" w:space="0" w:color="auto"/>
            <w:right w:val="none" w:sz="0" w:space="0" w:color="auto"/>
          </w:divBdr>
          <w:divsChild>
            <w:div w:id="1110660855">
              <w:marLeft w:val="0"/>
              <w:marRight w:val="0"/>
              <w:marTop w:val="0"/>
              <w:marBottom w:val="0"/>
              <w:divBdr>
                <w:top w:val="none" w:sz="0" w:space="0" w:color="auto"/>
                <w:left w:val="none" w:sz="0" w:space="0" w:color="auto"/>
                <w:bottom w:val="none" w:sz="0" w:space="0" w:color="auto"/>
                <w:right w:val="none" w:sz="0" w:space="0" w:color="auto"/>
              </w:divBdr>
              <w:divsChild>
                <w:div w:id="13486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7223">
          <w:marLeft w:val="0"/>
          <w:marRight w:val="0"/>
          <w:marTop w:val="0"/>
          <w:marBottom w:val="0"/>
          <w:divBdr>
            <w:top w:val="none" w:sz="0" w:space="0" w:color="auto"/>
            <w:left w:val="none" w:sz="0" w:space="0" w:color="auto"/>
            <w:bottom w:val="none" w:sz="0" w:space="0" w:color="auto"/>
            <w:right w:val="none" w:sz="0" w:space="0" w:color="auto"/>
          </w:divBdr>
          <w:divsChild>
            <w:div w:id="1345672888">
              <w:marLeft w:val="0"/>
              <w:marRight w:val="0"/>
              <w:marTop w:val="0"/>
              <w:marBottom w:val="0"/>
              <w:divBdr>
                <w:top w:val="none" w:sz="0" w:space="0" w:color="auto"/>
                <w:left w:val="none" w:sz="0" w:space="0" w:color="auto"/>
                <w:bottom w:val="none" w:sz="0" w:space="0" w:color="auto"/>
                <w:right w:val="none" w:sz="0" w:space="0" w:color="auto"/>
              </w:divBdr>
              <w:divsChild>
                <w:div w:id="142796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86918">
          <w:marLeft w:val="0"/>
          <w:marRight w:val="0"/>
          <w:marTop w:val="0"/>
          <w:marBottom w:val="0"/>
          <w:divBdr>
            <w:top w:val="none" w:sz="0" w:space="0" w:color="auto"/>
            <w:left w:val="none" w:sz="0" w:space="0" w:color="auto"/>
            <w:bottom w:val="none" w:sz="0" w:space="0" w:color="auto"/>
            <w:right w:val="none" w:sz="0" w:space="0" w:color="auto"/>
          </w:divBdr>
        </w:div>
        <w:div w:id="2004888157">
          <w:marLeft w:val="0"/>
          <w:marRight w:val="0"/>
          <w:marTop w:val="0"/>
          <w:marBottom w:val="0"/>
          <w:divBdr>
            <w:top w:val="none" w:sz="0" w:space="0" w:color="auto"/>
            <w:left w:val="none" w:sz="0" w:space="0" w:color="auto"/>
            <w:bottom w:val="none" w:sz="0" w:space="0" w:color="auto"/>
            <w:right w:val="none" w:sz="0" w:space="0" w:color="auto"/>
          </w:divBdr>
        </w:div>
        <w:div w:id="2055813855">
          <w:marLeft w:val="0"/>
          <w:marRight w:val="0"/>
          <w:marTop w:val="0"/>
          <w:marBottom w:val="0"/>
          <w:divBdr>
            <w:top w:val="none" w:sz="0" w:space="0" w:color="auto"/>
            <w:left w:val="none" w:sz="0" w:space="0" w:color="auto"/>
            <w:bottom w:val="none" w:sz="0" w:space="0" w:color="auto"/>
            <w:right w:val="none" w:sz="0" w:space="0" w:color="auto"/>
          </w:divBdr>
          <w:divsChild>
            <w:div w:id="1527206821">
              <w:marLeft w:val="0"/>
              <w:marRight w:val="0"/>
              <w:marTop w:val="0"/>
              <w:marBottom w:val="0"/>
              <w:divBdr>
                <w:top w:val="none" w:sz="0" w:space="0" w:color="auto"/>
                <w:left w:val="none" w:sz="0" w:space="0" w:color="auto"/>
                <w:bottom w:val="none" w:sz="0" w:space="0" w:color="auto"/>
                <w:right w:val="none" w:sz="0" w:space="0" w:color="auto"/>
              </w:divBdr>
              <w:divsChild>
                <w:div w:id="139573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7673">
      <w:bodyDiv w:val="1"/>
      <w:marLeft w:val="0"/>
      <w:marRight w:val="0"/>
      <w:marTop w:val="0"/>
      <w:marBottom w:val="0"/>
      <w:divBdr>
        <w:top w:val="none" w:sz="0" w:space="0" w:color="auto"/>
        <w:left w:val="none" w:sz="0" w:space="0" w:color="auto"/>
        <w:bottom w:val="none" w:sz="0" w:space="0" w:color="auto"/>
        <w:right w:val="none" w:sz="0" w:space="0" w:color="auto"/>
      </w:divBdr>
      <w:divsChild>
        <w:div w:id="1208491752">
          <w:marLeft w:val="0"/>
          <w:marRight w:val="0"/>
          <w:marTop w:val="0"/>
          <w:marBottom w:val="0"/>
          <w:divBdr>
            <w:top w:val="none" w:sz="0" w:space="0" w:color="auto"/>
            <w:left w:val="none" w:sz="0" w:space="0" w:color="auto"/>
            <w:bottom w:val="none" w:sz="0" w:space="0" w:color="auto"/>
            <w:right w:val="none" w:sz="0" w:space="0" w:color="auto"/>
          </w:divBdr>
        </w:div>
        <w:div w:id="1223640921">
          <w:marLeft w:val="0"/>
          <w:marRight w:val="0"/>
          <w:marTop w:val="90"/>
          <w:marBottom w:val="0"/>
          <w:divBdr>
            <w:top w:val="none" w:sz="0" w:space="0" w:color="auto"/>
            <w:left w:val="none" w:sz="0" w:space="0" w:color="auto"/>
            <w:bottom w:val="none" w:sz="0" w:space="0" w:color="auto"/>
            <w:right w:val="none" w:sz="0" w:space="0" w:color="auto"/>
          </w:divBdr>
        </w:div>
        <w:div w:id="1291521196">
          <w:marLeft w:val="0"/>
          <w:marRight w:val="0"/>
          <w:marTop w:val="270"/>
          <w:marBottom w:val="315"/>
          <w:divBdr>
            <w:top w:val="none" w:sz="0" w:space="0" w:color="auto"/>
            <w:left w:val="none" w:sz="0" w:space="0" w:color="auto"/>
            <w:bottom w:val="none" w:sz="0" w:space="0" w:color="auto"/>
            <w:right w:val="none" w:sz="0" w:space="0" w:color="auto"/>
          </w:divBdr>
          <w:divsChild>
            <w:div w:id="1126006458">
              <w:marLeft w:val="0"/>
              <w:marRight w:val="0"/>
              <w:marTop w:val="300"/>
              <w:marBottom w:val="210"/>
              <w:divBdr>
                <w:top w:val="single" w:sz="18" w:space="0" w:color="F7F6EA"/>
                <w:left w:val="single" w:sz="18" w:space="0" w:color="F7F6EA"/>
                <w:bottom w:val="single" w:sz="18" w:space="0" w:color="F7F6EA"/>
                <w:right w:val="single" w:sz="18" w:space="0" w:color="F7F6EA"/>
              </w:divBdr>
              <w:divsChild>
                <w:div w:id="1343782375">
                  <w:marLeft w:val="450"/>
                  <w:marRight w:val="450"/>
                  <w:marTop w:val="375"/>
                  <w:marBottom w:val="375"/>
                  <w:divBdr>
                    <w:top w:val="none" w:sz="0" w:space="0" w:color="auto"/>
                    <w:left w:val="none" w:sz="0" w:space="0" w:color="auto"/>
                    <w:bottom w:val="none" w:sz="0" w:space="0" w:color="auto"/>
                    <w:right w:val="none" w:sz="0" w:space="0" w:color="auto"/>
                  </w:divBdr>
                  <w:divsChild>
                    <w:div w:id="1860729053">
                      <w:marLeft w:val="0"/>
                      <w:marRight w:val="0"/>
                      <w:marTop w:val="270"/>
                      <w:marBottom w:val="270"/>
                      <w:divBdr>
                        <w:top w:val="none" w:sz="0" w:space="0" w:color="auto"/>
                        <w:left w:val="none" w:sz="0" w:space="0" w:color="auto"/>
                        <w:bottom w:val="none" w:sz="0" w:space="0" w:color="auto"/>
                        <w:right w:val="none" w:sz="0" w:space="0" w:color="auto"/>
                      </w:divBdr>
                      <w:divsChild>
                        <w:div w:id="1188368078">
                          <w:marLeft w:val="0"/>
                          <w:marRight w:val="0"/>
                          <w:marTop w:val="270"/>
                          <w:marBottom w:val="270"/>
                          <w:divBdr>
                            <w:top w:val="none" w:sz="0" w:space="0" w:color="auto"/>
                            <w:left w:val="none" w:sz="0" w:space="0" w:color="auto"/>
                            <w:bottom w:val="none" w:sz="0" w:space="0" w:color="auto"/>
                            <w:right w:val="none" w:sz="0" w:space="0" w:color="auto"/>
                          </w:divBdr>
                          <w:divsChild>
                            <w:div w:id="10479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438510">
      <w:bodyDiv w:val="1"/>
      <w:marLeft w:val="0"/>
      <w:marRight w:val="0"/>
      <w:marTop w:val="0"/>
      <w:marBottom w:val="0"/>
      <w:divBdr>
        <w:top w:val="none" w:sz="0" w:space="0" w:color="auto"/>
        <w:left w:val="none" w:sz="0" w:space="0" w:color="auto"/>
        <w:bottom w:val="none" w:sz="0" w:space="0" w:color="auto"/>
        <w:right w:val="none" w:sz="0" w:space="0" w:color="auto"/>
      </w:divBdr>
    </w:div>
    <w:div w:id="814105316">
      <w:bodyDiv w:val="1"/>
      <w:marLeft w:val="0"/>
      <w:marRight w:val="0"/>
      <w:marTop w:val="0"/>
      <w:marBottom w:val="0"/>
      <w:divBdr>
        <w:top w:val="none" w:sz="0" w:space="0" w:color="auto"/>
        <w:left w:val="none" w:sz="0" w:space="0" w:color="auto"/>
        <w:bottom w:val="none" w:sz="0" w:space="0" w:color="auto"/>
        <w:right w:val="none" w:sz="0" w:space="0" w:color="auto"/>
      </w:divBdr>
      <w:divsChild>
        <w:div w:id="47267535">
          <w:marLeft w:val="0"/>
          <w:marRight w:val="0"/>
          <w:marTop w:val="0"/>
          <w:marBottom w:val="0"/>
          <w:divBdr>
            <w:top w:val="none" w:sz="0" w:space="0" w:color="auto"/>
            <w:left w:val="none" w:sz="0" w:space="0" w:color="auto"/>
            <w:bottom w:val="none" w:sz="0" w:space="0" w:color="auto"/>
            <w:right w:val="none" w:sz="0" w:space="0" w:color="auto"/>
          </w:divBdr>
        </w:div>
        <w:div w:id="132262552">
          <w:marLeft w:val="0"/>
          <w:marRight w:val="0"/>
          <w:marTop w:val="0"/>
          <w:marBottom w:val="0"/>
          <w:divBdr>
            <w:top w:val="none" w:sz="0" w:space="0" w:color="auto"/>
            <w:left w:val="none" w:sz="0" w:space="0" w:color="auto"/>
            <w:bottom w:val="none" w:sz="0" w:space="0" w:color="auto"/>
            <w:right w:val="none" w:sz="0" w:space="0" w:color="auto"/>
          </w:divBdr>
          <w:divsChild>
            <w:div w:id="1138114071">
              <w:marLeft w:val="0"/>
              <w:marRight w:val="0"/>
              <w:marTop w:val="0"/>
              <w:marBottom w:val="0"/>
              <w:divBdr>
                <w:top w:val="none" w:sz="0" w:space="0" w:color="auto"/>
                <w:left w:val="none" w:sz="0" w:space="0" w:color="auto"/>
                <w:bottom w:val="none" w:sz="0" w:space="0" w:color="auto"/>
                <w:right w:val="none" w:sz="0" w:space="0" w:color="auto"/>
              </w:divBdr>
              <w:divsChild>
                <w:div w:id="868027808">
                  <w:marLeft w:val="0"/>
                  <w:marRight w:val="0"/>
                  <w:marTop w:val="0"/>
                  <w:marBottom w:val="0"/>
                  <w:divBdr>
                    <w:top w:val="none" w:sz="0" w:space="0" w:color="auto"/>
                    <w:left w:val="none" w:sz="0" w:space="0" w:color="auto"/>
                    <w:bottom w:val="none" w:sz="0" w:space="0" w:color="auto"/>
                    <w:right w:val="none" w:sz="0" w:space="0" w:color="auto"/>
                  </w:divBdr>
                  <w:divsChild>
                    <w:div w:id="4293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60088">
          <w:marLeft w:val="0"/>
          <w:marRight w:val="0"/>
          <w:marTop w:val="0"/>
          <w:marBottom w:val="0"/>
          <w:divBdr>
            <w:top w:val="none" w:sz="0" w:space="0" w:color="auto"/>
            <w:left w:val="none" w:sz="0" w:space="0" w:color="auto"/>
            <w:bottom w:val="none" w:sz="0" w:space="0" w:color="auto"/>
            <w:right w:val="none" w:sz="0" w:space="0" w:color="auto"/>
          </w:divBdr>
        </w:div>
      </w:divsChild>
    </w:div>
    <w:div w:id="820579435">
      <w:bodyDiv w:val="1"/>
      <w:marLeft w:val="0"/>
      <w:marRight w:val="0"/>
      <w:marTop w:val="0"/>
      <w:marBottom w:val="0"/>
      <w:divBdr>
        <w:top w:val="none" w:sz="0" w:space="0" w:color="auto"/>
        <w:left w:val="none" w:sz="0" w:space="0" w:color="auto"/>
        <w:bottom w:val="none" w:sz="0" w:space="0" w:color="auto"/>
        <w:right w:val="none" w:sz="0" w:space="0" w:color="auto"/>
      </w:divBdr>
    </w:div>
    <w:div w:id="822891500">
      <w:bodyDiv w:val="1"/>
      <w:marLeft w:val="0"/>
      <w:marRight w:val="0"/>
      <w:marTop w:val="0"/>
      <w:marBottom w:val="0"/>
      <w:divBdr>
        <w:top w:val="none" w:sz="0" w:space="0" w:color="auto"/>
        <w:left w:val="none" w:sz="0" w:space="0" w:color="auto"/>
        <w:bottom w:val="none" w:sz="0" w:space="0" w:color="auto"/>
        <w:right w:val="none" w:sz="0" w:space="0" w:color="auto"/>
      </w:divBdr>
      <w:divsChild>
        <w:div w:id="1582910948">
          <w:marLeft w:val="0"/>
          <w:marRight w:val="0"/>
          <w:marTop w:val="330"/>
          <w:marBottom w:val="330"/>
          <w:divBdr>
            <w:top w:val="none" w:sz="0" w:space="0" w:color="auto"/>
            <w:left w:val="none" w:sz="0" w:space="0" w:color="auto"/>
            <w:bottom w:val="none" w:sz="0" w:space="0" w:color="auto"/>
            <w:right w:val="none" w:sz="0" w:space="0" w:color="auto"/>
          </w:divBdr>
          <w:divsChild>
            <w:div w:id="802842697">
              <w:marLeft w:val="0"/>
              <w:marRight w:val="0"/>
              <w:marTop w:val="360"/>
              <w:marBottom w:val="0"/>
              <w:divBdr>
                <w:top w:val="none" w:sz="0" w:space="0" w:color="auto"/>
                <w:left w:val="none" w:sz="0" w:space="0" w:color="auto"/>
                <w:bottom w:val="none" w:sz="0" w:space="0" w:color="auto"/>
                <w:right w:val="none" w:sz="0" w:space="0" w:color="auto"/>
              </w:divBdr>
              <w:divsChild>
                <w:div w:id="3539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26775">
      <w:bodyDiv w:val="1"/>
      <w:marLeft w:val="0"/>
      <w:marRight w:val="0"/>
      <w:marTop w:val="0"/>
      <w:marBottom w:val="0"/>
      <w:divBdr>
        <w:top w:val="none" w:sz="0" w:space="0" w:color="auto"/>
        <w:left w:val="none" w:sz="0" w:space="0" w:color="auto"/>
        <w:bottom w:val="none" w:sz="0" w:space="0" w:color="auto"/>
        <w:right w:val="none" w:sz="0" w:space="0" w:color="auto"/>
      </w:divBdr>
    </w:div>
    <w:div w:id="836848676">
      <w:bodyDiv w:val="1"/>
      <w:marLeft w:val="0"/>
      <w:marRight w:val="0"/>
      <w:marTop w:val="0"/>
      <w:marBottom w:val="0"/>
      <w:divBdr>
        <w:top w:val="none" w:sz="0" w:space="0" w:color="auto"/>
        <w:left w:val="none" w:sz="0" w:space="0" w:color="auto"/>
        <w:bottom w:val="none" w:sz="0" w:space="0" w:color="auto"/>
        <w:right w:val="none" w:sz="0" w:space="0" w:color="auto"/>
      </w:divBdr>
    </w:div>
    <w:div w:id="837185813">
      <w:bodyDiv w:val="1"/>
      <w:marLeft w:val="0"/>
      <w:marRight w:val="0"/>
      <w:marTop w:val="0"/>
      <w:marBottom w:val="0"/>
      <w:divBdr>
        <w:top w:val="none" w:sz="0" w:space="0" w:color="auto"/>
        <w:left w:val="none" w:sz="0" w:space="0" w:color="auto"/>
        <w:bottom w:val="none" w:sz="0" w:space="0" w:color="auto"/>
        <w:right w:val="none" w:sz="0" w:space="0" w:color="auto"/>
      </w:divBdr>
    </w:div>
    <w:div w:id="839932141">
      <w:bodyDiv w:val="1"/>
      <w:marLeft w:val="0"/>
      <w:marRight w:val="0"/>
      <w:marTop w:val="0"/>
      <w:marBottom w:val="0"/>
      <w:divBdr>
        <w:top w:val="none" w:sz="0" w:space="0" w:color="auto"/>
        <w:left w:val="none" w:sz="0" w:space="0" w:color="auto"/>
        <w:bottom w:val="none" w:sz="0" w:space="0" w:color="auto"/>
        <w:right w:val="none" w:sz="0" w:space="0" w:color="auto"/>
      </w:divBdr>
    </w:div>
    <w:div w:id="842090627">
      <w:bodyDiv w:val="1"/>
      <w:marLeft w:val="0"/>
      <w:marRight w:val="0"/>
      <w:marTop w:val="0"/>
      <w:marBottom w:val="0"/>
      <w:divBdr>
        <w:top w:val="none" w:sz="0" w:space="0" w:color="auto"/>
        <w:left w:val="none" w:sz="0" w:space="0" w:color="auto"/>
        <w:bottom w:val="none" w:sz="0" w:space="0" w:color="auto"/>
        <w:right w:val="none" w:sz="0" w:space="0" w:color="auto"/>
      </w:divBdr>
      <w:divsChild>
        <w:div w:id="118493058">
          <w:marLeft w:val="0"/>
          <w:marRight w:val="0"/>
          <w:marTop w:val="0"/>
          <w:marBottom w:val="240"/>
          <w:divBdr>
            <w:top w:val="none" w:sz="0" w:space="0" w:color="auto"/>
            <w:left w:val="none" w:sz="0" w:space="0" w:color="auto"/>
            <w:bottom w:val="none" w:sz="0" w:space="0" w:color="auto"/>
            <w:right w:val="none" w:sz="0" w:space="0" w:color="auto"/>
          </w:divBdr>
        </w:div>
        <w:div w:id="1213692036">
          <w:marLeft w:val="0"/>
          <w:marRight w:val="0"/>
          <w:marTop w:val="0"/>
          <w:marBottom w:val="240"/>
          <w:divBdr>
            <w:top w:val="none" w:sz="0" w:space="0" w:color="auto"/>
            <w:left w:val="none" w:sz="0" w:space="0" w:color="auto"/>
            <w:bottom w:val="none" w:sz="0" w:space="0" w:color="auto"/>
            <w:right w:val="none" w:sz="0" w:space="0" w:color="auto"/>
          </w:divBdr>
        </w:div>
        <w:div w:id="1934315310">
          <w:marLeft w:val="0"/>
          <w:marRight w:val="0"/>
          <w:marTop w:val="0"/>
          <w:marBottom w:val="240"/>
          <w:divBdr>
            <w:top w:val="none" w:sz="0" w:space="0" w:color="auto"/>
            <w:left w:val="none" w:sz="0" w:space="0" w:color="auto"/>
            <w:bottom w:val="none" w:sz="0" w:space="0" w:color="auto"/>
            <w:right w:val="none" w:sz="0" w:space="0" w:color="auto"/>
          </w:divBdr>
        </w:div>
      </w:divsChild>
    </w:div>
    <w:div w:id="853036179">
      <w:bodyDiv w:val="1"/>
      <w:marLeft w:val="0"/>
      <w:marRight w:val="0"/>
      <w:marTop w:val="0"/>
      <w:marBottom w:val="0"/>
      <w:divBdr>
        <w:top w:val="none" w:sz="0" w:space="0" w:color="auto"/>
        <w:left w:val="none" w:sz="0" w:space="0" w:color="auto"/>
        <w:bottom w:val="none" w:sz="0" w:space="0" w:color="auto"/>
        <w:right w:val="none" w:sz="0" w:space="0" w:color="auto"/>
      </w:divBdr>
      <w:divsChild>
        <w:div w:id="654993016">
          <w:marLeft w:val="0"/>
          <w:marRight w:val="0"/>
          <w:marTop w:val="0"/>
          <w:marBottom w:val="240"/>
          <w:divBdr>
            <w:top w:val="none" w:sz="0" w:space="0" w:color="auto"/>
            <w:left w:val="none" w:sz="0" w:space="0" w:color="auto"/>
            <w:bottom w:val="none" w:sz="0" w:space="0" w:color="auto"/>
            <w:right w:val="none" w:sz="0" w:space="0" w:color="auto"/>
          </w:divBdr>
        </w:div>
      </w:divsChild>
    </w:div>
    <w:div w:id="853151144">
      <w:bodyDiv w:val="1"/>
      <w:marLeft w:val="0"/>
      <w:marRight w:val="0"/>
      <w:marTop w:val="0"/>
      <w:marBottom w:val="0"/>
      <w:divBdr>
        <w:top w:val="none" w:sz="0" w:space="0" w:color="auto"/>
        <w:left w:val="none" w:sz="0" w:space="0" w:color="auto"/>
        <w:bottom w:val="none" w:sz="0" w:space="0" w:color="auto"/>
        <w:right w:val="none" w:sz="0" w:space="0" w:color="auto"/>
      </w:divBdr>
      <w:divsChild>
        <w:div w:id="1321541829">
          <w:marLeft w:val="0"/>
          <w:marRight w:val="0"/>
          <w:marTop w:val="0"/>
          <w:marBottom w:val="240"/>
          <w:divBdr>
            <w:top w:val="none" w:sz="0" w:space="0" w:color="auto"/>
            <w:left w:val="none" w:sz="0" w:space="0" w:color="auto"/>
            <w:bottom w:val="none" w:sz="0" w:space="0" w:color="auto"/>
            <w:right w:val="none" w:sz="0" w:space="0" w:color="auto"/>
          </w:divBdr>
        </w:div>
      </w:divsChild>
    </w:div>
    <w:div w:id="854003352">
      <w:bodyDiv w:val="1"/>
      <w:marLeft w:val="0"/>
      <w:marRight w:val="0"/>
      <w:marTop w:val="0"/>
      <w:marBottom w:val="0"/>
      <w:divBdr>
        <w:top w:val="none" w:sz="0" w:space="0" w:color="auto"/>
        <w:left w:val="none" w:sz="0" w:space="0" w:color="auto"/>
        <w:bottom w:val="none" w:sz="0" w:space="0" w:color="auto"/>
        <w:right w:val="none" w:sz="0" w:space="0" w:color="auto"/>
      </w:divBdr>
      <w:divsChild>
        <w:div w:id="513567994">
          <w:marLeft w:val="0"/>
          <w:marRight w:val="0"/>
          <w:marTop w:val="330"/>
          <w:marBottom w:val="330"/>
          <w:divBdr>
            <w:top w:val="none" w:sz="0" w:space="0" w:color="auto"/>
            <w:left w:val="none" w:sz="0" w:space="0" w:color="auto"/>
            <w:bottom w:val="none" w:sz="0" w:space="0" w:color="auto"/>
            <w:right w:val="none" w:sz="0" w:space="0" w:color="auto"/>
          </w:divBdr>
          <w:divsChild>
            <w:div w:id="1946424185">
              <w:marLeft w:val="0"/>
              <w:marRight w:val="0"/>
              <w:marTop w:val="360"/>
              <w:marBottom w:val="0"/>
              <w:divBdr>
                <w:top w:val="none" w:sz="0" w:space="0" w:color="auto"/>
                <w:left w:val="none" w:sz="0" w:space="0" w:color="auto"/>
                <w:bottom w:val="none" w:sz="0" w:space="0" w:color="auto"/>
                <w:right w:val="none" w:sz="0" w:space="0" w:color="auto"/>
              </w:divBdr>
              <w:divsChild>
                <w:div w:id="623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3339">
          <w:marLeft w:val="0"/>
          <w:marRight w:val="0"/>
          <w:marTop w:val="330"/>
          <w:marBottom w:val="330"/>
          <w:divBdr>
            <w:top w:val="none" w:sz="0" w:space="0" w:color="auto"/>
            <w:left w:val="none" w:sz="0" w:space="0" w:color="auto"/>
            <w:bottom w:val="none" w:sz="0" w:space="0" w:color="auto"/>
            <w:right w:val="none" w:sz="0" w:space="0" w:color="auto"/>
          </w:divBdr>
          <w:divsChild>
            <w:div w:id="388699362">
              <w:marLeft w:val="0"/>
              <w:marRight w:val="0"/>
              <w:marTop w:val="360"/>
              <w:marBottom w:val="0"/>
              <w:divBdr>
                <w:top w:val="none" w:sz="0" w:space="0" w:color="auto"/>
                <w:left w:val="none" w:sz="0" w:space="0" w:color="auto"/>
                <w:bottom w:val="none" w:sz="0" w:space="0" w:color="auto"/>
                <w:right w:val="none" w:sz="0" w:space="0" w:color="auto"/>
              </w:divBdr>
              <w:divsChild>
                <w:div w:id="14236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346439">
      <w:bodyDiv w:val="1"/>
      <w:marLeft w:val="0"/>
      <w:marRight w:val="0"/>
      <w:marTop w:val="0"/>
      <w:marBottom w:val="0"/>
      <w:divBdr>
        <w:top w:val="none" w:sz="0" w:space="0" w:color="auto"/>
        <w:left w:val="none" w:sz="0" w:space="0" w:color="auto"/>
        <w:bottom w:val="none" w:sz="0" w:space="0" w:color="auto"/>
        <w:right w:val="none" w:sz="0" w:space="0" w:color="auto"/>
      </w:divBdr>
      <w:divsChild>
        <w:div w:id="308631327">
          <w:marLeft w:val="0"/>
          <w:marRight w:val="0"/>
          <w:marTop w:val="0"/>
          <w:marBottom w:val="0"/>
          <w:divBdr>
            <w:top w:val="none" w:sz="0" w:space="0" w:color="auto"/>
            <w:left w:val="none" w:sz="0" w:space="0" w:color="auto"/>
            <w:bottom w:val="none" w:sz="0" w:space="0" w:color="auto"/>
            <w:right w:val="none" w:sz="0" w:space="0" w:color="auto"/>
          </w:divBdr>
          <w:divsChild>
            <w:div w:id="1701659283">
              <w:marLeft w:val="0"/>
              <w:marRight w:val="0"/>
              <w:marTop w:val="0"/>
              <w:marBottom w:val="0"/>
              <w:divBdr>
                <w:top w:val="none" w:sz="0" w:space="0" w:color="auto"/>
                <w:left w:val="none" w:sz="0" w:space="0" w:color="auto"/>
                <w:bottom w:val="none" w:sz="0" w:space="0" w:color="auto"/>
                <w:right w:val="none" w:sz="0" w:space="0" w:color="auto"/>
              </w:divBdr>
              <w:divsChild>
                <w:div w:id="20934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51">
          <w:marLeft w:val="0"/>
          <w:marRight w:val="0"/>
          <w:marTop w:val="0"/>
          <w:marBottom w:val="0"/>
          <w:divBdr>
            <w:top w:val="none" w:sz="0" w:space="0" w:color="auto"/>
            <w:left w:val="none" w:sz="0" w:space="0" w:color="auto"/>
            <w:bottom w:val="none" w:sz="0" w:space="0" w:color="auto"/>
            <w:right w:val="none" w:sz="0" w:space="0" w:color="auto"/>
          </w:divBdr>
          <w:divsChild>
            <w:div w:id="169412295">
              <w:marLeft w:val="0"/>
              <w:marRight w:val="0"/>
              <w:marTop w:val="0"/>
              <w:marBottom w:val="0"/>
              <w:divBdr>
                <w:top w:val="none" w:sz="0" w:space="0" w:color="auto"/>
                <w:left w:val="none" w:sz="0" w:space="0" w:color="auto"/>
                <w:bottom w:val="none" w:sz="0" w:space="0" w:color="auto"/>
                <w:right w:val="none" w:sz="0" w:space="0" w:color="auto"/>
              </w:divBdr>
              <w:divsChild>
                <w:div w:id="20055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6437">
          <w:marLeft w:val="0"/>
          <w:marRight w:val="0"/>
          <w:marTop w:val="0"/>
          <w:marBottom w:val="0"/>
          <w:divBdr>
            <w:top w:val="none" w:sz="0" w:space="0" w:color="auto"/>
            <w:left w:val="none" w:sz="0" w:space="0" w:color="auto"/>
            <w:bottom w:val="none" w:sz="0" w:space="0" w:color="auto"/>
            <w:right w:val="none" w:sz="0" w:space="0" w:color="auto"/>
          </w:divBdr>
          <w:divsChild>
            <w:div w:id="215968242">
              <w:marLeft w:val="0"/>
              <w:marRight w:val="0"/>
              <w:marTop w:val="0"/>
              <w:marBottom w:val="0"/>
              <w:divBdr>
                <w:top w:val="none" w:sz="0" w:space="0" w:color="auto"/>
                <w:left w:val="none" w:sz="0" w:space="0" w:color="auto"/>
                <w:bottom w:val="none" w:sz="0" w:space="0" w:color="auto"/>
                <w:right w:val="none" w:sz="0" w:space="0" w:color="auto"/>
              </w:divBdr>
              <w:divsChild>
                <w:div w:id="14235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5153">
          <w:marLeft w:val="0"/>
          <w:marRight w:val="0"/>
          <w:marTop w:val="0"/>
          <w:marBottom w:val="0"/>
          <w:divBdr>
            <w:top w:val="none" w:sz="0" w:space="0" w:color="auto"/>
            <w:left w:val="none" w:sz="0" w:space="0" w:color="auto"/>
            <w:bottom w:val="none" w:sz="0" w:space="0" w:color="auto"/>
            <w:right w:val="none" w:sz="0" w:space="0" w:color="auto"/>
          </w:divBdr>
          <w:divsChild>
            <w:div w:id="249588067">
              <w:marLeft w:val="0"/>
              <w:marRight w:val="0"/>
              <w:marTop w:val="0"/>
              <w:marBottom w:val="0"/>
              <w:divBdr>
                <w:top w:val="none" w:sz="0" w:space="0" w:color="auto"/>
                <w:left w:val="none" w:sz="0" w:space="0" w:color="auto"/>
                <w:bottom w:val="none" w:sz="0" w:space="0" w:color="auto"/>
                <w:right w:val="none" w:sz="0" w:space="0" w:color="auto"/>
              </w:divBdr>
              <w:divsChild>
                <w:div w:id="78415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6604">
          <w:marLeft w:val="0"/>
          <w:marRight w:val="0"/>
          <w:marTop w:val="0"/>
          <w:marBottom w:val="0"/>
          <w:divBdr>
            <w:top w:val="none" w:sz="0" w:space="0" w:color="auto"/>
            <w:left w:val="none" w:sz="0" w:space="0" w:color="auto"/>
            <w:bottom w:val="none" w:sz="0" w:space="0" w:color="auto"/>
            <w:right w:val="none" w:sz="0" w:space="0" w:color="auto"/>
          </w:divBdr>
          <w:divsChild>
            <w:div w:id="1099721653">
              <w:marLeft w:val="0"/>
              <w:marRight w:val="0"/>
              <w:marTop w:val="0"/>
              <w:marBottom w:val="0"/>
              <w:divBdr>
                <w:top w:val="none" w:sz="0" w:space="0" w:color="auto"/>
                <w:left w:val="none" w:sz="0" w:space="0" w:color="auto"/>
                <w:bottom w:val="none" w:sz="0" w:space="0" w:color="auto"/>
                <w:right w:val="none" w:sz="0" w:space="0" w:color="auto"/>
              </w:divBdr>
              <w:divsChild>
                <w:div w:id="6112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7011">
          <w:marLeft w:val="0"/>
          <w:marRight w:val="0"/>
          <w:marTop w:val="0"/>
          <w:marBottom w:val="0"/>
          <w:divBdr>
            <w:top w:val="none" w:sz="0" w:space="0" w:color="auto"/>
            <w:left w:val="none" w:sz="0" w:space="0" w:color="auto"/>
            <w:bottom w:val="none" w:sz="0" w:space="0" w:color="auto"/>
            <w:right w:val="none" w:sz="0" w:space="0" w:color="auto"/>
          </w:divBdr>
          <w:divsChild>
            <w:div w:id="1421104152">
              <w:marLeft w:val="0"/>
              <w:marRight w:val="0"/>
              <w:marTop w:val="0"/>
              <w:marBottom w:val="0"/>
              <w:divBdr>
                <w:top w:val="none" w:sz="0" w:space="0" w:color="auto"/>
                <w:left w:val="none" w:sz="0" w:space="0" w:color="auto"/>
                <w:bottom w:val="none" w:sz="0" w:space="0" w:color="auto"/>
                <w:right w:val="none" w:sz="0" w:space="0" w:color="auto"/>
              </w:divBdr>
              <w:divsChild>
                <w:div w:id="167471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2422">
          <w:marLeft w:val="0"/>
          <w:marRight w:val="0"/>
          <w:marTop w:val="0"/>
          <w:marBottom w:val="0"/>
          <w:divBdr>
            <w:top w:val="none" w:sz="0" w:space="0" w:color="auto"/>
            <w:left w:val="none" w:sz="0" w:space="0" w:color="auto"/>
            <w:bottom w:val="none" w:sz="0" w:space="0" w:color="auto"/>
            <w:right w:val="none" w:sz="0" w:space="0" w:color="auto"/>
          </w:divBdr>
          <w:divsChild>
            <w:div w:id="577594296">
              <w:marLeft w:val="0"/>
              <w:marRight w:val="0"/>
              <w:marTop w:val="0"/>
              <w:marBottom w:val="0"/>
              <w:divBdr>
                <w:top w:val="none" w:sz="0" w:space="0" w:color="auto"/>
                <w:left w:val="none" w:sz="0" w:space="0" w:color="auto"/>
                <w:bottom w:val="none" w:sz="0" w:space="0" w:color="auto"/>
                <w:right w:val="none" w:sz="0" w:space="0" w:color="auto"/>
              </w:divBdr>
              <w:divsChild>
                <w:div w:id="12871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2493">
          <w:marLeft w:val="0"/>
          <w:marRight w:val="0"/>
          <w:marTop w:val="0"/>
          <w:marBottom w:val="0"/>
          <w:divBdr>
            <w:top w:val="none" w:sz="0" w:space="0" w:color="auto"/>
            <w:left w:val="none" w:sz="0" w:space="0" w:color="auto"/>
            <w:bottom w:val="none" w:sz="0" w:space="0" w:color="auto"/>
            <w:right w:val="none" w:sz="0" w:space="0" w:color="auto"/>
          </w:divBdr>
          <w:divsChild>
            <w:div w:id="1705325756">
              <w:marLeft w:val="0"/>
              <w:marRight w:val="0"/>
              <w:marTop w:val="0"/>
              <w:marBottom w:val="0"/>
              <w:divBdr>
                <w:top w:val="none" w:sz="0" w:space="0" w:color="auto"/>
                <w:left w:val="none" w:sz="0" w:space="0" w:color="auto"/>
                <w:bottom w:val="none" w:sz="0" w:space="0" w:color="auto"/>
                <w:right w:val="none" w:sz="0" w:space="0" w:color="auto"/>
              </w:divBdr>
              <w:divsChild>
                <w:div w:id="180631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181">
          <w:marLeft w:val="0"/>
          <w:marRight w:val="0"/>
          <w:marTop w:val="0"/>
          <w:marBottom w:val="0"/>
          <w:divBdr>
            <w:top w:val="none" w:sz="0" w:space="0" w:color="auto"/>
            <w:left w:val="none" w:sz="0" w:space="0" w:color="auto"/>
            <w:bottom w:val="none" w:sz="0" w:space="0" w:color="auto"/>
            <w:right w:val="none" w:sz="0" w:space="0" w:color="auto"/>
          </w:divBdr>
          <w:divsChild>
            <w:div w:id="713967556">
              <w:marLeft w:val="0"/>
              <w:marRight w:val="0"/>
              <w:marTop w:val="0"/>
              <w:marBottom w:val="0"/>
              <w:divBdr>
                <w:top w:val="none" w:sz="0" w:space="0" w:color="auto"/>
                <w:left w:val="none" w:sz="0" w:space="0" w:color="auto"/>
                <w:bottom w:val="none" w:sz="0" w:space="0" w:color="auto"/>
                <w:right w:val="none" w:sz="0" w:space="0" w:color="auto"/>
              </w:divBdr>
              <w:divsChild>
                <w:div w:id="1109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9654">
          <w:marLeft w:val="0"/>
          <w:marRight w:val="0"/>
          <w:marTop w:val="0"/>
          <w:marBottom w:val="0"/>
          <w:divBdr>
            <w:top w:val="none" w:sz="0" w:space="0" w:color="auto"/>
            <w:left w:val="none" w:sz="0" w:space="0" w:color="auto"/>
            <w:bottom w:val="none" w:sz="0" w:space="0" w:color="auto"/>
            <w:right w:val="none" w:sz="0" w:space="0" w:color="auto"/>
          </w:divBdr>
          <w:divsChild>
            <w:div w:id="102654491">
              <w:marLeft w:val="0"/>
              <w:marRight w:val="0"/>
              <w:marTop w:val="0"/>
              <w:marBottom w:val="0"/>
              <w:divBdr>
                <w:top w:val="none" w:sz="0" w:space="0" w:color="auto"/>
                <w:left w:val="none" w:sz="0" w:space="0" w:color="auto"/>
                <w:bottom w:val="none" w:sz="0" w:space="0" w:color="auto"/>
                <w:right w:val="none" w:sz="0" w:space="0" w:color="auto"/>
              </w:divBdr>
              <w:divsChild>
                <w:div w:id="44454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8395">
          <w:marLeft w:val="0"/>
          <w:marRight w:val="0"/>
          <w:marTop w:val="0"/>
          <w:marBottom w:val="0"/>
          <w:divBdr>
            <w:top w:val="none" w:sz="0" w:space="0" w:color="auto"/>
            <w:left w:val="none" w:sz="0" w:space="0" w:color="auto"/>
            <w:bottom w:val="none" w:sz="0" w:space="0" w:color="auto"/>
            <w:right w:val="none" w:sz="0" w:space="0" w:color="auto"/>
          </w:divBdr>
          <w:divsChild>
            <w:div w:id="1009022716">
              <w:marLeft w:val="0"/>
              <w:marRight w:val="0"/>
              <w:marTop w:val="0"/>
              <w:marBottom w:val="0"/>
              <w:divBdr>
                <w:top w:val="none" w:sz="0" w:space="0" w:color="auto"/>
                <w:left w:val="none" w:sz="0" w:space="0" w:color="auto"/>
                <w:bottom w:val="none" w:sz="0" w:space="0" w:color="auto"/>
                <w:right w:val="none" w:sz="0" w:space="0" w:color="auto"/>
              </w:divBdr>
              <w:divsChild>
                <w:div w:id="762920415">
                  <w:marLeft w:val="0"/>
                  <w:marRight w:val="0"/>
                  <w:marTop w:val="0"/>
                  <w:marBottom w:val="0"/>
                  <w:divBdr>
                    <w:top w:val="none" w:sz="0" w:space="0" w:color="auto"/>
                    <w:left w:val="none" w:sz="0" w:space="0" w:color="auto"/>
                    <w:bottom w:val="none" w:sz="0" w:space="0" w:color="auto"/>
                    <w:right w:val="none" w:sz="0" w:space="0" w:color="auto"/>
                  </w:divBdr>
                  <w:divsChild>
                    <w:div w:id="1629310933">
                      <w:marLeft w:val="0"/>
                      <w:marRight w:val="0"/>
                      <w:marTop w:val="0"/>
                      <w:marBottom w:val="0"/>
                      <w:divBdr>
                        <w:top w:val="none" w:sz="0" w:space="0" w:color="auto"/>
                        <w:left w:val="none" w:sz="0" w:space="0" w:color="auto"/>
                        <w:bottom w:val="none" w:sz="0" w:space="0" w:color="auto"/>
                        <w:right w:val="none" w:sz="0" w:space="0" w:color="auto"/>
                      </w:divBdr>
                      <w:divsChild>
                        <w:div w:id="11835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53018">
          <w:marLeft w:val="0"/>
          <w:marRight w:val="0"/>
          <w:marTop w:val="0"/>
          <w:marBottom w:val="0"/>
          <w:divBdr>
            <w:top w:val="none" w:sz="0" w:space="0" w:color="auto"/>
            <w:left w:val="none" w:sz="0" w:space="0" w:color="auto"/>
            <w:bottom w:val="none" w:sz="0" w:space="0" w:color="auto"/>
            <w:right w:val="none" w:sz="0" w:space="0" w:color="auto"/>
          </w:divBdr>
          <w:divsChild>
            <w:div w:id="1018432638">
              <w:marLeft w:val="0"/>
              <w:marRight w:val="0"/>
              <w:marTop w:val="0"/>
              <w:marBottom w:val="0"/>
              <w:divBdr>
                <w:top w:val="none" w:sz="0" w:space="0" w:color="auto"/>
                <w:left w:val="none" w:sz="0" w:space="0" w:color="auto"/>
                <w:bottom w:val="none" w:sz="0" w:space="0" w:color="auto"/>
                <w:right w:val="none" w:sz="0" w:space="0" w:color="auto"/>
              </w:divBdr>
              <w:divsChild>
                <w:div w:id="229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68662">
          <w:marLeft w:val="0"/>
          <w:marRight w:val="0"/>
          <w:marTop w:val="0"/>
          <w:marBottom w:val="0"/>
          <w:divBdr>
            <w:top w:val="none" w:sz="0" w:space="0" w:color="auto"/>
            <w:left w:val="none" w:sz="0" w:space="0" w:color="auto"/>
            <w:bottom w:val="none" w:sz="0" w:space="0" w:color="auto"/>
            <w:right w:val="none" w:sz="0" w:space="0" w:color="auto"/>
          </w:divBdr>
          <w:divsChild>
            <w:div w:id="1204632909">
              <w:marLeft w:val="0"/>
              <w:marRight w:val="0"/>
              <w:marTop w:val="0"/>
              <w:marBottom w:val="0"/>
              <w:divBdr>
                <w:top w:val="none" w:sz="0" w:space="0" w:color="auto"/>
                <w:left w:val="none" w:sz="0" w:space="0" w:color="auto"/>
                <w:bottom w:val="none" w:sz="0" w:space="0" w:color="auto"/>
                <w:right w:val="none" w:sz="0" w:space="0" w:color="auto"/>
              </w:divBdr>
              <w:divsChild>
                <w:div w:id="12520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603">
          <w:marLeft w:val="0"/>
          <w:marRight w:val="0"/>
          <w:marTop w:val="0"/>
          <w:marBottom w:val="0"/>
          <w:divBdr>
            <w:top w:val="none" w:sz="0" w:space="0" w:color="auto"/>
            <w:left w:val="none" w:sz="0" w:space="0" w:color="auto"/>
            <w:bottom w:val="none" w:sz="0" w:space="0" w:color="auto"/>
            <w:right w:val="none" w:sz="0" w:space="0" w:color="auto"/>
          </w:divBdr>
          <w:divsChild>
            <w:div w:id="661617925">
              <w:marLeft w:val="0"/>
              <w:marRight w:val="0"/>
              <w:marTop w:val="0"/>
              <w:marBottom w:val="0"/>
              <w:divBdr>
                <w:top w:val="none" w:sz="0" w:space="0" w:color="auto"/>
                <w:left w:val="none" w:sz="0" w:space="0" w:color="auto"/>
                <w:bottom w:val="none" w:sz="0" w:space="0" w:color="auto"/>
                <w:right w:val="none" w:sz="0" w:space="0" w:color="auto"/>
              </w:divBdr>
              <w:divsChild>
                <w:div w:id="7233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962357">
      <w:bodyDiv w:val="1"/>
      <w:marLeft w:val="0"/>
      <w:marRight w:val="0"/>
      <w:marTop w:val="0"/>
      <w:marBottom w:val="0"/>
      <w:divBdr>
        <w:top w:val="none" w:sz="0" w:space="0" w:color="auto"/>
        <w:left w:val="none" w:sz="0" w:space="0" w:color="auto"/>
        <w:bottom w:val="none" w:sz="0" w:space="0" w:color="auto"/>
        <w:right w:val="none" w:sz="0" w:space="0" w:color="auto"/>
      </w:divBdr>
    </w:div>
    <w:div w:id="860127180">
      <w:bodyDiv w:val="1"/>
      <w:marLeft w:val="0"/>
      <w:marRight w:val="0"/>
      <w:marTop w:val="0"/>
      <w:marBottom w:val="0"/>
      <w:divBdr>
        <w:top w:val="none" w:sz="0" w:space="0" w:color="auto"/>
        <w:left w:val="none" w:sz="0" w:space="0" w:color="auto"/>
        <w:bottom w:val="none" w:sz="0" w:space="0" w:color="auto"/>
        <w:right w:val="none" w:sz="0" w:space="0" w:color="auto"/>
      </w:divBdr>
      <w:divsChild>
        <w:div w:id="904952455">
          <w:marLeft w:val="0"/>
          <w:marRight w:val="0"/>
          <w:marTop w:val="270"/>
          <w:marBottom w:val="315"/>
          <w:divBdr>
            <w:top w:val="none" w:sz="0" w:space="0" w:color="auto"/>
            <w:left w:val="none" w:sz="0" w:space="0" w:color="auto"/>
            <w:bottom w:val="none" w:sz="0" w:space="0" w:color="auto"/>
            <w:right w:val="none" w:sz="0" w:space="0" w:color="auto"/>
          </w:divBdr>
          <w:divsChild>
            <w:div w:id="1971666836">
              <w:marLeft w:val="0"/>
              <w:marRight w:val="0"/>
              <w:marTop w:val="270"/>
              <w:marBottom w:val="270"/>
              <w:divBdr>
                <w:top w:val="none" w:sz="0" w:space="0" w:color="auto"/>
                <w:left w:val="none" w:sz="0" w:space="0" w:color="auto"/>
                <w:bottom w:val="none" w:sz="0" w:space="0" w:color="auto"/>
                <w:right w:val="none" w:sz="0" w:space="0" w:color="auto"/>
              </w:divBdr>
              <w:divsChild>
                <w:div w:id="760679354">
                  <w:marLeft w:val="0"/>
                  <w:marRight w:val="0"/>
                  <w:marTop w:val="270"/>
                  <w:marBottom w:val="270"/>
                  <w:divBdr>
                    <w:top w:val="none" w:sz="0" w:space="0" w:color="auto"/>
                    <w:left w:val="none" w:sz="0" w:space="0" w:color="auto"/>
                    <w:bottom w:val="none" w:sz="0" w:space="0" w:color="auto"/>
                    <w:right w:val="none" w:sz="0" w:space="0" w:color="auto"/>
                  </w:divBdr>
                  <w:divsChild>
                    <w:div w:id="133518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776890">
          <w:marLeft w:val="0"/>
          <w:marRight w:val="0"/>
          <w:marTop w:val="0"/>
          <w:marBottom w:val="0"/>
          <w:divBdr>
            <w:top w:val="none" w:sz="0" w:space="0" w:color="auto"/>
            <w:left w:val="none" w:sz="0" w:space="0" w:color="auto"/>
            <w:bottom w:val="none" w:sz="0" w:space="0" w:color="auto"/>
            <w:right w:val="none" w:sz="0" w:space="0" w:color="auto"/>
          </w:divBdr>
        </w:div>
        <w:div w:id="1525635897">
          <w:marLeft w:val="0"/>
          <w:marRight w:val="0"/>
          <w:marTop w:val="90"/>
          <w:marBottom w:val="0"/>
          <w:divBdr>
            <w:top w:val="none" w:sz="0" w:space="0" w:color="auto"/>
            <w:left w:val="none" w:sz="0" w:space="0" w:color="auto"/>
            <w:bottom w:val="none" w:sz="0" w:space="0" w:color="auto"/>
            <w:right w:val="none" w:sz="0" w:space="0" w:color="auto"/>
          </w:divBdr>
        </w:div>
      </w:divsChild>
    </w:div>
    <w:div w:id="861355718">
      <w:bodyDiv w:val="1"/>
      <w:marLeft w:val="0"/>
      <w:marRight w:val="0"/>
      <w:marTop w:val="0"/>
      <w:marBottom w:val="0"/>
      <w:divBdr>
        <w:top w:val="none" w:sz="0" w:space="0" w:color="auto"/>
        <w:left w:val="none" w:sz="0" w:space="0" w:color="auto"/>
        <w:bottom w:val="none" w:sz="0" w:space="0" w:color="auto"/>
        <w:right w:val="none" w:sz="0" w:space="0" w:color="auto"/>
      </w:divBdr>
      <w:divsChild>
        <w:div w:id="90205048">
          <w:marLeft w:val="0"/>
          <w:marRight w:val="0"/>
          <w:marTop w:val="0"/>
          <w:marBottom w:val="0"/>
          <w:divBdr>
            <w:top w:val="none" w:sz="0" w:space="0" w:color="auto"/>
            <w:left w:val="none" w:sz="0" w:space="0" w:color="auto"/>
            <w:bottom w:val="none" w:sz="0" w:space="0" w:color="auto"/>
            <w:right w:val="none" w:sz="0" w:space="0" w:color="auto"/>
          </w:divBdr>
          <w:divsChild>
            <w:div w:id="1285698901">
              <w:marLeft w:val="0"/>
              <w:marRight w:val="0"/>
              <w:marTop w:val="0"/>
              <w:marBottom w:val="0"/>
              <w:divBdr>
                <w:top w:val="none" w:sz="0" w:space="0" w:color="auto"/>
                <w:left w:val="none" w:sz="0" w:space="0" w:color="auto"/>
                <w:bottom w:val="none" w:sz="0" w:space="0" w:color="auto"/>
                <w:right w:val="none" w:sz="0" w:space="0" w:color="auto"/>
              </w:divBdr>
              <w:divsChild>
                <w:div w:id="7513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2028">
          <w:marLeft w:val="0"/>
          <w:marRight w:val="0"/>
          <w:marTop w:val="0"/>
          <w:marBottom w:val="0"/>
          <w:divBdr>
            <w:top w:val="none" w:sz="0" w:space="0" w:color="auto"/>
            <w:left w:val="none" w:sz="0" w:space="0" w:color="auto"/>
            <w:bottom w:val="none" w:sz="0" w:space="0" w:color="auto"/>
            <w:right w:val="none" w:sz="0" w:space="0" w:color="auto"/>
          </w:divBdr>
          <w:divsChild>
            <w:div w:id="481897666">
              <w:marLeft w:val="0"/>
              <w:marRight w:val="0"/>
              <w:marTop w:val="0"/>
              <w:marBottom w:val="0"/>
              <w:divBdr>
                <w:top w:val="none" w:sz="0" w:space="0" w:color="auto"/>
                <w:left w:val="none" w:sz="0" w:space="0" w:color="auto"/>
                <w:bottom w:val="none" w:sz="0" w:space="0" w:color="auto"/>
                <w:right w:val="none" w:sz="0" w:space="0" w:color="auto"/>
              </w:divBdr>
              <w:divsChild>
                <w:div w:id="165976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1300">
          <w:marLeft w:val="0"/>
          <w:marRight w:val="0"/>
          <w:marTop w:val="0"/>
          <w:marBottom w:val="0"/>
          <w:divBdr>
            <w:top w:val="none" w:sz="0" w:space="0" w:color="auto"/>
            <w:left w:val="none" w:sz="0" w:space="0" w:color="auto"/>
            <w:bottom w:val="none" w:sz="0" w:space="0" w:color="auto"/>
            <w:right w:val="none" w:sz="0" w:space="0" w:color="auto"/>
          </w:divBdr>
          <w:divsChild>
            <w:div w:id="1816950707">
              <w:marLeft w:val="0"/>
              <w:marRight w:val="0"/>
              <w:marTop w:val="0"/>
              <w:marBottom w:val="0"/>
              <w:divBdr>
                <w:top w:val="none" w:sz="0" w:space="0" w:color="auto"/>
                <w:left w:val="none" w:sz="0" w:space="0" w:color="auto"/>
                <w:bottom w:val="none" w:sz="0" w:space="0" w:color="auto"/>
                <w:right w:val="none" w:sz="0" w:space="0" w:color="auto"/>
              </w:divBdr>
              <w:divsChild>
                <w:div w:id="5806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35475">
          <w:marLeft w:val="0"/>
          <w:marRight w:val="0"/>
          <w:marTop w:val="0"/>
          <w:marBottom w:val="0"/>
          <w:divBdr>
            <w:top w:val="none" w:sz="0" w:space="0" w:color="auto"/>
            <w:left w:val="none" w:sz="0" w:space="0" w:color="auto"/>
            <w:bottom w:val="none" w:sz="0" w:space="0" w:color="auto"/>
            <w:right w:val="none" w:sz="0" w:space="0" w:color="auto"/>
          </w:divBdr>
          <w:divsChild>
            <w:div w:id="1471052527">
              <w:marLeft w:val="0"/>
              <w:marRight w:val="0"/>
              <w:marTop w:val="0"/>
              <w:marBottom w:val="0"/>
              <w:divBdr>
                <w:top w:val="none" w:sz="0" w:space="0" w:color="auto"/>
                <w:left w:val="none" w:sz="0" w:space="0" w:color="auto"/>
                <w:bottom w:val="none" w:sz="0" w:space="0" w:color="auto"/>
                <w:right w:val="none" w:sz="0" w:space="0" w:color="auto"/>
              </w:divBdr>
              <w:divsChild>
                <w:div w:id="172918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6285">
          <w:marLeft w:val="0"/>
          <w:marRight w:val="0"/>
          <w:marTop w:val="0"/>
          <w:marBottom w:val="0"/>
          <w:divBdr>
            <w:top w:val="none" w:sz="0" w:space="0" w:color="auto"/>
            <w:left w:val="none" w:sz="0" w:space="0" w:color="auto"/>
            <w:bottom w:val="none" w:sz="0" w:space="0" w:color="auto"/>
            <w:right w:val="none" w:sz="0" w:space="0" w:color="auto"/>
          </w:divBdr>
          <w:divsChild>
            <w:div w:id="2076850910">
              <w:marLeft w:val="0"/>
              <w:marRight w:val="0"/>
              <w:marTop w:val="0"/>
              <w:marBottom w:val="0"/>
              <w:divBdr>
                <w:top w:val="none" w:sz="0" w:space="0" w:color="auto"/>
                <w:left w:val="none" w:sz="0" w:space="0" w:color="auto"/>
                <w:bottom w:val="none" w:sz="0" w:space="0" w:color="auto"/>
                <w:right w:val="none" w:sz="0" w:space="0" w:color="auto"/>
              </w:divBdr>
              <w:divsChild>
                <w:div w:id="4411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0514">
          <w:marLeft w:val="0"/>
          <w:marRight w:val="0"/>
          <w:marTop w:val="0"/>
          <w:marBottom w:val="0"/>
          <w:divBdr>
            <w:top w:val="none" w:sz="0" w:space="0" w:color="auto"/>
            <w:left w:val="none" w:sz="0" w:space="0" w:color="auto"/>
            <w:bottom w:val="none" w:sz="0" w:space="0" w:color="auto"/>
            <w:right w:val="none" w:sz="0" w:space="0" w:color="auto"/>
          </w:divBdr>
          <w:divsChild>
            <w:div w:id="919560635">
              <w:marLeft w:val="0"/>
              <w:marRight w:val="0"/>
              <w:marTop w:val="0"/>
              <w:marBottom w:val="0"/>
              <w:divBdr>
                <w:top w:val="none" w:sz="0" w:space="0" w:color="auto"/>
                <w:left w:val="none" w:sz="0" w:space="0" w:color="auto"/>
                <w:bottom w:val="none" w:sz="0" w:space="0" w:color="auto"/>
                <w:right w:val="none" w:sz="0" w:space="0" w:color="auto"/>
              </w:divBdr>
              <w:divsChild>
                <w:div w:id="44932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55016">
          <w:marLeft w:val="0"/>
          <w:marRight w:val="0"/>
          <w:marTop w:val="0"/>
          <w:marBottom w:val="0"/>
          <w:divBdr>
            <w:top w:val="none" w:sz="0" w:space="0" w:color="auto"/>
            <w:left w:val="none" w:sz="0" w:space="0" w:color="auto"/>
            <w:bottom w:val="none" w:sz="0" w:space="0" w:color="auto"/>
            <w:right w:val="none" w:sz="0" w:space="0" w:color="auto"/>
          </w:divBdr>
          <w:divsChild>
            <w:div w:id="93936733">
              <w:marLeft w:val="0"/>
              <w:marRight w:val="0"/>
              <w:marTop w:val="0"/>
              <w:marBottom w:val="0"/>
              <w:divBdr>
                <w:top w:val="none" w:sz="0" w:space="0" w:color="auto"/>
                <w:left w:val="none" w:sz="0" w:space="0" w:color="auto"/>
                <w:bottom w:val="none" w:sz="0" w:space="0" w:color="auto"/>
                <w:right w:val="none" w:sz="0" w:space="0" w:color="auto"/>
              </w:divBdr>
              <w:divsChild>
                <w:div w:id="19165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136294">
      <w:bodyDiv w:val="1"/>
      <w:marLeft w:val="0"/>
      <w:marRight w:val="0"/>
      <w:marTop w:val="0"/>
      <w:marBottom w:val="0"/>
      <w:divBdr>
        <w:top w:val="none" w:sz="0" w:space="0" w:color="auto"/>
        <w:left w:val="none" w:sz="0" w:space="0" w:color="auto"/>
        <w:bottom w:val="none" w:sz="0" w:space="0" w:color="auto"/>
        <w:right w:val="none" w:sz="0" w:space="0" w:color="auto"/>
      </w:divBdr>
      <w:divsChild>
        <w:div w:id="12390316">
          <w:marLeft w:val="0"/>
          <w:marRight w:val="0"/>
          <w:marTop w:val="270"/>
          <w:marBottom w:val="270"/>
          <w:divBdr>
            <w:top w:val="none" w:sz="0" w:space="0" w:color="auto"/>
            <w:left w:val="none" w:sz="0" w:space="0" w:color="auto"/>
            <w:bottom w:val="none" w:sz="0" w:space="0" w:color="auto"/>
            <w:right w:val="none" w:sz="0" w:space="0" w:color="auto"/>
          </w:divBdr>
          <w:divsChild>
            <w:div w:id="1460143314">
              <w:marLeft w:val="0"/>
              <w:marRight w:val="0"/>
              <w:marTop w:val="270"/>
              <w:marBottom w:val="270"/>
              <w:divBdr>
                <w:top w:val="none" w:sz="0" w:space="0" w:color="auto"/>
                <w:left w:val="none" w:sz="0" w:space="0" w:color="auto"/>
                <w:bottom w:val="none" w:sz="0" w:space="0" w:color="auto"/>
                <w:right w:val="none" w:sz="0" w:space="0" w:color="auto"/>
              </w:divBdr>
              <w:divsChild>
                <w:div w:id="13309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19575">
      <w:bodyDiv w:val="1"/>
      <w:marLeft w:val="0"/>
      <w:marRight w:val="0"/>
      <w:marTop w:val="0"/>
      <w:marBottom w:val="0"/>
      <w:divBdr>
        <w:top w:val="none" w:sz="0" w:space="0" w:color="auto"/>
        <w:left w:val="none" w:sz="0" w:space="0" w:color="auto"/>
        <w:bottom w:val="none" w:sz="0" w:space="0" w:color="auto"/>
        <w:right w:val="none" w:sz="0" w:space="0" w:color="auto"/>
      </w:divBdr>
    </w:div>
    <w:div w:id="866648674">
      <w:bodyDiv w:val="1"/>
      <w:marLeft w:val="0"/>
      <w:marRight w:val="0"/>
      <w:marTop w:val="0"/>
      <w:marBottom w:val="0"/>
      <w:divBdr>
        <w:top w:val="none" w:sz="0" w:space="0" w:color="auto"/>
        <w:left w:val="none" w:sz="0" w:space="0" w:color="auto"/>
        <w:bottom w:val="none" w:sz="0" w:space="0" w:color="auto"/>
        <w:right w:val="none" w:sz="0" w:space="0" w:color="auto"/>
      </w:divBdr>
      <w:divsChild>
        <w:div w:id="159080763">
          <w:marLeft w:val="0"/>
          <w:marRight w:val="0"/>
          <w:marTop w:val="270"/>
          <w:marBottom w:val="315"/>
          <w:divBdr>
            <w:top w:val="none" w:sz="0" w:space="0" w:color="auto"/>
            <w:left w:val="none" w:sz="0" w:space="0" w:color="auto"/>
            <w:bottom w:val="none" w:sz="0" w:space="0" w:color="auto"/>
            <w:right w:val="none" w:sz="0" w:space="0" w:color="auto"/>
          </w:divBdr>
          <w:divsChild>
            <w:div w:id="105542504">
              <w:marLeft w:val="0"/>
              <w:marRight w:val="0"/>
              <w:marTop w:val="270"/>
              <w:marBottom w:val="270"/>
              <w:divBdr>
                <w:top w:val="none" w:sz="0" w:space="0" w:color="auto"/>
                <w:left w:val="none" w:sz="0" w:space="0" w:color="auto"/>
                <w:bottom w:val="none" w:sz="0" w:space="0" w:color="auto"/>
                <w:right w:val="none" w:sz="0" w:space="0" w:color="auto"/>
              </w:divBdr>
              <w:divsChild>
                <w:div w:id="978346171">
                  <w:marLeft w:val="0"/>
                  <w:marRight w:val="0"/>
                  <w:marTop w:val="270"/>
                  <w:marBottom w:val="270"/>
                  <w:divBdr>
                    <w:top w:val="none" w:sz="0" w:space="0" w:color="auto"/>
                    <w:left w:val="none" w:sz="0" w:space="0" w:color="auto"/>
                    <w:bottom w:val="none" w:sz="0" w:space="0" w:color="auto"/>
                    <w:right w:val="none" w:sz="0" w:space="0" w:color="auto"/>
                  </w:divBdr>
                  <w:divsChild>
                    <w:div w:id="6379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149940">
          <w:marLeft w:val="0"/>
          <w:marRight w:val="0"/>
          <w:marTop w:val="90"/>
          <w:marBottom w:val="0"/>
          <w:divBdr>
            <w:top w:val="none" w:sz="0" w:space="0" w:color="auto"/>
            <w:left w:val="none" w:sz="0" w:space="0" w:color="auto"/>
            <w:bottom w:val="none" w:sz="0" w:space="0" w:color="auto"/>
            <w:right w:val="none" w:sz="0" w:space="0" w:color="auto"/>
          </w:divBdr>
        </w:div>
        <w:div w:id="1989280857">
          <w:marLeft w:val="0"/>
          <w:marRight w:val="0"/>
          <w:marTop w:val="0"/>
          <w:marBottom w:val="0"/>
          <w:divBdr>
            <w:top w:val="none" w:sz="0" w:space="0" w:color="auto"/>
            <w:left w:val="none" w:sz="0" w:space="0" w:color="auto"/>
            <w:bottom w:val="none" w:sz="0" w:space="0" w:color="auto"/>
            <w:right w:val="none" w:sz="0" w:space="0" w:color="auto"/>
          </w:divBdr>
        </w:div>
      </w:divsChild>
    </w:div>
    <w:div w:id="873692246">
      <w:bodyDiv w:val="1"/>
      <w:marLeft w:val="0"/>
      <w:marRight w:val="0"/>
      <w:marTop w:val="0"/>
      <w:marBottom w:val="0"/>
      <w:divBdr>
        <w:top w:val="none" w:sz="0" w:space="0" w:color="auto"/>
        <w:left w:val="none" w:sz="0" w:space="0" w:color="auto"/>
        <w:bottom w:val="none" w:sz="0" w:space="0" w:color="auto"/>
        <w:right w:val="none" w:sz="0" w:space="0" w:color="auto"/>
      </w:divBdr>
    </w:div>
    <w:div w:id="876621367">
      <w:bodyDiv w:val="1"/>
      <w:marLeft w:val="0"/>
      <w:marRight w:val="0"/>
      <w:marTop w:val="0"/>
      <w:marBottom w:val="0"/>
      <w:divBdr>
        <w:top w:val="none" w:sz="0" w:space="0" w:color="auto"/>
        <w:left w:val="none" w:sz="0" w:space="0" w:color="auto"/>
        <w:bottom w:val="none" w:sz="0" w:space="0" w:color="auto"/>
        <w:right w:val="none" w:sz="0" w:space="0" w:color="auto"/>
      </w:divBdr>
    </w:div>
    <w:div w:id="877812804">
      <w:bodyDiv w:val="1"/>
      <w:marLeft w:val="0"/>
      <w:marRight w:val="0"/>
      <w:marTop w:val="0"/>
      <w:marBottom w:val="0"/>
      <w:divBdr>
        <w:top w:val="none" w:sz="0" w:space="0" w:color="auto"/>
        <w:left w:val="none" w:sz="0" w:space="0" w:color="auto"/>
        <w:bottom w:val="none" w:sz="0" w:space="0" w:color="auto"/>
        <w:right w:val="none" w:sz="0" w:space="0" w:color="auto"/>
      </w:divBdr>
      <w:divsChild>
        <w:div w:id="734400732">
          <w:marLeft w:val="0"/>
          <w:marRight w:val="0"/>
          <w:marTop w:val="330"/>
          <w:marBottom w:val="330"/>
          <w:divBdr>
            <w:top w:val="none" w:sz="0" w:space="0" w:color="auto"/>
            <w:left w:val="none" w:sz="0" w:space="0" w:color="auto"/>
            <w:bottom w:val="none" w:sz="0" w:space="0" w:color="auto"/>
            <w:right w:val="none" w:sz="0" w:space="0" w:color="auto"/>
          </w:divBdr>
          <w:divsChild>
            <w:div w:id="854612766">
              <w:marLeft w:val="0"/>
              <w:marRight w:val="0"/>
              <w:marTop w:val="360"/>
              <w:marBottom w:val="0"/>
              <w:divBdr>
                <w:top w:val="none" w:sz="0" w:space="0" w:color="auto"/>
                <w:left w:val="none" w:sz="0" w:space="0" w:color="auto"/>
                <w:bottom w:val="none" w:sz="0" w:space="0" w:color="auto"/>
                <w:right w:val="none" w:sz="0" w:space="0" w:color="auto"/>
              </w:divBdr>
              <w:divsChild>
                <w:div w:id="19609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94525">
          <w:marLeft w:val="0"/>
          <w:marRight w:val="0"/>
          <w:marTop w:val="330"/>
          <w:marBottom w:val="330"/>
          <w:divBdr>
            <w:top w:val="none" w:sz="0" w:space="0" w:color="auto"/>
            <w:left w:val="none" w:sz="0" w:space="0" w:color="auto"/>
            <w:bottom w:val="none" w:sz="0" w:space="0" w:color="auto"/>
            <w:right w:val="none" w:sz="0" w:space="0" w:color="auto"/>
          </w:divBdr>
          <w:divsChild>
            <w:div w:id="2010516766">
              <w:marLeft w:val="0"/>
              <w:marRight w:val="0"/>
              <w:marTop w:val="360"/>
              <w:marBottom w:val="0"/>
              <w:divBdr>
                <w:top w:val="none" w:sz="0" w:space="0" w:color="auto"/>
                <w:left w:val="none" w:sz="0" w:space="0" w:color="auto"/>
                <w:bottom w:val="none" w:sz="0" w:space="0" w:color="auto"/>
                <w:right w:val="none" w:sz="0" w:space="0" w:color="auto"/>
              </w:divBdr>
              <w:divsChild>
                <w:div w:id="136382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454817">
      <w:bodyDiv w:val="1"/>
      <w:marLeft w:val="0"/>
      <w:marRight w:val="0"/>
      <w:marTop w:val="0"/>
      <w:marBottom w:val="0"/>
      <w:divBdr>
        <w:top w:val="none" w:sz="0" w:space="0" w:color="auto"/>
        <w:left w:val="none" w:sz="0" w:space="0" w:color="auto"/>
        <w:bottom w:val="none" w:sz="0" w:space="0" w:color="auto"/>
        <w:right w:val="none" w:sz="0" w:space="0" w:color="auto"/>
      </w:divBdr>
    </w:div>
    <w:div w:id="888537417">
      <w:bodyDiv w:val="1"/>
      <w:marLeft w:val="0"/>
      <w:marRight w:val="0"/>
      <w:marTop w:val="0"/>
      <w:marBottom w:val="0"/>
      <w:divBdr>
        <w:top w:val="none" w:sz="0" w:space="0" w:color="auto"/>
        <w:left w:val="none" w:sz="0" w:space="0" w:color="auto"/>
        <w:bottom w:val="none" w:sz="0" w:space="0" w:color="auto"/>
        <w:right w:val="none" w:sz="0" w:space="0" w:color="auto"/>
      </w:divBdr>
      <w:divsChild>
        <w:div w:id="1349287322">
          <w:marLeft w:val="0"/>
          <w:marRight w:val="0"/>
          <w:marTop w:val="270"/>
          <w:marBottom w:val="315"/>
          <w:divBdr>
            <w:top w:val="none" w:sz="0" w:space="0" w:color="auto"/>
            <w:left w:val="none" w:sz="0" w:space="0" w:color="auto"/>
            <w:bottom w:val="none" w:sz="0" w:space="0" w:color="auto"/>
            <w:right w:val="none" w:sz="0" w:space="0" w:color="auto"/>
          </w:divBdr>
          <w:divsChild>
            <w:div w:id="758209416">
              <w:marLeft w:val="0"/>
              <w:marRight w:val="0"/>
              <w:marTop w:val="270"/>
              <w:marBottom w:val="270"/>
              <w:divBdr>
                <w:top w:val="none" w:sz="0" w:space="0" w:color="auto"/>
                <w:left w:val="none" w:sz="0" w:space="0" w:color="auto"/>
                <w:bottom w:val="none" w:sz="0" w:space="0" w:color="auto"/>
                <w:right w:val="none" w:sz="0" w:space="0" w:color="auto"/>
              </w:divBdr>
              <w:divsChild>
                <w:div w:id="1218398805">
                  <w:marLeft w:val="0"/>
                  <w:marRight w:val="0"/>
                  <w:marTop w:val="270"/>
                  <w:marBottom w:val="270"/>
                  <w:divBdr>
                    <w:top w:val="none" w:sz="0" w:space="0" w:color="auto"/>
                    <w:left w:val="none" w:sz="0" w:space="0" w:color="auto"/>
                    <w:bottom w:val="none" w:sz="0" w:space="0" w:color="auto"/>
                    <w:right w:val="none" w:sz="0" w:space="0" w:color="auto"/>
                  </w:divBdr>
                  <w:divsChild>
                    <w:div w:id="18340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64219">
          <w:marLeft w:val="0"/>
          <w:marRight w:val="0"/>
          <w:marTop w:val="90"/>
          <w:marBottom w:val="0"/>
          <w:divBdr>
            <w:top w:val="none" w:sz="0" w:space="0" w:color="auto"/>
            <w:left w:val="none" w:sz="0" w:space="0" w:color="auto"/>
            <w:bottom w:val="none" w:sz="0" w:space="0" w:color="auto"/>
            <w:right w:val="none" w:sz="0" w:space="0" w:color="auto"/>
          </w:divBdr>
        </w:div>
        <w:div w:id="2013097203">
          <w:marLeft w:val="0"/>
          <w:marRight w:val="0"/>
          <w:marTop w:val="0"/>
          <w:marBottom w:val="0"/>
          <w:divBdr>
            <w:top w:val="none" w:sz="0" w:space="0" w:color="auto"/>
            <w:left w:val="none" w:sz="0" w:space="0" w:color="auto"/>
            <w:bottom w:val="none" w:sz="0" w:space="0" w:color="auto"/>
            <w:right w:val="none" w:sz="0" w:space="0" w:color="auto"/>
          </w:divBdr>
        </w:div>
      </w:divsChild>
    </w:div>
    <w:div w:id="892617155">
      <w:bodyDiv w:val="1"/>
      <w:marLeft w:val="0"/>
      <w:marRight w:val="0"/>
      <w:marTop w:val="0"/>
      <w:marBottom w:val="0"/>
      <w:divBdr>
        <w:top w:val="none" w:sz="0" w:space="0" w:color="auto"/>
        <w:left w:val="none" w:sz="0" w:space="0" w:color="auto"/>
        <w:bottom w:val="none" w:sz="0" w:space="0" w:color="auto"/>
        <w:right w:val="none" w:sz="0" w:space="0" w:color="auto"/>
      </w:divBdr>
      <w:divsChild>
        <w:div w:id="230848725">
          <w:marLeft w:val="0"/>
          <w:marRight w:val="0"/>
          <w:marTop w:val="0"/>
          <w:marBottom w:val="0"/>
          <w:divBdr>
            <w:top w:val="none" w:sz="0" w:space="0" w:color="auto"/>
            <w:left w:val="none" w:sz="0" w:space="0" w:color="auto"/>
            <w:bottom w:val="none" w:sz="0" w:space="0" w:color="auto"/>
            <w:right w:val="none" w:sz="0" w:space="0" w:color="auto"/>
          </w:divBdr>
          <w:divsChild>
            <w:div w:id="2092313333">
              <w:marLeft w:val="0"/>
              <w:marRight w:val="0"/>
              <w:marTop w:val="0"/>
              <w:marBottom w:val="0"/>
              <w:divBdr>
                <w:top w:val="none" w:sz="0" w:space="0" w:color="auto"/>
                <w:left w:val="none" w:sz="0" w:space="0" w:color="auto"/>
                <w:bottom w:val="none" w:sz="0" w:space="0" w:color="auto"/>
                <w:right w:val="none" w:sz="0" w:space="0" w:color="auto"/>
              </w:divBdr>
              <w:divsChild>
                <w:div w:id="108156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3093">
          <w:marLeft w:val="0"/>
          <w:marRight w:val="0"/>
          <w:marTop w:val="0"/>
          <w:marBottom w:val="0"/>
          <w:divBdr>
            <w:top w:val="none" w:sz="0" w:space="0" w:color="auto"/>
            <w:left w:val="none" w:sz="0" w:space="0" w:color="auto"/>
            <w:bottom w:val="none" w:sz="0" w:space="0" w:color="auto"/>
            <w:right w:val="none" w:sz="0" w:space="0" w:color="auto"/>
          </w:divBdr>
          <w:divsChild>
            <w:div w:id="1209143815">
              <w:marLeft w:val="0"/>
              <w:marRight w:val="0"/>
              <w:marTop w:val="0"/>
              <w:marBottom w:val="0"/>
              <w:divBdr>
                <w:top w:val="none" w:sz="0" w:space="0" w:color="auto"/>
                <w:left w:val="none" w:sz="0" w:space="0" w:color="auto"/>
                <w:bottom w:val="none" w:sz="0" w:space="0" w:color="auto"/>
                <w:right w:val="none" w:sz="0" w:space="0" w:color="auto"/>
              </w:divBdr>
              <w:divsChild>
                <w:div w:id="1339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23693">
          <w:marLeft w:val="0"/>
          <w:marRight w:val="0"/>
          <w:marTop w:val="0"/>
          <w:marBottom w:val="0"/>
          <w:divBdr>
            <w:top w:val="none" w:sz="0" w:space="0" w:color="auto"/>
            <w:left w:val="none" w:sz="0" w:space="0" w:color="auto"/>
            <w:bottom w:val="none" w:sz="0" w:space="0" w:color="auto"/>
            <w:right w:val="none" w:sz="0" w:space="0" w:color="auto"/>
          </w:divBdr>
          <w:divsChild>
            <w:div w:id="1232613977">
              <w:marLeft w:val="0"/>
              <w:marRight w:val="0"/>
              <w:marTop w:val="0"/>
              <w:marBottom w:val="0"/>
              <w:divBdr>
                <w:top w:val="none" w:sz="0" w:space="0" w:color="auto"/>
                <w:left w:val="none" w:sz="0" w:space="0" w:color="auto"/>
                <w:bottom w:val="none" w:sz="0" w:space="0" w:color="auto"/>
                <w:right w:val="none" w:sz="0" w:space="0" w:color="auto"/>
              </w:divBdr>
              <w:divsChild>
                <w:div w:id="1513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10263">
          <w:marLeft w:val="0"/>
          <w:marRight w:val="0"/>
          <w:marTop w:val="0"/>
          <w:marBottom w:val="0"/>
          <w:divBdr>
            <w:top w:val="none" w:sz="0" w:space="0" w:color="auto"/>
            <w:left w:val="none" w:sz="0" w:space="0" w:color="auto"/>
            <w:bottom w:val="none" w:sz="0" w:space="0" w:color="auto"/>
            <w:right w:val="none" w:sz="0" w:space="0" w:color="auto"/>
          </w:divBdr>
          <w:divsChild>
            <w:div w:id="2071996170">
              <w:marLeft w:val="0"/>
              <w:marRight w:val="0"/>
              <w:marTop w:val="0"/>
              <w:marBottom w:val="0"/>
              <w:divBdr>
                <w:top w:val="none" w:sz="0" w:space="0" w:color="auto"/>
                <w:left w:val="none" w:sz="0" w:space="0" w:color="auto"/>
                <w:bottom w:val="none" w:sz="0" w:space="0" w:color="auto"/>
                <w:right w:val="none" w:sz="0" w:space="0" w:color="auto"/>
              </w:divBdr>
              <w:divsChild>
                <w:div w:id="194977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155491">
      <w:bodyDiv w:val="1"/>
      <w:marLeft w:val="0"/>
      <w:marRight w:val="0"/>
      <w:marTop w:val="0"/>
      <w:marBottom w:val="0"/>
      <w:divBdr>
        <w:top w:val="none" w:sz="0" w:space="0" w:color="auto"/>
        <w:left w:val="none" w:sz="0" w:space="0" w:color="auto"/>
        <w:bottom w:val="none" w:sz="0" w:space="0" w:color="auto"/>
        <w:right w:val="none" w:sz="0" w:space="0" w:color="auto"/>
      </w:divBdr>
    </w:div>
    <w:div w:id="896163932">
      <w:bodyDiv w:val="1"/>
      <w:marLeft w:val="0"/>
      <w:marRight w:val="0"/>
      <w:marTop w:val="0"/>
      <w:marBottom w:val="0"/>
      <w:divBdr>
        <w:top w:val="none" w:sz="0" w:space="0" w:color="auto"/>
        <w:left w:val="none" w:sz="0" w:space="0" w:color="auto"/>
        <w:bottom w:val="none" w:sz="0" w:space="0" w:color="auto"/>
        <w:right w:val="none" w:sz="0" w:space="0" w:color="auto"/>
      </w:divBdr>
      <w:divsChild>
        <w:div w:id="641153743">
          <w:marLeft w:val="0"/>
          <w:marRight w:val="0"/>
          <w:marTop w:val="0"/>
          <w:marBottom w:val="0"/>
          <w:divBdr>
            <w:top w:val="none" w:sz="0" w:space="0" w:color="auto"/>
            <w:left w:val="none" w:sz="0" w:space="0" w:color="auto"/>
            <w:bottom w:val="none" w:sz="0" w:space="0" w:color="auto"/>
            <w:right w:val="none" w:sz="0" w:space="0" w:color="auto"/>
          </w:divBdr>
          <w:divsChild>
            <w:div w:id="562642886">
              <w:marLeft w:val="0"/>
              <w:marRight w:val="0"/>
              <w:marTop w:val="0"/>
              <w:marBottom w:val="0"/>
              <w:divBdr>
                <w:top w:val="none" w:sz="0" w:space="0" w:color="auto"/>
                <w:left w:val="none" w:sz="0" w:space="0" w:color="auto"/>
                <w:bottom w:val="none" w:sz="0" w:space="0" w:color="auto"/>
                <w:right w:val="none" w:sz="0" w:space="0" w:color="auto"/>
              </w:divBdr>
              <w:divsChild>
                <w:div w:id="19725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04130">
      <w:bodyDiv w:val="1"/>
      <w:marLeft w:val="0"/>
      <w:marRight w:val="0"/>
      <w:marTop w:val="0"/>
      <w:marBottom w:val="0"/>
      <w:divBdr>
        <w:top w:val="none" w:sz="0" w:space="0" w:color="auto"/>
        <w:left w:val="none" w:sz="0" w:space="0" w:color="auto"/>
        <w:bottom w:val="none" w:sz="0" w:space="0" w:color="auto"/>
        <w:right w:val="none" w:sz="0" w:space="0" w:color="auto"/>
      </w:divBdr>
      <w:divsChild>
        <w:div w:id="35739839">
          <w:marLeft w:val="0"/>
          <w:marRight w:val="0"/>
          <w:marTop w:val="0"/>
          <w:marBottom w:val="0"/>
          <w:divBdr>
            <w:top w:val="none" w:sz="0" w:space="0" w:color="auto"/>
            <w:left w:val="none" w:sz="0" w:space="0" w:color="auto"/>
            <w:bottom w:val="none" w:sz="0" w:space="0" w:color="auto"/>
            <w:right w:val="none" w:sz="0" w:space="0" w:color="auto"/>
          </w:divBdr>
          <w:divsChild>
            <w:div w:id="1730374540">
              <w:marLeft w:val="0"/>
              <w:marRight w:val="0"/>
              <w:marTop w:val="0"/>
              <w:marBottom w:val="0"/>
              <w:divBdr>
                <w:top w:val="none" w:sz="0" w:space="0" w:color="auto"/>
                <w:left w:val="none" w:sz="0" w:space="0" w:color="auto"/>
                <w:bottom w:val="none" w:sz="0" w:space="0" w:color="auto"/>
                <w:right w:val="none" w:sz="0" w:space="0" w:color="auto"/>
              </w:divBdr>
              <w:divsChild>
                <w:div w:id="179984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4136">
          <w:marLeft w:val="0"/>
          <w:marRight w:val="0"/>
          <w:marTop w:val="0"/>
          <w:marBottom w:val="0"/>
          <w:divBdr>
            <w:top w:val="none" w:sz="0" w:space="0" w:color="auto"/>
            <w:left w:val="none" w:sz="0" w:space="0" w:color="auto"/>
            <w:bottom w:val="none" w:sz="0" w:space="0" w:color="auto"/>
            <w:right w:val="none" w:sz="0" w:space="0" w:color="auto"/>
          </w:divBdr>
          <w:divsChild>
            <w:div w:id="332487861">
              <w:marLeft w:val="0"/>
              <w:marRight w:val="0"/>
              <w:marTop w:val="0"/>
              <w:marBottom w:val="0"/>
              <w:divBdr>
                <w:top w:val="none" w:sz="0" w:space="0" w:color="auto"/>
                <w:left w:val="none" w:sz="0" w:space="0" w:color="auto"/>
                <w:bottom w:val="none" w:sz="0" w:space="0" w:color="auto"/>
                <w:right w:val="none" w:sz="0" w:space="0" w:color="auto"/>
              </w:divBdr>
              <w:divsChild>
                <w:div w:id="179922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19268">
          <w:marLeft w:val="0"/>
          <w:marRight w:val="0"/>
          <w:marTop w:val="0"/>
          <w:marBottom w:val="0"/>
          <w:divBdr>
            <w:top w:val="none" w:sz="0" w:space="0" w:color="auto"/>
            <w:left w:val="none" w:sz="0" w:space="0" w:color="auto"/>
            <w:bottom w:val="none" w:sz="0" w:space="0" w:color="auto"/>
            <w:right w:val="none" w:sz="0" w:space="0" w:color="auto"/>
          </w:divBdr>
          <w:divsChild>
            <w:div w:id="585844493">
              <w:marLeft w:val="0"/>
              <w:marRight w:val="0"/>
              <w:marTop w:val="0"/>
              <w:marBottom w:val="0"/>
              <w:divBdr>
                <w:top w:val="none" w:sz="0" w:space="0" w:color="auto"/>
                <w:left w:val="none" w:sz="0" w:space="0" w:color="auto"/>
                <w:bottom w:val="none" w:sz="0" w:space="0" w:color="auto"/>
                <w:right w:val="none" w:sz="0" w:space="0" w:color="auto"/>
              </w:divBdr>
              <w:divsChild>
                <w:div w:id="10381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51168">
      <w:bodyDiv w:val="1"/>
      <w:marLeft w:val="0"/>
      <w:marRight w:val="0"/>
      <w:marTop w:val="0"/>
      <w:marBottom w:val="0"/>
      <w:divBdr>
        <w:top w:val="none" w:sz="0" w:space="0" w:color="auto"/>
        <w:left w:val="none" w:sz="0" w:space="0" w:color="auto"/>
        <w:bottom w:val="none" w:sz="0" w:space="0" w:color="auto"/>
        <w:right w:val="none" w:sz="0" w:space="0" w:color="auto"/>
      </w:divBdr>
      <w:divsChild>
        <w:div w:id="278225123">
          <w:marLeft w:val="0"/>
          <w:marRight w:val="0"/>
          <w:marTop w:val="0"/>
          <w:marBottom w:val="0"/>
          <w:divBdr>
            <w:top w:val="none" w:sz="0" w:space="0" w:color="auto"/>
            <w:left w:val="none" w:sz="0" w:space="0" w:color="auto"/>
            <w:bottom w:val="none" w:sz="0" w:space="0" w:color="auto"/>
            <w:right w:val="none" w:sz="0" w:space="0" w:color="auto"/>
          </w:divBdr>
          <w:divsChild>
            <w:div w:id="731543090">
              <w:marLeft w:val="0"/>
              <w:marRight w:val="0"/>
              <w:marTop w:val="0"/>
              <w:marBottom w:val="0"/>
              <w:divBdr>
                <w:top w:val="none" w:sz="0" w:space="0" w:color="auto"/>
                <w:left w:val="none" w:sz="0" w:space="0" w:color="auto"/>
                <w:bottom w:val="none" w:sz="0" w:space="0" w:color="auto"/>
                <w:right w:val="none" w:sz="0" w:space="0" w:color="auto"/>
              </w:divBdr>
              <w:divsChild>
                <w:div w:id="1529683521">
                  <w:marLeft w:val="0"/>
                  <w:marRight w:val="0"/>
                  <w:marTop w:val="0"/>
                  <w:marBottom w:val="0"/>
                  <w:divBdr>
                    <w:top w:val="none" w:sz="0" w:space="0" w:color="auto"/>
                    <w:left w:val="none" w:sz="0" w:space="0" w:color="auto"/>
                    <w:bottom w:val="none" w:sz="0" w:space="0" w:color="auto"/>
                    <w:right w:val="none" w:sz="0" w:space="0" w:color="auto"/>
                  </w:divBdr>
                  <w:divsChild>
                    <w:div w:id="1616402057">
                      <w:marLeft w:val="0"/>
                      <w:marRight w:val="0"/>
                      <w:marTop w:val="0"/>
                      <w:marBottom w:val="0"/>
                      <w:divBdr>
                        <w:top w:val="none" w:sz="0" w:space="0" w:color="auto"/>
                        <w:left w:val="none" w:sz="0" w:space="0" w:color="auto"/>
                        <w:bottom w:val="none" w:sz="0" w:space="0" w:color="auto"/>
                        <w:right w:val="none" w:sz="0" w:space="0" w:color="auto"/>
                      </w:divBdr>
                      <w:divsChild>
                        <w:div w:id="75355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012737">
          <w:marLeft w:val="0"/>
          <w:marRight w:val="0"/>
          <w:marTop w:val="0"/>
          <w:marBottom w:val="0"/>
          <w:divBdr>
            <w:top w:val="none" w:sz="0" w:space="0" w:color="auto"/>
            <w:left w:val="none" w:sz="0" w:space="0" w:color="auto"/>
            <w:bottom w:val="none" w:sz="0" w:space="0" w:color="auto"/>
            <w:right w:val="none" w:sz="0" w:space="0" w:color="auto"/>
          </w:divBdr>
          <w:divsChild>
            <w:div w:id="707529726">
              <w:marLeft w:val="0"/>
              <w:marRight w:val="0"/>
              <w:marTop w:val="0"/>
              <w:marBottom w:val="0"/>
              <w:divBdr>
                <w:top w:val="none" w:sz="0" w:space="0" w:color="auto"/>
                <w:left w:val="none" w:sz="0" w:space="0" w:color="auto"/>
                <w:bottom w:val="none" w:sz="0" w:space="0" w:color="auto"/>
                <w:right w:val="none" w:sz="0" w:space="0" w:color="auto"/>
              </w:divBdr>
              <w:divsChild>
                <w:div w:id="1241717793">
                  <w:marLeft w:val="0"/>
                  <w:marRight w:val="0"/>
                  <w:marTop w:val="0"/>
                  <w:marBottom w:val="0"/>
                  <w:divBdr>
                    <w:top w:val="none" w:sz="0" w:space="0" w:color="auto"/>
                    <w:left w:val="none" w:sz="0" w:space="0" w:color="auto"/>
                    <w:bottom w:val="none" w:sz="0" w:space="0" w:color="auto"/>
                    <w:right w:val="none" w:sz="0" w:space="0" w:color="auto"/>
                  </w:divBdr>
                  <w:divsChild>
                    <w:div w:id="1418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091042">
      <w:bodyDiv w:val="1"/>
      <w:marLeft w:val="0"/>
      <w:marRight w:val="0"/>
      <w:marTop w:val="0"/>
      <w:marBottom w:val="0"/>
      <w:divBdr>
        <w:top w:val="none" w:sz="0" w:space="0" w:color="auto"/>
        <w:left w:val="none" w:sz="0" w:space="0" w:color="auto"/>
        <w:bottom w:val="none" w:sz="0" w:space="0" w:color="auto"/>
        <w:right w:val="none" w:sz="0" w:space="0" w:color="auto"/>
      </w:divBdr>
      <w:divsChild>
        <w:div w:id="2078505930">
          <w:marLeft w:val="0"/>
          <w:marRight w:val="0"/>
          <w:marTop w:val="0"/>
          <w:marBottom w:val="0"/>
          <w:divBdr>
            <w:top w:val="none" w:sz="0" w:space="0" w:color="auto"/>
            <w:left w:val="none" w:sz="0" w:space="0" w:color="auto"/>
            <w:bottom w:val="none" w:sz="0" w:space="0" w:color="auto"/>
            <w:right w:val="none" w:sz="0" w:space="0" w:color="auto"/>
          </w:divBdr>
          <w:divsChild>
            <w:div w:id="492647511">
              <w:marLeft w:val="0"/>
              <w:marRight w:val="0"/>
              <w:marTop w:val="0"/>
              <w:marBottom w:val="0"/>
              <w:divBdr>
                <w:top w:val="none" w:sz="0" w:space="0" w:color="auto"/>
                <w:left w:val="none" w:sz="0" w:space="0" w:color="auto"/>
                <w:bottom w:val="none" w:sz="0" w:space="0" w:color="auto"/>
                <w:right w:val="none" w:sz="0" w:space="0" w:color="auto"/>
              </w:divBdr>
              <w:divsChild>
                <w:div w:id="1856337852">
                  <w:marLeft w:val="0"/>
                  <w:marRight w:val="0"/>
                  <w:marTop w:val="0"/>
                  <w:marBottom w:val="0"/>
                  <w:divBdr>
                    <w:top w:val="none" w:sz="0" w:space="0" w:color="auto"/>
                    <w:left w:val="none" w:sz="0" w:space="0" w:color="auto"/>
                    <w:bottom w:val="none" w:sz="0" w:space="0" w:color="auto"/>
                    <w:right w:val="none" w:sz="0" w:space="0" w:color="auto"/>
                  </w:divBdr>
                  <w:divsChild>
                    <w:div w:id="14558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065270">
      <w:bodyDiv w:val="1"/>
      <w:marLeft w:val="0"/>
      <w:marRight w:val="0"/>
      <w:marTop w:val="0"/>
      <w:marBottom w:val="0"/>
      <w:divBdr>
        <w:top w:val="none" w:sz="0" w:space="0" w:color="auto"/>
        <w:left w:val="none" w:sz="0" w:space="0" w:color="auto"/>
        <w:bottom w:val="none" w:sz="0" w:space="0" w:color="auto"/>
        <w:right w:val="none" w:sz="0" w:space="0" w:color="auto"/>
      </w:divBdr>
      <w:divsChild>
        <w:div w:id="1505171426">
          <w:marLeft w:val="0"/>
          <w:marRight w:val="0"/>
          <w:marTop w:val="0"/>
          <w:marBottom w:val="0"/>
          <w:divBdr>
            <w:top w:val="none" w:sz="0" w:space="0" w:color="auto"/>
            <w:left w:val="none" w:sz="0" w:space="0" w:color="auto"/>
            <w:bottom w:val="none" w:sz="0" w:space="0" w:color="auto"/>
            <w:right w:val="none" w:sz="0" w:space="0" w:color="auto"/>
          </w:divBdr>
          <w:divsChild>
            <w:div w:id="392968839">
              <w:marLeft w:val="0"/>
              <w:marRight w:val="0"/>
              <w:marTop w:val="0"/>
              <w:marBottom w:val="0"/>
              <w:divBdr>
                <w:top w:val="none" w:sz="0" w:space="0" w:color="auto"/>
                <w:left w:val="none" w:sz="0" w:space="0" w:color="auto"/>
                <w:bottom w:val="none" w:sz="0" w:space="0" w:color="auto"/>
                <w:right w:val="none" w:sz="0" w:space="0" w:color="auto"/>
              </w:divBdr>
              <w:divsChild>
                <w:div w:id="11989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255909">
      <w:bodyDiv w:val="1"/>
      <w:marLeft w:val="0"/>
      <w:marRight w:val="0"/>
      <w:marTop w:val="0"/>
      <w:marBottom w:val="0"/>
      <w:divBdr>
        <w:top w:val="none" w:sz="0" w:space="0" w:color="auto"/>
        <w:left w:val="none" w:sz="0" w:space="0" w:color="auto"/>
        <w:bottom w:val="none" w:sz="0" w:space="0" w:color="auto"/>
        <w:right w:val="none" w:sz="0" w:space="0" w:color="auto"/>
      </w:divBdr>
    </w:div>
    <w:div w:id="908922982">
      <w:bodyDiv w:val="1"/>
      <w:marLeft w:val="0"/>
      <w:marRight w:val="0"/>
      <w:marTop w:val="0"/>
      <w:marBottom w:val="0"/>
      <w:divBdr>
        <w:top w:val="none" w:sz="0" w:space="0" w:color="auto"/>
        <w:left w:val="none" w:sz="0" w:space="0" w:color="auto"/>
        <w:bottom w:val="none" w:sz="0" w:space="0" w:color="auto"/>
        <w:right w:val="none" w:sz="0" w:space="0" w:color="auto"/>
      </w:divBdr>
      <w:divsChild>
        <w:div w:id="2095206273">
          <w:marLeft w:val="0"/>
          <w:marRight w:val="0"/>
          <w:marTop w:val="0"/>
          <w:marBottom w:val="0"/>
          <w:divBdr>
            <w:top w:val="none" w:sz="0" w:space="0" w:color="auto"/>
            <w:left w:val="none" w:sz="0" w:space="0" w:color="auto"/>
            <w:bottom w:val="none" w:sz="0" w:space="0" w:color="auto"/>
            <w:right w:val="none" w:sz="0" w:space="0" w:color="auto"/>
          </w:divBdr>
          <w:divsChild>
            <w:div w:id="1193573618">
              <w:marLeft w:val="0"/>
              <w:marRight w:val="0"/>
              <w:marTop w:val="0"/>
              <w:marBottom w:val="0"/>
              <w:divBdr>
                <w:top w:val="none" w:sz="0" w:space="0" w:color="auto"/>
                <w:left w:val="none" w:sz="0" w:space="0" w:color="auto"/>
                <w:bottom w:val="none" w:sz="0" w:space="0" w:color="auto"/>
                <w:right w:val="none" w:sz="0" w:space="0" w:color="auto"/>
              </w:divBdr>
              <w:divsChild>
                <w:div w:id="462119134">
                  <w:marLeft w:val="0"/>
                  <w:marRight w:val="0"/>
                  <w:marTop w:val="330"/>
                  <w:marBottom w:val="330"/>
                  <w:divBdr>
                    <w:top w:val="none" w:sz="0" w:space="0" w:color="auto"/>
                    <w:left w:val="none" w:sz="0" w:space="0" w:color="auto"/>
                    <w:bottom w:val="none" w:sz="0" w:space="0" w:color="auto"/>
                    <w:right w:val="none" w:sz="0" w:space="0" w:color="auto"/>
                  </w:divBdr>
                  <w:divsChild>
                    <w:div w:id="406927124">
                      <w:marLeft w:val="0"/>
                      <w:marRight w:val="0"/>
                      <w:marTop w:val="360"/>
                      <w:marBottom w:val="0"/>
                      <w:divBdr>
                        <w:top w:val="none" w:sz="0" w:space="0" w:color="auto"/>
                        <w:left w:val="none" w:sz="0" w:space="0" w:color="auto"/>
                        <w:bottom w:val="none" w:sz="0" w:space="0" w:color="auto"/>
                        <w:right w:val="none" w:sz="0" w:space="0" w:color="auto"/>
                      </w:divBdr>
                      <w:divsChild>
                        <w:div w:id="159609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65202">
                  <w:marLeft w:val="0"/>
                  <w:marRight w:val="0"/>
                  <w:marTop w:val="330"/>
                  <w:marBottom w:val="330"/>
                  <w:divBdr>
                    <w:top w:val="none" w:sz="0" w:space="0" w:color="auto"/>
                    <w:left w:val="none" w:sz="0" w:space="0" w:color="auto"/>
                    <w:bottom w:val="none" w:sz="0" w:space="0" w:color="auto"/>
                    <w:right w:val="none" w:sz="0" w:space="0" w:color="auto"/>
                  </w:divBdr>
                  <w:divsChild>
                    <w:div w:id="1652829829">
                      <w:marLeft w:val="0"/>
                      <w:marRight w:val="0"/>
                      <w:marTop w:val="360"/>
                      <w:marBottom w:val="0"/>
                      <w:divBdr>
                        <w:top w:val="none" w:sz="0" w:space="0" w:color="auto"/>
                        <w:left w:val="none" w:sz="0" w:space="0" w:color="auto"/>
                        <w:bottom w:val="none" w:sz="0" w:space="0" w:color="auto"/>
                        <w:right w:val="none" w:sz="0" w:space="0" w:color="auto"/>
                      </w:divBdr>
                      <w:divsChild>
                        <w:div w:id="212048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4687">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601842573">
                      <w:marLeft w:val="360"/>
                      <w:marRight w:val="360"/>
                      <w:marTop w:val="180"/>
                      <w:marBottom w:val="360"/>
                      <w:divBdr>
                        <w:top w:val="none" w:sz="0" w:space="0" w:color="auto"/>
                        <w:left w:val="none" w:sz="0" w:space="0" w:color="auto"/>
                        <w:bottom w:val="none" w:sz="0" w:space="0" w:color="auto"/>
                        <w:right w:val="none" w:sz="0" w:space="0" w:color="auto"/>
                      </w:divBdr>
                      <w:divsChild>
                        <w:div w:id="210656637">
                          <w:marLeft w:val="0"/>
                          <w:marRight w:val="0"/>
                          <w:marTop w:val="330"/>
                          <w:marBottom w:val="330"/>
                          <w:divBdr>
                            <w:top w:val="none" w:sz="0" w:space="0" w:color="auto"/>
                            <w:left w:val="none" w:sz="0" w:space="0" w:color="auto"/>
                            <w:bottom w:val="none" w:sz="0" w:space="0" w:color="auto"/>
                            <w:right w:val="none" w:sz="0" w:space="0" w:color="auto"/>
                          </w:divBdr>
                          <w:divsChild>
                            <w:div w:id="961880570">
                              <w:marLeft w:val="0"/>
                              <w:marRight w:val="0"/>
                              <w:marTop w:val="360"/>
                              <w:marBottom w:val="0"/>
                              <w:divBdr>
                                <w:top w:val="none" w:sz="0" w:space="0" w:color="auto"/>
                                <w:left w:val="none" w:sz="0" w:space="0" w:color="auto"/>
                                <w:bottom w:val="none" w:sz="0" w:space="0" w:color="auto"/>
                                <w:right w:val="none" w:sz="0" w:space="0" w:color="auto"/>
                              </w:divBdr>
                              <w:divsChild>
                                <w:div w:id="47548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13442">
                          <w:marLeft w:val="0"/>
                          <w:marRight w:val="0"/>
                          <w:marTop w:val="330"/>
                          <w:marBottom w:val="330"/>
                          <w:divBdr>
                            <w:top w:val="none" w:sz="0" w:space="0" w:color="auto"/>
                            <w:left w:val="none" w:sz="0" w:space="0" w:color="auto"/>
                            <w:bottom w:val="none" w:sz="0" w:space="0" w:color="auto"/>
                            <w:right w:val="none" w:sz="0" w:space="0" w:color="auto"/>
                          </w:divBdr>
                          <w:divsChild>
                            <w:div w:id="1618835882">
                              <w:marLeft w:val="0"/>
                              <w:marRight w:val="0"/>
                              <w:marTop w:val="360"/>
                              <w:marBottom w:val="0"/>
                              <w:divBdr>
                                <w:top w:val="none" w:sz="0" w:space="0" w:color="auto"/>
                                <w:left w:val="none" w:sz="0" w:space="0" w:color="auto"/>
                                <w:bottom w:val="none" w:sz="0" w:space="0" w:color="auto"/>
                                <w:right w:val="none" w:sz="0" w:space="0" w:color="auto"/>
                              </w:divBdr>
                              <w:divsChild>
                                <w:div w:id="9842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1249">
                          <w:marLeft w:val="0"/>
                          <w:marRight w:val="0"/>
                          <w:marTop w:val="330"/>
                          <w:marBottom w:val="330"/>
                          <w:divBdr>
                            <w:top w:val="none" w:sz="0" w:space="0" w:color="auto"/>
                            <w:left w:val="none" w:sz="0" w:space="0" w:color="auto"/>
                            <w:bottom w:val="none" w:sz="0" w:space="0" w:color="auto"/>
                            <w:right w:val="none" w:sz="0" w:space="0" w:color="auto"/>
                          </w:divBdr>
                          <w:divsChild>
                            <w:div w:id="1846627775">
                              <w:marLeft w:val="0"/>
                              <w:marRight w:val="0"/>
                              <w:marTop w:val="360"/>
                              <w:marBottom w:val="0"/>
                              <w:divBdr>
                                <w:top w:val="none" w:sz="0" w:space="0" w:color="auto"/>
                                <w:left w:val="none" w:sz="0" w:space="0" w:color="auto"/>
                                <w:bottom w:val="none" w:sz="0" w:space="0" w:color="auto"/>
                                <w:right w:val="none" w:sz="0" w:space="0" w:color="auto"/>
                              </w:divBdr>
                              <w:divsChild>
                                <w:div w:id="89215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897767">
                      <w:marLeft w:val="0"/>
                      <w:marRight w:val="0"/>
                      <w:marTop w:val="0"/>
                      <w:marBottom w:val="0"/>
                      <w:divBdr>
                        <w:top w:val="none" w:sz="0" w:space="0" w:color="auto"/>
                        <w:left w:val="none" w:sz="0" w:space="0" w:color="auto"/>
                        <w:bottom w:val="none" w:sz="0" w:space="0" w:color="auto"/>
                        <w:right w:val="none" w:sz="0" w:space="0" w:color="auto"/>
                      </w:divBdr>
                    </w:div>
                  </w:divsChild>
                </w:div>
                <w:div w:id="1181164980">
                  <w:marLeft w:val="0"/>
                  <w:marRight w:val="0"/>
                  <w:marTop w:val="330"/>
                  <w:marBottom w:val="330"/>
                  <w:divBdr>
                    <w:top w:val="none" w:sz="0" w:space="0" w:color="auto"/>
                    <w:left w:val="none" w:sz="0" w:space="0" w:color="auto"/>
                    <w:bottom w:val="none" w:sz="0" w:space="0" w:color="auto"/>
                    <w:right w:val="none" w:sz="0" w:space="0" w:color="auto"/>
                  </w:divBdr>
                  <w:divsChild>
                    <w:div w:id="1641611279">
                      <w:marLeft w:val="0"/>
                      <w:marRight w:val="0"/>
                      <w:marTop w:val="360"/>
                      <w:marBottom w:val="0"/>
                      <w:divBdr>
                        <w:top w:val="none" w:sz="0" w:space="0" w:color="auto"/>
                        <w:left w:val="none" w:sz="0" w:space="0" w:color="auto"/>
                        <w:bottom w:val="none" w:sz="0" w:space="0" w:color="auto"/>
                        <w:right w:val="none" w:sz="0" w:space="0" w:color="auto"/>
                      </w:divBdr>
                      <w:divsChild>
                        <w:div w:id="52999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07377">
                  <w:marLeft w:val="0"/>
                  <w:marRight w:val="0"/>
                  <w:marTop w:val="330"/>
                  <w:marBottom w:val="330"/>
                  <w:divBdr>
                    <w:top w:val="none" w:sz="0" w:space="0" w:color="auto"/>
                    <w:left w:val="none" w:sz="0" w:space="0" w:color="auto"/>
                    <w:bottom w:val="none" w:sz="0" w:space="0" w:color="auto"/>
                    <w:right w:val="none" w:sz="0" w:space="0" w:color="auto"/>
                  </w:divBdr>
                  <w:divsChild>
                    <w:div w:id="2146194049">
                      <w:marLeft w:val="0"/>
                      <w:marRight w:val="0"/>
                      <w:marTop w:val="360"/>
                      <w:marBottom w:val="0"/>
                      <w:divBdr>
                        <w:top w:val="none" w:sz="0" w:space="0" w:color="auto"/>
                        <w:left w:val="none" w:sz="0" w:space="0" w:color="auto"/>
                        <w:bottom w:val="none" w:sz="0" w:space="0" w:color="auto"/>
                        <w:right w:val="none" w:sz="0" w:space="0" w:color="auto"/>
                      </w:divBdr>
                      <w:divsChild>
                        <w:div w:id="20448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04986">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321273155">
                      <w:marLeft w:val="0"/>
                      <w:marRight w:val="0"/>
                      <w:marTop w:val="0"/>
                      <w:marBottom w:val="0"/>
                      <w:divBdr>
                        <w:top w:val="none" w:sz="0" w:space="0" w:color="auto"/>
                        <w:left w:val="none" w:sz="0" w:space="0" w:color="auto"/>
                        <w:bottom w:val="none" w:sz="0" w:space="0" w:color="auto"/>
                        <w:right w:val="none" w:sz="0" w:space="0" w:color="auto"/>
                      </w:divBdr>
                    </w:div>
                    <w:div w:id="1557278936">
                      <w:marLeft w:val="360"/>
                      <w:marRight w:val="360"/>
                      <w:marTop w:val="180"/>
                      <w:marBottom w:val="360"/>
                      <w:divBdr>
                        <w:top w:val="none" w:sz="0" w:space="0" w:color="auto"/>
                        <w:left w:val="none" w:sz="0" w:space="0" w:color="auto"/>
                        <w:bottom w:val="none" w:sz="0" w:space="0" w:color="auto"/>
                        <w:right w:val="none" w:sz="0" w:space="0" w:color="auto"/>
                      </w:divBdr>
                      <w:divsChild>
                        <w:div w:id="1355688688">
                          <w:marLeft w:val="0"/>
                          <w:marRight w:val="0"/>
                          <w:marTop w:val="330"/>
                          <w:marBottom w:val="330"/>
                          <w:divBdr>
                            <w:top w:val="none" w:sz="0" w:space="0" w:color="auto"/>
                            <w:left w:val="none" w:sz="0" w:space="0" w:color="auto"/>
                            <w:bottom w:val="none" w:sz="0" w:space="0" w:color="auto"/>
                            <w:right w:val="none" w:sz="0" w:space="0" w:color="auto"/>
                          </w:divBdr>
                          <w:divsChild>
                            <w:div w:id="1207342">
                              <w:marLeft w:val="0"/>
                              <w:marRight w:val="0"/>
                              <w:marTop w:val="360"/>
                              <w:marBottom w:val="0"/>
                              <w:divBdr>
                                <w:top w:val="none" w:sz="0" w:space="0" w:color="auto"/>
                                <w:left w:val="none" w:sz="0" w:space="0" w:color="auto"/>
                                <w:bottom w:val="none" w:sz="0" w:space="0" w:color="auto"/>
                                <w:right w:val="none" w:sz="0" w:space="0" w:color="auto"/>
                              </w:divBdr>
                              <w:divsChild>
                                <w:div w:id="16100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4547">
                          <w:marLeft w:val="0"/>
                          <w:marRight w:val="0"/>
                          <w:marTop w:val="330"/>
                          <w:marBottom w:val="330"/>
                          <w:divBdr>
                            <w:top w:val="none" w:sz="0" w:space="0" w:color="auto"/>
                            <w:left w:val="none" w:sz="0" w:space="0" w:color="auto"/>
                            <w:bottom w:val="none" w:sz="0" w:space="0" w:color="auto"/>
                            <w:right w:val="none" w:sz="0" w:space="0" w:color="auto"/>
                          </w:divBdr>
                          <w:divsChild>
                            <w:div w:id="1722903001">
                              <w:marLeft w:val="0"/>
                              <w:marRight w:val="0"/>
                              <w:marTop w:val="360"/>
                              <w:marBottom w:val="0"/>
                              <w:divBdr>
                                <w:top w:val="none" w:sz="0" w:space="0" w:color="auto"/>
                                <w:left w:val="none" w:sz="0" w:space="0" w:color="auto"/>
                                <w:bottom w:val="none" w:sz="0" w:space="0" w:color="auto"/>
                                <w:right w:val="none" w:sz="0" w:space="0" w:color="auto"/>
                              </w:divBdr>
                              <w:divsChild>
                                <w:div w:id="14763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240484">
      <w:bodyDiv w:val="1"/>
      <w:marLeft w:val="0"/>
      <w:marRight w:val="0"/>
      <w:marTop w:val="0"/>
      <w:marBottom w:val="0"/>
      <w:divBdr>
        <w:top w:val="none" w:sz="0" w:space="0" w:color="auto"/>
        <w:left w:val="none" w:sz="0" w:space="0" w:color="auto"/>
        <w:bottom w:val="none" w:sz="0" w:space="0" w:color="auto"/>
        <w:right w:val="none" w:sz="0" w:space="0" w:color="auto"/>
      </w:divBdr>
      <w:divsChild>
        <w:div w:id="1077823731">
          <w:marLeft w:val="0"/>
          <w:marRight w:val="0"/>
          <w:marTop w:val="0"/>
          <w:marBottom w:val="0"/>
          <w:divBdr>
            <w:top w:val="none" w:sz="0" w:space="0" w:color="auto"/>
            <w:left w:val="none" w:sz="0" w:space="0" w:color="auto"/>
            <w:bottom w:val="none" w:sz="0" w:space="0" w:color="auto"/>
            <w:right w:val="none" w:sz="0" w:space="0" w:color="auto"/>
          </w:divBdr>
          <w:divsChild>
            <w:div w:id="608467074">
              <w:marLeft w:val="450"/>
              <w:marRight w:val="450"/>
              <w:marTop w:val="375"/>
              <w:marBottom w:val="375"/>
              <w:divBdr>
                <w:top w:val="none" w:sz="0" w:space="0" w:color="auto"/>
                <w:left w:val="none" w:sz="0" w:space="0" w:color="auto"/>
                <w:bottom w:val="none" w:sz="0" w:space="0" w:color="auto"/>
                <w:right w:val="none" w:sz="0" w:space="0" w:color="auto"/>
              </w:divBdr>
            </w:div>
          </w:divsChild>
        </w:div>
        <w:div w:id="89357855">
          <w:marLeft w:val="0"/>
          <w:marRight w:val="0"/>
          <w:marTop w:val="0"/>
          <w:marBottom w:val="0"/>
          <w:divBdr>
            <w:top w:val="none" w:sz="0" w:space="0" w:color="auto"/>
            <w:left w:val="none" w:sz="0" w:space="0" w:color="auto"/>
            <w:bottom w:val="none" w:sz="0" w:space="0" w:color="auto"/>
            <w:right w:val="none" w:sz="0" w:space="0" w:color="auto"/>
          </w:divBdr>
          <w:divsChild>
            <w:div w:id="1110465536">
              <w:marLeft w:val="450"/>
              <w:marRight w:val="450"/>
              <w:marTop w:val="375"/>
              <w:marBottom w:val="375"/>
              <w:divBdr>
                <w:top w:val="none" w:sz="0" w:space="0" w:color="auto"/>
                <w:left w:val="none" w:sz="0" w:space="0" w:color="auto"/>
                <w:bottom w:val="none" w:sz="0" w:space="0" w:color="auto"/>
                <w:right w:val="none" w:sz="0" w:space="0" w:color="auto"/>
              </w:divBdr>
            </w:div>
          </w:divsChild>
        </w:div>
        <w:div w:id="761150740">
          <w:marLeft w:val="0"/>
          <w:marRight w:val="0"/>
          <w:marTop w:val="0"/>
          <w:marBottom w:val="0"/>
          <w:divBdr>
            <w:top w:val="none" w:sz="0" w:space="0" w:color="auto"/>
            <w:left w:val="none" w:sz="0" w:space="0" w:color="auto"/>
            <w:bottom w:val="none" w:sz="0" w:space="0" w:color="auto"/>
            <w:right w:val="none" w:sz="0" w:space="0" w:color="auto"/>
          </w:divBdr>
          <w:divsChild>
            <w:div w:id="654063895">
              <w:marLeft w:val="450"/>
              <w:marRight w:val="450"/>
              <w:marTop w:val="375"/>
              <w:marBottom w:val="375"/>
              <w:divBdr>
                <w:top w:val="none" w:sz="0" w:space="0" w:color="auto"/>
                <w:left w:val="none" w:sz="0" w:space="0" w:color="auto"/>
                <w:bottom w:val="none" w:sz="0" w:space="0" w:color="auto"/>
                <w:right w:val="none" w:sz="0" w:space="0" w:color="auto"/>
              </w:divBdr>
            </w:div>
          </w:divsChild>
        </w:div>
      </w:divsChild>
    </w:div>
    <w:div w:id="914441259">
      <w:bodyDiv w:val="1"/>
      <w:marLeft w:val="0"/>
      <w:marRight w:val="0"/>
      <w:marTop w:val="0"/>
      <w:marBottom w:val="0"/>
      <w:divBdr>
        <w:top w:val="none" w:sz="0" w:space="0" w:color="auto"/>
        <w:left w:val="none" w:sz="0" w:space="0" w:color="auto"/>
        <w:bottom w:val="none" w:sz="0" w:space="0" w:color="auto"/>
        <w:right w:val="none" w:sz="0" w:space="0" w:color="auto"/>
      </w:divBdr>
      <w:divsChild>
        <w:div w:id="12270270">
          <w:marLeft w:val="0"/>
          <w:marRight w:val="0"/>
          <w:marTop w:val="0"/>
          <w:marBottom w:val="0"/>
          <w:divBdr>
            <w:top w:val="none" w:sz="0" w:space="0" w:color="auto"/>
            <w:left w:val="none" w:sz="0" w:space="0" w:color="auto"/>
            <w:bottom w:val="none" w:sz="0" w:space="0" w:color="auto"/>
            <w:right w:val="none" w:sz="0" w:space="0" w:color="auto"/>
          </w:divBdr>
          <w:divsChild>
            <w:div w:id="2079743393">
              <w:marLeft w:val="0"/>
              <w:marRight w:val="0"/>
              <w:marTop w:val="0"/>
              <w:marBottom w:val="0"/>
              <w:divBdr>
                <w:top w:val="none" w:sz="0" w:space="0" w:color="auto"/>
                <w:left w:val="none" w:sz="0" w:space="0" w:color="auto"/>
                <w:bottom w:val="none" w:sz="0" w:space="0" w:color="auto"/>
                <w:right w:val="none" w:sz="0" w:space="0" w:color="auto"/>
              </w:divBdr>
              <w:divsChild>
                <w:div w:id="1034623678">
                  <w:marLeft w:val="0"/>
                  <w:marRight w:val="0"/>
                  <w:marTop w:val="0"/>
                  <w:marBottom w:val="0"/>
                  <w:divBdr>
                    <w:top w:val="none" w:sz="0" w:space="0" w:color="auto"/>
                    <w:left w:val="none" w:sz="0" w:space="0" w:color="auto"/>
                    <w:bottom w:val="none" w:sz="0" w:space="0" w:color="auto"/>
                    <w:right w:val="none" w:sz="0" w:space="0" w:color="auto"/>
                  </w:divBdr>
                  <w:divsChild>
                    <w:div w:id="669677244">
                      <w:marLeft w:val="0"/>
                      <w:marRight w:val="0"/>
                      <w:marTop w:val="0"/>
                      <w:marBottom w:val="0"/>
                      <w:divBdr>
                        <w:top w:val="none" w:sz="0" w:space="0" w:color="auto"/>
                        <w:left w:val="none" w:sz="0" w:space="0" w:color="auto"/>
                        <w:bottom w:val="none" w:sz="0" w:space="0" w:color="auto"/>
                        <w:right w:val="none" w:sz="0" w:space="0" w:color="auto"/>
                      </w:divBdr>
                      <w:divsChild>
                        <w:div w:id="12939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36232">
          <w:marLeft w:val="0"/>
          <w:marRight w:val="0"/>
          <w:marTop w:val="0"/>
          <w:marBottom w:val="0"/>
          <w:divBdr>
            <w:top w:val="none" w:sz="0" w:space="0" w:color="auto"/>
            <w:left w:val="none" w:sz="0" w:space="0" w:color="auto"/>
            <w:bottom w:val="none" w:sz="0" w:space="0" w:color="auto"/>
            <w:right w:val="none" w:sz="0" w:space="0" w:color="auto"/>
          </w:divBdr>
          <w:divsChild>
            <w:div w:id="662901945">
              <w:marLeft w:val="0"/>
              <w:marRight w:val="0"/>
              <w:marTop w:val="0"/>
              <w:marBottom w:val="0"/>
              <w:divBdr>
                <w:top w:val="none" w:sz="0" w:space="0" w:color="auto"/>
                <w:left w:val="none" w:sz="0" w:space="0" w:color="auto"/>
                <w:bottom w:val="none" w:sz="0" w:space="0" w:color="auto"/>
                <w:right w:val="none" w:sz="0" w:space="0" w:color="auto"/>
              </w:divBdr>
              <w:divsChild>
                <w:div w:id="11132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12755">
          <w:marLeft w:val="0"/>
          <w:marRight w:val="0"/>
          <w:marTop w:val="0"/>
          <w:marBottom w:val="0"/>
          <w:divBdr>
            <w:top w:val="none" w:sz="0" w:space="0" w:color="auto"/>
            <w:left w:val="none" w:sz="0" w:space="0" w:color="auto"/>
            <w:bottom w:val="none" w:sz="0" w:space="0" w:color="auto"/>
            <w:right w:val="none" w:sz="0" w:space="0" w:color="auto"/>
          </w:divBdr>
          <w:divsChild>
            <w:div w:id="1647512204">
              <w:marLeft w:val="0"/>
              <w:marRight w:val="0"/>
              <w:marTop w:val="0"/>
              <w:marBottom w:val="0"/>
              <w:divBdr>
                <w:top w:val="none" w:sz="0" w:space="0" w:color="auto"/>
                <w:left w:val="none" w:sz="0" w:space="0" w:color="auto"/>
                <w:bottom w:val="none" w:sz="0" w:space="0" w:color="auto"/>
                <w:right w:val="none" w:sz="0" w:space="0" w:color="auto"/>
              </w:divBdr>
              <w:divsChild>
                <w:div w:id="11342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6097">
          <w:marLeft w:val="0"/>
          <w:marRight w:val="0"/>
          <w:marTop w:val="0"/>
          <w:marBottom w:val="0"/>
          <w:divBdr>
            <w:top w:val="none" w:sz="0" w:space="0" w:color="auto"/>
            <w:left w:val="none" w:sz="0" w:space="0" w:color="auto"/>
            <w:bottom w:val="none" w:sz="0" w:space="0" w:color="auto"/>
            <w:right w:val="none" w:sz="0" w:space="0" w:color="auto"/>
          </w:divBdr>
          <w:divsChild>
            <w:div w:id="97024476">
              <w:marLeft w:val="0"/>
              <w:marRight w:val="0"/>
              <w:marTop w:val="0"/>
              <w:marBottom w:val="0"/>
              <w:divBdr>
                <w:top w:val="none" w:sz="0" w:space="0" w:color="auto"/>
                <w:left w:val="none" w:sz="0" w:space="0" w:color="auto"/>
                <w:bottom w:val="none" w:sz="0" w:space="0" w:color="auto"/>
                <w:right w:val="none" w:sz="0" w:space="0" w:color="auto"/>
              </w:divBdr>
              <w:divsChild>
                <w:div w:id="5038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78400">
          <w:marLeft w:val="0"/>
          <w:marRight w:val="0"/>
          <w:marTop w:val="0"/>
          <w:marBottom w:val="0"/>
          <w:divBdr>
            <w:top w:val="none" w:sz="0" w:space="0" w:color="auto"/>
            <w:left w:val="none" w:sz="0" w:space="0" w:color="auto"/>
            <w:bottom w:val="none" w:sz="0" w:space="0" w:color="auto"/>
            <w:right w:val="none" w:sz="0" w:space="0" w:color="auto"/>
          </w:divBdr>
          <w:divsChild>
            <w:div w:id="2437211">
              <w:marLeft w:val="0"/>
              <w:marRight w:val="0"/>
              <w:marTop w:val="0"/>
              <w:marBottom w:val="0"/>
              <w:divBdr>
                <w:top w:val="none" w:sz="0" w:space="0" w:color="auto"/>
                <w:left w:val="none" w:sz="0" w:space="0" w:color="auto"/>
                <w:bottom w:val="none" w:sz="0" w:space="0" w:color="auto"/>
                <w:right w:val="none" w:sz="0" w:space="0" w:color="auto"/>
              </w:divBdr>
              <w:divsChild>
                <w:div w:id="1084376182">
                  <w:marLeft w:val="0"/>
                  <w:marRight w:val="0"/>
                  <w:marTop w:val="0"/>
                  <w:marBottom w:val="0"/>
                  <w:divBdr>
                    <w:top w:val="none" w:sz="0" w:space="0" w:color="auto"/>
                    <w:left w:val="none" w:sz="0" w:space="0" w:color="auto"/>
                    <w:bottom w:val="none" w:sz="0" w:space="0" w:color="auto"/>
                    <w:right w:val="none" w:sz="0" w:space="0" w:color="auto"/>
                  </w:divBdr>
                  <w:divsChild>
                    <w:div w:id="818351480">
                      <w:marLeft w:val="0"/>
                      <w:marRight w:val="0"/>
                      <w:marTop w:val="0"/>
                      <w:marBottom w:val="0"/>
                      <w:divBdr>
                        <w:top w:val="none" w:sz="0" w:space="0" w:color="auto"/>
                        <w:left w:val="none" w:sz="0" w:space="0" w:color="auto"/>
                        <w:bottom w:val="none" w:sz="0" w:space="0" w:color="auto"/>
                        <w:right w:val="none" w:sz="0" w:space="0" w:color="auto"/>
                      </w:divBdr>
                      <w:divsChild>
                        <w:div w:id="212896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67064">
              <w:marLeft w:val="0"/>
              <w:marRight w:val="0"/>
              <w:marTop w:val="0"/>
              <w:marBottom w:val="0"/>
              <w:divBdr>
                <w:top w:val="none" w:sz="0" w:space="0" w:color="auto"/>
                <w:left w:val="none" w:sz="0" w:space="0" w:color="auto"/>
                <w:bottom w:val="none" w:sz="0" w:space="0" w:color="auto"/>
                <w:right w:val="none" w:sz="0" w:space="0" w:color="auto"/>
              </w:divBdr>
            </w:div>
          </w:divsChild>
        </w:div>
        <w:div w:id="848643452">
          <w:marLeft w:val="0"/>
          <w:marRight w:val="0"/>
          <w:marTop w:val="0"/>
          <w:marBottom w:val="0"/>
          <w:divBdr>
            <w:top w:val="none" w:sz="0" w:space="0" w:color="auto"/>
            <w:left w:val="none" w:sz="0" w:space="0" w:color="auto"/>
            <w:bottom w:val="none" w:sz="0" w:space="0" w:color="auto"/>
            <w:right w:val="none" w:sz="0" w:space="0" w:color="auto"/>
          </w:divBdr>
          <w:divsChild>
            <w:div w:id="1955674504">
              <w:marLeft w:val="0"/>
              <w:marRight w:val="0"/>
              <w:marTop w:val="0"/>
              <w:marBottom w:val="0"/>
              <w:divBdr>
                <w:top w:val="none" w:sz="0" w:space="0" w:color="auto"/>
                <w:left w:val="none" w:sz="0" w:space="0" w:color="auto"/>
                <w:bottom w:val="none" w:sz="0" w:space="0" w:color="auto"/>
                <w:right w:val="none" w:sz="0" w:space="0" w:color="auto"/>
              </w:divBdr>
              <w:divsChild>
                <w:div w:id="15679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30463">
          <w:marLeft w:val="0"/>
          <w:marRight w:val="0"/>
          <w:marTop w:val="0"/>
          <w:marBottom w:val="0"/>
          <w:divBdr>
            <w:top w:val="none" w:sz="0" w:space="0" w:color="auto"/>
            <w:left w:val="none" w:sz="0" w:space="0" w:color="auto"/>
            <w:bottom w:val="none" w:sz="0" w:space="0" w:color="auto"/>
            <w:right w:val="none" w:sz="0" w:space="0" w:color="auto"/>
          </w:divBdr>
          <w:divsChild>
            <w:div w:id="1332025631">
              <w:marLeft w:val="0"/>
              <w:marRight w:val="0"/>
              <w:marTop w:val="0"/>
              <w:marBottom w:val="0"/>
              <w:divBdr>
                <w:top w:val="none" w:sz="0" w:space="0" w:color="auto"/>
                <w:left w:val="none" w:sz="0" w:space="0" w:color="auto"/>
                <w:bottom w:val="none" w:sz="0" w:space="0" w:color="auto"/>
                <w:right w:val="none" w:sz="0" w:space="0" w:color="auto"/>
              </w:divBdr>
              <w:divsChild>
                <w:div w:id="1589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9208">
          <w:marLeft w:val="0"/>
          <w:marRight w:val="0"/>
          <w:marTop w:val="0"/>
          <w:marBottom w:val="0"/>
          <w:divBdr>
            <w:top w:val="none" w:sz="0" w:space="0" w:color="auto"/>
            <w:left w:val="none" w:sz="0" w:space="0" w:color="auto"/>
            <w:bottom w:val="none" w:sz="0" w:space="0" w:color="auto"/>
            <w:right w:val="none" w:sz="0" w:space="0" w:color="auto"/>
          </w:divBdr>
          <w:divsChild>
            <w:div w:id="1525631033">
              <w:marLeft w:val="0"/>
              <w:marRight w:val="0"/>
              <w:marTop w:val="0"/>
              <w:marBottom w:val="0"/>
              <w:divBdr>
                <w:top w:val="none" w:sz="0" w:space="0" w:color="auto"/>
                <w:left w:val="none" w:sz="0" w:space="0" w:color="auto"/>
                <w:bottom w:val="none" w:sz="0" w:space="0" w:color="auto"/>
                <w:right w:val="none" w:sz="0" w:space="0" w:color="auto"/>
              </w:divBdr>
            </w:div>
          </w:divsChild>
        </w:div>
        <w:div w:id="1677801654">
          <w:marLeft w:val="0"/>
          <w:marRight w:val="0"/>
          <w:marTop w:val="0"/>
          <w:marBottom w:val="0"/>
          <w:divBdr>
            <w:top w:val="none" w:sz="0" w:space="0" w:color="auto"/>
            <w:left w:val="none" w:sz="0" w:space="0" w:color="auto"/>
            <w:bottom w:val="none" w:sz="0" w:space="0" w:color="auto"/>
            <w:right w:val="none" w:sz="0" w:space="0" w:color="auto"/>
          </w:divBdr>
          <w:divsChild>
            <w:div w:id="1634168555">
              <w:marLeft w:val="0"/>
              <w:marRight w:val="0"/>
              <w:marTop w:val="0"/>
              <w:marBottom w:val="0"/>
              <w:divBdr>
                <w:top w:val="none" w:sz="0" w:space="0" w:color="auto"/>
                <w:left w:val="none" w:sz="0" w:space="0" w:color="auto"/>
                <w:bottom w:val="none" w:sz="0" w:space="0" w:color="auto"/>
                <w:right w:val="none" w:sz="0" w:space="0" w:color="auto"/>
              </w:divBdr>
              <w:divsChild>
                <w:div w:id="119512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372508">
      <w:bodyDiv w:val="1"/>
      <w:marLeft w:val="0"/>
      <w:marRight w:val="0"/>
      <w:marTop w:val="0"/>
      <w:marBottom w:val="0"/>
      <w:divBdr>
        <w:top w:val="none" w:sz="0" w:space="0" w:color="auto"/>
        <w:left w:val="none" w:sz="0" w:space="0" w:color="auto"/>
        <w:bottom w:val="none" w:sz="0" w:space="0" w:color="auto"/>
        <w:right w:val="none" w:sz="0" w:space="0" w:color="auto"/>
      </w:divBdr>
      <w:divsChild>
        <w:div w:id="712853852">
          <w:marLeft w:val="0"/>
          <w:marRight w:val="0"/>
          <w:marTop w:val="270"/>
          <w:marBottom w:val="270"/>
          <w:divBdr>
            <w:top w:val="none" w:sz="0" w:space="0" w:color="auto"/>
            <w:left w:val="none" w:sz="0" w:space="0" w:color="auto"/>
            <w:bottom w:val="none" w:sz="0" w:space="0" w:color="auto"/>
            <w:right w:val="none" w:sz="0" w:space="0" w:color="auto"/>
          </w:divBdr>
          <w:divsChild>
            <w:div w:id="1470047883">
              <w:marLeft w:val="0"/>
              <w:marRight w:val="0"/>
              <w:marTop w:val="270"/>
              <w:marBottom w:val="270"/>
              <w:divBdr>
                <w:top w:val="none" w:sz="0" w:space="0" w:color="auto"/>
                <w:left w:val="none" w:sz="0" w:space="0" w:color="auto"/>
                <w:bottom w:val="none" w:sz="0" w:space="0" w:color="auto"/>
                <w:right w:val="none" w:sz="0" w:space="0" w:color="auto"/>
              </w:divBdr>
              <w:divsChild>
                <w:div w:id="122514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1066">
          <w:marLeft w:val="0"/>
          <w:marRight w:val="0"/>
          <w:marTop w:val="270"/>
          <w:marBottom w:val="270"/>
          <w:divBdr>
            <w:top w:val="none" w:sz="0" w:space="0" w:color="auto"/>
            <w:left w:val="none" w:sz="0" w:space="0" w:color="auto"/>
            <w:bottom w:val="none" w:sz="0" w:space="0" w:color="auto"/>
            <w:right w:val="none" w:sz="0" w:space="0" w:color="auto"/>
          </w:divBdr>
          <w:divsChild>
            <w:div w:id="270092485">
              <w:marLeft w:val="0"/>
              <w:marRight w:val="0"/>
              <w:marTop w:val="270"/>
              <w:marBottom w:val="270"/>
              <w:divBdr>
                <w:top w:val="none" w:sz="0" w:space="0" w:color="auto"/>
                <w:left w:val="none" w:sz="0" w:space="0" w:color="auto"/>
                <w:bottom w:val="none" w:sz="0" w:space="0" w:color="auto"/>
                <w:right w:val="none" w:sz="0" w:space="0" w:color="auto"/>
              </w:divBdr>
              <w:divsChild>
                <w:div w:id="15565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17272">
      <w:bodyDiv w:val="1"/>
      <w:marLeft w:val="0"/>
      <w:marRight w:val="0"/>
      <w:marTop w:val="0"/>
      <w:marBottom w:val="0"/>
      <w:divBdr>
        <w:top w:val="none" w:sz="0" w:space="0" w:color="auto"/>
        <w:left w:val="none" w:sz="0" w:space="0" w:color="auto"/>
        <w:bottom w:val="none" w:sz="0" w:space="0" w:color="auto"/>
        <w:right w:val="none" w:sz="0" w:space="0" w:color="auto"/>
      </w:divBdr>
      <w:divsChild>
        <w:div w:id="1713383338">
          <w:marLeft w:val="0"/>
          <w:marRight w:val="0"/>
          <w:marTop w:val="270"/>
          <w:marBottom w:val="270"/>
          <w:divBdr>
            <w:top w:val="none" w:sz="0" w:space="0" w:color="auto"/>
            <w:left w:val="none" w:sz="0" w:space="0" w:color="auto"/>
            <w:bottom w:val="none" w:sz="0" w:space="0" w:color="auto"/>
            <w:right w:val="none" w:sz="0" w:space="0" w:color="auto"/>
          </w:divBdr>
          <w:divsChild>
            <w:div w:id="556624225">
              <w:marLeft w:val="0"/>
              <w:marRight w:val="0"/>
              <w:marTop w:val="270"/>
              <w:marBottom w:val="270"/>
              <w:divBdr>
                <w:top w:val="none" w:sz="0" w:space="0" w:color="auto"/>
                <w:left w:val="none" w:sz="0" w:space="0" w:color="auto"/>
                <w:bottom w:val="none" w:sz="0" w:space="0" w:color="auto"/>
                <w:right w:val="none" w:sz="0" w:space="0" w:color="auto"/>
              </w:divBdr>
              <w:divsChild>
                <w:div w:id="207350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75303">
      <w:bodyDiv w:val="1"/>
      <w:marLeft w:val="0"/>
      <w:marRight w:val="0"/>
      <w:marTop w:val="0"/>
      <w:marBottom w:val="0"/>
      <w:divBdr>
        <w:top w:val="none" w:sz="0" w:space="0" w:color="auto"/>
        <w:left w:val="none" w:sz="0" w:space="0" w:color="auto"/>
        <w:bottom w:val="none" w:sz="0" w:space="0" w:color="auto"/>
        <w:right w:val="none" w:sz="0" w:space="0" w:color="auto"/>
      </w:divBdr>
      <w:divsChild>
        <w:div w:id="351034826">
          <w:marLeft w:val="0"/>
          <w:marRight w:val="0"/>
          <w:marTop w:val="330"/>
          <w:marBottom w:val="330"/>
          <w:divBdr>
            <w:top w:val="none" w:sz="0" w:space="0" w:color="auto"/>
            <w:left w:val="none" w:sz="0" w:space="0" w:color="auto"/>
            <w:bottom w:val="none" w:sz="0" w:space="0" w:color="auto"/>
            <w:right w:val="none" w:sz="0" w:space="0" w:color="auto"/>
          </w:divBdr>
          <w:divsChild>
            <w:div w:id="80563973">
              <w:marLeft w:val="0"/>
              <w:marRight w:val="0"/>
              <w:marTop w:val="360"/>
              <w:marBottom w:val="0"/>
              <w:divBdr>
                <w:top w:val="none" w:sz="0" w:space="0" w:color="auto"/>
                <w:left w:val="none" w:sz="0" w:space="0" w:color="auto"/>
                <w:bottom w:val="none" w:sz="0" w:space="0" w:color="auto"/>
                <w:right w:val="none" w:sz="0" w:space="0" w:color="auto"/>
              </w:divBdr>
              <w:divsChild>
                <w:div w:id="104120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88654">
      <w:bodyDiv w:val="1"/>
      <w:marLeft w:val="0"/>
      <w:marRight w:val="0"/>
      <w:marTop w:val="0"/>
      <w:marBottom w:val="0"/>
      <w:divBdr>
        <w:top w:val="none" w:sz="0" w:space="0" w:color="auto"/>
        <w:left w:val="none" w:sz="0" w:space="0" w:color="auto"/>
        <w:bottom w:val="none" w:sz="0" w:space="0" w:color="auto"/>
        <w:right w:val="none" w:sz="0" w:space="0" w:color="auto"/>
      </w:divBdr>
    </w:div>
    <w:div w:id="941106974">
      <w:bodyDiv w:val="1"/>
      <w:marLeft w:val="0"/>
      <w:marRight w:val="0"/>
      <w:marTop w:val="0"/>
      <w:marBottom w:val="0"/>
      <w:divBdr>
        <w:top w:val="none" w:sz="0" w:space="0" w:color="auto"/>
        <w:left w:val="none" w:sz="0" w:space="0" w:color="auto"/>
        <w:bottom w:val="none" w:sz="0" w:space="0" w:color="auto"/>
        <w:right w:val="none" w:sz="0" w:space="0" w:color="auto"/>
      </w:divBdr>
      <w:divsChild>
        <w:div w:id="658650965">
          <w:marLeft w:val="0"/>
          <w:marRight w:val="0"/>
          <w:marTop w:val="330"/>
          <w:marBottom w:val="330"/>
          <w:divBdr>
            <w:top w:val="none" w:sz="0" w:space="0" w:color="auto"/>
            <w:left w:val="none" w:sz="0" w:space="0" w:color="auto"/>
            <w:bottom w:val="none" w:sz="0" w:space="0" w:color="auto"/>
            <w:right w:val="none" w:sz="0" w:space="0" w:color="auto"/>
          </w:divBdr>
          <w:divsChild>
            <w:div w:id="1114521872">
              <w:marLeft w:val="0"/>
              <w:marRight w:val="0"/>
              <w:marTop w:val="360"/>
              <w:marBottom w:val="0"/>
              <w:divBdr>
                <w:top w:val="none" w:sz="0" w:space="0" w:color="auto"/>
                <w:left w:val="none" w:sz="0" w:space="0" w:color="auto"/>
                <w:bottom w:val="none" w:sz="0" w:space="0" w:color="auto"/>
                <w:right w:val="none" w:sz="0" w:space="0" w:color="auto"/>
              </w:divBdr>
              <w:divsChild>
                <w:div w:id="2525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6086">
          <w:marLeft w:val="0"/>
          <w:marRight w:val="0"/>
          <w:marTop w:val="0"/>
          <w:marBottom w:val="0"/>
          <w:divBdr>
            <w:top w:val="none" w:sz="0" w:space="0" w:color="auto"/>
            <w:left w:val="none" w:sz="0" w:space="0" w:color="auto"/>
            <w:bottom w:val="none" w:sz="0" w:space="0" w:color="auto"/>
            <w:right w:val="none" w:sz="0" w:space="0" w:color="auto"/>
          </w:divBdr>
        </w:div>
        <w:div w:id="1508517985">
          <w:marLeft w:val="0"/>
          <w:marRight w:val="0"/>
          <w:marTop w:val="330"/>
          <w:marBottom w:val="330"/>
          <w:divBdr>
            <w:top w:val="none" w:sz="0" w:space="0" w:color="auto"/>
            <w:left w:val="none" w:sz="0" w:space="0" w:color="auto"/>
            <w:bottom w:val="none" w:sz="0" w:space="0" w:color="auto"/>
            <w:right w:val="none" w:sz="0" w:space="0" w:color="auto"/>
          </w:divBdr>
          <w:divsChild>
            <w:div w:id="692222690">
              <w:marLeft w:val="0"/>
              <w:marRight w:val="0"/>
              <w:marTop w:val="360"/>
              <w:marBottom w:val="0"/>
              <w:divBdr>
                <w:top w:val="none" w:sz="0" w:space="0" w:color="auto"/>
                <w:left w:val="none" w:sz="0" w:space="0" w:color="auto"/>
                <w:bottom w:val="none" w:sz="0" w:space="0" w:color="auto"/>
                <w:right w:val="none" w:sz="0" w:space="0" w:color="auto"/>
              </w:divBdr>
              <w:divsChild>
                <w:div w:id="77806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372543">
      <w:bodyDiv w:val="1"/>
      <w:marLeft w:val="0"/>
      <w:marRight w:val="0"/>
      <w:marTop w:val="0"/>
      <w:marBottom w:val="0"/>
      <w:divBdr>
        <w:top w:val="none" w:sz="0" w:space="0" w:color="auto"/>
        <w:left w:val="none" w:sz="0" w:space="0" w:color="auto"/>
        <w:bottom w:val="none" w:sz="0" w:space="0" w:color="auto"/>
        <w:right w:val="none" w:sz="0" w:space="0" w:color="auto"/>
      </w:divBdr>
      <w:divsChild>
        <w:div w:id="274950161">
          <w:marLeft w:val="0"/>
          <w:marRight w:val="0"/>
          <w:marTop w:val="90"/>
          <w:marBottom w:val="0"/>
          <w:divBdr>
            <w:top w:val="none" w:sz="0" w:space="0" w:color="auto"/>
            <w:left w:val="none" w:sz="0" w:space="0" w:color="auto"/>
            <w:bottom w:val="none" w:sz="0" w:space="0" w:color="auto"/>
            <w:right w:val="none" w:sz="0" w:space="0" w:color="auto"/>
          </w:divBdr>
        </w:div>
        <w:div w:id="1368599346">
          <w:marLeft w:val="0"/>
          <w:marRight w:val="0"/>
          <w:marTop w:val="270"/>
          <w:marBottom w:val="315"/>
          <w:divBdr>
            <w:top w:val="none" w:sz="0" w:space="0" w:color="auto"/>
            <w:left w:val="none" w:sz="0" w:space="0" w:color="auto"/>
            <w:bottom w:val="none" w:sz="0" w:space="0" w:color="auto"/>
            <w:right w:val="none" w:sz="0" w:space="0" w:color="auto"/>
          </w:divBdr>
          <w:divsChild>
            <w:div w:id="494031616">
              <w:marLeft w:val="0"/>
              <w:marRight w:val="0"/>
              <w:marTop w:val="270"/>
              <w:marBottom w:val="270"/>
              <w:divBdr>
                <w:top w:val="none" w:sz="0" w:space="0" w:color="auto"/>
                <w:left w:val="none" w:sz="0" w:space="0" w:color="auto"/>
                <w:bottom w:val="none" w:sz="0" w:space="0" w:color="auto"/>
                <w:right w:val="none" w:sz="0" w:space="0" w:color="auto"/>
              </w:divBdr>
              <w:divsChild>
                <w:div w:id="2052194735">
                  <w:marLeft w:val="0"/>
                  <w:marRight w:val="0"/>
                  <w:marTop w:val="270"/>
                  <w:marBottom w:val="270"/>
                  <w:divBdr>
                    <w:top w:val="none" w:sz="0" w:space="0" w:color="auto"/>
                    <w:left w:val="none" w:sz="0" w:space="0" w:color="auto"/>
                    <w:bottom w:val="none" w:sz="0" w:space="0" w:color="auto"/>
                    <w:right w:val="none" w:sz="0" w:space="0" w:color="auto"/>
                  </w:divBdr>
                  <w:divsChild>
                    <w:div w:id="86428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81657">
              <w:marLeft w:val="0"/>
              <w:marRight w:val="0"/>
              <w:marTop w:val="270"/>
              <w:marBottom w:val="270"/>
              <w:divBdr>
                <w:top w:val="none" w:sz="0" w:space="0" w:color="auto"/>
                <w:left w:val="none" w:sz="0" w:space="0" w:color="auto"/>
                <w:bottom w:val="none" w:sz="0" w:space="0" w:color="auto"/>
                <w:right w:val="none" w:sz="0" w:space="0" w:color="auto"/>
              </w:divBdr>
              <w:divsChild>
                <w:div w:id="1910771204">
                  <w:marLeft w:val="0"/>
                  <w:marRight w:val="0"/>
                  <w:marTop w:val="270"/>
                  <w:marBottom w:val="270"/>
                  <w:divBdr>
                    <w:top w:val="none" w:sz="0" w:space="0" w:color="auto"/>
                    <w:left w:val="none" w:sz="0" w:space="0" w:color="auto"/>
                    <w:bottom w:val="none" w:sz="0" w:space="0" w:color="auto"/>
                    <w:right w:val="none" w:sz="0" w:space="0" w:color="auto"/>
                  </w:divBdr>
                  <w:divsChild>
                    <w:div w:id="5178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1863">
              <w:marLeft w:val="0"/>
              <w:marRight w:val="0"/>
              <w:marTop w:val="270"/>
              <w:marBottom w:val="270"/>
              <w:divBdr>
                <w:top w:val="none" w:sz="0" w:space="0" w:color="auto"/>
                <w:left w:val="none" w:sz="0" w:space="0" w:color="auto"/>
                <w:bottom w:val="none" w:sz="0" w:space="0" w:color="auto"/>
                <w:right w:val="none" w:sz="0" w:space="0" w:color="auto"/>
              </w:divBdr>
              <w:divsChild>
                <w:div w:id="981544446">
                  <w:marLeft w:val="0"/>
                  <w:marRight w:val="0"/>
                  <w:marTop w:val="270"/>
                  <w:marBottom w:val="270"/>
                  <w:divBdr>
                    <w:top w:val="none" w:sz="0" w:space="0" w:color="auto"/>
                    <w:left w:val="none" w:sz="0" w:space="0" w:color="auto"/>
                    <w:bottom w:val="none" w:sz="0" w:space="0" w:color="auto"/>
                    <w:right w:val="none" w:sz="0" w:space="0" w:color="auto"/>
                  </w:divBdr>
                  <w:divsChild>
                    <w:div w:id="91882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833711">
          <w:marLeft w:val="0"/>
          <w:marRight w:val="0"/>
          <w:marTop w:val="0"/>
          <w:marBottom w:val="0"/>
          <w:divBdr>
            <w:top w:val="none" w:sz="0" w:space="0" w:color="auto"/>
            <w:left w:val="none" w:sz="0" w:space="0" w:color="auto"/>
            <w:bottom w:val="none" w:sz="0" w:space="0" w:color="auto"/>
            <w:right w:val="none" w:sz="0" w:space="0" w:color="auto"/>
          </w:divBdr>
        </w:div>
      </w:divsChild>
    </w:div>
    <w:div w:id="942611728">
      <w:bodyDiv w:val="1"/>
      <w:marLeft w:val="0"/>
      <w:marRight w:val="0"/>
      <w:marTop w:val="0"/>
      <w:marBottom w:val="0"/>
      <w:divBdr>
        <w:top w:val="none" w:sz="0" w:space="0" w:color="auto"/>
        <w:left w:val="none" w:sz="0" w:space="0" w:color="auto"/>
        <w:bottom w:val="none" w:sz="0" w:space="0" w:color="auto"/>
        <w:right w:val="none" w:sz="0" w:space="0" w:color="auto"/>
      </w:divBdr>
    </w:div>
    <w:div w:id="943536806">
      <w:bodyDiv w:val="1"/>
      <w:marLeft w:val="0"/>
      <w:marRight w:val="0"/>
      <w:marTop w:val="0"/>
      <w:marBottom w:val="0"/>
      <w:divBdr>
        <w:top w:val="none" w:sz="0" w:space="0" w:color="auto"/>
        <w:left w:val="none" w:sz="0" w:space="0" w:color="auto"/>
        <w:bottom w:val="none" w:sz="0" w:space="0" w:color="auto"/>
        <w:right w:val="none" w:sz="0" w:space="0" w:color="auto"/>
      </w:divBdr>
      <w:divsChild>
        <w:div w:id="363529290">
          <w:marLeft w:val="0"/>
          <w:marRight w:val="0"/>
          <w:marTop w:val="0"/>
          <w:marBottom w:val="0"/>
          <w:divBdr>
            <w:top w:val="none" w:sz="0" w:space="0" w:color="auto"/>
            <w:left w:val="none" w:sz="0" w:space="0" w:color="auto"/>
            <w:bottom w:val="none" w:sz="0" w:space="0" w:color="auto"/>
            <w:right w:val="none" w:sz="0" w:space="0" w:color="auto"/>
          </w:divBdr>
          <w:divsChild>
            <w:div w:id="257101952">
              <w:marLeft w:val="0"/>
              <w:marRight w:val="0"/>
              <w:marTop w:val="0"/>
              <w:marBottom w:val="0"/>
              <w:divBdr>
                <w:top w:val="none" w:sz="0" w:space="0" w:color="auto"/>
                <w:left w:val="none" w:sz="0" w:space="0" w:color="auto"/>
                <w:bottom w:val="none" w:sz="0" w:space="0" w:color="auto"/>
                <w:right w:val="none" w:sz="0" w:space="0" w:color="auto"/>
              </w:divBdr>
              <w:divsChild>
                <w:div w:id="414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27700">
          <w:marLeft w:val="0"/>
          <w:marRight w:val="0"/>
          <w:marTop w:val="0"/>
          <w:marBottom w:val="0"/>
          <w:divBdr>
            <w:top w:val="none" w:sz="0" w:space="0" w:color="auto"/>
            <w:left w:val="none" w:sz="0" w:space="0" w:color="auto"/>
            <w:bottom w:val="none" w:sz="0" w:space="0" w:color="auto"/>
            <w:right w:val="none" w:sz="0" w:space="0" w:color="auto"/>
          </w:divBdr>
          <w:divsChild>
            <w:div w:id="1862744946">
              <w:marLeft w:val="0"/>
              <w:marRight w:val="0"/>
              <w:marTop w:val="0"/>
              <w:marBottom w:val="0"/>
              <w:divBdr>
                <w:top w:val="none" w:sz="0" w:space="0" w:color="auto"/>
                <w:left w:val="none" w:sz="0" w:space="0" w:color="auto"/>
                <w:bottom w:val="none" w:sz="0" w:space="0" w:color="auto"/>
                <w:right w:val="none" w:sz="0" w:space="0" w:color="auto"/>
              </w:divBdr>
              <w:divsChild>
                <w:div w:id="3410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30911">
          <w:marLeft w:val="0"/>
          <w:marRight w:val="0"/>
          <w:marTop w:val="0"/>
          <w:marBottom w:val="0"/>
          <w:divBdr>
            <w:top w:val="none" w:sz="0" w:space="0" w:color="auto"/>
            <w:left w:val="none" w:sz="0" w:space="0" w:color="auto"/>
            <w:bottom w:val="none" w:sz="0" w:space="0" w:color="auto"/>
            <w:right w:val="none" w:sz="0" w:space="0" w:color="auto"/>
          </w:divBdr>
          <w:divsChild>
            <w:div w:id="170530824">
              <w:marLeft w:val="0"/>
              <w:marRight w:val="0"/>
              <w:marTop w:val="0"/>
              <w:marBottom w:val="0"/>
              <w:divBdr>
                <w:top w:val="none" w:sz="0" w:space="0" w:color="auto"/>
                <w:left w:val="none" w:sz="0" w:space="0" w:color="auto"/>
                <w:bottom w:val="none" w:sz="0" w:space="0" w:color="auto"/>
                <w:right w:val="none" w:sz="0" w:space="0" w:color="auto"/>
              </w:divBdr>
              <w:divsChild>
                <w:div w:id="70020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8846">
      <w:bodyDiv w:val="1"/>
      <w:marLeft w:val="0"/>
      <w:marRight w:val="0"/>
      <w:marTop w:val="0"/>
      <w:marBottom w:val="0"/>
      <w:divBdr>
        <w:top w:val="none" w:sz="0" w:space="0" w:color="auto"/>
        <w:left w:val="none" w:sz="0" w:space="0" w:color="auto"/>
        <w:bottom w:val="none" w:sz="0" w:space="0" w:color="auto"/>
        <w:right w:val="none" w:sz="0" w:space="0" w:color="auto"/>
      </w:divBdr>
    </w:div>
    <w:div w:id="944459443">
      <w:bodyDiv w:val="1"/>
      <w:marLeft w:val="0"/>
      <w:marRight w:val="0"/>
      <w:marTop w:val="0"/>
      <w:marBottom w:val="0"/>
      <w:divBdr>
        <w:top w:val="none" w:sz="0" w:space="0" w:color="auto"/>
        <w:left w:val="none" w:sz="0" w:space="0" w:color="auto"/>
        <w:bottom w:val="none" w:sz="0" w:space="0" w:color="auto"/>
        <w:right w:val="none" w:sz="0" w:space="0" w:color="auto"/>
      </w:divBdr>
    </w:div>
    <w:div w:id="948662333">
      <w:bodyDiv w:val="1"/>
      <w:marLeft w:val="0"/>
      <w:marRight w:val="0"/>
      <w:marTop w:val="0"/>
      <w:marBottom w:val="0"/>
      <w:divBdr>
        <w:top w:val="none" w:sz="0" w:space="0" w:color="auto"/>
        <w:left w:val="none" w:sz="0" w:space="0" w:color="auto"/>
        <w:bottom w:val="none" w:sz="0" w:space="0" w:color="auto"/>
        <w:right w:val="none" w:sz="0" w:space="0" w:color="auto"/>
      </w:divBdr>
    </w:div>
    <w:div w:id="960037053">
      <w:bodyDiv w:val="1"/>
      <w:marLeft w:val="0"/>
      <w:marRight w:val="0"/>
      <w:marTop w:val="0"/>
      <w:marBottom w:val="0"/>
      <w:divBdr>
        <w:top w:val="none" w:sz="0" w:space="0" w:color="auto"/>
        <w:left w:val="none" w:sz="0" w:space="0" w:color="auto"/>
        <w:bottom w:val="none" w:sz="0" w:space="0" w:color="auto"/>
        <w:right w:val="none" w:sz="0" w:space="0" w:color="auto"/>
      </w:divBdr>
      <w:divsChild>
        <w:div w:id="255797022">
          <w:marLeft w:val="0"/>
          <w:marRight w:val="0"/>
          <w:marTop w:val="0"/>
          <w:marBottom w:val="0"/>
          <w:divBdr>
            <w:top w:val="none" w:sz="0" w:space="0" w:color="auto"/>
            <w:left w:val="none" w:sz="0" w:space="0" w:color="auto"/>
            <w:bottom w:val="none" w:sz="0" w:space="0" w:color="auto"/>
            <w:right w:val="none" w:sz="0" w:space="0" w:color="auto"/>
          </w:divBdr>
          <w:divsChild>
            <w:div w:id="475146417">
              <w:marLeft w:val="0"/>
              <w:marRight w:val="0"/>
              <w:marTop w:val="0"/>
              <w:marBottom w:val="0"/>
              <w:divBdr>
                <w:top w:val="none" w:sz="0" w:space="0" w:color="auto"/>
                <w:left w:val="none" w:sz="0" w:space="0" w:color="auto"/>
                <w:bottom w:val="none" w:sz="0" w:space="0" w:color="auto"/>
                <w:right w:val="none" w:sz="0" w:space="0" w:color="auto"/>
              </w:divBdr>
              <w:divsChild>
                <w:div w:id="10957878">
                  <w:marLeft w:val="0"/>
                  <w:marRight w:val="0"/>
                  <w:marTop w:val="0"/>
                  <w:marBottom w:val="0"/>
                  <w:divBdr>
                    <w:top w:val="none" w:sz="0" w:space="0" w:color="auto"/>
                    <w:left w:val="none" w:sz="0" w:space="0" w:color="auto"/>
                    <w:bottom w:val="none" w:sz="0" w:space="0" w:color="auto"/>
                    <w:right w:val="none" w:sz="0" w:space="0" w:color="auto"/>
                  </w:divBdr>
                  <w:divsChild>
                    <w:div w:id="195659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478604">
          <w:marLeft w:val="0"/>
          <w:marRight w:val="0"/>
          <w:marTop w:val="0"/>
          <w:marBottom w:val="0"/>
          <w:divBdr>
            <w:top w:val="none" w:sz="0" w:space="0" w:color="auto"/>
            <w:left w:val="none" w:sz="0" w:space="0" w:color="auto"/>
            <w:bottom w:val="none" w:sz="0" w:space="0" w:color="auto"/>
            <w:right w:val="none" w:sz="0" w:space="0" w:color="auto"/>
          </w:divBdr>
        </w:div>
        <w:div w:id="1984386892">
          <w:marLeft w:val="0"/>
          <w:marRight w:val="0"/>
          <w:marTop w:val="0"/>
          <w:marBottom w:val="0"/>
          <w:divBdr>
            <w:top w:val="none" w:sz="0" w:space="0" w:color="auto"/>
            <w:left w:val="none" w:sz="0" w:space="0" w:color="auto"/>
            <w:bottom w:val="none" w:sz="0" w:space="0" w:color="auto"/>
            <w:right w:val="none" w:sz="0" w:space="0" w:color="auto"/>
          </w:divBdr>
        </w:div>
      </w:divsChild>
    </w:div>
    <w:div w:id="968515051">
      <w:bodyDiv w:val="1"/>
      <w:marLeft w:val="0"/>
      <w:marRight w:val="0"/>
      <w:marTop w:val="0"/>
      <w:marBottom w:val="0"/>
      <w:divBdr>
        <w:top w:val="none" w:sz="0" w:space="0" w:color="auto"/>
        <w:left w:val="none" w:sz="0" w:space="0" w:color="auto"/>
        <w:bottom w:val="none" w:sz="0" w:space="0" w:color="auto"/>
        <w:right w:val="none" w:sz="0" w:space="0" w:color="auto"/>
      </w:divBdr>
      <w:divsChild>
        <w:div w:id="356976572">
          <w:marLeft w:val="0"/>
          <w:marRight w:val="0"/>
          <w:marTop w:val="0"/>
          <w:marBottom w:val="0"/>
          <w:divBdr>
            <w:top w:val="none" w:sz="0" w:space="0" w:color="auto"/>
            <w:left w:val="none" w:sz="0" w:space="0" w:color="auto"/>
            <w:bottom w:val="none" w:sz="0" w:space="0" w:color="auto"/>
            <w:right w:val="none" w:sz="0" w:space="0" w:color="auto"/>
          </w:divBdr>
        </w:div>
        <w:div w:id="1275599658">
          <w:marLeft w:val="0"/>
          <w:marRight w:val="0"/>
          <w:marTop w:val="0"/>
          <w:marBottom w:val="0"/>
          <w:divBdr>
            <w:top w:val="none" w:sz="0" w:space="0" w:color="auto"/>
            <w:left w:val="none" w:sz="0" w:space="0" w:color="auto"/>
            <w:bottom w:val="none" w:sz="0" w:space="0" w:color="auto"/>
            <w:right w:val="none" w:sz="0" w:space="0" w:color="auto"/>
          </w:divBdr>
        </w:div>
        <w:div w:id="1938903874">
          <w:marLeft w:val="0"/>
          <w:marRight w:val="0"/>
          <w:marTop w:val="0"/>
          <w:marBottom w:val="0"/>
          <w:divBdr>
            <w:top w:val="none" w:sz="0" w:space="0" w:color="auto"/>
            <w:left w:val="none" w:sz="0" w:space="0" w:color="auto"/>
            <w:bottom w:val="none" w:sz="0" w:space="0" w:color="auto"/>
            <w:right w:val="none" w:sz="0" w:space="0" w:color="auto"/>
          </w:divBdr>
          <w:divsChild>
            <w:div w:id="1417482407">
              <w:marLeft w:val="0"/>
              <w:marRight w:val="0"/>
              <w:marTop w:val="0"/>
              <w:marBottom w:val="0"/>
              <w:divBdr>
                <w:top w:val="none" w:sz="0" w:space="0" w:color="auto"/>
                <w:left w:val="none" w:sz="0" w:space="0" w:color="auto"/>
                <w:bottom w:val="none" w:sz="0" w:space="0" w:color="auto"/>
                <w:right w:val="none" w:sz="0" w:space="0" w:color="auto"/>
              </w:divBdr>
              <w:divsChild>
                <w:div w:id="1864243651">
                  <w:marLeft w:val="0"/>
                  <w:marRight w:val="0"/>
                  <w:marTop w:val="0"/>
                  <w:marBottom w:val="0"/>
                  <w:divBdr>
                    <w:top w:val="none" w:sz="0" w:space="0" w:color="auto"/>
                    <w:left w:val="none" w:sz="0" w:space="0" w:color="auto"/>
                    <w:bottom w:val="none" w:sz="0" w:space="0" w:color="auto"/>
                    <w:right w:val="none" w:sz="0" w:space="0" w:color="auto"/>
                  </w:divBdr>
                  <w:divsChild>
                    <w:div w:id="10284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945006">
      <w:bodyDiv w:val="1"/>
      <w:marLeft w:val="0"/>
      <w:marRight w:val="0"/>
      <w:marTop w:val="0"/>
      <w:marBottom w:val="0"/>
      <w:divBdr>
        <w:top w:val="none" w:sz="0" w:space="0" w:color="auto"/>
        <w:left w:val="none" w:sz="0" w:space="0" w:color="auto"/>
        <w:bottom w:val="none" w:sz="0" w:space="0" w:color="auto"/>
        <w:right w:val="none" w:sz="0" w:space="0" w:color="auto"/>
      </w:divBdr>
    </w:div>
    <w:div w:id="973945794">
      <w:bodyDiv w:val="1"/>
      <w:marLeft w:val="0"/>
      <w:marRight w:val="0"/>
      <w:marTop w:val="0"/>
      <w:marBottom w:val="0"/>
      <w:divBdr>
        <w:top w:val="none" w:sz="0" w:space="0" w:color="auto"/>
        <w:left w:val="none" w:sz="0" w:space="0" w:color="auto"/>
        <w:bottom w:val="none" w:sz="0" w:space="0" w:color="auto"/>
        <w:right w:val="none" w:sz="0" w:space="0" w:color="auto"/>
      </w:divBdr>
      <w:divsChild>
        <w:div w:id="1087967121">
          <w:marLeft w:val="0"/>
          <w:marRight w:val="0"/>
          <w:marTop w:val="0"/>
          <w:marBottom w:val="0"/>
          <w:divBdr>
            <w:top w:val="none" w:sz="0" w:space="0" w:color="auto"/>
            <w:left w:val="none" w:sz="0" w:space="0" w:color="auto"/>
            <w:bottom w:val="none" w:sz="0" w:space="0" w:color="auto"/>
            <w:right w:val="none" w:sz="0" w:space="0" w:color="auto"/>
          </w:divBdr>
          <w:divsChild>
            <w:div w:id="369885259">
              <w:marLeft w:val="0"/>
              <w:marRight w:val="0"/>
              <w:marTop w:val="0"/>
              <w:marBottom w:val="0"/>
              <w:divBdr>
                <w:top w:val="none" w:sz="0" w:space="0" w:color="auto"/>
                <w:left w:val="none" w:sz="0" w:space="0" w:color="auto"/>
                <w:bottom w:val="none" w:sz="0" w:space="0" w:color="auto"/>
                <w:right w:val="none" w:sz="0" w:space="0" w:color="auto"/>
              </w:divBdr>
              <w:divsChild>
                <w:div w:id="1217661836">
                  <w:marLeft w:val="0"/>
                  <w:marRight w:val="0"/>
                  <w:marTop w:val="0"/>
                  <w:marBottom w:val="0"/>
                  <w:divBdr>
                    <w:top w:val="none" w:sz="0" w:space="0" w:color="auto"/>
                    <w:left w:val="none" w:sz="0" w:space="0" w:color="auto"/>
                    <w:bottom w:val="none" w:sz="0" w:space="0" w:color="auto"/>
                    <w:right w:val="none" w:sz="0" w:space="0" w:color="auto"/>
                  </w:divBdr>
                  <w:divsChild>
                    <w:div w:id="11640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367014">
          <w:marLeft w:val="0"/>
          <w:marRight w:val="0"/>
          <w:marTop w:val="0"/>
          <w:marBottom w:val="0"/>
          <w:divBdr>
            <w:top w:val="none" w:sz="0" w:space="0" w:color="auto"/>
            <w:left w:val="none" w:sz="0" w:space="0" w:color="auto"/>
            <w:bottom w:val="none" w:sz="0" w:space="0" w:color="auto"/>
            <w:right w:val="none" w:sz="0" w:space="0" w:color="auto"/>
          </w:divBdr>
        </w:div>
        <w:div w:id="1696535115">
          <w:marLeft w:val="0"/>
          <w:marRight w:val="0"/>
          <w:marTop w:val="0"/>
          <w:marBottom w:val="0"/>
          <w:divBdr>
            <w:top w:val="none" w:sz="0" w:space="0" w:color="auto"/>
            <w:left w:val="none" w:sz="0" w:space="0" w:color="auto"/>
            <w:bottom w:val="none" w:sz="0" w:space="0" w:color="auto"/>
            <w:right w:val="none" w:sz="0" w:space="0" w:color="auto"/>
          </w:divBdr>
        </w:div>
        <w:div w:id="1937131648">
          <w:marLeft w:val="0"/>
          <w:marRight w:val="0"/>
          <w:marTop w:val="0"/>
          <w:marBottom w:val="0"/>
          <w:divBdr>
            <w:top w:val="none" w:sz="0" w:space="0" w:color="auto"/>
            <w:left w:val="none" w:sz="0" w:space="0" w:color="auto"/>
            <w:bottom w:val="none" w:sz="0" w:space="0" w:color="auto"/>
            <w:right w:val="none" w:sz="0" w:space="0" w:color="auto"/>
          </w:divBdr>
        </w:div>
      </w:divsChild>
    </w:div>
    <w:div w:id="974221069">
      <w:bodyDiv w:val="1"/>
      <w:marLeft w:val="0"/>
      <w:marRight w:val="0"/>
      <w:marTop w:val="0"/>
      <w:marBottom w:val="0"/>
      <w:divBdr>
        <w:top w:val="none" w:sz="0" w:space="0" w:color="auto"/>
        <w:left w:val="none" w:sz="0" w:space="0" w:color="auto"/>
        <w:bottom w:val="none" w:sz="0" w:space="0" w:color="auto"/>
        <w:right w:val="none" w:sz="0" w:space="0" w:color="auto"/>
      </w:divBdr>
    </w:div>
    <w:div w:id="974607834">
      <w:bodyDiv w:val="1"/>
      <w:marLeft w:val="0"/>
      <w:marRight w:val="0"/>
      <w:marTop w:val="0"/>
      <w:marBottom w:val="0"/>
      <w:divBdr>
        <w:top w:val="none" w:sz="0" w:space="0" w:color="auto"/>
        <w:left w:val="none" w:sz="0" w:space="0" w:color="auto"/>
        <w:bottom w:val="none" w:sz="0" w:space="0" w:color="auto"/>
        <w:right w:val="none" w:sz="0" w:space="0" w:color="auto"/>
      </w:divBdr>
      <w:divsChild>
        <w:div w:id="1418408154">
          <w:marLeft w:val="0"/>
          <w:marRight w:val="0"/>
          <w:marTop w:val="0"/>
          <w:marBottom w:val="240"/>
          <w:divBdr>
            <w:top w:val="none" w:sz="0" w:space="0" w:color="auto"/>
            <w:left w:val="none" w:sz="0" w:space="0" w:color="auto"/>
            <w:bottom w:val="none" w:sz="0" w:space="0" w:color="auto"/>
            <w:right w:val="none" w:sz="0" w:space="0" w:color="auto"/>
          </w:divBdr>
        </w:div>
      </w:divsChild>
    </w:div>
    <w:div w:id="979850151">
      <w:bodyDiv w:val="1"/>
      <w:marLeft w:val="0"/>
      <w:marRight w:val="0"/>
      <w:marTop w:val="0"/>
      <w:marBottom w:val="0"/>
      <w:divBdr>
        <w:top w:val="none" w:sz="0" w:space="0" w:color="auto"/>
        <w:left w:val="none" w:sz="0" w:space="0" w:color="auto"/>
        <w:bottom w:val="none" w:sz="0" w:space="0" w:color="auto"/>
        <w:right w:val="none" w:sz="0" w:space="0" w:color="auto"/>
      </w:divBdr>
      <w:divsChild>
        <w:div w:id="1942108766">
          <w:marLeft w:val="0"/>
          <w:marRight w:val="0"/>
          <w:marTop w:val="330"/>
          <w:marBottom w:val="330"/>
          <w:divBdr>
            <w:top w:val="none" w:sz="0" w:space="0" w:color="auto"/>
            <w:left w:val="none" w:sz="0" w:space="0" w:color="auto"/>
            <w:bottom w:val="none" w:sz="0" w:space="0" w:color="auto"/>
            <w:right w:val="none" w:sz="0" w:space="0" w:color="auto"/>
          </w:divBdr>
          <w:divsChild>
            <w:div w:id="249436188">
              <w:marLeft w:val="0"/>
              <w:marRight w:val="0"/>
              <w:marTop w:val="360"/>
              <w:marBottom w:val="0"/>
              <w:divBdr>
                <w:top w:val="none" w:sz="0" w:space="0" w:color="auto"/>
                <w:left w:val="none" w:sz="0" w:space="0" w:color="auto"/>
                <w:bottom w:val="none" w:sz="0" w:space="0" w:color="auto"/>
                <w:right w:val="none" w:sz="0" w:space="0" w:color="auto"/>
              </w:divBdr>
              <w:divsChild>
                <w:div w:id="19787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02847">
      <w:bodyDiv w:val="1"/>
      <w:marLeft w:val="0"/>
      <w:marRight w:val="0"/>
      <w:marTop w:val="0"/>
      <w:marBottom w:val="0"/>
      <w:divBdr>
        <w:top w:val="none" w:sz="0" w:space="0" w:color="auto"/>
        <w:left w:val="none" w:sz="0" w:space="0" w:color="auto"/>
        <w:bottom w:val="none" w:sz="0" w:space="0" w:color="auto"/>
        <w:right w:val="none" w:sz="0" w:space="0" w:color="auto"/>
      </w:divBdr>
    </w:div>
    <w:div w:id="984748202">
      <w:bodyDiv w:val="1"/>
      <w:marLeft w:val="0"/>
      <w:marRight w:val="0"/>
      <w:marTop w:val="0"/>
      <w:marBottom w:val="0"/>
      <w:divBdr>
        <w:top w:val="none" w:sz="0" w:space="0" w:color="auto"/>
        <w:left w:val="none" w:sz="0" w:space="0" w:color="auto"/>
        <w:bottom w:val="none" w:sz="0" w:space="0" w:color="auto"/>
        <w:right w:val="none" w:sz="0" w:space="0" w:color="auto"/>
      </w:divBdr>
      <w:divsChild>
        <w:div w:id="1643851697">
          <w:marLeft w:val="0"/>
          <w:marRight w:val="0"/>
          <w:marTop w:val="0"/>
          <w:marBottom w:val="240"/>
          <w:divBdr>
            <w:top w:val="single" w:sz="12" w:space="0" w:color="EEEEEE"/>
            <w:left w:val="none" w:sz="0" w:space="0" w:color="auto"/>
            <w:bottom w:val="none" w:sz="0" w:space="0" w:color="auto"/>
            <w:right w:val="none" w:sz="0" w:space="0" w:color="auto"/>
          </w:divBdr>
          <w:divsChild>
            <w:div w:id="797719175">
              <w:marLeft w:val="0"/>
              <w:marRight w:val="0"/>
              <w:marTop w:val="240"/>
              <w:marBottom w:val="240"/>
              <w:divBdr>
                <w:top w:val="none" w:sz="0" w:space="0" w:color="auto"/>
                <w:left w:val="none" w:sz="0" w:space="0" w:color="auto"/>
                <w:bottom w:val="none" w:sz="0" w:space="0" w:color="auto"/>
                <w:right w:val="none" w:sz="0" w:space="0" w:color="auto"/>
              </w:divBdr>
              <w:divsChild>
                <w:div w:id="214388301">
                  <w:marLeft w:val="0"/>
                  <w:marRight w:val="0"/>
                  <w:marTop w:val="0"/>
                  <w:marBottom w:val="0"/>
                  <w:divBdr>
                    <w:top w:val="none" w:sz="0" w:space="0" w:color="auto"/>
                    <w:left w:val="none" w:sz="0" w:space="0" w:color="auto"/>
                    <w:bottom w:val="none" w:sz="0" w:space="0" w:color="auto"/>
                    <w:right w:val="none" w:sz="0" w:space="0" w:color="auto"/>
                  </w:divBdr>
                </w:div>
                <w:div w:id="2029405899">
                  <w:marLeft w:val="0"/>
                  <w:marRight w:val="0"/>
                  <w:marTop w:val="90"/>
                  <w:marBottom w:val="0"/>
                  <w:divBdr>
                    <w:top w:val="none" w:sz="0" w:space="0" w:color="auto"/>
                    <w:left w:val="none" w:sz="0" w:space="0" w:color="auto"/>
                    <w:bottom w:val="none" w:sz="0" w:space="0" w:color="auto"/>
                    <w:right w:val="none" w:sz="0" w:space="0" w:color="auto"/>
                  </w:divBdr>
                </w:div>
                <w:div w:id="1149781952">
                  <w:marLeft w:val="0"/>
                  <w:marRight w:val="0"/>
                  <w:marTop w:val="270"/>
                  <w:marBottom w:val="315"/>
                  <w:divBdr>
                    <w:top w:val="none" w:sz="0" w:space="0" w:color="auto"/>
                    <w:left w:val="none" w:sz="0" w:space="0" w:color="auto"/>
                    <w:bottom w:val="none" w:sz="0" w:space="0" w:color="auto"/>
                    <w:right w:val="none" w:sz="0" w:space="0" w:color="auto"/>
                  </w:divBdr>
                  <w:divsChild>
                    <w:div w:id="578176581">
                      <w:marLeft w:val="0"/>
                      <w:marRight w:val="0"/>
                      <w:marTop w:val="270"/>
                      <w:marBottom w:val="270"/>
                      <w:divBdr>
                        <w:top w:val="none" w:sz="0" w:space="0" w:color="auto"/>
                        <w:left w:val="none" w:sz="0" w:space="0" w:color="auto"/>
                        <w:bottom w:val="none" w:sz="0" w:space="0" w:color="auto"/>
                        <w:right w:val="none" w:sz="0" w:space="0" w:color="auto"/>
                      </w:divBdr>
                      <w:divsChild>
                        <w:div w:id="1837844759">
                          <w:marLeft w:val="0"/>
                          <w:marRight w:val="0"/>
                          <w:marTop w:val="270"/>
                          <w:marBottom w:val="270"/>
                          <w:divBdr>
                            <w:top w:val="none" w:sz="0" w:space="0" w:color="auto"/>
                            <w:left w:val="none" w:sz="0" w:space="0" w:color="auto"/>
                            <w:bottom w:val="none" w:sz="0" w:space="0" w:color="auto"/>
                            <w:right w:val="none" w:sz="0" w:space="0" w:color="auto"/>
                          </w:divBdr>
                          <w:divsChild>
                            <w:div w:id="203476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5917">
                      <w:marLeft w:val="0"/>
                      <w:marRight w:val="0"/>
                      <w:marTop w:val="270"/>
                      <w:marBottom w:val="270"/>
                      <w:divBdr>
                        <w:top w:val="none" w:sz="0" w:space="0" w:color="auto"/>
                        <w:left w:val="none" w:sz="0" w:space="0" w:color="auto"/>
                        <w:bottom w:val="none" w:sz="0" w:space="0" w:color="auto"/>
                        <w:right w:val="none" w:sz="0" w:space="0" w:color="auto"/>
                      </w:divBdr>
                      <w:divsChild>
                        <w:div w:id="1659455991">
                          <w:marLeft w:val="0"/>
                          <w:marRight w:val="0"/>
                          <w:marTop w:val="270"/>
                          <w:marBottom w:val="270"/>
                          <w:divBdr>
                            <w:top w:val="none" w:sz="0" w:space="0" w:color="auto"/>
                            <w:left w:val="none" w:sz="0" w:space="0" w:color="auto"/>
                            <w:bottom w:val="none" w:sz="0" w:space="0" w:color="auto"/>
                            <w:right w:val="none" w:sz="0" w:space="0" w:color="auto"/>
                          </w:divBdr>
                          <w:divsChild>
                            <w:div w:id="143662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819123">
      <w:bodyDiv w:val="1"/>
      <w:marLeft w:val="0"/>
      <w:marRight w:val="0"/>
      <w:marTop w:val="0"/>
      <w:marBottom w:val="0"/>
      <w:divBdr>
        <w:top w:val="none" w:sz="0" w:space="0" w:color="auto"/>
        <w:left w:val="none" w:sz="0" w:space="0" w:color="auto"/>
        <w:bottom w:val="none" w:sz="0" w:space="0" w:color="auto"/>
        <w:right w:val="none" w:sz="0" w:space="0" w:color="auto"/>
      </w:divBdr>
    </w:div>
    <w:div w:id="985158538">
      <w:bodyDiv w:val="1"/>
      <w:marLeft w:val="0"/>
      <w:marRight w:val="0"/>
      <w:marTop w:val="0"/>
      <w:marBottom w:val="0"/>
      <w:divBdr>
        <w:top w:val="none" w:sz="0" w:space="0" w:color="auto"/>
        <w:left w:val="none" w:sz="0" w:space="0" w:color="auto"/>
        <w:bottom w:val="none" w:sz="0" w:space="0" w:color="auto"/>
        <w:right w:val="none" w:sz="0" w:space="0" w:color="auto"/>
      </w:divBdr>
      <w:divsChild>
        <w:div w:id="430273789">
          <w:marLeft w:val="0"/>
          <w:marRight w:val="0"/>
          <w:marTop w:val="0"/>
          <w:marBottom w:val="0"/>
          <w:divBdr>
            <w:top w:val="none" w:sz="0" w:space="0" w:color="auto"/>
            <w:left w:val="none" w:sz="0" w:space="0" w:color="auto"/>
            <w:bottom w:val="none" w:sz="0" w:space="0" w:color="auto"/>
            <w:right w:val="none" w:sz="0" w:space="0" w:color="auto"/>
          </w:divBdr>
          <w:divsChild>
            <w:div w:id="1192304069">
              <w:marLeft w:val="0"/>
              <w:marRight w:val="0"/>
              <w:marTop w:val="0"/>
              <w:marBottom w:val="0"/>
              <w:divBdr>
                <w:top w:val="none" w:sz="0" w:space="0" w:color="auto"/>
                <w:left w:val="none" w:sz="0" w:space="0" w:color="auto"/>
                <w:bottom w:val="none" w:sz="0" w:space="0" w:color="auto"/>
                <w:right w:val="none" w:sz="0" w:space="0" w:color="auto"/>
              </w:divBdr>
              <w:divsChild>
                <w:div w:id="1577788363">
                  <w:marLeft w:val="0"/>
                  <w:marRight w:val="0"/>
                  <w:marTop w:val="330"/>
                  <w:marBottom w:val="330"/>
                  <w:divBdr>
                    <w:top w:val="none" w:sz="0" w:space="0" w:color="auto"/>
                    <w:left w:val="none" w:sz="0" w:space="0" w:color="auto"/>
                    <w:bottom w:val="none" w:sz="0" w:space="0" w:color="auto"/>
                    <w:right w:val="none" w:sz="0" w:space="0" w:color="auto"/>
                  </w:divBdr>
                  <w:divsChild>
                    <w:div w:id="1028873331">
                      <w:marLeft w:val="0"/>
                      <w:marRight w:val="0"/>
                      <w:marTop w:val="360"/>
                      <w:marBottom w:val="0"/>
                      <w:divBdr>
                        <w:top w:val="none" w:sz="0" w:space="0" w:color="auto"/>
                        <w:left w:val="none" w:sz="0" w:space="0" w:color="auto"/>
                        <w:bottom w:val="none" w:sz="0" w:space="0" w:color="auto"/>
                        <w:right w:val="none" w:sz="0" w:space="0" w:color="auto"/>
                      </w:divBdr>
                      <w:divsChild>
                        <w:div w:id="186836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1345">
                  <w:marLeft w:val="0"/>
                  <w:marRight w:val="0"/>
                  <w:marTop w:val="330"/>
                  <w:marBottom w:val="330"/>
                  <w:divBdr>
                    <w:top w:val="none" w:sz="0" w:space="0" w:color="auto"/>
                    <w:left w:val="none" w:sz="0" w:space="0" w:color="auto"/>
                    <w:bottom w:val="none" w:sz="0" w:space="0" w:color="auto"/>
                    <w:right w:val="none" w:sz="0" w:space="0" w:color="auto"/>
                  </w:divBdr>
                  <w:divsChild>
                    <w:div w:id="900361517">
                      <w:marLeft w:val="0"/>
                      <w:marRight w:val="0"/>
                      <w:marTop w:val="360"/>
                      <w:marBottom w:val="0"/>
                      <w:divBdr>
                        <w:top w:val="none" w:sz="0" w:space="0" w:color="auto"/>
                        <w:left w:val="none" w:sz="0" w:space="0" w:color="auto"/>
                        <w:bottom w:val="none" w:sz="0" w:space="0" w:color="auto"/>
                        <w:right w:val="none" w:sz="0" w:space="0" w:color="auto"/>
                      </w:divBdr>
                      <w:divsChild>
                        <w:div w:id="10013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84413">
                  <w:marLeft w:val="0"/>
                  <w:marRight w:val="0"/>
                  <w:marTop w:val="330"/>
                  <w:marBottom w:val="330"/>
                  <w:divBdr>
                    <w:top w:val="none" w:sz="0" w:space="0" w:color="auto"/>
                    <w:left w:val="none" w:sz="0" w:space="0" w:color="auto"/>
                    <w:bottom w:val="none" w:sz="0" w:space="0" w:color="auto"/>
                    <w:right w:val="none" w:sz="0" w:space="0" w:color="auto"/>
                  </w:divBdr>
                  <w:divsChild>
                    <w:div w:id="1275790489">
                      <w:marLeft w:val="0"/>
                      <w:marRight w:val="0"/>
                      <w:marTop w:val="360"/>
                      <w:marBottom w:val="0"/>
                      <w:divBdr>
                        <w:top w:val="none" w:sz="0" w:space="0" w:color="auto"/>
                        <w:left w:val="none" w:sz="0" w:space="0" w:color="auto"/>
                        <w:bottom w:val="none" w:sz="0" w:space="0" w:color="auto"/>
                        <w:right w:val="none" w:sz="0" w:space="0" w:color="auto"/>
                      </w:divBdr>
                      <w:divsChild>
                        <w:div w:id="12906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919662">
      <w:bodyDiv w:val="1"/>
      <w:marLeft w:val="0"/>
      <w:marRight w:val="0"/>
      <w:marTop w:val="0"/>
      <w:marBottom w:val="0"/>
      <w:divBdr>
        <w:top w:val="none" w:sz="0" w:space="0" w:color="auto"/>
        <w:left w:val="none" w:sz="0" w:space="0" w:color="auto"/>
        <w:bottom w:val="none" w:sz="0" w:space="0" w:color="auto"/>
        <w:right w:val="none" w:sz="0" w:space="0" w:color="auto"/>
      </w:divBdr>
      <w:divsChild>
        <w:div w:id="157549693">
          <w:marLeft w:val="0"/>
          <w:marRight w:val="0"/>
          <w:marTop w:val="0"/>
          <w:marBottom w:val="0"/>
          <w:divBdr>
            <w:top w:val="none" w:sz="0" w:space="0" w:color="auto"/>
            <w:left w:val="none" w:sz="0" w:space="0" w:color="auto"/>
            <w:bottom w:val="none" w:sz="0" w:space="0" w:color="auto"/>
            <w:right w:val="none" w:sz="0" w:space="0" w:color="auto"/>
          </w:divBdr>
          <w:divsChild>
            <w:div w:id="628169730">
              <w:marLeft w:val="0"/>
              <w:marRight w:val="0"/>
              <w:marTop w:val="0"/>
              <w:marBottom w:val="0"/>
              <w:divBdr>
                <w:top w:val="none" w:sz="0" w:space="0" w:color="auto"/>
                <w:left w:val="none" w:sz="0" w:space="0" w:color="auto"/>
                <w:bottom w:val="none" w:sz="0" w:space="0" w:color="auto"/>
                <w:right w:val="none" w:sz="0" w:space="0" w:color="auto"/>
              </w:divBdr>
              <w:divsChild>
                <w:div w:id="6629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5760">
          <w:marLeft w:val="0"/>
          <w:marRight w:val="0"/>
          <w:marTop w:val="0"/>
          <w:marBottom w:val="0"/>
          <w:divBdr>
            <w:top w:val="none" w:sz="0" w:space="0" w:color="auto"/>
            <w:left w:val="none" w:sz="0" w:space="0" w:color="auto"/>
            <w:bottom w:val="none" w:sz="0" w:space="0" w:color="auto"/>
            <w:right w:val="none" w:sz="0" w:space="0" w:color="auto"/>
          </w:divBdr>
          <w:divsChild>
            <w:div w:id="1195146986">
              <w:marLeft w:val="0"/>
              <w:marRight w:val="0"/>
              <w:marTop w:val="0"/>
              <w:marBottom w:val="0"/>
              <w:divBdr>
                <w:top w:val="none" w:sz="0" w:space="0" w:color="auto"/>
                <w:left w:val="none" w:sz="0" w:space="0" w:color="auto"/>
                <w:bottom w:val="none" w:sz="0" w:space="0" w:color="auto"/>
                <w:right w:val="none" w:sz="0" w:space="0" w:color="auto"/>
              </w:divBdr>
              <w:divsChild>
                <w:div w:id="20153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5412">
          <w:marLeft w:val="0"/>
          <w:marRight w:val="0"/>
          <w:marTop w:val="0"/>
          <w:marBottom w:val="0"/>
          <w:divBdr>
            <w:top w:val="none" w:sz="0" w:space="0" w:color="auto"/>
            <w:left w:val="none" w:sz="0" w:space="0" w:color="auto"/>
            <w:bottom w:val="none" w:sz="0" w:space="0" w:color="auto"/>
            <w:right w:val="none" w:sz="0" w:space="0" w:color="auto"/>
          </w:divBdr>
          <w:divsChild>
            <w:div w:id="503907316">
              <w:marLeft w:val="0"/>
              <w:marRight w:val="0"/>
              <w:marTop w:val="0"/>
              <w:marBottom w:val="0"/>
              <w:divBdr>
                <w:top w:val="none" w:sz="0" w:space="0" w:color="auto"/>
                <w:left w:val="none" w:sz="0" w:space="0" w:color="auto"/>
                <w:bottom w:val="none" w:sz="0" w:space="0" w:color="auto"/>
                <w:right w:val="none" w:sz="0" w:space="0" w:color="auto"/>
              </w:divBdr>
              <w:divsChild>
                <w:div w:id="173808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0198">
          <w:marLeft w:val="0"/>
          <w:marRight w:val="0"/>
          <w:marTop w:val="0"/>
          <w:marBottom w:val="0"/>
          <w:divBdr>
            <w:top w:val="none" w:sz="0" w:space="0" w:color="auto"/>
            <w:left w:val="none" w:sz="0" w:space="0" w:color="auto"/>
            <w:bottom w:val="none" w:sz="0" w:space="0" w:color="auto"/>
            <w:right w:val="none" w:sz="0" w:space="0" w:color="auto"/>
          </w:divBdr>
          <w:divsChild>
            <w:div w:id="453910341">
              <w:marLeft w:val="0"/>
              <w:marRight w:val="0"/>
              <w:marTop w:val="0"/>
              <w:marBottom w:val="0"/>
              <w:divBdr>
                <w:top w:val="none" w:sz="0" w:space="0" w:color="auto"/>
                <w:left w:val="none" w:sz="0" w:space="0" w:color="auto"/>
                <w:bottom w:val="none" w:sz="0" w:space="0" w:color="auto"/>
                <w:right w:val="none" w:sz="0" w:space="0" w:color="auto"/>
              </w:divBdr>
              <w:divsChild>
                <w:div w:id="194433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0430">
          <w:marLeft w:val="0"/>
          <w:marRight w:val="0"/>
          <w:marTop w:val="0"/>
          <w:marBottom w:val="0"/>
          <w:divBdr>
            <w:top w:val="none" w:sz="0" w:space="0" w:color="auto"/>
            <w:left w:val="none" w:sz="0" w:space="0" w:color="auto"/>
            <w:bottom w:val="none" w:sz="0" w:space="0" w:color="auto"/>
            <w:right w:val="none" w:sz="0" w:space="0" w:color="auto"/>
          </w:divBdr>
          <w:divsChild>
            <w:div w:id="97945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9715">
      <w:bodyDiv w:val="1"/>
      <w:marLeft w:val="0"/>
      <w:marRight w:val="0"/>
      <w:marTop w:val="0"/>
      <w:marBottom w:val="0"/>
      <w:divBdr>
        <w:top w:val="none" w:sz="0" w:space="0" w:color="auto"/>
        <w:left w:val="none" w:sz="0" w:space="0" w:color="auto"/>
        <w:bottom w:val="none" w:sz="0" w:space="0" w:color="auto"/>
        <w:right w:val="none" w:sz="0" w:space="0" w:color="auto"/>
      </w:divBdr>
    </w:div>
    <w:div w:id="1012990831">
      <w:bodyDiv w:val="1"/>
      <w:marLeft w:val="0"/>
      <w:marRight w:val="0"/>
      <w:marTop w:val="0"/>
      <w:marBottom w:val="0"/>
      <w:divBdr>
        <w:top w:val="none" w:sz="0" w:space="0" w:color="auto"/>
        <w:left w:val="none" w:sz="0" w:space="0" w:color="auto"/>
        <w:bottom w:val="none" w:sz="0" w:space="0" w:color="auto"/>
        <w:right w:val="none" w:sz="0" w:space="0" w:color="auto"/>
      </w:divBdr>
    </w:div>
    <w:div w:id="1017578901">
      <w:bodyDiv w:val="1"/>
      <w:marLeft w:val="0"/>
      <w:marRight w:val="0"/>
      <w:marTop w:val="0"/>
      <w:marBottom w:val="0"/>
      <w:divBdr>
        <w:top w:val="none" w:sz="0" w:space="0" w:color="auto"/>
        <w:left w:val="none" w:sz="0" w:space="0" w:color="auto"/>
        <w:bottom w:val="none" w:sz="0" w:space="0" w:color="auto"/>
        <w:right w:val="none" w:sz="0" w:space="0" w:color="auto"/>
      </w:divBdr>
    </w:div>
    <w:div w:id="1018197148">
      <w:bodyDiv w:val="1"/>
      <w:marLeft w:val="0"/>
      <w:marRight w:val="0"/>
      <w:marTop w:val="0"/>
      <w:marBottom w:val="0"/>
      <w:divBdr>
        <w:top w:val="none" w:sz="0" w:space="0" w:color="auto"/>
        <w:left w:val="none" w:sz="0" w:space="0" w:color="auto"/>
        <w:bottom w:val="none" w:sz="0" w:space="0" w:color="auto"/>
        <w:right w:val="none" w:sz="0" w:space="0" w:color="auto"/>
      </w:divBdr>
    </w:div>
    <w:div w:id="1021051065">
      <w:bodyDiv w:val="1"/>
      <w:marLeft w:val="0"/>
      <w:marRight w:val="0"/>
      <w:marTop w:val="0"/>
      <w:marBottom w:val="0"/>
      <w:divBdr>
        <w:top w:val="none" w:sz="0" w:space="0" w:color="auto"/>
        <w:left w:val="none" w:sz="0" w:space="0" w:color="auto"/>
        <w:bottom w:val="none" w:sz="0" w:space="0" w:color="auto"/>
        <w:right w:val="none" w:sz="0" w:space="0" w:color="auto"/>
      </w:divBdr>
    </w:div>
    <w:div w:id="1024087717">
      <w:bodyDiv w:val="1"/>
      <w:marLeft w:val="0"/>
      <w:marRight w:val="0"/>
      <w:marTop w:val="0"/>
      <w:marBottom w:val="0"/>
      <w:divBdr>
        <w:top w:val="none" w:sz="0" w:space="0" w:color="auto"/>
        <w:left w:val="none" w:sz="0" w:space="0" w:color="auto"/>
        <w:bottom w:val="none" w:sz="0" w:space="0" w:color="auto"/>
        <w:right w:val="none" w:sz="0" w:space="0" w:color="auto"/>
      </w:divBdr>
      <w:divsChild>
        <w:div w:id="825706216">
          <w:marLeft w:val="0"/>
          <w:marRight w:val="0"/>
          <w:marTop w:val="270"/>
          <w:marBottom w:val="270"/>
          <w:divBdr>
            <w:top w:val="none" w:sz="0" w:space="0" w:color="auto"/>
            <w:left w:val="none" w:sz="0" w:space="0" w:color="auto"/>
            <w:bottom w:val="none" w:sz="0" w:space="0" w:color="auto"/>
            <w:right w:val="none" w:sz="0" w:space="0" w:color="auto"/>
          </w:divBdr>
          <w:divsChild>
            <w:div w:id="2020353635">
              <w:marLeft w:val="0"/>
              <w:marRight w:val="0"/>
              <w:marTop w:val="270"/>
              <w:marBottom w:val="270"/>
              <w:divBdr>
                <w:top w:val="none" w:sz="0" w:space="0" w:color="auto"/>
                <w:left w:val="none" w:sz="0" w:space="0" w:color="auto"/>
                <w:bottom w:val="none" w:sz="0" w:space="0" w:color="auto"/>
                <w:right w:val="none" w:sz="0" w:space="0" w:color="auto"/>
              </w:divBdr>
              <w:divsChild>
                <w:div w:id="142784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99612">
          <w:marLeft w:val="0"/>
          <w:marRight w:val="0"/>
          <w:marTop w:val="270"/>
          <w:marBottom w:val="270"/>
          <w:divBdr>
            <w:top w:val="none" w:sz="0" w:space="0" w:color="auto"/>
            <w:left w:val="none" w:sz="0" w:space="0" w:color="auto"/>
            <w:bottom w:val="none" w:sz="0" w:space="0" w:color="auto"/>
            <w:right w:val="none" w:sz="0" w:space="0" w:color="auto"/>
          </w:divBdr>
          <w:divsChild>
            <w:div w:id="2112503257">
              <w:marLeft w:val="0"/>
              <w:marRight w:val="0"/>
              <w:marTop w:val="270"/>
              <w:marBottom w:val="270"/>
              <w:divBdr>
                <w:top w:val="none" w:sz="0" w:space="0" w:color="auto"/>
                <w:left w:val="none" w:sz="0" w:space="0" w:color="auto"/>
                <w:bottom w:val="none" w:sz="0" w:space="0" w:color="auto"/>
                <w:right w:val="none" w:sz="0" w:space="0" w:color="auto"/>
              </w:divBdr>
              <w:divsChild>
                <w:div w:id="42573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19262">
      <w:bodyDiv w:val="1"/>
      <w:marLeft w:val="0"/>
      <w:marRight w:val="0"/>
      <w:marTop w:val="0"/>
      <w:marBottom w:val="0"/>
      <w:divBdr>
        <w:top w:val="none" w:sz="0" w:space="0" w:color="auto"/>
        <w:left w:val="none" w:sz="0" w:space="0" w:color="auto"/>
        <w:bottom w:val="none" w:sz="0" w:space="0" w:color="auto"/>
        <w:right w:val="none" w:sz="0" w:space="0" w:color="auto"/>
      </w:divBdr>
    </w:div>
    <w:div w:id="1033655701">
      <w:bodyDiv w:val="1"/>
      <w:marLeft w:val="0"/>
      <w:marRight w:val="0"/>
      <w:marTop w:val="0"/>
      <w:marBottom w:val="0"/>
      <w:divBdr>
        <w:top w:val="none" w:sz="0" w:space="0" w:color="auto"/>
        <w:left w:val="none" w:sz="0" w:space="0" w:color="auto"/>
        <w:bottom w:val="none" w:sz="0" w:space="0" w:color="auto"/>
        <w:right w:val="none" w:sz="0" w:space="0" w:color="auto"/>
      </w:divBdr>
    </w:div>
    <w:div w:id="1037780855">
      <w:bodyDiv w:val="1"/>
      <w:marLeft w:val="0"/>
      <w:marRight w:val="0"/>
      <w:marTop w:val="0"/>
      <w:marBottom w:val="0"/>
      <w:divBdr>
        <w:top w:val="none" w:sz="0" w:space="0" w:color="auto"/>
        <w:left w:val="none" w:sz="0" w:space="0" w:color="auto"/>
        <w:bottom w:val="none" w:sz="0" w:space="0" w:color="auto"/>
        <w:right w:val="none" w:sz="0" w:space="0" w:color="auto"/>
      </w:divBdr>
      <w:divsChild>
        <w:div w:id="22675805">
          <w:marLeft w:val="0"/>
          <w:marRight w:val="0"/>
          <w:marTop w:val="0"/>
          <w:marBottom w:val="0"/>
          <w:divBdr>
            <w:top w:val="none" w:sz="0" w:space="0" w:color="auto"/>
            <w:left w:val="none" w:sz="0" w:space="0" w:color="auto"/>
            <w:bottom w:val="none" w:sz="0" w:space="0" w:color="auto"/>
            <w:right w:val="none" w:sz="0" w:space="0" w:color="auto"/>
          </w:divBdr>
          <w:divsChild>
            <w:div w:id="2084717996">
              <w:marLeft w:val="0"/>
              <w:marRight w:val="0"/>
              <w:marTop w:val="0"/>
              <w:marBottom w:val="0"/>
              <w:divBdr>
                <w:top w:val="none" w:sz="0" w:space="0" w:color="auto"/>
                <w:left w:val="none" w:sz="0" w:space="0" w:color="auto"/>
                <w:bottom w:val="none" w:sz="0" w:space="0" w:color="auto"/>
                <w:right w:val="none" w:sz="0" w:space="0" w:color="auto"/>
              </w:divBdr>
              <w:divsChild>
                <w:div w:id="9902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4344">
          <w:marLeft w:val="0"/>
          <w:marRight w:val="0"/>
          <w:marTop w:val="0"/>
          <w:marBottom w:val="0"/>
          <w:divBdr>
            <w:top w:val="none" w:sz="0" w:space="0" w:color="auto"/>
            <w:left w:val="none" w:sz="0" w:space="0" w:color="auto"/>
            <w:bottom w:val="none" w:sz="0" w:space="0" w:color="auto"/>
            <w:right w:val="none" w:sz="0" w:space="0" w:color="auto"/>
          </w:divBdr>
          <w:divsChild>
            <w:div w:id="6951181">
              <w:marLeft w:val="0"/>
              <w:marRight w:val="0"/>
              <w:marTop w:val="0"/>
              <w:marBottom w:val="0"/>
              <w:divBdr>
                <w:top w:val="none" w:sz="0" w:space="0" w:color="auto"/>
                <w:left w:val="none" w:sz="0" w:space="0" w:color="auto"/>
                <w:bottom w:val="none" w:sz="0" w:space="0" w:color="auto"/>
                <w:right w:val="none" w:sz="0" w:space="0" w:color="auto"/>
              </w:divBdr>
            </w:div>
            <w:div w:id="2103799105">
              <w:marLeft w:val="0"/>
              <w:marRight w:val="0"/>
              <w:marTop w:val="0"/>
              <w:marBottom w:val="0"/>
              <w:divBdr>
                <w:top w:val="none" w:sz="0" w:space="0" w:color="auto"/>
                <w:left w:val="none" w:sz="0" w:space="0" w:color="auto"/>
                <w:bottom w:val="none" w:sz="0" w:space="0" w:color="auto"/>
                <w:right w:val="none" w:sz="0" w:space="0" w:color="auto"/>
              </w:divBdr>
            </w:div>
          </w:divsChild>
        </w:div>
        <w:div w:id="613557048">
          <w:marLeft w:val="0"/>
          <w:marRight w:val="0"/>
          <w:marTop w:val="0"/>
          <w:marBottom w:val="0"/>
          <w:divBdr>
            <w:top w:val="none" w:sz="0" w:space="0" w:color="auto"/>
            <w:left w:val="none" w:sz="0" w:space="0" w:color="auto"/>
            <w:bottom w:val="none" w:sz="0" w:space="0" w:color="auto"/>
            <w:right w:val="none" w:sz="0" w:space="0" w:color="auto"/>
          </w:divBdr>
          <w:divsChild>
            <w:div w:id="1332176814">
              <w:marLeft w:val="0"/>
              <w:marRight w:val="0"/>
              <w:marTop w:val="0"/>
              <w:marBottom w:val="0"/>
              <w:divBdr>
                <w:top w:val="none" w:sz="0" w:space="0" w:color="auto"/>
                <w:left w:val="none" w:sz="0" w:space="0" w:color="auto"/>
                <w:bottom w:val="none" w:sz="0" w:space="0" w:color="auto"/>
                <w:right w:val="none" w:sz="0" w:space="0" w:color="auto"/>
              </w:divBdr>
              <w:divsChild>
                <w:div w:id="2154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13611">
          <w:marLeft w:val="0"/>
          <w:marRight w:val="0"/>
          <w:marTop w:val="0"/>
          <w:marBottom w:val="0"/>
          <w:divBdr>
            <w:top w:val="none" w:sz="0" w:space="0" w:color="auto"/>
            <w:left w:val="none" w:sz="0" w:space="0" w:color="auto"/>
            <w:bottom w:val="none" w:sz="0" w:space="0" w:color="auto"/>
            <w:right w:val="none" w:sz="0" w:space="0" w:color="auto"/>
          </w:divBdr>
          <w:divsChild>
            <w:div w:id="691760312">
              <w:marLeft w:val="0"/>
              <w:marRight w:val="0"/>
              <w:marTop w:val="0"/>
              <w:marBottom w:val="0"/>
              <w:divBdr>
                <w:top w:val="none" w:sz="0" w:space="0" w:color="auto"/>
                <w:left w:val="none" w:sz="0" w:space="0" w:color="auto"/>
                <w:bottom w:val="none" w:sz="0" w:space="0" w:color="auto"/>
                <w:right w:val="none" w:sz="0" w:space="0" w:color="auto"/>
              </w:divBdr>
            </w:div>
            <w:div w:id="148138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442646">
      <w:bodyDiv w:val="1"/>
      <w:marLeft w:val="0"/>
      <w:marRight w:val="0"/>
      <w:marTop w:val="0"/>
      <w:marBottom w:val="0"/>
      <w:divBdr>
        <w:top w:val="none" w:sz="0" w:space="0" w:color="auto"/>
        <w:left w:val="none" w:sz="0" w:space="0" w:color="auto"/>
        <w:bottom w:val="none" w:sz="0" w:space="0" w:color="auto"/>
        <w:right w:val="none" w:sz="0" w:space="0" w:color="auto"/>
      </w:divBdr>
      <w:divsChild>
        <w:div w:id="1592353700">
          <w:marLeft w:val="0"/>
          <w:marRight w:val="0"/>
          <w:marTop w:val="270"/>
          <w:marBottom w:val="270"/>
          <w:divBdr>
            <w:top w:val="none" w:sz="0" w:space="0" w:color="auto"/>
            <w:left w:val="none" w:sz="0" w:space="0" w:color="auto"/>
            <w:bottom w:val="none" w:sz="0" w:space="0" w:color="auto"/>
            <w:right w:val="none" w:sz="0" w:space="0" w:color="auto"/>
          </w:divBdr>
          <w:divsChild>
            <w:div w:id="478305999">
              <w:marLeft w:val="0"/>
              <w:marRight w:val="0"/>
              <w:marTop w:val="270"/>
              <w:marBottom w:val="270"/>
              <w:divBdr>
                <w:top w:val="none" w:sz="0" w:space="0" w:color="auto"/>
                <w:left w:val="none" w:sz="0" w:space="0" w:color="auto"/>
                <w:bottom w:val="none" w:sz="0" w:space="0" w:color="auto"/>
                <w:right w:val="none" w:sz="0" w:space="0" w:color="auto"/>
              </w:divBdr>
              <w:divsChild>
                <w:div w:id="200619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552472">
      <w:bodyDiv w:val="1"/>
      <w:marLeft w:val="0"/>
      <w:marRight w:val="0"/>
      <w:marTop w:val="0"/>
      <w:marBottom w:val="0"/>
      <w:divBdr>
        <w:top w:val="none" w:sz="0" w:space="0" w:color="auto"/>
        <w:left w:val="none" w:sz="0" w:space="0" w:color="auto"/>
        <w:bottom w:val="none" w:sz="0" w:space="0" w:color="auto"/>
        <w:right w:val="none" w:sz="0" w:space="0" w:color="auto"/>
      </w:divBdr>
      <w:divsChild>
        <w:div w:id="1716002006">
          <w:marLeft w:val="0"/>
          <w:marRight w:val="0"/>
          <w:marTop w:val="330"/>
          <w:marBottom w:val="330"/>
          <w:divBdr>
            <w:top w:val="none" w:sz="0" w:space="0" w:color="auto"/>
            <w:left w:val="none" w:sz="0" w:space="0" w:color="auto"/>
            <w:bottom w:val="none" w:sz="0" w:space="0" w:color="auto"/>
            <w:right w:val="none" w:sz="0" w:space="0" w:color="auto"/>
          </w:divBdr>
          <w:divsChild>
            <w:div w:id="34039808">
              <w:marLeft w:val="0"/>
              <w:marRight w:val="0"/>
              <w:marTop w:val="360"/>
              <w:marBottom w:val="0"/>
              <w:divBdr>
                <w:top w:val="none" w:sz="0" w:space="0" w:color="auto"/>
                <w:left w:val="none" w:sz="0" w:space="0" w:color="auto"/>
                <w:bottom w:val="none" w:sz="0" w:space="0" w:color="auto"/>
                <w:right w:val="none" w:sz="0" w:space="0" w:color="auto"/>
              </w:divBdr>
              <w:divsChild>
                <w:div w:id="40888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677690">
      <w:bodyDiv w:val="1"/>
      <w:marLeft w:val="0"/>
      <w:marRight w:val="0"/>
      <w:marTop w:val="0"/>
      <w:marBottom w:val="0"/>
      <w:divBdr>
        <w:top w:val="none" w:sz="0" w:space="0" w:color="auto"/>
        <w:left w:val="none" w:sz="0" w:space="0" w:color="auto"/>
        <w:bottom w:val="none" w:sz="0" w:space="0" w:color="auto"/>
        <w:right w:val="none" w:sz="0" w:space="0" w:color="auto"/>
      </w:divBdr>
    </w:div>
    <w:div w:id="1045717115">
      <w:bodyDiv w:val="1"/>
      <w:marLeft w:val="0"/>
      <w:marRight w:val="0"/>
      <w:marTop w:val="0"/>
      <w:marBottom w:val="0"/>
      <w:divBdr>
        <w:top w:val="none" w:sz="0" w:space="0" w:color="auto"/>
        <w:left w:val="none" w:sz="0" w:space="0" w:color="auto"/>
        <w:bottom w:val="none" w:sz="0" w:space="0" w:color="auto"/>
        <w:right w:val="none" w:sz="0" w:space="0" w:color="auto"/>
      </w:divBdr>
    </w:div>
    <w:div w:id="1045719358">
      <w:bodyDiv w:val="1"/>
      <w:marLeft w:val="0"/>
      <w:marRight w:val="0"/>
      <w:marTop w:val="0"/>
      <w:marBottom w:val="0"/>
      <w:divBdr>
        <w:top w:val="none" w:sz="0" w:space="0" w:color="auto"/>
        <w:left w:val="none" w:sz="0" w:space="0" w:color="auto"/>
        <w:bottom w:val="none" w:sz="0" w:space="0" w:color="auto"/>
        <w:right w:val="none" w:sz="0" w:space="0" w:color="auto"/>
      </w:divBdr>
      <w:divsChild>
        <w:div w:id="311180010">
          <w:marLeft w:val="0"/>
          <w:marRight w:val="0"/>
          <w:marTop w:val="0"/>
          <w:marBottom w:val="0"/>
          <w:divBdr>
            <w:top w:val="none" w:sz="0" w:space="0" w:color="auto"/>
            <w:left w:val="none" w:sz="0" w:space="0" w:color="auto"/>
            <w:bottom w:val="none" w:sz="0" w:space="0" w:color="auto"/>
            <w:right w:val="none" w:sz="0" w:space="0" w:color="auto"/>
          </w:divBdr>
        </w:div>
      </w:divsChild>
    </w:div>
    <w:div w:id="1050878499">
      <w:bodyDiv w:val="1"/>
      <w:marLeft w:val="0"/>
      <w:marRight w:val="0"/>
      <w:marTop w:val="0"/>
      <w:marBottom w:val="0"/>
      <w:divBdr>
        <w:top w:val="none" w:sz="0" w:space="0" w:color="auto"/>
        <w:left w:val="none" w:sz="0" w:space="0" w:color="auto"/>
        <w:bottom w:val="none" w:sz="0" w:space="0" w:color="auto"/>
        <w:right w:val="none" w:sz="0" w:space="0" w:color="auto"/>
      </w:divBdr>
    </w:div>
    <w:div w:id="1056783855">
      <w:bodyDiv w:val="1"/>
      <w:marLeft w:val="0"/>
      <w:marRight w:val="0"/>
      <w:marTop w:val="0"/>
      <w:marBottom w:val="0"/>
      <w:divBdr>
        <w:top w:val="none" w:sz="0" w:space="0" w:color="auto"/>
        <w:left w:val="none" w:sz="0" w:space="0" w:color="auto"/>
        <w:bottom w:val="none" w:sz="0" w:space="0" w:color="auto"/>
        <w:right w:val="none" w:sz="0" w:space="0" w:color="auto"/>
      </w:divBdr>
      <w:divsChild>
        <w:div w:id="444885328">
          <w:marLeft w:val="0"/>
          <w:marRight w:val="0"/>
          <w:marTop w:val="0"/>
          <w:marBottom w:val="240"/>
          <w:divBdr>
            <w:top w:val="none" w:sz="0" w:space="0" w:color="auto"/>
            <w:left w:val="none" w:sz="0" w:space="0" w:color="auto"/>
            <w:bottom w:val="none" w:sz="0" w:space="0" w:color="auto"/>
            <w:right w:val="none" w:sz="0" w:space="0" w:color="auto"/>
          </w:divBdr>
        </w:div>
        <w:div w:id="673648321">
          <w:marLeft w:val="0"/>
          <w:marRight w:val="0"/>
          <w:marTop w:val="0"/>
          <w:marBottom w:val="240"/>
          <w:divBdr>
            <w:top w:val="none" w:sz="0" w:space="0" w:color="auto"/>
            <w:left w:val="none" w:sz="0" w:space="0" w:color="auto"/>
            <w:bottom w:val="none" w:sz="0" w:space="0" w:color="auto"/>
            <w:right w:val="none" w:sz="0" w:space="0" w:color="auto"/>
          </w:divBdr>
        </w:div>
      </w:divsChild>
    </w:div>
    <w:div w:id="1062217560">
      <w:bodyDiv w:val="1"/>
      <w:marLeft w:val="0"/>
      <w:marRight w:val="0"/>
      <w:marTop w:val="0"/>
      <w:marBottom w:val="0"/>
      <w:divBdr>
        <w:top w:val="none" w:sz="0" w:space="0" w:color="auto"/>
        <w:left w:val="none" w:sz="0" w:space="0" w:color="auto"/>
        <w:bottom w:val="none" w:sz="0" w:space="0" w:color="auto"/>
        <w:right w:val="none" w:sz="0" w:space="0" w:color="auto"/>
      </w:divBdr>
      <w:divsChild>
        <w:div w:id="216864485">
          <w:marLeft w:val="0"/>
          <w:marRight w:val="0"/>
          <w:marTop w:val="0"/>
          <w:marBottom w:val="0"/>
          <w:divBdr>
            <w:top w:val="none" w:sz="0" w:space="0" w:color="auto"/>
            <w:left w:val="none" w:sz="0" w:space="0" w:color="auto"/>
            <w:bottom w:val="none" w:sz="0" w:space="0" w:color="auto"/>
            <w:right w:val="none" w:sz="0" w:space="0" w:color="auto"/>
          </w:divBdr>
          <w:divsChild>
            <w:div w:id="1224947489">
              <w:marLeft w:val="0"/>
              <w:marRight w:val="0"/>
              <w:marTop w:val="0"/>
              <w:marBottom w:val="0"/>
              <w:divBdr>
                <w:top w:val="none" w:sz="0" w:space="0" w:color="auto"/>
                <w:left w:val="none" w:sz="0" w:space="0" w:color="auto"/>
                <w:bottom w:val="none" w:sz="0" w:space="0" w:color="auto"/>
                <w:right w:val="none" w:sz="0" w:space="0" w:color="auto"/>
              </w:divBdr>
            </w:div>
            <w:div w:id="1639340289">
              <w:marLeft w:val="0"/>
              <w:marRight w:val="0"/>
              <w:marTop w:val="0"/>
              <w:marBottom w:val="0"/>
              <w:divBdr>
                <w:top w:val="none" w:sz="0" w:space="0" w:color="auto"/>
                <w:left w:val="none" w:sz="0" w:space="0" w:color="auto"/>
                <w:bottom w:val="none" w:sz="0" w:space="0" w:color="auto"/>
                <w:right w:val="none" w:sz="0" w:space="0" w:color="auto"/>
              </w:divBdr>
              <w:divsChild>
                <w:div w:id="1013991488">
                  <w:marLeft w:val="0"/>
                  <w:marRight w:val="0"/>
                  <w:marTop w:val="0"/>
                  <w:marBottom w:val="0"/>
                  <w:divBdr>
                    <w:top w:val="none" w:sz="0" w:space="0" w:color="auto"/>
                    <w:left w:val="none" w:sz="0" w:space="0" w:color="auto"/>
                    <w:bottom w:val="none" w:sz="0" w:space="0" w:color="auto"/>
                    <w:right w:val="none" w:sz="0" w:space="0" w:color="auto"/>
                  </w:divBdr>
                  <w:divsChild>
                    <w:div w:id="926228213">
                      <w:marLeft w:val="0"/>
                      <w:marRight w:val="0"/>
                      <w:marTop w:val="0"/>
                      <w:marBottom w:val="0"/>
                      <w:divBdr>
                        <w:top w:val="none" w:sz="0" w:space="0" w:color="auto"/>
                        <w:left w:val="none" w:sz="0" w:space="0" w:color="auto"/>
                        <w:bottom w:val="none" w:sz="0" w:space="0" w:color="auto"/>
                        <w:right w:val="none" w:sz="0" w:space="0" w:color="auto"/>
                      </w:divBdr>
                      <w:divsChild>
                        <w:div w:id="196176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220332">
          <w:marLeft w:val="0"/>
          <w:marRight w:val="0"/>
          <w:marTop w:val="0"/>
          <w:marBottom w:val="0"/>
          <w:divBdr>
            <w:top w:val="none" w:sz="0" w:space="0" w:color="auto"/>
            <w:left w:val="none" w:sz="0" w:space="0" w:color="auto"/>
            <w:bottom w:val="none" w:sz="0" w:space="0" w:color="auto"/>
            <w:right w:val="none" w:sz="0" w:space="0" w:color="auto"/>
          </w:divBdr>
          <w:divsChild>
            <w:div w:id="820929917">
              <w:marLeft w:val="0"/>
              <w:marRight w:val="0"/>
              <w:marTop w:val="0"/>
              <w:marBottom w:val="0"/>
              <w:divBdr>
                <w:top w:val="none" w:sz="0" w:space="0" w:color="auto"/>
                <w:left w:val="none" w:sz="0" w:space="0" w:color="auto"/>
                <w:bottom w:val="none" w:sz="0" w:space="0" w:color="auto"/>
                <w:right w:val="none" w:sz="0" w:space="0" w:color="auto"/>
              </w:divBdr>
              <w:divsChild>
                <w:div w:id="18495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69318">
          <w:marLeft w:val="0"/>
          <w:marRight w:val="0"/>
          <w:marTop w:val="0"/>
          <w:marBottom w:val="0"/>
          <w:divBdr>
            <w:top w:val="none" w:sz="0" w:space="0" w:color="auto"/>
            <w:left w:val="none" w:sz="0" w:space="0" w:color="auto"/>
            <w:bottom w:val="none" w:sz="0" w:space="0" w:color="auto"/>
            <w:right w:val="none" w:sz="0" w:space="0" w:color="auto"/>
          </w:divBdr>
          <w:divsChild>
            <w:div w:id="1497453647">
              <w:marLeft w:val="0"/>
              <w:marRight w:val="0"/>
              <w:marTop w:val="0"/>
              <w:marBottom w:val="0"/>
              <w:divBdr>
                <w:top w:val="none" w:sz="0" w:space="0" w:color="auto"/>
                <w:left w:val="none" w:sz="0" w:space="0" w:color="auto"/>
                <w:bottom w:val="none" w:sz="0" w:space="0" w:color="auto"/>
                <w:right w:val="none" w:sz="0" w:space="0" w:color="auto"/>
              </w:divBdr>
            </w:div>
          </w:divsChild>
        </w:div>
        <w:div w:id="1931812034">
          <w:marLeft w:val="0"/>
          <w:marRight w:val="0"/>
          <w:marTop w:val="0"/>
          <w:marBottom w:val="0"/>
          <w:divBdr>
            <w:top w:val="none" w:sz="0" w:space="0" w:color="auto"/>
            <w:left w:val="none" w:sz="0" w:space="0" w:color="auto"/>
            <w:bottom w:val="none" w:sz="0" w:space="0" w:color="auto"/>
            <w:right w:val="none" w:sz="0" w:space="0" w:color="auto"/>
          </w:divBdr>
          <w:divsChild>
            <w:div w:id="1906911972">
              <w:marLeft w:val="0"/>
              <w:marRight w:val="0"/>
              <w:marTop w:val="0"/>
              <w:marBottom w:val="0"/>
              <w:divBdr>
                <w:top w:val="none" w:sz="0" w:space="0" w:color="auto"/>
                <w:left w:val="none" w:sz="0" w:space="0" w:color="auto"/>
                <w:bottom w:val="none" w:sz="0" w:space="0" w:color="auto"/>
                <w:right w:val="none" w:sz="0" w:space="0" w:color="auto"/>
              </w:divBdr>
              <w:divsChild>
                <w:div w:id="203583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447418">
      <w:bodyDiv w:val="1"/>
      <w:marLeft w:val="0"/>
      <w:marRight w:val="0"/>
      <w:marTop w:val="0"/>
      <w:marBottom w:val="0"/>
      <w:divBdr>
        <w:top w:val="none" w:sz="0" w:space="0" w:color="auto"/>
        <w:left w:val="none" w:sz="0" w:space="0" w:color="auto"/>
        <w:bottom w:val="none" w:sz="0" w:space="0" w:color="auto"/>
        <w:right w:val="none" w:sz="0" w:space="0" w:color="auto"/>
      </w:divBdr>
      <w:divsChild>
        <w:div w:id="78139306">
          <w:marLeft w:val="0"/>
          <w:marRight w:val="0"/>
          <w:marTop w:val="0"/>
          <w:marBottom w:val="0"/>
          <w:divBdr>
            <w:top w:val="none" w:sz="0" w:space="0" w:color="auto"/>
            <w:left w:val="none" w:sz="0" w:space="0" w:color="auto"/>
            <w:bottom w:val="none" w:sz="0" w:space="0" w:color="auto"/>
            <w:right w:val="none" w:sz="0" w:space="0" w:color="auto"/>
          </w:divBdr>
        </w:div>
        <w:div w:id="1151406033">
          <w:marLeft w:val="0"/>
          <w:marRight w:val="0"/>
          <w:marTop w:val="0"/>
          <w:marBottom w:val="0"/>
          <w:divBdr>
            <w:top w:val="none" w:sz="0" w:space="0" w:color="auto"/>
            <w:left w:val="none" w:sz="0" w:space="0" w:color="auto"/>
            <w:bottom w:val="none" w:sz="0" w:space="0" w:color="auto"/>
            <w:right w:val="none" w:sz="0" w:space="0" w:color="auto"/>
          </w:divBdr>
        </w:div>
        <w:div w:id="1610315572">
          <w:marLeft w:val="0"/>
          <w:marRight w:val="0"/>
          <w:marTop w:val="0"/>
          <w:marBottom w:val="0"/>
          <w:divBdr>
            <w:top w:val="none" w:sz="0" w:space="0" w:color="auto"/>
            <w:left w:val="none" w:sz="0" w:space="0" w:color="auto"/>
            <w:bottom w:val="none" w:sz="0" w:space="0" w:color="auto"/>
            <w:right w:val="none" w:sz="0" w:space="0" w:color="auto"/>
          </w:divBdr>
          <w:divsChild>
            <w:div w:id="1128011857">
              <w:marLeft w:val="0"/>
              <w:marRight w:val="0"/>
              <w:marTop w:val="0"/>
              <w:marBottom w:val="0"/>
              <w:divBdr>
                <w:top w:val="none" w:sz="0" w:space="0" w:color="auto"/>
                <w:left w:val="none" w:sz="0" w:space="0" w:color="auto"/>
                <w:bottom w:val="none" w:sz="0" w:space="0" w:color="auto"/>
                <w:right w:val="none" w:sz="0" w:space="0" w:color="auto"/>
              </w:divBdr>
              <w:divsChild>
                <w:div w:id="154880961">
                  <w:marLeft w:val="0"/>
                  <w:marRight w:val="0"/>
                  <w:marTop w:val="0"/>
                  <w:marBottom w:val="0"/>
                  <w:divBdr>
                    <w:top w:val="none" w:sz="0" w:space="0" w:color="auto"/>
                    <w:left w:val="none" w:sz="0" w:space="0" w:color="auto"/>
                    <w:bottom w:val="none" w:sz="0" w:space="0" w:color="auto"/>
                    <w:right w:val="none" w:sz="0" w:space="0" w:color="auto"/>
                  </w:divBdr>
                  <w:divsChild>
                    <w:div w:id="11248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65446">
      <w:bodyDiv w:val="1"/>
      <w:marLeft w:val="0"/>
      <w:marRight w:val="0"/>
      <w:marTop w:val="0"/>
      <w:marBottom w:val="0"/>
      <w:divBdr>
        <w:top w:val="none" w:sz="0" w:space="0" w:color="auto"/>
        <w:left w:val="none" w:sz="0" w:space="0" w:color="auto"/>
        <w:bottom w:val="none" w:sz="0" w:space="0" w:color="auto"/>
        <w:right w:val="none" w:sz="0" w:space="0" w:color="auto"/>
      </w:divBdr>
      <w:divsChild>
        <w:div w:id="34157630">
          <w:marLeft w:val="0"/>
          <w:marRight w:val="0"/>
          <w:marTop w:val="0"/>
          <w:marBottom w:val="0"/>
          <w:divBdr>
            <w:top w:val="none" w:sz="0" w:space="0" w:color="auto"/>
            <w:left w:val="none" w:sz="0" w:space="0" w:color="auto"/>
            <w:bottom w:val="none" w:sz="0" w:space="0" w:color="auto"/>
            <w:right w:val="none" w:sz="0" w:space="0" w:color="auto"/>
          </w:divBdr>
          <w:divsChild>
            <w:div w:id="949169295">
              <w:marLeft w:val="0"/>
              <w:marRight w:val="0"/>
              <w:marTop w:val="0"/>
              <w:marBottom w:val="0"/>
              <w:divBdr>
                <w:top w:val="none" w:sz="0" w:space="0" w:color="auto"/>
                <w:left w:val="none" w:sz="0" w:space="0" w:color="auto"/>
                <w:bottom w:val="none" w:sz="0" w:space="0" w:color="auto"/>
                <w:right w:val="none" w:sz="0" w:space="0" w:color="auto"/>
              </w:divBdr>
              <w:divsChild>
                <w:div w:id="7751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8940">
          <w:marLeft w:val="0"/>
          <w:marRight w:val="0"/>
          <w:marTop w:val="0"/>
          <w:marBottom w:val="0"/>
          <w:divBdr>
            <w:top w:val="none" w:sz="0" w:space="0" w:color="auto"/>
            <w:left w:val="none" w:sz="0" w:space="0" w:color="auto"/>
            <w:bottom w:val="none" w:sz="0" w:space="0" w:color="auto"/>
            <w:right w:val="none" w:sz="0" w:space="0" w:color="auto"/>
          </w:divBdr>
          <w:divsChild>
            <w:div w:id="1726635652">
              <w:marLeft w:val="0"/>
              <w:marRight w:val="0"/>
              <w:marTop w:val="0"/>
              <w:marBottom w:val="0"/>
              <w:divBdr>
                <w:top w:val="none" w:sz="0" w:space="0" w:color="auto"/>
                <w:left w:val="none" w:sz="0" w:space="0" w:color="auto"/>
                <w:bottom w:val="none" w:sz="0" w:space="0" w:color="auto"/>
                <w:right w:val="none" w:sz="0" w:space="0" w:color="auto"/>
              </w:divBdr>
              <w:divsChild>
                <w:div w:id="91011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9831">
          <w:marLeft w:val="0"/>
          <w:marRight w:val="0"/>
          <w:marTop w:val="0"/>
          <w:marBottom w:val="0"/>
          <w:divBdr>
            <w:top w:val="none" w:sz="0" w:space="0" w:color="auto"/>
            <w:left w:val="none" w:sz="0" w:space="0" w:color="auto"/>
            <w:bottom w:val="none" w:sz="0" w:space="0" w:color="auto"/>
            <w:right w:val="none" w:sz="0" w:space="0" w:color="auto"/>
          </w:divBdr>
          <w:divsChild>
            <w:div w:id="1737439277">
              <w:marLeft w:val="0"/>
              <w:marRight w:val="0"/>
              <w:marTop w:val="0"/>
              <w:marBottom w:val="0"/>
              <w:divBdr>
                <w:top w:val="none" w:sz="0" w:space="0" w:color="auto"/>
                <w:left w:val="none" w:sz="0" w:space="0" w:color="auto"/>
                <w:bottom w:val="none" w:sz="0" w:space="0" w:color="auto"/>
                <w:right w:val="none" w:sz="0" w:space="0" w:color="auto"/>
              </w:divBdr>
              <w:divsChild>
                <w:div w:id="137653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5775">
          <w:marLeft w:val="0"/>
          <w:marRight w:val="0"/>
          <w:marTop w:val="0"/>
          <w:marBottom w:val="0"/>
          <w:divBdr>
            <w:top w:val="none" w:sz="0" w:space="0" w:color="auto"/>
            <w:left w:val="none" w:sz="0" w:space="0" w:color="auto"/>
            <w:bottom w:val="none" w:sz="0" w:space="0" w:color="auto"/>
            <w:right w:val="none" w:sz="0" w:space="0" w:color="auto"/>
          </w:divBdr>
          <w:divsChild>
            <w:div w:id="741289979">
              <w:marLeft w:val="0"/>
              <w:marRight w:val="0"/>
              <w:marTop w:val="0"/>
              <w:marBottom w:val="0"/>
              <w:divBdr>
                <w:top w:val="none" w:sz="0" w:space="0" w:color="auto"/>
                <w:left w:val="none" w:sz="0" w:space="0" w:color="auto"/>
                <w:bottom w:val="none" w:sz="0" w:space="0" w:color="auto"/>
                <w:right w:val="none" w:sz="0" w:space="0" w:color="auto"/>
              </w:divBdr>
              <w:divsChild>
                <w:div w:id="18648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17233">
          <w:marLeft w:val="0"/>
          <w:marRight w:val="0"/>
          <w:marTop w:val="0"/>
          <w:marBottom w:val="0"/>
          <w:divBdr>
            <w:top w:val="none" w:sz="0" w:space="0" w:color="auto"/>
            <w:left w:val="none" w:sz="0" w:space="0" w:color="auto"/>
            <w:bottom w:val="none" w:sz="0" w:space="0" w:color="auto"/>
            <w:right w:val="none" w:sz="0" w:space="0" w:color="auto"/>
          </w:divBdr>
          <w:divsChild>
            <w:div w:id="1937907426">
              <w:marLeft w:val="0"/>
              <w:marRight w:val="0"/>
              <w:marTop w:val="0"/>
              <w:marBottom w:val="0"/>
              <w:divBdr>
                <w:top w:val="none" w:sz="0" w:space="0" w:color="auto"/>
                <w:left w:val="none" w:sz="0" w:space="0" w:color="auto"/>
                <w:bottom w:val="none" w:sz="0" w:space="0" w:color="auto"/>
                <w:right w:val="none" w:sz="0" w:space="0" w:color="auto"/>
              </w:divBdr>
              <w:divsChild>
                <w:div w:id="16383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03186">
      <w:bodyDiv w:val="1"/>
      <w:marLeft w:val="0"/>
      <w:marRight w:val="0"/>
      <w:marTop w:val="0"/>
      <w:marBottom w:val="0"/>
      <w:divBdr>
        <w:top w:val="none" w:sz="0" w:space="0" w:color="auto"/>
        <w:left w:val="none" w:sz="0" w:space="0" w:color="auto"/>
        <w:bottom w:val="none" w:sz="0" w:space="0" w:color="auto"/>
        <w:right w:val="none" w:sz="0" w:space="0" w:color="auto"/>
      </w:divBdr>
    </w:div>
    <w:div w:id="1078598526">
      <w:bodyDiv w:val="1"/>
      <w:marLeft w:val="0"/>
      <w:marRight w:val="0"/>
      <w:marTop w:val="0"/>
      <w:marBottom w:val="0"/>
      <w:divBdr>
        <w:top w:val="none" w:sz="0" w:space="0" w:color="auto"/>
        <w:left w:val="none" w:sz="0" w:space="0" w:color="auto"/>
        <w:bottom w:val="none" w:sz="0" w:space="0" w:color="auto"/>
        <w:right w:val="none" w:sz="0" w:space="0" w:color="auto"/>
      </w:divBdr>
      <w:divsChild>
        <w:div w:id="70667558">
          <w:marLeft w:val="0"/>
          <w:marRight w:val="0"/>
          <w:marTop w:val="270"/>
          <w:marBottom w:val="270"/>
          <w:divBdr>
            <w:top w:val="none" w:sz="0" w:space="0" w:color="auto"/>
            <w:left w:val="none" w:sz="0" w:space="0" w:color="auto"/>
            <w:bottom w:val="none" w:sz="0" w:space="0" w:color="auto"/>
            <w:right w:val="none" w:sz="0" w:space="0" w:color="auto"/>
          </w:divBdr>
          <w:divsChild>
            <w:div w:id="1019625723">
              <w:marLeft w:val="0"/>
              <w:marRight w:val="0"/>
              <w:marTop w:val="270"/>
              <w:marBottom w:val="270"/>
              <w:divBdr>
                <w:top w:val="none" w:sz="0" w:space="0" w:color="auto"/>
                <w:left w:val="none" w:sz="0" w:space="0" w:color="auto"/>
                <w:bottom w:val="none" w:sz="0" w:space="0" w:color="auto"/>
                <w:right w:val="none" w:sz="0" w:space="0" w:color="auto"/>
              </w:divBdr>
              <w:divsChild>
                <w:div w:id="169561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029413">
      <w:bodyDiv w:val="1"/>
      <w:marLeft w:val="0"/>
      <w:marRight w:val="0"/>
      <w:marTop w:val="0"/>
      <w:marBottom w:val="0"/>
      <w:divBdr>
        <w:top w:val="none" w:sz="0" w:space="0" w:color="auto"/>
        <w:left w:val="none" w:sz="0" w:space="0" w:color="auto"/>
        <w:bottom w:val="none" w:sz="0" w:space="0" w:color="auto"/>
        <w:right w:val="none" w:sz="0" w:space="0" w:color="auto"/>
      </w:divBdr>
      <w:divsChild>
        <w:div w:id="979379430">
          <w:marLeft w:val="0"/>
          <w:marRight w:val="0"/>
          <w:marTop w:val="0"/>
          <w:marBottom w:val="0"/>
          <w:divBdr>
            <w:top w:val="none" w:sz="0" w:space="0" w:color="auto"/>
            <w:left w:val="none" w:sz="0" w:space="0" w:color="auto"/>
            <w:bottom w:val="none" w:sz="0" w:space="0" w:color="auto"/>
            <w:right w:val="none" w:sz="0" w:space="0" w:color="auto"/>
          </w:divBdr>
        </w:div>
        <w:div w:id="1677343563">
          <w:marLeft w:val="0"/>
          <w:marRight w:val="0"/>
          <w:marTop w:val="0"/>
          <w:marBottom w:val="0"/>
          <w:divBdr>
            <w:top w:val="none" w:sz="0" w:space="0" w:color="auto"/>
            <w:left w:val="none" w:sz="0" w:space="0" w:color="auto"/>
            <w:bottom w:val="none" w:sz="0" w:space="0" w:color="auto"/>
            <w:right w:val="none" w:sz="0" w:space="0" w:color="auto"/>
          </w:divBdr>
        </w:div>
        <w:div w:id="1839422839">
          <w:marLeft w:val="0"/>
          <w:marRight w:val="0"/>
          <w:marTop w:val="0"/>
          <w:marBottom w:val="0"/>
          <w:divBdr>
            <w:top w:val="none" w:sz="0" w:space="0" w:color="auto"/>
            <w:left w:val="none" w:sz="0" w:space="0" w:color="auto"/>
            <w:bottom w:val="none" w:sz="0" w:space="0" w:color="auto"/>
            <w:right w:val="none" w:sz="0" w:space="0" w:color="auto"/>
          </w:divBdr>
        </w:div>
      </w:divsChild>
    </w:div>
    <w:div w:id="1082222517">
      <w:bodyDiv w:val="1"/>
      <w:marLeft w:val="0"/>
      <w:marRight w:val="0"/>
      <w:marTop w:val="0"/>
      <w:marBottom w:val="0"/>
      <w:divBdr>
        <w:top w:val="none" w:sz="0" w:space="0" w:color="auto"/>
        <w:left w:val="none" w:sz="0" w:space="0" w:color="auto"/>
        <w:bottom w:val="none" w:sz="0" w:space="0" w:color="auto"/>
        <w:right w:val="none" w:sz="0" w:space="0" w:color="auto"/>
      </w:divBdr>
      <w:divsChild>
        <w:div w:id="1699351825">
          <w:marLeft w:val="0"/>
          <w:marRight w:val="0"/>
          <w:marTop w:val="0"/>
          <w:marBottom w:val="240"/>
          <w:divBdr>
            <w:top w:val="none" w:sz="0" w:space="0" w:color="auto"/>
            <w:left w:val="none" w:sz="0" w:space="0" w:color="auto"/>
            <w:bottom w:val="none" w:sz="0" w:space="0" w:color="auto"/>
            <w:right w:val="none" w:sz="0" w:space="0" w:color="auto"/>
          </w:divBdr>
        </w:div>
      </w:divsChild>
    </w:div>
    <w:div w:id="1087574211">
      <w:bodyDiv w:val="1"/>
      <w:marLeft w:val="0"/>
      <w:marRight w:val="0"/>
      <w:marTop w:val="0"/>
      <w:marBottom w:val="0"/>
      <w:divBdr>
        <w:top w:val="none" w:sz="0" w:space="0" w:color="auto"/>
        <w:left w:val="none" w:sz="0" w:space="0" w:color="auto"/>
        <w:bottom w:val="none" w:sz="0" w:space="0" w:color="auto"/>
        <w:right w:val="none" w:sz="0" w:space="0" w:color="auto"/>
      </w:divBdr>
      <w:divsChild>
        <w:div w:id="716781069">
          <w:marLeft w:val="0"/>
          <w:marRight w:val="0"/>
          <w:marTop w:val="90"/>
          <w:marBottom w:val="0"/>
          <w:divBdr>
            <w:top w:val="none" w:sz="0" w:space="0" w:color="auto"/>
            <w:left w:val="none" w:sz="0" w:space="0" w:color="auto"/>
            <w:bottom w:val="none" w:sz="0" w:space="0" w:color="auto"/>
            <w:right w:val="none" w:sz="0" w:space="0" w:color="auto"/>
          </w:divBdr>
        </w:div>
        <w:div w:id="1650936601">
          <w:marLeft w:val="0"/>
          <w:marRight w:val="0"/>
          <w:marTop w:val="0"/>
          <w:marBottom w:val="0"/>
          <w:divBdr>
            <w:top w:val="none" w:sz="0" w:space="0" w:color="auto"/>
            <w:left w:val="none" w:sz="0" w:space="0" w:color="auto"/>
            <w:bottom w:val="none" w:sz="0" w:space="0" w:color="auto"/>
            <w:right w:val="none" w:sz="0" w:space="0" w:color="auto"/>
          </w:divBdr>
        </w:div>
        <w:div w:id="2113940324">
          <w:marLeft w:val="0"/>
          <w:marRight w:val="0"/>
          <w:marTop w:val="270"/>
          <w:marBottom w:val="315"/>
          <w:divBdr>
            <w:top w:val="none" w:sz="0" w:space="0" w:color="auto"/>
            <w:left w:val="none" w:sz="0" w:space="0" w:color="auto"/>
            <w:bottom w:val="none" w:sz="0" w:space="0" w:color="auto"/>
            <w:right w:val="none" w:sz="0" w:space="0" w:color="auto"/>
          </w:divBdr>
          <w:divsChild>
            <w:div w:id="1867061166">
              <w:marLeft w:val="0"/>
              <w:marRight w:val="0"/>
              <w:marTop w:val="270"/>
              <w:marBottom w:val="270"/>
              <w:divBdr>
                <w:top w:val="none" w:sz="0" w:space="0" w:color="auto"/>
                <w:left w:val="none" w:sz="0" w:space="0" w:color="auto"/>
                <w:bottom w:val="none" w:sz="0" w:space="0" w:color="auto"/>
                <w:right w:val="none" w:sz="0" w:space="0" w:color="auto"/>
              </w:divBdr>
              <w:divsChild>
                <w:div w:id="1183935355">
                  <w:marLeft w:val="0"/>
                  <w:marRight w:val="0"/>
                  <w:marTop w:val="270"/>
                  <w:marBottom w:val="270"/>
                  <w:divBdr>
                    <w:top w:val="none" w:sz="0" w:space="0" w:color="auto"/>
                    <w:left w:val="none" w:sz="0" w:space="0" w:color="auto"/>
                    <w:bottom w:val="none" w:sz="0" w:space="0" w:color="auto"/>
                    <w:right w:val="none" w:sz="0" w:space="0" w:color="auto"/>
                  </w:divBdr>
                  <w:divsChild>
                    <w:div w:id="4290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305181">
      <w:bodyDiv w:val="1"/>
      <w:marLeft w:val="0"/>
      <w:marRight w:val="0"/>
      <w:marTop w:val="0"/>
      <w:marBottom w:val="0"/>
      <w:divBdr>
        <w:top w:val="none" w:sz="0" w:space="0" w:color="auto"/>
        <w:left w:val="none" w:sz="0" w:space="0" w:color="auto"/>
        <w:bottom w:val="none" w:sz="0" w:space="0" w:color="auto"/>
        <w:right w:val="none" w:sz="0" w:space="0" w:color="auto"/>
      </w:divBdr>
      <w:divsChild>
        <w:div w:id="212930142">
          <w:marLeft w:val="0"/>
          <w:marRight w:val="0"/>
          <w:marTop w:val="0"/>
          <w:marBottom w:val="240"/>
          <w:divBdr>
            <w:top w:val="none" w:sz="0" w:space="0" w:color="auto"/>
            <w:left w:val="none" w:sz="0" w:space="0" w:color="auto"/>
            <w:bottom w:val="none" w:sz="0" w:space="0" w:color="auto"/>
            <w:right w:val="none" w:sz="0" w:space="0" w:color="auto"/>
          </w:divBdr>
        </w:div>
      </w:divsChild>
    </w:div>
    <w:div w:id="1089890331">
      <w:bodyDiv w:val="1"/>
      <w:marLeft w:val="0"/>
      <w:marRight w:val="0"/>
      <w:marTop w:val="0"/>
      <w:marBottom w:val="0"/>
      <w:divBdr>
        <w:top w:val="none" w:sz="0" w:space="0" w:color="auto"/>
        <w:left w:val="none" w:sz="0" w:space="0" w:color="auto"/>
        <w:bottom w:val="none" w:sz="0" w:space="0" w:color="auto"/>
        <w:right w:val="none" w:sz="0" w:space="0" w:color="auto"/>
      </w:divBdr>
      <w:divsChild>
        <w:div w:id="38288441">
          <w:marLeft w:val="0"/>
          <w:marRight w:val="0"/>
          <w:marTop w:val="0"/>
          <w:marBottom w:val="240"/>
          <w:divBdr>
            <w:top w:val="none" w:sz="0" w:space="0" w:color="auto"/>
            <w:left w:val="none" w:sz="0" w:space="0" w:color="auto"/>
            <w:bottom w:val="none" w:sz="0" w:space="0" w:color="auto"/>
            <w:right w:val="none" w:sz="0" w:space="0" w:color="auto"/>
          </w:divBdr>
        </w:div>
        <w:div w:id="56824387">
          <w:marLeft w:val="0"/>
          <w:marRight w:val="0"/>
          <w:marTop w:val="0"/>
          <w:marBottom w:val="240"/>
          <w:divBdr>
            <w:top w:val="none" w:sz="0" w:space="0" w:color="auto"/>
            <w:left w:val="none" w:sz="0" w:space="0" w:color="auto"/>
            <w:bottom w:val="none" w:sz="0" w:space="0" w:color="auto"/>
            <w:right w:val="none" w:sz="0" w:space="0" w:color="auto"/>
          </w:divBdr>
        </w:div>
        <w:div w:id="153761784">
          <w:marLeft w:val="0"/>
          <w:marRight w:val="0"/>
          <w:marTop w:val="0"/>
          <w:marBottom w:val="240"/>
          <w:divBdr>
            <w:top w:val="none" w:sz="0" w:space="0" w:color="auto"/>
            <w:left w:val="none" w:sz="0" w:space="0" w:color="auto"/>
            <w:bottom w:val="none" w:sz="0" w:space="0" w:color="auto"/>
            <w:right w:val="none" w:sz="0" w:space="0" w:color="auto"/>
          </w:divBdr>
        </w:div>
        <w:div w:id="189681946">
          <w:marLeft w:val="0"/>
          <w:marRight w:val="0"/>
          <w:marTop w:val="0"/>
          <w:marBottom w:val="240"/>
          <w:divBdr>
            <w:top w:val="none" w:sz="0" w:space="0" w:color="auto"/>
            <w:left w:val="none" w:sz="0" w:space="0" w:color="auto"/>
            <w:bottom w:val="none" w:sz="0" w:space="0" w:color="auto"/>
            <w:right w:val="none" w:sz="0" w:space="0" w:color="auto"/>
          </w:divBdr>
        </w:div>
        <w:div w:id="325328602">
          <w:marLeft w:val="0"/>
          <w:marRight w:val="0"/>
          <w:marTop w:val="0"/>
          <w:marBottom w:val="240"/>
          <w:divBdr>
            <w:top w:val="none" w:sz="0" w:space="0" w:color="auto"/>
            <w:left w:val="none" w:sz="0" w:space="0" w:color="auto"/>
            <w:bottom w:val="none" w:sz="0" w:space="0" w:color="auto"/>
            <w:right w:val="none" w:sz="0" w:space="0" w:color="auto"/>
          </w:divBdr>
        </w:div>
        <w:div w:id="339701000">
          <w:marLeft w:val="0"/>
          <w:marRight w:val="0"/>
          <w:marTop w:val="0"/>
          <w:marBottom w:val="240"/>
          <w:divBdr>
            <w:top w:val="none" w:sz="0" w:space="0" w:color="auto"/>
            <w:left w:val="none" w:sz="0" w:space="0" w:color="auto"/>
            <w:bottom w:val="none" w:sz="0" w:space="0" w:color="auto"/>
            <w:right w:val="none" w:sz="0" w:space="0" w:color="auto"/>
          </w:divBdr>
        </w:div>
        <w:div w:id="379668695">
          <w:marLeft w:val="0"/>
          <w:marRight w:val="0"/>
          <w:marTop w:val="0"/>
          <w:marBottom w:val="240"/>
          <w:divBdr>
            <w:top w:val="none" w:sz="0" w:space="0" w:color="auto"/>
            <w:left w:val="none" w:sz="0" w:space="0" w:color="auto"/>
            <w:bottom w:val="none" w:sz="0" w:space="0" w:color="auto"/>
            <w:right w:val="none" w:sz="0" w:space="0" w:color="auto"/>
          </w:divBdr>
        </w:div>
        <w:div w:id="402341306">
          <w:marLeft w:val="0"/>
          <w:marRight w:val="0"/>
          <w:marTop w:val="0"/>
          <w:marBottom w:val="240"/>
          <w:divBdr>
            <w:top w:val="none" w:sz="0" w:space="0" w:color="auto"/>
            <w:left w:val="none" w:sz="0" w:space="0" w:color="auto"/>
            <w:bottom w:val="none" w:sz="0" w:space="0" w:color="auto"/>
            <w:right w:val="none" w:sz="0" w:space="0" w:color="auto"/>
          </w:divBdr>
        </w:div>
        <w:div w:id="424498360">
          <w:marLeft w:val="0"/>
          <w:marRight w:val="0"/>
          <w:marTop w:val="0"/>
          <w:marBottom w:val="240"/>
          <w:divBdr>
            <w:top w:val="none" w:sz="0" w:space="0" w:color="auto"/>
            <w:left w:val="none" w:sz="0" w:space="0" w:color="auto"/>
            <w:bottom w:val="none" w:sz="0" w:space="0" w:color="auto"/>
            <w:right w:val="none" w:sz="0" w:space="0" w:color="auto"/>
          </w:divBdr>
        </w:div>
        <w:div w:id="452093643">
          <w:marLeft w:val="0"/>
          <w:marRight w:val="0"/>
          <w:marTop w:val="0"/>
          <w:marBottom w:val="240"/>
          <w:divBdr>
            <w:top w:val="none" w:sz="0" w:space="0" w:color="auto"/>
            <w:left w:val="none" w:sz="0" w:space="0" w:color="auto"/>
            <w:bottom w:val="none" w:sz="0" w:space="0" w:color="auto"/>
            <w:right w:val="none" w:sz="0" w:space="0" w:color="auto"/>
          </w:divBdr>
        </w:div>
        <w:div w:id="472598805">
          <w:marLeft w:val="0"/>
          <w:marRight w:val="0"/>
          <w:marTop w:val="0"/>
          <w:marBottom w:val="240"/>
          <w:divBdr>
            <w:top w:val="none" w:sz="0" w:space="0" w:color="auto"/>
            <w:left w:val="none" w:sz="0" w:space="0" w:color="auto"/>
            <w:bottom w:val="none" w:sz="0" w:space="0" w:color="auto"/>
            <w:right w:val="none" w:sz="0" w:space="0" w:color="auto"/>
          </w:divBdr>
        </w:div>
        <w:div w:id="503594532">
          <w:marLeft w:val="0"/>
          <w:marRight w:val="0"/>
          <w:marTop w:val="0"/>
          <w:marBottom w:val="240"/>
          <w:divBdr>
            <w:top w:val="none" w:sz="0" w:space="0" w:color="auto"/>
            <w:left w:val="none" w:sz="0" w:space="0" w:color="auto"/>
            <w:bottom w:val="none" w:sz="0" w:space="0" w:color="auto"/>
            <w:right w:val="none" w:sz="0" w:space="0" w:color="auto"/>
          </w:divBdr>
        </w:div>
        <w:div w:id="538589678">
          <w:marLeft w:val="0"/>
          <w:marRight w:val="0"/>
          <w:marTop w:val="0"/>
          <w:marBottom w:val="240"/>
          <w:divBdr>
            <w:top w:val="none" w:sz="0" w:space="0" w:color="auto"/>
            <w:left w:val="none" w:sz="0" w:space="0" w:color="auto"/>
            <w:bottom w:val="none" w:sz="0" w:space="0" w:color="auto"/>
            <w:right w:val="none" w:sz="0" w:space="0" w:color="auto"/>
          </w:divBdr>
        </w:div>
        <w:div w:id="552162584">
          <w:marLeft w:val="0"/>
          <w:marRight w:val="0"/>
          <w:marTop w:val="0"/>
          <w:marBottom w:val="240"/>
          <w:divBdr>
            <w:top w:val="none" w:sz="0" w:space="0" w:color="auto"/>
            <w:left w:val="none" w:sz="0" w:space="0" w:color="auto"/>
            <w:bottom w:val="none" w:sz="0" w:space="0" w:color="auto"/>
            <w:right w:val="none" w:sz="0" w:space="0" w:color="auto"/>
          </w:divBdr>
        </w:div>
        <w:div w:id="603079789">
          <w:marLeft w:val="0"/>
          <w:marRight w:val="0"/>
          <w:marTop w:val="0"/>
          <w:marBottom w:val="240"/>
          <w:divBdr>
            <w:top w:val="none" w:sz="0" w:space="0" w:color="auto"/>
            <w:left w:val="none" w:sz="0" w:space="0" w:color="auto"/>
            <w:bottom w:val="none" w:sz="0" w:space="0" w:color="auto"/>
            <w:right w:val="none" w:sz="0" w:space="0" w:color="auto"/>
          </w:divBdr>
        </w:div>
        <w:div w:id="646512760">
          <w:marLeft w:val="0"/>
          <w:marRight w:val="0"/>
          <w:marTop w:val="0"/>
          <w:marBottom w:val="240"/>
          <w:divBdr>
            <w:top w:val="none" w:sz="0" w:space="0" w:color="auto"/>
            <w:left w:val="none" w:sz="0" w:space="0" w:color="auto"/>
            <w:bottom w:val="none" w:sz="0" w:space="0" w:color="auto"/>
            <w:right w:val="none" w:sz="0" w:space="0" w:color="auto"/>
          </w:divBdr>
        </w:div>
        <w:div w:id="673995923">
          <w:marLeft w:val="0"/>
          <w:marRight w:val="0"/>
          <w:marTop w:val="0"/>
          <w:marBottom w:val="240"/>
          <w:divBdr>
            <w:top w:val="none" w:sz="0" w:space="0" w:color="auto"/>
            <w:left w:val="none" w:sz="0" w:space="0" w:color="auto"/>
            <w:bottom w:val="none" w:sz="0" w:space="0" w:color="auto"/>
            <w:right w:val="none" w:sz="0" w:space="0" w:color="auto"/>
          </w:divBdr>
        </w:div>
        <w:div w:id="687609430">
          <w:marLeft w:val="0"/>
          <w:marRight w:val="0"/>
          <w:marTop w:val="0"/>
          <w:marBottom w:val="240"/>
          <w:divBdr>
            <w:top w:val="none" w:sz="0" w:space="0" w:color="auto"/>
            <w:left w:val="none" w:sz="0" w:space="0" w:color="auto"/>
            <w:bottom w:val="none" w:sz="0" w:space="0" w:color="auto"/>
            <w:right w:val="none" w:sz="0" w:space="0" w:color="auto"/>
          </w:divBdr>
        </w:div>
        <w:div w:id="727648964">
          <w:marLeft w:val="0"/>
          <w:marRight w:val="0"/>
          <w:marTop w:val="0"/>
          <w:marBottom w:val="240"/>
          <w:divBdr>
            <w:top w:val="none" w:sz="0" w:space="0" w:color="auto"/>
            <w:left w:val="none" w:sz="0" w:space="0" w:color="auto"/>
            <w:bottom w:val="none" w:sz="0" w:space="0" w:color="auto"/>
            <w:right w:val="none" w:sz="0" w:space="0" w:color="auto"/>
          </w:divBdr>
        </w:div>
        <w:div w:id="731316808">
          <w:marLeft w:val="0"/>
          <w:marRight w:val="0"/>
          <w:marTop w:val="0"/>
          <w:marBottom w:val="240"/>
          <w:divBdr>
            <w:top w:val="none" w:sz="0" w:space="0" w:color="auto"/>
            <w:left w:val="none" w:sz="0" w:space="0" w:color="auto"/>
            <w:bottom w:val="none" w:sz="0" w:space="0" w:color="auto"/>
            <w:right w:val="none" w:sz="0" w:space="0" w:color="auto"/>
          </w:divBdr>
        </w:div>
        <w:div w:id="918295254">
          <w:marLeft w:val="0"/>
          <w:marRight w:val="0"/>
          <w:marTop w:val="0"/>
          <w:marBottom w:val="240"/>
          <w:divBdr>
            <w:top w:val="none" w:sz="0" w:space="0" w:color="auto"/>
            <w:left w:val="none" w:sz="0" w:space="0" w:color="auto"/>
            <w:bottom w:val="none" w:sz="0" w:space="0" w:color="auto"/>
            <w:right w:val="none" w:sz="0" w:space="0" w:color="auto"/>
          </w:divBdr>
        </w:div>
        <w:div w:id="1104374921">
          <w:marLeft w:val="0"/>
          <w:marRight w:val="0"/>
          <w:marTop w:val="0"/>
          <w:marBottom w:val="240"/>
          <w:divBdr>
            <w:top w:val="none" w:sz="0" w:space="0" w:color="auto"/>
            <w:left w:val="none" w:sz="0" w:space="0" w:color="auto"/>
            <w:bottom w:val="none" w:sz="0" w:space="0" w:color="auto"/>
            <w:right w:val="none" w:sz="0" w:space="0" w:color="auto"/>
          </w:divBdr>
        </w:div>
        <w:div w:id="1112015784">
          <w:marLeft w:val="0"/>
          <w:marRight w:val="0"/>
          <w:marTop w:val="0"/>
          <w:marBottom w:val="240"/>
          <w:divBdr>
            <w:top w:val="none" w:sz="0" w:space="0" w:color="auto"/>
            <w:left w:val="none" w:sz="0" w:space="0" w:color="auto"/>
            <w:bottom w:val="none" w:sz="0" w:space="0" w:color="auto"/>
            <w:right w:val="none" w:sz="0" w:space="0" w:color="auto"/>
          </w:divBdr>
        </w:div>
        <w:div w:id="1266377185">
          <w:marLeft w:val="0"/>
          <w:marRight w:val="0"/>
          <w:marTop w:val="0"/>
          <w:marBottom w:val="240"/>
          <w:divBdr>
            <w:top w:val="none" w:sz="0" w:space="0" w:color="auto"/>
            <w:left w:val="none" w:sz="0" w:space="0" w:color="auto"/>
            <w:bottom w:val="none" w:sz="0" w:space="0" w:color="auto"/>
            <w:right w:val="none" w:sz="0" w:space="0" w:color="auto"/>
          </w:divBdr>
        </w:div>
        <w:div w:id="1339189176">
          <w:marLeft w:val="0"/>
          <w:marRight w:val="0"/>
          <w:marTop w:val="0"/>
          <w:marBottom w:val="240"/>
          <w:divBdr>
            <w:top w:val="none" w:sz="0" w:space="0" w:color="auto"/>
            <w:left w:val="none" w:sz="0" w:space="0" w:color="auto"/>
            <w:bottom w:val="none" w:sz="0" w:space="0" w:color="auto"/>
            <w:right w:val="none" w:sz="0" w:space="0" w:color="auto"/>
          </w:divBdr>
        </w:div>
        <w:div w:id="1364553446">
          <w:marLeft w:val="0"/>
          <w:marRight w:val="0"/>
          <w:marTop w:val="0"/>
          <w:marBottom w:val="240"/>
          <w:divBdr>
            <w:top w:val="none" w:sz="0" w:space="0" w:color="auto"/>
            <w:left w:val="none" w:sz="0" w:space="0" w:color="auto"/>
            <w:bottom w:val="none" w:sz="0" w:space="0" w:color="auto"/>
            <w:right w:val="none" w:sz="0" w:space="0" w:color="auto"/>
          </w:divBdr>
        </w:div>
        <w:div w:id="138741389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4708479">
          <w:marLeft w:val="0"/>
          <w:marRight w:val="0"/>
          <w:marTop w:val="0"/>
          <w:marBottom w:val="240"/>
          <w:divBdr>
            <w:top w:val="none" w:sz="0" w:space="0" w:color="auto"/>
            <w:left w:val="none" w:sz="0" w:space="0" w:color="auto"/>
            <w:bottom w:val="none" w:sz="0" w:space="0" w:color="auto"/>
            <w:right w:val="none" w:sz="0" w:space="0" w:color="auto"/>
          </w:divBdr>
        </w:div>
        <w:div w:id="1861048916">
          <w:marLeft w:val="0"/>
          <w:marRight w:val="0"/>
          <w:marTop w:val="0"/>
          <w:marBottom w:val="240"/>
          <w:divBdr>
            <w:top w:val="none" w:sz="0" w:space="0" w:color="auto"/>
            <w:left w:val="none" w:sz="0" w:space="0" w:color="auto"/>
            <w:bottom w:val="none" w:sz="0" w:space="0" w:color="auto"/>
            <w:right w:val="none" w:sz="0" w:space="0" w:color="auto"/>
          </w:divBdr>
        </w:div>
        <w:div w:id="1870606646">
          <w:marLeft w:val="0"/>
          <w:marRight w:val="0"/>
          <w:marTop w:val="0"/>
          <w:marBottom w:val="240"/>
          <w:divBdr>
            <w:top w:val="none" w:sz="0" w:space="0" w:color="auto"/>
            <w:left w:val="none" w:sz="0" w:space="0" w:color="auto"/>
            <w:bottom w:val="none" w:sz="0" w:space="0" w:color="auto"/>
            <w:right w:val="none" w:sz="0" w:space="0" w:color="auto"/>
          </w:divBdr>
        </w:div>
        <w:div w:id="2025938622">
          <w:marLeft w:val="0"/>
          <w:marRight w:val="0"/>
          <w:marTop w:val="0"/>
          <w:marBottom w:val="240"/>
          <w:divBdr>
            <w:top w:val="none" w:sz="0" w:space="0" w:color="auto"/>
            <w:left w:val="none" w:sz="0" w:space="0" w:color="auto"/>
            <w:bottom w:val="none" w:sz="0" w:space="0" w:color="auto"/>
            <w:right w:val="none" w:sz="0" w:space="0" w:color="auto"/>
          </w:divBdr>
        </w:div>
        <w:div w:id="2090884697">
          <w:marLeft w:val="0"/>
          <w:marRight w:val="0"/>
          <w:marTop w:val="0"/>
          <w:marBottom w:val="240"/>
          <w:divBdr>
            <w:top w:val="none" w:sz="0" w:space="0" w:color="auto"/>
            <w:left w:val="none" w:sz="0" w:space="0" w:color="auto"/>
            <w:bottom w:val="none" w:sz="0" w:space="0" w:color="auto"/>
            <w:right w:val="none" w:sz="0" w:space="0" w:color="auto"/>
          </w:divBdr>
        </w:div>
        <w:div w:id="2103330012">
          <w:marLeft w:val="0"/>
          <w:marRight w:val="0"/>
          <w:marTop w:val="0"/>
          <w:marBottom w:val="240"/>
          <w:divBdr>
            <w:top w:val="none" w:sz="0" w:space="0" w:color="auto"/>
            <w:left w:val="none" w:sz="0" w:space="0" w:color="auto"/>
            <w:bottom w:val="none" w:sz="0" w:space="0" w:color="auto"/>
            <w:right w:val="none" w:sz="0" w:space="0" w:color="auto"/>
          </w:divBdr>
        </w:div>
        <w:div w:id="2128307418">
          <w:marLeft w:val="0"/>
          <w:marRight w:val="0"/>
          <w:marTop w:val="0"/>
          <w:marBottom w:val="240"/>
          <w:divBdr>
            <w:top w:val="none" w:sz="0" w:space="0" w:color="auto"/>
            <w:left w:val="none" w:sz="0" w:space="0" w:color="auto"/>
            <w:bottom w:val="none" w:sz="0" w:space="0" w:color="auto"/>
            <w:right w:val="none" w:sz="0" w:space="0" w:color="auto"/>
          </w:divBdr>
        </w:div>
        <w:div w:id="2136287392">
          <w:marLeft w:val="0"/>
          <w:marRight w:val="0"/>
          <w:marTop w:val="0"/>
          <w:marBottom w:val="240"/>
          <w:divBdr>
            <w:top w:val="none" w:sz="0" w:space="0" w:color="auto"/>
            <w:left w:val="none" w:sz="0" w:space="0" w:color="auto"/>
            <w:bottom w:val="none" w:sz="0" w:space="0" w:color="auto"/>
            <w:right w:val="none" w:sz="0" w:space="0" w:color="auto"/>
          </w:divBdr>
        </w:div>
      </w:divsChild>
    </w:div>
    <w:div w:id="1092168317">
      <w:bodyDiv w:val="1"/>
      <w:marLeft w:val="0"/>
      <w:marRight w:val="0"/>
      <w:marTop w:val="0"/>
      <w:marBottom w:val="0"/>
      <w:divBdr>
        <w:top w:val="none" w:sz="0" w:space="0" w:color="auto"/>
        <w:left w:val="none" w:sz="0" w:space="0" w:color="auto"/>
        <w:bottom w:val="none" w:sz="0" w:space="0" w:color="auto"/>
        <w:right w:val="none" w:sz="0" w:space="0" w:color="auto"/>
      </w:divBdr>
      <w:divsChild>
        <w:div w:id="886916663">
          <w:marLeft w:val="0"/>
          <w:marRight w:val="0"/>
          <w:marTop w:val="0"/>
          <w:marBottom w:val="0"/>
          <w:divBdr>
            <w:top w:val="none" w:sz="0" w:space="0" w:color="auto"/>
            <w:left w:val="none" w:sz="0" w:space="0" w:color="auto"/>
            <w:bottom w:val="none" w:sz="0" w:space="0" w:color="auto"/>
            <w:right w:val="none" w:sz="0" w:space="0" w:color="auto"/>
          </w:divBdr>
          <w:divsChild>
            <w:div w:id="4406741">
              <w:marLeft w:val="0"/>
              <w:marRight w:val="0"/>
              <w:marTop w:val="0"/>
              <w:marBottom w:val="0"/>
              <w:divBdr>
                <w:top w:val="none" w:sz="0" w:space="0" w:color="auto"/>
                <w:left w:val="none" w:sz="0" w:space="0" w:color="auto"/>
                <w:bottom w:val="none" w:sz="0" w:space="0" w:color="auto"/>
                <w:right w:val="none" w:sz="0" w:space="0" w:color="auto"/>
              </w:divBdr>
              <w:divsChild>
                <w:div w:id="30081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25">
      <w:bodyDiv w:val="1"/>
      <w:marLeft w:val="0"/>
      <w:marRight w:val="0"/>
      <w:marTop w:val="0"/>
      <w:marBottom w:val="0"/>
      <w:divBdr>
        <w:top w:val="none" w:sz="0" w:space="0" w:color="auto"/>
        <w:left w:val="none" w:sz="0" w:space="0" w:color="auto"/>
        <w:bottom w:val="none" w:sz="0" w:space="0" w:color="auto"/>
        <w:right w:val="none" w:sz="0" w:space="0" w:color="auto"/>
      </w:divBdr>
    </w:div>
    <w:div w:id="1094088173">
      <w:bodyDiv w:val="1"/>
      <w:marLeft w:val="0"/>
      <w:marRight w:val="0"/>
      <w:marTop w:val="0"/>
      <w:marBottom w:val="0"/>
      <w:divBdr>
        <w:top w:val="none" w:sz="0" w:space="0" w:color="auto"/>
        <w:left w:val="none" w:sz="0" w:space="0" w:color="auto"/>
        <w:bottom w:val="none" w:sz="0" w:space="0" w:color="auto"/>
        <w:right w:val="none" w:sz="0" w:space="0" w:color="auto"/>
      </w:divBdr>
      <w:divsChild>
        <w:div w:id="335495154">
          <w:marLeft w:val="0"/>
          <w:marRight w:val="0"/>
          <w:marTop w:val="0"/>
          <w:marBottom w:val="240"/>
          <w:divBdr>
            <w:top w:val="none" w:sz="0" w:space="0" w:color="auto"/>
            <w:left w:val="none" w:sz="0" w:space="0" w:color="auto"/>
            <w:bottom w:val="none" w:sz="0" w:space="0" w:color="auto"/>
            <w:right w:val="none" w:sz="0" w:space="0" w:color="auto"/>
          </w:divBdr>
        </w:div>
      </w:divsChild>
    </w:div>
    <w:div w:id="1097021072">
      <w:bodyDiv w:val="1"/>
      <w:marLeft w:val="0"/>
      <w:marRight w:val="0"/>
      <w:marTop w:val="0"/>
      <w:marBottom w:val="0"/>
      <w:divBdr>
        <w:top w:val="none" w:sz="0" w:space="0" w:color="auto"/>
        <w:left w:val="none" w:sz="0" w:space="0" w:color="auto"/>
        <w:bottom w:val="none" w:sz="0" w:space="0" w:color="auto"/>
        <w:right w:val="none" w:sz="0" w:space="0" w:color="auto"/>
      </w:divBdr>
      <w:divsChild>
        <w:div w:id="910123006">
          <w:marLeft w:val="0"/>
          <w:marRight w:val="0"/>
          <w:marTop w:val="0"/>
          <w:marBottom w:val="0"/>
          <w:divBdr>
            <w:top w:val="none" w:sz="0" w:space="0" w:color="auto"/>
            <w:left w:val="none" w:sz="0" w:space="0" w:color="auto"/>
            <w:bottom w:val="none" w:sz="0" w:space="0" w:color="auto"/>
            <w:right w:val="none" w:sz="0" w:space="0" w:color="auto"/>
          </w:divBdr>
          <w:divsChild>
            <w:div w:id="1288320592">
              <w:marLeft w:val="0"/>
              <w:marRight w:val="0"/>
              <w:marTop w:val="0"/>
              <w:marBottom w:val="0"/>
              <w:divBdr>
                <w:top w:val="none" w:sz="0" w:space="0" w:color="auto"/>
                <w:left w:val="none" w:sz="0" w:space="0" w:color="auto"/>
                <w:bottom w:val="none" w:sz="0" w:space="0" w:color="auto"/>
                <w:right w:val="none" w:sz="0" w:space="0" w:color="auto"/>
              </w:divBdr>
              <w:divsChild>
                <w:div w:id="1506822638">
                  <w:marLeft w:val="0"/>
                  <w:marRight w:val="0"/>
                  <w:marTop w:val="0"/>
                  <w:marBottom w:val="0"/>
                  <w:divBdr>
                    <w:top w:val="none" w:sz="0" w:space="0" w:color="auto"/>
                    <w:left w:val="none" w:sz="0" w:space="0" w:color="auto"/>
                    <w:bottom w:val="none" w:sz="0" w:space="0" w:color="auto"/>
                    <w:right w:val="none" w:sz="0" w:space="0" w:color="auto"/>
                  </w:divBdr>
                  <w:divsChild>
                    <w:div w:id="111818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017471">
      <w:bodyDiv w:val="1"/>
      <w:marLeft w:val="0"/>
      <w:marRight w:val="0"/>
      <w:marTop w:val="0"/>
      <w:marBottom w:val="0"/>
      <w:divBdr>
        <w:top w:val="none" w:sz="0" w:space="0" w:color="auto"/>
        <w:left w:val="none" w:sz="0" w:space="0" w:color="auto"/>
        <w:bottom w:val="none" w:sz="0" w:space="0" w:color="auto"/>
        <w:right w:val="none" w:sz="0" w:space="0" w:color="auto"/>
      </w:divBdr>
      <w:divsChild>
        <w:div w:id="1341663777">
          <w:marLeft w:val="0"/>
          <w:marRight w:val="0"/>
          <w:marTop w:val="0"/>
          <w:marBottom w:val="0"/>
          <w:divBdr>
            <w:top w:val="none" w:sz="0" w:space="0" w:color="auto"/>
            <w:left w:val="none" w:sz="0" w:space="0" w:color="auto"/>
            <w:bottom w:val="none" w:sz="0" w:space="0" w:color="auto"/>
            <w:right w:val="none" w:sz="0" w:space="0" w:color="auto"/>
          </w:divBdr>
          <w:divsChild>
            <w:div w:id="1293948625">
              <w:marLeft w:val="0"/>
              <w:marRight w:val="0"/>
              <w:marTop w:val="0"/>
              <w:marBottom w:val="0"/>
              <w:divBdr>
                <w:top w:val="none" w:sz="0" w:space="0" w:color="auto"/>
                <w:left w:val="none" w:sz="0" w:space="0" w:color="auto"/>
                <w:bottom w:val="none" w:sz="0" w:space="0" w:color="auto"/>
                <w:right w:val="none" w:sz="0" w:space="0" w:color="auto"/>
              </w:divBdr>
              <w:divsChild>
                <w:div w:id="52102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13448">
      <w:bodyDiv w:val="1"/>
      <w:marLeft w:val="0"/>
      <w:marRight w:val="0"/>
      <w:marTop w:val="0"/>
      <w:marBottom w:val="0"/>
      <w:divBdr>
        <w:top w:val="none" w:sz="0" w:space="0" w:color="auto"/>
        <w:left w:val="none" w:sz="0" w:space="0" w:color="auto"/>
        <w:bottom w:val="none" w:sz="0" w:space="0" w:color="auto"/>
        <w:right w:val="none" w:sz="0" w:space="0" w:color="auto"/>
      </w:divBdr>
      <w:divsChild>
        <w:div w:id="1089232484">
          <w:marLeft w:val="0"/>
          <w:marRight w:val="0"/>
          <w:marTop w:val="0"/>
          <w:marBottom w:val="0"/>
          <w:divBdr>
            <w:top w:val="none" w:sz="0" w:space="0" w:color="auto"/>
            <w:left w:val="none" w:sz="0" w:space="0" w:color="auto"/>
            <w:bottom w:val="none" w:sz="0" w:space="0" w:color="auto"/>
            <w:right w:val="none" w:sz="0" w:space="0" w:color="auto"/>
          </w:divBdr>
          <w:divsChild>
            <w:div w:id="1547252017">
              <w:marLeft w:val="0"/>
              <w:marRight w:val="0"/>
              <w:marTop w:val="0"/>
              <w:marBottom w:val="0"/>
              <w:divBdr>
                <w:top w:val="none" w:sz="0" w:space="0" w:color="auto"/>
                <w:left w:val="none" w:sz="0" w:space="0" w:color="auto"/>
                <w:bottom w:val="none" w:sz="0" w:space="0" w:color="auto"/>
                <w:right w:val="none" w:sz="0" w:space="0" w:color="auto"/>
              </w:divBdr>
              <w:divsChild>
                <w:div w:id="54672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93285">
      <w:bodyDiv w:val="1"/>
      <w:marLeft w:val="0"/>
      <w:marRight w:val="0"/>
      <w:marTop w:val="0"/>
      <w:marBottom w:val="0"/>
      <w:divBdr>
        <w:top w:val="none" w:sz="0" w:space="0" w:color="auto"/>
        <w:left w:val="none" w:sz="0" w:space="0" w:color="auto"/>
        <w:bottom w:val="none" w:sz="0" w:space="0" w:color="auto"/>
        <w:right w:val="none" w:sz="0" w:space="0" w:color="auto"/>
      </w:divBdr>
      <w:divsChild>
        <w:div w:id="140386000">
          <w:marLeft w:val="0"/>
          <w:marRight w:val="0"/>
          <w:marTop w:val="330"/>
          <w:marBottom w:val="330"/>
          <w:divBdr>
            <w:top w:val="none" w:sz="0" w:space="0" w:color="auto"/>
            <w:left w:val="none" w:sz="0" w:space="0" w:color="auto"/>
            <w:bottom w:val="none" w:sz="0" w:space="0" w:color="auto"/>
            <w:right w:val="none" w:sz="0" w:space="0" w:color="auto"/>
          </w:divBdr>
          <w:divsChild>
            <w:div w:id="622268234">
              <w:marLeft w:val="0"/>
              <w:marRight w:val="0"/>
              <w:marTop w:val="360"/>
              <w:marBottom w:val="0"/>
              <w:divBdr>
                <w:top w:val="none" w:sz="0" w:space="0" w:color="auto"/>
                <w:left w:val="none" w:sz="0" w:space="0" w:color="auto"/>
                <w:bottom w:val="none" w:sz="0" w:space="0" w:color="auto"/>
                <w:right w:val="none" w:sz="0" w:space="0" w:color="auto"/>
              </w:divBdr>
              <w:divsChild>
                <w:div w:id="4937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3016">
          <w:marLeft w:val="0"/>
          <w:marRight w:val="0"/>
          <w:marTop w:val="330"/>
          <w:marBottom w:val="330"/>
          <w:divBdr>
            <w:top w:val="none" w:sz="0" w:space="0" w:color="auto"/>
            <w:left w:val="none" w:sz="0" w:space="0" w:color="auto"/>
            <w:bottom w:val="none" w:sz="0" w:space="0" w:color="auto"/>
            <w:right w:val="none" w:sz="0" w:space="0" w:color="auto"/>
          </w:divBdr>
          <w:divsChild>
            <w:div w:id="1671374688">
              <w:marLeft w:val="0"/>
              <w:marRight w:val="0"/>
              <w:marTop w:val="360"/>
              <w:marBottom w:val="0"/>
              <w:divBdr>
                <w:top w:val="none" w:sz="0" w:space="0" w:color="auto"/>
                <w:left w:val="none" w:sz="0" w:space="0" w:color="auto"/>
                <w:bottom w:val="none" w:sz="0" w:space="0" w:color="auto"/>
                <w:right w:val="none" w:sz="0" w:space="0" w:color="auto"/>
              </w:divBdr>
              <w:divsChild>
                <w:div w:id="169869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5486">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234126712">
              <w:marLeft w:val="360"/>
              <w:marRight w:val="360"/>
              <w:marTop w:val="180"/>
              <w:marBottom w:val="360"/>
              <w:divBdr>
                <w:top w:val="none" w:sz="0" w:space="0" w:color="auto"/>
                <w:left w:val="none" w:sz="0" w:space="0" w:color="auto"/>
                <w:bottom w:val="none" w:sz="0" w:space="0" w:color="auto"/>
                <w:right w:val="none" w:sz="0" w:space="0" w:color="auto"/>
              </w:divBdr>
              <w:divsChild>
                <w:div w:id="310401871">
                  <w:marLeft w:val="0"/>
                  <w:marRight w:val="0"/>
                  <w:marTop w:val="330"/>
                  <w:marBottom w:val="330"/>
                  <w:divBdr>
                    <w:top w:val="none" w:sz="0" w:space="0" w:color="auto"/>
                    <w:left w:val="none" w:sz="0" w:space="0" w:color="auto"/>
                    <w:bottom w:val="none" w:sz="0" w:space="0" w:color="auto"/>
                    <w:right w:val="none" w:sz="0" w:space="0" w:color="auto"/>
                  </w:divBdr>
                  <w:divsChild>
                    <w:div w:id="878005317">
                      <w:marLeft w:val="0"/>
                      <w:marRight w:val="0"/>
                      <w:marTop w:val="360"/>
                      <w:marBottom w:val="0"/>
                      <w:divBdr>
                        <w:top w:val="none" w:sz="0" w:space="0" w:color="auto"/>
                        <w:left w:val="none" w:sz="0" w:space="0" w:color="auto"/>
                        <w:bottom w:val="none" w:sz="0" w:space="0" w:color="auto"/>
                        <w:right w:val="none" w:sz="0" w:space="0" w:color="auto"/>
                      </w:divBdr>
                      <w:divsChild>
                        <w:div w:id="179497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1331">
                  <w:marLeft w:val="0"/>
                  <w:marRight w:val="0"/>
                  <w:marTop w:val="330"/>
                  <w:marBottom w:val="330"/>
                  <w:divBdr>
                    <w:top w:val="none" w:sz="0" w:space="0" w:color="auto"/>
                    <w:left w:val="none" w:sz="0" w:space="0" w:color="auto"/>
                    <w:bottom w:val="none" w:sz="0" w:space="0" w:color="auto"/>
                    <w:right w:val="none" w:sz="0" w:space="0" w:color="auto"/>
                  </w:divBdr>
                  <w:divsChild>
                    <w:div w:id="513150903">
                      <w:marLeft w:val="0"/>
                      <w:marRight w:val="0"/>
                      <w:marTop w:val="360"/>
                      <w:marBottom w:val="0"/>
                      <w:divBdr>
                        <w:top w:val="none" w:sz="0" w:space="0" w:color="auto"/>
                        <w:left w:val="none" w:sz="0" w:space="0" w:color="auto"/>
                        <w:bottom w:val="none" w:sz="0" w:space="0" w:color="auto"/>
                        <w:right w:val="none" w:sz="0" w:space="0" w:color="auto"/>
                      </w:divBdr>
                      <w:divsChild>
                        <w:div w:id="30030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461593">
              <w:marLeft w:val="0"/>
              <w:marRight w:val="0"/>
              <w:marTop w:val="0"/>
              <w:marBottom w:val="0"/>
              <w:divBdr>
                <w:top w:val="none" w:sz="0" w:space="0" w:color="auto"/>
                <w:left w:val="none" w:sz="0" w:space="0" w:color="auto"/>
                <w:bottom w:val="none" w:sz="0" w:space="0" w:color="auto"/>
                <w:right w:val="none" w:sz="0" w:space="0" w:color="auto"/>
              </w:divBdr>
            </w:div>
          </w:divsChild>
        </w:div>
        <w:div w:id="645823114">
          <w:marLeft w:val="0"/>
          <w:marRight w:val="0"/>
          <w:marTop w:val="330"/>
          <w:marBottom w:val="330"/>
          <w:divBdr>
            <w:top w:val="none" w:sz="0" w:space="0" w:color="auto"/>
            <w:left w:val="none" w:sz="0" w:space="0" w:color="auto"/>
            <w:bottom w:val="none" w:sz="0" w:space="0" w:color="auto"/>
            <w:right w:val="none" w:sz="0" w:space="0" w:color="auto"/>
          </w:divBdr>
          <w:divsChild>
            <w:div w:id="2086222636">
              <w:marLeft w:val="0"/>
              <w:marRight w:val="0"/>
              <w:marTop w:val="360"/>
              <w:marBottom w:val="0"/>
              <w:divBdr>
                <w:top w:val="none" w:sz="0" w:space="0" w:color="auto"/>
                <w:left w:val="none" w:sz="0" w:space="0" w:color="auto"/>
                <w:bottom w:val="none" w:sz="0" w:space="0" w:color="auto"/>
                <w:right w:val="none" w:sz="0" w:space="0" w:color="auto"/>
              </w:divBdr>
              <w:divsChild>
                <w:div w:id="20449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0454">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262691657">
              <w:marLeft w:val="360"/>
              <w:marRight w:val="360"/>
              <w:marTop w:val="180"/>
              <w:marBottom w:val="360"/>
              <w:divBdr>
                <w:top w:val="none" w:sz="0" w:space="0" w:color="auto"/>
                <w:left w:val="none" w:sz="0" w:space="0" w:color="auto"/>
                <w:bottom w:val="none" w:sz="0" w:space="0" w:color="auto"/>
                <w:right w:val="none" w:sz="0" w:space="0" w:color="auto"/>
              </w:divBdr>
              <w:divsChild>
                <w:div w:id="592779846">
                  <w:marLeft w:val="0"/>
                  <w:marRight w:val="0"/>
                  <w:marTop w:val="330"/>
                  <w:marBottom w:val="330"/>
                  <w:divBdr>
                    <w:top w:val="none" w:sz="0" w:space="0" w:color="auto"/>
                    <w:left w:val="none" w:sz="0" w:space="0" w:color="auto"/>
                    <w:bottom w:val="none" w:sz="0" w:space="0" w:color="auto"/>
                    <w:right w:val="none" w:sz="0" w:space="0" w:color="auto"/>
                  </w:divBdr>
                  <w:divsChild>
                    <w:div w:id="140123249">
                      <w:marLeft w:val="0"/>
                      <w:marRight w:val="0"/>
                      <w:marTop w:val="360"/>
                      <w:marBottom w:val="0"/>
                      <w:divBdr>
                        <w:top w:val="none" w:sz="0" w:space="0" w:color="auto"/>
                        <w:left w:val="none" w:sz="0" w:space="0" w:color="auto"/>
                        <w:bottom w:val="none" w:sz="0" w:space="0" w:color="auto"/>
                        <w:right w:val="none" w:sz="0" w:space="0" w:color="auto"/>
                      </w:divBdr>
                      <w:divsChild>
                        <w:div w:id="69704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6972">
                  <w:marLeft w:val="0"/>
                  <w:marRight w:val="0"/>
                  <w:marTop w:val="330"/>
                  <w:marBottom w:val="330"/>
                  <w:divBdr>
                    <w:top w:val="none" w:sz="0" w:space="0" w:color="auto"/>
                    <w:left w:val="none" w:sz="0" w:space="0" w:color="auto"/>
                    <w:bottom w:val="none" w:sz="0" w:space="0" w:color="auto"/>
                    <w:right w:val="none" w:sz="0" w:space="0" w:color="auto"/>
                  </w:divBdr>
                  <w:divsChild>
                    <w:div w:id="1600723882">
                      <w:marLeft w:val="0"/>
                      <w:marRight w:val="0"/>
                      <w:marTop w:val="360"/>
                      <w:marBottom w:val="0"/>
                      <w:divBdr>
                        <w:top w:val="none" w:sz="0" w:space="0" w:color="auto"/>
                        <w:left w:val="none" w:sz="0" w:space="0" w:color="auto"/>
                        <w:bottom w:val="none" w:sz="0" w:space="0" w:color="auto"/>
                        <w:right w:val="none" w:sz="0" w:space="0" w:color="auto"/>
                      </w:divBdr>
                      <w:divsChild>
                        <w:div w:id="11782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1734">
                  <w:marLeft w:val="0"/>
                  <w:marRight w:val="0"/>
                  <w:marTop w:val="330"/>
                  <w:marBottom w:val="330"/>
                  <w:divBdr>
                    <w:top w:val="none" w:sz="0" w:space="0" w:color="auto"/>
                    <w:left w:val="none" w:sz="0" w:space="0" w:color="auto"/>
                    <w:bottom w:val="none" w:sz="0" w:space="0" w:color="auto"/>
                    <w:right w:val="none" w:sz="0" w:space="0" w:color="auto"/>
                  </w:divBdr>
                  <w:divsChild>
                    <w:div w:id="1031802904">
                      <w:marLeft w:val="0"/>
                      <w:marRight w:val="0"/>
                      <w:marTop w:val="360"/>
                      <w:marBottom w:val="0"/>
                      <w:divBdr>
                        <w:top w:val="none" w:sz="0" w:space="0" w:color="auto"/>
                        <w:left w:val="none" w:sz="0" w:space="0" w:color="auto"/>
                        <w:bottom w:val="none" w:sz="0" w:space="0" w:color="auto"/>
                        <w:right w:val="none" w:sz="0" w:space="0" w:color="auto"/>
                      </w:divBdr>
                      <w:divsChild>
                        <w:div w:id="48890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51803">
              <w:marLeft w:val="0"/>
              <w:marRight w:val="0"/>
              <w:marTop w:val="0"/>
              <w:marBottom w:val="0"/>
              <w:divBdr>
                <w:top w:val="none" w:sz="0" w:space="0" w:color="auto"/>
                <w:left w:val="none" w:sz="0" w:space="0" w:color="auto"/>
                <w:bottom w:val="none" w:sz="0" w:space="0" w:color="auto"/>
                <w:right w:val="none" w:sz="0" w:space="0" w:color="auto"/>
              </w:divBdr>
            </w:div>
          </w:divsChild>
        </w:div>
        <w:div w:id="1088887099">
          <w:marLeft w:val="0"/>
          <w:marRight w:val="0"/>
          <w:marTop w:val="330"/>
          <w:marBottom w:val="330"/>
          <w:divBdr>
            <w:top w:val="none" w:sz="0" w:space="0" w:color="auto"/>
            <w:left w:val="none" w:sz="0" w:space="0" w:color="auto"/>
            <w:bottom w:val="none" w:sz="0" w:space="0" w:color="auto"/>
            <w:right w:val="none" w:sz="0" w:space="0" w:color="auto"/>
          </w:divBdr>
          <w:divsChild>
            <w:div w:id="522020189">
              <w:marLeft w:val="0"/>
              <w:marRight w:val="0"/>
              <w:marTop w:val="360"/>
              <w:marBottom w:val="0"/>
              <w:divBdr>
                <w:top w:val="none" w:sz="0" w:space="0" w:color="auto"/>
                <w:left w:val="none" w:sz="0" w:space="0" w:color="auto"/>
                <w:bottom w:val="none" w:sz="0" w:space="0" w:color="auto"/>
                <w:right w:val="none" w:sz="0" w:space="0" w:color="auto"/>
              </w:divBdr>
              <w:divsChild>
                <w:div w:id="87014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5556">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672606066">
              <w:marLeft w:val="360"/>
              <w:marRight w:val="360"/>
              <w:marTop w:val="180"/>
              <w:marBottom w:val="360"/>
              <w:divBdr>
                <w:top w:val="none" w:sz="0" w:space="0" w:color="auto"/>
                <w:left w:val="none" w:sz="0" w:space="0" w:color="auto"/>
                <w:bottom w:val="none" w:sz="0" w:space="0" w:color="auto"/>
                <w:right w:val="none" w:sz="0" w:space="0" w:color="auto"/>
              </w:divBdr>
              <w:divsChild>
                <w:div w:id="508954872">
                  <w:marLeft w:val="0"/>
                  <w:marRight w:val="0"/>
                  <w:marTop w:val="330"/>
                  <w:marBottom w:val="330"/>
                  <w:divBdr>
                    <w:top w:val="none" w:sz="0" w:space="0" w:color="auto"/>
                    <w:left w:val="none" w:sz="0" w:space="0" w:color="auto"/>
                    <w:bottom w:val="none" w:sz="0" w:space="0" w:color="auto"/>
                    <w:right w:val="none" w:sz="0" w:space="0" w:color="auto"/>
                  </w:divBdr>
                  <w:divsChild>
                    <w:div w:id="138768673">
                      <w:marLeft w:val="0"/>
                      <w:marRight w:val="0"/>
                      <w:marTop w:val="360"/>
                      <w:marBottom w:val="0"/>
                      <w:divBdr>
                        <w:top w:val="none" w:sz="0" w:space="0" w:color="auto"/>
                        <w:left w:val="none" w:sz="0" w:space="0" w:color="auto"/>
                        <w:bottom w:val="none" w:sz="0" w:space="0" w:color="auto"/>
                        <w:right w:val="none" w:sz="0" w:space="0" w:color="auto"/>
                      </w:divBdr>
                      <w:divsChild>
                        <w:div w:id="105003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473241">
              <w:marLeft w:val="0"/>
              <w:marRight w:val="0"/>
              <w:marTop w:val="0"/>
              <w:marBottom w:val="0"/>
              <w:divBdr>
                <w:top w:val="none" w:sz="0" w:space="0" w:color="auto"/>
                <w:left w:val="none" w:sz="0" w:space="0" w:color="auto"/>
                <w:bottom w:val="none" w:sz="0" w:space="0" w:color="auto"/>
                <w:right w:val="none" w:sz="0" w:space="0" w:color="auto"/>
              </w:divBdr>
            </w:div>
          </w:divsChild>
        </w:div>
        <w:div w:id="1839268429">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734820301">
              <w:marLeft w:val="0"/>
              <w:marRight w:val="0"/>
              <w:marTop w:val="0"/>
              <w:marBottom w:val="0"/>
              <w:divBdr>
                <w:top w:val="none" w:sz="0" w:space="0" w:color="auto"/>
                <w:left w:val="none" w:sz="0" w:space="0" w:color="auto"/>
                <w:bottom w:val="none" w:sz="0" w:space="0" w:color="auto"/>
                <w:right w:val="none" w:sz="0" w:space="0" w:color="auto"/>
              </w:divBdr>
            </w:div>
            <w:div w:id="1927420986">
              <w:marLeft w:val="360"/>
              <w:marRight w:val="360"/>
              <w:marTop w:val="180"/>
              <w:marBottom w:val="360"/>
              <w:divBdr>
                <w:top w:val="none" w:sz="0" w:space="0" w:color="auto"/>
                <w:left w:val="none" w:sz="0" w:space="0" w:color="auto"/>
                <w:bottom w:val="none" w:sz="0" w:space="0" w:color="auto"/>
                <w:right w:val="none" w:sz="0" w:space="0" w:color="auto"/>
              </w:divBdr>
              <w:divsChild>
                <w:div w:id="1746761240">
                  <w:marLeft w:val="0"/>
                  <w:marRight w:val="0"/>
                  <w:marTop w:val="330"/>
                  <w:marBottom w:val="330"/>
                  <w:divBdr>
                    <w:top w:val="none" w:sz="0" w:space="0" w:color="auto"/>
                    <w:left w:val="none" w:sz="0" w:space="0" w:color="auto"/>
                    <w:bottom w:val="none" w:sz="0" w:space="0" w:color="auto"/>
                    <w:right w:val="none" w:sz="0" w:space="0" w:color="auto"/>
                  </w:divBdr>
                  <w:divsChild>
                    <w:div w:id="1042441469">
                      <w:marLeft w:val="0"/>
                      <w:marRight w:val="0"/>
                      <w:marTop w:val="360"/>
                      <w:marBottom w:val="0"/>
                      <w:divBdr>
                        <w:top w:val="none" w:sz="0" w:space="0" w:color="auto"/>
                        <w:left w:val="none" w:sz="0" w:space="0" w:color="auto"/>
                        <w:bottom w:val="none" w:sz="0" w:space="0" w:color="auto"/>
                        <w:right w:val="none" w:sz="0" w:space="0" w:color="auto"/>
                      </w:divBdr>
                      <w:divsChild>
                        <w:div w:id="48918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9296">
                  <w:marLeft w:val="0"/>
                  <w:marRight w:val="0"/>
                  <w:marTop w:val="330"/>
                  <w:marBottom w:val="330"/>
                  <w:divBdr>
                    <w:top w:val="none" w:sz="0" w:space="0" w:color="auto"/>
                    <w:left w:val="none" w:sz="0" w:space="0" w:color="auto"/>
                    <w:bottom w:val="none" w:sz="0" w:space="0" w:color="auto"/>
                    <w:right w:val="none" w:sz="0" w:space="0" w:color="auto"/>
                  </w:divBdr>
                  <w:divsChild>
                    <w:div w:id="234557300">
                      <w:marLeft w:val="0"/>
                      <w:marRight w:val="0"/>
                      <w:marTop w:val="360"/>
                      <w:marBottom w:val="0"/>
                      <w:divBdr>
                        <w:top w:val="none" w:sz="0" w:space="0" w:color="auto"/>
                        <w:left w:val="none" w:sz="0" w:space="0" w:color="auto"/>
                        <w:bottom w:val="none" w:sz="0" w:space="0" w:color="auto"/>
                        <w:right w:val="none" w:sz="0" w:space="0" w:color="auto"/>
                      </w:divBdr>
                      <w:divsChild>
                        <w:div w:id="6551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2615">
                  <w:marLeft w:val="0"/>
                  <w:marRight w:val="0"/>
                  <w:marTop w:val="330"/>
                  <w:marBottom w:val="330"/>
                  <w:divBdr>
                    <w:top w:val="none" w:sz="0" w:space="0" w:color="auto"/>
                    <w:left w:val="none" w:sz="0" w:space="0" w:color="auto"/>
                    <w:bottom w:val="none" w:sz="0" w:space="0" w:color="auto"/>
                    <w:right w:val="none" w:sz="0" w:space="0" w:color="auto"/>
                  </w:divBdr>
                  <w:divsChild>
                    <w:div w:id="1759793084">
                      <w:marLeft w:val="0"/>
                      <w:marRight w:val="0"/>
                      <w:marTop w:val="360"/>
                      <w:marBottom w:val="0"/>
                      <w:divBdr>
                        <w:top w:val="none" w:sz="0" w:space="0" w:color="auto"/>
                        <w:left w:val="none" w:sz="0" w:space="0" w:color="auto"/>
                        <w:bottom w:val="none" w:sz="0" w:space="0" w:color="auto"/>
                        <w:right w:val="none" w:sz="0" w:space="0" w:color="auto"/>
                      </w:divBdr>
                      <w:divsChild>
                        <w:div w:id="1255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6116">
                  <w:marLeft w:val="0"/>
                  <w:marRight w:val="0"/>
                  <w:marTop w:val="330"/>
                  <w:marBottom w:val="330"/>
                  <w:divBdr>
                    <w:top w:val="none" w:sz="0" w:space="0" w:color="auto"/>
                    <w:left w:val="none" w:sz="0" w:space="0" w:color="auto"/>
                    <w:bottom w:val="none" w:sz="0" w:space="0" w:color="auto"/>
                    <w:right w:val="none" w:sz="0" w:space="0" w:color="auto"/>
                  </w:divBdr>
                  <w:divsChild>
                    <w:div w:id="728498446">
                      <w:marLeft w:val="0"/>
                      <w:marRight w:val="0"/>
                      <w:marTop w:val="360"/>
                      <w:marBottom w:val="0"/>
                      <w:divBdr>
                        <w:top w:val="none" w:sz="0" w:space="0" w:color="auto"/>
                        <w:left w:val="none" w:sz="0" w:space="0" w:color="auto"/>
                        <w:bottom w:val="none" w:sz="0" w:space="0" w:color="auto"/>
                        <w:right w:val="none" w:sz="0" w:space="0" w:color="auto"/>
                      </w:divBdr>
                      <w:divsChild>
                        <w:div w:id="76129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201026">
      <w:bodyDiv w:val="1"/>
      <w:marLeft w:val="0"/>
      <w:marRight w:val="0"/>
      <w:marTop w:val="0"/>
      <w:marBottom w:val="0"/>
      <w:divBdr>
        <w:top w:val="none" w:sz="0" w:space="0" w:color="auto"/>
        <w:left w:val="none" w:sz="0" w:space="0" w:color="auto"/>
        <w:bottom w:val="none" w:sz="0" w:space="0" w:color="auto"/>
        <w:right w:val="none" w:sz="0" w:space="0" w:color="auto"/>
      </w:divBdr>
    </w:div>
    <w:div w:id="1110706506">
      <w:bodyDiv w:val="1"/>
      <w:marLeft w:val="0"/>
      <w:marRight w:val="0"/>
      <w:marTop w:val="0"/>
      <w:marBottom w:val="0"/>
      <w:divBdr>
        <w:top w:val="none" w:sz="0" w:space="0" w:color="auto"/>
        <w:left w:val="none" w:sz="0" w:space="0" w:color="auto"/>
        <w:bottom w:val="none" w:sz="0" w:space="0" w:color="auto"/>
        <w:right w:val="none" w:sz="0" w:space="0" w:color="auto"/>
      </w:divBdr>
      <w:divsChild>
        <w:div w:id="723722407">
          <w:marLeft w:val="0"/>
          <w:marRight w:val="0"/>
          <w:marTop w:val="0"/>
          <w:marBottom w:val="240"/>
          <w:divBdr>
            <w:top w:val="none" w:sz="0" w:space="0" w:color="auto"/>
            <w:left w:val="none" w:sz="0" w:space="0" w:color="auto"/>
            <w:bottom w:val="none" w:sz="0" w:space="0" w:color="auto"/>
            <w:right w:val="none" w:sz="0" w:space="0" w:color="auto"/>
          </w:divBdr>
        </w:div>
      </w:divsChild>
    </w:div>
    <w:div w:id="1111703987">
      <w:bodyDiv w:val="1"/>
      <w:marLeft w:val="0"/>
      <w:marRight w:val="0"/>
      <w:marTop w:val="0"/>
      <w:marBottom w:val="0"/>
      <w:divBdr>
        <w:top w:val="none" w:sz="0" w:space="0" w:color="auto"/>
        <w:left w:val="none" w:sz="0" w:space="0" w:color="auto"/>
        <w:bottom w:val="none" w:sz="0" w:space="0" w:color="auto"/>
        <w:right w:val="none" w:sz="0" w:space="0" w:color="auto"/>
      </w:divBdr>
      <w:divsChild>
        <w:div w:id="1289506536">
          <w:marLeft w:val="0"/>
          <w:marRight w:val="0"/>
          <w:marTop w:val="270"/>
          <w:marBottom w:val="270"/>
          <w:divBdr>
            <w:top w:val="none" w:sz="0" w:space="0" w:color="auto"/>
            <w:left w:val="none" w:sz="0" w:space="0" w:color="auto"/>
            <w:bottom w:val="none" w:sz="0" w:space="0" w:color="auto"/>
            <w:right w:val="none" w:sz="0" w:space="0" w:color="auto"/>
          </w:divBdr>
          <w:divsChild>
            <w:div w:id="1175144658">
              <w:marLeft w:val="0"/>
              <w:marRight w:val="0"/>
              <w:marTop w:val="270"/>
              <w:marBottom w:val="270"/>
              <w:divBdr>
                <w:top w:val="none" w:sz="0" w:space="0" w:color="auto"/>
                <w:left w:val="none" w:sz="0" w:space="0" w:color="auto"/>
                <w:bottom w:val="none" w:sz="0" w:space="0" w:color="auto"/>
                <w:right w:val="none" w:sz="0" w:space="0" w:color="auto"/>
              </w:divBdr>
              <w:divsChild>
                <w:div w:id="180060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693941">
          <w:marLeft w:val="0"/>
          <w:marRight w:val="0"/>
          <w:marTop w:val="270"/>
          <w:marBottom w:val="270"/>
          <w:divBdr>
            <w:top w:val="none" w:sz="0" w:space="0" w:color="auto"/>
            <w:left w:val="none" w:sz="0" w:space="0" w:color="auto"/>
            <w:bottom w:val="none" w:sz="0" w:space="0" w:color="auto"/>
            <w:right w:val="none" w:sz="0" w:space="0" w:color="auto"/>
          </w:divBdr>
          <w:divsChild>
            <w:div w:id="2077245464">
              <w:marLeft w:val="0"/>
              <w:marRight w:val="0"/>
              <w:marTop w:val="270"/>
              <w:marBottom w:val="270"/>
              <w:divBdr>
                <w:top w:val="none" w:sz="0" w:space="0" w:color="auto"/>
                <w:left w:val="none" w:sz="0" w:space="0" w:color="auto"/>
                <w:bottom w:val="none" w:sz="0" w:space="0" w:color="auto"/>
                <w:right w:val="none" w:sz="0" w:space="0" w:color="auto"/>
              </w:divBdr>
              <w:divsChild>
                <w:div w:id="12007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20955">
      <w:bodyDiv w:val="1"/>
      <w:marLeft w:val="0"/>
      <w:marRight w:val="0"/>
      <w:marTop w:val="0"/>
      <w:marBottom w:val="0"/>
      <w:divBdr>
        <w:top w:val="none" w:sz="0" w:space="0" w:color="auto"/>
        <w:left w:val="none" w:sz="0" w:space="0" w:color="auto"/>
        <w:bottom w:val="none" w:sz="0" w:space="0" w:color="auto"/>
        <w:right w:val="none" w:sz="0" w:space="0" w:color="auto"/>
      </w:divBdr>
    </w:div>
    <w:div w:id="1117679545">
      <w:bodyDiv w:val="1"/>
      <w:marLeft w:val="0"/>
      <w:marRight w:val="0"/>
      <w:marTop w:val="0"/>
      <w:marBottom w:val="0"/>
      <w:divBdr>
        <w:top w:val="none" w:sz="0" w:space="0" w:color="auto"/>
        <w:left w:val="none" w:sz="0" w:space="0" w:color="auto"/>
        <w:bottom w:val="none" w:sz="0" w:space="0" w:color="auto"/>
        <w:right w:val="none" w:sz="0" w:space="0" w:color="auto"/>
      </w:divBdr>
      <w:divsChild>
        <w:div w:id="1991205500">
          <w:marLeft w:val="0"/>
          <w:marRight w:val="0"/>
          <w:marTop w:val="0"/>
          <w:marBottom w:val="0"/>
          <w:divBdr>
            <w:top w:val="none" w:sz="0" w:space="0" w:color="auto"/>
            <w:left w:val="none" w:sz="0" w:space="0" w:color="auto"/>
            <w:bottom w:val="none" w:sz="0" w:space="0" w:color="auto"/>
            <w:right w:val="none" w:sz="0" w:space="0" w:color="auto"/>
          </w:divBdr>
          <w:divsChild>
            <w:div w:id="1876577762">
              <w:marLeft w:val="0"/>
              <w:marRight w:val="0"/>
              <w:marTop w:val="0"/>
              <w:marBottom w:val="0"/>
              <w:divBdr>
                <w:top w:val="none" w:sz="0" w:space="0" w:color="auto"/>
                <w:left w:val="none" w:sz="0" w:space="0" w:color="auto"/>
                <w:bottom w:val="none" w:sz="0" w:space="0" w:color="auto"/>
                <w:right w:val="none" w:sz="0" w:space="0" w:color="auto"/>
              </w:divBdr>
              <w:divsChild>
                <w:div w:id="20824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42550">
      <w:bodyDiv w:val="1"/>
      <w:marLeft w:val="0"/>
      <w:marRight w:val="0"/>
      <w:marTop w:val="0"/>
      <w:marBottom w:val="0"/>
      <w:divBdr>
        <w:top w:val="none" w:sz="0" w:space="0" w:color="auto"/>
        <w:left w:val="none" w:sz="0" w:space="0" w:color="auto"/>
        <w:bottom w:val="none" w:sz="0" w:space="0" w:color="auto"/>
        <w:right w:val="none" w:sz="0" w:space="0" w:color="auto"/>
      </w:divBdr>
      <w:divsChild>
        <w:div w:id="82992953">
          <w:marLeft w:val="0"/>
          <w:marRight w:val="0"/>
          <w:marTop w:val="0"/>
          <w:marBottom w:val="0"/>
          <w:divBdr>
            <w:top w:val="none" w:sz="0" w:space="0" w:color="auto"/>
            <w:left w:val="none" w:sz="0" w:space="0" w:color="auto"/>
            <w:bottom w:val="none" w:sz="0" w:space="0" w:color="auto"/>
            <w:right w:val="none" w:sz="0" w:space="0" w:color="auto"/>
          </w:divBdr>
          <w:divsChild>
            <w:div w:id="1941647570">
              <w:marLeft w:val="0"/>
              <w:marRight w:val="0"/>
              <w:marTop w:val="0"/>
              <w:marBottom w:val="0"/>
              <w:divBdr>
                <w:top w:val="none" w:sz="0" w:space="0" w:color="auto"/>
                <w:left w:val="none" w:sz="0" w:space="0" w:color="auto"/>
                <w:bottom w:val="none" w:sz="0" w:space="0" w:color="auto"/>
                <w:right w:val="none" w:sz="0" w:space="0" w:color="auto"/>
              </w:divBdr>
              <w:divsChild>
                <w:div w:id="139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4291">
          <w:marLeft w:val="0"/>
          <w:marRight w:val="0"/>
          <w:marTop w:val="0"/>
          <w:marBottom w:val="0"/>
          <w:divBdr>
            <w:top w:val="none" w:sz="0" w:space="0" w:color="auto"/>
            <w:left w:val="none" w:sz="0" w:space="0" w:color="auto"/>
            <w:bottom w:val="none" w:sz="0" w:space="0" w:color="auto"/>
            <w:right w:val="none" w:sz="0" w:space="0" w:color="auto"/>
          </w:divBdr>
          <w:divsChild>
            <w:div w:id="2134252994">
              <w:marLeft w:val="0"/>
              <w:marRight w:val="0"/>
              <w:marTop w:val="0"/>
              <w:marBottom w:val="0"/>
              <w:divBdr>
                <w:top w:val="none" w:sz="0" w:space="0" w:color="auto"/>
                <w:left w:val="none" w:sz="0" w:space="0" w:color="auto"/>
                <w:bottom w:val="none" w:sz="0" w:space="0" w:color="auto"/>
                <w:right w:val="none" w:sz="0" w:space="0" w:color="auto"/>
              </w:divBdr>
              <w:divsChild>
                <w:div w:id="18276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8089">
          <w:marLeft w:val="0"/>
          <w:marRight w:val="0"/>
          <w:marTop w:val="0"/>
          <w:marBottom w:val="0"/>
          <w:divBdr>
            <w:top w:val="none" w:sz="0" w:space="0" w:color="auto"/>
            <w:left w:val="none" w:sz="0" w:space="0" w:color="auto"/>
            <w:bottom w:val="none" w:sz="0" w:space="0" w:color="auto"/>
            <w:right w:val="none" w:sz="0" w:space="0" w:color="auto"/>
          </w:divBdr>
          <w:divsChild>
            <w:div w:id="674042553">
              <w:marLeft w:val="0"/>
              <w:marRight w:val="0"/>
              <w:marTop w:val="0"/>
              <w:marBottom w:val="0"/>
              <w:divBdr>
                <w:top w:val="none" w:sz="0" w:space="0" w:color="auto"/>
                <w:left w:val="none" w:sz="0" w:space="0" w:color="auto"/>
                <w:bottom w:val="none" w:sz="0" w:space="0" w:color="auto"/>
                <w:right w:val="none" w:sz="0" w:space="0" w:color="auto"/>
              </w:divBdr>
              <w:divsChild>
                <w:div w:id="17126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47960">
          <w:marLeft w:val="0"/>
          <w:marRight w:val="0"/>
          <w:marTop w:val="0"/>
          <w:marBottom w:val="0"/>
          <w:divBdr>
            <w:top w:val="none" w:sz="0" w:space="0" w:color="auto"/>
            <w:left w:val="none" w:sz="0" w:space="0" w:color="auto"/>
            <w:bottom w:val="none" w:sz="0" w:space="0" w:color="auto"/>
            <w:right w:val="none" w:sz="0" w:space="0" w:color="auto"/>
          </w:divBdr>
          <w:divsChild>
            <w:div w:id="290791696">
              <w:marLeft w:val="0"/>
              <w:marRight w:val="0"/>
              <w:marTop w:val="0"/>
              <w:marBottom w:val="0"/>
              <w:divBdr>
                <w:top w:val="none" w:sz="0" w:space="0" w:color="auto"/>
                <w:left w:val="none" w:sz="0" w:space="0" w:color="auto"/>
                <w:bottom w:val="none" w:sz="0" w:space="0" w:color="auto"/>
                <w:right w:val="none" w:sz="0" w:space="0" w:color="auto"/>
              </w:divBdr>
              <w:divsChild>
                <w:div w:id="20291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56095">
      <w:bodyDiv w:val="1"/>
      <w:marLeft w:val="0"/>
      <w:marRight w:val="0"/>
      <w:marTop w:val="0"/>
      <w:marBottom w:val="0"/>
      <w:divBdr>
        <w:top w:val="none" w:sz="0" w:space="0" w:color="auto"/>
        <w:left w:val="none" w:sz="0" w:space="0" w:color="auto"/>
        <w:bottom w:val="none" w:sz="0" w:space="0" w:color="auto"/>
        <w:right w:val="none" w:sz="0" w:space="0" w:color="auto"/>
      </w:divBdr>
      <w:divsChild>
        <w:div w:id="2069643814">
          <w:marLeft w:val="0"/>
          <w:marRight w:val="0"/>
          <w:marTop w:val="0"/>
          <w:marBottom w:val="0"/>
          <w:divBdr>
            <w:top w:val="none" w:sz="0" w:space="0" w:color="auto"/>
            <w:left w:val="none" w:sz="0" w:space="0" w:color="auto"/>
            <w:bottom w:val="none" w:sz="0" w:space="0" w:color="auto"/>
            <w:right w:val="none" w:sz="0" w:space="0" w:color="auto"/>
          </w:divBdr>
          <w:divsChild>
            <w:div w:id="865213015">
              <w:marLeft w:val="0"/>
              <w:marRight w:val="0"/>
              <w:marTop w:val="0"/>
              <w:marBottom w:val="0"/>
              <w:divBdr>
                <w:top w:val="none" w:sz="0" w:space="0" w:color="auto"/>
                <w:left w:val="none" w:sz="0" w:space="0" w:color="auto"/>
                <w:bottom w:val="none" w:sz="0" w:space="0" w:color="auto"/>
                <w:right w:val="none" w:sz="0" w:space="0" w:color="auto"/>
              </w:divBdr>
              <w:divsChild>
                <w:div w:id="3701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745788">
      <w:bodyDiv w:val="1"/>
      <w:marLeft w:val="0"/>
      <w:marRight w:val="0"/>
      <w:marTop w:val="0"/>
      <w:marBottom w:val="0"/>
      <w:divBdr>
        <w:top w:val="none" w:sz="0" w:space="0" w:color="auto"/>
        <w:left w:val="none" w:sz="0" w:space="0" w:color="auto"/>
        <w:bottom w:val="none" w:sz="0" w:space="0" w:color="auto"/>
        <w:right w:val="none" w:sz="0" w:space="0" w:color="auto"/>
      </w:divBdr>
      <w:divsChild>
        <w:div w:id="1224678473">
          <w:marLeft w:val="0"/>
          <w:marRight w:val="0"/>
          <w:marTop w:val="0"/>
          <w:marBottom w:val="0"/>
          <w:divBdr>
            <w:top w:val="none" w:sz="0" w:space="0" w:color="auto"/>
            <w:left w:val="none" w:sz="0" w:space="0" w:color="auto"/>
            <w:bottom w:val="none" w:sz="0" w:space="0" w:color="auto"/>
            <w:right w:val="none" w:sz="0" w:space="0" w:color="auto"/>
          </w:divBdr>
        </w:div>
        <w:div w:id="866409694">
          <w:marLeft w:val="0"/>
          <w:marRight w:val="0"/>
          <w:marTop w:val="0"/>
          <w:marBottom w:val="0"/>
          <w:divBdr>
            <w:top w:val="none" w:sz="0" w:space="0" w:color="auto"/>
            <w:left w:val="none" w:sz="0" w:space="0" w:color="auto"/>
            <w:bottom w:val="none" w:sz="0" w:space="0" w:color="auto"/>
            <w:right w:val="none" w:sz="0" w:space="0" w:color="auto"/>
          </w:divBdr>
          <w:divsChild>
            <w:div w:id="5177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6524">
      <w:bodyDiv w:val="1"/>
      <w:marLeft w:val="0"/>
      <w:marRight w:val="0"/>
      <w:marTop w:val="0"/>
      <w:marBottom w:val="0"/>
      <w:divBdr>
        <w:top w:val="none" w:sz="0" w:space="0" w:color="auto"/>
        <w:left w:val="none" w:sz="0" w:space="0" w:color="auto"/>
        <w:bottom w:val="none" w:sz="0" w:space="0" w:color="auto"/>
        <w:right w:val="none" w:sz="0" w:space="0" w:color="auto"/>
      </w:divBdr>
      <w:divsChild>
        <w:div w:id="1528638410">
          <w:marLeft w:val="0"/>
          <w:marRight w:val="0"/>
          <w:marTop w:val="330"/>
          <w:marBottom w:val="330"/>
          <w:divBdr>
            <w:top w:val="none" w:sz="0" w:space="0" w:color="auto"/>
            <w:left w:val="none" w:sz="0" w:space="0" w:color="auto"/>
            <w:bottom w:val="none" w:sz="0" w:space="0" w:color="auto"/>
            <w:right w:val="none" w:sz="0" w:space="0" w:color="auto"/>
          </w:divBdr>
          <w:divsChild>
            <w:div w:id="1745907218">
              <w:marLeft w:val="0"/>
              <w:marRight w:val="0"/>
              <w:marTop w:val="360"/>
              <w:marBottom w:val="0"/>
              <w:divBdr>
                <w:top w:val="none" w:sz="0" w:space="0" w:color="auto"/>
                <w:left w:val="none" w:sz="0" w:space="0" w:color="auto"/>
                <w:bottom w:val="none" w:sz="0" w:space="0" w:color="auto"/>
                <w:right w:val="none" w:sz="0" w:space="0" w:color="auto"/>
              </w:divBdr>
              <w:divsChild>
                <w:div w:id="184890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029">
          <w:marLeft w:val="0"/>
          <w:marRight w:val="0"/>
          <w:marTop w:val="330"/>
          <w:marBottom w:val="330"/>
          <w:divBdr>
            <w:top w:val="none" w:sz="0" w:space="0" w:color="auto"/>
            <w:left w:val="none" w:sz="0" w:space="0" w:color="auto"/>
            <w:bottom w:val="none" w:sz="0" w:space="0" w:color="auto"/>
            <w:right w:val="none" w:sz="0" w:space="0" w:color="auto"/>
          </w:divBdr>
          <w:divsChild>
            <w:div w:id="453445335">
              <w:marLeft w:val="0"/>
              <w:marRight w:val="0"/>
              <w:marTop w:val="360"/>
              <w:marBottom w:val="0"/>
              <w:divBdr>
                <w:top w:val="none" w:sz="0" w:space="0" w:color="auto"/>
                <w:left w:val="none" w:sz="0" w:space="0" w:color="auto"/>
                <w:bottom w:val="none" w:sz="0" w:space="0" w:color="auto"/>
                <w:right w:val="none" w:sz="0" w:space="0" w:color="auto"/>
              </w:divBdr>
              <w:divsChild>
                <w:div w:id="185835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21678">
      <w:bodyDiv w:val="1"/>
      <w:marLeft w:val="0"/>
      <w:marRight w:val="0"/>
      <w:marTop w:val="0"/>
      <w:marBottom w:val="0"/>
      <w:divBdr>
        <w:top w:val="none" w:sz="0" w:space="0" w:color="auto"/>
        <w:left w:val="none" w:sz="0" w:space="0" w:color="auto"/>
        <w:bottom w:val="none" w:sz="0" w:space="0" w:color="auto"/>
        <w:right w:val="none" w:sz="0" w:space="0" w:color="auto"/>
      </w:divBdr>
      <w:divsChild>
        <w:div w:id="102962906">
          <w:marLeft w:val="0"/>
          <w:marRight w:val="0"/>
          <w:marTop w:val="0"/>
          <w:marBottom w:val="0"/>
          <w:divBdr>
            <w:top w:val="none" w:sz="0" w:space="0" w:color="auto"/>
            <w:left w:val="none" w:sz="0" w:space="0" w:color="auto"/>
            <w:bottom w:val="none" w:sz="0" w:space="0" w:color="auto"/>
            <w:right w:val="none" w:sz="0" w:space="0" w:color="auto"/>
          </w:divBdr>
          <w:divsChild>
            <w:div w:id="2122263432">
              <w:marLeft w:val="0"/>
              <w:marRight w:val="0"/>
              <w:marTop w:val="0"/>
              <w:marBottom w:val="0"/>
              <w:divBdr>
                <w:top w:val="none" w:sz="0" w:space="0" w:color="auto"/>
                <w:left w:val="none" w:sz="0" w:space="0" w:color="auto"/>
                <w:bottom w:val="none" w:sz="0" w:space="0" w:color="auto"/>
                <w:right w:val="none" w:sz="0" w:space="0" w:color="auto"/>
              </w:divBdr>
              <w:divsChild>
                <w:div w:id="147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2615">
          <w:marLeft w:val="0"/>
          <w:marRight w:val="0"/>
          <w:marTop w:val="0"/>
          <w:marBottom w:val="0"/>
          <w:divBdr>
            <w:top w:val="none" w:sz="0" w:space="0" w:color="auto"/>
            <w:left w:val="none" w:sz="0" w:space="0" w:color="auto"/>
            <w:bottom w:val="none" w:sz="0" w:space="0" w:color="auto"/>
            <w:right w:val="none" w:sz="0" w:space="0" w:color="auto"/>
          </w:divBdr>
          <w:divsChild>
            <w:div w:id="689792328">
              <w:marLeft w:val="0"/>
              <w:marRight w:val="0"/>
              <w:marTop w:val="0"/>
              <w:marBottom w:val="0"/>
              <w:divBdr>
                <w:top w:val="none" w:sz="0" w:space="0" w:color="auto"/>
                <w:left w:val="none" w:sz="0" w:space="0" w:color="auto"/>
                <w:bottom w:val="none" w:sz="0" w:space="0" w:color="auto"/>
                <w:right w:val="none" w:sz="0" w:space="0" w:color="auto"/>
              </w:divBdr>
              <w:divsChild>
                <w:div w:id="7695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22533">
          <w:marLeft w:val="0"/>
          <w:marRight w:val="0"/>
          <w:marTop w:val="0"/>
          <w:marBottom w:val="0"/>
          <w:divBdr>
            <w:top w:val="none" w:sz="0" w:space="0" w:color="auto"/>
            <w:left w:val="none" w:sz="0" w:space="0" w:color="auto"/>
            <w:bottom w:val="none" w:sz="0" w:space="0" w:color="auto"/>
            <w:right w:val="none" w:sz="0" w:space="0" w:color="auto"/>
          </w:divBdr>
          <w:divsChild>
            <w:div w:id="192035526">
              <w:marLeft w:val="0"/>
              <w:marRight w:val="0"/>
              <w:marTop w:val="0"/>
              <w:marBottom w:val="0"/>
              <w:divBdr>
                <w:top w:val="none" w:sz="0" w:space="0" w:color="auto"/>
                <w:left w:val="none" w:sz="0" w:space="0" w:color="auto"/>
                <w:bottom w:val="none" w:sz="0" w:space="0" w:color="auto"/>
                <w:right w:val="none" w:sz="0" w:space="0" w:color="auto"/>
              </w:divBdr>
              <w:divsChild>
                <w:div w:id="70158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1675">
          <w:marLeft w:val="0"/>
          <w:marRight w:val="0"/>
          <w:marTop w:val="0"/>
          <w:marBottom w:val="0"/>
          <w:divBdr>
            <w:top w:val="none" w:sz="0" w:space="0" w:color="auto"/>
            <w:left w:val="none" w:sz="0" w:space="0" w:color="auto"/>
            <w:bottom w:val="none" w:sz="0" w:space="0" w:color="auto"/>
            <w:right w:val="none" w:sz="0" w:space="0" w:color="auto"/>
          </w:divBdr>
          <w:divsChild>
            <w:div w:id="674380230">
              <w:marLeft w:val="0"/>
              <w:marRight w:val="0"/>
              <w:marTop w:val="0"/>
              <w:marBottom w:val="0"/>
              <w:divBdr>
                <w:top w:val="none" w:sz="0" w:space="0" w:color="auto"/>
                <w:left w:val="none" w:sz="0" w:space="0" w:color="auto"/>
                <w:bottom w:val="none" w:sz="0" w:space="0" w:color="auto"/>
                <w:right w:val="none" w:sz="0" w:space="0" w:color="auto"/>
              </w:divBdr>
              <w:divsChild>
                <w:div w:id="13627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6131">
          <w:marLeft w:val="0"/>
          <w:marRight w:val="0"/>
          <w:marTop w:val="0"/>
          <w:marBottom w:val="0"/>
          <w:divBdr>
            <w:top w:val="none" w:sz="0" w:space="0" w:color="auto"/>
            <w:left w:val="none" w:sz="0" w:space="0" w:color="auto"/>
            <w:bottom w:val="none" w:sz="0" w:space="0" w:color="auto"/>
            <w:right w:val="none" w:sz="0" w:space="0" w:color="auto"/>
          </w:divBdr>
        </w:div>
        <w:div w:id="2042900325">
          <w:marLeft w:val="0"/>
          <w:marRight w:val="0"/>
          <w:marTop w:val="0"/>
          <w:marBottom w:val="0"/>
          <w:divBdr>
            <w:top w:val="none" w:sz="0" w:space="0" w:color="auto"/>
            <w:left w:val="none" w:sz="0" w:space="0" w:color="auto"/>
            <w:bottom w:val="none" w:sz="0" w:space="0" w:color="auto"/>
            <w:right w:val="none" w:sz="0" w:space="0" w:color="auto"/>
          </w:divBdr>
          <w:divsChild>
            <w:div w:id="574243371">
              <w:marLeft w:val="0"/>
              <w:marRight w:val="0"/>
              <w:marTop w:val="0"/>
              <w:marBottom w:val="0"/>
              <w:divBdr>
                <w:top w:val="none" w:sz="0" w:space="0" w:color="auto"/>
                <w:left w:val="none" w:sz="0" w:space="0" w:color="auto"/>
                <w:bottom w:val="none" w:sz="0" w:space="0" w:color="auto"/>
                <w:right w:val="none" w:sz="0" w:space="0" w:color="auto"/>
              </w:divBdr>
              <w:divsChild>
                <w:div w:id="1303921429">
                  <w:marLeft w:val="0"/>
                  <w:marRight w:val="0"/>
                  <w:marTop w:val="0"/>
                  <w:marBottom w:val="0"/>
                  <w:divBdr>
                    <w:top w:val="none" w:sz="0" w:space="0" w:color="auto"/>
                    <w:left w:val="none" w:sz="0" w:space="0" w:color="auto"/>
                    <w:bottom w:val="none" w:sz="0" w:space="0" w:color="auto"/>
                    <w:right w:val="none" w:sz="0" w:space="0" w:color="auto"/>
                  </w:divBdr>
                  <w:divsChild>
                    <w:div w:id="146592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7870">
      <w:bodyDiv w:val="1"/>
      <w:marLeft w:val="0"/>
      <w:marRight w:val="0"/>
      <w:marTop w:val="0"/>
      <w:marBottom w:val="0"/>
      <w:divBdr>
        <w:top w:val="none" w:sz="0" w:space="0" w:color="auto"/>
        <w:left w:val="none" w:sz="0" w:space="0" w:color="auto"/>
        <w:bottom w:val="none" w:sz="0" w:space="0" w:color="auto"/>
        <w:right w:val="none" w:sz="0" w:space="0" w:color="auto"/>
      </w:divBdr>
    </w:div>
    <w:div w:id="1142429928">
      <w:bodyDiv w:val="1"/>
      <w:marLeft w:val="0"/>
      <w:marRight w:val="0"/>
      <w:marTop w:val="0"/>
      <w:marBottom w:val="0"/>
      <w:divBdr>
        <w:top w:val="none" w:sz="0" w:space="0" w:color="auto"/>
        <w:left w:val="none" w:sz="0" w:space="0" w:color="auto"/>
        <w:bottom w:val="none" w:sz="0" w:space="0" w:color="auto"/>
        <w:right w:val="none" w:sz="0" w:space="0" w:color="auto"/>
      </w:divBdr>
    </w:div>
    <w:div w:id="1149129970">
      <w:bodyDiv w:val="1"/>
      <w:marLeft w:val="0"/>
      <w:marRight w:val="0"/>
      <w:marTop w:val="0"/>
      <w:marBottom w:val="0"/>
      <w:divBdr>
        <w:top w:val="none" w:sz="0" w:space="0" w:color="auto"/>
        <w:left w:val="none" w:sz="0" w:space="0" w:color="auto"/>
        <w:bottom w:val="none" w:sz="0" w:space="0" w:color="auto"/>
        <w:right w:val="none" w:sz="0" w:space="0" w:color="auto"/>
      </w:divBdr>
      <w:divsChild>
        <w:div w:id="1791435366">
          <w:marLeft w:val="0"/>
          <w:marRight w:val="0"/>
          <w:marTop w:val="270"/>
          <w:marBottom w:val="270"/>
          <w:divBdr>
            <w:top w:val="none" w:sz="0" w:space="0" w:color="auto"/>
            <w:left w:val="none" w:sz="0" w:space="0" w:color="auto"/>
            <w:bottom w:val="none" w:sz="0" w:space="0" w:color="auto"/>
            <w:right w:val="none" w:sz="0" w:space="0" w:color="auto"/>
          </w:divBdr>
          <w:divsChild>
            <w:div w:id="613484827">
              <w:marLeft w:val="0"/>
              <w:marRight w:val="0"/>
              <w:marTop w:val="270"/>
              <w:marBottom w:val="270"/>
              <w:divBdr>
                <w:top w:val="none" w:sz="0" w:space="0" w:color="auto"/>
                <w:left w:val="none" w:sz="0" w:space="0" w:color="auto"/>
                <w:bottom w:val="none" w:sz="0" w:space="0" w:color="auto"/>
                <w:right w:val="none" w:sz="0" w:space="0" w:color="auto"/>
              </w:divBdr>
              <w:divsChild>
                <w:div w:id="105250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20930">
      <w:bodyDiv w:val="1"/>
      <w:marLeft w:val="0"/>
      <w:marRight w:val="0"/>
      <w:marTop w:val="0"/>
      <w:marBottom w:val="0"/>
      <w:divBdr>
        <w:top w:val="none" w:sz="0" w:space="0" w:color="auto"/>
        <w:left w:val="none" w:sz="0" w:space="0" w:color="auto"/>
        <w:bottom w:val="none" w:sz="0" w:space="0" w:color="auto"/>
        <w:right w:val="none" w:sz="0" w:space="0" w:color="auto"/>
      </w:divBdr>
    </w:div>
    <w:div w:id="1173908696">
      <w:bodyDiv w:val="1"/>
      <w:marLeft w:val="0"/>
      <w:marRight w:val="0"/>
      <w:marTop w:val="0"/>
      <w:marBottom w:val="0"/>
      <w:divBdr>
        <w:top w:val="none" w:sz="0" w:space="0" w:color="auto"/>
        <w:left w:val="none" w:sz="0" w:space="0" w:color="auto"/>
        <w:bottom w:val="none" w:sz="0" w:space="0" w:color="auto"/>
        <w:right w:val="none" w:sz="0" w:space="0" w:color="auto"/>
      </w:divBdr>
      <w:divsChild>
        <w:div w:id="691493409">
          <w:marLeft w:val="0"/>
          <w:marRight w:val="0"/>
          <w:marTop w:val="330"/>
          <w:marBottom w:val="330"/>
          <w:divBdr>
            <w:top w:val="none" w:sz="0" w:space="0" w:color="auto"/>
            <w:left w:val="none" w:sz="0" w:space="0" w:color="auto"/>
            <w:bottom w:val="none" w:sz="0" w:space="0" w:color="auto"/>
            <w:right w:val="none" w:sz="0" w:space="0" w:color="auto"/>
          </w:divBdr>
          <w:divsChild>
            <w:div w:id="1799642196">
              <w:marLeft w:val="0"/>
              <w:marRight w:val="0"/>
              <w:marTop w:val="360"/>
              <w:marBottom w:val="0"/>
              <w:divBdr>
                <w:top w:val="none" w:sz="0" w:space="0" w:color="auto"/>
                <w:left w:val="none" w:sz="0" w:space="0" w:color="auto"/>
                <w:bottom w:val="none" w:sz="0" w:space="0" w:color="auto"/>
                <w:right w:val="none" w:sz="0" w:space="0" w:color="auto"/>
              </w:divBdr>
              <w:divsChild>
                <w:div w:id="13965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82736">
      <w:bodyDiv w:val="1"/>
      <w:marLeft w:val="0"/>
      <w:marRight w:val="0"/>
      <w:marTop w:val="0"/>
      <w:marBottom w:val="0"/>
      <w:divBdr>
        <w:top w:val="none" w:sz="0" w:space="0" w:color="auto"/>
        <w:left w:val="none" w:sz="0" w:space="0" w:color="auto"/>
        <w:bottom w:val="none" w:sz="0" w:space="0" w:color="auto"/>
        <w:right w:val="none" w:sz="0" w:space="0" w:color="auto"/>
      </w:divBdr>
    </w:div>
    <w:div w:id="1184979727">
      <w:bodyDiv w:val="1"/>
      <w:marLeft w:val="0"/>
      <w:marRight w:val="0"/>
      <w:marTop w:val="0"/>
      <w:marBottom w:val="0"/>
      <w:divBdr>
        <w:top w:val="none" w:sz="0" w:space="0" w:color="auto"/>
        <w:left w:val="none" w:sz="0" w:space="0" w:color="auto"/>
        <w:bottom w:val="none" w:sz="0" w:space="0" w:color="auto"/>
        <w:right w:val="none" w:sz="0" w:space="0" w:color="auto"/>
      </w:divBdr>
      <w:divsChild>
        <w:div w:id="1851218428">
          <w:marLeft w:val="0"/>
          <w:marRight w:val="0"/>
          <w:marTop w:val="0"/>
          <w:marBottom w:val="0"/>
          <w:divBdr>
            <w:top w:val="none" w:sz="0" w:space="0" w:color="auto"/>
            <w:left w:val="none" w:sz="0" w:space="0" w:color="auto"/>
            <w:bottom w:val="none" w:sz="0" w:space="0" w:color="auto"/>
            <w:right w:val="none" w:sz="0" w:space="0" w:color="auto"/>
          </w:divBdr>
          <w:divsChild>
            <w:div w:id="1705444929">
              <w:marLeft w:val="0"/>
              <w:marRight w:val="0"/>
              <w:marTop w:val="0"/>
              <w:marBottom w:val="0"/>
              <w:divBdr>
                <w:top w:val="none" w:sz="0" w:space="0" w:color="auto"/>
                <w:left w:val="none" w:sz="0" w:space="0" w:color="auto"/>
                <w:bottom w:val="none" w:sz="0" w:space="0" w:color="auto"/>
                <w:right w:val="none" w:sz="0" w:space="0" w:color="auto"/>
              </w:divBdr>
              <w:divsChild>
                <w:div w:id="165637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0420">
      <w:bodyDiv w:val="1"/>
      <w:marLeft w:val="0"/>
      <w:marRight w:val="0"/>
      <w:marTop w:val="0"/>
      <w:marBottom w:val="0"/>
      <w:divBdr>
        <w:top w:val="none" w:sz="0" w:space="0" w:color="auto"/>
        <w:left w:val="none" w:sz="0" w:space="0" w:color="auto"/>
        <w:bottom w:val="none" w:sz="0" w:space="0" w:color="auto"/>
        <w:right w:val="none" w:sz="0" w:space="0" w:color="auto"/>
      </w:divBdr>
    </w:div>
    <w:div w:id="1188446816">
      <w:bodyDiv w:val="1"/>
      <w:marLeft w:val="0"/>
      <w:marRight w:val="0"/>
      <w:marTop w:val="0"/>
      <w:marBottom w:val="0"/>
      <w:divBdr>
        <w:top w:val="none" w:sz="0" w:space="0" w:color="auto"/>
        <w:left w:val="none" w:sz="0" w:space="0" w:color="auto"/>
        <w:bottom w:val="none" w:sz="0" w:space="0" w:color="auto"/>
        <w:right w:val="none" w:sz="0" w:space="0" w:color="auto"/>
      </w:divBdr>
    </w:div>
    <w:div w:id="1188522392">
      <w:bodyDiv w:val="1"/>
      <w:marLeft w:val="0"/>
      <w:marRight w:val="0"/>
      <w:marTop w:val="0"/>
      <w:marBottom w:val="0"/>
      <w:divBdr>
        <w:top w:val="none" w:sz="0" w:space="0" w:color="auto"/>
        <w:left w:val="none" w:sz="0" w:space="0" w:color="auto"/>
        <w:bottom w:val="none" w:sz="0" w:space="0" w:color="auto"/>
        <w:right w:val="none" w:sz="0" w:space="0" w:color="auto"/>
      </w:divBdr>
      <w:divsChild>
        <w:div w:id="404187900">
          <w:marLeft w:val="0"/>
          <w:marRight w:val="0"/>
          <w:marTop w:val="0"/>
          <w:marBottom w:val="0"/>
          <w:divBdr>
            <w:top w:val="none" w:sz="0" w:space="0" w:color="auto"/>
            <w:left w:val="none" w:sz="0" w:space="0" w:color="auto"/>
            <w:bottom w:val="none" w:sz="0" w:space="0" w:color="auto"/>
            <w:right w:val="none" w:sz="0" w:space="0" w:color="auto"/>
          </w:divBdr>
          <w:divsChild>
            <w:div w:id="1945066246">
              <w:marLeft w:val="0"/>
              <w:marRight w:val="0"/>
              <w:marTop w:val="0"/>
              <w:marBottom w:val="0"/>
              <w:divBdr>
                <w:top w:val="none" w:sz="0" w:space="0" w:color="auto"/>
                <w:left w:val="none" w:sz="0" w:space="0" w:color="auto"/>
                <w:bottom w:val="none" w:sz="0" w:space="0" w:color="auto"/>
                <w:right w:val="none" w:sz="0" w:space="0" w:color="auto"/>
              </w:divBdr>
              <w:divsChild>
                <w:div w:id="17568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8535">
          <w:marLeft w:val="0"/>
          <w:marRight w:val="0"/>
          <w:marTop w:val="0"/>
          <w:marBottom w:val="0"/>
          <w:divBdr>
            <w:top w:val="none" w:sz="0" w:space="0" w:color="auto"/>
            <w:left w:val="none" w:sz="0" w:space="0" w:color="auto"/>
            <w:bottom w:val="none" w:sz="0" w:space="0" w:color="auto"/>
            <w:right w:val="none" w:sz="0" w:space="0" w:color="auto"/>
          </w:divBdr>
          <w:divsChild>
            <w:div w:id="276789415">
              <w:marLeft w:val="0"/>
              <w:marRight w:val="0"/>
              <w:marTop w:val="0"/>
              <w:marBottom w:val="0"/>
              <w:divBdr>
                <w:top w:val="none" w:sz="0" w:space="0" w:color="auto"/>
                <w:left w:val="none" w:sz="0" w:space="0" w:color="auto"/>
                <w:bottom w:val="none" w:sz="0" w:space="0" w:color="auto"/>
                <w:right w:val="none" w:sz="0" w:space="0" w:color="auto"/>
              </w:divBdr>
              <w:divsChild>
                <w:div w:id="47298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1553">
          <w:marLeft w:val="0"/>
          <w:marRight w:val="0"/>
          <w:marTop w:val="0"/>
          <w:marBottom w:val="0"/>
          <w:divBdr>
            <w:top w:val="none" w:sz="0" w:space="0" w:color="auto"/>
            <w:left w:val="none" w:sz="0" w:space="0" w:color="auto"/>
            <w:bottom w:val="none" w:sz="0" w:space="0" w:color="auto"/>
            <w:right w:val="none" w:sz="0" w:space="0" w:color="auto"/>
          </w:divBdr>
          <w:divsChild>
            <w:div w:id="948853388">
              <w:marLeft w:val="0"/>
              <w:marRight w:val="0"/>
              <w:marTop w:val="0"/>
              <w:marBottom w:val="0"/>
              <w:divBdr>
                <w:top w:val="none" w:sz="0" w:space="0" w:color="auto"/>
                <w:left w:val="none" w:sz="0" w:space="0" w:color="auto"/>
                <w:bottom w:val="none" w:sz="0" w:space="0" w:color="auto"/>
                <w:right w:val="none" w:sz="0" w:space="0" w:color="auto"/>
              </w:divBdr>
              <w:divsChild>
                <w:div w:id="17618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32751">
      <w:bodyDiv w:val="1"/>
      <w:marLeft w:val="0"/>
      <w:marRight w:val="0"/>
      <w:marTop w:val="0"/>
      <w:marBottom w:val="0"/>
      <w:divBdr>
        <w:top w:val="none" w:sz="0" w:space="0" w:color="auto"/>
        <w:left w:val="none" w:sz="0" w:space="0" w:color="auto"/>
        <w:bottom w:val="none" w:sz="0" w:space="0" w:color="auto"/>
        <w:right w:val="none" w:sz="0" w:space="0" w:color="auto"/>
      </w:divBdr>
      <w:divsChild>
        <w:div w:id="919873043">
          <w:marLeft w:val="0"/>
          <w:marRight w:val="0"/>
          <w:marTop w:val="330"/>
          <w:marBottom w:val="330"/>
          <w:divBdr>
            <w:top w:val="none" w:sz="0" w:space="0" w:color="auto"/>
            <w:left w:val="none" w:sz="0" w:space="0" w:color="auto"/>
            <w:bottom w:val="none" w:sz="0" w:space="0" w:color="auto"/>
            <w:right w:val="none" w:sz="0" w:space="0" w:color="auto"/>
          </w:divBdr>
          <w:divsChild>
            <w:div w:id="874273763">
              <w:marLeft w:val="0"/>
              <w:marRight w:val="0"/>
              <w:marTop w:val="360"/>
              <w:marBottom w:val="0"/>
              <w:divBdr>
                <w:top w:val="none" w:sz="0" w:space="0" w:color="auto"/>
                <w:left w:val="none" w:sz="0" w:space="0" w:color="auto"/>
                <w:bottom w:val="none" w:sz="0" w:space="0" w:color="auto"/>
                <w:right w:val="none" w:sz="0" w:space="0" w:color="auto"/>
              </w:divBdr>
              <w:divsChild>
                <w:div w:id="7505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300065">
      <w:bodyDiv w:val="1"/>
      <w:marLeft w:val="0"/>
      <w:marRight w:val="0"/>
      <w:marTop w:val="0"/>
      <w:marBottom w:val="0"/>
      <w:divBdr>
        <w:top w:val="none" w:sz="0" w:space="0" w:color="auto"/>
        <w:left w:val="none" w:sz="0" w:space="0" w:color="auto"/>
        <w:bottom w:val="none" w:sz="0" w:space="0" w:color="auto"/>
        <w:right w:val="none" w:sz="0" w:space="0" w:color="auto"/>
      </w:divBdr>
      <w:divsChild>
        <w:div w:id="10645568">
          <w:marLeft w:val="0"/>
          <w:marRight w:val="0"/>
          <w:marTop w:val="0"/>
          <w:marBottom w:val="240"/>
          <w:divBdr>
            <w:top w:val="none" w:sz="0" w:space="0" w:color="auto"/>
            <w:left w:val="none" w:sz="0" w:space="0" w:color="auto"/>
            <w:bottom w:val="none" w:sz="0" w:space="0" w:color="auto"/>
            <w:right w:val="none" w:sz="0" w:space="0" w:color="auto"/>
          </w:divBdr>
        </w:div>
        <w:div w:id="44649535">
          <w:marLeft w:val="0"/>
          <w:marRight w:val="0"/>
          <w:marTop w:val="0"/>
          <w:marBottom w:val="240"/>
          <w:divBdr>
            <w:top w:val="none" w:sz="0" w:space="0" w:color="auto"/>
            <w:left w:val="none" w:sz="0" w:space="0" w:color="auto"/>
            <w:bottom w:val="none" w:sz="0" w:space="0" w:color="auto"/>
            <w:right w:val="none" w:sz="0" w:space="0" w:color="auto"/>
          </w:divBdr>
        </w:div>
        <w:div w:id="532426473">
          <w:marLeft w:val="0"/>
          <w:marRight w:val="0"/>
          <w:marTop w:val="0"/>
          <w:marBottom w:val="240"/>
          <w:divBdr>
            <w:top w:val="none" w:sz="0" w:space="0" w:color="auto"/>
            <w:left w:val="none" w:sz="0" w:space="0" w:color="auto"/>
            <w:bottom w:val="none" w:sz="0" w:space="0" w:color="auto"/>
            <w:right w:val="none" w:sz="0" w:space="0" w:color="auto"/>
          </w:divBdr>
        </w:div>
        <w:div w:id="633801410">
          <w:marLeft w:val="0"/>
          <w:marRight w:val="0"/>
          <w:marTop w:val="0"/>
          <w:marBottom w:val="240"/>
          <w:divBdr>
            <w:top w:val="none" w:sz="0" w:space="0" w:color="auto"/>
            <w:left w:val="none" w:sz="0" w:space="0" w:color="auto"/>
            <w:bottom w:val="none" w:sz="0" w:space="0" w:color="auto"/>
            <w:right w:val="none" w:sz="0" w:space="0" w:color="auto"/>
          </w:divBdr>
        </w:div>
        <w:div w:id="671221575">
          <w:marLeft w:val="0"/>
          <w:marRight w:val="0"/>
          <w:marTop w:val="0"/>
          <w:marBottom w:val="240"/>
          <w:divBdr>
            <w:top w:val="none" w:sz="0" w:space="0" w:color="auto"/>
            <w:left w:val="none" w:sz="0" w:space="0" w:color="auto"/>
            <w:bottom w:val="none" w:sz="0" w:space="0" w:color="auto"/>
            <w:right w:val="none" w:sz="0" w:space="0" w:color="auto"/>
          </w:divBdr>
        </w:div>
        <w:div w:id="802892199">
          <w:marLeft w:val="0"/>
          <w:marRight w:val="0"/>
          <w:marTop w:val="0"/>
          <w:marBottom w:val="240"/>
          <w:divBdr>
            <w:top w:val="none" w:sz="0" w:space="0" w:color="auto"/>
            <w:left w:val="none" w:sz="0" w:space="0" w:color="auto"/>
            <w:bottom w:val="none" w:sz="0" w:space="0" w:color="auto"/>
            <w:right w:val="none" w:sz="0" w:space="0" w:color="auto"/>
          </w:divBdr>
        </w:div>
        <w:div w:id="845824390">
          <w:marLeft w:val="0"/>
          <w:marRight w:val="0"/>
          <w:marTop w:val="0"/>
          <w:marBottom w:val="240"/>
          <w:divBdr>
            <w:top w:val="none" w:sz="0" w:space="0" w:color="auto"/>
            <w:left w:val="none" w:sz="0" w:space="0" w:color="auto"/>
            <w:bottom w:val="none" w:sz="0" w:space="0" w:color="auto"/>
            <w:right w:val="none" w:sz="0" w:space="0" w:color="auto"/>
          </w:divBdr>
        </w:div>
        <w:div w:id="924993381">
          <w:marLeft w:val="0"/>
          <w:marRight w:val="0"/>
          <w:marTop w:val="0"/>
          <w:marBottom w:val="240"/>
          <w:divBdr>
            <w:top w:val="none" w:sz="0" w:space="0" w:color="auto"/>
            <w:left w:val="none" w:sz="0" w:space="0" w:color="auto"/>
            <w:bottom w:val="none" w:sz="0" w:space="0" w:color="auto"/>
            <w:right w:val="none" w:sz="0" w:space="0" w:color="auto"/>
          </w:divBdr>
        </w:div>
        <w:div w:id="1182819586">
          <w:marLeft w:val="0"/>
          <w:marRight w:val="0"/>
          <w:marTop w:val="0"/>
          <w:marBottom w:val="240"/>
          <w:divBdr>
            <w:top w:val="none" w:sz="0" w:space="0" w:color="auto"/>
            <w:left w:val="none" w:sz="0" w:space="0" w:color="auto"/>
            <w:bottom w:val="none" w:sz="0" w:space="0" w:color="auto"/>
            <w:right w:val="none" w:sz="0" w:space="0" w:color="auto"/>
          </w:divBdr>
        </w:div>
        <w:div w:id="1216964828">
          <w:marLeft w:val="0"/>
          <w:marRight w:val="0"/>
          <w:marTop w:val="0"/>
          <w:marBottom w:val="240"/>
          <w:divBdr>
            <w:top w:val="none" w:sz="0" w:space="0" w:color="auto"/>
            <w:left w:val="none" w:sz="0" w:space="0" w:color="auto"/>
            <w:bottom w:val="none" w:sz="0" w:space="0" w:color="auto"/>
            <w:right w:val="none" w:sz="0" w:space="0" w:color="auto"/>
          </w:divBdr>
        </w:div>
        <w:div w:id="1484390842">
          <w:marLeft w:val="0"/>
          <w:marRight w:val="0"/>
          <w:marTop w:val="0"/>
          <w:marBottom w:val="240"/>
          <w:divBdr>
            <w:top w:val="none" w:sz="0" w:space="0" w:color="auto"/>
            <w:left w:val="none" w:sz="0" w:space="0" w:color="auto"/>
            <w:bottom w:val="none" w:sz="0" w:space="0" w:color="auto"/>
            <w:right w:val="none" w:sz="0" w:space="0" w:color="auto"/>
          </w:divBdr>
        </w:div>
        <w:div w:id="1582255745">
          <w:marLeft w:val="0"/>
          <w:marRight w:val="0"/>
          <w:marTop w:val="0"/>
          <w:marBottom w:val="240"/>
          <w:divBdr>
            <w:top w:val="none" w:sz="0" w:space="0" w:color="auto"/>
            <w:left w:val="none" w:sz="0" w:space="0" w:color="auto"/>
            <w:bottom w:val="none" w:sz="0" w:space="0" w:color="auto"/>
            <w:right w:val="none" w:sz="0" w:space="0" w:color="auto"/>
          </w:divBdr>
        </w:div>
        <w:div w:id="1600914723">
          <w:marLeft w:val="0"/>
          <w:marRight w:val="0"/>
          <w:marTop w:val="0"/>
          <w:marBottom w:val="240"/>
          <w:divBdr>
            <w:top w:val="none" w:sz="0" w:space="0" w:color="auto"/>
            <w:left w:val="none" w:sz="0" w:space="0" w:color="auto"/>
            <w:bottom w:val="none" w:sz="0" w:space="0" w:color="auto"/>
            <w:right w:val="none" w:sz="0" w:space="0" w:color="auto"/>
          </w:divBdr>
        </w:div>
        <w:div w:id="1879778869">
          <w:marLeft w:val="0"/>
          <w:marRight w:val="0"/>
          <w:marTop w:val="0"/>
          <w:marBottom w:val="240"/>
          <w:divBdr>
            <w:top w:val="none" w:sz="0" w:space="0" w:color="auto"/>
            <w:left w:val="none" w:sz="0" w:space="0" w:color="auto"/>
            <w:bottom w:val="none" w:sz="0" w:space="0" w:color="auto"/>
            <w:right w:val="none" w:sz="0" w:space="0" w:color="auto"/>
          </w:divBdr>
        </w:div>
        <w:div w:id="2014719024">
          <w:marLeft w:val="0"/>
          <w:marRight w:val="0"/>
          <w:marTop w:val="0"/>
          <w:marBottom w:val="240"/>
          <w:divBdr>
            <w:top w:val="none" w:sz="0" w:space="0" w:color="auto"/>
            <w:left w:val="none" w:sz="0" w:space="0" w:color="auto"/>
            <w:bottom w:val="none" w:sz="0" w:space="0" w:color="auto"/>
            <w:right w:val="none" w:sz="0" w:space="0" w:color="auto"/>
          </w:divBdr>
        </w:div>
      </w:divsChild>
    </w:div>
    <w:div w:id="1211726770">
      <w:bodyDiv w:val="1"/>
      <w:marLeft w:val="0"/>
      <w:marRight w:val="0"/>
      <w:marTop w:val="0"/>
      <w:marBottom w:val="0"/>
      <w:divBdr>
        <w:top w:val="none" w:sz="0" w:space="0" w:color="auto"/>
        <w:left w:val="none" w:sz="0" w:space="0" w:color="auto"/>
        <w:bottom w:val="none" w:sz="0" w:space="0" w:color="auto"/>
        <w:right w:val="none" w:sz="0" w:space="0" w:color="auto"/>
      </w:divBdr>
      <w:divsChild>
        <w:div w:id="855384223">
          <w:marLeft w:val="0"/>
          <w:marRight w:val="0"/>
          <w:marTop w:val="0"/>
          <w:marBottom w:val="0"/>
          <w:divBdr>
            <w:top w:val="none" w:sz="0" w:space="0" w:color="auto"/>
            <w:left w:val="none" w:sz="0" w:space="0" w:color="auto"/>
            <w:bottom w:val="none" w:sz="0" w:space="0" w:color="auto"/>
            <w:right w:val="none" w:sz="0" w:space="0" w:color="auto"/>
          </w:divBdr>
          <w:divsChild>
            <w:div w:id="694574221">
              <w:marLeft w:val="0"/>
              <w:marRight w:val="0"/>
              <w:marTop w:val="0"/>
              <w:marBottom w:val="0"/>
              <w:divBdr>
                <w:top w:val="none" w:sz="0" w:space="0" w:color="auto"/>
                <w:left w:val="none" w:sz="0" w:space="0" w:color="auto"/>
                <w:bottom w:val="none" w:sz="0" w:space="0" w:color="auto"/>
                <w:right w:val="none" w:sz="0" w:space="0" w:color="auto"/>
              </w:divBdr>
              <w:divsChild>
                <w:div w:id="13058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79789">
          <w:marLeft w:val="0"/>
          <w:marRight w:val="0"/>
          <w:marTop w:val="0"/>
          <w:marBottom w:val="0"/>
          <w:divBdr>
            <w:top w:val="none" w:sz="0" w:space="0" w:color="auto"/>
            <w:left w:val="none" w:sz="0" w:space="0" w:color="auto"/>
            <w:bottom w:val="none" w:sz="0" w:space="0" w:color="auto"/>
            <w:right w:val="none" w:sz="0" w:space="0" w:color="auto"/>
          </w:divBdr>
          <w:divsChild>
            <w:div w:id="481392981">
              <w:marLeft w:val="0"/>
              <w:marRight w:val="0"/>
              <w:marTop w:val="0"/>
              <w:marBottom w:val="0"/>
              <w:divBdr>
                <w:top w:val="none" w:sz="0" w:space="0" w:color="auto"/>
                <w:left w:val="none" w:sz="0" w:space="0" w:color="auto"/>
                <w:bottom w:val="none" w:sz="0" w:space="0" w:color="auto"/>
                <w:right w:val="none" w:sz="0" w:space="0" w:color="auto"/>
              </w:divBdr>
              <w:divsChild>
                <w:div w:id="205314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94933">
          <w:marLeft w:val="0"/>
          <w:marRight w:val="0"/>
          <w:marTop w:val="0"/>
          <w:marBottom w:val="0"/>
          <w:divBdr>
            <w:top w:val="none" w:sz="0" w:space="0" w:color="auto"/>
            <w:left w:val="none" w:sz="0" w:space="0" w:color="auto"/>
            <w:bottom w:val="none" w:sz="0" w:space="0" w:color="auto"/>
            <w:right w:val="none" w:sz="0" w:space="0" w:color="auto"/>
          </w:divBdr>
          <w:divsChild>
            <w:div w:id="1300305673">
              <w:marLeft w:val="0"/>
              <w:marRight w:val="0"/>
              <w:marTop w:val="0"/>
              <w:marBottom w:val="0"/>
              <w:divBdr>
                <w:top w:val="none" w:sz="0" w:space="0" w:color="auto"/>
                <w:left w:val="none" w:sz="0" w:space="0" w:color="auto"/>
                <w:bottom w:val="none" w:sz="0" w:space="0" w:color="auto"/>
                <w:right w:val="none" w:sz="0" w:space="0" w:color="auto"/>
              </w:divBdr>
              <w:divsChild>
                <w:div w:id="16340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2155">
      <w:bodyDiv w:val="1"/>
      <w:marLeft w:val="0"/>
      <w:marRight w:val="0"/>
      <w:marTop w:val="0"/>
      <w:marBottom w:val="0"/>
      <w:divBdr>
        <w:top w:val="none" w:sz="0" w:space="0" w:color="auto"/>
        <w:left w:val="none" w:sz="0" w:space="0" w:color="auto"/>
        <w:bottom w:val="none" w:sz="0" w:space="0" w:color="auto"/>
        <w:right w:val="none" w:sz="0" w:space="0" w:color="auto"/>
      </w:divBdr>
    </w:div>
    <w:div w:id="1212616577">
      <w:bodyDiv w:val="1"/>
      <w:marLeft w:val="0"/>
      <w:marRight w:val="0"/>
      <w:marTop w:val="0"/>
      <w:marBottom w:val="0"/>
      <w:divBdr>
        <w:top w:val="none" w:sz="0" w:space="0" w:color="auto"/>
        <w:left w:val="none" w:sz="0" w:space="0" w:color="auto"/>
        <w:bottom w:val="none" w:sz="0" w:space="0" w:color="auto"/>
        <w:right w:val="none" w:sz="0" w:space="0" w:color="auto"/>
      </w:divBdr>
    </w:div>
    <w:div w:id="1218084435">
      <w:bodyDiv w:val="1"/>
      <w:marLeft w:val="0"/>
      <w:marRight w:val="0"/>
      <w:marTop w:val="0"/>
      <w:marBottom w:val="0"/>
      <w:divBdr>
        <w:top w:val="none" w:sz="0" w:space="0" w:color="auto"/>
        <w:left w:val="none" w:sz="0" w:space="0" w:color="auto"/>
        <w:bottom w:val="none" w:sz="0" w:space="0" w:color="auto"/>
        <w:right w:val="none" w:sz="0" w:space="0" w:color="auto"/>
      </w:divBdr>
      <w:divsChild>
        <w:div w:id="127207892">
          <w:marLeft w:val="0"/>
          <w:marRight w:val="0"/>
          <w:marTop w:val="0"/>
          <w:marBottom w:val="0"/>
          <w:divBdr>
            <w:top w:val="none" w:sz="0" w:space="0" w:color="auto"/>
            <w:left w:val="none" w:sz="0" w:space="0" w:color="auto"/>
            <w:bottom w:val="none" w:sz="0" w:space="0" w:color="auto"/>
            <w:right w:val="none" w:sz="0" w:space="0" w:color="auto"/>
          </w:divBdr>
          <w:divsChild>
            <w:div w:id="1302266884">
              <w:marLeft w:val="0"/>
              <w:marRight w:val="0"/>
              <w:marTop w:val="0"/>
              <w:marBottom w:val="0"/>
              <w:divBdr>
                <w:top w:val="none" w:sz="0" w:space="0" w:color="auto"/>
                <w:left w:val="none" w:sz="0" w:space="0" w:color="auto"/>
                <w:bottom w:val="none" w:sz="0" w:space="0" w:color="auto"/>
                <w:right w:val="none" w:sz="0" w:space="0" w:color="auto"/>
              </w:divBdr>
              <w:divsChild>
                <w:div w:id="13459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5565">
          <w:marLeft w:val="0"/>
          <w:marRight w:val="0"/>
          <w:marTop w:val="0"/>
          <w:marBottom w:val="0"/>
          <w:divBdr>
            <w:top w:val="none" w:sz="0" w:space="0" w:color="auto"/>
            <w:left w:val="none" w:sz="0" w:space="0" w:color="auto"/>
            <w:bottom w:val="none" w:sz="0" w:space="0" w:color="auto"/>
            <w:right w:val="none" w:sz="0" w:space="0" w:color="auto"/>
          </w:divBdr>
          <w:divsChild>
            <w:div w:id="401215997">
              <w:marLeft w:val="0"/>
              <w:marRight w:val="0"/>
              <w:marTop w:val="0"/>
              <w:marBottom w:val="0"/>
              <w:divBdr>
                <w:top w:val="none" w:sz="0" w:space="0" w:color="auto"/>
                <w:left w:val="none" w:sz="0" w:space="0" w:color="auto"/>
                <w:bottom w:val="none" w:sz="0" w:space="0" w:color="auto"/>
                <w:right w:val="none" w:sz="0" w:space="0" w:color="auto"/>
              </w:divBdr>
              <w:divsChild>
                <w:div w:id="203649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1766">
          <w:marLeft w:val="0"/>
          <w:marRight w:val="0"/>
          <w:marTop w:val="0"/>
          <w:marBottom w:val="0"/>
          <w:divBdr>
            <w:top w:val="none" w:sz="0" w:space="0" w:color="auto"/>
            <w:left w:val="none" w:sz="0" w:space="0" w:color="auto"/>
            <w:bottom w:val="none" w:sz="0" w:space="0" w:color="auto"/>
            <w:right w:val="none" w:sz="0" w:space="0" w:color="auto"/>
          </w:divBdr>
          <w:divsChild>
            <w:div w:id="1223523351">
              <w:marLeft w:val="0"/>
              <w:marRight w:val="0"/>
              <w:marTop w:val="0"/>
              <w:marBottom w:val="0"/>
              <w:divBdr>
                <w:top w:val="none" w:sz="0" w:space="0" w:color="auto"/>
                <w:left w:val="none" w:sz="0" w:space="0" w:color="auto"/>
                <w:bottom w:val="none" w:sz="0" w:space="0" w:color="auto"/>
                <w:right w:val="none" w:sz="0" w:space="0" w:color="auto"/>
              </w:divBdr>
              <w:divsChild>
                <w:div w:id="5322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4898">
          <w:marLeft w:val="0"/>
          <w:marRight w:val="0"/>
          <w:marTop w:val="0"/>
          <w:marBottom w:val="0"/>
          <w:divBdr>
            <w:top w:val="none" w:sz="0" w:space="0" w:color="auto"/>
            <w:left w:val="none" w:sz="0" w:space="0" w:color="auto"/>
            <w:bottom w:val="none" w:sz="0" w:space="0" w:color="auto"/>
            <w:right w:val="none" w:sz="0" w:space="0" w:color="auto"/>
          </w:divBdr>
          <w:divsChild>
            <w:div w:id="46220319">
              <w:marLeft w:val="0"/>
              <w:marRight w:val="0"/>
              <w:marTop w:val="0"/>
              <w:marBottom w:val="0"/>
              <w:divBdr>
                <w:top w:val="none" w:sz="0" w:space="0" w:color="auto"/>
                <w:left w:val="none" w:sz="0" w:space="0" w:color="auto"/>
                <w:bottom w:val="none" w:sz="0" w:space="0" w:color="auto"/>
                <w:right w:val="none" w:sz="0" w:space="0" w:color="auto"/>
              </w:divBdr>
              <w:divsChild>
                <w:div w:id="886836405">
                  <w:marLeft w:val="0"/>
                  <w:marRight w:val="0"/>
                  <w:marTop w:val="0"/>
                  <w:marBottom w:val="0"/>
                  <w:divBdr>
                    <w:top w:val="none" w:sz="0" w:space="0" w:color="auto"/>
                    <w:left w:val="none" w:sz="0" w:space="0" w:color="auto"/>
                    <w:bottom w:val="none" w:sz="0" w:space="0" w:color="auto"/>
                    <w:right w:val="none" w:sz="0" w:space="0" w:color="auto"/>
                  </w:divBdr>
                  <w:divsChild>
                    <w:div w:id="1295017966">
                      <w:marLeft w:val="0"/>
                      <w:marRight w:val="0"/>
                      <w:marTop w:val="0"/>
                      <w:marBottom w:val="0"/>
                      <w:divBdr>
                        <w:top w:val="none" w:sz="0" w:space="0" w:color="auto"/>
                        <w:left w:val="none" w:sz="0" w:space="0" w:color="auto"/>
                        <w:bottom w:val="none" w:sz="0" w:space="0" w:color="auto"/>
                        <w:right w:val="none" w:sz="0" w:space="0" w:color="auto"/>
                      </w:divBdr>
                      <w:divsChild>
                        <w:div w:id="64173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13910">
              <w:marLeft w:val="0"/>
              <w:marRight w:val="0"/>
              <w:marTop w:val="0"/>
              <w:marBottom w:val="0"/>
              <w:divBdr>
                <w:top w:val="none" w:sz="0" w:space="0" w:color="auto"/>
                <w:left w:val="none" w:sz="0" w:space="0" w:color="auto"/>
                <w:bottom w:val="none" w:sz="0" w:space="0" w:color="auto"/>
                <w:right w:val="none" w:sz="0" w:space="0" w:color="auto"/>
              </w:divBdr>
            </w:div>
          </w:divsChild>
        </w:div>
        <w:div w:id="1792356258">
          <w:marLeft w:val="0"/>
          <w:marRight w:val="0"/>
          <w:marTop w:val="0"/>
          <w:marBottom w:val="0"/>
          <w:divBdr>
            <w:top w:val="none" w:sz="0" w:space="0" w:color="auto"/>
            <w:left w:val="none" w:sz="0" w:space="0" w:color="auto"/>
            <w:bottom w:val="none" w:sz="0" w:space="0" w:color="auto"/>
            <w:right w:val="none" w:sz="0" w:space="0" w:color="auto"/>
          </w:divBdr>
          <w:divsChild>
            <w:div w:id="1678188702">
              <w:marLeft w:val="0"/>
              <w:marRight w:val="0"/>
              <w:marTop w:val="0"/>
              <w:marBottom w:val="0"/>
              <w:divBdr>
                <w:top w:val="none" w:sz="0" w:space="0" w:color="auto"/>
                <w:left w:val="none" w:sz="0" w:space="0" w:color="auto"/>
                <w:bottom w:val="none" w:sz="0" w:space="0" w:color="auto"/>
                <w:right w:val="none" w:sz="0" w:space="0" w:color="auto"/>
              </w:divBdr>
              <w:divsChild>
                <w:div w:id="14597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09103">
      <w:bodyDiv w:val="1"/>
      <w:marLeft w:val="0"/>
      <w:marRight w:val="0"/>
      <w:marTop w:val="0"/>
      <w:marBottom w:val="0"/>
      <w:divBdr>
        <w:top w:val="none" w:sz="0" w:space="0" w:color="auto"/>
        <w:left w:val="none" w:sz="0" w:space="0" w:color="auto"/>
        <w:bottom w:val="none" w:sz="0" w:space="0" w:color="auto"/>
        <w:right w:val="none" w:sz="0" w:space="0" w:color="auto"/>
      </w:divBdr>
      <w:divsChild>
        <w:div w:id="255601268">
          <w:marLeft w:val="0"/>
          <w:marRight w:val="0"/>
          <w:marTop w:val="270"/>
          <w:marBottom w:val="270"/>
          <w:divBdr>
            <w:top w:val="none" w:sz="0" w:space="0" w:color="auto"/>
            <w:left w:val="none" w:sz="0" w:space="0" w:color="auto"/>
            <w:bottom w:val="none" w:sz="0" w:space="0" w:color="auto"/>
            <w:right w:val="none" w:sz="0" w:space="0" w:color="auto"/>
          </w:divBdr>
          <w:divsChild>
            <w:div w:id="2132817767">
              <w:marLeft w:val="0"/>
              <w:marRight w:val="0"/>
              <w:marTop w:val="270"/>
              <w:marBottom w:val="270"/>
              <w:divBdr>
                <w:top w:val="none" w:sz="0" w:space="0" w:color="auto"/>
                <w:left w:val="none" w:sz="0" w:space="0" w:color="auto"/>
                <w:bottom w:val="none" w:sz="0" w:space="0" w:color="auto"/>
                <w:right w:val="none" w:sz="0" w:space="0" w:color="auto"/>
              </w:divBdr>
              <w:divsChild>
                <w:div w:id="9450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827071">
      <w:bodyDiv w:val="1"/>
      <w:marLeft w:val="0"/>
      <w:marRight w:val="0"/>
      <w:marTop w:val="0"/>
      <w:marBottom w:val="0"/>
      <w:divBdr>
        <w:top w:val="none" w:sz="0" w:space="0" w:color="auto"/>
        <w:left w:val="none" w:sz="0" w:space="0" w:color="auto"/>
        <w:bottom w:val="none" w:sz="0" w:space="0" w:color="auto"/>
        <w:right w:val="none" w:sz="0" w:space="0" w:color="auto"/>
      </w:divBdr>
      <w:divsChild>
        <w:div w:id="56519153">
          <w:marLeft w:val="0"/>
          <w:marRight w:val="0"/>
          <w:marTop w:val="0"/>
          <w:marBottom w:val="0"/>
          <w:divBdr>
            <w:top w:val="none" w:sz="0" w:space="0" w:color="auto"/>
            <w:left w:val="none" w:sz="0" w:space="0" w:color="auto"/>
            <w:bottom w:val="none" w:sz="0" w:space="0" w:color="auto"/>
            <w:right w:val="none" w:sz="0" w:space="0" w:color="auto"/>
          </w:divBdr>
          <w:divsChild>
            <w:div w:id="986856859">
              <w:marLeft w:val="0"/>
              <w:marRight w:val="0"/>
              <w:marTop w:val="0"/>
              <w:marBottom w:val="0"/>
              <w:divBdr>
                <w:top w:val="none" w:sz="0" w:space="0" w:color="auto"/>
                <w:left w:val="none" w:sz="0" w:space="0" w:color="auto"/>
                <w:bottom w:val="none" w:sz="0" w:space="0" w:color="auto"/>
                <w:right w:val="none" w:sz="0" w:space="0" w:color="auto"/>
              </w:divBdr>
              <w:divsChild>
                <w:div w:id="53735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8864">
          <w:marLeft w:val="0"/>
          <w:marRight w:val="0"/>
          <w:marTop w:val="0"/>
          <w:marBottom w:val="0"/>
          <w:divBdr>
            <w:top w:val="none" w:sz="0" w:space="0" w:color="auto"/>
            <w:left w:val="none" w:sz="0" w:space="0" w:color="auto"/>
            <w:bottom w:val="none" w:sz="0" w:space="0" w:color="auto"/>
            <w:right w:val="none" w:sz="0" w:space="0" w:color="auto"/>
          </w:divBdr>
          <w:divsChild>
            <w:div w:id="1299335080">
              <w:marLeft w:val="0"/>
              <w:marRight w:val="0"/>
              <w:marTop w:val="0"/>
              <w:marBottom w:val="0"/>
              <w:divBdr>
                <w:top w:val="none" w:sz="0" w:space="0" w:color="auto"/>
                <w:left w:val="none" w:sz="0" w:space="0" w:color="auto"/>
                <w:bottom w:val="none" w:sz="0" w:space="0" w:color="auto"/>
                <w:right w:val="none" w:sz="0" w:space="0" w:color="auto"/>
              </w:divBdr>
              <w:divsChild>
                <w:div w:id="640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3321">
          <w:marLeft w:val="0"/>
          <w:marRight w:val="0"/>
          <w:marTop w:val="0"/>
          <w:marBottom w:val="0"/>
          <w:divBdr>
            <w:top w:val="none" w:sz="0" w:space="0" w:color="auto"/>
            <w:left w:val="none" w:sz="0" w:space="0" w:color="auto"/>
            <w:bottom w:val="none" w:sz="0" w:space="0" w:color="auto"/>
            <w:right w:val="none" w:sz="0" w:space="0" w:color="auto"/>
          </w:divBdr>
          <w:divsChild>
            <w:div w:id="251477974">
              <w:marLeft w:val="0"/>
              <w:marRight w:val="0"/>
              <w:marTop w:val="0"/>
              <w:marBottom w:val="0"/>
              <w:divBdr>
                <w:top w:val="none" w:sz="0" w:space="0" w:color="auto"/>
                <w:left w:val="none" w:sz="0" w:space="0" w:color="auto"/>
                <w:bottom w:val="none" w:sz="0" w:space="0" w:color="auto"/>
                <w:right w:val="none" w:sz="0" w:space="0" w:color="auto"/>
              </w:divBdr>
              <w:divsChild>
                <w:div w:id="1115949797">
                  <w:marLeft w:val="0"/>
                  <w:marRight w:val="0"/>
                  <w:marTop w:val="0"/>
                  <w:marBottom w:val="0"/>
                  <w:divBdr>
                    <w:top w:val="none" w:sz="0" w:space="0" w:color="auto"/>
                    <w:left w:val="none" w:sz="0" w:space="0" w:color="auto"/>
                    <w:bottom w:val="none" w:sz="0" w:space="0" w:color="auto"/>
                    <w:right w:val="none" w:sz="0" w:space="0" w:color="auto"/>
                  </w:divBdr>
                  <w:divsChild>
                    <w:div w:id="26033515">
                      <w:marLeft w:val="0"/>
                      <w:marRight w:val="0"/>
                      <w:marTop w:val="0"/>
                      <w:marBottom w:val="0"/>
                      <w:divBdr>
                        <w:top w:val="none" w:sz="0" w:space="0" w:color="auto"/>
                        <w:left w:val="none" w:sz="0" w:space="0" w:color="auto"/>
                        <w:bottom w:val="none" w:sz="0" w:space="0" w:color="auto"/>
                        <w:right w:val="none" w:sz="0" w:space="0" w:color="auto"/>
                      </w:divBdr>
                      <w:divsChild>
                        <w:div w:id="3076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4914">
          <w:marLeft w:val="0"/>
          <w:marRight w:val="0"/>
          <w:marTop w:val="0"/>
          <w:marBottom w:val="0"/>
          <w:divBdr>
            <w:top w:val="none" w:sz="0" w:space="0" w:color="auto"/>
            <w:left w:val="none" w:sz="0" w:space="0" w:color="auto"/>
            <w:bottom w:val="none" w:sz="0" w:space="0" w:color="auto"/>
            <w:right w:val="none" w:sz="0" w:space="0" w:color="auto"/>
          </w:divBdr>
          <w:divsChild>
            <w:div w:id="1515531738">
              <w:marLeft w:val="0"/>
              <w:marRight w:val="0"/>
              <w:marTop w:val="0"/>
              <w:marBottom w:val="0"/>
              <w:divBdr>
                <w:top w:val="none" w:sz="0" w:space="0" w:color="auto"/>
                <w:left w:val="none" w:sz="0" w:space="0" w:color="auto"/>
                <w:bottom w:val="none" w:sz="0" w:space="0" w:color="auto"/>
                <w:right w:val="none" w:sz="0" w:space="0" w:color="auto"/>
              </w:divBdr>
            </w:div>
          </w:divsChild>
        </w:div>
        <w:div w:id="174810649">
          <w:marLeft w:val="0"/>
          <w:marRight w:val="0"/>
          <w:marTop w:val="0"/>
          <w:marBottom w:val="0"/>
          <w:divBdr>
            <w:top w:val="none" w:sz="0" w:space="0" w:color="auto"/>
            <w:left w:val="none" w:sz="0" w:space="0" w:color="auto"/>
            <w:bottom w:val="none" w:sz="0" w:space="0" w:color="auto"/>
            <w:right w:val="none" w:sz="0" w:space="0" w:color="auto"/>
          </w:divBdr>
          <w:divsChild>
            <w:div w:id="555430515">
              <w:marLeft w:val="0"/>
              <w:marRight w:val="0"/>
              <w:marTop w:val="0"/>
              <w:marBottom w:val="0"/>
              <w:divBdr>
                <w:top w:val="none" w:sz="0" w:space="0" w:color="auto"/>
                <w:left w:val="none" w:sz="0" w:space="0" w:color="auto"/>
                <w:bottom w:val="none" w:sz="0" w:space="0" w:color="auto"/>
                <w:right w:val="none" w:sz="0" w:space="0" w:color="auto"/>
              </w:divBdr>
              <w:divsChild>
                <w:div w:id="1171485405">
                  <w:marLeft w:val="0"/>
                  <w:marRight w:val="0"/>
                  <w:marTop w:val="0"/>
                  <w:marBottom w:val="0"/>
                  <w:divBdr>
                    <w:top w:val="none" w:sz="0" w:space="0" w:color="auto"/>
                    <w:left w:val="none" w:sz="0" w:space="0" w:color="auto"/>
                    <w:bottom w:val="none" w:sz="0" w:space="0" w:color="auto"/>
                    <w:right w:val="none" w:sz="0" w:space="0" w:color="auto"/>
                  </w:divBdr>
                  <w:divsChild>
                    <w:div w:id="702630809">
                      <w:marLeft w:val="0"/>
                      <w:marRight w:val="0"/>
                      <w:marTop w:val="0"/>
                      <w:marBottom w:val="0"/>
                      <w:divBdr>
                        <w:top w:val="none" w:sz="0" w:space="0" w:color="auto"/>
                        <w:left w:val="none" w:sz="0" w:space="0" w:color="auto"/>
                        <w:bottom w:val="none" w:sz="0" w:space="0" w:color="auto"/>
                        <w:right w:val="none" w:sz="0" w:space="0" w:color="auto"/>
                      </w:divBdr>
                      <w:divsChild>
                        <w:div w:id="15736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058108">
          <w:marLeft w:val="0"/>
          <w:marRight w:val="0"/>
          <w:marTop w:val="0"/>
          <w:marBottom w:val="0"/>
          <w:divBdr>
            <w:top w:val="none" w:sz="0" w:space="0" w:color="auto"/>
            <w:left w:val="none" w:sz="0" w:space="0" w:color="auto"/>
            <w:bottom w:val="none" w:sz="0" w:space="0" w:color="auto"/>
            <w:right w:val="none" w:sz="0" w:space="0" w:color="auto"/>
          </w:divBdr>
        </w:div>
        <w:div w:id="1077173823">
          <w:marLeft w:val="0"/>
          <w:marRight w:val="0"/>
          <w:marTop w:val="0"/>
          <w:marBottom w:val="0"/>
          <w:divBdr>
            <w:top w:val="none" w:sz="0" w:space="0" w:color="auto"/>
            <w:left w:val="none" w:sz="0" w:space="0" w:color="auto"/>
            <w:bottom w:val="none" w:sz="0" w:space="0" w:color="auto"/>
            <w:right w:val="none" w:sz="0" w:space="0" w:color="auto"/>
          </w:divBdr>
        </w:div>
        <w:div w:id="1711373871">
          <w:marLeft w:val="0"/>
          <w:marRight w:val="0"/>
          <w:marTop w:val="0"/>
          <w:marBottom w:val="0"/>
          <w:divBdr>
            <w:top w:val="none" w:sz="0" w:space="0" w:color="auto"/>
            <w:left w:val="none" w:sz="0" w:space="0" w:color="auto"/>
            <w:bottom w:val="none" w:sz="0" w:space="0" w:color="auto"/>
            <w:right w:val="none" w:sz="0" w:space="0" w:color="auto"/>
          </w:divBdr>
        </w:div>
        <w:div w:id="2070571276">
          <w:marLeft w:val="0"/>
          <w:marRight w:val="0"/>
          <w:marTop w:val="0"/>
          <w:marBottom w:val="0"/>
          <w:divBdr>
            <w:top w:val="none" w:sz="0" w:space="0" w:color="auto"/>
            <w:left w:val="none" w:sz="0" w:space="0" w:color="auto"/>
            <w:bottom w:val="none" w:sz="0" w:space="0" w:color="auto"/>
            <w:right w:val="none" w:sz="0" w:space="0" w:color="auto"/>
          </w:divBdr>
          <w:divsChild>
            <w:div w:id="813639336">
              <w:marLeft w:val="0"/>
              <w:marRight w:val="0"/>
              <w:marTop w:val="0"/>
              <w:marBottom w:val="0"/>
              <w:divBdr>
                <w:top w:val="none" w:sz="0" w:space="0" w:color="auto"/>
                <w:left w:val="none" w:sz="0" w:space="0" w:color="auto"/>
                <w:bottom w:val="none" w:sz="0" w:space="0" w:color="auto"/>
                <w:right w:val="none" w:sz="0" w:space="0" w:color="auto"/>
              </w:divBdr>
              <w:divsChild>
                <w:div w:id="303048488">
                  <w:marLeft w:val="0"/>
                  <w:marRight w:val="0"/>
                  <w:marTop w:val="0"/>
                  <w:marBottom w:val="0"/>
                  <w:divBdr>
                    <w:top w:val="none" w:sz="0" w:space="0" w:color="auto"/>
                    <w:left w:val="none" w:sz="0" w:space="0" w:color="auto"/>
                    <w:bottom w:val="none" w:sz="0" w:space="0" w:color="auto"/>
                    <w:right w:val="none" w:sz="0" w:space="0" w:color="auto"/>
                  </w:divBdr>
                  <w:divsChild>
                    <w:div w:id="31612685">
                      <w:marLeft w:val="0"/>
                      <w:marRight w:val="0"/>
                      <w:marTop w:val="0"/>
                      <w:marBottom w:val="0"/>
                      <w:divBdr>
                        <w:top w:val="none" w:sz="0" w:space="0" w:color="auto"/>
                        <w:left w:val="none" w:sz="0" w:space="0" w:color="auto"/>
                        <w:bottom w:val="none" w:sz="0" w:space="0" w:color="auto"/>
                        <w:right w:val="none" w:sz="0" w:space="0" w:color="auto"/>
                      </w:divBdr>
                      <w:divsChild>
                        <w:div w:id="2485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764811">
          <w:marLeft w:val="0"/>
          <w:marRight w:val="0"/>
          <w:marTop w:val="0"/>
          <w:marBottom w:val="0"/>
          <w:divBdr>
            <w:top w:val="none" w:sz="0" w:space="0" w:color="auto"/>
            <w:left w:val="none" w:sz="0" w:space="0" w:color="auto"/>
            <w:bottom w:val="none" w:sz="0" w:space="0" w:color="auto"/>
            <w:right w:val="none" w:sz="0" w:space="0" w:color="auto"/>
          </w:divBdr>
          <w:divsChild>
            <w:div w:id="14859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41042">
      <w:bodyDiv w:val="1"/>
      <w:marLeft w:val="0"/>
      <w:marRight w:val="0"/>
      <w:marTop w:val="0"/>
      <w:marBottom w:val="0"/>
      <w:divBdr>
        <w:top w:val="none" w:sz="0" w:space="0" w:color="auto"/>
        <w:left w:val="none" w:sz="0" w:space="0" w:color="auto"/>
        <w:bottom w:val="none" w:sz="0" w:space="0" w:color="auto"/>
        <w:right w:val="none" w:sz="0" w:space="0" w:color="auto"/>
      </w:divBdr>
      <w:divsChild>
        <w:div w:id="1256553111">
          <w:marLeft w:val="0"/>
          <w:marRight w:val="0"/>
          <w:marTop w:val="0"/>
          <w:marBottom w:val="0"/>
          <w:divBdr>
            <w:top w:val="none" w:sz="0" w:space="0" w:color="auto"/>
            <w:left w:val="none" w:sz="0" w:space="0" w:color="auto"/>
            <w:bottom w:val="none" w:sz="0" w:space="0" w:color="auto"/>
            <w:right w:val="none" w:sz="0" w:space="0" w:color="auto"/>
          </w:divBdr>
          <w:divsChild>
            <w:div w:id="281502439">
              <w:marLeft w:val="0"/>
              <w:marRight w:val="0"/>
              <w:marTop w:val="0"/>
              <w:marBottom w:val="0"/>
              <w:divBdr>
                <w:top w:val="none" w:sz="0" w:space="0" w:color="auto"/>
                <w:left w:val="none" w:sz="0" w:space="0" w:color="auto"/>
                <w:bottom w:val="none" w:sz="0" w:space="0" w:color="auto"/>
                <w:right w:val="none" w:sz="0" w:space="0" w:color="auto"/>
              </w:divBdr>
              <w:divsChild>
                <w:div w:id="1943340043">
                  <w:marLeft w:val="0"/>
                  <w:marRight w:val="0"/>
                  <w:marTop w:val="0"/>
                  <w:marBottom w:val="0"/>
                  <w:divBdr>
                    <w:top w:val="none" w:sz="0" w:space="0" w:color="auto"/>
                    <w:left w:val="none" w:sz="0" w:space="0" w:color="auto"/>
                    <w:bottom w:val="none" w:sz="0" w:space="0" w:color="auto"/>
                    <w:right w:val="none" w:sz="0" w:space="0" w:color="auto"/>
                  </w:divBdr>
                  <w:divsChild>
                    <w:div w:id="799155162">
                      <w:marLeft w:val="0"/>
                      <w:marRight w:val="0"/>
                      <w:marTop w:val="0"/>
                      <w:marBottom w:val="0"/>
                      <w:divBdr>
                        <w:top w:val="none" w:sz="0" w:space="0" w:color="auto"/>
                        <w:left w:val="none" w:sz="0" w:space="0" w:color="auto"/>
                        <w:bottom w:val="none" w:sz="0" w:space="0" w:color="auto"/>
                        <w:right w:val="none" w:sz="0" w:space="0" w:color="auto"/>
                      </w:divBdr>
                      <w:divsChild>
                        <w:div w:id="4930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962233">
          <w:marLeft w:val="0"/>
          <w:marRight w:val="0"/>
          <w:marTop w:val="0"/>
          <w:marBottom w:val="0"/>
          <w:divBdr>
            <w:top w:val="none" w:sz="0" w:space="0" w:color="auto"/>
            <w:left w:val="none" w:sz="0" w:space="0" w:color="auto"/>
            <w:bottom w:val="none" w:sz="0" w:space="0" w:color="auto"/>
            <w:right w:val="none" w:sz="0" w:space="0" w:color="auto"/>
          </w:divBdr>
          <w:divsChild>
            <w:div w:id="1669749495">
              <w:marLeft w:val="0"/>
              <w:marRight w:val="0"/>
              <w:marTop w:val="0"/>
              <w:marBottom w:val="0"/>
              <w:divBdr>
                <w:top w:val="none" w:sz="0" w:space="0" w:color="auto"/>
                <w:left w:val="none" w:sz="0" w:space="0" w:color="auto"/>
                <w:bottom w:val="none" w:sz="0" w:space="0" w:color="auto"/>
                <w:right w:val="none" w:sz="0" w:space="0" w:color="auto"/>
              </w:divBdr>
              <w:divsChild>
                <w:div w:id="134960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95624">
          <w:marLeft w:val="0"/>
          <w:marRight w:val="0"/>
          <w:marTop w:val="0"/>
          <w:marBottom w:val="0"/>
          <w:divBdr>
            <w:top w:val="none" w:sz="0" w:space="0" w:color="auto"/>
            <w:left w:val="none" w:sz="0" w:space="0" w:color="auto"/>
            <w:bottom w:val="none" w:sz="0" w:space="0" w:color="auto"/>
            <w:right w:val="none" w:sz="0" w:space="0" w:color="auto"/>
          </w:divBdr>
          <w:divsChild>
            <w:div w:id="713121157">
              <w:marLeft w:val="0"/>
              <w:marRight w:val="0"/>
              <w:marTop w:val="0"/>
              <w:marBottom w:val="0"/>
              <w:divBdr>
                <w:top w:val="none" w:sz="0" w:space="0" w:color="auto"/>
                <w:left w:val="none" w:sz="0" w:space="0" w:color="auto"/>
                <w:bottom w:val="none" w:sz="0" w:space="0" w:color="auto"/>
                <w:right w:val="none" w:sz="0" w:space="0" w:color="auto"/>
              </w:divBdr>
              <w:divsChild>
                <w:div w:id="6095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56394">
          <w:marLeft w:val="0"/>
          <w:marRight w:val="0"/>
          <w:marTop w:val="0"/>
          <w:marBottom w:val="0"/>
          <w:divBdr>
            <w:top w:val="none" w:sz="0" w:space="0" w:color="auto"/>
            <w:left w:val="none" w:sz="0" w:space="0" w:color="auto"/>
            <w:bottom w:val="none" w:sz="0" w:space="0" w:color="auto"/>
            <w:right w:val="none" w:sz="0" w:space="0" w:color="auto"/>
          </w:divBdr>
          <w:divsChild>
            <w:div w:id="924848106">
              <w:marLeft w:val="0"/>
              <w:marRight w:val="0"/>
              <w:marTop w:val="0"/>
              <w:marBottom w:val="0"/>
              <w:divBdr>
                <w:top w:val="none" w:sz="0" w:space="0" w:color="auto"/>
                <w:left w:val="none" w:sz="0" w:space="0" w:color="auto"/>
                <w:bottom w:val="none" w:sz="0" w:space="0" w:color="auto"/>
                <w:right w:val="none" w:sz="0" w:space="0" w:color="auto"/>
              </w:divBdr>
            </w:div>
            <w:div w:id="140736403">
              <w:marLeft w:val="0"/>
              <w:marRight w:val="0"/>
              <w:marTop w:val="0"/>
              <w:marBottom w:val="0"/>
              <w:divBdr>
                <w:top w:val="none" w:sz="0" w:space="0" w:color="auto"/>
                <w:left w:val="none" w:sz="0" w:space="0" w:color="auto"/>
                <w:bottom w:val="none" w:sz="0" w:space="0" w:color="auto"/>
                <w:right w:val="none" w:sz="0" w:space="0" w:color="auto"/>
              </w:divBdr>
              <w:divsChild>
                <w:div w:id="1649475597">
                  <w:marLeft w:val="0"/>
                  <w:marRight w:val="0"/>
                  <w:marTop w:val="0"/>
                  <w:marBottom w:val="0"/>
                  <w:divBdr>
                    <w:top w:val="none" w:sz="0" w:space="0" w:color="auto"/>
                    <w:left w:val="none" w:sz="0" w:space="0" w:color="auto"/>
                    <w:bottom w:val="none" w:sz="0" w:space="0" w:color="auto"/>
                    <w:right w:val="none" w:sz="0" w:space="0" w:color="auto"/>
                  </w:divBdr>
                  <w:divsChild>
                    <w:div w:id="1671986751">
                      <w:marLeft w:val="0"/>
                      <w:marRight w:val="0"/>
                      <w:marTop w:val="0"/>
                      <w:marBottom w:val="0"/>
                      <w:divBdr>
                        <w:top w:val="none" w:sz="0" w:space="0" w:color="auto"/>
                        <w:left w:val="none" w:sz="0" w:space="0" w:color="auto"/>
                        <w:bottom w:val="none" w:sz="0" w:space="0" w:color="auto"/>
                        <w:right w:val="none" w:sz="0" w:space="0" w:color="auto"/>
                      </w:divBdr>
                      <w:divsChild>
                        <w:div w:id="4517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106529">
          <w:marLeft w:val="0"/>
          <w:marRight w:val="0"/>
          <w:marTop w:val="0"/>
          <w:marBottom w:val="0"/>
          <w:divBdr>
            <w:top w:val="none" w:sz="0" w:space="0" w:color="auto"/>
            <w:left w:val="none" w:sz="0" w:space="0" w:color="auto"/>
            <w:bottom w:val="none" w:sz="0" w:space="0" w:color="auto"/>
            <w:right w:val="none" w:sz="0" w:space="0" w:color="auto"/>
          </w:divBdr>
          <w:divsChild>
            <w:div w:id="328757963">
              <w:marLeft w:val="0"/>
              <w:marRight w:val="0"/>
              <w:marTop w:val="0"/>
              <w:marBottom w:val="0"/>
              <w:divBdr>
                <w:top w:val="none" w:sz="0" w:space="0" w:color="auto"/>
                <w:left w:val="none" w:sz="0" w:space="0" w:color="auto"/>
                <w:bottom w:val="none" w:sz="0" w:space="0" w:color="auto"/>
                <w:right w:val="none" w:sz="0" w:space="0" w:color="auto"/>
              </w:divBdr>
              <w:divsChild>
                <w:div w:id="8685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951">
          <w:marLeft w:val="0"/>
          <w:marRight w:val="0"/>
          <w:marTop w:val="0"/>
          <w:marBottom w:val="0"/>
          <w:divBdr>
            <w:top w:val="none" w:sz="0" w:space="0" w:color="auto"/>
            <w:left w:val="none" w:sz="0" w:space="0" w:color="auto"/>
            <w:bottom w:val="none" w:sz="0" w:space="0" w:color="auto"/>
            <w:right w:val="none" w:sz="0" w:space="0" w:color="auto"/>
          </w:divBdr>
          <w:divsChild>
            <w:div w:id="912157761">
              <w:marLeft w:val="0"/>
              <w:marRight w:val="0"/>
              <w:marTop w:val="0"/>
              <w:marBottom w:val="0"/>
              <w:divBdr>
                <w:top w:val="none" w:sz="0" w:space="0" w:color="auto"/>
                <w:left w:val="none" w:sz="0" w:space="0" w:color="auto"/>
                <w:bottom w:val="none" w:sz="0" w:space="0" w:color="auto"/>
                <w:right w:val="none" w:sz="0" w:space="0" w:color="auto"/>
              </w:divBdr>
            </w:div>
          </w:divsChild>
        </w:div>
        <w:div w:id="1484657512">
          <w:marLeft w:val="0"/>
          <w:marRight w:val="0"/>
          <w:marTop w:val="0"/>
          <w:marBottom w:val="0"/>
          <w:divBdr>
            <w:top w:val="none" w:sz="0" w:space="0" w:color="auto"/>
            <w:left w:val="none" w:sz="0" w:space="0" w:color="auto"/>
            <w:bottom w:val="none" w:sz="0" w:space="0" w:color="auto"/>
            <w:right w:val="none" w:sz="0" w:space="0" w:color="auto"/>
          </w:divBdr>
          <w:divsChild>
            <w:div w:id="948390002">
              <w:marLeft w:val="0"/>
              <w:marRight w:val="0"/>
              <w:marTop w:val="0"/>
              <w:marBottom w:val="0"/>
              <w:divBdr>
                <w:top w:val="none" w:sz="0" w:space="0" w:color="auto"/>
                <w:left w:val="none" w:sz="0" w:space="0" w:color="auto"/>
                <w:bottom w:val="none" w:sz="0" w:space="0" w:color="auto"/>
                <w:right w:val="none" w:sz="0" w:space="0" w:color="auto"/>
              </w:divBdr>
              <w:divsChild>
                <w:div w:id="6528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39279">
          <w:marLeft w:val="0"/>
          <w:marRight w:val="0"/>
          <w:marTop w:val="0"/>
          <w:marBottom w:val="0"/>
          <w:divBdr>
            <w:top w:val="none" w:sz="0" w:space="0" w:color="auto"/>
            <w:left w:val="none" w:sz="0" w:space="0" w:color="auto"/>
            <w:bottom w:val="none" w:sz="0" w:space="0" w:color="auto"/>
            <w:right w:val="none" w:sz="0" w:space="0" w:color="auto"/>
          </w:divBdr>
          <w:divsChild>
            <w:div w:id="1756903269">
              <w:marLeft w:val="0"/>
              <w:marRight w:val="0"/>
              <w:marTop w:val="0"/>
              <w:marBottom w:val="0"/>
              <w:divBdr>
                <w:top w:val="none" w:sz="0" w:space="0" w:color="auto"/>
                <w:left w:val="none" w:sz="0" w:space="0" w:color="auto"/>
                <w:bottom w:val="none" w:sz="0" w:space="0" w:color="auto"/>
                <w:right w:val="none" w:sz="0" w:space="0" w:color="auto"/>
              </w:divBdr>
              <w:divsChild>
                <w:div w:id="974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6876">
          <w:marLeft w:val="0"/>
          <w:marRight w:val="0"/>
          <w:marTop w:val="0"/>
          <w:marBottom w:val="0"/>
          <w:divBdr>
            <w:top w:val="none" w:sz="0" w:space="0" w:color="auto"/>
            <w:left w:val="none" w:sz="0" w:space="0" w:color="auto"/>
            <w:bottom w:val="none" w:sz="0" w:space="0" w:color="auto"/>
            <w:right w:val="none" w:sz="0" w:space="0" w:color="auto"/>
          </w:divBdr>
          <w:divsChild>
            <w:div w:id="1362322127">
              <w:marLeft w:val="0"/>
              <w:marRight w:val="0"/>
              <w:marTop w:val="0"/>
              <w:marBottom w:val="0"/>
              <w:divBdr>
                <w:top w:val="none" w:sz="0" w:space="0" w:color="auto"/>
                <w:left w:val="none" w:sz="0" w:space="0" w:color="auto"/>
                <w:bottom w:val="none" w:sz="0" w:space="0" w:color="auto"/>
                <w:right w:val="none" w:sz="0" w:space="0" w:color="auto"/>
              </w:divBdr>
            </w:div>
            <w:div w:id="1890722891">
              <w:marLeft w:val="0"/>
              <w:marRight w:val="0"/>
              <w:marTop w:val="0"/>
              <w:marBottom w:val="0"/>
              <w:divBdr>
                <w:top w:val="none" w:sz="0" w:space="0" w:color="auto"/>
                <w:left w:val="none" w:sz="0" w:space="0" w:color="auto"/>
                <w:bottom w:val="none" w:sz="0" w:space="0" w:color="auto"/>
                <w:right w:val="none" w:sz="0" w:space="0" w:color="auto"/>
              </w:divBdr>
              <w:divsChild>
                <w:div w:id="735322367">
                  <w:marLeft w:val="0"/>
                  <w:marRight w:val="0"/>
                  <w:marTop w:val="0"/>
                  <w:marBottom w:val="0"/>
                  <w:divBdr>
                    <w:top w:val="none" w:sz="0" w:space="0" w:color="auto"/>
                    <w:left w:val="none" w:sz="0" w:space="0" w:color="auto"/>
                    <w:bottom w:val="none" w:sz="0" w:space="0" w:color="auto"/>
                    <w:right w:val="none" w:sz="0" w:space="0" w:color="auto"/>
                  </w:divBdr>
                  <w:divsChild>
                    <w:div w:id="344288318">
                      <w:marLeft w:val="0"/>
                      <w:marRight w:val="0"/>
                      <w:marTop w:val="0"/>
                      <w:marBottom w:val="0"/>
                      <w:divBdr>
                        <w:top w:val="none" w:sz="0" w:space="0" w:color="auto"/>
                        <w:left w:val="none" w:sz="0" w:space="0" w:color="auto"/>
                        <w:bottom w:val="none" w:sz="0" w:space="0" w:color="auto"/>
                        <w:right w:val="none" w:sz="0" w:space="0" w:color="auto"/>
                      </w:divBdr>
                      <w:divsChild>
                        <w:div w:id="10616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766934">
          <w:marLeft w:val="0"/>
          <w:marRight w:val="0"/>
          <w:marTop w:val="0"/>
          <w:marBottom w:val="0"/>
          <w:divBdr>
            <w:top w:val="none" w:sz="0" w:space="0" w:color="auto"/>
            <w:left w:val="none" w:sz="0" w:space="0" w:color="auto"/>
            <w:bottom w:val="none" w:sz="0" w:space="0" w:color="auto"/>
            <w:right w:val="none" w:sz="0" w:space="0" w:color="auto"/>
          </w:divBdr>
          <w:divsChild>
            <w:div w:id="560480343">
              <w:marLeft w:val="0"/>
              <w:marRight w:val="0"/>
              <w:marTop w:val="0"/>
              <w:marBottom w:val="0"/>
              <w:divBdr>
                <w:top w:val="none" w:sz="0" w:space="0" w:color="auto"/>
                <w:left w:val="none" w:sz="0" w:space="0" w:color="auto"/>
                <w:bottom w:val="none" w:sz="0" w:space="0" w:color="auto"/>
                <w:right w:val="none" w:sz="0" w:space="0" w:color="auto"/>
              </w:divBdr>
            </w:div>
          </w:divsChild>
        </w:div>
        <w:div w:id="946816577">
          <w:marLeft w:val="0"/>
          <w:marRight w:val="0"/>
          <w:marTop w:val="0"/>
          <w:marBottom w:val="0"/>
          <w:divBdr>
            <w:top w:val="none" w:sz="0" w:space="0" w:color="auto"/>
            <w:left w:val="none" w:sz="0" w:space="0" w:color="auto"/>
            <w:bottom w:val="none" w:sz="0" w:space="0" w:color="auto"/>
            <w:right w:val="none" w:sz="0" w:space="0" w:color="auto"/>
          </w:divBdr>
          <w:divsChild>
            <w:div w:id="505361880">
              <w:marLeft w:val="0"/>
              <w:marRight w:val="0"/>
              <w:marTop w:val="0"/>
              <w:marBottom w:val="0"/>
              <w:divBdr>
                <w:top w:val="none" w:sz="0" w:space="0" w:color="auto"/>
                <w:left w:val="none" w:sz="0" w:space="0" w:color="auto"/>
                <w:bottom w:val="none" w:sz="0" w:space="0" w:color="auto"/>
                <w:right w:val="none" w:sz="0" w:space="0" w:color="auto"/>
              </w:divBdr>
              <w:divsChild>
                <w:div w:id="181679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7951">
          <w:marLeft w:val="0"/>
          <w:marRight w:val="0"/>
          <w:marTop w:val="0"/>
          <w:marBottom w:val="0"/>
          <w:divBdr>
            <w:top w:val="none" w:sz="0" w:space="0" w:color="auto"/>
            <w:left w:val="none" w:sz="0" w:space="0" w:color="auto"/>
            <w:bottom w:val="none" w:sz="0" w:space="0" w:color="auto"/>
            <w:right w:val="none" w:sz="0" w:space="0" w:color="auto"/>
          </w:divBdr>
          <w:divsChild>
            <w:div w:id="2111466018">
              <w:marLeft w:val="0"/>
              <w:marRight w:val="0"/>
              <w:marTop w:val="0"/>
              <w:marBottom w:val="0"/>
              <w:divBdr>
                <w:top w:val="none" w:sz="0" w:space="0" w:color="auto"/>
                <w:left w:val="none" w:sz="0" w:space="0" w:color="auto"/>
                <w:bottom w:val="none" w:sz="0" w:space="0" w:color="auto"/>
                <w:right w:val="none" w:sz="0" w:space="0" w:color="auto"/>
              </w:divBdr>
              <w:divsChild>
                <w:div w:id="14076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6720">
      <w:bodyDiv w:val="1"/>
      <w:marLeft w:val="0"/>
      <w:marRight w:val="0"/>
      <w:marTop w:val="0"/>
      <w:marBottom w:val="0"/>
      <w:divBdr>
        <w:top w:val="none" w:sz="0" w:space="0" w:color="auto"/>
        <w:left w:val="none" w:sz="0" w:space="0" w:color="auto"/>
        <w:bottom w:val="none" w:sz="0" w:space="0" w:color="auto"/>
        <w:right w:val="none" w:sz="0" w:space="0" w:color="auto"/>
      </w:divBdr>
      <w:divsChild>
        <w:div w:id="244992641">
          <w:marLeft w:val="0"/>
          <w:marRight w:val="0"/>
          <w:marTop w:val="0"/>
          <w:marBottom w:val="0"/>
          <w:divBdr>
            <w:top w:val="none" w:sz="0" w:space="0" w:color="auto"/>
            <w:left w:val="none" w:sz="0" w:space="0" w:color="auto"/>
            <w:bottom w:val="none" w:sz="0" w:space="0" w:color="auto"/>
            <w:right w:val="none" w:sz="0" w:space="0" w:color="auto"/>
          </w:divBdr>
          <w:divsChild>
            <w:div w:id="116218226">
              <w:marLeft w:val="0"/>
              <w:marRight w:val="0"/>
              <w:marTop w:val="0"/>
              <w:marBottom w:val="0"/>
              <w:divBdr>
                <w:top w:val="none" w:sz="0" w:space="0" w:color="auto"/>
                <w:left w:val="none" w:sz="0" w:space="0" w:color="auto"/>
                <w:bottom w:val="none" w:sz="0" w:space="0" w:color="auto"/>
                <w:right w:val="none" w:sz="0" w:space="0" w:color="auto"/>
              </w:divBdr>
              <w:divsChild>
                <w:div w:id="174510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1811">
          <w:marLeft w:val="0"/>
          <w:marRight w:val="0"/>
          <w:marTop w:val="0"/>
          <w:marBottom w:val="0"/>
          <w:divBdr>
            <w:top w:val="none" w:sz="0" w:space="0" w:color="auto"/>
            <w:left w:val="none" w:sz="0" w:space="0" w:color="auto"/>
            <w:bottom w:val="none" w:sz="0" w:space="0" w:color="auto"/>
            <w:right w:val="none" w:sz="0" w:space="0" w:color="auto"/>
          </w:divBdr>
        </w:div>
        <w:div w:id="662709565">
          <w:marLeft w:val="0"/>
          <w:marRight w:val="0"/>
          <w:marTop w:val="0"/>
          <w:marBottom w:val="0"/>
          <w:divBdr>
            <w:top w:val="none" w:sz="0" w:space="0" w:color="auto"/>
            <w:left w:val="none" w:sz="0" w:space="0" w:color="auto"/>
            <w:bottom w:val="none" w:sz="0" w:space="0" w:color="auto"/>
            <w:right w:val="none" w:sz="0" w:space="0" w:color="auto"/>
          </w:divBdr>
        </w:div>
        <w:div w:id="1792288777">
          <w:marLeft w:val="0"/>
          <w:marRight w:val="0"/>
          <w:marTop w:val="0"/>
          <w:marBottom w:val="0"/>
          <w:divBdr>
            <w:top w:val="none" w:sz="0" w:space="0" w:color="auto"/>
            <w:left w:val="none" w:sz="0" w:space="0" w:color="auto"/>
            <w:bottom w:val="none" w:sz="0" w:space="0" w:color="auto"/>
            <w:right w:val="none" w:sz="0" w:space="0" w:color="auto"/>
          </w:divBdr>
          <w:divsChild>
            <w:div w:id="1479882548">
              <w:marLeft w:val="0"/>
              <w:marRight w:val="0"/>
              <w:marTop w:val="0"/>
              <w:marBottom w:val="0"/>
              <w:divBdr>
                <w:top w:val="none" w:sz="0" w:space="0" w:color="auto"/>
                <w:left w:val="none" w:sz="0" w:space="0" w:color="auto"/>
                <w:bottom w:val="none" w:sz="0" w:space="0" w:color="auto"/>
                <w:right w:val="none" w:sz="0" w:space="0" w:color="auto"/>
              </w:divBdr>
              <w:divsChild>
                <w:div w:id="1353193082">
                  <w:marLeft w:val="0"/>
                  <w:marRight w:val="0"/>
                  <w:marTop w:val="0"/>
                  <w:marBottom w:val="0"/>
                  <w:divBdr>
                    <w:top w:val="none" w:sz="0" w:space="0" w:color="auto"/>
                    <w:left w:val="none" w:sz="0" w:space="0" w:color="auto"/>
                    <w:bottom w:val="none" w:sz="0" w:space="0" w:color="auto"/>
                    <w:right w:val="none" w:sz="0" w:space="0" w:color="auto"/>
                  </w:divBdr>
                  <w:divsChild>
                    <w:div w:id="6307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291765">
      <w:bodyDiv w:val="1"/>
      <w:marLeft w:val="0"/>
      <w:marRight w:val="0"/>
      <w:marTop w:val="0"/>
      <w:marBottom w:val="0"/>
      <w:divBdr>
        <w:top w:val="none" w:sz="0" w:space="0" w:color="auto"/>
        <w:left w:val="none" w:sz="0" w:space="0" w:color="auto"/>
        <w:bottom w:val="none" w:sz="0" w:space="0" w:color="auto"/>
        <w:right w:val="none" w:sz="0" w:space="0" w:color="auto"/>
      </w:divBdr>
      <w:divsChild>
        <w:div w:id="763110295">
          <w:marLeft w:val="0"/>
          <w:marRight w:val="0"/>
          <w:marTop w:val="0"/>
          <w:marBottom w:val="0"/>
          <w:divBdr>
            <w:top w:val="none" w:sz="0" w:space="0" w:color="auto"/>
            <w:left w:val="none" w:sz="0" w:space="0" w:color="auto"/>
            <w:bottom w:val="none" w:sz="0" w:space="0" w:color="auto"/>
            <w:right w:val="none" w:sz="0" w:space="0" w:color="auto"/>
          </w:divBdr>
        </w:div>
        <w:div w:id="1581136453">
          <w:marLeft w:val="0"/>
          <w:marRight w:val="0"/>
          <w:marTop w:val="0"/>
          <w:marBottom w:val="0"/>
          <w:divBdr>
            <w:top w:val="none" w:sz="0" w:space="0" w:color="auto"/>
            <w:left w:val="none" w:sz="0" w:space="0" w:color="auto"/>
            <w:bottom w:val="none" w:sz="0" w:space="0" w:color="auto"/>
            <w:right w:val="none" w:sz="0" w:space="0" w:color="auto"/>
          </w:divBdr>
        </w:div>
        <w:div w:id="1912302545">
          <w:marLeft w:val="0"/>
          <w:marRight w:val="0"/>
          <w:marTop w:val="0"/>
          <w:marBottom w:val="0"/>
          <w:divBdr>
            <w:top w:val="none" w:sz="0" w:space="0" w:color="auto"/>
            <w:left w:val="none" w:sz="0" w:space="0" w:color="auto"/>
            <w:bottom w:val="none" w:sz="0" w:space="0" w:color="auto"/>
            <w:right w:val="none" w:sz="0" w:space="0" w:color="auto"/>
          </w:divBdr>
        </w:div>
      </w:divsChild>
    </w:div>
    <w:div w:id="1226602240">
      <w:bodyDiv w:val="1"/>
      <w:marLeft w:val="0"/>
      <w:marRight w:val="0"/>
      <w:marTop w:val="0"/>
      <w:marBottom w:val="0"/>
      <w:divBdr>
        <w:top w:val="none" w:sz="0" w:space="0" w:color="auto"/>
        <w:left w:val="none" w:sz="0" w:space="0" w:color="auto"/>
        <w:bottom w:val="none" w:sz="0" w:space="0" w:color="auto"/>
        <w:right w:val="none" w:sz="0" w:space="0" w:color="auto"/>
      </w:divBdr>
      <w:divsChild>
        <w:div w:id="1415929794">
          <w:marLeft w:val="0"/>
          <w:marRight w:val="0"/>
          <w:marTop w:val="0"/>
          <w:marBottom w:val="0"/>
          <w:divBdr>
            <w:top w:val="none" w:sz="0" w:space="0" w:color="auto"/>
            <w:left w:val="none" w:sz="0" w:space="0" w:color="auto"/>
            <w:bottom w:val="none" w:sz="0" w:space="0" w:color="auto"/>
            <w:right w:val="none" w:sz="0" w:space="0" w:color="auto"/>
          </w:divBdr>
          <w:divsChild>
            <w:div w:id="1967157832">
              <w:marLeft w:val="0"/>
              <w:marRight w:val="0"/>
              <w:marTop w:val="0"/>
              <w:marBottom w:val="0"/>
              <w:divBdr>
                <w:top w:val="none" w:sz="0" w:space="0" w:color="auto"/>
                <w:left w:val="none" w:sz="0" w:space="0" w:color="auto"/>
                <w:bottom w:val="none" w:sz="0" w:space="0" w:color="auto"/>
                <w:right w:val="none" w:sz="0" w:space="0" w:color="auto"/>
              </w:divBdr>
              <w:divsChild>
                <w:div w:id="2077313733">
                  <w:marLeft w:val="0"/>
                  <w:marRight w:val="0"/>
                  <w:marTop w:val="0"/>
                  <w:marBottom w:val="0"/>
                  <w:divBdr>
                    <w:top w:val="none" w:sz="0" w:space="0" w:color="auto"/>
                    <w:left w:val="none" w:sz="0" w:space="0" w:color="auto"/>
                    <w:bottom w:val="none" w:sz="0" w:space="0" w:color="auto"/>
                    <w:right w:val="none" w:sz="0" w:space="0" w:color="auto"/>
                  </w:divBdr>
                  <w:divsChild>
                    <w:div w:id="18459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429651">
          <w:marLeft w:val="0"/>
          <w:marRight w:val="0"/>
          <w:marTop w:val="0"/>
          <w:marBottom w:val="0"/>
          <w:divBdr>
            <w:top w:val="none" w:sz="0" w:space="0" w:color="auto"/>
            <w:left w:val="none" w:sz="0" w:space="0" w:color="auto"/>
            <w:bottom w:val="none" w:sz="0" w:space="0" w:color="auto"/>
            <w:right w:val="none" w:sz="0" w:space="0" w:color="auto"/>
          </w:divBdr>
        </w:div>
        <w:div w:id="1563253015">
          <w:marLeft w:val="0"/>
          <w:marRight w:val="0"/>
          <w:marTop w:val="0"/>
          <w:marBottom w:val="0"/>
          <w:divBdr>
            <w:top w:val="none" w:sz="0" w:space="0" w:color="auto"/>
            <w:left w:val="none" w:sz="0" w:space="0" w:color="auto"/>
            <w:bottom w:val="none" w:sz="0" w:space="0" w:color="auto"/>
            <w:right w:val="none" w:sz="0" w:space="0" w:color="auto"/>
          </w:divBdr>
        </w:div>
      </w:divsChild>
    </w:div>
    <w:div w:id="1228421589">
      <w:bodyDiv w:val="1"/>
      <w:marLeft w:val="0"/>
      <w:marRight w:val="0"/>
      <w:marTop w:val="0"/>
      <w:marBottom w:val="0"/>
      <w:divBdr>
        <w:top w:val="none" w:sz="0" w:space="0" w:color="auto"/>
        <w:left w:val="none" w:sz="0" w:space="0" w:color="auto"/>
        <w:bottom w:val="none" w:sz="0" w:space="0" w:color="auto"/>
        <w:right w:val="none" w:sz="0" w:space="0" w:color="auto"/>
      </w:divBdr>
      <w:divsChild>
        <w:div w:id="1678386057">
          <w:marLeft w:val="0"/>
          <w:marRight w:val="0"/>
          <w:marTop w:val="0"/>
          <w:marBottom w:val="0"/>
          <w:divBdr>
            <w:top w:val="none" w:sz="0" w:space="0" w:color="auto"/>
            <w:left w:val="none" w:sz="0" w:space="0" w:color="auto"/>
            <w:bottom w:val="none" w:sz="0" w:space="0" w:color="auto"/>
            <w:right w:val="none" w:sz="0" w:space="0" w:color="auto"/>
          </w:divBdr>
          <w:divsChild>
            <w:div w:id="638265876">
              <w:marLeft w:val="0"/>
              <w:marRight w:val="0"/>
              <w:marTop w:val="0"/>
              <w:marBottom w:val="0"/>
              <w:divBdr>
                <w:top w:val="none" w:sz="0" w:space="0" w:color="auto"/>
                <w:left w:val="none" w:sz="0" w:space="0" w:color="auto"/>
                <w:bottom w:val="none" w:sz="0" w:space="0" w:color="auto"/>
                <w:right w:val="none" w:sz="0" w:space="0" w:color="auto"/>
              </w:divBdr>
              <w:divsChild>
                <w:div w:id="3218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191681">
      <w:bodyDiv w:val="1"/>
      <w:marLeft w:val="0"/>
      <w:marRight w:val="0"/>
      <w:marTop w:val="0"/>
      <w:marBottom w:val="0"/>
      <w:divBdr>
        <w:top w:val="none" w:sz="0" w:space="0" w:color="auto"/>
        <w:left w:val="none" w:sz="0" w:space="0" w:color="auto"/>
        <w:bottom w:val="none" w:sz="0" w:space="0" w:color="auto"/>
        <w:right w:val="none" w:sz="0" w:space="0" w:color="auto"/>
      </w:divBdr>
    </w:div>
    <w:div w:id="1234854948">
      <w:bodyDiv w:val="1"/>
      <w:marLeft w:val="0"/>
      <w:marRight w:val="0"/>
      <w:marTop w:val="0"/>
      <w:marBottom w:val="0"/>
      <w:divBdr>
        <w:top w:val="none" w:sz="0" w:space="0" w:color="auto"/>
        <w:left w:val="none" w:sz="0" w:space="0" w:color="auto"/>
        <w:bottom w:val="none" w:sz="0" w:space="0" w:color="auto"/>
        <w:right w:val="none" w:sz="0" w:space="0" w:color="auto"/>
      </w:divBdr>
    </w:div>
    <w:div w:id="1238513586">
      <w:bodyDiv w:val="1"/>
      <w:marLeft w:val="0"/>
      <w:marRight w:val="0"/>
      <w:marTop w:val="0"/>
      <w:marBottom w:val="0"/>
      <w:divBdr>
        <w:top w:val="none" w:sz="0" w:space="0" w:color="auto"/>
        <w:left w:val="none" w:sz="0" w:space="0" w:color="auto"/>
        <w:bottom w:val="none" w:sz="0" w:space="0" w:color="auto"/>
        <w:right w:val="none" w:sz="0" w:space="0" w:color="auto"/>
      </w:divBdr>
      <w:divsChild>
        <w:div w:id="522865056">
          <w:marLeft w:val="0"/>
          <w:marRight w:val="0"/>
          <w:marTop w:val="270"/>
          <w:marBottom w:val="270"/>
          <w:divBdr>
            <w:top w:val="none" w:sz="0" w:space="0" w:color="auto"/>
            <w:left w:val="none" w:sz="0" w:space="0" w:color="auto"/>
            <w:bottom w:val="none" w:sz="0" w:space="0" w:color="auto"/>
            <w:right w:val="none" w:sz="0" w:space="0" w:color="auto"/>
          </w:divBdr>
          <w:divsChild>
            <w:div w:id="315454256">
              <w:marLeft w:val="0"/>
              <w:marRight w:val="0"/>
              <w:marTop w:val="270"/>
              <w:marBottom w:val="270"/>
              <w:divBdr>
                <w:top w:val="none" w:sz="0" w:space="0" w:color="auto"/>
                <w:left w:val="none" w:sz="0" w:space="0" w:color="auto"/>
                <w:bottom w:val="none" w:sz="0" w:space="0" w:color="auto"/>
                <w:right w:val="none" w:sz="0" w:space="0" w:color="auto"/>
              </w:divBdr>
              <w:divsChild>
                <w:div w:id="66270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668">
          <w:marLeft w:val="0"/>
          <w:marRight w:val="0"/>
          <w:marTop w:val="270"/>
          <w:marBottom w:val="270"/>
          <w:divBdr>
            <w:top w:val="none" w:sz="0" w:space="0" w:color="auto"/>
            <w:left w:val="none" w:sz="0" w:space="0" w:color="auto"/>
            <w:bottom w:val="none" w:sz="0" w:space="0" w:color="auto"/>
            <w:right w:val="none" w:sz="0" w:space="0" w:color="auto"/>
          </w:divBdr>
          <w:divsChild>
            <w:div w:id="1871723373">
              <w:marLeft w:val="0"/>
              <w:marRight w:val="0"/>
              <w:marTop w:val="270"/>
              <w:marBottom w:val="270"/>
              <w:divBdr>
                <w:top w:val="none" w:sz="0" w:space="0" w:color="auto"/>
                <w:left w:val="none" w:sz="0" w:space="0" w:color="auto"/>
                <w:bottom w:val="none" w:sz="0" w:space="0" w:color="auto"/>
                <w:right w:val="none" w:sz="0" w:space="0" w:color="auto"/>
              </w:divBdr>
              <w:divsChild>
                <w:div w:id="7025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171227">
      <w:bodyDiv w:val="1"/>
      <w:marLeft w:val="0"/>
      <w:marRight w:val="0"/>
      <w:marTop w:val="0"/>
      <w:marBottom w:val="0"/>
      <w:divBdr>
        <w:top w:val="none" w:sz="0" w:space="0" w:color="auto"/>
        <w:left w:val="none" w:sz="0" w:space="0" w:color="auto"/>
        <w:bottom w:val="none" w:sz="0" w:space="0" w:color="auto"/>
        <w:right w:val="none" w:sz="0" w:space="0" w:color="auto"/>
      </w:divBdr>
      <w:divsChild>
        <w:div w:id="228737428">
          <w:marLeft w:val="0"/>
          <w:marRight w:val="0"/>
          <w:marTop w:val="0"/>
          <w:marBottom w:val="0"/>
          <w:divBdr>
            <w:top w:val="none" w:sz="0" w:space="0" w:color="auto"/>
            <w:left w:val="none" w:sz="0" w:space="0" w:color="auto"/>
            <w:bottom w:val="none" w:sz="0" w:space="0" w:color="auto"/>
            <w:right w:val="none" w:sz="0" w:space="0" w:color="auto"/>
          </w:divBdr>
          <w:divsChild>
            <w:div w:id="1824928885">
              <w:marLeft w:val="0"/>
              <w:marRight w:val="0"/>
              <w:marTop w:val="0"/>
              <w:marBottom w:val="0"/>
              <w:divBdr>
                <w:top w:val="none" w:sz="0" w:space="0" w:color="auto"/>
                <w:left w:val="none" w:sz="0" w:space="0" w:color="auto"/>
                <w:bottom w:val="none" w:sz="0" w:space="0" w:color="auto"/>
                <w:right w:val="none" w:sz="0" w:space="0" w:color="auto"/>
              </w:divBdr>
              <w:divsChild>
                <w:div w:id="9537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4826">
          <w:marLeft w:val="0"/>
          <w:marRight w:val="0"/>
          <w:marTop w:val="0"/>
          <w:marBottom w:val="0"/>
          <w:divBdr>
            <w:top w:val="none" w:sz="0" w:space="0" w:color="auto"/>
            <w:left w:val="none" w:sz="0" w:space="0" w:color="auto"/>
            <w:bottom w:val="none" w:sz="0" w:space="0" w:color="auto"/>
            <w:right w:val="none" w:sz="0" w:space="0" w:color="auto"/>
          </w:divBdr>
          <w:divsChild>
            <w:div w:id="240794242">
              <w:marLeft w:val="0"/>
              <w:marRight w:val="0"/>
              <w:marTop w:val="0"/>
              <w:marBottom w:val="0"/>
              <w:divBdr>
                <w:top w:val="none" w:sz="0" w:space="0" w:color="auto"/>
                <w:left w:val="none" w:sz="0" w:space="0" w:color="auto"/>
                <w:bottom w:val="none" w:sz="0" w:space="0" w:color="auto"/>
                <w:right w:val="none" w:sz="0" w:space="0" w:color="auto"/>
              </w:divBdr>
              <w:divsChild>
                <w:div w:id="13013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2207">
          <w:marLeft w:val="0"/>
          <w:marRight w:val="0"/>
          <w:marTop w:val="0"/>
          <w:marBottom w:val="0"/>
          <w:divBdr>
            <w:top w:val="none" w:sz="0" w:space="0" w:color="auto"/>
            <w:left w:val="none" w:sz="0" w:space="0" w:color="auto"/>
            <w:bottom w:val="none" w:sz="0" w:space="0" w:color="auto"/>
            <w:right w:val="none" w:sz="0" w:space="0" w:color="auto"/>
          </w:divBdr>
          <w:divsChild>
            <w:div w:id="989404197">
              <w:marLeft w:val="0"/>
              <w:marRight w:val="0"/>
              <w:marTop w:val="0"/>
              <w:marBottom w:val="0"/>
              <w:divBdr>
                <w:top w:val="none" w:sz="0" w:space="0" w:color="auto"/>
                <w:left w:val="none" w:sz="0" w:space="0" w:color="auto"/>
                <w:bottom w:val="none" w:sz="0" w:space="0" w:color="auto"/>
                <w:right w:val="none" w:sz="0" w:space="0" w:color="auto"/>
              </w:divBdr>
              <w:divsChild>
                <w:div w:id="153303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19661">
          <w:marLeft w:val="0"/>
          <w:marRight w:val="0"/>
          <w:marTop w:val="0"/>
          <w:marBottom w:val="0"/>
          <w:divBdr>
            <w:top w:val="none" w:sz="0" w:space="0" w:color="auto"/>
            <w:left w:val="none" w:sz="0" w:space="0" w:color="auto"/>
            <w:bottom w:val="none" w:sz="0" w:space="0" w:color="auto"/>
            <w:right w:val="none" w:sz="0" w:space="0" w:color="auto"/>
          </w:divBdr>
          <w:divsChild>
            <w:div w:id="45643530">
              <w:marLeft w:val="0"/>
              <w:marRight w:val="0"/>
              <w:marTop w:val="0"/>
              <w:marBottom w:val="0"/>
              <w:divBdr>
                <w:top w:val="none" w:sz="0" w:space="0" w:color="auto"/>
                <w:left w:val="none" w:sz="0" w:space="0" w:color="auto"/>
                <w:bottom w:val="none" w:sz="0" w:space="0" w:color="auto"/>
                <w:right w:val="none" w:sz="0" w:space="0" w:color="auto"/>
              </w:divBdr>
              <w:divsChild>
                <w:div w:id="18523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566082">
      <w:bodyDiv w:val="1"/>
      <w:marLeft w:val="0"/>
      <w:marRight w:val="0"/>
      <w:marTop w:val="0"/>
      <w:marBottom w:val="0"/>
      <w:divBdr>
        <w:top w:val="none" w:sz="0" w:space="0" w:color="auto"/>
        <w:left w:val="none" w:sz="0" w:space="0" w:color="auto"/>
        <w:bottom w:val="none" w:sz="0" w:space="0" w:color="auto"/>
        <w:right w:val="none" w:sz="0" w:space="0" w:color="auto"/>
      </w:divBdr>
    </w:div>
    <w:div w:id="1245643825">
      <w:bodyDiv w:val="1"/>
      <w:marLeft w:val="0"/>
      <w:marRight w:val="0"/>
      <w:marTop w:val="0"/>
      <w:marBottom w:val="0"/>
      <w:divBdr>
        <w:top w:val="none" w:sz="0" w:space="0" w:color="auto"/>
        <w:left w:val="none" w:sz="0" w:space="0" w:color="auto"/>
        <w:bottom w:val="none" w:sz="0" w:space="0" w:color="auto"/>
        <w:right w:val="none" w:sz="0" w:space="0" w:color="auto"/>
      </w:divBdr>
    </w:div>
    <w:div w:id="1251087832">
      <w:bodyDiv w:val="1"/>
      <w:marLeft w:val="0"/>
      <w:marRight w:val="0"/>
      <w:marTop w:val="0"/>
      <w:marBottom w:val="0"/>
      <w:divBdr>
        <w:top w:val="none" w:sz="0" w:space="0" w:color="auto"/>
        <w:left w:val="none" w:sz="0" w:space="0" w:color="auto"/>
        <w:bottom w:val="none" w:sz="0" w:space="0" w:color="auto"/>
        <w:right w:val="none" w:sz="0" w:space="0" w:color="auto"/>
      </w:divBdr>
    </w:div>
    <w:div w:id="1258056484">
      <w:bodyDiv w:val="1"/>
      <w:marLeft w:val="0"/>
      <w:marRight w:val="0"/>
      <w:marTop w:val="0"/>
      <w:marBottom w:val="0"/>
      <w:divBdr>
        <w:top w:val="none" w:sz="0" w:space="0" w:color="auto"/>
        <w:left w:val="none" w:sz="0" w:space="0" w:color="auto"/>
        <w:bottom w:val="none" w:sz="0" w:space="0" w:color="auto"/>
        <w:right w:val="none" w:sz="0" w:space="0" w:color="auto"/>
      </w:divBdr>
      <w:divsChild>
        <w:div w:id="8140064">
          <w:marLeft w:val="0"/>
          <w:marRight w:val="0"/>
          <w:marTop w:val="0"/>
          <w:marBottom w:val="0"/>
          <w:divBdr>
            <w:top w:val="none" w:sz="0" w:space="0" w:color="auto"/>
            <w:left w:val="none" w:sz="0" w:space="0" w:color="auto"/>
            <w:bottom w:val="none" w:sz="0" w:space="0" w:color="auto"/>
            <w:right w:val="none" w:sz="0" w:space="0" w:color="auto"/>
          </w:divBdr>
          <w:divsChild>
            <w:div w:id="2013676956">
              <w:marLeft w:val="0"/>
              <w:marRight w:val="0"/>
              <w:marTop w:val="0"/>
              <w:marBottom w:val="0"/>
              <w:divBdr>
                <w:top w:val="none" w:sz="0" w:space="0" w:color="auto"/>
                <w:left w:val="none" w:sz="0" w:space="0" w:color="auto"/>
                <w:bottom w:val="none" w:sz="0" w:space="0" w:color="auto"/>
                <w:right w:val="none" w:sz="0" w:space="0" w:color="auto"/>
              </w:divBdr>
              <w:divsChild>
                <w:div w:id="11727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8175">
          <w:marLeft w:val="0"/>
          <w:marRight w:val="0"/>
          <w:marTop w:val="0"/>
          <w:marBottom w:val="0"/>
          <w:divBdr>
            <w:top w:val="none" w:sz="0" w:space="0" w:color="auto"/>
            <w:left w:val="none" w:sz="0" w:space="0" w:color="auto"/>
            <w:bottom w:val="none" w:sz="0" w:space="0" w:color="auto"/>
            <w:right w:val="none" w:sz="0" w:space="0" w:color="auto"/>
          </w:divBdr>
          <w:divsChild>
            <w:div w:id="98107789">
              <w:marLeft w:val="0"/>
              <w:marRight w:val="0"/>
              <w:marTop w:val="0"/>
              <w:marBottom w:val="0"/>
              <w:divBdr>
                <w:top w:val="none" w:sz="0" w:space="0" w:color="auto"/>
                <w:left w:val="none" w:sz="0" w:space="0" w:color="auto"/>
                <w:bottom w:val="none" w:sz="0" w:space="0" w:color="auto"/>
                <w:right w:val="none" w:sz="0" w:space="0" w:color="auto"/>
              </w:divBdr>
            </w:div>
            <w:div w:id="796945979">
              <w:marLeft w:val="0"/>
              <w:marRight w:val="0"/>
              <w:marTop w:val="0"/>
              <w:marBottom w:val="0"/>
              <w:divBdr>
                <w:top w:val="none" w:sz="0" w:space="0" w:color="auto"/>
                <w:left w:val="none" w:sz="0" w:space="0" w:color="auto"/>
                <w:bottom w:val="none" w:sz="0" w:space="0" w:color="auto"/>
                <w:right w:val="none" w:sz="0" w:space="0" w:color="auto"/>
              </w:divBdr>
              <w:divsChild>
                <w:div w:id="250240378">
                  <w:marLeft w:val="0"/>
                  <w:marRight w:val="0"/>
                  <w:marTop w:val="0"/>
                  <w:marBottom w:val="0"/>
                  <w:divBdr>
                    <w:top w:val="none" w:sz="0" w:space="0" w:color="auto"/>
                    <w:left w:val="none" w:sz="0" w:space="0" w:color="auto"/>
                    <w:bottom w:val="none" w:sz="0" w:space="0" w:color="auto"/>
                    <w:right w:val="none" w:sz="0" w:space="0" w:color="auto"/>
                  </w:divBdr>
                  <w:divsChild>
                    <w:div w:id="156502677">
                      <w:marLeft w:val="0"/>
                      <w:marRight w:val="0"/>
                      <w:marTop w:val="0"/>
                      <w:marBottom w:val="0"/>
                      <w:divBdr>
                        <w:top w:val="none" w:sz="0" w:space="0" w:color="auto"/>
                        <w:left w:val="none" w:sz="0" w:space="0" w:color="auto"/>
                        <w:bottom w:val="none" w:sz="0" w:space="0" w:color="auto"/>
                        <w:right w:val="none" w:sz="0" w:space="0" w:color="auto"/>
                      </w:divBdr>
                      <w:divsChild>
                        <w:div w:id="10127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69805">
          <w:marLeft w:val="0"/>
          <w:marRight w:val="0"/>
          <w:marTop w:val="0"/>
          <w:marBottom w:val="0"/>
          <w:divBdr>
            <w:top w:val="none" w:sz="0" w:space="0" w:color="auto"/>
            <w:left w:val="none" w:sz="0" w:space="0" w:color="auto"/>
            <w:bottom w:val="none" w:sz="0" w:space="0" w:color="auto"/>
            <w:right w:val="none" w:sz="0" w:space="0" w:color="auto"/>
          </w:divBdr>
          <w:divsChild>
            <w:div w:id="112216886">
              <w:marLeft w:val="0"/>
              <w:marRight w:val="0"/>
              <w:marTop w:val="0"/>
              <w:marBottom w:val="0"/>
              <w:divBdr>
                <w:top w:val="none" w:sz="0" w:space="0" w:color="auto"/>
                <w:left w:val="none" w:sz="0" w:space="0" w:color="auto"/>
                <w:bottom w:val="none" w:sz="0" w:space="0" w:color="auto"/>
                <w:right w:val="none" w:sz="0" w:space="0" w:color="auto"/>
              </w:divBdr>
              <w:divsChild>
                <w:div w:id="7234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730">
          <w:marLeft w:val="0"/>
          <w:marRight w:val="0"/>
          <w:marTop w:val="0"/>
          <w:marBottom w:val="0"/>
          <w:divBdr>
            <w:top w:val="none" w:sz="0" w:space="0" w:color="auto"/>
            <w:left w:val="none" w:sz="0" w:space="0" w:color="auto"/>
            <w:bottom w:val="none" w:sz="0" w:space="0" w:color="auto"/>
            <w:right w:val="none" w:sz="0" w:space="0" w:color="auto"/>
          </w:divBdr>
          <w:divsChild>
            <w:div w:id="318971913">
              <w:marLeft w:val="0"/>
              <w:marRight w:val="0"/>
              <w:marTop w:val="0"/>
              <w:marBottom w:val="0"/>
              <w:divBdr>
                <w:top w:val="none" w:sz="0" w:space="0" w:color="auto"/>
                <w:left w:val="none" w:sz="0" w:space="0" w:color="auto"/>
                <w:bottom w:val="none" w:sz="0" w:space="0" w:color="auto"/>
                <w:right w:val="none" w:sz="0" w:space="0" w:color="auto"/>
              </w:divBdr>
              <w:divsChild>
                <w:div w:id="11367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6528">
          <w:marLeft w:val="0"/>
          <w:marRight w:val="0"/>
          <w:marTop w:val="0"/>
          <w:marBottom w:val="0"/>
          <w:divBdr>
            <w:top w:val="none" w:sz="0" w:space="0" w:color="auto"/>
            <w:left w:val="none" w:sz="0" w:space="0" w:color="auto"/>
            <w:bottom w:val="none" w:sz="0" w:space="0" w:color="auto"/>
            <w:right w:val="none" w:sz="0" w:space="0" w:color="auto"/>
          </w:divBdr>
          <w:divsChild>
            <w:div w:id="1888685140">
              <w:marLeft w:val="0"/>
              <w:marRight w:val="0"/>
              <w:marTop w:val="0"/>
              <w:marBottom w:val="0"/>
              <w:divBdr>
                <w:top w:val="none" w:sz="0" w:space="0" w:color="auto"/>
                <w:left w:val="none" w:sz="0" w:space="0" w:color="auto"/>
                <w:bottom w:val="none" w:sz="0" w:space="0" w:color="auto"/>
                <w:right w:val="none" w:sz="0" w:space="0" w:color="auto"/>
              </w:divBdr>
            </w:div>
          </w:divsChild>
        </w:div>
        <w:div w:id="223224690">
          <w:marLeft w:val="0"/>
          <w:marRight w:val="0"/>
          <w:marTop w:val="0"/>
          <w:marBottom w:val="0"/>
          <w:divBdr>
            <w:top w:val="none" w:sz="0" w:space="0" w:color="auto"/>
            <w:left w:val="none" w:sz="0" w:space="0" w:color="auto"/>
            <w:bottom w:val="none" w:sz="0" w:space="0" w:color="auto"/>
            <w:right w:val="none" w:sz="0" w:space="0" w:color="auto"/>
          </w:divBdr>
          <w:divsChild>
            <w:div w:id="142815566">
              <w:marLeft w:val="0"/>
              <w:marRight w:val="0"/>
              <w:marTop w:val="0"/>
              <w:marBottom w:val="0"/>
              <w:divBdr>
                <w:top w:val="none" w:sz="0" w:space="0" w:color="auto"/>
                <w:left w:val="none" w:sz="0" w:space="0" w:color="auto"/>
                <w:bottom w:val="none" w:sz="0" w:space="0" w:color="auto"/>
                <w:right w:val="none" w:sz="0" w:space="0" w:color="auto"/>
              </w:divBdr>
            </w:div>
            <w:div w:id="1822039789">
              <w:marLeft w:val="0"/>
              <w:marRight w:val="0"/>
              <w:marTop w:val="0"/>
              <w:marBottom w:val="0"/>
              <w:divBdr>
                <w:top w:val="none" w:sz="0" w:space="0" w:color="auto"/>
                <w:left w:val="none" w:sz="0" w:space="0" w:color="auto"/>
                <w:bottom w:val="none" w:sz="0" w:space="0" w:color="auto"/>
                <w:right w:val="none" w:sz="0" w:space="0" w:color="auto"/>
              </w:divBdr>
            </w:div>
          </w:divsChild>
        </w:div>
        <w:div w:id="234780033">
          <w:marLeft w:val="0"/>
          <w:marRight w:val="0"/>
          <w:marTop w:val="0"/>
          <w:marBottom w:val="0"/>
          <w:divBdr>
            <w:top w:val="none" w:sz="0" w:space="0" w:color="auto"/>
            <w:left w:val="none" w:sz="0" w:space="0" w:color="auto"/>
            <w:bottom w:val="none" w:sz="0" w:space="0" w:color="auto"/>
            <w:right w:val="none" w:sz="0" w:space="0" w:color="auto"/>
          </w:divBdr>
          <w:divsChild>
            <w:div w:id="734278709">
              <w:marLeft w:val="0"/>
              <w:marRight w:val="0"/>
              <w:marTop w:val="0"/>
              <w:marBottom w:val="0"/>
              <w:divBdr>
                <w:top w:val="none" w:sz="0" w:space="0" w:color="auto"/>
                <w:left w:val="none" w:sz="0" w:space="0" w:color="auto"/>
                <w:bottom w:val="none" w:sz="0" w:space="0" w:color="auto"/>
                <w:right w:val="none" w:sz="0" w:space="0" w:color="auto"/>
              </w:divBdr>
            </w:div>
            <w:div w:id="1633897905">
              <w:marLeft w:val="0"/>
              <w:marRight w:val="0"/>
              <w:marTop w:val="0"/>
              <w:marBottom w:val="0"/>
              <w:divBdr>
                <w:top w:val="none" w:sz="0" w:space="0" w:color="auto"/>
                <w:left w:val="none" w:sz="0" w:space="0" w:color="auto"/>
                <w:bottom w:val="none" w:sz="0" w:space="0" w:color="auto"/>
                <w:right w:val="none" w:sz="0" w:space="0" w:color="auto"/>
              </w:divBdr>
              <w:divsChild>
                <w:div w:id="1957252217">
                  <w:marLeft w:val="0"/>
                  <w:marRight w:val="0"/>
                  <w:marTop w:val="0"/>
                  <w:marBottom w:val="0"/>
                  <w:divBdr>
                    <w:top w:val="none" w:sz="0" w:space="0" w:color="auto"/>
                    <w:left w:val="none" w:sz="0" w:space="0" w:color="auto"/>
                    <w:bottom w:val="none" w:sz="0" w:space="0" w:color="auto"/>
                    <w:right w:val="none" w:sz="0" w:space="0" w:color="auto"/>
                  </w:divBdr>
                  <w:divsChild>
                    <w:div w:id="335229735">
                      <w:marLeft w:val="0"/>
                      <w:marRight w:val="0"/>
                      <w:marTop w:val="0"/>
                      <w:marBottom w:val="0"/>
                      <w:divBdr>
                        <w:top w:val="none" w:sz="0" w:space="0" w:color="auto"/>
                        <w:left w:val="none" w:sz="0" w:space="0" w:color="auto"/>
                        <w:bottom w:val="none" w:sz="0" w:space="0" w:color="auto"/>
                        <w:right w:val="none" w:sz="0" w:space="0" w:color="auto"/>
                      </w:divBdr>
                      <w:divsChild>
                        <w:div w:id="20762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368624">
          <w:marLeft w:val="0"/>
          <w:marRight w:val="0"/>
          <w:marTop w:val="0"/>
          <w:marBottom w:val="0"/>
          <w:divBdr>
            <w:top w:val="none" w:sz="0" w:space="0" w:color="auto"/>
            <w:left w:val="none" w:sz="0" w:space="0" w:color="auto"/>
            <w:bottom w:val="none" w:sz="0" w:space="0" w:color="auto"/>
            <w:right w:val="none" w:sz="0" w:space="0" w:color="auto"/>
          </w:divBdr>
          <w:divsChild>
            <w:div w:id="760949046">
              <w:marLeft w:val="0"/>
              <w:marRight w:val="0"/>
              <w:marTop w:val="0"/>
              <w:marBottom w:val="0"/>
              <w:divBdr>
                <w:top w:val="none" w:sz="0" w:space="0" w:color="auto"/>
                <w:left w:val="none" w:sz="0" w:space="0" w:color="auto"/>
                <w:bottom w:val="none" w:sz="0" w:space="0" w:color="auto"/>
                <w:right w:val="none" w:sz="0" w:space="0" w:color="auto"/>
              </w:divBdr>
              <w:divsChild>
                <w:div w:id="113548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53339">
          <w:marLeft w:val="0"/>
          <w:marRight w:val="0"/>
          <w:marTop w:val="0"/>
          <w:marBottom w:val="0"/>
          <w:divBdr>
            <w:top w:val="none" w:sz="0" w:space="0" w:color="auto"/>
            <w:left w:val="none" w:sz="0" w:space="0" w:color="auto"/>
            <w:bottom w:val="none" w:sz="0" w:space="0" w:color="auto"/>
            <w:right w:val="none" w:sz="0" w:space="0" w:color="auto"/>
          </w:divBdr>
          <w:divsChild>
            <w:div w:id="979457401">
              <w:marLeft w:val="0"/>
              <w:marRight w:val="0"/>
              <w:marTop w:val="0"/>
              <w:marBottom w:val="0"/>
              <w:divBdr>
                <w:top w:val="none" w:sz="0" w:space="0" w:color="auto"/>
                <w:left w:val="none" w:sz="0" w:space="0" w:color="auto"/>
                <w:bottom w:val="none" w:sz="0" w:space="0" w:color="auto"/>
                <w:right w:val="none" w:sz="0" w:space="0" w:color="auto"/>
              </w:divBdr>
              <w:divsChild>
                <w:div w:id="17434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1799">
          <w:marLeft w:val="0"/>
          <w:marRight w:val="0"/>
          <w:marTop w:val="0"/>
          <w:marBottom w:val="0"/>
          <w:divBdr>
            <w:top w:val="none" w:sz="0" w:space="0" w:color="auto"/>
            <w:left w:val="none" w:sz="0" w:space="0" w:color="auto"/>
            <w:bottom w:val="none" w:sz="0" w:space="0" w:color="auto"/>
            <w:right w:val="none" w:sz="0" w:space="0" w:color="auto"/>
          </w:divBdr>
          <w:divsChild>
            <w:div w:id="1385371938">
              <w:marLeft w:val="0"/>
              <w:marRight w:val="0"/>
              <w:marTop w:val="0"/>
              <w:marBottom w:val="0"/>
              <w:divBdr>
                <w:top w:val="none" w:sz="0" w:space="0" w:color="auto"/>
                <w:left w:val="none" w:sz="0" w:space="0" w:color="auto"/>
                <w:bottom w:val="none" w:sz="0" w:space="0" w:color="auto"/>
                <w:right w:val="none" w:sz="0" w:space="0" w:color="auto"/>
              </w:divBdr>
              <w:divsChild>
                <w:div w:id="175986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5828">
          <w:marLeft w:val="0"/>
          <w:marRight w:val="0"/>
          <w:marTop w:val="0"/>
          <w:marBottom w:val="0"/>
          <w:divBdr>
            <w:top w:val="none" w:sz="0" w:space="0" w:color="auto"/>
            <w:left w:val="none" w:sz="0" w:space="0" w:color="auto"/>
            <w:bottom w:val="none" w:sz="0" w:space="0" w:color="auto"/>
            <w:right w:val="none" w:sz="0" w:space="0" w:color="auto"/>
          </w:divBdr>
          <w:divsChild>
            <w:div w:id="2513330">
              <w:marLeft w:val="0"/>
              <w:marRight w:val="0"/>
              <w:marTop w:val="0"/>
              <w:marBottom w:val="0"/>
              <w:divBdr>
                <w:top w:val="none" w:sz="0" w:space="0" w:color="auto"/>
                <w:left w:val="none" w:sz="0" w:space="0" w:color="auto"/>
                <w:bottom w:val="none" w:sz="0" w:space="0" w:color="auto"/>
                <w:right w:val="none" w:sz="0" w:space="0" w:color="auto"/>
              </w:divBdr>
              <w:divsChild>
                <w:div w:id="169804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41026">
          <w:marLeft w:val="0"/>
          <w:marRight w:val="0"/>
          <w:marTop w:val="0"/>
          <w:marBottom w:val="0"/>
          <w:divBdr>
            <w:top w:val="none" w:sz="0" w:space="0" w:color="auto"/>
            <w:left w:val="none" w:sz="0" w:space="0" w:color="auto"/>
            <w:bottom w:val="none" w:sz="0" w:space="0" w:color="auto"/>
            <w:right w:val="none" w:sz="0" w:space="0" w:color="auto"/>
          </w:divBdr>
          <w:divsChild>
            <w:div w:id="1566648434">
              <w:marLeft w:val="0"/>
              <w:marRight w:val="0"/>
              <w:marTop w:val="0"/>
              <w:marBottom w:val="0"/>
              <w:divBdr>
                <w:top w:val="none" w:sz="0" w:space="0" w:color="auto"/>
                <w:left w:val="none" w:sz="0" w:space="0" w:color="auto"/>
                <w:bottom w:val="none" w:sz="0" w:space="0" w:color="auto"/>
                <w:right w:val="none" w:sz="0" w:space="0" w:color="auto"/>
              </w:divBdr>
              <w:divsChild>
                <w:div w:id="14047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5415">
          <w:marLeft w:val="0"/>
          <w:marRight w:val="0"/>
          <w:marTop w:val="0"/>
          <w:marBottom w:val="0"/>
          <w:divBdr>
            <w:top w:val="none" w:sz="0" w:space="0" w:color="auto"/>
            <w:left w:val="none" w:sz="0" w:space="0" w:color="auto"/>
            <w:bottom w:val="none" w:sz="0" w:space="0" w:color="auto"/>
            <w:right w:val="none" w:sz="0" w:space="0" w:color="auto"/>
          </w:divBdr>
          <w:divsChild>
            <w:div w:id="553201302">
              <w:marLeft w:val="0"/>
              <w:marRight w:val="0"/>
              <w:marTop w:val="0"/>
              <w:marBottom w:val="0"/>
              <w:divBdr>
                <w:top w:val="none" w:sz="0" w:space="0" w:color="auto"/>
                <w:left w:val="none" w:sz="0" w:space="0" w:color="auto"/>
                <w:bottom w:val="none" w:sz="0" w:space="0" w:color="auto"/>
                <w:right w:val="none" w:sz="0" w:space="0" w:color="auto"/>
              </w:divBdr>
              <w:divsChild>
                <w:div w:id="535699819">
                  <w:marLeft w:val="0"/>
                  <w:marRight w:val="0"/>
                  <w:marTop w:val="0"/>
                  <w:marBottom w:val="0"/>
                  <w:divBdr>
                    <w:top w:val="none" w:sz="0" w:space="0" w:color="auto"/>
                    <w:left w:val="none" w:sz="0" w:space="0" w:color="auto"/>
                    <w:bottom w:val="none" w:sz="0" w:space="0" w:color="auto"/>
                    <w:right w:val="none" w:sz="0" w:space="0" w:color="auto"/>
                  </w:divBdr>
                  <w:divsChild>
                    <w:div w:id="256136943">
                      <w:marLeft w:val="0"/>
                      <w:marRight w:val="0"/>
                      <w:marTop w:val="0"/>
                      <w:marBottom w:val="0"/>
                      <w:divBdr>
                        <w:top w:val="none" w:sz="0" w:space="0" w:color="auto"/>
                        <w:left w:val="none" w:sz="0" w:space="0" w:color="auto"/>
                        <w:bottom w:val="none" w:sz="0" w:space="0" w:color="auto"/>
                        <w:right w:val="none" w:sz="0" w:space="0" w:color="auto"/>
                      </w:divBdr>
                      <w:divsChild>
                        <w:div w:id="103307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16699">
          <w:marLeft w:val="0"/>
          <w:marRight w:val="0"/>
          <w:marTop w:val="0"/>
          <w:marBottom w:val="0"/>
          <w:divBdr>
            <w:top w:val="none" w:sz="0" w:space="0" w:color="auto"/>
            <w:left w:val="none" w:sz="0" w:space="0" w:color="auto"/>
            <w:bottom w:val="none" w:sz="0" w:space="0" w:color="auto"/>
            <w:right w:val="none" w:sz="0" w:space="0" w:color="auto"/>
          </w:divBdr>
          <w:divsChild>
            <w:div w:id="666595601">
              <w:marLeft w:val="0"/>
              <w:marRight w:val="0"/>
              <w:marTop w:val="0"/>
              <w:marBottom w:val="0"/>
              <w:divBdr>
                <w:top w:val="none" w:sz="0" w:space="0" w:color="auto"/>
                <w:left w:val="none" w:sz="0" w:space="0" w:color="auto"/>
                <w:bottom w:val="none" w:sz="0" w:space="0" w:color="auto"/>
                <w:right w:val="none" w:sz="0" w:space="0" w:color="auto"/>
              </w:divBdr>
            </w:div>
            <w:div w:id="1782800578">
              <w:marLeft w:val="0"/>
              <w:marRight w:val="0"/>
              <w:marTop w:val="0"/>
              <w:marBottom w:val="0"/>
              <w:divBdr>
                <w:top w:val="none" w:sz="0" w:space="0" w:color="auto"/>
                <w:left w:val="none" w:sz="0" w:space="0" w:color="auto"/>
                <w:bottom w:val="none" w:sz="0" w:space="0" w:color="auto"/>
                <w:right w:val="none" w:sz="0" w:space="0" w:color="auto"/>
              </w:divBdr>
            </w:div>
          </w:divsChild>
        </w:div>
        <w:div w:id="951976544">
          <w:marLeft w:val="0"/>
          <w:marRight w:val="0"/>
          <w:marTop w:val="0"/>
          <w:marBottom w:val="0"/>
          <w:divBdr>
            <w:top w:val="none" w:sz="0" w:space="0" w:color="auto"/>
            <w:left w:val="none" w:sz="0" w:space="0" w:color="auto"/>
            <w:bottom w:val="none" w:sz="0" w:space="0" w:color="auto"/>
            <w:right w:val="none" w:sz="0" w:space="0" w:color="auto"/>
          </w:divBdr>
          <w:divsChild>
            <w:div w:id="1760248374">
              <w:marLeft w:val="0"/>
              <w:marRight w:val="0"/>
              <w:marTop w:val="0"/>
              <w:marBottom w:val="0"/>
              <w:divBdr>
                <w:top w:val="none" w:sz="0" w:space="0" w:color="auto"/>
                <w:left w:val="none" w:sz="0" w:space="0" w:color="auto"/>
                <w:bottom w:val="none" w:sz="0" w:space="0" w:color="auto"/>
                <w:right w:val="none" w:sz="0" w:space="0" w:color="auto"/>
              </w:divBdr>
              <w:divsChild>
                <w:div w:id="453451007">
                  <w:marLeft w:val="0"/>
                  <w:marRight w:val="0"/>
                  <w:marTop w:val="0"/>
                  <w:marBottom w:val="0"/>
                  <w:divBdr>
                    <w:top w:val="none" w:sz="0" w:space="0" w:color="auto"/>
                    <w:left w:val="none" w:sz="0" w:space="0" w:color="auto"/>
                    <w:bottom w:val="none" w:sz="0" w:space="0" w:color="auto"/>
                    <w:right w:val="none" w:sz="0" w:space="0" w:color="auto"/>
                  </w:divBdr>
                  <w:divsChild>
                    <w:div w:id="117873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167946">
          <w:marLeft w:val="0"/>
          <w:marRight w:val="0"/>
          <w:marTop w:val="0"/>
          <w:marBottom w:val="0"/>
          <w:divBdr>
            <w:top w:val="none" w:sz="0" w:space="0" w:color="auto"/>
            <w:left w:val="none" w:sz="0" w:space="0" w:color="auto"/>
            <w:bottom w:val="none" w:sz="0" w:space="0" w:color="auto"/>
            <w:right w:val="none" w:sz="0" w:space="0" w:color="auto"/>
          </w:divBdr>
          <w:divsChild>
            <w:div w:id="1085226080">
              <w:marLeft w:val="0"/>
              <w:marRight w:val="0"/>
              <w:marTop w:val="0"/>
              <w:marBottom w:val="0"/>
              <w:divBdr>
                <w:top w:val="none" w:sz="0" w:space="0" w:color="auto"/>
                <w:left w:val="none" w:sz="0" w:space="0" w:color="auto"/>
                <w:bottom w:val="none" w:sz="0" w:space="0" w:color="auto"/>
                <w:right w:val="none" w:sz="0" w:space="0" w:color="auto"/>
              </w:divBdr>
              <w:divsChild>
                <w:div w:id="1891768123">
                  <w:marLeft w:val="0"/>
                  <w:marRight w:val="0"/>
                  <w:marTop w:val="0"/>
                  <w:marBottom w:val="0"/>
                  <w:divBdr>
                    <w:top w:val="none" w:sz="0" w:space="0" w:color="auto"/>
                    <w:left w:val="none" w:sz="0" w:space="0" w:color="auto"/>
                    <w:bottom w:val="none" w:sz="0" w:space="0" w:color="auto"/>
                    <w:right w:val="none" w:sz="0" w:space="0" w:color="auto"/>
                  </w:divBdr>
                  <w:divsChild>
                    <w:div w:id="12908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072820">
          <w:marLeft w:val="0"/>
          <w:marRight w:val="0"/>
          <w:marTop w:val="0"/>
          <w:marBottom w:val="0"/>
          <w:divBdr>
            <w:top w:val="none" w:sz="0" w:space="0" w:color="auto"/>
            <w:left w:val="none" w:sz="0" w:space="0" w:color="auto"/>
            <w:bottom w:val="none" w:sz="0" w:space="0" w:color="auto"/>
            <w:right w:val="none" w:sz="0" w:space="0" w:color="auto"/>
          </w:divBdr>
          <w:divsChild>
            <w:div w:id="1201818984">
              <w:marLeft w:val="0"/>
              <w:marRight w:val="0"/>
              <w:marTop w:val="0"/>
              <w:marBottom w:val="0"/>
              <w:divBdr>
                <w:top w:val="none" w:sz="0" w:space="0" w:color="auto"/>
                <w:left w:val="none" w:sz="0" w:space="0" w:color="auto"/>
                <w:bottom w:val="none" w:sz="0" w:space="0" w:color="auto"/>
                <w:right w:val="none" w:sz="0" w:space="0" w:color="auto"/>
              </w:divBdr>
              <w:divsChild>
                <w:div w:id="129178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80992">
          <w:marLeft w:val="0"/>
          <w:marRight w:val="0"/>
          <w:marTop w:val="0"/>
          <w:marBottom w:val="0"/>
          <w:divBdr>
            <w:top w:val="none" w:sz="0" w:space="0" w:color="auto"/>
            <w:left w:val="none" w:sz="0" w:space="0" w:color="auto"/>
            <w:bottom w:val="none" w:sz="0" w:space="0" w:color="auto"/>
            <w:right w:val="none" w:sz="0" w:space="0" w:color="auto"/>
          </w:divBdr>
          <w:divsChild>
            <w:div w:id="1488280264">
              <w:marLeft w:val="0"/>
              <w:marRight w:val="0"/>
              <w:marTop w:val="0"/>
              <w:marBottom w:val="0"/>
              <w:divBdr>
                <w:top w:val="none" w:sz="0" w:space="0" w:color="auto"/>
                <w:left w:val="none" w:sz="0" w:space="0" w:color="auto"/>
                <w:bottom w:val="none" w:sz="0" w:space="0" w:color="auto"/>
                <w:right w:val="none" w:sz="0" w:space="0" w:color="auto"/>
              </w:divBdr>
              <w:divsChild>
                <w:div w:id="2988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78340">
          <w:marLeft w:val="0"/>
          <w:marRight w:val="0"/>
          <w:marTop w:val="0"/>
          <w:marBottom w:val="0"/>
          <w:divBdr>
            <w:top w:val="none" w:sz="0" w:space="0" w:color="auto"/>
            <w:left w:val="none" w:sz="0" w:space="0" w:color="auto"/>
            <w:bottom w:val="none" w:sz="0" w:space="0" w:color="auto"/>
            <w:right w:val="none" w:sz="0" w:space="0" w:color="auto"/>
          </w:divBdr>
        </w:div>
        <w:div w:id="1241713718">
          <w:marLeft w:val="0"/>
          <w:marRight w:val="0"/>
          <w:marTop w:val="0"/>
          <w:marBottom w:val="0"/>
          <w:divBdr>
            <w:top w:val="none" w:sz="0" w:space="0" w:color="auto"/>
            <w:left w:val="none" w:sz="0" w:space="0" w:color="auto"/>
            <w:bottom w:val="none" w:sz="0" w:space="0" w:color="auto"/>
            <w:right w:val="none" w:sz="0" w:space="0" w:color="auto"/>
          </w:divBdr>
          <w:divsChild>
            <w:div w:id="1061713323">
              <w:marLeft w:val="0"/>
              <w:marRight w:val="0"/>
              <w:marTop w:val="0"/>
              <w:marBottom w:val="0"/>
              <w:divBdr>
                <w:top w:val="none" w:sz="0" w:space="0" w:color="auto"/>
                <w:left w:val="none" w:sz="0" w:space="0" w:color="auto"/>
                <w:bottom w:val="none" w:sz="0" w:space="0" w:color="auto"/>
                <w:right w:val="none" w:sz="0" w:space="0" w:color="auto"/>
              </w:divBdr>
            </w:div>
          </w:divsChild>
        </w:div>
        <w:div w:id="1293708638">
          <w:marLeft w:val="0"/>
          <w:marRight w:val="0"/>
          <w:marTop w:val="0"/>
          <w:marBottom w:val="0"/>
          <w:divBdr>
            <w:top w:val="none" w:sz="0" w:space="0" w:color="auto"/>
            <w:left w:val="none" w:sz="0" w:space="0" w:color="auto"/>
            <w:bottom w:val="none" w:sz="0" w:space="0" w:color="auto"/>
            <w:right w:val="none" w:sz="0" w:space="0" w:color="auto"/>
          </w:divBdr>
          <w:divsChild>
            <w:div w:id="263151548">
              <w:marLeft w:val="0"/>
              <w:marRight w:val="0"/>
              <w:marTop w:val="0"/>
              <w:marBottom w:val="0"/>
              <w:divBdr>
                <w:top w:val="none" w:sz="0" w:space="0" w:color="auto"/>
                <w:left w:val="none" w:sz="0" w:space="0" w:color="auto"/>
                <w:bottom w:val="none" w:sz="0" w:space="0" w:color="auto"/>
                <w:right w:val="none" w:sz="0" w:space="0" w:color="auto"/>
              </w:divBdr>
              <w:divsChild>
                <w:div w:id="18457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127432">
          <w:marLeft w:val="0"/>
          <w:marRight w:val="0"/>
          <w:marTop w:val="0"/>
          <w:marBottom w:val="0"/>
          <w:divBdr>
            <w:top w:val="none" w:sz="0" w:space="0" w:color="auto"/>
            <w:left w:val="none" w:sz="0" w:space="0" w:color="auto"/>
            <w:bottom w:val="none" w:sz="0" w:space="0" w:color="auto"/>
            <w:right w:val="none" w:sz="0" w:space="0" w:color="auto"/>
          </w:divBdr>
          <w:divsChild>
            <w:div w:id="1479805288">
              <w:marLeft w:val="0"/>
              <w:marRight w:val="0"/>
              <w:marTop w:val="0"/>
              <w:marBottom w:val="0"/>
              <w:divBdr>
                <w:top w:val="none" w:sz="0" w:space="0" w:color="auto"/>
                <w:left w:val="none" w:sz="0" w:space="0" w:color="auto"/>
                <w:bottom w:val="none" w:sz="0" w:space="0" w:color="auto"/>
                <w:right w:val="none" w:sz="0" w:space="0" w:color="auto"/>
              </w:divBdr>
              <w:divsChild>
                <w:div w:id="193208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6793">
          <w:marLeft w:val="0"/>
          <w:marRight w:val="0"/>
          <w:marTop w:val="0"/>
          <w:marBottom w:val="0"/>
          <w:divBdr>
            <w:top w:val="none" w:sz="0" w:space="0" w:color="auto"/>
            <w:left w:val="none" w:sz="0" w:space="0" w:color="auto"/>
            <w:bottom w:val="none" w:sz="0" w:space="0" w:color="auto"/>
            <w:right w:val="none" w:sz="0" w:space="0" w:color="auto"/>
          </w:divBdr>
          <w:divsChild>
            <w:div w:id="132666942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sChild>
                <w:div w:id="1444153250">
                  <w:marLeft w:val="0"/>
                  <w:marRight w:val="0"/>
                  <w:marTop w:val="0"/>
                  <w:marBottom w:val="0"/>
                  <w:divBdr>
                    <w:top w:val="none" w:sz="0" w:space="0" w:color="auto"/>
                    <w:left w:val="none" w:sz="0" w:space="0" w:color="auto"/>
                    <w:bottom w:val="none" w:sz="0" w:space="0" w:color="auto"/>
                    <w:right w:val="none" w:sz="0" w:space="0" w:color="auto"/>
                  </w:divBdr>
                  <w:divsChild>
                    <w:div w:id="1060516766">
                      <w:marLeft w:val="0"/>
                      <w:marRight w:val="0"/>
                      <w:marTop w:val="0"/>
                      <w:marBottom w:val="0"/>
                      <w:divBdr>
                        <w:top w:val="none" w:sz="0" w:space="0" w:color="auto"/>
                        <w:left w:val="none" w:sz="0" w:space="0" w:color="auto"/>
                        <w:bottom w:val="none" w:sz="0" w:space="0" w:color="auto"/>
                        <w:right w:val="none" w:sz="0" w:space="0" w:color="auto"/>
                      </w:divBdr>
                      <w:divsChild>
                        <w:div w:id="19770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94771">
          <w:marLeft w:val="0"/>
          <w:marRight w:val="0"/>
          <w:marTop w:val="0"/>
          <w:marBottom w:val="0"/>
          <w:divBdr>
            <w:top w:val="none" w:sz="0" w:space="0" w:color="auto"/>
            <w:left w:val="none" w:sz="0" w:space="0" w:color="auto"/>
            <w:bottom w:val="none" w:sz="0" w:space="0" w:color="auto"/>
            <w:right w:val="none" w:sz="0" w:space="0" w:color="auto"/>
          </w:divBdr>
          <w:divsChild>
            <w:div w:id="1337878611">
              <w:marLeft w:val="0"/>
              <w:marRight w:val="0"/>
              <w:marTop w:val="0"/>
              <w:marBottom w:val="0"/>
              <w:divBdr>
                <w:top w:val="none" w:sz="0" w:space="0" w:color="auto"/>
                <w:left w:val="none" w:sz="0" w:space="0" w:color="auto"/>
                <w:bottom w:val="none" w:sz="0" w:space="0" w:color="auto"/>
                <w:right w:val="none" w:sz="0" w:space="0" w:color="auto"/>
              </w:divBdr>
              <w:divsChild>
                <w:div w:id="1361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2878">
          <w:marLeft w:val="0"/>
          <w:marRight w:val="0"/>
          <w:marTop w:val="0"/>
          <w:marBottom w:val="0"/>
          <w:divBdr>
            <w:top w:val="none" w:sz="0" w:space="0" w:color="auto"/>
            <w:left w:val="none" w:sz="0" w:space="0" w:color="auto"/>
            <w:bottom w:val="none" w:sz="0" w:space="0" w:color="auto"/>
            <w:right w:val="none" w:sz="0" w:space="0" w:color="auto"/>
          </w:divBdr>
          <w:divsChild>
            <w:div w:id="404567003">
              <w:marLeft w:val="0"/>
              <w:marRight w:val="0"/>
              <w:marTop w:val="0"/>
              <w:marBottom w:val="0"/>
              <w:divBdr>
                <w:top w:val="none" w:sz="0" w:space="0" w:color="auto"/>
                <w:left w:val="none" w:sz="0" w:space="0" w:color="auto"/>
                <w:bottom w:val="none" w:sz="0" w:space="0" w:color="auto"/>
                <w:right w:val="none" w:sz="0" w:space="0" w:color="auto"/>
              </w:divBdr>
              <w:divsChild>
                <w:div w:id="194229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4762">
          <w:marLeft w:val="0"/>
          <w:marRight w:val="0"/>
          <w:marTop w:val="0"/>
          <w:marBottom w:val="0"/>
          <w:divBdr>
            <w:top w:val="none" w:sz="0" w:space="0" w:color="auto"/>
            <w:left w:val="none" w:sz="0" w:space="0" w:color="auto"/>
            <w:bottom w:val="none" w:sz="0" w:space="0" w:color="auto"/>
            <w:right w:val="none" w:sz="0" w:space="0" w:color="auto"/>
          </w:divBdr>
          <w:divsChild>
            <w:div w:id="575558128">
              <w:marLeft w:val="0"/>
              <w:marRight w:val="0"/>
              <w:marTop w:val="0"/>
              <w:marBottom w:val="0"/>
              <w:divBdr>
                <w:top w:val="none" w:sz="0" w:space="0" w:color="auto"/>
                <w:left w:val="none" w:sz="0" w:space="0" w:color="auto"/>
                <w:bottom w:val="none" w:sz="0" w:space="0" w:color="auto"/>
                <w:right w:val="none" w:sz="0" w:space="0" w:color="auto"/>
              </w:divBdr>
            </w:div>
            <w:div w:id="2039815359">
              <w:marLeft w:val="0"/>
              <w:marRight w:val="0"/>
              <w:marTop w:val="0"/>
              <w:marBottom w:val="0"/>
              <w:divBdr>
                <w:top w:val="none" w:sz="0" w:space="0" w:color="auto"/>
                <w:left w:val="none" w:sz="0" w:space="0" w:color="auto"/>
                <w:bottom w:val="none" w:sz="0" w:space="0" w:color="auto"/>
                <w:right w:val="none" w:sz="0" w:space="0" w:color="auto"/>
              </w:divBdr>
              <w:divsChild>
                <w:div w:id="1768574874">
                  <w:marLeft w:val="0"/>
                  <w:marRight w:val="0"/>
                  <w:marTop w:val="0"/>
                  <w:marBottom w:val="0"/>
                  <w:divBdr>
                    <w:top w:val="none" w:sz="0" w:space="0" w:color="auto"/>
                    <w:left w:val="none" w:sz="0" w:space="0" w:color="auto"/>
                    <w:bottom w:val="none" w:sz="0" w:space="0" w:color="auto"/>
                    <w:right w:val="none" w:sz="0" w:space="0" w:color="auto"/>
                  </w:divBdr>
                  <w:divsChild>
                    <w:div w:id="475489540">
                      <w:marLeft w:val="0"/>
                      <w:marRight w:val="0"/>
                      <w:marTop w:val="0"/>
                      <w:marBottom w:val="0"/>
                      <w:divBdr>
                        <w:top w:val="none" w:sz="0" w:space="0" w:color="auto"/>
                        <w:left w:val="none" w:sz="0" w:space="0" w:color="auto"/>
                        <w:bottom w:val="none" w:sz="0" w:space="0" w:color="auto"/>
                        <w:right w:val="none" w:sz="0" w:space="0" w:color="auto"/>
                      </w:divBdr>
                      <w:divsChild>
                        <w:div w:id="20353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329051">
          <w:marLeft w:val="0"/>
          <w:marRight w:val="0"/>
          <w:marTop w:val="0"/>
          <w:marBottom w:val="0"/>
          <w:divBdr>
            <w:top w:val="none" w:sz="0" w:space="0" w:color="auto"/>
            <w:left w:val="none" w:sz="0" w:space="0" w:color="auto"/>
            <w:bottom w:val="none" w:sz="0" w:space="0" w:color="auto"/>
            <w:right w:val="none" w:sz="0" w:space="0" w:color="auto"/>
          </w:divBdr>
          <w:divsChild>
            <w:div w:id="333991884">
              <w:marLeft w:val="0"/>
              <w:marRight w:val="0"/>
              <w:marTop w:val="0"/>
              <w:marBottom w:val="0"/>
              <w:divBdr>
                <w:top w:val="none" w:sz="0" w:space="0" w:color="auto"/>
                <w:left w:val="none" w:sz="0" w:space="0" w:color="auto"/>
                <w:bottom w:val="none" w:sz="0" w:space="0" w:color="auto"/>
                <w:right w:val="none" w:sz="0" w:space="0" w:color="auto"/>
              </w:divBdr>
              <w:divsChild>
                <w:div w:id="125563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90819">
          <w:marLeft w:val="0"/>
          <w:marRight w:val="0"/>
          <w:marTop w:val="0"/>
          <w:marBottom w:val="0"/>
          <w:divBdr>
            <w:top w:val="none" w:sz="0" w:space="0" w:color="auto"/>
            <w:left w:val="none" w:sz="0" w:space="0" w:color="auto"/>
            <w:bottom w:val="none" w:sz="0" w:space="0" w:color="auto"/>
            <w:right w:val="none" w:sz="0" w:space="0" w:color="auto"/>
          </w:divBdr>
          <w:divsChild>
            <w:div w:id="782925479">
              <w:marLeft w:val="0"/>
              <w:marRight w:val="0"/>
              <w:marTop w:val="0"/>
              <w:marBottom w:val="0"/>
              <w:divBdr>
                <w:top w:val="none" w:sz="0" w:space="0" w:color="auto"/>
                <w:left w:val="none" w:sz="0" w:space="0" w:color="auto"/>
                <w:bottom w:val="none" w:sz="0" w:space="0" w:color="auto"/>
                <w:right w:val="none" w:sz="0" w:space="0" w:color="auto"/>
              </w:divBdr>
              <w:divsChild>
                <w:div w:id="144908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43141">
          <w:marLeft w:val="0"/>
          <w:marRight w:val="0"/>
          <w:marTop w:val="0"/>
          <w:marBottom w:val="0"/>
          <w:divBdr>
            <w:top w:val="none" w:sz="0" w:space="0" w:color="auto"/>
            <w:left w:val="none" w:sz="0" w:space="0" w:color="auto"/>
            <w:bottom w:val="none" w:sz="0" w:space="0" w:color="auto"/>
            <w:right w:val="none" w:sz="0" w:space="0" w:color="auto"/>
          </w:divBdr>
          <w:divsChild>
            <w:div w:id="1978560479">
              <w:marLeft w:val="0"/>
              <w:marRight w:val="0"/>
              <w:marTop w:val="0"/>
              <w:marBottom w:val="0"/>
              <w:divBdr>
                <w:top w:val="none" w:sz="0" w:space="0" w:color="auto"/>
                <w:left w:val="none" w:sz="0" w:space="0" w:color="auto"/>
                <w:bottom w:val="none" w:sz="0" w:space="0" w:color="auto"/>
                <w:right w:val="none" w:sz="0" w:space="0" w:color="auto"/>
              </w:divBdr>
              <w:divsChild>
                <w:div w:id="214476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7083">
          <w:marLeft w:val="0"/>
          <w:marRight w:val="0"/>
          <w:marTop w:val="0"/>
          <w:marBottom w:val="0"/>
          <w:divBdr>
            <w:top w:val="none" w:sz="0" w:space="0" w:color="auto"/>
            <w:left w:val="none" w:sz="0" w:space="0" w:color="auto"/>
            <w:bottom w:val="none" w:sz="0" w:space="0" w:color="auto"/>
            <w:right w:val="none" w:sz="0" w:space="0" w:color="auto"/>
          </w:divBdr>
          <w:divsChild>
            <w:div w:id="3556166">
              <w:marLeft w:val="0"/>
              <w:marRight w:val="0"/>
              <w:marTop w:val="0"/>
              <w:marBottom w:val="0"/>
              <w:divBdr>
                <w:top w:val="none" w:sz="0" w:space="0" w:color="auto"/>
                <w:left w:val="none" w:sz="0" w:space="0" w:color="auto"/>
                <w:bottom w:val="none" w:sz="0" w:space="0" w:color="auto"/>
                <w:right w:val="none" w:sz="0" w:space="0" w:color="auto"/>
              </w:divBdr>
              <w:divsChild>
                <w:div w:id="16241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69933">
          <w:marLeft w:val="0"/>
          <w:marRight w:val="0"/>
          <w:marTop w:val="0"/>
          <w:marBottom w:val="0"/>
          <w:divBdr>
            <w:top w:val="none" w:sz="0" w:space="0" w:color="auto"/>
            <w:left w:val="none" w:sz="0" w:space="0" w:color="auto"/>
            <w:bottom w:val="none" w:sz="0" w:space="0" w:color="auto"/>
            <w:right w:val="none" w:sz="0" w:space="0" w:color="auto"/>
          </w:divBdr>
        </w:div>
        <w:div w:id="1933079256">
          <w:marLeft w:val="0"/>
          <w:marRight w:val="0"/>
          <w:marTop w:val="0"/>
          <w:marBottom w:val="0"/>
          <w:divBdr>
            <w:top w:val="none" w:sz="0" w:space="0" w:color="auto"/>
            <w:left w:val="none" w:sz="0" w:space="0" w:color="auto"/>
            <w:bottom w:val="none" w:sz="0" w:space="0" w:color="auto"/>
            <w:right w:val="none" w:sz="0" w:space="0" w:color="auto"/>
          </w:divBdr>
          <w:divsChild>
            <w:div w:id="660281972">
              <w:marLeft w:val="0"/>
              <w:marRight w:val="0"/>
              <w:marTop w:val="0"/>
              <w:marBottom w:val="0"/>
              <w:divBdr>
                <w:top w:val="none" w:sz="0" w:space="0" w:color="auto"/>
                <w:left w:val="none" w:sz="0" w:space="0" w:color="auto"/>
                <w:bottom w:val="none" w:sz="0" w:space="0" w:color="auto"/>
                <w:right w:val="none" w:sz="0" w:space="0" w:color="auto"/>
              </w:divBdr>
              <w:divsChild>
                <w:div w:id="174787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3272">
          <w:marLeft w:val="0"/>
          <w:marRight w:val="0"/>
          <w:marTop w:val="0"/>
          <w:marBottom w:val="0"/>
          <w:divBdr>
            <w:top w:val="none" w:sz="0" w:space="0" w:color="auto"/>
            <w:left w:val="none" w:sz="0" w:space="0" w:color="auto"/>
            <w:bottom w:val="none" w:sz="0" w:space="0" w:color="auto"/>
            <w:right w:val="none" w:sz="0" w:space="0" w:color="auto"/>
          </w:divBdr>
          <w:divsChild>
            <w:div w:id="7880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0336">
      <w:bodyDiv w:val="1"/>
      <w:marLeft w:val="0"/>
      <w:marRight w:val="0"/>
      <w:marTop w:val="0"/>
      <w:marBottom w:val="0"/>
      <w:divBdr>
        <w:top w:val="none" w:sz="0" w:space="0" w:color="auto"/>
        <w:left w:val="none" w:sz="0" w:space="0" w:color="auto"/>
        <w:bottom w:val="none" w:sz="0" w:space="0" w:color="auto"/>
        <w:right w:val="none" w:sz="0" w:space="0" w:color="auto"/>
      </w:divBdr>
      <w:divsChild>
        <w:div w:id="1986205409">
          <w:marLeft w:val="0"/>
          <w:marRight w:val="0"/>
          <w:marTop w:val="0"/>
          <w:marBottom w:val="0"/>
          <w:divBdr>
            <w:top w:val="none" w:sz="0" w:space="0" w:color="auto"/>
            <w:left w:val="none" w:sz="0" w:space="0" w:color="auto"/>
            <w:bottom w:val="none" w:sz="0" w:space="0" w:color="auto"/>
            <w:right w:val="none" w:sz="0" w:space="0" w:color="auto"/>
          </w:divBdr>
          <w:divsChild>
            <w:div w:id="803472180">
              <w:marLeft w:val="0"/>
              <w:marRight w:val="0"/>
              <w:marTop w:val="0"/>
              <w:marBottom w:val="0"/>
              <w:divBdr>
                <w:top w:val="none" w:sz="0" w:space="0" w:color="auto"/>
                <w:left w:val="none" w:sz="0" w:space="0" w:color="auto"/>
                <w:bottom w:val="none" w:sz="0" w:space="0" w:color="auto"/>
                <w:right w:val="none" w:sz="0" w:space="0" w:color="auto"/>
              </w:divBdr>
              <w:divsChild>
                <w:div w:id="114014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256036">
      <w:bodyDiv w:val="1"/>
      <w:marLeft w:val="0"/>
      <w:marRight w:val="0"/>
      <w:marTop w:val="0"/>
      <w:marBottom w:val="0"/>
      <w:divBdr>
        <w:top w:val="none" w:sz="0" w:space="0" w:color="auto"/>
        <w:left w:val="none" w:sz="0" w:space="0" w:color="auto"/>
        <w:bottom w:val="none" w:sz="0" w:space="0" w:color="auto"/>
        <w:right w:val="none" w:sz="0" w:space="0" w:color="auto"/>
      </w:divBdr>
      <w:divsChild>
        <w:div w:id="298342548">
          <w:marLeft w:val="0"/>
          <w:marRight w:val="0"/>
          <w:marTop w:val="270"/>
          <w:marBottom w:val="315"/>
          <w:divBdr>
            <w:top w:val="none" w:sz="0" w:space="0" w:color="auto"/>
            <w:left w:val="none" w:sz="0" w:space="0" w:color="auto"/>
            <w:bottom w:val="none" w:sz="0" w:space="0" w:color="auto"/>
            <w:right w:val="none" w:sz="0" w:space="0" w:color="auto"/>
          </w:divBdr>
          <w:divsChild>
            <w:div w:id="1261446167">
              <w:marLeft w:val="0"/>
              <w:marRight w:val="0"/>
              <w:marTop w:val="270"/>
              <w:marBottom w:val="270"/>
              <w:divBdr>
                <w:top w:val="none" w:sz="0" w:space="0" w:color="auto"/>
                <w:left w:val="none" w:sz="0" w:space="0" w:color="auto"/>
                <w:bottom w:val="none" w:sz="0" w:space="0" w:color="auto"/>
                <w:right w:val="none" w:sz="0" w:space="0" w:color="auto"/>
              </w:divBdr>
              <w:divsChild>
                <w:div w:id="2106723537">
                  <w:marLeft w:val="0"/>
                  <w:marRight w:val="0"/>
                  <w:marTop w:val="270"/>
                  <w:marBottom w:val="270"/>
                  <w:divBdr>
                    <w:top w:val="none" w:sz="0" w:space="0" w:color="auto"/>
                    <w:left w:val="none" w:sz="0" w:space="0" w:color="auto"/>
                    <w:bottom w:val="none" w:sz="0" w:space="0" w:color="auto"/>
                    <w:right w:val="none" w:sz="0" w:space="0" w:color="auto"/>
                  </w:divBdr>
                  <w:divsChild>
                    <w:div w:id="43243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168456">
          <w:marLeft w:val="0"/>
          <w:marRight w:val="0"/>
          <w:marTop w:val="90"/>
          <w:marBottom w:val="0"/>
          <w:divBdr>
            <w:top w:val="none" w:sz="0" w:space="0" w:color="auto"/>
            <w:left w:val="none" w:sz="0" w:space="0" w:color="auto"/>
            <w:bottom w:val="none" w:sz="0" w:space="0" w:color="auto"/>
            <w:right w:val="none" w:sz="0" w:space="0" w:color="auto"/>
          </w:divBdr>
        </w:div>
        <w:div w:id="1768112603">
          <w:marLeft w:val="0"/>
          <w:marRight w:val="0"/>
          <w:marTop w:val="0"/>
          <w:marBottom w:val="0"/>
          <w:divBdr>
            <w:top w:val="none" w:sz="0" w:space="0" w:color="auto"/>
            <w:left w:val="none" w:sz="0" w:space="0" w:color="auto"/>
            <w:bottom w:val="none" w:sz="0" w:space="0" w:color="auto"/>
            <w:right w:val="none" w:sz="0" w:space="0" w:color="auto"/>
          </w:divBdr>
        </w:div>
      </w:divsChild>
    </w:div>
    <w:div w:id="1268074694">
      <w:bodyDiv w:val="1"/>
      <w:marLeft w:val="0"/>
      <w:marRight w:val="0"/>
      <w:marTop w:val="0"/>
      <w:marBottom w:val="0"/>
      <w:divBdr>
        <w:top w:val="none" w:sz="0" w:space="0" w:color="auto"/>
        <w:left w:val="none" w:sz="0" w:space="0" w:color="auto"/>
        <w:bottom w:val="none" w:sz="0" w:space="0" w:color="auto"/>
        <w:right w:val="none" w:sz="0" w:space="0" w:color="auto"/>
      </w:divBdr>
      <w:divsChild>
        <w:div w:id="483355901">
          <w:marLeft w:val="0"/>
          <w:marRight w:val="0"/>
          <w:marTop w:val="0"/>
          <w:marBottom w:val="0"/>
          <w:divBdr>
            <w:top w:val="none" w:sz="0" w:space="0" w:color="auto"/>
            <w:left w:val="none" w:sz="0" w:space="0" w:color="auto"/>
            <w:bottom w:val="none" w:sz="0" w:space="0" w:color="auto"/>
            <w:right w:val="none" w:sz="0" w:space="0" w:color="auto"/>
          </w:divBdr>
          <w:divsChild>
            <w:div w:id="1897011276">
              <w:marLeft w:val="0"/>
              <w:marRight w:val="0"/>
              <w:marTop w:val="0"/>
              <w:marBottom w:val="0"/>
              <w:divBdr>
                <w:top w:val="none" w:sz="0" w:space="0" w:color="auto"/>
                <w:left w:val="none" w:sz="0" w:space="0" w:color="auto"/>
                <w:bottom w:val="none" w:sz="0" w:space="0" w:color="auto"/>
                <w:right w:val="none" w:sz="0" w:space="0" w:color="auto"/>
              </w:divBdr>
              <w:divsChild>
                <w:div w:id="10294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3430">
          <w:marLeft w:val="0"/>
          <w:marRight w:val="0"/>
          <w:marTop w:val="0"/>
          <w:marBottom w:val="0"/>
          <w:divBdr>
            <w:top w:val="none" w:sz="0" w:space="0" w:color="auto"/>
            <w:left w:val="none" w:sz="0" w:space="0" w:color="auto"/>
            <w:bottom w:val="none" w:sz="0" w:space="0" w:color="auto"/>
            <w:right w:val="none" w:sz="0" w:space="0" w:color="auto"/>
          </w:divBdr>
          <w:divsChild>
            <w:div w:id="2025982198">
              <w:marLeft w:val="0"/>
              <w:marRight w:val="0"/>
              <w:marTop w:val="0"/>
              <w:marBottom w:val="0"/>
              <w:divBdr>
                <w:top w:val="none" w:sz="0" w:space="0" w:color="auto"/>
                <w:left w:val="none" w:sz="0" w:space="0" w:color="auto"/>
                <w:bottom w:val="none" w:sz="0" w:space="0" w:color="auto"/>
                <w:right w:val="none" w:sz="0" w:space="0" w:color="auto"/>
              </w:divBdr>
              <w:divsChild>
                <w:div w:id="18211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03627">
          <w:marLeft w:val="0"/>
          <w:marRight w:val="0"/>
          <w:marTop w:val="0"/>
          <w:marBottom w:val="0"/>
          <w:divBdr>
            <w:top w:val="none" w:sz="0" w:space="0" w:color="auto"/>
            <w:left w:val="none" w:sz="0" w:space="0" w:color="auto"/>
            <w:bottom w:val="none" w:sz="0" w:space="0" w:color="auto"/>
            <w:right w:val="none" w:sz="0" w:space="0" w:color="auto"/>
          </w:divBdr>
          <w:divsChild>
            <w:div w:id="589630561">
              <w:marLeft w:val="0"/>
              <w:marRight w:val="0"/>
              <w:marTop w:val="0"/>
              <w:marBottom w:val="0"/>
              <w:divBdr>
                <w:top w:val="none" w:sz="0" w:space="0" w:color="auto"/>
                <w:left w:val="none" w:sz="0" w:space="0" w:color="auto"/>
                <w:bottom w:val="none" w:sz="0" w:space="0" w:color="auto"/>
                <w:right w:val="none" w:sz="0" w:space="0" w:color="auto"/>
              </w:divBdr>
              <w:divsChild>
                <w:div w:id="11776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702247">
      <w:bodyDiv w:val="1"/>
      <w:marLeft w:val="0"/>
      <w:marRight w:val="0"/>
      <w:marTop w:val="0"/>
      <w:marBottom w:val="0"/>
      <w:divBdr>
        <w:top w:val="none" w:sz="0" w:space="0" w:color="auto"/>
        <w:left w:val="none" w:sz="0" w:space="0" w:color="auto"/>
        <w:bottom w:val="none" w:sz="0" w:space="0" w:color="auto"/>
        <w:right w:val="none" w:sz="0" w:space="0" w:color="auto"/>
      </w:divBdr>
    </w:div>
    <w:div w:id="1269894006">
      <w:bodyDiv w:val="1"/>
      <w:marLeft w:val="0"/>
      <w:marRight w:val="0"/>
      <w:marTop w:val="0"/>
      <w:marBottom w:val="0"/>
      <w:divBdr>
        <w:top w:val="none" w:sz="0" w:space="0" w:color="auto"/>
        <w:left w:val="none" w:sz="0" w:space="0" w:color="auto"/>
        <w:bottom w:val="none" w:sz="0" w:space="0" w:color="auto"/>
        <w:right w:val="none" w:sz="0" w:space="0" w:color="auto"/>
      </w:divBdr>
      <w:divsChild>
        <w:div w:id="397241837">
          <w:marLeft w:val="0"/>
          <w:marRight w:val="0"/>
          <w:marTop w:val="0"/>
          <w:marBottom w:val="0"/>
          <w:divBdr>
            <w:top w:val="none" w:sz="0" w:space="0" w:color="auto"/>
            <w:left w:val="none" w:sz="0" w:space="0" w:color="auto"/>
            <w:bottom w:val="none" w:sz="0" w:space="0" w:color="auto"/>
            <w:right w:val="none" w:sz="0" w:space="0" w:color="auto"/>
          </w:divBdr>
          <w:divsChild>
            <w:div w:id="1541236610">
              <w:marLeft w:val="0"/>
              <w:marRight w:val="0"/>
              <w:marTop w:val="0"/>
              <w:marBottom w:val="0"/>
              <w:divBdr>
                <w:top w:val="none" w:sz="0" w:space="0" w:color="auto"/>
                <w:left w:val="none" w:sz="0" w:space="0" w:color="auto"/>
                <w:bottom w:val="none" w:sz="0" w:space="0" w:color="auto"/>
                <w:right w:val="none" w:sz="0" w:space="0" w:color="auto"/>
              </w:divBdr>
              <w:divsChild>
                <w:div w:id="196896786">
                  <w:marLeft w:val="0"/>
                  <w:marRight w:val="0"/>
                  <w:marTop w:val="330"/>
                  <w:marBottom w:val="330"/>
                  <w:divBdr>
                    <w:top w:val="none" w:sz="0" w:space="0" w:color="auto"/>
                    <w:left w:val="none" w:sz="0" w:space="0" w:color="auto"/>
                    <w:bottom w:val="none" w:sz="0" w:space="0" w:color="auto"/>
                    <w:right w:val="none" w:sz="0" w:space="0" w:color="auto"/>
                  </w:divBdr>
                  <w:divsChild>
                    <w:div w:id="697778317">
                      <w:marLeft w:val="0"/>
                      <w:marRight w:val="0"/>
                      <w:marTop w:val="360"/>
                      <w:marBottom w:val="0"/>
                      <w:divBdr>
                        <w:top w:val="none" w:sz="0" w:space="0" w:color="auto"/>
                        <w:left w:val="none" w:sz="0" w:space="0" w:color="auto"/>
                        <w:bottom w:val="none" w:sz="0" w:space="0" w:color="auto"/>
                        <w:right w:val="none" w:sz="0" w:space="0" w:color="auto"/>
                      </w:divBdr>
                      <w:divsChild>
                        <w:div w:id="105462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43537">
                  <w:marLeft w:val="0"/>
                  <w:marRight w:val="0"/>
                  <w:marTop w:val="330"/>
                  <w:marBottom w:val="330"/>
                  <w:divBdr>
                    <w:top w:val="none" w:sz="0" w:space="0" w:color="auto"/>
                    <w:left w:val="none" w:sz="0" w:space="0" w:color="auto"/>
                    <w:bottom w:val="none" w:sz="0" w:space="0" w:color="auto"/>
                    <w:right w:val="none" w:sz="0" w:space="0" w:color="auto"/>
                  </w:divBdr>
                  <w:divsChild>
                    <w:div w:id="731464089">
                      <w:marLeft w:val="0"/>
                      <w:marRight w:val="0"/>
                      <w:marTop w:val="360"/>
                      <w:marBottom w:val="0"/>
                      <w:divBdr>
                        <w:top w:val="none" w:sz="0" w:space="0" w:color="auto"/>
                        <w:left w:val="none" w:sz="0" w:space="0" w:color="auto"/>
                        <w:bottom w:val="none" w:sz="0" w:space="0" w:color="auto"/>
                        <w:right w:val="none" w:sz="0" w:space="0" w:color="auto"/>
                      </w:divBdr>
                      <w:divsChild>
                        <w:div w:id="38117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37806">
                  <w:marLeft w:val="0"/>
                  <w:marRight w:val="0"/>
                  <w:marTop w:val="330"/>
                  <w:marBottom w:val="330"/>
                  <w:divBdr>
                    <w:top w:val="none" w:sz="0" w:space="0" w:color="auto"/>
                    <w:left w:val="none" w:sz="0" w:space="0" w:color="auto"/>
                    <w:bottom w:val="none" w:sz="0" w:space="0" w:color="auto"/>
                    <w:right w:val="none" w:sz="0" w:space="0" w:color="auto"/>
                  </w:divBdr>
                  <w:divsChild>
                    <w:div w:id="2112191402">
                      <w:marLeft w:val="0"/>
                      <w:marRight w:val="0"/>
                      <w:marTop w:val="360"/>
                      <w:marBottom w:val="0"/>
                      <w:divBdr>
                        <w:top w:val="none" w:sz="0" w:space="0" w:color="auto"/>
                        <w:left w:val="none" w:sz="0" w:space="0" w:color="auto"/>
                        <w:bottom w:val="none" w:sz="0" w:space="0" w:color="auto"/>
                        <w:right w:val="none" w:sz="0" w:space="0" w:color="auto"/>
                      </w:divBdr>
                      <w:divsChild>
                        <w:div w:id="19520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1311">
                  <w:marLeft w:val="0"/>
                  <w:marRight w:val="0"/>
                  <w:marTop w:val="330"/>
                  <w:marBottom w:val="330"/>
                  <w:divBdr>
                    <w:top w:val="none" w:sz="0" w:space="0" w:color="auto"/>
                    <w:left w:val="none" w:sz="0" w:space="0" w:color="auto"/>
                    <w:bottom w:val="none" w:sz="0" w:space="0" w:color="auto"/>
                    <w:right w:val="none" w:sz="0" w:space="0" w:color="auto"/>
                  </w:divBdr>
                  <w:divsChild>
                    <w:div w:id="1477146163">
                      <w:marLeft w:val="0"/>
                      <w:marRight w:val="0"/>
                      <w:marTop w:val="360"/>
                      <w:marBottom w:val="0"/>
                      <w:divBdr>
                        <w:top w:val="none" w:sz="0" w:space="0" w:color="auto"/>
                        <w:left w:val="none" w:sz="0" w:space="0" w:color="auto"/>
                        <w:bottom w:val="none" w:sz="0" w:space="0" w:color="auto"/>
                        <w:right w:val="none" w:sz="0" w:space="0" w:color="auto"/>
                      </w:divBdr>
                      <w:divsChild>
                        <w:div w:id="195980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27760">
                  <w:marLeft w:val="0"/>
                  <w:marRight w:val="0"/>
                  <w:marTop w:val="330"/>
                  <w:marBottom w:val="330"/>
                  <w:divBdr>
                    <w:top w:val="none" w:sz="0" w:space="0" w:color="auto"/>
                    <w:left w:val="none" w:sz="0" w:space="0" w:color="auto"/>
                    <w:bottom w:val="none" w:sz="0" w:space="0" w:color="auto"/>
                    <w:right w:val="none" w:sz="0" w:space="0" w:color="auto"/>
                  </w:divBdr>
                  <w:divsChild>
                    <w:div w:id="1767387616">
                      <w:marLeft w:val="0"/>
                      <w:marRight w:val="0"/>
                      <w:marTop w:val="360"/>
                      <w:marBottom w:val="0"/>
                      <w:divBdr>
                        <w:top w:val="none" w:sz="0" w:space="0" w:color="auto"/>
                        <w:left w:val="none" w:sz="0" w:space="0" w:color="auto"/>
                        <w:bottom w:val="none" w:sz="0" w:space="0" w:color="auto"/>
                        <w:right w:val="none" w:sz="0" w:space="0" w:color="auto"/>
                      </w:divBdr>
                      <w:divsChild>
                        <w:div w:id="9086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2923">
                  <w:marLeft w:val="0"/>
                  <w:marRight w:val="0"/>
                  <w:marTop w:val="330"/>
                  <w:marBottom w:val="330"/>
                  <w:divBdr>
                    <w:top w:val="none" w:sz="0" w:space="0" w:color="auto"/>
                    <w:left w:val="none" w:sz="0" w:space="0" w:color="auto"/>
                    <w:bottom w:val="none" w:sz="0" w:space="0" w:color="auto"/>
                    <w:right w:val="none" w:sz="0" w:space="0" w:color="auto"/>
                  </w:divBdr>
                  <w:divsChild>
                    <w:div w:id="1723014147">
                      <w:marLeft w:val="0"/>
                      <w:marRight w:val="0"/>
                      <w:marTop w:val="360"/>
                      <w:marBottom w:val="0"/>
                      <w:divBdr>
                        <w:top w:val="none" w:sz="0" w:space="0" w:color="auto"/>
                        <w:left w:val="none" w:sz="0" w:space="0" w:color="auto"/>
                        <w:bottom w:val="none" w:sz="0" w:space="0" w:color="auto"/>
                        <w:right w:val="none" w:sz="0" w:space="0" w:color="auto"/>
                      </w:divBdr>
                      <w:divsChild>
                        <w:div w:id="7878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2243">
                  <w:marLeft w:val="0"/>
                  <w:marRight w:val="0"/>
                  <w:marTop w:val="330"/>
                  <w:marBottom w:val="330"/>
                  <w:divBdr>
                    <w:top w:val="none" w:sz="0" w:space="0" w:color="auto"/>
                    <w:left w:val="none" w:sz="0" w:space="0" w:color="auto"/>
                    <w:bottom w:val="none" w:sz="0" w:space="0" w:color="auto"/>
                    <w:right w:val="none" w:sz="0" w:space="0" w:color="auto"/>
                  </w:divBdr>
                  <w:divsChild>
                    <w:div w:id="911620259">
                      <w:marLeft w:val="0"/>
                      <w:marRight w:val="0"/>
                      <w:marTop w:val="360"/>
                      <w:marBottom w:val="0"/>
                      <w:divBdr>
                        <w:top w:val="none" w:sz="0" w:space="0" w:color="auto"/>
                        <w:left w:val="none" w:sz="0" w:space="0" w:color="auto"/>
                        <w:bottom w:val="none" w:sz="0" w:space="0" w:color="auto"/>
                        <w:right w:val="none" w:sz="0" w:space="0" w:color="auto"/>
                      </w:divBdr>
                      <w:divsChild>
                        <w:div w:id="26824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72232">
                  <w:marLeft w:val="0"/>
                  <w:marRight w:val="0"/>
                  <w:marTop w:val="330"/>
                  <w:marBottom w:val="330"/>
                  <w:divBdr>
                    <w:top w:val="none" w:sz="0" w:space="0" w:color="auto"/>
                    <w:left w:val="none" w:sz="0" w:space="0" w:color="auto"/>
                    <w:bottom w:val="none" w:sz="0" w:space="0" w:color="auto"/>
                    <w:right w:val="none" w:sz="0" w:space="0" w:color="auto"/>
                  </w:divBdr>
                  <w:divsChild>
                    <w:div w:id="1088379562">
                      <w:marLeft w:val="0"/>
                      <w:marRight w:val="0"/>
                      <w:marTop w:val="360"/>
                      <w:marBottom w:val="0"/>
                      <w:divBdr>
                        <w:top w:val="none" w:sz="0" w:space="0" w:color="auto"/>
                        <w:left w:val="none" w:sz="0" w:space="0" w:color="auto"/>
                        <w:bottom w:val="none" w:sz="0" w:space="0" w:color="auto"/>
                        <w:right w:val="none" w:sz="0" w:space="0" w:color="auto"/>
                      </w:divBdr>
                      <w:divsChild>
                        <w:div w:id="610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1868">
                  <w:marLeft w:val="0"/>
                  <w:marRight w:val="0"/>
                  <w:marTop w:val="330"/>
                  <w:marBottom w:val="330"/>
                  <w:divBdr>
                    <w:top w:val="none" w:sz="0" w:space="0" w:color="auto"/>
                    <w:left w:val="none" w:sz="0" w:space="0" w:color="auto"/>
                    <w:bottom w:val="none" w:sz="0" w:space="0" w:color="auto"/>
                    <w:right w:val="none" w:sz="0" w:space="0" w:color="auto"/>
                  </w:divBdr>
                  <w:divsChild>
                    <w:div w:id="124087391">
                      <w:marLeft w:val="0"/>
                      <w:marRight w:val="0"/>
                      <w:marTop w:val="360"/>
                      <w:marBottom w:val="0"/>
                      <w:divBdr>
                        <w:top w:val="none" w:sz="0" w:space="0" w:color="auto"/>
                        <w:left w:val="none" w:sz="0" w:space="0" w:color="auto"/>
                        <w:bottom w:val="none" w:sz="0" w:space="0" w:color="auto"/>
                        <w:right w:val="none" w:sz="0" w:space="0" w:color="auto"/>
                      </w:divBdr>
                      <w:divsChild>
                        <w:div w:id="189072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40429">
                  <w:marLeft w:val="0"/>
                  <w:marRight w:val="0"/>
                  <w:marTop w:val="330"/>
                  <w:marBottom w:val="330"/>
                  <w:divBdr>
                    <w:top w:val="none" w:sz="0" w:space="0" w:color="auto"/>
                    <w:left w:val="none" w:sz="0" w:space="0" w:color="auto"/>
                    <w:bottom w:val="none" w:sz="0" w:space="0" w:color="auto"/>
                    <w:right w:val="none" w:sz="0" w:space="0" w:color="auto"/>
                  </w:divBdr>
                  <w:divsChild>
                    <w:div w:id="1429882726">
                      <w:marLeft w:val="0"/>
                      <w:marRight w:val="0"/>
                      <w:marTop w:val="360"/>
                      <w:marBottom w:val="0"/>
                      <w:divBdr>
                        <w:top w:val="none" w:sz="0" w:space="0" w:color="auto"/>
                        <w:left w:val="none" w:sz="0" w:space="0" w:color="auto"/>
                        <w:bottom w:val="none" w:sz="0" w:space="0" w:color="auto"/>
                        <w:right w:val="none" w:sz="0" w:space="0" w:color="auto"/>
                      </w:divBdr>
                      <w:divsChild>
                        <w:div w:id="27702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4739">
                  <w:marLeft w:val="0"/>
                  <w:marRight w:val="0"/>
                  <w:marTop w:val="330"/>
                  <w:marBottom w:val="330"/>
                  <w:divBdr>
                    <w:top w:val="none" w:sz="0" w:space="0" w:color="auto"/>
                    <w:left w:val="none" w:sz="0" w:space="0" w:color="auto"/>
                    <w:bottom w:val="none" w:sz="0" w:space="0" w:color="auto"/>
                    <w:right w:val="none" w:sz="0" w:space="0" w:color="auto"/>
                  </w:divBdr>
                  <w:divsChild>
                    <w:div w:id="2128156179">
                      <w:marLeft w:val="0"/>
                      <w:marRight w:val="0"/>
                      <w:marTop w:val="360"/>
                      <w:marBottom w:val="0"/>
                      <w:divBdr>
                        <w:top w:val="none" w:sz="0" w:space="0" w:color="auto"/>
                        <w:left w:val="none" w:sz="0" w:space="0" w:color="auto"/>
                        <w:bottom w:val="none" w:sz="0" w:space="0" w:color="auto"/>
                        <w:right w:val="none" w:sz="0" w:space="0" w:color="auto"/>
                      </w:divBdr>
                      <w:divsChild>
                        <w:div w:id="11135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2368">
                  <w:marLeft w:val="0"/>
                  <w:marRight w:val="0"/>
                  <w:marTop w:val="330"/>
                  <w:marBottom w:val="330"/>
                  <w:divBdr>
                    <w:top w:val="none" w:sz="0" w:space="0" w:color="auto"/>
                    <w:left w:val="none" w:sz="0" w:space="0" w:color="auto"/>
                    <w:bottom w:val="none" w:sz="0" w:space="0" w:color="auto"/>
                    <w:right w:val="none" w:sz="0" w:space="0" w:color="auto"/>
                  </w:divBdr>
                  <w:divsChild>
                    <w:div w:id="2111312373">
                      <w:marLeft w:val="0"/>
                      <w:marRight w:val="0"/>
                      <w:marTop w:val="360"/>
                      <w:marBottom w:val="0"/>
                      <w:divBdr>
                        <w:top w:val="none" w:sz="0" w:space="0" w:color="auto"/>
                        <w:left w:val="none" w:sz="0" w:space="0" w:color="auto"/>
                        <w:bottom w:val="none" w:sz="0" w:space="0" w:color="auto"/>
                        <w:right w:val="none" w:sz="0" w:space="0" w:color="auto"/>
                      </w:divBdr>
                      <w:divsChild>
                        <w:div w:id="13022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15450">
                  <w:marLeft w:val="0"/>
                  <w:marRight w:val="0"/>
                  <w:marTop w:val="330"/>
                  <w:marBottom w:val="330"/>
                  <w:divBdr>
                    <w:top w:val="none" w:sz="0" w:space="0" w:color="auto"/>
                    <w:left w:val="none" w:sz="0" w:space="0" w:color="auto"/>
                    <w:bottom w:val="none" w:sz="0" w:space="0" w:color="auto"/>
                    <w:right w:val="none" w:sz="0" w:space="0" w:color="auto"/>
                  </w:divBdr>
                  <w:divsChild>
                    <w:div w:id="379324282">
                      <w:marLeft w:val="0"/>
                      <w:marRight w:val="0"/>
                      <w:marTop w:val="360"/>
                      <w:marBottom w:val="0"/>
                      <w:divBdr>
                        <w:top w:val="none" w:sz="0" w:space="0" w:color="auto"/>
                        <w:left w:val="none" w:sz="0" w:space="0" w:color="auto"/>
                        <w:bottom w:val="none" w:sz="0" w:space="0" w:color="auto"/>
                        <w:right w:val="none" w:sz="0" w:space="0" w:color="auto"/>
                      </w:divBdr>
                      <w:divsChild>
                        <w:div w:id="142206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447116">
                  <w:marLeft w:val="0"/>
                  <w:marRight w:val="0"/>
                  <w:marTop w:val="330"/>
                  <w:marBottom w:val="330"/>
                  <w:divBdr>
                    <w:top w:val="none" w:sz="0" w:space="0" w:color="auto"/>
                    <w:left w:val="none" w:sz="0" w:space="0" w:color="auto"/>
                    <w:bottom w:val="none" w:sz="0" w:space="0" w:color="auto"/>
                    <w:right w:val="none" w:sz="0" w:space="0" w:color="auto"/>
                  </w:divBdr>
                  <w:divsChild>
                    <w:div w:id="208223135">
                      <w:marLeft w:val="0"/>
                      <w:marRight w:val="0"/>
                      <w:marTop w:val="360"/>
                      <w:marBottom w:val="0"/>
                      <w:divBdr>
                        <w:top w:val="none" w:sz="0" w:space="0" w:color="auto"/>
                        <w:left w:val="none" w:sz="0" w:space="0" w:color="auto"/>
                        <w:bottom w:val="none" w:sz="0" w:space="0" w:color="auto"/>
                        <w:right w:val="none" w:sz="0" w:space="0" w:color="auto"/>
                      </w:divBdr>
                      <w:divsChild>
                        <w:div w:id="17138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202175">
      <w:bodyDiv w:val="1"/>
      <w:marLeft w:val="0"/>
      <w:marRight w:val="0"/>
      <w:marTop w:val="0"/>
      <w:marBottom w:val="0"/>
      <w:divBdr>
        <w:top w:val="none" w:sz="0" w:space="0" w:color="auto"/>
        <w:left w:val="none" w:sz="0" w:space="0" w:color="auto"/>
        <w:bottom w:val="none" w:sz="0" w:space="0" w:color="auto"/>
        <w:right w:val="none" w:sz="0" w:space="0" w:color="auto"/>
      </w:divBdr>
      <w:divsChild>
        <w:div w:id="1038164649">
          <w:marLeft w:val="0"/>
          <w:marRight w:val="0"/>
          <w:marTop w:val="270"/>
          <w:marBottom w:val="315"/>
          <w:divBdr>
            <w:top w:val="none" w:sz="0" w:space="0" w:color="auto"/>
            <w:left w:val="none" w:sz="0" w:space="0" w:color="auto"/>
            <w:bottom w:val="none" w:sz="0" w:space="0" w:color="auto"/>
            <w:right w:val="none" w:sz="0" w:space="0" w:color="auto"/>
          </w:divBdr>
          <w:divsChild>
            <w:div w:id="811140418">
              <w:marLeft w:val="0"/>
              <w:marRight w:val="0"/>
              <w:marTop w:val="270"/>
              <w:marBottom w:val="270"/>
              <w:divBdr>
                <w:top w:val="none" w:sz="0" w:space="0" w:color="auto"/>
                <w:left w:val="none" w:sz="0" w:space="0" w:color="auto"/>
                <w:bottom w:val="none" w:sz="0" w:space="0" w:color="auto"/>
                <w:right w:val="none" w:sz="0" w:space="0" w:color="auto"/>
              </w:divBdr>
              <w:divsChild>
                <w:div w:id="1957251402">
                  <w:marLeft w:val="0"/>
                  <w:marRight w:val="0"/>
                  <w:marTop w:val="270"/>
                  <w:marBottom w:val="270"/>
                  <w:divBdr>
                    <w:top w:val="none" w:sz="0" w:space="0" w:color="auto"/>
                    <w:left w:val="none" w:sz="0" w:space="0" w:color="auto"/>
                    <w:bottom w:val="none" w:sz="0" w:space="0" w:color="auto"/>
                    <w:right w:val="none" w:sz="0" w:space="0" w:color="auto"/>
                  </w:divBdr>
                  <w:divsChild>
                    <w:div w:id="6295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8206">
          <w:marLeft w:val="0"/>
          <w:marRight w:val="0"/>
          <w:marTop w:val="90"/>
          <w:marBottom w:val="0"/>
          <w:divBdr>
            <w:top w:val="none" w:sz="0" w:space="0" w:color="auto"/>
            <w:left w:val="none" w:sz="0" w:space="0" w:color="auto"/>
            <w:bottom w:val="none" w:sz="0" w:space="0" w:color="auto"/>
            <w:right w:val="none" w:sz="0" w:space="0" w:color="auto"/>
          </w:divBdr>
        </w:div>
        <w:div w:id="1677613492">
          <w:marLeft w:val="0"/>
          <w:marRight w:val="0"/>
          <w:marTop w:val="0"/>
          <w:marBottom w:val="0"/>
          <w:divBdr>
            <w:top w:val="none" w:sz="0" w:space="0" w:color="auto"/>
            <w:left w:val="none" w:sz="0" w:space="0" w:color="auto"/>
            <w:bottom w:val="none" w:sz="0" w:space="0" w:color="auto"/>
            <w:right w:val="none" w:sz="0" w:space="0" w:color="auto"/>
          </w:divBdr>
        </w:div>
      </w:divsChild>
    </w:div>
    <w:div w:id="1272543005">
      <w:bodyDiv w:val="1"/>
      <w:marLeft w:val="0"/>
      <w:marRight w:val="0"/>
      <w:marTop w:val="0"/>
      <w:marBottom w:val="0"/>
      <w:divBdr>
        <w:top w:val="none" w:sz="0" w:space="0" w:color="auto"/>
        <w:left w:val="none" w:sz="0" w:space="0" w:color="auto"/>
        <w:bottom w:val="none" w:sz="0" w:space="0" w:color="auto"/>
        <w:right w:val="none" w:sz="0" w:space="0" w:color="auto"/>
      </w:divBdr>
      <w:divsChild>
        <w:div w:id="729962653">
          <w:marLeft w:val="0"/>
          <w:marRight w:val="0"/>
          <w:marTop w:val="0"/>
          <w:marBottom w:val="0"/>
          <w:divBdr>
            <w:top w:val="none" w:sz="0" w:space="0" w:color="auto"/>
            <w:left w:val="none" w:sz="0" w:space="0" w:color="auto"/>
            <w:bottom w:val="none" w:sz="0" w:space="0" w:color="auto"/>
            <w:right w:val="none" w:sz="0" w:space="0" w:color="auto"/>
          </w:divBdr>
        </w:div>
        <w:div w:id="497887188">
          <w:marLeft w:val="0"/>
          <w:marRight w:val="0"/>
          <w:marTop w:val="0"/>
          <w:marBottom w:val="0"/>
          <w:divBdr>
            <w:top w:val="none" w:sz="0" w:space="0" w:color="auto"/>
            <w:left w:val="none" w:sz="0" w:space="0" w:color="auto"/>
            <w:bottom w:val="none" w:sz="0" w:space="0" w:color="auto"/>
            <w:right w:val="none" w:sz="0" w:space="0" w:color="auto"/>
          </w:divBdr>
        </w:div>
        <w:div w:id="1320890346">
          <w:marLeft w:val="0"/>
          <w:marRight w:val="0"/>
          <w:marTop w:val="0"/>
          <w:marBottom w:val="0"/>
          <w:divBdr>
            <w:top w:val="none" w:sz="0" w:space="0" w:color="auto"/>
            <w:left w:val="none" w:sz="0" w:space="0" w:color="auto"/>
            <w:bottom w:val="none" w:sz="0" w:space="0" w:color="auto"/>
            <w:right w:val="none" w:sz="0" w:space="0" w:color="auto"/>
          </w:divBdr>
          <w:divsChild>
            <w:div w:id="2018147238">
              <w:marLeft w:val="0"/>
              <w:marRight w:val="0"/>
              <w:marTop w:val="0"/>
              <w:marBottom w:val="0"/>
              <w:divBdr>
                <w:top w:val="none" w:sz="0" w:space="0" w:color="auto"/>
                <w:left w:val="none" w:sz="0" w:space="0" w:color="auto"/>
                <w:bottom w:val="none" w:sz="0" w:space="0" w:color="auto"/>
                <w:right w:val="none" w:sz="0" w:space="0" w:color="auto"/>
              </w:divBdr>
              <w:divsChild>
                <w:div w:id="438333814">
                  <w:marLeft w:val="0"/>
                  <w:marRight w:val="0"/>
                  <w:marTop w:val="0"/>
                  <w:marBottom w:val="0"/>
                  <w:divBdr>
                    <w:top w:val="none" w:sz="0" w:space="0" w:color="auto"/>
                    <w:left w:val="none" w:sz="0" w:space="0" w:color="auto"/>
                    <w:bottom w:val="none" w:sz="0" w:space="0" w:color="auto"/>
                    <w:right w:val="none" w:sz="0" w:space="0" w:color="auto"/>
                  </w:divBdr>
                  <w:divsChild>
                    <w:div w:id="105947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402747">
      <w:bodyDiv w:val="1"/>
      <w:marLeft w:val="0"/>
      <w:marRight w:val="0"/>
      <w:marTop w:val="0"/>
      <w:marBottom w:val="0"/>
      <w:divBdr>
        <w:top w:val="none" w:sz="0" w:space="0" w:color="auto"/>
        <w:left w:val="none" w:sz="0" w:space="0" w:color="auto"/>
        <w:bottom w:val="none" w:sz="0" w:space="0" w:color="auto"/>
        <w:right w:val="none" w:sz="0" w:space="0" w:color="auto"/>
      </w:divBdr>
    </w:div>
    <w:div w:id="1277131910">
      <w:bodyDiv w:val="1"/>
      <w:marLeft w:val="0"/>
      <w:marRight w:val="0"/>
      <w:marTop w:val="0"/>
      <w:marBottom w:val="0"/>
      <w:divBdr>
        <w:top w:val="none" w:sz="0" w:space="0" w:color="auto"/>
        <w:left w:val="none" w:sz="0" w:space="0" w:color="auto"/>
        <w:bottom w:val="none" w:sz="0" w:space="0" w:color="auto"/>
        <w:right w:val="none" w:sz="0" w:space="0" w:color="auto"/>
      </w:divBdr>
      <w:divsChild>
        <w:div w:id="1872262211">
          <w:marLeft w:val="0"/>
          <w:marRight w:val="0"/>
          <w:marTop w:val="270"/>
          <w:marBottom w:val="270"/>
          <w:divBdr>
            <w:top w:val="none" w:sz="0" w:space="0" w:color="auto"/>
            <w:left w:val="none" w:sz="0" w:space="0" w:color="auto"/>
            <w:bottom w:val="none" w:sz="0" w:space="0" w:color="auto"/>
            <w:right w:val="none" w:sz="0" w:space="0" w:color="auto"/>
          </w:divBdr>
          <w:divsChild>
            <w:div w:id="1519464804">
              <w:marLeft w:val="0"/>
              <w:marRight w:val="0"/>
              <w:marTop w:val="270"/>
              <w:marBottom w:val="270"/>
              <w:divBdr>
                <w:top w:val="none" w:sz="0" w:space="0" w:color="auto"/>
                <w:left w:val="none" w:sz="0" w:space="0" w:color="auto"/>
                <w:bottom w:val="none" w:sz="0" w:space="0" w:color="auto"/>
                <w:right w:val="none" w:sz="0" w:space="0" w:color="auto"/>
              </w:divBdr>
              <w:divsChild>
                <w:div w:id="13294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834798">
      <w:bodyDiv w:val="1"/>
      <w:marLeft w:val="0"/>
      <w:marRight w:val="0"/>
      <w:marTop w:val="0"/>
      <w:marBottom w:val="0"/>
      <w:divBdr>
        <w:top w:val="none" w:sz="0" w:space="0" w:color="auto"/>
        <w:left w:val="none" w:sz="0" w:space="0" w:color="auto"/>
        <w:bottom w:val="none" w:sz="0" w:space="0" w:color="auto"/>
        <w:right w:val="none" w:sz="0" w:space="0" w:color="auto"/>
      </w:divBdr>
    </w:div>
    <w:div w:id="1278365713">
      <w:bodyDiv w:val="1"/>
      <w:marLeft w:val="0"/>
      <w:marRight w:val="0"/>
      <w:marTop w:val="0"/>
      <w:marBottom w:val="0"/>
      <w:divBdr>
        <w:top w:val="none" w:sz="0" w:space="0" w:color="auto"/>
        <w:left w:val="none" w:sz="0" w:space="0" w:color="auto"/>
        <w:bottom w:val="none" w:sz="0" w:space="0" w:color="auto"/>
        <w:right w:val="none" w:sz="0" w:space="0" w:color="auto"/>
      </w:divBdr>
      <w:divsChild>
        <w:div w:id="74591992">
          <w:marLeft w:val="0"/>
          <w:marRight w:val="0"/>
          <w:marTop w:val="0"/>
          <w:marBottom w:val="0"/>
          <w:divBdr>
            <w:top w:val="none" w:sz="0" w:space="0" w:color="auto"/>
            <w:left w:val="none" w:sz="0" w:space="0" w:color="auto"/>
            <w:bottom w:val="none" w:sz="0" w:space="0" w:color="auto"/>
            <w:right w:val="none" w:sz="0" w:space="0" w:color="auto"/>
          </w:divBdr>
          <w:divsChild>
            <w:div w:id="2032291522">
              <w:marLeft w:val="0"/>
              <w:marRight w:val="0"/>
              <w:marTop w:val="0"/>
              <w:marBottom w:val="0"/>
              <w:divBdr>
                <w:top w:val="none" w:sz="0" w:space="0" w:color="auto"/>
                <w:left w:val="none" w:sz="0" w:space="0" w:color="auto"/>
                <w:bottom w:val="none" w:sz="0" w:space="0" w:color="auto"/>
                <w:right w:val="none" w:sz="0" w:space="0" w:color="auto"/>
              </w:divBdr>
              <w:divsChild>
                <w:div w:id="80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152">
          <w:marLeft w:val="0"/>
          <w:marRight w:val="0"/>
          <w:marTop w:val="0"/>
          <w:marBottom w:val="0"/>
          <w:divBdr>
            <w:top w:val="none" w:sz="0" w:space="0" w:color="auto"/>
            <w:left w:val="none" w:sz="0" w:space="0" w:color="auto"/>
            <w:bottom w:val="none" w:sz="0" w:space="0" w:color="auto"/>
            <w:right w:val="none" w:sz="0" w:space="0" w:color="auto"/>
          </w:divBdr>
          <w:divsChild>
            <w:div w:id="1922905048">
              <w:marLeft w:val="0"/>
              <w:marRight w:val="0"/>
              <w:marTop w:val="0"/>
              <w:marBottom w:val="0"/>
              <w:divBdr>
                <w:top w:val="none" w:sz="0" w:space="0" w:color="auto"/>
                <w:left w:val="none" w:sz="0" w:space="0" w:color="auto"/>
                <w:bottom w:val="none" w:sz="0" w:space="0" w:color="auto"/>
                <w:right w:val="none" w:sz="0" w:space="0" w:color="auto"/>
              </w:divBdr>
              <w:divsChild>
                <w:div w:id="10435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2540">
          <w:marLeft w:val="0"/>
          <w:marRight w:val="0"/>
          <w:marTop w:val="0"/>
          <w:marBottom w:val="0"/>
          <w:divBdr>
            <w:top w:val="none" w:sz="0" w:space="0" w:color="auto"/>
            <w:left w:val="none" w:sz="0" w:space="0" w:color="auto"/>
            <w:bottom w:val="none" w:sz="0" w:space="0" w:color="auto"/>
            <w:right w:val="none" w:sz="0" w:space="0" w:color="auto"/>
          </w:divBdr>
          <w:divsChild>
            <w:div w:id="1783186467">
              <w:marLeft w:val="0"/>
              <w:marRight w:val="0"/>
              <w:marTop w:val="0"/>
              <w:marBottom w:val="0"/>
              <w:divBdr>
                <w:top w:val="none" w:sz="0" w:space="0" w:color="auto"/>
                <w:left w:val="none" w:sz="0" w:space="0" w:color="auto"/>
                <w:bottom w:val="none" w:sz="0" w:space="0" w:color="auto"/>
                <w:right w:val="none" w:sz="0" w:space="0" w:color="auto"/>
              </w:divBdr>
            </w:div>
          </w:divsChild>
        </w:div>
        <w:div w:id="668368030">
          <w:marLeft w:val="0"/>
          <w:marRight w:val="0"/>
          <w:marTop w:val="0"/>
          <w:marBottom w:val="0"/>
          <w:divBdr>
            <w:top w:val="none" w:sz="0" w:space="0" w:color="auto"/>
            <w:left w:val="none" w:sz="0" w:space="0" w:color="auto"/>
            <w:bottom w:val="none" w:sz="0" w:space="0" w:color="auto"/>
            <w:right w:val="none" w:sz="0" w:space="0" w:color="auto"/>
          </w:divBdr>
          <w:divsChild>
            <w:div w:id="292908431">
              <w:marLeft w:val="0"/>
              <w:marRight w:val="0"/>
              <w:marTop w:val="0"/>
              <w:marBottom w:val="0"/>
              <w:divBdr>
                <w:top w:val="none" w:sz="0" w:space="0" w:color="auto"/>
                <w:left w:val="none" w:sz="0" w:space="0" w:color="auto"/>
                <w:bottom w:val="none" w:sz="0" w:space="0" w:color="auto"/>
                <w:right w:val="none" w:sz="0" w:space="0" w:color="auto"/>
              </w:divBdr>
              <w:divsChild>
                <w:div w:id="1509710298">
                  <w:marLeft w:val="0"/>
                  <w:marRight w:val="0"/>
                  <w:marTop w:val="0"/>
                  <w:marBottom w:val="0"/>
                  <w:divBdr>
                    <w:top w:val="none" w:sz="0" w:space="0" w:color="auto"/>
                    <w:left w:val="none" w:sz="0" w:space="0" w:color="auto"/>
                    <w:bottom w:val="none" w:sz="0" w:space="0" w:color="auto"/>
                    <w:right w:val="none" w:sz="0" w:space="0" w:color="auto"/>
                  </w:divBdr>
                  <w:divsChild>
                    <w:div w:id="806237520">
                      <w:marLeft w:val="0"/>
                      <w:marRight w:val="0"/>
                      <w:marTop w:val="0"/>
                      <w:marBottom w:val="0"/>
                      <w:divBdr>
                        <w:top w:val="none" w:sz="0" w:space="0" w:color="auto"/>
                        <w:left w:val="none" w:sz="0" w:space="0" w:color="auto"/>
                        <w:bottom w:val="none" w:sz="0" w:space="0" w:color="auto"/>
                        <w:right w:val="none" w:sz="0" w:space="0" w:color="auto"/>
                      </w:divBdr>
                      <w:divsChild>
                        <w:div w:id="6160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141354">
              <w:marLeft w:val="0"/>
              <w:marRight w:val="0"/>
              <w:marTop w:val="0"/>
              <w:marBottom w:val="0"/>
              <w:divBdr>
                <w:top w:val="none" w:sz="0" w:space="0" w:color="auto"/>
                <w:left w:val="none" w:sz="0" w:space="0" w:color="auto"/>
                <w:bottom w:val="none" w:sz="0" w:space="0" w:color="auto"/>
                <w:right w:val="none" w:sz="0" w:space="0" w:color="auto"/>
              </w:divBdr>
            </w:div>
          </w:divsChild>
        </w:div>
        <w:div w:id="729033126">
          <w:marLeft w:val="0"/>
          <w:marRight w:val="0"/>
          <w:marTop w:val="0"/>
          <w:marBottom w:val="0"/>
          <w:divBdr>
            <w:top w:val="none" w:sz="0" w:space="0" w:color="auto"/>
            <w:left w:val="none" w:sz="0" w:space="0" w:color="auto"/>
            <w:bottom w:val="none" w:sz="0" w:space="0" w:color="auto"/>
            <w:right w:val="none" w:sz="0" w:space="0" w:color="auto"/>
          </w:divBdr>
          <w:divsChild>
            <w:div w:id="1189567966">
              <w:marLeft w:val="0"/>
              <w:marRight w:val="0"/>
              <w:marTop w:val="0"/>
              <w:marBottom w:val="0"/>
              <w:divBdr>
                <w:top w:val="none" w:sz="0" w:space="0" w:color="auto"/>
                <w:left w:val="none" w:sz="0" w:space="0" w:color="auto"/>
                <w:bottom w:val="none" w:sz="0" w:space="0" w:color="auto"/>
                <w:right w:val="none" w:sz="0" w:space="0" w:color="auto"/>
              </w:divBdr>
            </w:div>
            <w:div w:id="1495755318">
              <w:marLeft w:val="0"/>
              <w:marRight w:val="0"/>
              <w:marTop w:val="0"/>
              <w:marBottom w:val="0"/>
              <w:divBdr>
                <w:top w:val="none" w:sz="0" w:space="0" w:color="auto"/>
                <w:left w:val="none" w:sz="0" w:space="0" w:color="auto"/>
                <w:bottom w:val="none" w:sz="0" w:space="0" w:color="auto"/>
                <w:right w:val="none" w:sz="0" w:space="0" w:color="auto"/>
              </w:divBdr>
            </w:div>
          </w:divsChild>
        </w:div>
        <w:div w:id="1052844890">
          <w:marLeft w:val="0"/>
          <w:marRight w:val="0"/>
          <w:marTop w:val="0"/>
          <w:marBottom w:val="0"/>
          <w:divBdr>
            <w:top w:val="none" w:sz="0" w:space="0" w:color="auto"/>
            <w:left w:val="none" w:sz="0" w:space="0" w:color="auto"/>
            <w:bottom w:val="none" w:sz="0" w:space="0" w:color="auto"/>
            <w:right w:val="none" w:sz="0" w:space="0" w:color="auto"/>
          </w:divBdr>
          <w:divsChild>
            <w:div w:id="1577547059">
              <w:marLeft w:val="0"/>
              <w:marRight w:val="0"/>
              <w:marTop w:val="0"/>
              <w:marBottom w:val="0"/>
              <w:divBdr>
                <w:top w:val="none" w:sz="0" w:space="0" w:color="auto"/>
                <w:left w:val="none" w:sz="0" w:space="0" w:color="auto"/>
                <w:bottom w:val="none" w:sz="0" w:space="0" w:color="auto"/>
                <w:right w:val="none" w:sz="0" w:space="0" w:color="auto"/>
              </w:divBdr>
              <w:divsChild>
                <w:div w:id="9930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31247">
          <w:marLeft w:val="0"/>
          <w:marRight w:val="0"/>
          <w:marTop w:val="0"/>
          <w:marBottom w:val="0"/>
          <w:divBdr>
            <w:top w:val="none" w:sz="0" w:space="0" w:color="auto"/>
            <w:left w:val="none" w:sz="0" w:space="0" w:color="auto"/>
            <w:bottom w:val="none" w:sz="0" w:space="0" w:color="auto"/>
            <w:right w:val="none" w:sz="0" w:space="0" w:color="auto"/>
          </w:divBdr>
          <w:divsChild>
            <w:div w:id="1542356309">
              <w:marLeft w:val="0"/>
              <w:marRight w:val="0"/>
              <w:marTop w:val="0"/>
              <w:marBottom w:val="0"/>
              <w:divBdr>
                <w:top w:val="none" w:sz="0" w:space="0" w:color="auto"/>
                <w:left w:val="none" w:sz="0" w:space="0" w:color="auto"/>
                <w:bottom w:val="none" w:sz="0" w:space="0" w:color="auto"/>
                <w:right w:val="none" w:sz="0" w:space="0" w:color="auto"/>
              </w:divBdr>
              <w:divsChild>
                <w:div w:id="134004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21429">
          <w:marLeft w:val="0"/>
          <w:marRight w:val="0"/>
          <w:marTop w:val="0"/>
          <w:marBottom w:val="0"/>
          <w:divBdr>
            <w:top w:val="none" w:sz="0" w:space="0" w:color="auto"/>
            <w:left w:val="none" w:sz="0" w:space="0" w:color="auto"/>
            <w:bottom w:val="none" w:sz="0" w:space="0" w:color="auto"/>
            <w:right w:val="none" w:sz="0" w:space="0" w:color="auto"/>
          </w:divBdr>
          <w:divsChild>
            <w:div w:id="1551846654">
              <w:marLeft w:val="0"/>
              <w:marRight w:val="0"/>
              <w:marTop w:val="0"/>
              <w:marBottom w:val="0"/>
              <w:divBdr>
                <w:top w:val="none" w:sz="0" w:space="0" w:color="auto"/>
                <w:left w:val="none" w:sz="0" w:space="0" w:color="auto"/>
                <w:bottom w:val="none" w:sz="0" w:space="0" w:color="auto"/>
                <w:right w:val="none" w:sz="0" w:space="0" w:color="auto"/>
              </w:divBdr>
              <w:divsChild>
                <w:div w:id="149148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93761">
          <w:marLeft w:val="0"/>
          <w:marRight w:val="0"/>
          <w:marTop w:val="0"/>
          <w:marBottom w:val="0"/>
          <w:divBdr>
            <w:top w:val="none" w:sz="0" w:space="0" w:color="auto"/>
            <w:left w:val="none" w:sz="0" w:space="0" w:color="auto"/>
            <w:bottom w:val="none" w:sz="0" w:space="0" w:color="auto"/>
            <w:right w:val="none" w:sz="0" w:space="0" w:color="auto"/>
          </w:divBdr>
          <w:divsChild>
            <w:div w:id="2096969494">
              <w:marLeft w:val="0"/>
              <w:marRight w:val="0"/>
              <w:marTop w:val="0"/>
              <w:marBottom w:val="0"/>
              <w:divBdr>
                <w:top w:val="none" w:sz="0" w:space="0" w:color="auto"/>
                <w:left w:val="none" w:sz="0" w:space="0" w:color="auto"/>
                <w:bottom w:val="none" w:sz="0" w:space="0" w:color="auto"/>
                <w:right w:val="none" w:sz="0" w:space="0" w:color="auto"/>
              </w:divBdr>
              <w:divsChild>
                <w:div w:id="9964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3947">
          <w:marLeft w:val="0"/>
          <w:marRight w:val="0"/>
          <w:marTop w:val="0"/>
          <w:marBottom w:val="0"/>
          <w:divBdr>
            <w:top w:val="none" w:sz="0" w:space="0" w:color="auto"/>
            <w:left w:val="none" w:sz="0" w:space="0" w:color="auto"/>
            <w:bottom w:val="none" w:sz="0" w:space="0" w:color="auto"/>
            <w:right w:val="none" w:sz="0" w:space="0" w:color="auto"/>
          </w:divBdr>
          <w:divsChild>
            <w:div w:id="1630933780">
              <w:marLeft w:val="0"/>
              <w:marRight w:val="0"/>
              <w:marTop w:val="0"/>
              <w:marBottom w:val="0"/>
              <w:divBdr>
                <w:top w:val="none" w:sz="0" w:space="0" w:color="auto"/>
                <w:left w:val="none" w:sz="0" w:space="0" w:color="auto"/>
                <w:bottom w:val="none" w:sz="0" w:space="0" w:color="auto"/>
                <w:right w:val="none" w:sz="0" w:space="0" w:color="auto"/>
              </w:divBdr>
              <w:divsChild>
                <w:div w:id="2460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6759">
          <w:marLeft w:val="0"/>
          <w:marRight w:val="0"/>
          <w:marTop w:val="0"/>
          <w:marBottom w:val="0"/>
          <w:divBdr>
            <w:top w:val="none" w:sz="0" w:space="0" w:color="auto"/>
            <w:left w:val="none" w:sz="0" w:space="0" w:color="auto"/>
            <w:bottom w:val="none" w:sz="0" w:space="0" w:color="auto"/>
            <w:right w:val="none" w:sz="0" w:space="0" w:color="auto"/>
          </w:divBdr>
          <w:divsChild>
            <w:div w:id="1927375602">
              <w:marLeft w:val="0"/>
              <w:marRight w:val="0"/>
              <w:marTop w:val="0"/>
              <w:marBottom w:val="0"/>
              <w:divBdr>
                <w:top w:val="none" w:sz="0" w:space="0" w:color="auto"/>
                <w:left w:val="none" w:sz="0" w:space="0" w:color="auto"/>
                <w:bottom w:val="none" w:sz="0" w:space="0" w:color="auto"/>
                <w:right w:val="none" w:sz="0" w:space="0" w:color="auto"/>
              </w:divBdr>
              <w:divsChild>
                <w:div w:id="9510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095847">
      <w:bodyDiv w:val="1"/>
      <w:marLeft w:val="0"/>
      <w:marRight w:val="0"/>
      <w:marTop w:val="0"/>
      <w:marBottom w:val="0"/>
      <w:divBdr>
        <w:top w:val="none" w:sz="0" w:space="0" w:color="auto"/>
        <w:left w:val="none" w:sz="0" w:space="0" w:color="auto"/>
        <w:bottom w:val="none" w:sz="0" w:space="0" w:color="auto"/>
        <w:right w:val="none" w:sz="0" w:space="0" w:color="auto"/>
      </w:divBdr>
      <w:divsChild>
        <w:div w:id="176164093">
          <w:marLeft w:val="0"/>
          <w:marRight w:val="0"/>
          <w:marTop w:val="330"/>
          <w:marBottom w:val="330"/>
          <w:divBdr>
            <w:top w:val="none" w:sz="0" w:space="0" w:color="auto"/>
            <w:left w:val="none" w:sz="0" w:space="0" w:color="auto"/>
            <w:bottom w:val="none" w:sz="0" w:space="0" w:color="auto"/>
            <w:right w:val="none" w:sz="0" w:space="0" w:color="auto"/>
          </w:divBdr>
          <w:divsChild>
            <w:div w:id="549920180">
              <w:marLeft w:val="0"/>
              <w:marRight w:val="0"/>
              <w:marTop w:val="360"/>
              <w:marBottom w:val="0"/>
              <w:divBdr>
                <w:top w:val="none" w:sz="0" w:space="0" w:color="auto"/>
                <w:left w:val="none" w:sz="0" w:space="0" w:color="auto"/>
                <w:bottom w:val="none" w:sz="0" w:space="0" w:color="auto"/>
                <w:right w:val="none" w:sz="0" w:space="0" w:color="auto"/>
              </w:divBdr>
              <w:divsChild>
                <w:div w:id="5918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48723">
      <w:bodyDiv w:val="1"/>
      <w:marLeft w:val="0"/>
      <w:marRight w:val="0"/>
      <w:marTop w:val="0"/>
      <w:marBottom w:val="0"/>
      <w:divBdr>
        <w:top w:val="none" w:sz="0" w:space="0" w:color="auto"/>
        <w:left w:val="none" w:sz="0" w:space="0" w:color="auto"/>
        <w:bottom w:val="none" w:sz="0" w:space="0" w:color="auto"/>
        <w:right w:val="none" w:sz="0" w:space="0" w:color="auto"/>
      </w:divBdr>
      <w:divsChild>
        <w:div w:id="121116829">
          <w:marLeft w:val="0"/>
          <w:marRight w:val="0"/>
          <w:marTop w:val="0"/>
          <w:marBottom w:val="240"/>
          <w:divBdr>
            <w:top w:val="none" w:sz="0" w:space="0" w:color="auto"/>
            <w:left w:val="none" w:sz="0" w:space="0" w:color="auto"/>
            <w:bottom w:val="none" w:sz="0" w:space="0" w:color="auto"/>
            <w:right w:val="none" w:sz="0" w:space="0" w:color="auto"/>
          </w:divBdr>
        </w:div>
        <w:div w:id="1304386438">
          <w:marLeft w:val="0"/>
          <w:marRight w:val="0"/>
          <w:marTop w:val="0"/>
          <w:marBottom w:val="240"/>
          <w:divBdr>
            <w:top w:val="none" w:sz="0" w:space="0" w:color="auto"/>
            <w:left w:val="none" w:sz="0" w:space="0" w:color="auto"/>
            <w:bottom w:val="none" w:sz="0" w:space="0" w:color="auto"/>
            <w:right w:val="none" w:sz="0" w:space="0" w:color="auto"/>
          </w:divBdr>
        </w:div>
      </w:divsChild>
    </w:div>
    <w:div w:id="1281112251">
      <w:bodyDiv w:val="1"/>
      <w:marLeft w:val="0"/>
      <w:marRight w:val="0"/>
      <w:marTop w:val="0"/>
      <w:marBottom w:val="0"/>
      <w:divBdr>
        <w:top w:val="none" w:sz="0" w:space="0" w:color="auto"/>
        <w:left w:val="none" w:sz="0" w:space="0" w:color="auto"/>
        <w:bottom w:val="none" w:sz="0" w:space="0" w:color="auto"/>
        <w:right w:val="none" w:sz="0" w:space="0" w:color="auto"/>
      </w:divBdr>
    </w:div>
    <w:div w:id="1283459733">
      <w:bodyDiv w:val="1"/>
      <w:marLeft w:val="0"/>
      <w:marRight w:val="0"/>
      <w:marTop w:val="0"/>
      <w:marBottom w:val="0"/>
      <w:divBdr>
        <w:top w:val="none" w:sz="0" w:space="0" w:color="auto"/>
        <w:left w:val="none" w:sz="0" w:space="0" w:color="auto"/>
        <w:bottom w:val="none" w:sz="0" w:space="0" w:color="auto"/>
        <w:right w:val="none" w:sz="0" w:space="0" w:color="auto"/>
      </w:divBdr>
      <w:divsChild>
        <w:div w:id="1728726757">
          <w:marLeft w:val="0"/>
          <w:marRight w:val="0"/>
          <w:marTop w:val="0"/>
          <w:marBottom w:val="0"/>
          <w:divBdr>
            <w:top w:val="none" w:sz="0" w:space="0" w:color="auto"/>
            <w:left w:val="none" w:sz="0" w:space="0" w:color="auto"/>
            <w:bottom w:val="none" w:sz="0" w:space="0" w:color="auto"/>
            <w:right w:val="none" w:sz="0" w:space="0" w:color="auto"/>
          </w:divBdr>
          <w:divsChild>
            <w:div w:id="1455060256">
              <w:marLeft w:val="0"/>
              <w:marRight w:val="0"/>
              <w:marTop w:val="0"/>
              <w:marBottom w:val="0"/>
              <w:divBdr>
                <w:top w:val="none" w:sz="0" w:space="0" w:color="auto"/>
                <w:left w:val="none" w:sz="0" w:space="0" w:color="auto"/>
                <w:bottom w:val="none" w:sz="0" w:space="0" w:color="auto"/>
                <w:right w:val="none" w:sz="0" w:space="0" w:color="auto"/>
              </w:divBdr>
              <w:divsChild>
                <w:div w:id="77459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4216">
      <w:bodyDiv w:val="1"/>
      <w:marLeft w:val="0"/>
      <w:marRight w:val="0"/>
      <w:marTop w:val="0"/>
      <w:marBottom w:val="0"/>
      <w:divBdr>
        <w:top w:val="none" w:sz="0" w:space="0" w:color="auto"/>
        <w:left w:val="none" w:sz="0" w:space="0" w:color="auto"/>
        <w:bottom w:val="none" w:sz="0" w:space="0" w:color="auto"/>
        <w:right w:val="none" w:sz="0" w:space="0" w:color="auto"/>
      </w:divBdr>
      <w:divsChild>
        <w:div w:id="816461106">
          <w:marLeft w:val="0"/>
          <w:marRight w:val="0"/>
          <w:marTop w:val="0"/>
          <w:marBottom w:val="0"/>
          <w:divBdr>
            <w:top w:val="none" w:sz="0" w:space="0" w:color="auto"/>
            <w:left w:val="none" w:sz="0" w:space="0" w:color="auto"/>
            <w:bottom w:val="none" w:sz="0" w:space="0" w:color="auto"/>
            <w:right w:val="none" w:sz="0" w:space="0" w:color="auto"/>
          </w:divBdr>
          <w:divsChild>
            <w:div w:id="3362349">
              <w:marLeft w:val="0"/>
              <w:marRight w:val="0"/>
              <w:marTop w:val="0"/>
              <w:marBottom w:val="0"/>
              <w:divBdr>
                <w:top w:val="none" w:sz="0" w:space="0" w:color="auto"/>
                <w:left w:val="none" w:sz="0" w:space="0" w:color="auto"/>
                <w:bottom w:val="none" w:sz="0" w:space="0" w:color="auto"/>
                <w:right w:val="none" w:sz="0" w:space="0" w:color="auto"/>
              </w:divBdr>
              <w:divsChild>
                <w:div w:id="469464">
                  <w:marLeft w:val="0"/>
                  <w:marRight w:val="0"/>
                  <w:marTop w:val="0"/>
                  <w:marBottom w:val="0"/>
                  <w:divBdr>
                    <w:top w:val="none" w:sz="0" w:space="0" w:color="auto"/>
                    <w:left w:val="none" w:sz="0" w:space="0" w:color="auto"/>
                    <w:bottom w:val="none" w:sz="0" w:space="0" w:color="auto"/>
                    <w:right w:val="none" w:sz="0" w:space="0" w:color="auto"/>
                  </w:divBdr>
                </w:div>
                <w:div w:id="632560957">
                  <w:marLeft w:val="0"/>
                  <w:marRight w:val="0"/>
                  <w:marTop w:val="0"/>
                  <w:marBottom w:val="0"/>
                  <w:divBdr>
                    <w:top w:val="none" w:sz="0" w:space="0" w:color="auto"/>
                    <w:left w:val="none" w:sz="0" w:space="0" w:color="auto"/>
                    <w:bottom w:val="none" w:sz="0" w:space="0" w:color="auto"/>
                    <w:right w:val="none" w:sz="0" w:space="0" w:color="auto"/>
                  </w:divBdr>
                </w:div>
                <w:div w:id="796484061">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80046617">
                      <w:marLeft w:val="360"/>
                      <w:marRight w:val="360"/>
                      <w:marTop w:val="180"/>
                      <w:marBottom w:val="360"/>
                      <w:divBdr>
                        <w:top w:val="none" w:sz="0" w:space="0" w:color="auto"/>
                        <w:left w:val="none" w:sz="0" w:space="0" w:color="auto"/>
                        <w:bottom w:val="none" w:sz="0" w:space="0" w:color="auto"/>
                        <w:right w:val="none" w:sz="0" w:space="0" w:color="auto"/>
                      </w:divBdr>
                      <w:divsChild>
                        <w:div w:id="572200905">
                          <w:marLeft w:val="0"/>
                          <w:marRight w:val="0"/>
                          <w:marTop w:val="330"/>
                          <w:marBottom w:val="330"/>
                          <w:divBdr>
                            <w:top w:val="none" w:sz="0" w:space="0" w:color="auto"/>
                            <w:left w:val="none" w:sz="0" w:space="0" w:color="auto"/>
                            <w:bottom w:val="none" w:sz="0" w:space="0" w:color="auto"/>
                            <w:right w:val="none" w:sz="0" w:space="0" w:color="auto"/>
                          </w:divBdr>
                          <w:divsChild>
                            <w:div w:id="1190795733">
                              <w:marLeft w:val="0"/>
                              <w:marRight w:val="0"/>
                              <w:marTop w:val="360"/>
                              <w:marBottom w:val="0"/>
                              <w:divBdr>
                                <w:top w:val="none" w:sz="0" w:space="0" w:color="auto"/>
                                <w:left w:val="none" w:sz="0" w:space="0" w:color="auto"/>
                                <w:bottom w:val="none" w:sz="0" w:space="0" w:color="auto"/>
                                <w:right w:val="none" w:sz="0" w:space="0" w:color="auto"/>
                              </w:divBdr>
                              <w:divsChild>
                                <w:div w:id="11689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421861">
                      <w:marLeft w:val="0"/>
                      <w:marRight w:val="0"/>
                      <w:marTop w:val="0"/>
                      <w:marBottom w:val="0"/>
                      <w:divBdr>
                        <w:top w:val="none" w:sz="0" w:space="0" w:color="auto"/>
                        <w:left w:val="none" w:sz="0" w:space="0" w:color="auto"/>
                        <w:bottom w:val="none" w:sz="0" w:space="0" w:color="auto"/>
                        <w:right w:val="none" w:sz="0" w:space="0" w:color="auto"/>
                      </w:divBdr>
                    </w:div>
                  </w:divsChild>
                </w:div>
                <w:div w:id="955873362">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76098368">
                      <w:marLeft w:val="360"/>
                      <w:marRight w:val="360"/>
                      <w:marTop w:val="180"/>
                      <w:marBottom w:val="360"/>
                      <w:divBdr>
                        <w:top w:val="none" w:sz="0" w:space="0" w:color="auto"/>
                        <w:left w:val="none" w:sz="0" w:space="0" w:color="auto"/>
                        <w:bottom w:val="none" w:sz="0" w:space="0" w:color="auto"/>
                        <w:right w:val="none" w:sz="0" w:space="0" w:color="auto"/>
                      </w:divBdr>
                    </w:div>
                    <w:div w:id="1892620156">
                      <w:marLeft w:val="0"/>
                      <w:marRight w:val="0"/>
                      <w:marTop w:val="0"/>
                      <w:marBottom w:val="0"/>
                      <w:divBdr>
                        <w:top w:val="none" w:sz="0" w:space="0" w:color="auto"/>
                        <w:left w:val="none" w:sz="0" w:space="0" w:color="auto"/>
                        <w:bottom w:val="none" w:sz="0" w:space="0" w:color="auto"/>
                        <w:right w:val="none" w:sz="0" w:space="0" w:color="auto"/>
                      </w:divBdr>
                    </w:div>
                  </w:divsChild>
                </w:div>
                <w:div w:id="1652905353">
                  <w:marLeft w:val="0"/>
                  <w:marRight w:val="0"/>
                  <w:marTop w:val="330"/>
                  <w:marBottom w:val="330"/>
                  <w:divBdr>
                    <w:top w:val="none" w:sz="0" w:space="0" w:color="auto"/>
                    <w:left w:val="none" w:sz="0" w:space="0" w:color="auto"/>
                    <w:bottom w:val="none" w:sz="0" w:space="0" w:color="auto"/>
                    <w:right w:val="none" w:sz="0" w:space="0" w:color="auto"/>
                  </w:divBdr>
                  <w:divsChild>
                    <w:div w:id="2102137526">
                      <w:marLeft w:val="0"/>
                      <w:marRight w:val="0"/>
                      <w:marTop w:val="360"/>
                      <w:marBottom w:val="0"/>
                      <w:divBdr>
                        <w:top w:val="none" w:sz="0" w:space="0" w:color="auto"/>
                        <w:left w:val="none" w:sz="0" w:space="0" w:color="auto"/>
                        <w:bottom w:val="none" w:sz="0" w:space="0" w:color="auto"/>
                        <w:right w:val="none" w:sz="0" w:space="0" w:color="auto"/>
                      </w:divBdr>
                      <w:divsChild>
                        <w:div w:id="2594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85928">
                  <w:marLeft w:val="0"/>
                  <w:marRight w:val="0"/>
                  <w:marTop w:val="0"/>
                  <w:marBottom w:val="0"/>
                  <w:divBdr>
                    <w:top w:val="none" w:sz="0" w:space="0" w:color="auto"/>
                    <w:left w:val="none" w:sz="0" w:space="0" w:color="auto"/>
                    <w:bottom w:val="none" w:sz="0" w:space="0" w:color="auto"/>
                    <w:right w:val="none" w:sz="0" w:space="0" w:color="auto"/>
                  </w:divBdr>
                </w:div>
                <w:div w:id="1836215838">
                  <w:marLeft w:val="0"/>
                  <w:marRight w:val="0"/>
                  <w:marTop w:val="0"/>
                  <w:marBottom w:val="0"/>
                  <w:divBdr>
                    <w:top w:val="none" w:sz="0" w:space="0" w:color="auto"/>
                    <w:left w:val="none" w:sz="0" w:space="0" w:color="auto"/>
                    <w:bottom w:val="none" w:sz="0" w:space="0" w:color="auto"/>
                    <w:right w:val="none" w:sz="0" w:space="0" w:color="auto"/>
                  </w:divBdr>
                </w:div>
                <w:div w:id="21251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925758">
      <w:bodyDiv w:val="1"/>
      <w:marLeft w:val="0"/>
      <w:marRight w:val="0"/>
      <w:marTop w:val="0"/>
      <w:marBottom w:val="0"/>
      <w:divBdr>
        <w:top w:val="none" w:sz="0" w:space="0" w:color="auto"/>
        <w:left w:val="none" w:sz="0" w:space="0" w:color="auto"/>
        <w:bottom w:val="none" w:sz="0" w:space="0" w:color="auto"/>
        <w:right w:val="none" w:sz="0" w:space="0" w:color="auto"/>
      </w:divBdr>
    </w:div>
    <w:div w:id="1297223125">
      <w:bodyDiv w:val="1"/>
      <w:marLeft w:val="0"/>
      <w:marRight w:val="0"/>
      <w:marTop w:val="0"/>
      <w:marBottom w:val="0"/>
      <w:divBdr>
        <w:top w:val="none" w:sz="0" w:space="0" w:color="auto"/>
        <w:left w:val="none" w:sz="0" w:space="0" w:color="auto"/>
        <w:bottom w:val="none" w:sz="0" w:space="0" w:color="auto"/>
        <w:right w:val="none" w:sz="0" w:space="0" w:color="auto"/>
      </w:divBdr>
    </w:div>
    <w:div w:id="1306357402">
      <w:bodyDiv w:val="1"/>
      <w:marLeft w:val="0"/>
      <w:marRight w:val="0"/>
      <w:marTop w:val="0"/>
      <w:marBottom w:val="0"/>
      <w:divBdr>
        <w:top w:val="none" w:sz="0" w:space="0" w:color="auto"/>
        <w:left w:val="none" w:sz="0" w:space="0" w:color="auto"/>
        <w:bottom w:val="none" w:sz="0" w:space="0" w:color="auto"/>
        <w:right w:val="none" w:sz="0" w:space="0" w:color="auto"/>
      </w:divBdr>
    </w:div>
    <w:div w:id="1313756493">
      <w:bodyDiv w:val="1"/>
      <w:marLeft w:val="0"/>
      <w:marRight w:val="0"/>
      <w:marTop w:val="0"/>
      <w:marBottom w:val="0"/>
      <w:divBdr>
        <w:top w:val="none" w:sz="0" w:space="0" w:color="auto"/>
        <w:left w:val="none" w:sz="0" w:space="0" w:color="auto"/>
        <w:bottom w:val="none" w:sz="0" w:space="0" w:color="auto"/>
        <w:right w:val="none" w:sz="0" w:space="0" w:color="auto"/>
      </w:divBdr>
    </w:div>
    <w:div w:id="1314214215">
      <w:bodyDiv w:val="1"/>
      <w:marLeft w:val="0"/>
      <w:marRight w:val="0"/>
      <w:marTop w:val="0"/>
      <w:marBottom w:val="0"/>
      <w:divBdr>
        <w:top w:val="none" w:sz="0" w:space="0" w:color="auto"/>
        <w:left w:val="none" w:sz="0" w:space="0" w:color="auto"/>
        <w:bottom w:val="none" w:sz="0" w:space="0" w:color="auto"/>
        <w:right w:val="none" w:sz="0" w:space="0" w:color="auto"/>
      </w:divBdr>
    </w:div>
    <w:div w:id="1314866603">
      <w:bodyDiv w:val="1"/>
      <w:marLeft w:val="0"/>
      <w:marRight w:val="0"/>
      <w:marTop w:val="0"/>
      <w:marBottom w:val="0"/>
      <w:divBdr>
        <w:top w:val="none" w:sz="0" w:space="0" w:color="auto"/>
        <w:left w:val="none" w:sz="0" w:space="0" w:color="auto"/>
        <w:bottom w:val="none" w:sz="0" w:space="0" w:color="auto"/>
        <w:right w:val="none" w:sz="0" w:space="0" w:color="auto"/>
      </w:divBdr>
      <w:divsChild>
        <w:div w:id="593363772">
          <w:marLeft w:val="0"/>
          <w:marRight w:val="0"/>
          <w:marTop w:val="0"/>
          <w:marBottom w:val="0"/>
          <w:divBdr>
            <w:top w:val="none" w:sz="0" w:space="0" w:color="auto"/>
            <w:left w:val="none" w:sz="0" w:space="0" w:color="auto"/>
            <w:bottom w:val="none" w:sz="0" w:space="0" w:color="auto"/>
            <w:right w:val="none" w:sz="0" w:space="0" w:color="auto"/>
          </w:divBdr>
        </w:div>
        <w:div w:id="1741173162">
          <w:marLeft w:val="0"/>
          <w:marRight w:val="0"/>
          <w:marTop w:val="0"/>
          <w:marBottom w:val="0"/>
          <w:divBdr>
            <w:top w:val="none" w:sz="0" w:space="0" w:color="auto"/>
            <w:left w:val="none" w:sz="0" w:space="0" w:color="auto"/>
            <w:bottom w:val="none" w:sz="0" w:space="0" w:color="auto"/>
            <w:right w:val="none" w:sz="0" w:space="0" w:color="auto"/>
          </w:divBdr>
          <w:divsChild>
            <w:div w:id="1257708669">
              <w:marLeft w:val="0"/>
              <w:marRight w:val="0"/>
              <w:marTop w:val="0"/>
              <w:marBottom w:val="0"/>
              <w:divBdr>
                <w:top w:val="none" w:sz="0" w:space="0" w:color="auto"/>
                <w:left w:val="none" w:sz="0" w:space="0" w:color="auto"/>
                <w:bottom w:val="none" w:sz="0" w:space="0" w:color="auto"/>
                <w:right w:val="none" w:sz="0" w:space="0" w:color="auto"/>
              </w:divBdr>
              <w:divsChild>
                <w:div w:id="1342853294">
                  <w:marLeft w:val="0"/>
                  <w:marRight w:val="0"/>
                  <w:marTop w:val="0"/>
                  <w:marBottom w:val="0"/>
                  <w:divBdr>
                    <w:top w:val="none" w:sz="0" w:space="0" w:color="auto"/>
                    <w:left w:val="none" w:sz="0" w:space="0" w:color="auto"/>
                    <w:bottom w:val="none" w:sz="0" w:space="0" w:color="auto"/>
                    <w:right w:val="none" w:sz="0" w:space="0" w:color="auto"/>
                  </w:divBdr>
                  <w:divsChild>
                    <w:div w:id="2385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840523">
      <w:bodyDiv w:val="1"/>
      <w:marLeft w:val="0"/>
      <w:marRight w:val="0"/>
      <w:marTop w:val="0"/>
      <w:marBottom w:val="0"/>
      <w:divBdr>
        <w:top w:val="none" w:sz="0" w:space="0" w:color="auto"/>
        <w:left w:val="none" w:sz="0" w:space="0" w:color="auto"/>
        <w:bottom w:val="none" w:sz="0" w:space="0" w:color="auto"/>
        <w:right w:val="none" w:sz="0" w:space="0" w:color="auto"/>
      </w:divBdr>
    </w:div>
    <w:div w:id="1320227920">
      <w:bodyDiv w:val="1"/>
      <w:marLeft w:val="0"/>
      <w:marRight w:val="0"/>
      <w:marTop w:val="0"/>
      <w:marBottom w:val="0"/>
      <w:divBdr>
        <w:top w:val="none" w:sz="0" w:space="0" w:color="auto"/>
        <w:left w:val="none" w:sz="0" w:space="0" w:color="auto"/>
        <w:bottom w:val="none" w:sz="0" w:space="0" w:color="auto"/>
        <w:right w:val="none" w:sz="0" w:space="0" w:color="auto"/>
      </w:divBdr>
      <w:divsChild>
        <w:div w:id="219635761">
          <w:marLeft w:val="0"/>
          <w:marRight w:val="0"/>
          <w:marTop w:val="0"/>
          <w:marBottom w:val="0"/>
          <w:divBdr>
            <w:top w:val="none" w:sz="0" w:space="0" w:color="auto"/>
            <w:left w:val="none" w:sz="0" w:space="0" w:color="auto"/>
            <w:bottom w:val="none" w:sz="0" w:space="0" w:color="auto"/>
            <w:right w:val="none" w:sz="0" w:space="0" w:color="auto"/>
          </w:divBdr>
          <w:divsChild>
            <w:div w:id="1634018967">
              <w:marLeft w:val="0"/>
              <w:marRight w:val="0"/>
              <w:marTop w:val="0"/>
              <w:marBottom w:val="0"/>
              <w:divBdr>
                <w:top w:val="none" w:sz="0" w:space="0" w:color="auto"/>
                <w:left w:val="none" w:sz="0" w:space="0" w:color="auto"/>
                <w:bottom w:val="none" w:sz="0" w:space="0" w:color="auto"/>
                <w:right w:val="none" w:sz="0" w:space="0" w:color="auto"/>
              </w:divBdr>
              <w:divsChild>
                <w:div w:id="93887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0240">
          <w:marLeft w:val="0"/>
          <w:marRight w:val="0"/>
          <w:marTop w:val="0"/>
          <w:marBottom w:val="0"/>
          <w:divBdr>
            <w:top w:val="none" w:sz="0" w:space="0" w:color="auto"/>
            <w:left w:val="none" w:sz="0" w:space="0" w:color="auto"/>
            <w:bottom w:val="none" w:sz="0" w:space="0" w:color="auto"/>
            <w:right w:val="none" w:sz="0" w:space="0" w:color="auto"/>
          </w:divBdr>
          <w:divsChild>
            <w:div w:id="294144129">
              <w:marLeft w:val="0"/>
              <w:marRight w:val="0"/>
              <w:marTop w:val="0"/>
              <w:marBottom w:val="0"/>
              <w:divBdr>
                <w:top w:val="none" w:sz="0" w:space="0" w:color="auto"/>
                <w:left w:val="none" w:sz="0" w:space="0" w:color="auto"/>
                <w:bottom w:val="none" w:sz="0" w:space="0" w:color="auto"/>
                <w:right w:val="none" w:sz="0" w:space="0" w:color="auto"/>
              </w:divBdr>
              <w:divsChild>
                <w:div w:id="41871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90223">
          <w:marLeft w:val="0"/>
          <w:marRight w:val="0"/>
          <w:marTop w:val="0"/>
          <w:marBottom w:val="0"/>
          <w:divBdr>
            <w:top w:val="none" w:sz="0" w:space="0" w:color="auto"/>
            <w:left w:val="none" w:sz="0" w:space="0" w:color="auto"/>
            <w:bottom w:val="none" w:sz="0" w:space="0" w:color="auto"/>
            <w:right w:val="none" w:sz="0" w:space="0" w:color="auto"/>
          </w:divBdr>
          <w:divsChild>
            <w:div w:id="1546678388">
              <w:marLeft w:val="0"/>
              <w:marRight w:val="0"/>
              <w:marTop w:val="0"/>
              <w:marBottom w:val="0"/>
              <w:divBdr>
                <w:top w:val="none" w:sz="0" w:space="0" w:color="auto"/>
                <w:left w:val="none" w:sz="0" w:space="0" w:color="auto"/>
                <w:bottom w:val="none" w:sz="0" w:space="0" w:color="auto"/>
                <w:right w:val="none" w:sz="0" w:space="0" w:color="auto"/>
              </w:divBdr>
              <w:divsChild>
                <w:div w:id="3445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504221">
      <w:bodyDiv w:val="1"/>
      <w:marLeft w:val="0"/>
      <w:marRight w:val="0"/>
      <w:marTop w:val="0"/>
      <w:marBottom w:val="0"/>
      <w:divBdr>
        <w:top w:val="none" w:sz="0" w:space="0" w:color="auto"/>
        <w:left w:val="none" w:sz="0" w:space="0" w:color="auto"/>
        <w:bottom w:val="none" w:sz="0" w:space="0" w:color="auto"/>
        <w:right w:val="none" w:sz="0" w:space="0" w:color="auto"/>
      </w:divBdr>
      <w:divsChild>
        <w:div w:id="123012558">
          <w:marLeft w:val="0"/>
          <w:marRight w:val="0"/>
          <w:marTop w:val="0"/>
          <w:marBottom w:val="0"/>
          <w:divBdr>
            <w:top w:val="none" w:sz="0" w:space="0" w:color="auto"/>
            <w:left w:val="none" w:sz="0" w:space="0" w:color="auto"/>
            <w:bottom w:val="none" w:sz="0" w:space="0" w:color="auto"/>
            <w:right w:val="none" w:sz="0" w:space="0" w:color="auto"/>
          </w:divBdr>
        </w:div>
        <w:div w:id="1173645678">
          <w:marLeft w:val="0"/>
          <w:marRight w:val="0"/>
          <w:marTop w:val="0"/>
          <w:marBottom w:val="0"/>
          <w:divBdr>
            <w:top w:val="none" w:sz="0" w:space="0" w:color="auto"/>
            <w:left w:val="none" w:sz="0" w:space="0" w:color="auto"/>
            <w:bottom w:val="none" w:sz="0" w:space="0" w:color="auto"/>
            <w:right w:val="none" w:sz="0" w:space="0" w:color="auto"/>
          </w:divBdr>
          <w:divsChild>
            <w:div w:id="1482766151">
              <w:marLeft w:val="0"/>
              <w:marRight w:val="0"/>
              <w:marTop w:val="0"/>
              <w:marBottom w:val="0"/>
              <w:divBdr>
                <w:top w:val="none" w:sz="0" w:space="0" w:color="auto"/>
                <w:left w:val="none" w:sz="0" w:space="0" w:color="auto"/>
                <w:bottom w:val="none" w:sz="0" w:space="0" w:color="auto"/>
                <w:right w:val="none" w:sz="0" w:space="0" w:color="auto"/>
              </w:divBdr>
              <w:divsChild>
                <w:div w:id="393968891">
                  <w:marLeft w:val="0"/>
                  <w:marRight w:val="0"/>
                  <w:marTop w:val="0"/>
                  <w:marBottom w:val="0"/>
                  <w:divBdr>
                    <w:top w:val="none" w:sz="0" w:space="0" w:color="auto"/>
                    <w:left w:val="none" w:sz="0" w:space="0" w:color="auto"/>
                    <w:bottom w:val="none" w:sz="0" w:space="0" w:color="auto"/>
                    <w:right w:val="none" w:sz="0" w:space="0" w:color="auto"/>
                  </w:divBdr>
                  <w:divsChild>
                    <w:div w:id="114963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325648">
          <w:marLeft w:val="0"/>
          <w:marRight w:val="0"/>
          <w:marTop w:val="0"/>
          <w:marBottom w:val="0"/>
          <w:divBdr>
            <w:top w:val="none" w:sz="0" w:space="0" w:color="auto"/>
            <w:left w:val="none" w:sz="0" w:space="0" w:color="auto"/>
            <w:bottom w:val="none" w:sz="0" w:space="0" w:color="auto"/>
            <w:right w:val="none" w:sz="0" w:space="0" w:color="auto"/>
          </w:divBdr>
          <w:divsChild>
            <w:div w:id="1067266214">
              <w:marLeft w:val="0"/>
              <w:marRight w:val="0"/>
              <w:marTop w:val="0"/>
              <w:marBottom w:val="0"/>
              <w:divBdr>
                <w:top w:val="none" w:sz="0" w:space="0" w:color="auto"/>
                <w:left w:val="none" w:sz="0" w:space="0" w:color="auto"/>
                <w:bottom w:val="none" w:sz="0" w:space="0" w:color="auto"/>
                <w:right w:val="none" w:sz="0" w:space="0" w:color="auto"/>
              </w:divBdr>
              <w:divsChild>
                <w:div w:id="14183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63981">
          <w:marLeft w:val="0"/>
          <w:marRight w:val="0"/>
          <w:marTop w:val="0"/>
          <w:marBottom w:val="0"/>
          <w:divBdr>
            <w:top w:val="none" w:sz="0" w:space="0" w:color="auto"/>
            <w:left w:val="none" w:sz="0" w:space="0" w:color="auto"/>
            <w:bottom w:val="none" w:sz="0" w:space="0" w:color="auto"/>
            <w:right w:val="none" w:sz="0" w:space="0" w:color="auto"/>
          </w:divBdr>
        </w:div>
      </w:divsChild>
    </w:div>
    <w:div w:id="1323464303">
      <w:bodyDiv w:val="1"/>
      <w:marLeft w:val="0"/>
      <w:marRight w:val="0"/>
      <w:marTop w:val="0"/>
      <w:marBottom w:val="0"/>
      <w:divBdr>
        <w:top w:val="none" w:sz="0" w:space="0" w:color="auto"/>
        <w:left w:val="none" w:sz="0" w:space="0" w:color="auto"/>
        <w:bottom w:val="none" w:sz="0" w:space="0" w:color="auto"/>
        <w:right w:val="none" w:sz="0" w:space="0" w:color="auto"/>
      </w:divBdr>
    </w:div>
    <w:div w:id="1325553068">
      <w:bodyDiv w:val="1"/>
      <w:marLeft w:val="0"/>
      <w:marRight w:val="0"/>
      <w:marTop w:val="0"/>
      <w:marBottom w:val="0"/>
      <w:divBdr>
        <w:top w:val="none" w:sz="0" w:space="0" w:color="auto"/>
        <w:left w:val="none" w:sz="0" w:space="0" w:color="auto"/>
        <w:bottom w:val="none" w:sz="0" w:space="0" w:color="auto"/>
        <w:right w:val="none" w:sz="0" w:space="0" w:color="auto"/>
      </w:divBdr>
      <w:divsChild>
        <w:div w:id="177425929">
          <w:marLeft w:val="0"/>
          <w:marRight w:val="0"/>
          <w:marTop w:val="330"/>
          <w:marBottom w:val="330"/>
          <w:divBdr>
            <w:top w:val="none" w:sz="0" w:space="0" w:color="auto"/>
            <w:left w:val="none" w:sz="0" w:space="0" w:color="auto"/>
            <w:bottom w:val="none" w:sz="0" w:space="0" w:color="auto"/>
            <w:right w:val="none" w:sz="0" w:space="0" w:color="auto"/>
          </w:divBdr>
          <w:divsChild>
            <w:div w:id="1530101215">
              <w:marLeft w:val="0"/>
              <w:marRight w:val="0"/>
              <w:marTop w:val="360"/>
              <w:marBottom w:val="0"/>
              <w:divBdr>
                <w:top w:val="none" w:sz="0" w:space="0" w:color="auto"/>
                <w:left w:val="none" w:sz="0" w:space="0" w:color="auto"/>
                <w:bottom w:val="none" w:sz="0" w:space="0" w:color="auto"/>
                <w:right w:val="none" w:sz="0" w:space="0" w:color="auto"/>
              </w:divBdr>
              <w:divsChild>
                <w:div w:id="133853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588917">
      <w:bodyDiv w:val="1"/>
      <w:marLeft w:val="0"/>
      <w:marRight w:val="0"/>
      <w:marTop w:val="0"/>
      <w:marBottom w:val="0"/>
      <w:divBdr>
        <w:top w:val="none" w:sz="0" w:space="0" w:color="auto"/>
        <w:left w:val="none" w:sz="0" w:space="0" w:color="auto"/>
        <w:bottom w:val="none" w:sz="0" w:space="0" w:color="auto"/>
        <w:right w:val="none" w:sz="0" w:space="0" w:color="auto"/>
      </w:divBdr>
    </w:div>
    <w:div w:id="1330402827">
      <w:bodyDiv w:val="1"/>
      <w:marLeft w:val="0"/>
      <w:marRight w:val="0"/>
      <w:marTop w:val="0"/>
      <w:marBottom w:val="0"/>
      <w:divBdr>
        <w:top w:val="none" w:sz="0" w:space="0" w:color="auto"/>
        <w:left w:val="none" w:sz="0" w:space="0" w:color="auto"/>
        <w:bottom w:val="none" w:sz="0" w:space="0" w:color="auto"/>
        <w:right w:val="none" w:sz="0" w:space="0" w:color="auto"/>
      </w:divBdr>
    </w:div>
    <w:div w:id="1335493070">
      <w:bodyDiv w:val="1"/>
      <w:marLeft w:val="0"/>
      <w:marRight w:val="0"/>
      <w:marTop w:val="0"/>
      <w:marBottom w:val="0"/>
      <w:divBdr>
        <w:top w:val="none" w:sz="0" w:space="0" w:color="auto"/>
        <w:left w:val="none" w:sz="0" w:space="0" w:color="auto"/>
        <w:bottom w:val="none" w:sz="0" w:space="0" w:color="auto"/>
        <w:right w:val="none" w:sz="0" w:space="0" w:color="auto"/>
      </w:divBdr>
      <w:divsChild>
        <w:div w:id="181943249">
          <w:marLeft w:val="0"/>
          <w:marRight w:val="0"/>
          <w:marTop w:val="0"/>
          <w:marBottom w:val="0"/>
          <w:divBdr>
            <w:top w:val="none" w:sz="0" w:space="0" w:color="auto"/>
            <w:left w:val="none" w:sz="0" w:space="0" w:color="auto"/>
            <w:bottom w:val="none" w:sz="0" w:space="0" w:color="auto"/>
            <w:right w:val="none" w:sz="0" w:space="0" w:color="auto"/>
          </w:divBdr>
        </w:div>
        <w:div w:id="1203321637">
          <w:marLeft w:val="0"/>
          <w:marRight w:val="0"/>
          <w:marTop w:val="0"/>
          <w:marBottom w:val="0"/>
          <w:divBdr>
            <w:top w:val="none" w:sz="0" w:space="0" w:color="auto"/>
            <w:left w:val="none" w:sz="0" w:space="0" w:color="auto"/>
            <w:bottom w:val="none" w:sz="0" w:space="0" w:color="auto"/>
            <w:right w:val="none" w:sz="0" w:space="0" w:color="auto"/>
          </w:divBdr>
          <w:divsChild>
            <w:div w:id="402415401">
              <w:marLeft w:val="0"/>
              <w:marRight w:val="0"/>
              <w:marTop w:val="0"/>
              <w:marBottom w:val="0"/>
              <w:divBdr>
                <w:top w:val="none" w:sz="0" w:space="0" w:color="auto"/>
                <w:left w:val="none" w:sz="0" w:space="0" w:color="auto"/>
                <w:bottom w:val="none" w:sz="0" w:space="0" w:color="auto"/>
                <w:right w:val="none" w:sz="0" w:space="0" w:color="auto"/>
              </w:divBdr>
              <w:divsChild>
                <w:div w:id="1032726785">
                  <w:marLeft w:val="0"/>
                  <w:marRight w:val="0"/>
                  <w:marTop w:val="0"/>
                  <w:marBottom w:val="0"/>
                  <w:divBdr>
                    <w:top w:val="none" w:sz="0" w:space="0" w:color="auto"/>
                    <w:left w:val="none" w:sz="0" w:space="0" w:color="auto"/>
                    <w:bottom w:val="none" w:sz="0" w:space="0" w:color="auto"/>
                    <w:right w:val="none" w:sz="0" w:space="0" w:color="auto"/>
                  </w:divBdr>
                  <w:divsChild>
                    <w:div w:id="15253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73121">
          <w:marLeft w:val="0"/>
          <w:marRight w:val="0"/>
          <w:marTop w:val="0"/>
          <w:marBottom w:val="0"/>
          <w:divBdr>
            <w:top w:val="none" w:sz="0" w:space="0" w:color="auto"/>
            <w:left w:val="none" w:sz="0" w:space="0" w:color="auto"/>
            <w:bottom w:val="none" w:sz="0" w:space="0" w:color="auto"/>
            <w:right w:val="none" w:sz="0" w:space="0" w:color="auto"/>
          </w:divBdr>
          <w:divsChild>
            <w:div w:id="380784568">
              <w:marLeft w:val="0"/>
              <w:marRight w:val="0"/>
              <w:marTop w:val="0"/>
              <w:marBottom w:val="0"/>
              <w:divBdr>
                <w:top w:val="none" w:sz="0" w:space="0" w:color="auto"/>
                <w:left w:val="none" w:sz="0" w:space="0" w:color="auto"/>
                <w:bottom w:val="none" w:sz="0" w:space="0" w:color="auto"/>
                <w:right w:val="none" w:sz="0" w:space="0" w:color="auto"/>
              </w:divBdr>
              <w:divsChild>
                <w:div w:id="973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033401">
          <w:marLeft w:val="0"/>
          <w:marRight w:val="0"/>
          <w:marTop w:val="0"/>
          <w:marBottom w:val="0"/>
          <w:divBdr>
            <w:top w:val="none" w:sz="0" w:space="0" w:color="auto"/>
            <w:left w:val="none" w:sz="0" w:space="0" w:color="auto"/>
            <w:bottom w:val="none" w:sz="0" w:space="0" w:color="auto"/>
            <w:right w:val="none" w:sz="0" w:space="0" w:color="auto"/>
          </w:divBdr>
        </w:div>
      </w:divsChild>
    </w:div>
    <w:div w:id="1336225219">
      <w:bodyDiv w:val="1"/>
      <w:marLeft w:val="0"/>
      <w:marRight w:val="0"/>
      <w:marTop w:val="0"/>
      <w:marBottom w:val="0"/>
      <w:divBdr>
        <w:top w:val="none" w:sz="0" w:space="0" w:color="auto"/>
        <w:left w:val="none" w:sz="0" w:space="0" w:color="auto"/>
        <w:bottom w:val="none" w:sz="0" w:space="0" w:color="auto"/>
        <w:right w:val="none" w:sz="0" w:space="0" w:color="auto"/>
      </w:divBdr>
      <w:divsChild>
        <w:div w:id="248395228">
          <w:marLeft w:val="0"/>
          <w:marRight w:val="0"/>
          <w:marTop w:val="0"/>
          <w:marBottom w:val="0"/>
          <w:divBdr>
            <w:top w:val="none" w:sz="0" w:space="0" w:color="auto"/>
            <w:left w:val="none" w:sz="0" w:space="0" w:color="auto"/>
            <w:bottom w:val="none" w:sz="0" w:space="0" w:color="auto"/>
            <w:right w:val="none" w:sz="0" w:space="0" w:color="auto"/>
          </w:divBdr>
          <w:divsChild>
            <w:div w:id="1547256457">
              <w:marLeft w:val="0"/>
              <w:marRight w:val="0"/>
              <w:marTop w:val="0"/>
              <w:marBottom w:val="0"/>
              <w:divBdr>
                <w:top w:val="none" w:sz="0" w:space="0" w:color="auto"/>
                <w:left w:val="none" w:sz="0" w:space="0" w:color="auto"/>
                <w:bottom w:val="none" w:sz="0" w:space="0" w:color="auto"/>
                <w:right w:val="none" w:sz="0" w:space="0" w:color="auto"/>
              </w:divBdr>
              <w:divsChild>
                <w:div w:id="40338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5295">
          <w:marLeft w:val="0"/>
          <w:marRight w:val="0"/>
          <w:marTop w:val="0"/>
          <w:marBottom w:val="0"/>
          <w:divBdr>
            <w:top w:val="none" w:sz="0" w:space="0" w:color="auto"/>
            <w:left w:val="none" w:sz="0" w:space="0" w:color="auto"/>
            <w:bottom w:val="none" w:sz="0" w:space="0" w:color="auto"/>
            <w:right w:val="none" w:sz="0" w:space="0" w:color="auto"/>
          </w:divBdr>
          <w:divsChild>
            <w:div w:id="1803159410">
              <w:marLeft w:val="0"/>
              <w:marRight w:val="0"/>
              <w:marTop w:val="0"/>
              <w:marBottom w:val="0"/>
              <w:divBdr>
                <w:top w:val="none" w:sz="0" w:space="0" w:color="auto"/>
                <w:left w:val="none" w:sz="0" w:space="0" w:color="auto"/>
                <w:bottom w:val="none" w:sz="0" w:space="0" w:color="auto"/>
                <w:right w:val="none" w:sz="0" w:space="0" w:color="auto"/>
              </w:divBdr>
              <w:divsChild>
                <w:div w:id="118397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615221">
      <w:bodyDiv w:val="1"/>
      <w:marLeft w:val="0"/>
      <w:marRight w:val="0"/>
      <w:marTop w:val="0"/>
      <w:marBottom w:val="0"/>
      <w:divBdr>
        <w:top w:val="none" w:sz="0" w:space="0" w:color="auto"/>
        <w:left w:val="none" w:sz="0" w:space="0" w:color="auto"/>
        <w:bottom w:val="none" w:sz="0" w:space="0" w:color="auto"/>
        <w:right w:val="none" w:sz="0" w:space="0" w:color="auto"/>
      </w:divBdr>
    </w:div>
    <w:div w:id="1346588478">
      <w:bodyDiv w:val="1"/>
      <w:marLeft w:val="0"/>
      <w:marRight w:val="0"/>
      <w:marTop w:val="0"/>
      <w:marBottom w:val="0"/>
      <w:divBdr>
        <w:top w:val="none" w:sz="0" w:space="0" w:color="auto"/>
        <w:left w:val="none" w:sz="0" w:space="0" w:color="auto"/>
        <w:bottom w:val="none" w:sz="0" w:space="0" w:color="auto"/>
        <w:right w:val="none" w:sz="0" w:space="0" w:color="auto"/>
      </w:divBdr>
    </w:div>
    <w:div w:id="1347102181">
      <w:bodyDiv w:val="1"/>
      <w:marLeft w:val="0"/>
      <w:marRight w:val="0"/>
      <w:marTop w:val="0"/>
      <w:marBottom w:val="0"/>
      <w:divBdr>
        <w:top w:val="none" w:sz="0" w:space="0" w:color="auto"/>
        <w:left w:val="none" w:sz="0" w:space="0" w:color="auto"/>
        <w:bottom w:val="none" w:sz="0" w:space="0" w:color="auto"/>
        <w:right w:val="none" w:sz="0" w:space="0" w:color="auto"/>
      </w:divBdr>
    </w:div>
    <w:div w:id="1347561009">
      <w:bodyDiv w:val="1"/>
      <w:marLeft w:val="0"/>
      <w:marRight w:val="0"/>
      <w:marTop w:val="0"/>
      <w:marBottom w:val="0"/>
      <w:divBdr>
        <w:top w:val="none" w:sz="0" w:space="0" w:color="auto"/>
        <w:left w:val="none" w:sz="0" w:space="0" w:color="auto"/>
        <w:bottom w:val="none" w:sz="0" w:space="0" w:color="auto"/>
        <w:right w:val="none" w:sz="0" w:space="0" w:color="auto"/>
      </w:divBdr>
    </w:div>
    <w:div w:id="1352606754">
      <w:bodyDiv w:val="1"/>
      <w:marLeft w:val="0"/>
      <w:marRight w:val="0"/>
      <w:marTop w:val="0"/>
      <w:marBottom w:val="0"/>
      <w:divBdr>
        <w:top w:val="none" w:sz="0" w:space="0" w:color="auto"/>
        <w:left w:val="none" w:sz="0" w:space="0" w:color="auto"/>
        <w:bottom w:val="none" w:sz="0" w:space="0" w:color="auto"/>
        <w:right w:val="none" w:sz="0" w:space="0" w:color="auto"/>
      </w:divBdr>
      <w:divsChild>
        <w:div w:id="1331712580">
          <w:marLeft w:val="0"/>
          <w:marRight w:val="0"/>
          <w:marTop w:val="0"/>
          <w:marBottom w:val="0"/>
          <w:divBdr>
            <w:top w:val="none" w:sz="0" w:space="0" w:color="auto"/>
            <w:left w:val="none" w:sz="0" w:space="0" w:color="auto"/>
            <w:bottom w:val="none" w:sz="0" w:space="0" w:color="auto"/>
            <w:right w:val="none" w:sz="0" w:space="0" w:color="auto"/>
          </w:divBdr>
          <w:divsChild>
            <w:div w:id="227302375">
              <w:marLeft w:val="0"/>
              <w:marRight w:val="0"/>
              <w:marTop w:val="0"/>
              <w:marBottom w:val="0"/>
              <w:divBdr>
                <w:top w:val="none" w:sz="0" w:space="0" w:color="auto"/>
                <w:left w:val="none" w:sz="0" w:space="0" w:color="auto"/>
                <w:bottom w:val="none" w:sz="0" w:space="0" w:color="auto"/>
                <w:right w:val="none" w:sz="0" w:space="0" w:color="auto"/>
              </w:divBdr>
              <w:divsChild>
                <w:div w:id="84832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23314">
          <w:marLeft w:val="0"/>
          <w:marRight w:val="0"/>
          <w:marTop w:val="0"/>
          <w:marBottom w:val="0"/>
          <w:divBdr>
            <w:top w:val="none" w:sz="0" w:space="0" w:color="auto"/>
            <w:left w:val="none" w:sz="0" w:space="0" w:color="auto"/>
            <w:bottom w:val="none" w:sz="0" w:space="0" w:color="auto"/>
            <w:right w:val="none" w:sz="0" w:space="0" w:color="auto"/>
          </w:divBdr>
          <w:divsChild>
            <w:div w:id="1298222639">
              <w:marLeft w:val="0"/>
              <w:marRight w:val="0"/>
              <w:marTop w:val="0"/>
              <w:marBottom w:val="0"/>
              <w:divBdr>
                <w:top w:val="none" w:sz="0" w:space="0" w:color="auto"/>
                <w:left w:val="none" w:sz="0" w:space="0" w:color="auto"/>
                <w:bottom w:val="none" w:sz="0" w:space="0" w:color="auto"/>
                <w:right w:val="none" w:sz="0" w:space="0" w:color="auto"/>
              </w:divBdr>
              <w:divsChild>
                <w:div w:id="4340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81611">
          <w:marLeft w:val="0"/>
          <w:marRight w:val="0"/>
          <w:marTop w:val="0"/>
          <w:marBottom w:val="0"/>
          <w:divBdr>
            <w:top w:val="none" w:sz="0" w:space="0" w:color="auto"/>
            <w:left w:val="none" w:sz="0" w:space="0" w:color="auto"/>
            <w:bottom w:val="none" w:sz="0" w:space="0" w:color="auto"/>
            <w:right w:val="none" w:sz="0" w:space="0" w:color="auto"/>
          </w:divBdr>
          <w:divsChild>
            <w:div w:id="913123160">
              <w:marLeft w:val="0"/>
              <w:marRight w:val="0"/>
              <w:marTop w:val="0"/>
              <w:marBottom w:val="0"/>
              <w:divBdr>
                <w:top w:val="none" w:sz="0" w:space="0" w:color="auto"/>
                <w:left w:val="none" w:sz="0" w:space="0" w:color="auto"/>
                <w:bottom w:val="none" w:sz="0" w:space="0" w:color="auto"/>
                <w:right w:val="none" w:sz="0" w:space="0" w:color="auto"/>
              </w:divBdr>
              <w:divsChild>
                <w:div w:id="14602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61479">
      <w:bodyDiv w:val="1"/>
      <w:marLeft w:val="0"/>
      <w:marRight w:val="0"/>
      <w:marTop w:val="0"/>
      <w:marBottom w:val="0"/>
      <w:divBdr>
        <w:top w:val="none" w:sz="0" w:space="0" w:color="auto"/>
        <w:left w:val="none" w:sz="0" w:space="0" w:color="auto"/>
        <w:bottom w:val="none" w:sz="0" w:space="0" w:color="auto"/>
        <w:right w:val="none" w:sz="0" w:space="0" w:color="auto"/>
      </w:divBdr>
    </w:div>
    <w:div w:id="1355962506">
      <w:bodyDiv w:val="1"/>
      <w:marLeft w:val="0"/>
      <w:marRight w:val="0"/>
      <w:marTop w:val="0"/>
      <w:marBottom w:val="0"/>
      <w:divBdr>
        <w:top w:val="none" w:sz="0" w:space="0" w:color="auto"/>
        <w:left w:val="none" w:sz="0" w:space="0" w:color="auto"/>
        <w:bottom w:val="none" w:sz="0" w:space="0" w:color="auto"/>
        <w:right w:val="none" w:sz="0" w:space="0" w:color="auto"/>
      </w:divBdr>
    </w:div>
    <w:div w:id="1367682816">
      <w:bodyDiv w:val="1"/>
      <w:marLeft w:val="0"/>
      <w:marRight w:val="0"/>
      <w:marTop w:val="0"/>
      <w:marBottom w:val="0"/>
      <w:divBdr>
        <w:top w:val="none" w:sz="0" w:space="0" w:color="auto"/>
        <w:left w:val="none" w:sz="0" w:space="0" w:color="auto"/>
        <w:bottom w:val="none" w:sz="0" w:space="0" w:color="auto"/>
        <w:right w:val="none" w:sz="0" w:space="0" w:color="auto"/>
      </w:divBdr>
      <w:divsChild>
        <w:div w:id="192811732">
          <w:marLeft w:val="0"/>
          <w:marRight w:val="0"/>
          <w:marTop w:val="330"/>
          <w:marBottom w:val="330"/>
          <w:divBdr>
            <w:top w:val="none" w:sz="0" w:space="0" w:color="auto"/>
            <w:left w:val="none" w:sz="0" w:space="0" w:color="auto"/>
            <w:bottom w:val="none" w:sz="0" w:space="0" w:color="auto"/>
            <w:right w:val="none" w:sz="0" w:space="0" w:color="auto"/>
          </w:divBdr>
          <w:divsChild>
            <w:div w:id="217671441">
              <w:marLeft w:val="0"/>
              <w:marRight w:val="0"/>
              <w:marTop w:val="360"/>
              <w:marBottom w:val="0"/>
              <w:divBdr>
                <w:top w:val="none" w:sz="0" w:space="0" w:color="auto"/>
                <w:left w:val="none" w:sz="0" w:space="0" w:color="auto"/>
                <w:bottom w:val="none" w:sz="0" w:space="0" w:color="auto"/>
                <w:right w:val="none" w:sz="0" w:space="0" w:color="auto"/>
              </w:divBdr>
              <w:divsChild>
                <w:div w:id="13657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00123">
          <w:marLeft w:val="0"/>
          <w:marRight w:val="0"/>
          <w:marTop w:val="330"/>
          <w:marBottom w:val="330"/>
          <w:divBdr>
            <w:top w:val="none" w:sz="0" w:space="0" w:color="auto"/>
            <w:left w:val="none" w:sz="0" w:space="0" w:color="auto"/>
            <w:bottom w:val="none" w:sz="0" w:space="0" w:color="auto"/>
            <w:right w:val="none" w:sz="0" w:space="0" w:color="auto"/>
          </w:divBdr>
          <w:divsChild>
            <w:div w:id="1208104017">
              <w:marLeft w:val="0"/>
              <w:marRight w:val="0"/>
              <w:marTop w:val="360"/>
              <w:marBottom w:val="0"/>
              <w:divBdr>
                <w:top w:val="none" w:sz="0" w:space="0" w:color="auto"/>
                <w:left w:val="none" w:sz="0" w:space="0" w:color="auto"/>
                <w:bottom w:val="none" w:sz="0" w:space="0" w:color="auto"/>
                <w:right w:val="none" w:sz="0" w:space="0" w:color="auto"/>
              </w:divBdr>
              <w:divsChild>
                <w:div w:id="166285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7477">
          <w:marLeft w:val="0"/>
          <w:marRight w:val="0"/>
          <w:marTop w:val="330"/>
          <w:marBottom w:val="330"/>
          <w:divBdr>
            <w:top w:val="none" w:sz="0" w:space="0" w:color="auto"/>
            <w:left w:val="none" w:sz="0" w:space="0" w:color="auto"/>
            <w:bottom w:val="none" w:sz="0" w:space="0" w:color="auto"/>
            <w:right w:val="none" w:sz="0" w:space="0" w:color="auto"/>
          </w:divBdr>
          <w:divsChild>
            <w:div w:id="1702709225">
              <w:marLeft w:val="0"/>
              <w:marRight w:val="0"/>
              <w:marTop w:val="360"/>
              <w:marBottom w:val="0"/>
              <w:divBdr>
                <w:top w:val="none" w:sz="0" w:space="0" w:color="auto"/>
                <w:left w:val="none" w:sz="0" w:space="0" w:color="auto"/>
                <w:bottom w:val="none" w:sz="0" w:space="0" w:color="auto"/>
                <w:right w:val="none" w:sz="0" w:space="0" w:color="auto"/>
              </w:divBdr>
              <w:divsChild>
                <w:div w:id="47267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5566">
          <w:marLeft w:val="0"/>
          <w:marRight w:val="0"/>
          <w:marTop w:val="330"/>
          <w:marBottom w:val="330"/>
          <w:divBdr>
            <w:top w:val="none" w:sz="0" w:space="0" w:color="auto"/>
            <w:left w:val="none" w:sz="0" w:space="0" w:color="auto"/>
            <w:bottom w:val="none" w:sz="0" w:space="0" w:color="auto"/>
            <w:right w:val="none" w:sz="0" w:space="0" w:color="auto"/>
          </w:divBdr>
          <w:divsChild>
            <w:div w:id="1831170676">
              <w:marLeft w:val="0"/>
              <w:marRight w:val="0"/>
              <w:marTop w:val="360"/>
              <w:marBottom w:val="0"/>
              <w:divBdr>
                <w:top w:val="none" w:sz="0" w:space="0" w:color="auto"/>
                <w:left w:val="none" w:sz="0" w:space="0" w:color="auto"/>
                <w:bottom w:val="none" w:sz="0" w:space="0" w:color="auto"/>
                <w:right w:val="none" w:sz="0" w:space="0" w:color="auto"/>
              </w:divBdr>
              <w:divsChild>
                <w:div w:id="198118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234975">
      <w:bodyDiv w:val="1"/>
      <w:marLeft w:val="0"/>
      <w:marRight w:val="0"/>
      <w:marTop w:val="0"/>
      <w:marBottom w:val="0"/>
      <w:divBdr>
        <w:top w:val="none" w:sz="0" w:space="0" w:color="auto"/>
        <w:left w:val="none" w:sz="0" w:space="0" w:color="auto"/>
        <w:bottom w:val="none" w:sz="0" w:space="0" w:color="auto"/>
        <w:right w:val="none" w:sz="0" w:space="0" w:color="auto"/>
      </w:divBdr>
    </w:div>
    <w:div w:id="1379669754">
      <w:bodyDiv w:val="1"/>
      <w:marLeft w:val="0"/>
      <w:marRight w:val="0"/>
      <w:marTop w:val="0"/>
      <w:marBottom w:val="0"/>
      <w:divBdr>
        <w:top w:val="none" w:sz="0" w:space="0" w:color="auto"/>
        <w:left w:val="none" w:sz="0" w:space="0" w:color="auto"/>
        <w:bottom w:val="none" w:sz="0" w:space="0" w:color="auto"/>
        <w:right w:val="none" w:sz="0" w:space="0" w:color="auto"/>
      </w:divBdr>
    </w:div>
    <w:div w:id="1380204106">
      <w:bodyDiv w:val="1"/>
      <w:marLeft w:val="0"/>
      <w:marRight w:val="0"/>
      <w:marTop w:val="0"/>
      <w:marBottom w:val="0"/>
      <w:divBdr>
        <w:top w:val="none" w:sz="0" w:space="0" w:color="auto"/>
        <w:left w:val="none" w:sz="0" w:space="0" w:color="auto"/>
        <w:bottom w:val="none" w:sz="0" w:space="0" w:color="auto"/>
        <w:right w:val="none" w:sz="0" w:space="0" w:color="auto"/>
      </w:divBdr>
      <w:divsChild>
        <w:div w:id="3675800">
          <w:marLeft w:val="0"/>
          <w:marRight w:val="0"/>
          <w:marTop w:val="0"/>
          <w:marBottom w:val="0"/>
          <w:divBdr>
            <w:top w:val="none" w:sz="0" w:space="0" w:color="auto"/>
            <w:left w:val="none" w:sz="0" w:space="0" w:color="auto"/>
            <w:bottom w:val="none" w:sz="0" w:space="0" w:color="auto"/>
            <w:right w:val="none" w:sz="0" w:space="0" w:color="auto"/>
          </w:divBdr>
          <w:divsChild>
            <w:div w:id="747923894">
              <w:marLeft w:val="0"/>
              <w:marRight w:val="0"/>
              <w:marTop w:val="0"/>
              <w:marBottom w:val="0"/>
              <w:divBdr>
                <w:top w:val="none" w:sz="0" w:space="0" w:color="auto"/>
                <w:left w:val="none" w:sz="0" w:space="0" w:color="auto"/>
                <w:bottom w:val="none" w:sz="0" w:space="0" w:color="auto"/>
                <w:right w:val="none" w:sz="0" w:space="0" w:color="auto"/>
              </w:divBdr>
              <w:divsChild>
                <w:div w:id="21003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85621">
          <w:marLeft w:val="0"/>
          <w:marRight w:val="0"/>
          <w:marTop w:val="0"/>
          <w:marBottom w:val="0"/>
          <w:divBdr>
            <w:top w:val="none" w:sz="0" w:space="0" w:color="auto"/>
            <w:left w:val="none" w:sz="0" w:space="0" w:color="auto"/>
            <w:bottom w:val="none" w:sz="0" w:space="0" w:color="auto"/>
            <w:right w:val="none" w:sz="0" w:space="0" w:color="auto"/>
          </w:divBdr>
        </w:div>
        <w:div w:id="1597132058">
          <w:marLeft w:val="0"/>
          <w:marRight w:val="0"/>
          <w:marTop w:val="0"/>
          <w:marBottom w:val="0"/>
          <w:divBdr>
            <w:top w:val="none" w:sz="0" w:space="0" w:color="auto"/>
            <w:left w:val="none" w:sz="0" w:space="0" w:color="auto"/>
            <w:bottom w:val="none" w:sz="0" w:space="0" w:color="auto"/>
            <w:right w:val="none" w:sz="0" w:space="0" w:color="auto"/>
          </w:divBdr>
          <w:divsChild>
            <w:div w:id="854685356">
              <w:marLeft w:val="0"/>
              <w:marRight w:val="0"/>
              <w:marTop w:val="0"/>
              <w:marBottom w:val="0"/>
              <w:divBdr>
                <w:top w:val="none" w:sz="0" w:space="0" w:color="auto"/>
                <w:left w:val="none" w:sz="0" w:space="0" w:color="auto"/>
                <w:bottom w:val="none" w:sz="0" w:space="0" w:color="auto"/>
                <w:right w:val="none" w:sz="0" w:space="0" w:color="auto"/>
              </w:divBdr>
              <w:divsChild>
                <w:div w:id="132413109">
                  <w:marLeft w:val="0"/>
                  <w:marRight w:val="0"/>
                  <w:marTop w:val="0"/>
                  <w:marBottom w:val="0"/>
                  <w:divBdr>
                    <w:top w:val="none" w:sz="0" w:space="0" w:color="auto"/>
                    <w:left w:val="none" w:sz="0" w:space="0" w:color="auto"/>
                    <w:bottom w:val="none" w:sz="0" w:space="0" w:color="auto"/>
                    <w:right w:val="none" w:sz="0" w:space="0" w:color="auto"/>
                  </w:divBdr>
                  <w:divsChild>
                    <w:div w:id="203549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206955">
      <w:bodyDiv w:val="1"/>
      <w:marLeft w:val="0"/>
      <w:marRight w:val="0"/>
      <w:marTop w:val="0"/>
      <w:marBottom w:val="0"/>
      <w:divBdr>
        <w:top w:val="none" w:sz="0" w:space="0" w:color="auto"/>
        <w:left w:val="none" w:sz="0" w:space="0" w:color="auto"/>
        <w:bottom w:val="none" w:sz="0" w:space="0" w:color="auto"/>
        <w:right w:val="none" w:sz="0" w:space="0" w:color="auto"/>
      </w:divBdr>
      <w:divsChild>
        <w:div w:id="11300280">
          <w:marLeft w:val="0"/>
          <w:marRight w:val="0"/>
          <w:marTop w:val="0"/>
          <w:marBottom w:val="0"/>
          <w:divBdr>
            <w:top w:val="none" w:sz="0" w:space="0" w:color="auto"/>
            <w:left w:val="none" w:sz="0" w:space="0" w:color="auto"/>
            <w:bottom w:val="none" w:sz="0" w:space="0" w:color="auto"/>
            <w:right w:val="none" w:sz="0" w:space="0" w:color="auto"/>
          </w:divBdr>
          <w:divsChild>
            <w:div w:id="576017277">
              <w:marLeft w:val="450"/>
              <w:marRight w:val="450"/>
              <w:marTop w:val="375"/>
              <w:marBottom w:val="375"/>
              <w:divBdr>
                <w:top w:val="none" w:sz="0" w:space="0" w:color="auto"/>
                <w:left w:val="none" w:sz="0" w:space="0" w:color="auto"/>
                <w:bottom w:val="none" w:sz="0" w:space="0" w:color="auto"/>
                <w:right w:val="none" w:sz="0" w:space="0" w:color="auto"/>
              </w:divBdr>
              <w:divsChild>
                <w:div w:id="823549185">
                  <w:marLeft w:val="0"/>
                  <w:marRight w:val="0"/>
                  <w:marTop w:val="270"/>
                  <w:marBottom w:val="270"/>
                  <w:divBdr>
                    <w:top w:val="none" w:sz="0" w:space="0" w:color="auto"/>
                    <w:left w:val="none" w:sz="0" w:space="0" w:color="auto"/>
                    <w:bottom w:val="none" w:sz="0" w:space="0" w:color="auto"/>
                    <w:right w:val="none" w:sz="0" w:space="0" w:color="auto"/>
                  </w:divBdr>
                  <w:divsChild>
                    <w:div w:id="1991976994">
                      <w:marLeft w:val="0"/>
                      <w:marRight w:val="0"/>
                      <w:marTop w:val="270"/>
                      <w:marBottom w:val="270"/>
                      <w:divBdr>
                        <w:top w:val="none" w:sz="0" w:space="0" w:color="auto"/>
                        <w:left w:val="none" w:sz="0" w:space="0" w:color="auto"/>
                        <w:bottom w:val="none" w:sz="0" w:space="0" w:color="auto"/>
                        <w:right w:val="none" w:sz="0" w:space="0" w:color="auto"/>
                      </w:divBdr>
                      <w:divsChild>
                        <w:div w:id="5548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503765">
          <w:marLeft w:val="0"/>
          <w:marRight w:val="0"/>
          <w:marTop w:val="0"/>
          <w:marBottom w:val="0"/>
          <w:divBdr>
            <w:top w:val="none" w:sz="0" w:space="0" w:color="auto"/>
            <w:left w:val="none" w:sz="0" w:space="0" w:color="auto"/>
            <w:bottom w:val="none" w:sz="0" w:space="0" w:color="auto"/>
            <w:right w:val="none" w:sz="0" w:space="0" w:color="auto"/>
          </w:divBdr>
          <w:divsChild>
            <w:div w:id="1632514456">
              <w:marLeft w:val="450"/>
              <w:marRight w:val="450"/>
              <w:marTop w:val="375"/>
              <w:marBottom w:val="375"/>
              <w:divBdr>
                <w:top w:val="none" w:sz="0" w:space="0" w:color="auto"/>
                <w:left w:val="none" w:sz="0" w:space="0" w:color="auto"/>
                <w:bottom w:val="none" w:sz="0" w:space="0" w:color="auto"/>
                <w:right w:val="none" w:sz="0" w:space="0" w:color="auto"/>
              </w:divBdr>
              <w:divsChild>
                <w:div w:id="668294697">
                  <w:marLeft w:val="0"/>
                  <w:marRight w:val="0"/>
                  <w:marTop w:val="270"/>
                  <w:marBottom w:val="270"/>
                  <w:divBdr>
                    <w:top w:val="none" w:sz="0" w:space="0" w:color="auto"/>
                    <w:left w:val="none" w:sz="0" w:space="0" w:color="auto"/>
                    <w:bottom w:val="none" w:sz="0" w:space="0" w:color="auto"/>
                    <w:right w:val="none" w:sz="0" w:space="0" w:color="auto"/>
                  </w:divBdr>
                  <w:divsChild>
                    <w:div w:id="205140609">
                      <w:marLeft w:val="0"/>
                      <w:marRight w:val="0"/>
                      <w:marTop w:val="270"/>
                      <w:marBottom w:val="270"/>
                      <w:divBdr>
                        <w:top w:val="none" w:sz="0" w:space="0" w:color="auto"/>
                        <w:left w:val="none" w:sz="0" w:space="0" w:color="auto"/>
                        <w:bottom w:val="none" w:sz="0" w:space="0" w:color="auto"/>
                        <w:right w:val="none" w:sz="0" w:space="0" w:color="auto"/>
                      </w:divBdr>
                      <w:divsChild>
                        <w:div w:id="138224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012150">
          <w:marLeft w:val="0"/>
          <w:marRight w:val="0"/>
          <w:marTop w:val="0"/>
          <w:marBottom w:val="0"/>
          <w:divBdr>
            <w:top w:val="none" w:sz="0" w:space="0" w:color="auto"/>
            <w:left w:val="none" w:sz="0" w:space="0" w:color="auto"/>
            <w:bottom w:val="none" w:sz="0" w:space="0" w:color="auto"/>
            <w:right w:val="none" w:sz="0" w:space="0" w:color="auto"/>
          </w:divBdr>
          <w:divsChild>
            <w:div w:id="200671242">
              <w:marLeft w:val="450"/>
              <w:marRight w:val="450"/>
              <w:marTop w:val="375"/>
              <w:marBottom w:val="375"/>
              <w:divBdr>
                <w:top w:val="none" w:sz="0" w:space="0" w:color="auto"/>
                <w:left w:val="none" w:sz="0" w:space="0" w:color="auto"/>
                <w:bottom w:val="none" w:sz="0" w:space="0" w:color="auto"/>
                <w:right w:val="none" w:sz="0" w:space="0" w:color="auto"/>
              </w:divBdr>
              <w:divsChild>
                <w:div w:id="1584606498">
                  <w:marLeft w:val="0"/>
                  <w:marRight w:val="0"/>
                  <w:marTop w:val="270"/>
                  <w:marBottom w:val="270"/>
                  <w:divBdr>
                    <w:top w:val="none" w:sz="0" w:space="0" w:color="auto"/>
                    <w:left w:val="none" w:sz="0" w:space="0" w:color="auto"/>
                    <w:bottom w:val="none" w:sz="0" w:space="0" w:color="auto"/>
                    <w:right w:val="none" w:sz="0" w:space="0" w:color="auto"/>
                  </w:divBdr>
                  <w:divsChild>
                    <w:div w:id="500853890">
                      <w:marLeft w:val="0"/>
                      <w:marRight w:val="0"/>
                      <w:marTop w:val="270"/>
                      <w:marBottom w:val="270"/>
                      <w:divBdr>
                        <w:top w:val="none" w:sz="0" w:space="0" w:color="auto"/>
                        <w:left w:val="none" w:sz="0" w:space="0" w:color="auto"/>
                        <w:bottom w:val="none" w:sz="0" w:space="0" w:color="auto"/>
                        <w:right w:val="none" w:sz="0" w:space="0" w:color="auto"/>
                      </w:divBdr>
                      <w:divsChild>
                        <w:div w:id="146500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1436244">
      <w:bodyDiv w:val="1"/>
      <w:marLeft w:val="0"/>
      <w:marRight w:val="0"/>
      <w:marTop w:val="0"/>
      <w:marBottom w:val="0"/>
      <w:divBdr>
        <w:top w:val="none" w:sz="0" w:space="0" w:color="auto"/>
        <w:left w:val="none" w:sz="0" w:space="0" w:color="auto"/>
        <w:bottom w:val="none" w:sz="0" w:space="0" w:color="auto"/>
        <w:right w:val="none" w:sz="0" w:space="0" w:color="auto"/>
      </w:divBdr>
    </w:div>
    <w:div w:id="1384408474">
      <w:bodyDiv w:val="1"/>
      <w:marLeft w:val="0"/>
      <w:marRight w:val="0"/>
      <w:marTop w:val="0"/>
      <w:marBottom w:val="0"/>
      <w:divBdr>
        <w:top w:val="none" w:sz="0" w:space="0" w:color="auto"/>
        <w:left w:val="none" w:sz="0" w:space="0" w:color="auto"/>
        <w:bottom w:val="none" w:sz="0" w:space="0" w:color="auto"/>
        <w:right w:val="none" w:sz="0" w:space="0" w:color="auto"/>
      </w:divBdr>
      <w:divsChild>
        <w:div w:id="113717197">
          <w:marLeft w:val="0"/>
          <w:marRight w:val="0"/>
          <w:marTop w:val="0"/>
          <w:marBottom w:val="0"/>
          <w:divBdr>
            <w:top w:val="none" w:sz="0" w:space="0" w:color="auto"/>
            <w:left w:val="none" w:sz="0" w:space="0" w:color="auto"/>
            <w:bottom w:val="none" w:sz="0" w:space="0" w:color="auto"/>
            <w:right w:val="none" w:sz="0" w:space="0" w:color="auto"/>
          </w:divBdr>
          <w:divsChild>
            <w:div w:id="426930377">
              <w:marLeft w:val="0"/>
              <w:marRight w:val="0"/>
              <w:marTop w:val="0"/>
              <w:marBottom w:val="0"/>
              <w:divBdr>
                <w:top w:val="none" w:sz="0" w:space="0" w:color="auto"/>
                <w:left w:val="none" w:sz="0" w:space="0" w:color="auto"/>
                <w:bottom w:val="none" w:sz="0" w:space="0" w:color="auto"/>
                <w:right w:val="none" w:sz="0" w:space="0" w:color="auto"/>
              </w:divBdr>
              <w:divsChild>
                <w:div w:id="10715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40433">
          <w:marLeft w:val="0"/>
          <w:marRight w:val="0"/>
          <w:marTop w:val="0"/>
          <w:marBottom w:val="0"/>
          <w:divBdr>
            <w:top w:val="none" w:sz="0" w:space="0" w:color="auto"/>
            <w:left w:val="none" w:sz="0" w:space="0" w:color="auto"/>
            <w:bottom w:val="none" w:sz="0" w:space="0" w:color="auto"/>
            <w:right w:val="none" w:sz="0" w:space="0" w:color="auto"/>
          </w:divBdr>
        </w:div>
        <w:div w:id="621961620">
          <w:marLeft w:val="0"/>
          <w:marRight w:val="0"/>
          <w:marTop w:val="0"/>
          <w:marBottom w:val="0"/>
          <w:divBdr>
            <w:top w:val="none" w:sz="0" w:space="0" w:color="auto"/>
            <w:left w:val="none" w:sz="0" w:space="0" w:color="auto"/>
            <w:bottom w:val="none" w:sz="0" w:space="0" w:color="auto"/>
            <w:right w:val="none" w:sz="0" w:space="0" w:color="auto"/>
          </w:divBdr>
          <w:divsChild>
            <w:div w:id="1472208382">
              <w:marLeft w:val="0"/>
              <w:marRight w:val="0"/>
              <w:marTop w:val="0"/>
              <w:marBottom w:val="0"/>
              <w:divBdr>
                <w:top w:val="none" w:sz="0" w:space="0" w:color="auto"/>
                <w:left w:val="none" w:sz="0" w:space="0" w:color="auto"/>
                <w:bottom w:val="none" w:sz="0" w:space="0" w:color="auto"/>
                <w:right w:val="none" w:sz="0" w:space="0" w:color="auto"/>
              </w:divBdr>
              <w:divsChild>
                <w:div w:id="142010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3597">
          <w:marLeft w:val="0"/>
          <w:marRight w:val="0"/>
          <w:marTop w:val="0"/>
          <w:marBottom w:val="0"/>
          <w:divBdr>
            <w:top w:val="none" w:sz="0" w:space="0" w:color="auto"/>
            <w:left w:val="none" w:sz="0" w:space="0" w:color="auto"/>
            <w:bottom w:val="none" w:sz="0" w:space="0" w:color="auto"/>
            <w:right w:val="none" w:sz="0" w:space="0" w:color="auto"/>
          </w:divBdr>
          <w:divsChild>
            <w:div w:id="219245281">
              <w:marLeft w:val="0"/>
              <w:marRight w:val="0"/>
              <w:marTop w:val="0"/>
              <w:marBottom w:val="0"/>
              <w:divBdr>
                <w:top w:val="none" w:sz="0" w:space="0" w:color="auto"/>
                <w:left w:val="none" w:sz="0" w:space="0" w:color="auto"/>
                <w:bottom w:val="none" w:sz="0" w:space="0" w:color="auto"/>
                <w:right w:val="none" w:sz="0" w:space="0" w:color="auto"/>
              </w:divBdr>
              <w:divsChild>
                <w:div w:id="1118838116">
                  <w:marLeft w:val="0"/>
                  <w:marRight w:val="0"/>
                  <w:marTop w:val="0"/>
                  <w:marBottom w:val="0"/>
                  <w:divBdr>
                    <w:top w:val="none" w:sz="0" w:space="0" w:color="auto"/>
                    <w:left w:val="none" w:sz="0" w:space="0" w:color="auto"/>
                    <w:bottom w:val="none" w:sz="0" w:space="0" w:color="auto"/>
                    <w:right w:val="none" w:sz="0" w:space="0" w:color="auto"/>
                  </w:divBdr>
                  <w:divsChild>
                    <w:div w:id="4954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792109">
          <w:marLeft w:val="0"/>
          <w:marRight w:val="0"/>
          <w:marTop w:val="0"/>
          <w:marBottom w:val="0"/>
          <w:divBdr>
            <w:top w:val="none" w:sz="0" w:space="0" w:color="auto"/>
            <w:left w:val="none" w:sz="0" w:space="0" w:color="auto"/>
            <w:bottom w:val="none" w:sz="0" w:space="0" w:color="auto"/>
            <w:right w:val="none" w:sz="0" w:space="0" w:color="auto"/>
          </w:divBdr>
        </w:div>
        <w:div w:id="1768959553">
          <w:marLeft w:val="0"/>
          <w:marRight w:val="0"/>
          <w:marTop w:val="0"/>
          <w:marBottom w:val="0"/>
          <w:divBdr>
            <w:top w:val="none" w:sz="0" w:space="0" w:color="auto"/>
            <w:left w:val="none" w:sz="0" w:space="0" w:color="auto"/>
            <w:bottom w:val="none" w:sz="0" w:space="0" w:color="auto"/>
            <w:right w:val="none" w:sz="0" w:space="0" w:color="auto"/>
          </w:divBdr>
          <w:divsChild>
            <w:div w:id="60059495">
              <w:marLeft w:val="0"/>
              <w:marRight w:val="0"/>
              <w:marTop w:val="0"/>
              <w:marBottom w:val="0"/>
              <w:divBdr>
                <w:top w:val="none" w:sz="0" w:space="0" w:color="auto"/>
                <w:left w:val="none" w:sz="0" w:space="0" w:color="auto"/>
                <w:bottom w:val="none" w:sz="0" w:space="0" w:color="auto"/>
                <w:right w:val="none" w:sz="0" w:space="0" w:color="auto"/>
              </w:divBdr>
              <w:divsChild>
                <w:div w:id="1816025838">
                  <w:marLeft w:val="0"/>
                  <w:marRight w:val="0"/>
                  <w:marTop w:val="0"/>
                  <w:marBottom w:val="0"/>
                  <w:divBdr>
                    <w:top w:val="none" w:sz="0" w:space="0" w:color="auto"/>
                    <w:left w:val="none" w:sz="0" w:space="0" w:color="auto"/>
                    <w:bottom w:val="none" w:sz="0" w:space="0" w:color="auto"/>
                    <w:right w:val="none" w:sz="0" w:space="0" w:color="auto"/>
                  </w:divBdr>
                  <w:divsChild>
                    <w:div w:id="159844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531059">
          <w:marLeft w:val="0"/>
          <w:marRight w:val="0"/>
          <w:marTop w:val="0"/>
          <w:marBottom w:val="0"/>
          <w:divBdr>
            <w:top w:val="none" w:sz="0" w:space="0" w:color="auto"/>
            <w:left w:val="none" w:sz="0" w:space="0" w:color="auto"/>
            <w:bottom w:val="none" w:sz="0" w:space="0" w:color="auto"/>
            <w:right w:val="none" w:sz="0" w:space="0" w:color="auto"/>
          </w:divBdr>
          <w:divsChild>
            <w:div w:id="1889025271">
              <w:marLeft w:val="0"/>
              <w:marRight w:val="0"/>
              <w:marTop w:val="0"/>
              <w:marBottom w:val="0"/>
              <w:divBdr>
                <w:top w:val="none" w:sz="0" w:space="0" w:color="auto"/>
                <w:left w:val="none" w:sz="0" w:space="0" w:color="auto"/>
                <w:bottom w:val="none" w:sz="0" w:space="0" w:color="auto"/>
                <w:right w:val="none" w:sz="0" w:space="0" w:color="auto"/>
              </w:divBdr>
              <w:divsChild>
                <w:div w:id="3912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07543">
      <w:bodyDiv w:val="1"/>
      <w:marLeft w:val="0"/>
      <w:marRight w:val="0"/>
      <w:marTop w:val="0"/>
      <w:marBottom w:val="0"/>
      <w:divBdr>
        <w:top w:val="none" w:sz="0" w:space="0" w:color="auto"/>
        <w:left w:val="none" w:sz="0" w:space="0" w:color="auto"/>
        <w:bottom w:val="none" w:sz="0" w:space="0" w:color="auto"/>
        <w:right w:val="none" w:sz="0" w:space="0" w:color="auto"/>
      </w:divBdr>
    </w:div>
    <w:div w:id="1392845849">
      <w:bodyDiv w:val="1"/>
      <w:marLeft w:val="0"/>
      <w:marRight w:val="0"/>
      <w:marTop w:val="0"/>
      <w:marBottom w:val="0"/>
      <w:divBdr>
        <w:top w:val="none" w:sz="0" w:space="0" w:color="auto"/>
        <w:left w:val="none" w:sz="0" w:space="0" w:color="auto"/>
        <w:bottom w:val="none" w:sz="0" w:space="0" w:color="auto"/>
        <w:right w:val="none" w:sz="0" w:space="0" w:color="auto"/>
      </w:divBdr>
    </w:div>
    <w:div w:id="1393312574">
      <w:bodyDiv w:val="1"/>
      <w:marLeft w:val="0"/>
      <w:marRight w:val="0"/>
      <w:marTop w:val="0"/>
      <w:marBottom w:val="0"/>
      <w:divBdr>
        <w:top w:val="none" w:sz="0" w:space="0" w:color="auto"/>
        <w:left w:val="none" w:sz="0" w:space="0" w:color="auto"/>
        <w:bottom w:val="none" w:sz="0" w:space="0" w:color="auto"/>
        <w:right w:val="none" w:sz="0" w:space="0" w:color="auto"/>
      </w:divBdr>
    </w:div>
    <w:div w:id="1394113140">
      <w:bodyDiv w:val="1"/>
      <w:marLeft w:val="0"/>
      <w:marRight w:val="0"/>
      <w:marTop w:val="0"/>
      <w:marBottom w:val="0"/>
      <w:divBdr>
        <w:top w:val="none" w:sz="0" w:space="0" w:color="auto"/>
        <w:left w:val="none" w:sz="0" w:space="0" w:color="auto"/>
        <w:bottom w:val="none" w:sz="0" w:space="0" w:color="auto"/>
        <w:right w:val="none" w:sz="0" w:space="0" w:color="auto"/>
      </w:divBdr>
    </w:div>
    <w:div w:id="1398016666">
      <w:bodyDiv w:val="1"/>
      <w:marLeft w:val="0"/>
      <w:marRight w:val="0"/>
      <w:marTop w:val="0"/>
      <w:marBottom w:val="0"/>
      <w:divBdr>
        <w:top w:val="none" w:sz="0" w:space="0" w:color="auto"/>
        <w:left w:val="none" w:sz="0" w:space="0" w:color="auto"/>
        <w:bottom w:val="none" w:sz="0" w:space="0" w:color="auto"/>
        <w:right w:val="none" w:sz="0" w:space="0" w:color="auto"/>
      </w:divBdr>
      <w:divsChild>
        <w:div w:id="1806312713">
          <w:marLeft w:val="0"/>
          <w:marRight w:val="0"/>
          <w:marTop w:val="0"/>
          <w:marBottom w:val="0"/>
          <w:divBdr>
            <w:top w:val="none" w:sz="0" w:space="0" w:color="auto"/>
            <w:left w:val="none" w:sz="0" w:space="0" w:color="auto"/>
            <w:bottom w:val="none" w:sz="0" w:space="0" w:color="auto"/>
            <w:right w:val="none" w:sz="0" w:space="0" w:color="auto"/>
          </w:divBdr>
          <w:divsChild>
            <w:div w:id="1747799659">
              <w:marLeft w:val="0"/>
              <w:marRight w:val="0"/>
              <w:marTop w:val="0"/>
              <w:marBottom w:val="0"/>
              <w:divBdr>
                <w:top w:val="none" w:sz="0" w:space="0" w:color="auto"/>
                <w:left w:val="none" w:sz="0" w:space="0" w:color="auto"/>
                <w:bottom w:val="none" w:sz="0" w:space="0" w:color="auto"/>
                <w:right w:val="none" w:sz="0" w:space="0" w:color="auto"/>
              </w:divBdr>
              <w:divsChild>
                <w:div w:id="45840841">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96815610">
                      <w:marLeft w:val="0"/>
                      <w:marRight w:val="0"/>
                      <w:marTop w:val="0"/>
                      <w:marBottom w:val="0"/>
                      <w:divBdr>
                        <w:top w:val="none" w:sz="0" w:space="0" w:color="auto"/>
                        <w:left w:val="none" w:sz="0" w:space="0" w:color="auto"/>
                        <w:bottom w:val="none" w:sz="0" w:space="0" w:color="auto"/>
                        <w:right w:val="none" w:sz="0" w:space="0" w:color="auto"/>
                      </w:divBdr>
                    </w:div>
                    <w:div w:id="1538619197">
                      <w:marLeft w:val="360"/>
                      <w:marRight w:val="360"/>
                      <w:marTop w:val="180"/>
                      <w:marBottom w:val="360"/>
                      <w:divBdr>
                        <w:top w:val="none" w:sz="0" w:space="0" w:color="auto"/>
                        <w:left w:val="none" w:sz="0" w:space="0" w:color="auto"/>
                        <w:bottom w:val="none" w:sz="0" w:space="0" w:color="auto"/>
                        <w:right w:val="none" w:sz="0" w:space="0" w:color="auto"/>
                      </w:divBdr>
                    </w:div>
                  </w:divsChild>
                </w:div>
                <w:div w:id="194854899">
                  <w:marLeft w:val="0"/>
                  <w:marRight w:val="0"/>
                  <w:marTop w:val="330"/>
                  <w:marBottom w:val="330"/>
                  <w:divBdr>
                    <w:top w:val="none" w:sz="0" w:space="0" w:color="auto"/>
                    <w:left w:val="none" w:sz="0" w:space="0" w:color="auto"/>
                    <w:bottom w:val="none" w:sz="0" w:space="0" w:color="auto"/>
                    <w:right w:val="none" w:sz="0" w:space="0" w:color="auto"/>
                  </w:divBdr>
                  <w:divsChild>
                    <w:div w:id="543642090">
                      <w:marLeft w:val="0"/>
                      <w:marRight w:val="0"/>
                      <w:marTop w:val="360"/>
                      <w:marBottom w:val="0"/>
                      <w:divBdr>
                        <w:top w:val="none" w:sz="0" w:space="0" w:color="auto"/>
                        <w:left w:val="none" w:sz="0" w:space="0" w:color="auto"/>
                        <w:bottom w:val="none" w:sz="0" w:space="0" w:color="auto"/>
                        <w:right w:val="none" w:sz="0" w:space="0" w:color="auto"/>
                      </w:divBdr>
                      <w:divsChild>
                        <w:div w:id="896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25230">
                  <w:marLeft w:val="0"/>
                  <w:marRight w:val="0"/>
                  <w:marTop w:val="330"/>
                  <w:marBottom w:val="330"/>
                  <w:divBdr>
                    <w:top w:val="none" w:sz="0" w:space="0" w:color="auto"/>
                    <w:left w:val="none" w:sz="0" w:space="0" w:color="auto"/>
                    <w:bottom w:val="none" w:sz="0" w:space="0" w:color="auto"/>
                    <w:right w:val="none" w:sz="0" w:space="0" w:color="auto"/>
                  </w:divBdr>
                  <w:divsChild>
                    <w:div w:id="67191950">
                      <w:marLeft w:val="0"/>
                      <w:marRight w:val="0"/>
                      <w:marTop w:val="360"/>
                      <w:marBottom w:val="0"/>
                      <w:divBdr>
                        <w:top w:val="none" w:sz="0" w:space="0" w:color="auto"/>
                        <w:left w:val="none" w:sz="0" w:space="0" w:color="auto"/>
                        <w:bottom w:val="none" w:sz="0" w:space="0" w:color="auto"/>
                        <w:right w:val="none" w:sz="0" w:space="0" w:color="auto"/>
                      </w:divBdr>
                      <w:divsChild>
                        <w:div w:id="5725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6315">
                  <w:marLeft w:val="0"/>
                  <w:marRight w:val="0"/>
                  <w:marTop w:val="330"/>
                  <w:marBottom w:val="330"/>
                  <w:divBdr>
                    <w:top w:val="none" w:sz="0" w:space="0" w:color="auto"/>
                    <w:left w:val="none" w:sz="0" w:space="0" w:color="auto"/>
                    <w:bottom w:val="none" w:sz="0" w:space="0" w:color="auto"/>
                    <w:right w:val="none" w:sz="0" w:space="0" w:color="auto"/>
                  </w:divBdr>
                  <w:divsChild>
                    <w:div w:id="1723820387">
                      <w:marLeft w:val="0"/>
                      <w:marRight w:val="0"/>
                      <w:marTop w:val="360"/>
                      <w:marBottom w:val="0"/>
                      <w:divBdr>
                        <w:top w:val="none" w:sz="0" w:space="0" w:color="auto"/>
                        <w:left w:val="none" w:sz="0" w:space="0" w:color="auto"/>
                        <w:bottom w:val="none" w:sz="0" w:space="0" w:color="auto"/>
                        <w:right w:val="none" w:sz="0" w:space="0" w:color="auto"/>
                      </w:divBdr>
                      <w:divsChild>
                        <w:div w:id="56468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9249">
                  <w:marLeft w:val="0"/>
                  <w:marRight w:val="0"/>
                  <w:marTop w:val="330"/>
                  <w:marBottom w:val="330"/>
                  <w:divBdr>
                    <w:top w:val="none" w:sz="0" w:space="0" w:color="auto"/>
                    <w:left w:val="none" w:sz="0" w:space="0" w:color="auto"/>
                    <w:bottom w:val="none" w:sz="0" w:space="0" w:color="auto"/>
                    <w:right w:val="none" w:sz="0" w:space="0" w:color="auto"/>
                  </w:divBdr>
                  <w:divsChild>
                    <w:div w:id="1700205460">
                      <w:marLeft w:val="0"/>
                      <w:marRight w:val="0"/>
                      <w:marTop w:val="360"/>
                      <w:marBottom w:val="0"/>
                      <w:divBdr>
                        <w:top w:val="none" w:sz="0" w:space="0" w:color="auto"/>
                        <w:left w:val="none" w:sz="0" w:space="0" w:color="auto"/>
                        <w:bottom w:val="none" w:sz="0" w:space="0" w:color="auto"/>
                        <w:right w:val="none" w:sz="0" w:space="0" w:color="auto"/>
                      </w:divBdr>
                      <w:divsChild>
                        <w:div w:id="18345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48078">
                  <w:marLeft w:val="0"/>
                  <w:marRight w:val="0"/>
                  <w:marTop w:val="330"/>
                  <w:marBottom w:val="330"/>
                  <w:divBdr>
                    <w:top w:val="none" w:sz="0" w:space="0" w:color="auto"/>
                    <w:left w:val="none" w:sz="0" w:space="0" w:color="auto"/>
                    <w:bottom w:val="none" w:sz="0" w:space="0" w:color="auto"/>
                    <w:right w:val="none" w:sz="0" w:space="0" w:color="auto"/>
                  </w:divBdr>
                  <w:divsChild>
                    <w:div w:id="1493260018">
                      <w:marLeft w:val="0"/>
                      <w:marRight w:val="0"/>
                      <w:marTop w:val="360"/>
                      <w:marBottom w:val="0"/>
                      <w:divBdr>
                        <w:top w:val="none" w:sz="0" w:space="0" w:color="auto"/>
                        <w:left w:val="none" w:sz="0" w:space="0" w:color="auto"/>
                        <w:bottom w:val="none" w:sz="0" w:space="0" w:color="auto"/>
                        <w:right w:val="none" w:sz="0" w:space="0" w:color="auto"/>
                      </w:divBdr>
                      <w:divsChild>
                        <w:div w:id="93632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15263">
                  <w:marLeft w:val="0"/>
                  <w:marRight w:val="0"/>
                  <w:marTop w:val="330"/>
                  <w:marBottom w:val="330"/>
                  <w:divBdr>
                    <w:top w:val="none" w:sz="0" w:space="0" w:color="auto"/>
                    <w:left w:val="none" w:sz="0" w:space="0" w:color="auto"/>
                    <w:bottom w:val="none" w:sz="0" w:space="0" w:color="auto"/>
                    <w:right w:val="none" w:sz="0" w:space="0" w:color="auto"/>
                  </w:divBdr>
                  <w:divsChild>
                    <w:div w:id="566842775">
                      <w:marLeft w:val="0"/>
                      <w:marRight w:val="0"/>
                      <w:marTop w:val="360"/>
                      <w:marBottom w:val="0"/>
                      <w:divBdr>
                        <w:top w:val="none" w:sz="0" w:space="0" w:color="auto"/>
                        <w:left w:val="none" w:sz="0" w:space="0" w:color="auto"/>
                        <w:bottom w:val="none" w:sz="0" w:space="0" w:color="auto"/>
                        <w:right w:val="none" w:sz="0" w:space="0" w:color="auto"/>
                      </w:divBdr>
                      <w:divsChild>
                        <w:div w:id="170636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06938">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601142036">
                      <w:marLeft w:val="360"/>
                      <w:marRight w:val="360"/>
                      <w:marTop w:val="180"/>
                      <w:marBottom w:val="360"/>
                      <w:divBdr>
                        <w:top w:val="none" w:sz="0" w:space="0" w:color="auto"/>
                        <w:left w:val="none" w:sz="0" w:space="0" w:color="auto"/>
                        <w:bottom w:val="none" w:sz="0" w:space="0" w:color="auto"/>
                        <w:right w:val="none" w:sz="0" w:space="0" w:color="auto"/>
                      </w:divBdr>
                      <w:divsChild>
                        <w:div w:id="128517884">
                          <w:marLeft w:val="0"/>
                          <w:marRight w:val="0"/>
                          <w:marTop w:val="330"/>
                          <w:marBottom w:val="330"/>
                          <w:divBdr>
                            <w:top w:val="none" w:sz="0" w:space="0" w:color="auto"/>
                            <w:left w:val="none" w:sz="0" w:space="0" w:color="auto"/>
                            <w:bottom w:val="none" w:sz="0" w:space="0" w:color="auto"/>
                            <w:right w:val="none" w:sz="0" w:space="0" w:color="auto"/>
                          </w:divBdr>
                          <w:divsChild>
                            <w:div w:id="1110273168">
                              <w:marLeft w:val="0"/>
                              <w:marRight w:val="0"/>
                              <w:marTop w:val="360"/>
                              <w:marBottom w:val="0"/>
                              <w:divBdr>
                                <w:top w:val="none" w:sz="0" w:space="0" w:color="auto"/>
                                <w:left w:val="none" w:sz="0" w:space="0" w:color="auto"/>
                                <w:bottom w:val="none" w:sz="0" w:space="0" w:color="auto"/>
                                <w:right w:val="none" w:sz="0" w:space="0" w:color="auto"/>
                              </w:divBdr>
                              <w:divsChild>
                                <w:div w:id="92846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9244">
                          <w:marLeft w:val="0"/>
                          <w:marRight w:val="0"/>
                          <w:marTop w:val="330"/>
                          <w:marBottom w:val="330"/>
                          <w:divBdr>
                            <w:top w:val="none" w:sz="0" w:space="0" w:color="auto"/>
                            <w:left w:val="none" w:sz="0" w:space="0" w:color="auto"/>
                            <w:bottom w:val="none" w:sz="0" w:space="0" w:color="auto"/>
                            <w:right w:val="none" w:sz="0" w:space="0" w:color="auto"/>
                          </w:divBdr>
                          <w:divsChild>
                            <w:div w:id="1429279484">
                              <w:marLeft w:val="0"/>
                              <w:marRight w:val="0"/>
                              <w:marTop w:val="360"/>
                              <w:marBottom w:val="0"/>
                              <w:divBdr>
                                <w:top w:val="none" w:sz="0" w:space="0" w:color="auto"/>
                                <w:left w:val="none" w:sz="0" w:space="0" w:color="auto"/>
                                <w:bottom w:val="none" w:sz="0" w:space="0" w:color="auto"/>
                                <w:right w:val="none" w:sz="0" w:space="0" w:color="auto"/>
                              </w:divBdr>
                              <w:divsChild>
                                <w:div w:id="14695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4279">
                          <w:marLeft w:val="0"/>
                          <w:marRight w:val="0"/>
                          <w:marTop w:val="330"/>
                          <w:marBottom w:val="330"/>
                          <w:divBdr>
                            <w:top w:val="none" w:sz="0" w:space="0" w:color="auto"/>
                            <w:left w:val="none" w:sz="0" w:space="0" w:color="auto"/>
                            <w:bottom w:val="none" w:sz="0" w:space="0" w:color="auto"/>
                            <w:right w:val="none" w:sz="0" w:space="0" w:color="auto"/>
                          </w:divBdr>
                          <w:divsChild>
                            <w:div w:id="852039190">
                              <w:marLeft w:val="0"/>
                              <w:marRight w:val="0"/>
                              <w:marTop w:val="360"/>
                              <w:marBottom w:val="0"/>
                              <w:divBdr>
                                <w:top w:val="none" w:sz="0" w:space="0" w:color="auto"/>
                                <w:left w:val="none" w:sz="0" w:space="0" w:color="auto"/>
                                <w:bottom w:val="none" w:sz="0" w:space="0" w:color="auto"/>
                                <w:right w:val="none" w:sz="0" w:space="0" w:color="auto"/>
                              </w:divBdr>
                              <w:divsChild>
                                <w:div w:id="1430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6300">
                      <w:marLeft w:val="0"/>
                      <w:marRight w:val="0"/>
                      <w:marTop w:val="0"/>
                      <w:marBottom w:val="0"/>
                      <w:divBdr>
                        <w:top w:val="none" w:sz="0" w:space="0" w:color="auto"/>
                        <w:left w:val="none" w:sz="0" w:space="0" w:color="auto"/>
                        <w:bottom w:val="none" w:sz="0" w:space="0" w:color="auto"/>
                        <w:right w:val="none" w:sz="0" w:space="0" w:color="auto"/>
                      </w:divBdr>
                    </w:div>
                  </w:divsChild>
                </w:div>
                <w:div w:id="581061879">
                  <w:marLeft w:val="0"/>
                  <w:marRight w:val="0"/>
                  <w:marTop w:val="330"/>
                  <w:marBottom w:val="330"/>
                  <w:divBdr>
                    <w:top w:val="none" w:sz="0" w:space="0" w:color="auto"/>
                    <w:left w:val="none" w:sz="0" w:space="0" w:color="auto"/>
                    <w:bottom w:val="none" w:sz="0" w:space="0" w:color="auto"/>
                    <w:right w:val="none" w:sz="0" w:space="0" w:color="auto"/>
                  </w:divBdr>
                  <w:divsChild>
                    <w:div w:id="1564634804">
                      <w:marLeft w:val="0"/>
                      <w:marRight w:val="0"/>
                      <w:marTop w:val="360"/>
                      <w:marBottom w:val="0"/>
                      <w:divBdr>
                        <w:top w:val="none" w:sz="0" w:space="0" w:color="auto"/>
                        <w:left w:val="none" w:sz="0" w:space="0" w:color="auto"/>
                        <w:bottom w:val="none" w:sz="0" w:space="0" w:color="auto"/>
                        <w:right w:val="none" w:sz="0" w:space="0" w:color="auto"/>
                      </w:divBdr>
                      <w:divsChild>
                        <w:div w:id="70263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5832">
                  <w:marLeft w:val="0"/>
                  <w:marRight w:val="0"/>
                  <w:marTop w:val="330"/>
                  <w:marBottom w:val="330"/>
                  <w:divBdr>
                    <w:top w:val="none" w:sz="0" w:space="0" w:color="auto"/>
                    <w:left w:val="none" w:sz="0" w:space="0" w:color="auto"/>
                    <w:bottom w:val="none" w:sz="0" w:space="0" w:color="auto"/>
                    <w:right w:val="none" w:sz="0" w:space="0" w:color="auto"/>
                  </w:divBdr>
                  <w:divsChild>
                    <w:div w:id="469372400">
                      <w:marLeft w:val="0"/>
                      <w:marRight w:val="0"/>
                      <w:marTop w:val="360"/>
                      <w:marBottom w:val="0"/>
                      <w:divBdr>
                        <w:top w:val="none" w:sz="0" w:space="0" w:color="auto"/>
                        <w:left w:val="none" w:sz="0" w:space="0" w:color="auto"/>
                        <w:bottom w:val="none" w:sz="0" w:space="0" w:color="auto"/>
                        <w:right w:val="none" w:sz="0" w:space="0" w:color="auto"/>
                      </w:divBdr>
                      <w:divsChild>
                        <w:div w:id="50390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61318">
                  <w:marLeft w:val="0"/>
                  <w:marRight w:val="0"/>
                  <w:marTop w:val="330"/>
                  <w:marBottom w:val="330"/>
                  <w:divBdr>
                    <w:top w:val="none" w:sz="0" w:space="0" w:color="auto"/>
                    <w:left w:val="none" w:sz="0" w:space="0" w:color="auto"/>
                    <w:bottom w:val="none" w:sz="0" w:space="0" w:color="auto"/>
                    <w:right w:val="none" w:sz="0" w:space="0" w:color="auto"/>
                  </w:divBdr>
                  <w:divsChild>
                    <w:div w:id="1302229762">
                      <w:marLeft w:val="0"/>
                      <w:marRight w:val="0"/>
                      <w:marTop w:val="360"/>
                      <w:marBottom w:val="0"/>
                      <w:divBdr>
                        <w:top w:val="none" w:sz="0" w:space="0" w:color="auto"/>
                        <w:left w:val="none" w:sz="0" w:space="0" w:color="auto"/>
                        <w:bottom w:val="none" w:sz="0" w:space="0" w:color="auto"/>
                        <w:right w:val="none" w:sz="0" w:space="0" w:color="auto"/>
                      </w:divBdr>
                      <w:divsChild>
                        <w:div w:id="21326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9076">
                  <w:marLeft w:val="0"/>
                  <w:marRight w:val="0"/>
                  <w:marTop w:val="330"/>
                  <w:marBottom w:val="330"/>
                  <w:divBdr>
                    <w:top w:val="none" w:sz="0" w:space="0" w:color="auto"/>
                    <w:left w:val="none" w:sz="0" w:space="0" w:color="auto"/>
                    <w:bottom w:val="none" w:sz="0" w:space="0" w:color="auto"/>
                    <w:right w:val="none" w:sz="0" w:space="0" w:color="auto"/>
                  </w:divBdr>
                  <w:divsChild>
                    <w:div w:id="1069419178">
                      <w:marLeft w:val="0"/>
                      <w:marRight w:val="0"/>
                      <w:marTop w:val="360"/>
                      <w:marBottom w:val="0"/>
                      <w:divBdr>
                        <w:top w:val="none" w:sz="0" w:space="0" w:color="auto"/>
                        <w:left w:val="none" w:sz="0" w:space="0" w:color="auto"/>
                        <w:bottom w:val="none" w:sz="0" w:space="0" w:color="auto"/>
                        <w:right w:val="none" w:sz="0" w:space="0" w:color="auto"/>
                      </w:divBdr>
                      <w:divsChild>
                        <w:div w:id="59698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93287">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724454814">
                      <w:marLeft w:val="360"/>
                      <w:marRight w:val="360"/>
                      <w:marTop w:val="180"/>
                      <w:marBottom w:val="360"/>
                      <w:divBdr>
                        <w:top w:val="none" w:sz="0" w:space="0" w:color="auto"/>
                        <w:left w:val="none" w:sz="0" w:space="0" w:color="auto"/>
                        <w:bottom w:val="none" w:sz="0" w:space="0" w:color="auto"/>
                        <w:right w:val="none" w:sz="0" w:space="0" w:color="auto"/>
                      </w:divBdr>
                    </w:div>
                    <w:div w:id="1533304623">
                      <w:marLeft w:val="0"/>
                      <w:marRight w:val="0"/>
                      <w:marTop w:val="0"/>
                      <w:marBottom w:val="0"/>
                      <w:divBdr>
                        <w:top w:val="none" w:sz="0" w:space="0" w:color="auto"/>
                        <w:left w:val="none" w:sz="0" w:space="0" w:color="auto"/>
                        <w:bottom w:val="none" w:sz="0" w:space="0" w:color="auto"/>
                        <w:right w:val="none" w:sz="0" w:space="0" w:color="auto"/>
                      </w:divBdr>
                    </w:div>
                  </w:divsChild>
                </w:div>
                <w:div w:id="1119841446">
                  <w:marLeft w:val="0"/>
                  <w:marRight w:val="0"/>
                  <w:marTop w:val="330"/>
                  <w:marBottom w:val="330"/>
                  <w:divBdr>
                    <w:top w:val="none" w:sz="0" w:space="0" w:color="auto"/>
                    <w:left w:val="none" w:sz="0" w:space="0" w:color="auto"/>
                    <w:bottom w:val="none" w:sz="0" w:space="0" w:color="auto"/>
                    <w:right w:val="none" w:sz="0" w:space="0" w:color="auto"/>
                  </w:divBdr>
                  <w:divsChild>
                    <w:div w:id="1092094354">
                      <w:marLeft w:val="0"/>
                      <w:marRight w:val="0"/>
                      <w:marTop w:val="360"/>
                      <w:marBottom w:val="0"/>
                      <w:divBdr>
                        <w:top w:val="none" w:sz="0" w:space="0" w:color="auto"/>
                        <w:left w:val="none" w:sz="0" w:space="0" w:color="auto"/>
                        <w:bottom w:val="none" w:sz="0" w:space="0" w:color="auto"/>
                        <w:right w:val="none" w:sz="0" w:space="0" w:color="auto"/>
                      </w:divBdr>
                      <w:divsChild>
                        <w:div w:id="7933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2895">
                  <w:marLeft w:val="0"/>
                  <w:marRight w:val="0"/>
                  <w:marTop w:val="330"/>
                  <w:marBottom w:val="330"/>
                  <w:divBdr>
                    <w:top w:val="none" w:sz="0" w:space="0" w:color="auto"/>
                    <w:left w:val="none" w:sz="0" w:space="0" w:color="auto"/>
                    <w:bottom w:val="none" w:sz="0" w:space="0" w:color="auto"/>
                    <w:right w:val="none" w:sz="0" w:space="0" w:color="auto"/>
                  </w:divBdr>
                  <w:divsChild>
                    <w:div w:id="225842569">
                      <w:marLeft w:val="0"/>
                      <w:marRight w:val="0"/>
                      <w:marTop w:val="360"/>
                      <w:marBottom w:val="0"/>
                      <w:divBdr>
                        <w:top w:val="none" w:sz="0" w:space="0" w:color="auto"/>
                        <w:left w:val="none" w:sz="0" w:space="0" w:color="auto"/>
                        <w:bottom w:val="none" w:sz="0" w:space="0" w:color="auto"/>
                        <w:right w:val="none" w:sz="0" w:space="0" w:color="auto"/>
                      </w:divBdr>
                      <w:divsChild>
                        <w:div w:id="83002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4843">
                  <w:marLeft w:val="0"/>
                  <w:marRight w:val="0"/>
                  <w:marTop w:val="330"/>
                  <w:marBottom w:val="330"/>
                  <w:divBdr>
                    <w:top w:val="none" w:sz="0" w:space="0" w:color="auto"/>
                    <w:left w:val="none" w:sz="0" w:space="0" w:color="auto"/>
                    <w:bottom w:val="none" w:sz="0" w:space="0" w:color="auto"/>
                    <w:right w:val="none" w:sz="0" w:space="0" w:color="auto"/>
                  </w:divBdr>
                  <w:divsChild>
                    <w:div w:id="1346976627">
                      <w:marLeft w:val="0"/>
                      <w:marRight w:val="0"/>
                      <w:marTop w:val="360"/>
                      <w:marBottom w:val="0"/>
                      <w:divBdr>
                        <w:top w:val="none" w:sz="0" w:space="0" w:color="auto"/>
                        <w:left w:val="none" w:sz="0" w:space="0" w:color="auto"/>
                        <w:bottom w:val="none" w:sz="0" w:space="0" w:color="auto"/>
                        <w:right w:val="none" w:sz="0" w:space="0" w:color="auto"/>
                      </w:divBdr>
                      <w:divsChild>
                        <w:div w:id="160433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3944">
                  <w:marLeft w:val="0"/>
                  <w:marRight w:val="0"/>
                  <w:marTop w:val="330"/>
                  <w:marBottom w:val="330"/>
                  <w:divBdr>
                    <w:top w:val="none" w:sz="0" w:space="0" w:color="auto"/>
                    <w:left w:val="none" w:sz="0" w:space="0" w:color="auto"/>
                    <w:bottom w:val="none" w:sz="0" w:space="0" w:color="auto"/>
                    <w:right w:val="none" w:sz="0" w:space="0" w:color="auto"/>
                  </w:divBdr>
                  <w:divsChild>
                    <w:div w:id="1655572783">
                      <w:marLeft w:val="0"/>
                      <w:marRight w:val="0"/>
                      <w:marTop w:val="360"/>
                      <w:marBottom w:val="0"/>
                      <w:divBdr>
                        <w:top w:val="none" w:sz="0" w:space="0" w:color="auto"/>
                        <w:left w:val="none" w:sz="0" w:space="0" w:color="auto"/>
                        <w:bottom w:val="none" w:sz="0" w:space="0" w:color="auto"/>
                        <w:right w:val="none" w:sz="0" w:space="0" w:color="auto"/>
                      </w:divBdr>
                      <w:divsChild>
                        <w:div w:id="139847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1573">
                  <w:marLeft w:val="0"/>
                  <w:marRight w:val="0"/>
                  <w:marTop w:val="330"/>
                  <w:marBottom w:val="330"/>
                  <w:divBdr>
                    <w:top w:val="none" w:sz="0" w:space="0" w:color="auto"/>
                    <w:left w:val="none" w:sz="0" w:space="0" w:color="auto"/>
                    <w:bottom w:val="none" w:sz="0" w:space="0" w:color="auto"/>
                    <w:right w:val="none" w:sz="0" w:space="0" w:color="auto"/>
                  </w:divBdr>
                  <w:divsChild>
                    <w:div w:id="791365239">
                      <w:marLeft w:val="0"/>
                      <w:marRight w:val="0"/>
                      <w:marTop w:val="360"/>
                      <w:marBottom w:val="0"/>
                      <w:divBdr>
                        <w:top w:val="none" w:sz="0" w:space="0" w:color="auto"/>
                        <w:left w:val="none" w:sz="0" w:space="0" w:color="auto"/>
                        <w:bottom w:val="none" w:sz="0" w:space="0" w:color="auto"/>
                        <w:right w:val="none" w:sz="0" w:space="0" w:color="auto"/>
                      </w:divBdr>
                      <w:divsChild>
                        <w:div w:id="174229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704">
                  <w:marLeft w:val="0"/>
                  <w:marRight w:val="0"/>
                  <w:marTop w:val="330"/>
                  <w:marBottom w:val="330"/>
                  <w:divBdr>
                    <w:top w:val="none" w:sz="0" w:space="0" w:color="auto"/>
                    <w:left w:val="none" w:sz="0" w:space="0" w:color="auto"/>
                    <w:bottom w:val="none" w:sz="0" w:space="0" w:color="auto"/>
                    <w:right w:val="none" w:sz="0" w:space="0" w:color="auto"/>
                  </w:divBdr>
                  <w:divsChild>
                    <w:div w:id="721365351">
                      <w:marLeft w:val="0"/>
                      <w:marRight w:val="0"/>
                      <w:marTop w:val="360"/>
                      <w:marBottom w:val="0"/>
                      <w:divBdr>
                        <w:top w:val="none" w:sz="0" w:space="0" w:color="auto"/>
                        <w:left w:val="none" w:sz="0" w:space="0" w:color="auto"/>
                        <w:bottom w:val="none" w:sz="0" w:space="0" w:color="auto"/>
                        <w:right w:val="none" w:sz="0" w:space="0" w:color="auto"/>
                      </w:divBdr>
                      <w:divsChild>
                        <w:div w:id="116393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29507">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712852146">
                      <w:marLeft w:val="0"/>
                      <w:marRight w:val="0"/>
                      <w:marTop w:val="0"/>
                      <w:marBottom w:val="0"/>
                      <w:divBdr>
                        <w:top w:val="none" w:sz="0" w:space="0" w:color="auto"/>
                        <w:left w:val="none" w:sz="0" w:space="0" w:color="auto"/>
                        <w:bottom w:val="none" w:sz="0" w:space="0" w:color="auto"/>
                        <w:right w:val="none" w:sz="0" w:space="0" w:color="auto"/>
                      </w:divBdr>
                    </w:div>
                    <w:div w:id="1653876251">
                      <w:marLeft w:val="360"/>
                      <w:marRight w:val="360"/>
                      <w:marTop w:val="180"/>
                      <w:marBottom w:val="360"/>
                      <w:divBdr>
                        <w:top w:val="none" w:sz="0" w:space="0" w:color="auto"/>
                        <w:left w:val="none" w:sz="0" w:space="0" w:color="auto"/>
                        <w:bottom w:val="none" w:sz="0" w:space="0" w:color="auto"/>
                        <w:right w:val="none" w:sz="0" w:space="0" w:color="auto"/>
                      </w:divBdr>
                      <w:divsChild>
                        <w:div w:id="185367356">
                          <w:marLeft w:val="0"/>
                          <w:marRight w:val="0"/>
                          <w:marTop w:val="330"/>
                          <w:marBottom w:val="330"/>
                          <w:divBdr>
                            <w:top w:val="none" w:sz="0" w:space="0" w:color="auto"/>
                            <w:left w:val="none" w:sz="0" w:space="0" w:color="auto"/>
                            <w:bottom w:val="none" w:sz="0" w:space="0" w:color="auto"/>
                            <w:right w:val="none" w:sz="0" w:space="0" w:color="auto"/>
                          </w:divBdr>
                          <w:divsChild>
                            <w:div w:id="2120634794">
                              <w:marLeft w:val="0"/>
                              <w:marRight w:val="0"/>
                              <w:marTop w:val="360"/>
                              <w:marBottom w:val="0"/>
                              <w:divBdr>
                                <w:top w:val="none" w:sz="0" w:space="0" w:color="auto"/>
                                <w:left w:val="none" w:sz="0" w:space="0" w:color="auto"/>
                                <w:bottom w:val="none" w:sz="0" w:space="0" w:color="auto"/>
                                <w:right w:val="none" w:sz="0" w:space="0" w:color="auto"/>
                              </w:divBdr>
                              <w:divsChild>
                                <w:div w:id="13133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988559">
                  <w:marLeft w:val="0"/>
                  <w:marRight w:val="0"/>
                  <w:marTop w:val="330"/>
                  <w:marBottom w:val="330"/>
                  <w:divBdr>
                    <w:top w:val="none" w:sz="0" w:space="0" w:color="auto"/>
                    <w:left w:val="none" w:sz="0" w:space="0" w:color="auto"/>
                    <w:bottom w:val="none" w:sz="0" w:space="0" w:color="auto"/>
                    <w:right w:val="none" w:sz="0" w:space="0" w:color="auto"/>
                  </w:divBdr>
                  <w:divsChild>
                    <w:div w:id="1271428150">
                      <w:marLeft w:val="0"/>
                      <w:marRight w:val="0"/>
                      <w:marTop w:val="360"/>
                      <w:marBottom w:val="0"/>
                      <w:divBdr>
                        <w:top w:val="none" w:sz="0" w:space="0" w:color="auto"/>
                        <w:left w:val="none" w:sz="0" w:space="0" w:color="auto"/>
                        <w:bottom w:val="none" w:sz="0" w:space="0" w:color="auto"/>
                        <w:right w:val="none" w:sz="0" w:space="0" w:color="auto"/>
                      </w:divBdr>
                      <w:divsChild>
                        <w:div w:id="8282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9212">
                  <w:marLeft w:val="0"/>
                  <w:marRight w:val="0"/>
                  <w:marTop w:val="330"/>
                  <w:marBottom w:val="330"/>
                  <w:divBdr>
                    <w:top w:val="none" w:sz="0" w:space="0" w:color="auto"/>
                    <w:left w:val="none" w:sz="0" w:space="0" w:color="auto"/>
                    <w:bottom w:val="none" w:sz="0" w:space="0" w:color="auto"/>
                    <w:right w:val="none" w:sz="0" w:space="0" w:color="auto"/>
                  </w:divBdr>
                  <w:divsChild>
                    <w:div w:id="1304503225">
                      <w:marLeft w:val="0"/>
                      <w:marRight w:val="0"/>
                      <w:marTop w:val="360"/>
                      <w:marBottom w:val="0"/>
                      <w:divBdr>
                        <w:top w:val="none" w:sz="0" w:space="0" w:color="auto"/>
                        <w:left w:val="none" w:sz="0" w:space="0" w:color="auto"/>
                        <w:bottom w:val="none" w:sz="0" w:space="0" w:color="auto"/>
                        <w:right w:val="none" w:sz="0" w:space="0" w:color="auto"/>
                      </w:divBdr>
                      <w:divsChild>
                        <w:div w:id="102918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364483">
      <w:bodyDiv w:val="1"/>
      <w:marLeft w:val="0"/>
      <w:marRight w:val="0"/>
      <w:marTop w:val="0"/>
      <w:marBottom w:val="0"/>
      <w:divBdr>
        <w:top w:val="none" w:sz="0" w:space="0" w:color="auto"/>
        <w:left w:val="none" w:sz="0" w:space="0" w:color="auto"/>
        <w:bottom w:val="none" w:sz="0" w:space="0" w:color="auto"/>
        <w:right w:val="none" w:sz="0" w:space="0" w:color="auto"/>
      </w:divBdr>
    </w:div>
    <w:div w:id="1402633621">
      <w:bodyDiv w:val="1"/>
      <w:marLeft w:val="0"/>
      <w:marRight w:val="0"/>
      <w:marTop w:val="0"/>
      <w:marBottom w:val="0"/>
      <w:divBdr>
        <w:top w:val="none" w:sz="0" w:space="0" w:color="auto"/>
        <w:left w:val="none" w:sz="0" w:space="0" w:color="auto"/>
        <w:bottom w:val="none" w:sz="0" w:space="0" w:color="auto"/>
        <w:right w:val="none" w:sz="0" w:space="0" w:color="auto"/>
      </w:divBdr>
    </w:div>
    <w:div w:id="1403599488">
      <w:bodyDiv w:val="1"/>
      <w:marLeft w:val="0"/>
      <w:marRight w:val="0"/>
      <w:marTop w:val="0"/>
      <w:marBottom w:val="0"/>
      <w:divBdr>
        <w:top w:val="none" w:sz="0" w:space="0" w:color="auto"/>
        <w:left w:val="none" w:sz="0" w:space="0" w:color="auto"/>
        <w:bottom w:val="none" w:sz="0" w:space="0" w:color="auto"/>
        <w:right w:val="none" w:sz="0" w:space="0" w:color="auto"/>
      </w:divBdr>
      <w:divsChild>
        <w:div w:id="387192909">
          <w:marLeft w:val="0"/>
          <w:marRight w:val="0"/>
          <w:marTop w:val="0"/>
          <w:marBottom w:val="0"/>
          <w:divBdr>
            <w:top w:val="none" w:sz="0" w:space="0" w:color="auto"/>
            <w:left w:val="none" w:sz="0" w:space="0" w:color="auto"/>
            <w:bottom w:val="none" w:sz="0" w:space="0" w:color="auto"/>
            <w:right w:val="none" w:sz="0" w:space="0" w:color="auto"/>
          </w:divBdr>
        </w:div>
        <w:div w:id="1138033603">
          <w:marLeft w:val="0"/>
          <w:marRight w:val="0"/>
          <w:marTop w:val="0"/>
          <w:marBottom w:val="0"/>
          <w:divBdr>
            <w:top w:val="none" w:sz="0" w:space="0" w:color="auto"/>
            <w:left w:val="none" w:sz="0" w:space="0" w:color="auto"/>
            <w:bottom w:val="none" w:sz="0" w:space="0" w:color="auto"/>
            <w:right w:val="none" w:sz="0" w:space="0" w:color="auto"/>
          </w:divBdr>
          <w:divsChild>
            <w:div w:id="652569316">
              <w:marLeft w:val="0"/>
              <w:marRight w:val="0"/>
              <w:marTop w:val="0"/>
              <w:marBottom w:val="0"/>
              <w:divBdr>
                <w:top w:val="none" w:sz="0" w:space="0" w:color="auto"/>
                <w:left w:val="none" w:sz="0" w:space="0" w:color="auto"/>
                <w:bottom w:val="none" w:sz="0" w:space="0" w:color="auto"/>
                <w:right w:val="none" w:sz="0" w:space="0" w:color="auto"/>
              </w:divBdr>
              <w:divsChild>
                <w:div w:id="663167042">
                  <w:marLeft w:val="0"/>
                  <w:marRight w:val="0"/>
                  <w:marTop w:val="0"/>
                  <w:marBottom w:val="0"/>
                  <w:divBdr>
                    <w:top w:val="none" w:sz="0" w:space="0" w:color="auto"/>
                    <w:left w:val="none" w:sz="0" w:space="0" w:color="auto"/>
                    <w:bottom w:val="none" w:sz="0" w:space="0" w:color="auto"/>
                    <w:right w:val="none" w:sz="0" w:space="0" w:color="auto"/>
                  </w:divBdr>
                  <w:divsChild>
                    <w:div w:id="159497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9226">
          <w:marLeft w:val="0"/>
          <w:marRight w:val="0"/>
          <w:marTop w:val="0"/>
          <w:marBottom w:val="0"/>
          <w:divBdr>
            <w:top w:val="none" w:sz="0" w:space="0" w:color="auto"/>
            <w:left w:val="none" w:sz="0" w:space="0" w:color="auto"/>
            <w:bottom w:val="none" w:sz="0" w:space="0" w:color="auto"/>
            <w:right w:val="none" w:sz="0" w:space="0" w:color="auto"/>
          </w:divBdr>
        </w:div>
      </w:divsChild>
    </w:div>
    <w:div w:id="1406564825">
      <w:bodyDiv w:val="1"/>
      <w:marLeft w:val="0"/>
      <w:marRight w:val="0"/>
      <w:marTop w:val="0"/>
      <w:marBottom w:val="0"/>
      <w:divBdr>
        <w:top w:val="none" w:sz="0" w:space="0" w:color="auto"/>
        <w:left w:val="none" w:sz="0" w:space="0" w:color="auto"/>
        <w:bottom w:val="none" w:sz="0" w:space="0" w:color="auto"/>
        <w:right w:val="none" w:sz="0" w:space="0" w:color="auto"/>
      </w:divBdr>
    </w:div>
    <w:div w:id="1413506910">
      <w:bodyDiv w:val="1"/>
      <w:marLeft w:val="0"/>
      <w:marRight w:val="0"/>
      <w:marTop w:val="0"/>
      <w:marBottom w:val="0"/>
      <w:divBdr>
        <w:top w:val="none" w:sz="0" w:space="0" w:color="auto"/>
        <w:left w:val="none" w:sz="0" w:space="0" w:color="auto"/>
        <w:bottom w:val="none" w:sz="0" w:space="0" w:color="auto"/>
        <w:right w:val="none" w:sz="0" w:space="0" w:color="auto"/>
      </w:divBdr>
      <w:divsChild>
        <w:div w:id="1465005759">
          <w:marLeft w:val="0"/>
          <w:marRight w:val="0"/>
          <w:marTop w:val="0"/>
          <w:marBottom w:val="0"/>
          <w:divBdr>
            <w:top w:val="none" w:sz="0" w:space="0" w:color="auto"/>
            <w:left w:val="none" w:sz="0" w:space="0" w:color="auto"/>
            <w:bottom w:val="none" w:sz="0" w:space="0" w:color="auto"/>
            <w:right w:val="none" w:sz="0" w:space="0" w:color="auto"/>
          </w:divBdr>
        </w:div>
        <w:div w:id="1631861229">
          <w:marLeft w:val="0"/>
          <w:marRight w:val="0"/>
          <w:marTop w:val="270"/>
          <w:marBottom w:val="315"/>
          <w:divBdr>
            <w:top w:val="none" w:sz="0" w:space="0" w:color="auto"/>
            <w:left w:val="none" w:sz="0" w:space="0" w:color="auto"/>
            <w:bottom w:val="none" w:sz="0" w:space="0" w:color="auto"/>
            <w:right w:val="none" w:sz="0" w:space="0" w:color="auto"/>
          </w:divBdr>
        </w:div>
        <w:div w:id="1661539185">
          <w:marLeft w:val="0"/>
          <w:marRight w:val="0"/>
          <w:marTop w:val="90"/>
          <w:marBottom w:val="0"/>
          <w:divBdr>
            <w:top w:val="none" w:sz="0" w:space="0" w:color="auto"/>
            <w:left w:val="none" w:sz="0" w:space="0" w:color="auto"/>
            <w:bottom w:val="none" w:sz="0" w:space="0" w:color="auto"/>
            <w:right w:val="none" w:sz="0" w:space="0" w:color="auto"/>
          </w:divBdr>
        </w:div>
      </w:divsChild>
    </w:div>
    <w:div w:id="1419716411">
      <w:bodyDiv w:val="1"/>
      <w:marLeft w:val="0"/>
      <w:marRight w:val="0"/>
      <w:marTop w:val="0"/>
      <w:marBottom w:val="0"/>
      <w:divBdr>
        <w:top w:val="none" w:sz="0" w:space="0" w:color="auto"/>
        <w:left w:val="none" w:sz="0" w:space="0" w:color="auto"/>
        <w:bottom w:val="none" w:sz="0" w:space="0" w:color="auto"/>
        <w:right w:val="none" w:sz="0" w:space="0" w:color="auto"/>
      </w:divBdr>
    </w:div>
    <w:div w:id="1421871640">
      <w:bodyDiv w:val="1"/>
      <w:marLeft w:val="0"/>
      <w:marRight w:val="0"/>
      <w:marTop w:val="0"/>
      <w:marBottom w:val="0"/>
      <w:divBdr>
        <w:top w:val="none" w:sz="0" w:space="0" w:color="auto"/>
        <w:left w:val="none" w:sz="0" w:space="0" w:color="auto"/>
        <w:bottom w:val="none" w:sz="0" w:space="0" w:color="auto"/>
        <w:right w:val="none" w:sz="0" w:space="0" w:color="auto"/>
      </w:divBdr>
      <w:divsChild>
        <w:div w:id="1630167448">
          <w:marLeft w:val="0"/>
          <w:marRight w:val="0"/>
          <w:marTop w:val="0"/>
          <w:marBottom w:val="0"/>
          <w:divBdr>
            <w:top w:val="none" w:sz="0" w:space="0" w:color="auto"/>
            <w:left w:val="none" w:sz="0" w:space="0" w:color="auto"/>
            <w:bottom w:val="none" w:sz="0" w:space="0" w:color="auto"/>
            <w:right w:val="none" w:sz="0" w:space="0" w:color="auto"/>
          </w:divBdr>
          <w:divsChild>
            <w:div w:id="1520242638">
              <w:marLeft w:val="0"/>
              <w:marRight w:val="0"/>
              <w:marTop w:val="0"/>
              <w:marBottom w:val="0"/>
              <w:divBdr>
                <w:top w:val="none" w:sz="0" w:space="0" w:color="auto"/>
                <w:left w:val="none" w:sz="0" w:space="0" w:color="auto"/>
                <w:bottom w:val="none" w:sz="0" w:space="0" w:color="auto"/>
                <w:right w:val="none" w:sz="0" w:space="0" w:color="auto"/>
              </w:divBdr>
              <w:divsChild>
                <w:div w:id="2786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6621">
          <w:marLeft w:val="0"/>
          <w:marRight w:val="0"/>
          <w:marTop w:val="0"/>
          <w:marBottom w:val="0"/>
          <w:divBdr>
            <w:top w:val="none" w:sz="0" w:space="0" w:color="auto"/>
            <w:left w:val="none" w:sz="0" w:space="0" w:color="auto"/>
            <w:bottom w:val="none" w:sz="0" w:space="0" w:color="auto"/>
            <w:right w:val="none" w:sz="0" w:space="0" w:color="auto"/>
          </w:divBdr>
          <w:divsChild>
            <w:div w:id="1023172564">
              <w:marLeft w:val="0"/>
              <w:marRight w:val="0"/>
              <w:marTop w:val="0"/>
              <w:marBottom w:val="0"/>
              <w:divBdr>
                <w:top w:val="none" w:sz="0" w:space="0" w:color="auto"/>
                <w:left w:val="none" w:sz="0" w:space="0" w:color="auto"/>
                <w:bottom w:val="none" w:sz="0" w:space="0" w:color="auto"/>
                <w:right w:val="none" w:sz="0" w:space="0" w:color="auto"/>
              </w:divBdr>
              <w:divsChild>
                <w:div w:id="94130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041866">
      <w:bodyDiv w:val="1"/>
      <w:marLeft w:val="0"/>
      <w:marRight w:val="0"/>
      <w:marTop w:val="0"/>
      <w:marBottom w:val="0"/>
      <w:divBdr>
        <w:top w:val="none" w:sz="0" w:space="0" w:color="auto"/>
        <w:left w:val="none" w:sz="0" w:space="0" w:color="auto"/>
        <w:bottom w:val="none" w:sz="0" w:space="0" w:color="auto"/>
        <w:right w:val="none" w:sz="0" w:space="0" w:color="auto"/>
      </w:divBdr>
      <w:divsChild>
        <w:div w:id="685860873">
          <w:marLeft w:val="0"/>
          <w:marRight w:val="0"/>
          <w:marTop w:val="0"/>
          <w:marBottom w:val="240"/>
          <w:divBdr>
            <w:top w:val="none" w:sz="0" w:space="0" w:color="auto"/>
            <w:left w:val="none" w:sz="0" w:space="0" w:color="auto"/>
            <w:bottom w:val="none" w:sz="0" w:space="0" w:color="auto"/>
            <w:right w:val="none" w:sz="0" w:space="0" w:color="auto"/>
          </w:divBdr>
        </w:div>
        <w:div w:id="1710840896">
          <w:marLeft w:val="0"/>
          <w:marRight w:val="0"/>
          <w:marTop w:val="0"/>
          <w:marBottom w:val="240"/>
          <w:divBdr>
            <w:top w:val="none" w:sz="0" w:space="0" w:color="auto"/>
            <w:left w:val="none" w:sz="0" w:space="0" w:color="auto"/>
            <w:bottom w:val="none" w:sz="0" w:space="0" w:color="auto"/>
            <w:right w:val="none" w:sz="0" w:space="0" w:color="auto"/>
          </w:divBdr>
        </w:div>
      </w:divsChild>
    </w:div>
    <w:div w:id="1429354055">
      <w:bodyDiv w:val="1"/>
      <w:marLeft w:val="0"/>
      <w:marRight w:val="0"/>
      <w:marTop w:val="0"/>
      <w:marBottom w:val="0"/>
      <w:divBdr>
        <w:top w:val="none" w:sz="0" w:space="0" w:color="auto"/>
        <w:left w:val="none" w:sz="0" w:space="0" w:color="auto"/>
        <w:bottom w:val="none" w:sz="0" w:space="0" w:color="auto"/>
        <w:right w:val="none" w:sz="0" w:space="0" w:color="auto"/>
      </w:divBdr>
    </w:div>
    <w:div w:id="1429354621">
      <w:bodyDiv w:val="1"/>
      <w:marLeft w:val="0"/>
      <w:marRight w:val="0"/>
      <w:marTop w:val="0"/>
      <w:marBottom w:val="0"/>
      <w:divBdr>
        <w:top w:val="none" w:sz="0" w:space="0" w:color="auto"/>
        <w:left w:val="none" w:sz="0" w:space="0" w:color="auto"/>
        <w:bottom w:val="none" w:sz="0" w:space="0" w:color="auto"/>
        <w:right w:val="none" w:sz="0" w:space="0" w:color="auto"/>
      </w:divBdr>
      <w:divsChild>
        <w:div w:id="349845035">
          <w:marLeft w:val="0"/>
          <w:marRight w:val="0"/>
          <w:marTop w:val="0"/>
          <w:marBottom w:val="0"/>
          <w:divBdr>
            <w:top w:val="none" w:sz="0" w:space="0" w:color="auto"/>
            <w:left w:val="none" w:sz="0" w:space="0" w:color="auto"/>
            <w:bottom w:val="none" w:sz="0" w:space="0" w:color="auto"/>
            <w:right w:val="none" w:sz="0" w:space="0" w:color="auto"/>
          </w:divBdr>
        </w:div>
        <w:div w:id="618534532">
          <w:marLeft w:val="0"/>
          <w:marRight w:val="0"/>
          <w:marTop w:val="90"/>
          <w:marBottom w:val="0"/>
          <w:divBdr>
            <w:top w:val="none" w:sz="0" w:space="0" w:color="auto"/>
            <w:left w:val="none" w:sz="0" w:space="0" w:color="auto"/>
            <w:bottom w:val="none" w:sz="0" w:space="0" w:color="auto"/>
            <w:right w:val="none" w:sz="0" w:space="0" w:color="auto"/>
          </w:divBdr>
        </w:div>
        <w:div w:id="821044649">
          <w:marLeft w:val="0"/>
          <w:marRight w:val="0"/>
          <w:marTop w:val="270"/>
          <w:marBottom w:val="315"/>
          <w:divBdr>
            <w:top w:val="none" w:sz="0" w:space="0" w:color="auto"/>
            <w:left w:val="none" w:sz="0" w:space="0" w:color="auto"/>
            <w:bottom w:val="none" w:sz="0" w:space="0" w:color="auto"/>
            <w:right w:val="none" w:sz="0" w:space="0" w:color="auto"/>
          </w:divBdr>
          <w:divsChild>
            <w:div w:id="181015301">
              <w:marLeft w:val="0"/>
              <w:marRight w:val="0"/>
              <w:marTop w:val="270"/>
              <w:marBottom w:val="270"/>
              <w:divBdr>
                <w:top w:val="none" w:sz="0" w:space="0" w:color="auto"/>
                <w:left w:val="none" w:sz="0" w:space="0" w:color="auto"/>
                <w:bottom w:val="none" w:sz="0" w:space="0" w:color="auto"/>
                <w:right w:val="none" w:sz="0" w:space="0" w:color="auto"/>
              </w:divBdr>
              <w:divsChild>
                <w:div w:id="1034231320">
                  <w:marLeft w:val="0"/>
                  <w:marRight w:val="0"/>
                  <w:marTop w:val="270"/>
                  <w:marBottom w:val="270"/>
                  <w:divBdr>
                    <w:top w:val="none" w:sz="0" w:space="0" w:color="auto"/>
                    <w:left w:val="none" w:sz="0" w:space="0" w:color="auto"/>
                    <w:bottom w:val="none" w:sz="0" w:space="0" w:color="auto"/>
                    <w:right w:val="none" w:sz="0" w:space="0" w:color="auto"/>
                  </w:divBdr>
                  <w:divsChild>
                    <w:div w:id="17081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20976">
      <w:bodyDiv w:val="1"/>
      <w:marLeft w:val="0"/>
      <w:marRight w:val="0"/>
      <w:marTop w:val="0"/>
      <w:marBottom w:val="0"/>
      <w:divBdr>
        <w:top w:val="none" w:sz="0" w:space="0" w:color="auto"/>
        <w:left w:val="none" w:sz="0" w:space="0" w:color="auto"/>
        <w:bottom w:val="none" w:sz="0" w:space="0" w:color="auto"/>
        <w:right w:val="none" w:sz="0" w:space="0" w:color="auto"/>
      </w:divBdr>
    </w:div>
    <w:div w:id="1432966906">
      <w:bodyDiv w:val="1"/>
      <w:marLeft w:val="0"/>
      <w:marRight w:val="0"/>
      <w:marTop w:val="0"/>
      <w:marBottom w:val="0"/>
      <w:divBdr>
        <w:top w:val="none" w:sz="0" w:space="0" w:color="auto"/>
        <w:left w:val="none" w:sz="0" w:space="0" w:color="auto"/>
        <w:bottom w:val="none" w:sz="0" w:space="0" w:color="auto"/>
        <w:right w:val="none" w:sz="0" w:space="0" w:color="auto"/>
      </w:divBdr>
    </w:div>
    <w:div w:id="1436712946">
      <w:bodyDiv w:val="1"/>
      <w:marLeft w:val="0"/>
      <w:marRight w:val="0"/>
      <w:marTop w:val="0"/>
      <w:marBottom w:val="0"/>
      <w:divBdr>
        <w:top w:val="none" w:sz="0" w:space="0" w:color="auto"/>
        <w:left w:val="none" w:sz="0" w:space="0" w:color="auto"/>
        <w:bottom w:val="none" w:sz="0" w:space="0" w:color="auto"/>
        <w:right w:val="none" w:sz="0" w:space="0" w:color="auto"/>
      </w:divBdr>
    </w:div>
    <w:div w:id="1437289720">
      <w:bodyDiv w:val="1"/>
      <w:marLeft w:val="0"/>
      <w:marRight w:val="0"/>
      <w:marTop w:val="0"/>
      <w:marBottom w:val="0"/>
      <w:divBdr>
        <w:top w:val="none" w:sz="0" w:space="0" w:color="auto"/>
        <w:left w:val="none" w:sz="0" w:space="0" w:color="auto"/>
        <w:bottom w:val="none" w:sz="0" w:space="0" w:color="auto"/>
        <w:right w:val="none" w:sz="0" w:space="0" w:color="auto"/>
      </w:divBdr>
    </w:div>
    <w:div w:id="1439642476">
      <w:bodyDiv w:val="1"/>
      <w:marLeft w:val="0"/>
      <w:marRight w:val="0"/>
      <w:marTop w:val="0"/>
      <w:marBottom w:val="0"/>
      <w:divBdr>
        <w:top w:val="none" w:sz="0" w:space="0" w:color="auto"/>
        <w:left w:val="none" w:sz="0" w:space="0" w:color="auto"/>
        <w:bottom w:val="none" w:sz="0" w:space="0" w:color="auto"/>
        <w:right w:val="none" w:sz="0" w:space="0" w:color="auto"/>
      </w:divBdr>
    </w:div>
    <w:div w:id="1444883815">
      <w:bodyDiv w:val="1"/>
      <w:marLeft w:val="0"/>
      <w:marRight w:val="0"/>
      <w:marTop w:val="0"/>
      <w:marBottom w:val="0"/>
      <w:divBdr>
        <w:top w:val="none" w:sz="0" w:space="0" w:color="auto"/>
        <w:left w:val="none" w:sz="0" w:space="0" w:color="auto"/>
        <w:bottom w:val="none" w:sz="0" w:space="0" w:color="auto"/>
        <w:right w:val="none" w:sz="0" w:space="0" w:color="auto"/>
      </w:divBdr>
    </w:div>
    <w:div w:id="1446459933">
      <w:bodyDiv w:val="1"/>
      <w:marLeft w:val="0"/>
      <w:marRight w:val="0"/>
      <w:marTop w:val="0"/>
      <w:marBottom w:val="0"/>
      <w:divBdr>
        <w:top w:val="none" w:sz="0" w:space="0" w:color="auto"/>
        <w:left w:val="none" w:sz="0" w:space="0" w:color="auto"/>
        <w:bottom w:val="none" w:sz="0" w:space="0" w:color="auto"/>
        <w:right w:val="none" w:sz="0" w:space="0" w:color="auto"/>
      </w:divBdr>
      <w:divsChild>
        <w:div w:id="760184105">
          <w:marLeft w:val="0"/>
          <w:marRight w:val="0"/>
          <w:marTop w:val="0"/>
          <w:marBottom w:val="0"/>
          <w:divBdr>
            <w:top w:val="none" w:sz="0" w:space="0" w:color="auto"/>
            <w:left w:val="none" w:sz="0" w:space="0" w:color="auto"/>
            <w:bottom w:val="none" w:sz="0" w:space="0" w:color="auto"/>
            <w:right w:val="none" w:sz="0" w:space="0" w:color="auto"/>
          </w:divBdr>
        </w:div>
        <w:div w:id="923757191">
          <w:marLeft w:val="0"/>
          <w:marRight w:val="0"/>
          <w:marTop w:val="270"/>
          <w:marBottom w:val="315"/>
          <w:divBdr>
            <w:top w:val="none" w:sz="0" w:space="0" w:color="auto"/>
            <w:left w:val="none" w:sz="0" w:space="0" w:color="auto"/>
            <w:bottom w:val="none" w:sz="0" w:space="0" w:color="auto"/>
            <w:right w:val="none" w:sz="0" w:space="0" w:color="auto"/>
          </w:divBdr>
          <w:divsChild>
            <w:div w:id="389229783">
              <w:marLeft w:val="0"/>
              <w:marRight w:val="0"/>
              <w:marTop w:val="270"/>
              <w:marBottom w:val="270"/>
              <w:divBdr>
                <w:top w:val="none" w:sz="0" w:space="0" w:color="auto"/>
                <w:left w:val="none" w:sz="0" w:space="0" w:color="auto"/>
                <w:bottom w:val="none" w:sz="0" w:space="0" w:color="auto"/>
                <w:right w:val="none" w:sz="0" w:space="0" w:color="auto"/>
              </w:divBdr>
              <w:divsChild>
                <w:div w:id="1454709172">
                  <w:marLeft w:val="0"/>
                  <w:marRight w:val="0"/>
                  <w:marTop w:val="270"/>
                  <w:marBottom w:val="270"/>
                  <w:divBdr>
                    <w:top w:val="none" w:sz="0" w:space="0" w:color="auto"/>
                    <w:left w:val="none" w:sz="0" w:space="0" w:color="auto"/>
                    <w:bottom w:val="none" w:sz="0" w:space="0" w:color="auto"/>
                    <w:right w:val="none" w:sz="0" w:space="0" w:color="auto"/>
                  </w:divBdr>
                  <w:divsChild>
                    <w:div w:id="18196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704790">
          <w:marLeft w:val="0"/>
          <w:marRight w:val="0"/>
          <w:marTop w:val="90"/>
          <w:marBottom w:val="0"/>
          <w:divBdr>
            <w:top w:val="none" w:sz="0" w:space="0" w:color="auto"/>
            <w:left w:val="none" w:sz="0" w:space="0" w:color="auto"/>
            <w:bottom w:val="none" w:sz="0" w:space="0" w:color="auto"/>
            <w:right w:val="none" w:sz="0" w:space="0" w:color="auto"/>
          </w:divBdr>
        </w:div>
      </w:divsChild>
    </w:div>
    <w:div w:id="1447041629">
      <w:bodyDiv w:val="1"/>
      <w:marLeft w:val="0"/>
      <w:marRight w:val="0"/>
      <w:marTop w:val="0"/>
      <w:marBottom w:val="0"/>
      <w:divBdr>
        <w:top w:val="none" w:sz="0" w:space="0" w:color="auto"/>
        <w:left w:val="none" w:sz="0" w:space="0" w:color="auto"/>
        <w:bottom w:val="none" w:sz="0" w:space="0" w:color="auto"/>
        <w:right w:val="none" w:sz="0" w:space="0" w:color="auto"/>
      </w:divBdr>
      <w:divsChild>
        <w:div w:id="88236124">
          <w:marLeft w:val="0"/>
          <w:marRight w:val="0"/>
          <w:marTop w:val="270"/>
          <w:marBottom w:val="270"/>
          <w:divBdr>
            <w:top w:val="none" w:sz="0" w:space="0" w:color="auto"/>
            <w:left w:val="none" w:sz="0" w:space="0" w:color="auto"/>
            <w:bottom w:val="none" w:sz="0" w:space="0" w:color="auto"/>
            <w:right w:val="none" w:sz="0" w:space="0" w:color="auto"/>
          </w:divBdr>
          <w:divsChild>
            <w:div w:id="2028405136">
              <w:marLeft w:val="0"/>
              <w:marRight w:val="0"/>
              <w:marTop w:val="270"/>
              <w:marBottom w:val="270"/>
              <w:divBdr>
                <w:top w:val="none" w:sz="0" w:space="0" w:color="auto"/>
                <w:left w:val="none" w:sz="0" w:space="0" w:color="auto"/>
                <w:bottom w:val="none" w:sz="0" w:space="0" w:color="auto"/>
                <w:right w:val="none" w:sz="0" w:space="0" w:color="auto"/>
              </w:divBdr>
              <w:divsChild>
                <w:div w:id="14685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30352">
          <w:marLeft w:val="0"/>
          <w:marRight w:val="0"/>
          <w:marTop w:val="270"/>
          <w:marBottom w:val="270"/>
          <w:divBdr>
            <w:top w:val="none" w:sz="0" w:space="0" w:color="auto"/>
            <w:left w:val="none" w:sz="0" w:space="0" w:color="auto"/>
            <w:bottom w:val="none" w:sz="0" w:space="0" w:color="auto"/>
            <w:right w:val="none" w:sz="0" w:space="0" w:color="auto"/>
          </w:divBdr>
          <w:divsChild>
            <w:div w:id="927424222">
              <w:marLeft w:val="0"/>
              <w:marRight w:val="0"/>
              <w:marTop w:val="270"/>
              <w:marBottom w:val="270"/>
              <w:divBdr>
                <w:top w:val="none" w:sz="0" w:space="0" w:color="auto"/>
                <w:left w:val="none" w:sz="0" w:space="0" w:color="auto"/>
                <w:bottom w:val="none" w:sz="0" w:space="0" w:color="auto"/>
                <w:right w:val="none" w:sz="0" w:space="0" w:color="auto"/>
              </w:divBdr>
              <w:divsChild>
                <w:div w:id="33122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3395">
          <w:marLeft w:val="0"/>
          <w:marRight w:val="0"/>
          <w:marTop w:val="270"/>
          <w:marBottom w:val="270"/>
          <w:divBdr>
            <w:top w:val="none" w:sz="0" w:space="0" w:color="auto"/>
            <w:left w:val="none" w:sz="0" w:space="0" w:color="auto"/>
            <w:bottom w:val="none" w:sz="0" w:space="0" w:color="auto"/>
            <w:right w:val="none" w:sz="0" w:space="0" w:color="auto"/>
          </w:divBdr>
          <w:divsChild>
            <w:div w:id="732971390">
              <w:marLeft w:val="0"/>
              <w:marRight w:val="0"/>
              <w:marTop w:val="270"/>
              <w:marBottom w:val="270"/>
              <w:divBdr>
                <w:top w:val="none" w:sz="0" w:space="0" w:color="auto"/>
                <w:left w:val="none" w:sz="0" w:space="0" w:color="auto"/>
                <w:bottom w:val="none" w:sz="0" w:space="0" w:color="auto"/>
                <w:right w:val="none" w:sz="0" w:space="0" w:color="auto"/>
              </w:divBdr>
              <w:divsChild>
                <w:div w:id="189959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4435">
          <w:marLeft w:val="0"/>
          <w:marRight w:val="0"/>
          <w:marTop w:val="270"/>
          <w:marBottom w:val="270"/>
          <w:divBdr>
            <w:top w:val="none" w:sz="0" w:space="0" w:color="auto"/>
            <w:left w:val="none" w:sz="0" w:space="0" w:color="auto"/>
            <w:bottom w:val="none" w:sz="0" w:space="0" w:color="auto"/>
            <w:right w:val="none" w:sz="0" w:space="0" w:color="auto"/>
          </w:divBdr>
          <w:divsChild>
            <w:div w:id="1482039862">
              <w:marLeft w:val="0"/>
              <w:marRight w:val="0"/>
              <w:marTop w:val="270"/>
              <w:marBottom w:val="270"/>
              <w:divBdr>
                <w:top w:val="none" w:sz="0" w:space="0" w:color="auto"/>
                <w:left w:val="none" w:sz="0" w:space="0" w:color="auto"/>
                <w:bottom w:val="none" w:sz="0" w:space="0" w:color="auto"/>
                <w:right w:val="none" w:sz="0" w:space="0" w:color="auto"/>
              </w:divBdr>
              <w:divsChild>
                <w:div w:id="11443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4255">
          <w:marLeft w:val="0"/>
          <w:marRight w:val="0"/>
          <w:marTop w:val="270"/>
          <w:marBottom w:val="270"/>
          <w:divBdr>
            <w:top w:val="none" w:sz="0" w:space="0" w:color="auto"/>
            <w:left w:val="none" w:sz="0" w:space="0" w:color="auto"/>
            <w:bottom w:val="none" w:sz="0" w:space="0" w:color="auto"/>
            <w:right w:val="none" w:sz="0" w:space="0" w:color="auto"/>
          </w:divBdr>
          <w:divsChild>
            <w:div w:id="508447000">
              <w:marLeft w:val="0"/>
              <w:marRight w:val="0"/>
              <w:marTop w:val="270"/>
              <w:marBottom w:val="270"/>
              <w:divBdr>
                <w:top w:val="none" w:sz="0" w:space="0" w:color="auto"/>
                <w:left w:val="none" w:sz="0" w:space="0" w:color="auto"/>
                <w:bottom w:val="none" w:sz="0" w:space="0" w:color="auto"/>
                <w:right w:val="none" w:sz="0" w:space="0" w:color="auto"/>
              </w:divBdr>
              <w:divsChild>
                <w:div w:id="87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02358">
          <w:marLeft w:val="0"/>
          <w:marRight w:val="0"/>
          <w:marTop w:val="270"/>
          <w:marBottom w:val="270"/>
          <w:divBdr>
            <w:top w:val="none" w:sz="0" w:space="0" w:color="auto"/>
            <w:left w:val="none" w:sz="0" w:space="0" w:color="auto"/>
            <w:bottom w:val="none" w:sz="0" w:space="0" w:color="auto"/>
            <w:right w:val="none" w:sz="0" w:space="0" w:color="auto"/>
          </w:divBdr>
          <w:divsChild>
            <w:div w:id="2056080755">
              <w:marLeft w:val="0"/>
              <w:marRight w:val="0"/>
              <w:marTop w:val="270"/>
              <w:marBottom w:val="270"/>
              <w:divBdr>
                <w:top w:val="none" w:sz="0" w:space="0" w:color="auto"/>
                <w:left w:val="none" w:sz="0" w:space="0" w:color="auto"/>
                <w:bottom w:val="none" w:sz="0" w:space="0" w:color="auto"/>
                <w:right w:val="none" w:sz="0" w:space="0" w:color="auto"/>
              </w:divBdr>
              <w:divsChild>
                <w:div w:id="127621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7590">
          <w:marLeft w:val="0"/>
          <w:marRight w:val="0"/>
          <w:marTop w:val="270"/>
          <w:marBottom w:val="270"/>
          <w:divBdr>
            <w:top w:val="none" w:sz="0" w:space="0" w:color="auto"/>
            <w:left w:val="none" w:sz="0" w:space="0" w:color="auto"/>
            <w:bottom w:val="none" w:sz="0" w:space="0" w:color="auto"/>
            <w:right w:val="none" w:sz="0" w:space="0" w:color="auto"/>
          </w:divBdr>
          <w:divsChild>
            <w:div w:id="2047681665">
              <w:marLeft w:val="0"/>
              <w:marRight w:val="0"/>
              <w:marTop w:val="270"/>
              <w:marBottom w:val="270"/>
              <w:divBdr>
                <w:top w:val="none" w:sz="0" w:space="0" w:color="auto"/>
                <w:left w:val="none" w:sz="0" w:space="0" w:color="auto"/>
                <w:bottom w:val="none" w:sz="0" w:space="0" w:color="auto"/>
                <w:right w:val="none" w:sz="0" w:space="0" w:color="auto"/>
              </w:divBdr>
              <w:divsChild>
                <w:div w:id="20784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9202">
          <w:marLeft w:val="0"/>
          <w:marRight w:val="0"/>
          <w:marTop w:val="270"/>
          <w:marBottom w:val="270"/>
          <w:divBdr>
            <w:top w:val="none" w:sz="0" w:space="0" w:color="auto"/>
            <w:left w:val="none" w:sz="0" w:space="0" w:color="auto"/>
            <w:bottom w:val="none" w:sz="0" w:space="0" w:color="auto"/>
            <w:right w:val="none" w:sz="0" w:space="0" w:color="auto"/>
          </w:divBdr>
          <w:divsChild>
            <w:div w:id="1508210235">
              <w:marLeft w:val="0"/>
              <w:marRight w:val="0"/>
              <w:marTop w:val="270"/>
              <w:marBottom w:val="270"/>
              <w:divBdr>
                <w:top w:val="none" w:sz="0" w:space="0" w:color="auto"/>
                <w:left w:val="none" w:sz="0" w:space="0" w:color="auto"/>
                <w:bottom w:val="none" w:sz="0" w:space="0" w:color="auto"/>
                <w:right w:val="none" w:sz="0" w:space="0" w:color="auto"/>
              </w:divBdr>
              <w:divsChild>
                <w:div w:id="85669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472921">
      <w:bodyDiv w:val="1"/>
      <w:marLeft w:val="0"/>
      <w:marRight w:val="0"/>
      <w:marTop w:val="0"/>
      <w:marBottom w:val="0"/>
      <w:divBdr>
        <w:top w:val="none" w:sz="0" w:space="0" w:color="auto"/>
        <w:left w:val="none" w:sz="0" w:space="0" w:color="auto"/>
        <w:bottom w:val="none" w:sz="0" w:space="0" w:color="auto"/>
        <w:right w:val="none" w:sz="0" w:space="0" w:color="auto"/>
      </w:divBdr>
    </w:div>
    <w:div w:id="1451506742">
      <w:bodyDiv w:val="1"/>
      <w:marLeft w:val="0"/>
      <w:marRight w:val="0"/>
      <w:marTop w:val="0"/>
      <w:marBottom w:val="0"/>
      <w:divBdr>
        <w:top w:val="none" w:sz="0" w:space="0" w:color="auto"/>
        <w:left w:val="none" w:sz="0" w:space="0" w:color="auto"/>
        <w:bottom w:val="none" w:sz="0" w:space="0" w:color="auto"/>
        <w:right w:val="none" w:sz="0" w:space="0" w:color="auto"/>
      </w:divBdr>
      <w:divsChild>
        <w:div w:id="1647591948">
          <w:marLeft w:val="0"/>
          <w:marRight w:val="0"/>
          <w:marTop w:val="0"/>
          <w:marBottom w:val="240"/>
          <w:divBdr>
            <w:top w:val="none" w:sz="0" w:space="0" w:color="auto"/>
            <w:left w:val="none" w:sz="0" w:space="0" w:color="auto"/>
            <w:bottom w:val="none" w:sz="0" w:space="0" w:color="auto"/>
            <w:right w:val="none" w:sz="0" w:space="0" w:color="auto"/>
          </w:divBdr>
        </w:div>
      </w:divsChild>
    </w:div>
    <w:div w:id="1453862764">
      <w:bodyDiv w:val="1"/>
      <w:marLeft w:val="0"/>
      <w:marRight w:val="0"/>
      <w:marTop w:val="0"/>
      <w:marBottom w:val="0"/>
      <w:divBdr>
        <w:top w:val="none" w:sz="0" w:space="0" w:color="auto"/>
        <w:left w:val="none" w:sz="0" w:space="0" w:color="auto"/>
        <w:bottom w:val="none" w:sz="0" w:space="0" w:color="auto"/>
        <w:right w:val="none" w:sz="0" w:space="0" w:color="auto"/>
      </w:divBdr>
      <w:divsChild>
        <w:div w:id="922835032">
          <w:marLeft w:val="0"/>
          <w:marRight w:val="0"/>
          <w:marTop w:val="0"/>
          <w:marBottom w:val="0"/>
          <w:divBdr>
            <w:top w:val="none" w:sz="0" w:space="0" w:color="auto"/>
            <w:left w:val="none" w:sz="0" w:space="0" w:color="auto"/>
            <w:bottom w:val="none" w:sz="0" w:space="0" w:color="auto"/>
            <w:right w:val="none" w:sz="0" w:space="0" w:color="auto"/>
          </w:divBdr>
          <w:divsChild>
            <w:div w:id="1201210063">
              <w:marLeft w:val="0"/>
              <w:marRight w:val="0"/>
              <w:marTop w:val="0"/>
              <w:marBottom w:val="0"/>
              <w:divBdr>
                <w:top w:val="none" w:sz="0" w:space="0" w:color="auto"/>
                <w:left w:val="none" w:sz="0" w:space="0" w:color="auto"/>
                <w:bottom w:val="none" w:sz="0" w:space="0" w:color="auto"/>
                <w:right w:val="none" w:sz="0" w:space="0" w:color="auto"/>
              </w:divBdr>
              <w:divsChild>
                <w:div w:id="996808791">
                  <w:marLeft w:val="0"/>
                  <w:marRight w:val="0"/>
                  <w:marTop w:val="0"/>
                  <w:marBottom w:val="0"/>
                  <w:divBdr>
                    <w:top w:val="none" w:sz="0" w:space="0" w:color="auto"/>
                    <w:left w:val="none" w:sz="0" w:space="0" w:color="auto"/>
                    <w:bottom w:val="none" w:sz="0" w:space="0" w:color="auto"/>
                    <w:right w:val="none" w:sz="0" w:space="0" w:color="auto"/>
                  </w:divBdr>
                  <w:divsChild>
                    <w:div w:id="117383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7657">
          <w:marLeft w:val="0"/>
          <w:marRight w:val="0"/>
          <w:marTop w:val="0"/>
          <w:marBottom w:val="0"/>
          <w:divBdr>
            <w:top w:val="none" w:sz="0" w:space="0" w:color="auto"/>
            <w:left w:val="none" w:sz="0" w:space="0" w:color="auto"/>
            <w:bottom w:val="none" w:sz="0" w:space="0" w:color="auto"/>
            <w:right w:val="none" w:sz="0" w:space="0" w:color="auto"/>
          </w:divBdr>
        </w:div>
        <w:div w:id="1812362278">
          <w:marLeft w:val="0"/>
          <w:marRight w:val="0"/>
          <w:marTop w:val="0"/>
          <w:marBottom w:val="0"/>
          <w:divBdr>
            <w:top w:val="none" w:sz="0" w:space="0" w:color="auto"/>
            <w:left w:val="none" w:sz="0" w:space="0" w:color="auto"/>
            <w:bottom w:val="none" w:sz="0" w:space="0" w:color="auto"/>
            <w:right w:val="none" w:sz="0" w:space="0" w:color="auto"/>
          </w:divBdr>
        </w:div>
      </w:divsChild>
    </w:div>
    <w:div w:id="1456411312">
      <w:bodyDiv w:val="1"/>
      <w:marLeft w:val="0"/>
      <w:marRight w:val="0"/>
      <w:marTop w:val="0"/>
      <w:marBottom w:val="0"/>
      <w:divBdr>
        <w:top w:val="none" w:sz="0" w:space="0" w:color="auto"/>
        <w:left w:val="none" w:sz="0" w:space="0" w:color="auto"/>
        <w:bottom w:val="none" w:sz="0" w:space="0" w:color="auto"/>
        <w:right w:val="none" w:sz="0" w:space="0" w:color="auto"/>
      </w:divBdr>
      <w:divsChild>
        <w:div w:id="1136869855">
          <w:marLeft w:val="0"/>
          <w:marRight w:val="0"/>
          <w:marTop w:val="0"/>
          <w:marBottom w:val="0"/>
          <w:divBdr>
            <w:top w:val="none" w:sz="0" w:space="0" w:color="auto"/>
            <w:left w:val="none" w:sz="0" w:space="0" w:color="auto"/>
            <w:bottom w:val="none" w:sz="0" w:space="0" w:color="auto"/>
            <w:right w:val="none" w:sz="0" w:space="0" w:color="auto"/>
          </w:divBdr>
        </w:div>
        <w:div w:id="1817642917">
          <w:marLeft w:val="0"/>
          <w:marRight w:val="0"/>
          <w:marTop w:val="0"/>
          <w:marBottom w:val="0"/>
          <w:divBdr>
            <w:top w:val="none" w:sz="0" w:space="0" w:color="auto"/>
            <w:left w:val="none" w:sz="0" w:space="0" w:color="auto"/>
            <w:bottom w:val="none" w:sz="0" w:space="0" w:color="auto"/>
            <w:right w:val="none" w:sz="0" w:space="0" w:color="auto"/>
          </w:divBdr>
          <w:divsChild>
            <w:div w:id="907879519">
              <w:marLeft w:val="0"/>
              <w:marRight w:val="0"/>
              <w:marTop w:val="0"/>
              <w:marBottom w:val="0"/>
              <w:divBdr>
                <w:top w:val="none" w:sz="0" w:space="0" w:color="auto"/>
                <w:left w:val="none" w:sz="0" w:space="0" w:color="auto"/>
                <w:bottom w:val="none" w:sz="0" w:space="0" w:color="auto"/>
                <w:right w:val="none" w:sz="0" w:space="0" w:color="auto"/>
              </w:divBdr>
              <w:divsChild>
                <w:div w:id="1618684529">
                  <w:marLeft w:val="0"/>
                  <w:marRight w:val="0"/>
                  <w:marTop w:val="0"/>
                  <w:marBottom w:val="0"/>
                  <w:divBdr>
                    <w:top w:val="none" w:sz="0" w:space="0" w:color="auto"/>
                    <w:left w:val="none" w:sz="0" w:space="0" w:color="auto"/>
                    <w:bottom w:val="none" w:sz="0" w:space="0" w:color="auto"/>
                    <w:right w:val="none" w:sz="0" w:space="0" w:color="auto"/>
                  </w:divBdr>
                  <w:divsChild>
                    <w:div w:id="4350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27478">
      <w:bodyDiv w:val="1"/>
      <w:marLeft w:val="0"/>
      <w:marRight w:val="0"/>
      <w:marTop w:val="0"/>
      <w:marBottom w:val="0"/>
      <w:divBdr>
        <w:top w:val="none" w:sz="0" w:space="0" w:color="auto"/>
        <w:left w:val="none" w:sz="0" w:space="0" w:color="auto"/>
        <w:bottom w:val="none" w:sz="0" w:space="0" w:color="auto"/>
        <w:right w:val="none" w:sz="0" w:space="0" w:color="auto"/>
      </w:divBdr>
    </w:div>
    <w:div w:id="1463882674">
      <w:bodyDiv w:val="1"/>
      <w:marLeft w:val="0"/>
      <w:marRight w:val="0"/>
      <w:marTop w:val="0"/>
      <w:marBottom w:val="0"/>
      <w:divBdr>
        <w:top w:val="none" w:sz="0" w:space="0" w:color="auto"/>
        <w:left w:val="none" w:sz="0" w:space="0" w:color="auto"/>
        <w:bottom w:val="none" w:sz="0" w:space="0" w:color="auto"/>
        <w:right w:val="none" w:sz="0" w:space="0" w:color="auto"/>
      </w:divBdr>
    </w:div>
    <w:div w:id="1469712690">
      <w:bodyDiv w:val="1"/>
      <w:marLeft w:val="0"/>
      <w:marRight w:val="0"/>
      <w:marTop w:val="0"/>
      <w:marBottom w:val="0"/>
      <w:divBdr>
        <w:top w:val="none" w:sz="0" w:space="0" w:color="auto"/>
        <w:left w:val="none" w:sz="0" w:space="0" w:color="auto"/>
        <w:bottom w:val="none" w:sz="0" w:space="0" w:color="auto"/>
        <w:right w:val="none" w:sz="0" w:space="0" w:color="auto"/>
      </w:divBdr>
      <w:divsChild>
        <w:div w:id="47650126">
          <w:marLeft w:val="0"/>
          <w:marRight w:val="0"/>
          <w:marTop w:val="0"/>
          <w:marBottom w:val="240"/>
          <w:divBdr>
            <w:top w:val="none" w:sz="0" w:space="0" w:color="auto"/>
            <w:left w:val="none" w:sz="0" w:space="0" w:color="auto"/>
            <w:bottom w:val="none" w:sz="0" w:space="0" w:color="auto"/>
            <w:right w:val="none" w:sz="0" w:space="0" w:color="auto"/>
          </w:divBdr>
        </w:div>
        <w:div w:id="1401555521">
          <w:marLeft w:val="0"/>
          <w:marRight w:val="0"/>
          <w:marTop w:val="0"/>
          <w:marBottom w:val="240"/>
          <w:divBdr>
            <w:top w:val="none" w:sz="0" w:space="0" w:color="auto"/>
            <w:left w:val="none" w:sz="0" w:space="0" w:color="auto"/>
            <w:bottom w:val="none" w:sz="0" w:space="0" w:color="auto"/>
            <w:right w:val="none" w:sz="0" w:space="0" w:color="auto"/>
          </w:divBdr>
        </w:div>
      </w:divsChild>
    </w:div>
    <w:div w:id="1471558754">
      <w:bodyDiv w:val="1"/>
      <w:marLeft w:val="0"/>
      <w:marRight w:val="0"/>
      <w:marTop w:val="0"/>
      <w:marBottom w:val="0"/>
      <w:divBdr>
        <w:top w:val="none" w:sz="0" w:space="0" w:color="auto"/>
        <w:left w:val="none" w:sz="0" w:space="0" w:color="auto"/>
        <w:bottom w:val="none" w:sz="0" w:space="0" w:color="auto"/>
        <w:right w:val="none" w:sz="0" w:space="0" w:color="auto"/>
      </w:divBdr>
    </w:div>
    <w:div w:id="1475416809">
      <w:bodyDiv w:val="1"/>
      <w:marLeft w:val="0"/>
      <w:marRight w:val="0"/>
      <w:marTop w:val="0"/>
      <w:marBottom w:val="0"/>
      <w:divBdr>
        <w:top w:val="none" w:sz="0" w:space="0" w:color="auto"/>
        <w:left w:val="none" w:sz="0" w:space="0" w:color="auto"/>
        <w:bottom w:val="none" w:sz="0" w:space="0" w:color="auto"/>
        <w:right w:val="none" w:sz="0" w:space="0" w:color="auto"/>
      </w:divBdr>
    </w:div>
    <w:div w:id="1476873820">
      <w:bodyDiv w:val="1"/>
      <w:marLeft w:val="0"/>
      <w:marRight w:val="0"/>
      <w:marTop w:val="0"/>
      <w:marBottom w:val="0"/>
      <w:divBdr>
        <w:top w:val="none" w:sz="0" w:space="0" w:color="auto"/>
        <w:left w:val="none" w:sz="0" w:space="0" w:color="auto"/>
        <w:bottom w:val="none" w:sz="0" w:space="0" w:color="auto"/>
        <w:right w:val="none" w:sz="0" w:space="0" w:color="auto"/>
      </w:divBdr>
    </w:div>
    <w:div w:id="1479879327">
      <w:bodyDiv w:val="1"/>
      <w:marLeft w:val="0"/>
      <w:marRight w:val="0"/>
      <w:marTop w:val="0"/>
      <w:marBottom w:val="0"/>
      <w:divBdr>
        <w:top w:val="none" w:sz="0" w:space="0" w:color="auto"/>
        <w:left w:val="none" w:sz="0" w:space="0" w:color="auto"/>
        <w:bottom w:val="none" w:sz="0" w:space="0" w:color="auto"/>
        <w:right w:val="none" w:sz="0" w:space="0" w:color="auto"/>
      </w:divBdr>
      <w:divsChild>
        <w:div w:id="577135349">
          <w:marLeft w:val="0"/>
          <w:marRight w:val="0"/>
          <w:marTop w:val="0"/>
          <w:marBottom w:val="0"/>
          <w:divBdr>
            <w:top w:val="none" w:sz="0" w:space="0" w:color="auto"/>
            <w:left w:val="none" w:sz="0" w:space="0" w:color="auto"/>
            <w:bottom w:val="none" w:sz="0" w:space="0" w:color="auto"/>
            <w:right w:val="none" w:sz="0" w:space="0" w:color="auto"/>
          </w:divBdr>
        </w:div>
        <w:div w:id="692223846">
          <w:marLeft w:val="0"/>
          <w:marRight w:val="0"/>
          <w:marTop w:val="0"/>
          <w:marBottom w:val="0"/>
          <w:divBdr>
            <w:top w:val="none" w:sz="0" w:space="0" w:color="auto"/>
            <w:left w:val="none" w:sz="0" w:space="0" w:color="auto"/>
            <w:bottom w:val="none" w:sz="0" w:space="0" w:color="auto"/>
            <w:right w:val="none" w:sz="0" w:space="0" w:color="auto"/>
          </w:divBdr>
        </w:div>
        <w:div w:id="932779245">
          <w:marLeft w:val="0"/>
          <w:marRight w:val="0"/>
          <w:marTop w:val="0"/>
          <w:marBottom w:val="0"/>
          <w:divBdr>
            <w:top w:val="none" w:sz="0" w:space="0" w:color="auto"/>
            <w:left w:val="none" w:sz="0" w:space="0" w:color="auto"/>
            <w:bottom w:val="none" w:sz="0" w:space="0" w:color="auto"/>
            <w:right w:val="none" w:sz="0" w:space="0" w:color="auto"/>
          </w:divBdr>
        </w:div>
        <w:div w:id="1651129196">
          <w:marLeft w:val="0"/>
          <w:marRight w:val="0"/>
          <w:marTop w:val="0"/>
          <w:marBottom w:val="0"/>
          <w:divBdr>
            <w:top w:val="none" w:sz="0" w:space="0" w:color="auto"/>
            <w:left w:val="none" w:sz="0" w:space="0" w:color="auto"/>
            <w:bottom w:val="none" w:sz="0" w:space="0" w:color="auto"/>
            <w:right w:val="none" w:sz="0" w:space="0" w:color="auto"/>
          </w:divBdr>
        </w:div>
        <w:div w:id="1925992820">
          <w:marLeft w:val="0"/>
          <w:marRight w:val="0"/>
          <w:marTop w:val="0"/>
          <w:marBottom w:val="0"/>
          <w:divBdr>
            <w:top w:val="none" w:sz="0" w:space="0" w:color="auto"/>
            <w:left w:val="none" w:sz="0" w:space="0" w:color="auto"/>
            <w:bottom w:val="none" w:sz="0" w:space="0" w:color="auto"/>
            <w:right w:val="none" w:sz="0" w:space="0" w:color="auto"/>
          </w:divBdr>
        </w:div>
      </w:divsChild>
    </w:div>
    <w:div w:id="1486123770">
      <w:bodyDiv w:val="1"/>
      <w:marLeft w:val="0"/>
      <w:marRight w:val="0"/>
      <w:marTop w:val="0"/>
      <w:marBottom w:val="0"/>
      <w:divBdr>
        <w:top w:val="none" w:sz="0" w:space="0" w:color="auto"/>
        <w:left w:val="none" w:sz="0" w:space="0" w:color="auto"/>
        <w:bottom w:val="none" w:sz="0" w:space="0" w:color="auto"/>
        <w:right w:val="none" w:sz="0" w:space="0" w:color="auto"/>
      </w:divBdr>
      <w:divsChild>
        <w:div w:id="1058045087">
          <w:marLeft w:val="0"/>
          <w:marRight w:val="0"/>
          <w:marTop w:val="0"/>
          <w:marBottom w:val="0"/>
          <w:divBdr>
            <w:top w:val="none" w:sz="0" w:space="0" w:color="auto"/>
            <w:left w:val="none" w:sz="0" w:space="0" w:color="auto"/>
            <w:bottom w:val="none" w:sz="0" w:space="0" w:color="auto"/>
            <w:right w:val="none" w:sz="0" w:space="0" w:color="auto"/>
          </w:divBdr>
          <w:divsChild>
            <w:div w:id="684862956">
              <w:marLeft w:val="450"/>
              <w:marRight w:val="450"/>
              <w:marTop w:val="375"/>
              <w:marBottom w:val="375"/>
              <w:divBdr>
                <w:top w:val="none" w:sz="0" w:space="0" w:color="auto"/>
                <w:left w:val="none" w:sz="0" w:space="0" w:color="auto"/>
                <w:bottom w:val="none" w:sz="0" w:space="0" w:color="auto"/>
                <w:right w:val="none" w:sz="0" w:space="0" w:color="auto"/>
              </w:divBdr>
            </w:div>
          </w:divsChild>
        </w:div>
        <w:div w:id="872380620">
          <w:marLeft w:val="0"/>
          <w:marRight w:val="0"/>
          <w:marTop w:val="0"/>
          <w:marBottom w:val="0"/>
          <w:divBdr>
            <w:top w:val="none" w:sz="0" w:space="0" w:color="auto"/>
            <w:left w:val="none" w:sz="0" w:space="0" w:color="auto"/>
            <w:bottom w:val="none" w:sz="0" w:space="0" w:color="auto"/>
            <w:right w:val="none" w:sz="0" w:space="0" w:color="auto"/>
          </w:divBdr>
          <w:divsChild>
            <w:div w:id="789780169">
              <w:marLeft w:val="450"/>
              <w:marRight w:val="450"/>
              <w:marTop w:val="375"/>
              <w:marBottom w:val="375"/>
              <w:divBdr>
                <w:top w:val="none" w:sz="0" w:space="0" w:color="auto"/>
                <w:left w:val="none" w:sz="0" w:space="0" w:color="auto"/>
                <w:bottom w:val="none" w:sz="0" w:space="0" w:color="auto"/>
                <w:right w:val="none" w:sz="0" w:space="0" w:color="auto"/>
              </w:divBdr>
              <w:divsChild>
                <w:div w:id="1486579981">
                  <w:marLeft w:val="0"/>
                  <w:marRight w:val="0"/>
                  <w:marTop w:val="270"/>
                  <w:marBottom w:val="270"/>
                  <w:divBdr>
                    <w:top w:val="none" w:sz="0" w:space="0" w:color="auto"/>
                    <w:left w:val="none" w:sz="0" w:space="0" w:color="auto"/>
                    <w:bottom w:val="none" w:sz="0" w:space="0" w:color="auto"/>
                    <w:right w:val="none" w:sz="0" w:space="0" w:color="auto"/>
                  </w:divBdr>
                  <w:divsChild>
                    <w:div w:id="775175942">
                      <w:marLeft w:val="0"/>
                      <w:marRight w:val="0"/>
                      <w:marTop w:val="270"/>
                      <w:marBottom w:val="270"/>
                      <w:divBdr>
                        <w:top w:val="none" w:sz="0" w:space="0" w:color="auto"/>
                        <w:left w:val="none" w:sz="0" w:space="0" w:color="auto"/>
                        <w:bottom w:val="none" w:sz="0" w:space="0" w:color="auto"/>
                        <w:right w:val="none" w:sz="0" w:space="0" w:color="auto"/>
                      </w:divBdr>
                      <w:divsChild>
                        <w:div w:id="2794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3558">
                  <w:marLeft w:val="0"/>
                  <w:marRight w:val="0"/>
                  <w:marTop w:val="270"/>
                  <w:marBottom w:val="270"/>
                  <w:divBdr>
                    <w:top w:val="none" w:sz="0" w:space="0" w:color="auto"/>
                    <w:left w:val="none" w:sz="0" w:space="0" w:color="auto"/>
                    <w:bottom w:val="none" w:sz="0" w:space="0" w:color="auto"/>
                    <w:right w:val="none" w:sz="0" w:space="0" w:color="auto"/>
                  </w:divBdr>
                  <w:divsChild>
                    <w:div w:id="1495754062">
                      <w:marLeft w:val="0"/>
                      <w:marRight w:val="0"/>
                      <w:marTop w:val="270"/>
                      <w:marBottom w:val="270"/>
                      <w:divBdr>
                        <w:top w:val="none" w:sz="0" w:space="0" w:color="auto"/>
                        <w:left w:val="none" w:sz="0" w:space="0" w:color="auto"/>
                        <w:bottom w:val="none" w:sz="0" w:space="0" w:color="auto"/>
                        <w:right w:val="none" w:sz="0" w:space="0" w:color="auto"/>
                      </w:divBdr>
                      <w:divsChild>
                        <w:div w:id="104748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6967">
                  <w:marLeft w:val="0"/>
                  <w:marRight w:val="0"/>
                  <w:marTop w:val="270"/>
                  <w:marBottom w:val="270"/>
                  <w:divBdr>
                    <w:top w:val="none" w:sz="0" w:space="0" w:color="auto"/>
                    <w:left w:val="none" w:sz="0" w:space="0" w:color="auto"/>
                    <w:bottom w:val="none" w:sz="0" w:space="0" w:color="auto"/>
                    <w:right w:val="none" w:sz="0" w:space="0" w:color="auto"/>
                  </w:divBdr>
                  <w:divsChild>
                    <w:div w:id="1408650838">
                      <w:marLeft w:val="0"/>
                      <w:marRight w:val="0"/>
                      <w:marTop w:val="270"/>
                      <w:marBottom w:val="270"/>
                      <w:divBdr>
                        <w:top w:val="none" w:sz="0" w:space="0" w:color="auto"/>
                        <w:left w:val="none" w:sz="0" w:space="0" w:color="auto"/>
                        <w:bottom w:val="none" w:sz="0" w:space="0" w:color="auto"/>
                        <w:right w:val="none" w:sz="0" w:space="0" w:color="auto"/>
                      </w:divBdr>
                      <w:divsChild>
                        <w:div w:id="6807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166664">
      <w:bodyDiv w:val="1"/>
      <w:marLeft w:val="0"/>
      <w:marRight w:val="0"/>
      <w:marTop w:val="0"/>
      <w:marBottom w:val="0"/>
      <w:divBdr>
        <w:top w:val="none" w:sz="0" w:space="0" w:color="auto"/>
        <w:left w:val="none" w:sz="0" w:space="0" w:color="auto"/>
        <w:bottom w:val="none" w:sz="0" w:space="0" w:color="auto"/>
        <w:right w:val="none" w:sz="0" w:space="0" w:color="auto"/>
      </w:divBdr>
    </w:div>
    <w:div w:id="1491673789">
      <w:bodyDiv w:val="1"/>
      <w:marLeft w:val="0"/>
      <w:marRight w:val="0"/>
      <w:marTop w:val="0"/>
      <w:marBottom w:val="0"/>
      <w:divBdr>
        <w:top w:val="none" w:sz="0" w:space="0" w:color="auto"/>
        <w:left w:val="none" w:sz="0" w:space="0" w:color="auto"/>
        <w:bottom w:val="none" w:sz="0" w:space="0" w:color="auto"/>
        <w:right w:val="none" w:sz="0" w:space="0" w:color="auto"/>
      </w:divBdr>
    </w:div>
    <w:div w:id="1492790707">
      <w:bodyDiv w:val="1"/>
      <w:marLeft w:val="0"/>
      <w:marRight w:val="0"/>
      <w:marTop w:val="0"/>
      <w:marBottom w:val="0"/>
      <w:divBdr>
        <w:top w:val="none" w:sz="0" w:space="0" w:color="auto"/>
        <w:left w:val="none" w:sz="0" w:space="0" w:color="auto"/>
        <w:bottom w:val="none" w:sz="0" w:space="0" w:color="auto"/>
        <w:right w:val="none" w:sz="0" w:space="0" w:color="auto"/>
      </w:divBdr>
    </w:div>
    <w:div w:id="1498499440">
      <w:bodyDiv w:val="1"/>
      <w:marLeft w:val="0"/>
      <w:marRight w:val="0"/>
      <w:marTop w:val="0"/>
      <w:marBottom w:val="0"/>
      <w:divBdr>
        <w:top w:val="none" w:sz="0" w:space="0" w:color="auto"/>
        <w:left w:val="none" w:sz="0" w:space="0" w:color="auto"/>
        <w:bottom w:val="none" w:sz="0" w:space="0" w:color="auto"/>
        <w:right w:val="none" w:sz="0" w:space="0" w:color="auto"/>
      </w:divBdr>
    </w:div>
    <w:div w:id="1498881739">
      <w:bodyDiv w:val="1"/>
      <w:marLeft w:val="0"/>
      <w:marRight w:val="0"/>
      <w:marTop w:val="0"/>
      <w:marBottom w:val="0"/>
      <w:divBdr>
        <w:top w:val="none" w:sz="0" w:space="0" w:color="auto"/>
        <w:left w:val="none" w:sz="0" w:space="0" w:color="auto"/>
        <w:bottom w:val="none" w:sz="0" w:space="0" w:color="auto"/>
        <w:right w:val="none" w:sz="0" w:space="0" w:color="auto"/>
      </w:divBdr>
    </w:div>
    <w:div w:id="1502815284">
      <w:bodyDiv w:val="1"/>
      <w:marLeft w:val="0"/>
      <w:marRight w:val="0"/>
      <w:marTop w:val="0"/>
      <w:marBottom w:val="0"/>
      <w:divBdr>
        <w:top w:val="none" w:sz="0" w:space="0" w:color="auto"/>
        <w:left w:val="none" w:sz="0" w:space="0" w:color="auto"/>
        <w:bottom w:val="none" w:sz="0" w:space="0" w:color="auto"/>
        <w:right w:val="none" w:sz="0" w:space="0" w:color="auto"/>
      </w:divBdr>
    </w:div>
    <w:div w:id="1504513842">
      <w:bodyDiv w:val="1"/>
      <w:marLeft w:val="0"/>
      <w:marRight w:val="0"/>
      <w:marTop w:val="0"/>
      <w:marBottom w:val="0"/>
      <w:divBdr>
        <w:top w:val="none" w:sz="0" w:space="0" w:color="auto"/>
        <w:left w:val="none" w:sz="0" w:space="0" w:color="auto"/>
        <w:bottom w:val="none" w:sz="0" w:space="0" w:color="auto"/>
        <w:right w:val="none" w:sz="0" w:space="0" w:color="auto"/>
      </w:divBdr>
    </w:div>
    <w:div w:id="1507331216">
      <w:bodyDiv w:val="1"/>
      <w:marLeft w:val="0"/>
      <w:marRight w:val="0"/>
      <w:marTop w:val="0"/>
      <w:marBottom w:val="0"/>
      <w:divBdr>
        <w:top w:val="none" w:sz="0" w:space="0" w:color="auto"/>
        <w:left w:val="none" w:sz="0" w:space="0" w:color="auto"/>
        <w:bottom w:val="none" w:sz="0" w:space="0" w:color="auto"/>
        <w:right w:val="none" w:sz="0" w:space="0" w:color="auto"/>
      </w:divBdr>
    </w:div>
    <w:div w:id="1507480635">
      <w:bodyDiv w:val="1"/>
      <w:marLeft w:val="0"/>
      <w:marRight w:val="0"/>
      <w:marTop w:val="0"/>
      <w:marBottom w:val="0"/>
      <w:divBdr>
        <w:top w:val="none" w:sz="0" w:space="0" w:color="auto"/>
        <w:left w:val="none" w:sz="0" w:space="0" w:color="auto"/>
        <w:bottom w:val="none" w:sz="0" w:space="0" w:color="auto"/>
        <w:right w:val="none" w:sz="0" w:space="0" w:color="auto"/>
      </w:divBdr>
    </w:div>
    <w:div w:id="1510873932">
      <w:bodyDiv w:val="1"/>
      <w:marLeft w:val="0"/>
      <w:marRight w:val="0"/>
      <w:marTop w:val="0"/>
      <w:marBottom w:val="0"/>
      <w:divBdr>
        <w:top w:val="none" w:sz="0" w:space="0" w:color="auto"/>
        <w:left w:val="none" w:sz="0" w:space="0" w:color="auto"/>
        <w:bottom w:val="none" w:sz="0" w:space="0" w:color="auto"/>
        <w:right w:val="none" w:sz="0" w:space="0" w:color="auto"/>
      </w:divBdr>
    </w:div>
    <w:div w:id="1511137598">
      <w:bodyDiv w:val="1"/>
      <w:marLeft w:val="0"/>
      <w:marRight w:val="0"/>
      <w:marTop w:val="0"/>
      <w:marBottom w:val="0"/>
      <w:divBdr>
        <w:top w:val="none" w:sz="0" w:space="0" w:color="auto"/>
        <w:left w:val="none" w:sz="0" w:space="0" w:color="auto"/>
        <w:bottom w:val="none" w:sz="0" w:space="0" w:color="auto"/>
        <w:right w:val="none" w:sz="0" w:space="0" w:color="auto"/>
      </w:divBdr>
    </w:div>
    <w:div w:id="1512060562">
      <w:bodyDiv w:val="1"/>
      <w:marLeft w:val="0"/>
      <w:marRight w:val="0"/>
      <w:marTop w:val="0"/>
      <w:marBottom w:val="0"/>
      <w:divBdr>
        <w:top w:val="none" w:sz="0" w:space="0" w:color="auto"/>
        <w:left w:val="none" w:sz="0" w:space="0" w:color="auto"/>
        <w:bottom w:val="none" w:sz="0" w:space="0" w:color="auto"/>
        <w:right w:val="none" w:sz="0" w:space="0" w:color="auto"/>
      </w:divBdr>
    </w:div>
    <w:div w:id="1515726720">
      <w:bodyDiv w:val="1"/>
      <w:marLeft w:val="0"/>
      <w:marRight w:val="0"/>
      <w:marTop w:val="0"/>
      <w:marBottom w:val="0"/>
      <w:divBdr>
        <w:top w:val="none" w:sz="0" w:space="0" w:color="auto"/>
        <w:left w:val="none" w:sz="0" w:space="0" w:color="auto"/>
        <w:bottom w:val="none" w:sz="0" w:space="0" w:color="auto"/>
        <w:right w:val="none" w:sz="0" w:space="0" w:color="auto"/>
      </w:divBdr>
      <w:divsChild>
        <w:div w:id="814444941">
          <w:marLeft w:val="0"/>
          <w:marRight w:val="0"/>
          <w:marTop w:val="270"/>
          <w:marBottom w:val="270"/>
          <w:divBdr>
            <w:top w:val="none" w:sz="0" w:space="0" w:color="auto"/>
            <w:left w:val="none" w:sz="0" w:space="0" w:color="auto"/>
            <w:bottom w:val="none" w:sz="0" w:space="0" w:color="auto"/>
            <w:right w:val="none" w:sz="0" w:space="0" w:color="auto"/>
          </w:divBdr>
          <w:divsChild>
            <w:div w:id="2146509911">
              <w:marLeft w:val="0"/>
              <w:marRight w:val="0"/>
              <w:marTop w:val="270"/>
              <w:marBottom w:val="270"/>
              <w:divBdr>
                <w:top w:val="none" w:sz="0" w:space="0" w:color="auto"/>
                <w:left w:val="none" w:sz="0" w:space="0" w:color="auto"/>
                <w:bottom w:val="none" w:sz="0" w:space="0" w:color="auto"/>
                <w:right w:val="none" w:sz="0" w:space="0" w:color="auto"/>
              </w:divBdr>
              <w:divsChild>
                <w:div w:id="9585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096">
          <w:marLeft w:val="0"/>
          <w:marRight w:val="0"/>
          <w:marTop w:val="270"/>
          <w:marBottom w:val="270"/>
          <w:divBdr>
            <w:top w:val="none" w:sz="0" w:space="0" w:color="auto"/>
            <w:left w:val="none" w:sz="0" w:space="0" w:color="auto"/>
            <w:bottom w:val="none" w:sz="0" w:space="0" w:color="auto"/>
            <w:right w:val="none" w:sz="0" w:space="0" w:color="auto"/>
          </w:divBdr>
          <w:divsChild>
            <w:div w:id="1629046614">
              <w:marLeft w:val="0"/>
              <w:marRight w:val="0"/>
              <w:marTop w:val="270"/>
              <w:marBottom w:val="270"/>
              <w:divBdr>
                <w:top w:val="none" w:sz="0" w:space="0" w:color="auto"/>
                <w:left w:val="none" w:sz="0" w:space="0" w:color="auto"/>
                <w:bottom w:val="none" w:sz="0" w:space="0" w:color="auto"/>
                <w:right w:val="none" w:sz="0" w:space="0" w:color="auto"/>
              </w:divBdr>
              <w:divsChild>
                <w:div w:id="184250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2175">
          <w:marLeft w:val="0"/>
          <w:marRight w:val="0"/>
          <w:marTop w:val="270"/>
          <w:marBottom w:val="270"/>
          <w:divBdr>
            <w:top w:val="none" w:sz="0" w:space="0" w:color="auto"/>
            <w:left w:val="none" w:sz="0" w:space="0" w:color="auto"/>
            <w:bottom w:val="none" w:sz="0" w:space="0" w:color="auto"/>
            <w:right w:val="none" w:sz="0" w:space="0" w:color="auto"/>
          </w:divBdr>
          <w:divsChild>
            <w:div w:id="524634203">
              <w:marLeft w:val="0"/>
              <w:marRight w:val="0"/>
              <w:marTop w:val="270"/>
              <w:marBottom w:val="270"/>
              <w:divBdr>
                <w:top w:val="none" w:sz="0" w:space="0" w:color="auto"/>
                <w:left w:val="none" w:sz="0" w:space="0" w:color="auto"/>
                <w:bottom w:val="none" w:sz="0" w:space="0" w:color="auto"/>
                <w:right w:val="none" w:sz="0" w:space="0" w:color="auto"/>
              </w:divBdr>
              <w:divsChild>
                <w:div w:id="10075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63893">
      <w:bodyDiv w:val="1"/>
      <w:marLeft w:val="0"/>
      <w:marRight w:val="0"/>
      <w:marTop w:val="0"/>
      <w:marBottom w:val="0"/>
      <w:divBdr>
        <w:top w:val="none" w:sz="0" w:space="0" w:color="auto"/>
        <w:left w:val="none" w:sz="0" w:space="0" w:color="auto"/>
        <w:bottom w:val="none" w:sz="0" w:space="0" w:color="auto"/>
        <w:right w:val="none" w:sz="0" w:space="0" w:color="auto"/>
      </w:divBdr>
      <w:divsChild>
        <w:div w:id="50539552">
          <w:marLeft w:val="0"/>
          <w:marRight w:val="0"/>
          <w:marTop w:val="0"/>
          <w:marBottom w:val="0"/>
          <w:divBdr>
            <w:top w:val="none" w:sz="0" w:space="0" w:color="auto"/>
            <w:left w:val="none" w:sz="0" w:space="0" w:color="auto"/>
            <w:bottom w:val="none" w:sz="0" w:space="0" w:color="auto"/>
            <w:right w:val="none" w:sz="0" w:space="0" w:color="auto"/>
          </w:divBdr>
          <w:divsChild>
            <w:div w:id="1001272550">
              <w:marLeft w:val="0"/>
              <w:marRight w:val="0"/>
              <w:marTop w:val="0"/>
              <w:marBottom w:val="0"/>
              <w:divBdr>
                <w:top w:val="none" w:sz="0" w:space="0" w:color="auto"/>
                <w:left w:val="none" w:sz="0" w:space="0" w:color="auto"/>
                <w:bottom w:val="none" w:sz="0" w:space="0" w:color="auto"/>
                <w:right w:val="none" w:sz="0" w:space="0" w:color="auto"/>
              </w:divBdr>
              <w:divsChild>
                <w:div w:id="8285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8582">
          <w:marLeft w:val="0"/>
          <w:marRight w:val="0"/>
          <w:marTop w:val="0"/>
          <w:marBottom w:val="0"/>
          <w:divBdr>
            <w:top w:val="none" w:sz="0" w:space="0" w:color="auto"/>
            <w:left w:val="none" w:sz="0" w:space="0" w:color="auto"/>
            <w:bottom w:val="none" w:sz="0" w:space="0" w:color="auto"/>
            <w:right w:val="none" w:sz="0" w:space="0" w:color="auto"/>
          </w:divBdr>
          <w:divsChild>
            <w:div w:id="632753833">
              <w:marLeft w:val="0"/>
              <w:marRight w:val="0"/>
              <w:marTop w:val="0"/>
              <w:marBottom w:val="0"/>
              <w:divBdr>
                <w:top w:val="none" w:sz="0" w:space="0" w:color="auto"/>
                <w:left w:val="none" w:sz="0" w:space="0" w:color="auto"/>
                <w:bottom w:val="none" w:sz="0" w:space="0" w:color="auto"/>
                <w:right w:val="none" w:sz="0" w:space="0" w:color="auto"/>
              </w:divBdr>
              <w:divsChild>
                <w:div w:id="5179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811687">
      <w:bodyDiv w:val="1"/>
      <w:marLeft w:val="0"/>
      <w:marRight w:val="0"/>
      <w:marTop w:val="0"/>
      <w:marBottom w:val="0"/>
      <w:divBdr>
        <w:top w:val="none" w:sz="0" w:space="0" w:color="auto"/>
        <w:left w:val="none" w:sz="0" w:space="0" w:color="auto"/>
        <w:bottom w:val="none" w:sz="0" w:space="0" w:color="auto"/>
        <w:right w:val="none" w:sz="0" w:space="0" w:color="auto"/>
      </w:divBdr>
    </w:div>
    <w:div w:id="1521237699">
      <w:bodyDiv w:val="1"/>
      <w:marLeft w:val="0"/>
      <w:marRight w:val="0"/>
      <w:marTop w:val="0"/>
      <w:marBottom w:val="0"/>
      <w:divBdr>
        <w:top w:val="none" w:sz="0" w:space="0" w:color="auto"/>
        <w:left w:val="none" w:sz="0" w:space="0" w:color="auto"/>
        <w:bottom w:val="none" w:sz="0" w:space="0" w:color="auto"/>
        <w:right w:val="none" w:sz="0" w:space="0" w:color="auto"/>
      </w:divBdr>
      <w:divsChild>
        <w:div w:id="532814198">
          <w:marLeft w:val="0"/>
          <w:marRight w:val="0"/>
          <w:marTop w:val="0"/>
          <w:marBottom w:val="240"/>
          <w:divBdr>
            <w:top w:val="none" w:sz="0" w:space="0" w:color="auto"/>
            <w:left w:val="none" w:sz="0" w:space="0" w:color="auto"/>
            <w:bottom w:val="none" w:sz="0" w:space="0" w:color="auto"/>
            <w:right w:val="none" w:sz="0" w:space="0" w:color="auto"/>
          </w:divBdr>
        </w:div>
        <w:div w:id="1344167735">
          <w:marLeft w:val="0"/>
          <w:marRight w:val="0"/>
          <w:marTop w:val="0"/>
          <w:marBottom w:val="240"/>
          <w:divBdr>
            <w:top w:val="none" w:sz="0" w:space="0" w:color="auto"/>
            <w:left w:val="none" w:sz="0" w:space="0" w:color="auto"/>
            <w:bottom w:val="none" w:sz="0" w:space="0" w:color="auto"/>
            <w:right w:val="none" w:sz="0" w:space="0" w:color="auto"/>
          </w:divBdr>
        </w:div>
      </w:divsChild>
    </w:div>
    <w:div w:id="1522932682">
      <w:bodyDiv w:val="1"/>
      <w:marLeft w:val="0"/>
      <w:marRight w:val="0"/>
      <w:marTop w:val="0"/>
      <w:marBottom w:val="0"/>
      <w:divBdr>
        <w:top w:val="none" w:sz="0" w:space="0" w:color="auto"/>
        <w:left w:val="none" w:sz="0" w:space="0" w:color="auto"/>
        <w:bottom w:val="none" w:sz="0" w:space="0" w:color="auto"/>
        <w:right w:val="none" w:sz="0" w:space="0" w:color="auto"/>
      </w:divBdr>
    </w:div>
    <w:div w:id="1523737446">
      <w:bodyDiv w:val="1"/>
      <w:marLeft w:val="0"/>
      <w:marRight w:val="0"/>
      <w:marTop w:val="0"/>
      <w:marBottom w:val="0"/>
      <w:divBdr>
        <w:top w:val="none" w:sz="0" w:space="0" w:color="auto"/>
        <w:left w:val="none" w:sz="0" w:space="0" w:color="auto"/>
        <w:bottom w:val="none" w:sz="0" w:space="0" w:color="auto"/>
        <w:right w:val="none" w:sz="0" w:space="0" w:color="auto"/>
      </w:divBdr>
      <w:divsChild>
        <w:div w:id="2082212774">
          <w:marLeft w:val="0"/>
          <w:marRight w:val="0"/>
          <w:marTop w:val="0"/>
          <w:marBottom w:val="0"/>
          <w:divBdr>
            <w:top w:val="none" w:sz="0" w:space="0" w:color="auto"/>
            <w:left w:val="none" w:sz="0" w:space="0" w:color="auto"/>
            <w:bottom w:val="none" w:sz="0" w:space="0" w:color="auto"/>
            <w:right w:val="none" w:sz="0" w:space="0" w:color="auto"/>
          </w:divBdr>
          <w:divsChild>
            <w:div w:id="1855148364">
              <w:marLeft w:val="0"/>
              <w:marRight w:val="0"/>
              <w:marTop w:val="0"/>
              <w:marBottom w:val="0"/>
              <w:divBdr>
                <w:top w:val="none" w:sz="0" w:space="0" w:color="auto"/>
                <w:left w:val="none" w:sz="0" w:space="0" w:color="auto"/>
                <w:bottom w:val="none" w:sz="0" w:space="0" w:color="auto"/>
                <w:right w:val="none" w:sz="0" w:space="0" w:color="auto"/>
              </w:divBdr>
              <w:divsChild>
                <w:div w:id="1635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632302">
      <w:bodyDiv w:val="1"/>
      <w:marLeft w:val="0"/>
      <w:marRight w:val="0"/>
      <w:marTop w:val="0"/>
      <w:marBottom w:val="0"/>
      <w:divBdr>
        <w:top w:val="none" w:sz="0" w:space="0" w:color="auto"/>
        <w:left w:val="none" w:sz="0" w:space="0" w:color="auto"/>
        <w:bottom w:val="none" w:sz="0" w:space="0" w:color="auto"/>
        <w:right w:val="none" w:sz="0" w:space="0" w:color="auto"/>
      </w:divBdr>
    </w:div>
    <w:div w:id="1525636821">
      <w:bodyDiv w:val="1"/>
      <w:marLeft w:val="0"/>
      <w:marRight w:val="0"/>
      <w:marTop w:val="0"/>
      <w:marBottom w:val="0"/>
      <w:divBdr>
        <w:top w:val="none" w:sz="0" w:space="0" w:color="auto"/>
        <w:left w:val="none" w:sz="0" w:space="0" w:color="auto"/>
        <w:bottom w:val="none" w:sz="0" w:space="0" w:color="auto"/>
        <w:right w:val="none" w:sz="0" w:space="0" w:color="auto"/>
      </w:divBdr>
    </w:div>
    <w:div w:id="1526744628">
      <w:bodyDiv w:val="1"/>
      <w:marLeft w:val="0"/>
      <w:marRight w:val="0"/>
      <w:marTop w:val="0"/>
      <w:marBottom w:val="0"/>
      <w:divBdr>
        <w:top w:val="none" w:sz="0" w:space="0" w:color="auto"/>
        <w:left w:val="none" w:sz="0" w:space="0" w:color="auto"/>
        <w:bottom w:val="none" w:sz="0" w:space="0" w:color="auto"/>
        <w:right w:val="none" w:sz="0" w:space="0" w:color="auto"/>
      </w:divBdr>
    </w:div>
    <w:div w:id="1528526354">
      <w:bodyDiv w:val="1"/>
      <w:marLeft w:val="0"/>
      <w:marRight w:val="0"/>
      <w:marTop w:val="0"/>
      <w:marBottom w:val="0"/>
      <w:divBdr>
        <w:top w:val="none" w:sz="0" w:space="0" w:color="auto"/>
        <w:left w:val="none" w:sz="0" w:space="0" w:color="auto"/>
        <w:bottom w:val="none" w:sz="0" w:space="0" w:color="auto"/>
        <w:right w:val="none" w:sz="0" w:space="0" w:color="auto"/>
      </w:divBdr>
      <w:divsChild>
        <w:div w:id="291906407">
          <w:marLeft w:val="0"/>
          <w:marRight w:val="0"/>
          <w:marTop w:val="0"/>
          <w:marBottom w:val="0"/>
          <w:divBdr>
            <w:top w:val="none" w:sz="0" w:space="0" w:color="auto"/>
            <w:left w:val="none" w:sz="0" w:space="0" w:color="auto"/>
            <w:bottom w:val="none" w:sz="0" w:space="0" w:color="auto"/>
            <w:right w:val="none" w:sz="0" w:space="0" w:color="auto"/>
          </w:divBdr>
        </w:div>
        <w:div w:id="647441794">
          <w:marLeft w:val="0"/>
          <w:marRight w:val="0"/>
          <w:marTop w:val="270"/>
          <w:marBottom w:val="315"/>
          <w:divBdr>
            <w:top w:val="none" w:sz="0" w:space="0" w:color="auto"/>
            <w:left w:val="none" w:sz="0" w:space="0" w:color="auto"/>
            <w:bottom w:val="none" w:sz="0" w:space="0" w:color="auto"/>
            <w:right w:val="none" w:sz="0" w:space="0" w:color="auto"/>
          </w:divBdr>
          <w:divsChild>
            <w:div w:id="1081492122">
              <w:marLeft w:val="0"/>
              <w:marRight w:val="0"/>
              <w:marTop w:val="270"/>
              <w:marBottom w:val="270"/>
              <w:divBdr>
                <w:top w:val="none" w:sz="0" w:space="0" w:color="auto"/>
                <w:left w:val="none" w:sz="0" w:space="0" w:color="auto"/>
                <w:bottom w:val="none" w:sz="0" w:space="0" w:color="auto"/>
                <w:right w:val="none" w:sz="0" w:space="0" w:color="auto"/>
              </w:divBdr>
              <w:divsChild>
                <w:div w:id="718086862">
                  <w:marLeft w:val="0"/>
                  <w:marRight w:val="0"/>
                  <w:marTop w:val="270"/>
                  <w:marBottom w:val="270"/>
                  <w:divBdr>
                    <w:top w:val="none" w:sz="0" w:space="0" w:color="auto"/>
                    <w:left w:val="none" w:sz="0" w:space="0" w:color="auto"/>
                    <w:bottom w:val="none" w:sz="0" w:space="0" w:color="auto"/>
                    <w:right w:val="none" w:sz="0" w:space="0" w:color="auto"/>
                  </w:divBdr>
                  <w:divsChild>
                    <w:div w:id="5488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9655">
              <w:marLeft w:val="0"/>
              <w:marRight w:val="0"/>
              <w:marTop w:val="270"/>
              <w:marBottom w:val="270"/>
              <w:divBdr>
                <w:top w:val="none" w:sz="0" w:space="0" w:color="auto"/>
                <w:left w:val="none" w:sz="0" w:space="0" w:color="auto"/>
                <w:bottom w:val="none" w:sz="0" w:space="0" w:color="auto"/>
                <w:right w:val="none" w:sz="0" w:space="0" w:color="auto"/>
              </w:divBdr>
              <w:divsChild>
                <w:div w:id="375813248">
                  <w:marLeft w:val="0"/>
                  <w:marRight w:val="0"/>
                  <w:marTop w:val="270"/>
                  <w:marBottom w:val="270"/>
                  <w:divBdr>
                    <w:top w:val="none" w:sz="0" w:space="0" w:color="auto"/>
                    <w:left w:val="none" w:sz="0" w:space="0" w:color="auto"/>
                    <w:bottom w:val="none" w:sz="0" w:space="0" w:color="auto"/>
                    <w:right w:val="none" w:sz="0" w:space="0" w:color="auto"/>
                  </w:divBdr>
                  <w:divsChild>
                    <w:div w:id="9144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547385">
          <w:marLeft w:val="0"/>
          <w:marRight w:val="0"/>
          <w:marTop w:val="90"/>
          <w:marBottom w:val="0"/>
          <w:divBdr>
            <w:top w:val="none" w:sz="0" w:space="0" w:color="auto"/>
            <w:left w:val="none" w:sz="0" w:space="0" w:color="auto"/>
            <w:bottom w:val="none" w:sz="0" w:space="0" w:color="auto"/>
            <w:right w:val="none" w:sz="0" w:space="0" w:color="auto"/>
          </w:divBdr>
        </w:div>
      </w:divsChild>
    </w:div>
    <w:div w:id="1529442476">
      <w:bodyDiv w:val="1"/>
      <w:marLeft w:val="0"/>
      <w:marRight w:val="0"/>
      <w:marTop w:val="0"/>
      <w:marBottom w:val="0"/>
      <w:divBdr>
        <w:top w:val="none" w:sz="0" w:space="0" w:color="auto"/>
        <w:left w:val="none" w:sz="0" w:space="0" w:color="auto"/>
        <w:bottom w:val="none" w:sz="0" w:space="0" w:color="auto"/>
        <w:right w:val="none" w:sz="0" w:space="0" w:color="auto"/>
      </w:divBdr>
    </w:div>
    <w:div w:id="1530339990">
      <w:bodyDiv w:val="1"/>
      <w:marLeft w:val="0"/>
      <w:marRight w:val="0"/>
      <w:marTop w:val="0"/>
      <w:marBottom w:val="0"/>
      <w:divBdr>
        <w:top w:val="none" w:sz="0" w:space="0" w:color="auto"/>
        <w:left w:val="none" w:sz="0" w:space="0" w:color="auto"/>
        <w:bottom w:val="none" w:sz="0" w:space="0" w:color="auto"/>
        <w:right w:val="none" w:sz="0" w:space="0" w:color="auto"/>
      </w:divBdr>
    </w:div>
    <w:div w:id="1531449696">
      <w:bodyDiv w:val="1"/>
      <w:marLeft w:val="0"/>
      <w:marRight w:val="0"/>
      <w:marTop w:val="0"/>
      <w:marBottom w:val="0"/>
      <w:divBdr>
        <w:top w:val="none" w:sz="0" w:space="0" w:color="auto"/>
        <w:left w:val="none" w:sz="0" w:space="0" w:color="auto"/>
        <w:bottom w:val="none" w:sz="0" w:space="0" w:color="auto"/>
        <w:right w:val="none" w:sz="0" w:space="0" w:color="auto"/>
      </w:divBdr>
      <w:divsChild>
        <w:div w:id="3172278">
          <w:marLeft w:val="0"/>
          <w:marRight w:val="0"/>
          <w:marTop w:val="0"/>
          <w:marBottom w:val="0"/>
          <w:divBdr>
            <w:top w:val="none" w:sz="0" w:space="0" w:color="auto"/>
            <w:left w:val="none" w:sz="0" w:space="0" w:color="auto"/>
            <w:bottom w:val="none" w:sz="0" w:space="0" w:color="auto"/>
            <w:right w:val="none" w:sz="0" w:space="0" w:color="auto"/>
          </w:divBdr>
          <w:divsChild>
            <w:div w:id="1509057940">
              <w:marLeft w:val="0"/>
              <w:marRight w:val="0"/>
              <w:marTop w:val="0"/>
              <w:marBottom w:val="0"/>
              <w:divBdr>
                <w:top w:val="none" w:sz="0" w:space="0" w:color="auto"/>
                <w:left w:val="none" w:sz="0" w:space="0" w:color="auto"/>
                <w:bottom w:val="none" w:sz="0" w:space="0" w:color="auto"/>
                <w:right w:val="none" w:sz="0" w:space="0" w:color="auto"/>
              </w:divBdr>
              <w:divsChild>
                <w:div w:id="991376146">
                  <w:marLeft w:val="0"/>
                  <w:marRight w:val="0"/>
                  <w:marTop w:val="0"/>
                  <w:marBottom w:val="0"/>
                  <w:divBdr>
                    <w:top w:val="none" w:sz="0" w:space="0" w:color="auto"/>
                    <w:left w:val="none" w:sz="0" w:space="0" w:color="auto"/>
                    <w:bottom w:val="none" w:sz="0" w:space="0" w:color="auto"/>
                    <w:right w:val="none" w:sz="0" w:space="0" w:color="auto"/>
                  </w:divBdr>
                  <w:divsChild>
                    <w:div w:id="1472556321">
                      <w:marLeft w:val="0"/>
                      <w:marRight w:val="0"/>
                      <w:marTop w:val="0"/>
                      <w:marBottom w:val="0"/>
                      <w:divBdr>
                        <w:top w:val="none" w:sz="0" w:space="0" w:color="auto"/>
                        <w:left w:val="none" w:sz="0" w:space="0" w:color="auto"/>
                        <w:bottom w:val="none" w:sz="0" w:space="0" w:color="auto"/>
                        <w:right w:val="none" w:sz="0" w:space="0" w:color="auto"/>
                      </w:divBdr>
                      <w:divsChild>
                        <w:div w:id="16731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49301">
              <w:marLeft w:val="0"/>
              <w:marRight w:val="0"/>
              <w:marTop w:val="0"/>
              <w:marBottom w:val="0"/>
              <w:divBdr>
                <w:top w:val="none" w:sz="0" w:space="0" w:color="auto"/>
                <w:left w:val="none" w:sz="0" w:space="0" w:color="auto"/>
                <w:bottom w:val="none" w:sz="0" w:space="0" w:color="auto"/>
                <w:right w:val="none" w:sz="0" w:space="0" w:color="auto"/>
              </w:divBdr>
            </w:div>
          </w:divsChild>
        </w:div>
        <w:div w:id="19093419">
          <w:marLeft w:val="0"/>
          <w:marRight w:val="0"/>
          <w:marTop w:val="0"/>
          <w:marBottom w:val="0"/>
          <w:divBdr>
            <w:top w:val="none" w:sz="0" w:space="0" w:color="auto"/>
            <w:left w:val="none" w:sz="0" w:space="0" w:color="auto"/>
            <w:bottom w:val="none" w:sz="0" w:space="0" w:color="auto"/>
            <w:right w:val="none" w:sz="0" w:space="0" w:color="auto"/>
          </w:divBdr>
          <w:divsChild>
            <w:div w:id="1529681147">
              <w:marLeft w:val="0"/>
              <w:marRight w:val="0"/>
              <w:marTop w:val="0"/>
              <w:marBottom w:val="0"/>
              <w:divBdr>
                <w:top w:val="none" w:sz="0" w:space="0" w:color="auto"/>
                <w:left w:val="none" w:sz="0" w:space="0" w:color="auto"/>
                <w:bottom w:val="none" w:sz="0" w:space="0" w:color="auto"/>
                <w:right w:val="none" w:sz="0" w:space="0" w:color="auto"/>
              </w:divBdr>
              <w:divsChild>
                <w:div w:id="1852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4901">
          <w:marLeft w:val="0"/>
          <w:marRight w:val="0"/>
          <w:marTop w:val="0"/>
          <w:marBottom w:val="0"/>
          <w:divBdr>
            <w:top w:val="none" w:sz="0" w:space="0" w:color="auto"/>
            <w:left w:val="none" w:sz="0" w:space="0" w:color="auto"/>
            <w:bottom w:val="none" w:sz="0" w:space="0" w:color="auto"/>
            <w:right w:val="none" w:sz="0" w:space="0" w:color="auto"/>
          </w:divBdr>
        </w:div>
        <w:div w:id="111679085">
          <w:marLeft w:val="0"/>
          <w:marRight w:val="0"/>
          <w:marTop w:val="0"/>
          <w:marBottom w:val="0"/>
          <w:divBdr>
            <w:top w:val="none" w:sz="0" w:space="0" w:color="auto"/>
            <w:left w:val="none" w:sz="0" w:space="0" w:color="auto"/>
            <w:bottom w:val="none" w:sz="0" w:space="0" w:color="auto"/>
            <w:right w:val="none" w:sz="0" w:space="0" w:color="auto"/>
          </w:divBdr>
          <w:divsChild>
            <w:div w:id="31879813">
              <w:marLeft w:val="0"/>
              <w:marRight w:val="0"/>
              <w:marTop w:val="0"/>
              <w:marBottom w:val="0"/>
              <w:divBdr>
                <w:top w:val="none" w:sz="0" w:space="0" w:color="auto"/>
                <w:left w:val="none" w:sz="0" w:space="0" w:color="auto"/>
                <w:bottom w:val="none" w:sz="0" w:space="0" w:color="auto"/>
                <w:right w:val="none" w:sz="0" w:space="0" w:color="auto"/>
              </w:divBdr>
            </w:div>
            <w:div w:id="2063476045">
              <w:marLeft w:val="0"/>
              <w:marRight w:val="0"/>
              <w:marTop w:val="0"/>
              <w:marBottom w:val="0"/>
              <w:divBdr>
                <w:top w:val="none" w:sz="0" w:space="0" w:color="auto"/>
                <w:left w:val="none" w:sz="0" w:space="0" w:color="auto"/>
                <w:bottom w:val="none" w:sz="0" w:space="0" w:color="auto"/>
                <w:right w:val="none" w:sz="0" w:space="0" w:color="auto"/>
              </w:divBdr>
              <w:divsChild>
                <w:div w:id="709691092">
                  <w:marLeft w:val="0"/>
                  <w:marRight w:val="0"/>
                  <w:marTop w:val="0"/>
                  <w:marBottom w:val="0"/>
                  <w:divBdr>
                    <w:top w:val="none" w:sz="0" w:space="0" w:color="auto"/>
                    <w:left w:val="none" w:sz="0" w:space="0" w:color="auto"/>
                    <w:bottom w:val="none" w:sz="0" w:space="0" w:color="auto"/>
                    <w:right w:val="none" w:sz="0" w:space="0" w:color="auto"/>
                  </w:divBdr>
                  <w:divsChild>
                    <w:div w:id="855924287">
                      <w:marLeft w:val="0"/>
                      <w:marRight w:val="0"/>
                      <w:marTop w:val="0"/>
                      <w:marBottom w:val="0"/>
                      <w:divBdr>
                        <w:top w:val="none" w:sz="0" w:space="0" w:color="auto"/>
                        <w:left w:val="none" w:sz="0" w:space="0" w:color="auto"/>
                        <w:bottom w:val="none" w:sz="0" w:space="0" w:color="auto"/>
                        <w:right w:val="none" w:sz="0" w:space="0" w:color="auto"/>
                      </w:divBdr>
                      <w:divsChild>
                        <w:div w:id="3685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486744">
          <w:marLeft w:val="0"/>
          <w:marRight w:val="0"/>
          <w:marTop w:val="0"/>
          <w:marBottom w:val="0"/>
          <w:divBdr>
            <w:top w:val="none" w:sz="0" w:space="0" w:color="auto"/>
            <w:left w:val="none" w:sz="0" w:space="0" w:color="auto"/>
            <w:bottom w:val="none" w:sz="0" w:space="0" w:color="auto"/>
            <w:right w:val="none" w:sz="0" w:space="0" w:color="auto"/>
          </w:divBdr>
          <w:divsChild>
            <w:div w:id="1678264148">
              <w:marLeft w:val="0"/>
              <w:marRight w:val="0"/>
              <w:marTop w:val="0"/>
              <w:marBottom w:val="0"/>
              <w:divBdr>
                <w:top w:val="none" w:sz="0" w:space="0" w:color="auto"/>
                <w:left w:val="none" w:sz="0" w:space="0" w:color="auto"/>
                <w:bottom w:val="none" w:sz="0" w:space="0" w:color="auto"/>
                <w:right w:val="none" w:sz="0" w:space="0" w:color="auto"/>
              </w:divBdr>
            </w:div>
          </w:divsChild>
        </w:div>
        <w:div w:id="258146870">
          <w:marLeft w:val="0"/>
          <w:marRight w:val="0"/>
          <w:marTop w:val="0"/>
          <w:marBottom w:val="0"/>
          <w:divBdr>
            <w:top w:val="none" w:sz="0" w:space="0" w:color="auto"/>
            <w:left w:val="none" w:sz="0" w:space="0" w:color="auto"/>
            <w:bottom w:val="none" w:sz="0" w:space="0" w:color="auto"/>
            <w:right w:val="none" w:sz="0" w:space="0" w:color="auto"/>
          </w:divBdr>
          <w:divsChild>
            <w:div w:id="815025811">
              <w:marLeft w:val="0"/>
              <w:marRight w:val="0"/>
              <w:marTop w:val="0"/>
              <w:marBottom w:val="0"/>
              <w:divBdr>
                <w:top w:val="none" w:sz="0" w:space="0" w:color="auto"/>
                <w:left w:val="none" w:sz="0" w:space="0" w:color="auto"/>
                <w:bottom w:val="none" w:sz="0" w:space="0" w:color="auto"/>
                <w:right w:val="none" w:sz="0" w:space="0" w:color="auto"/>
              </w:divBdr>
              <w:divsChild>
                <w:div w:id="4657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38439">
          <w:marLeft w:val="0"/>
          <w:marRight w:val="0"/>
          <w:marTop w:val="0"/>
          <w:marBottom w:val="0"/>
          <w:divBdr>
            <w:top w:val="none" w:sz="0" w:space="0" w:color="auto"/>
            <w:left w:val="none" w:sz="0" w:space="0" w:color="auto"/>
            <w:bottom w:val="none" w:sz="0" w:space="0" w:color="auto"/>
            <w:right w:val="none" w:sz="0" w:space="0" w:color="auto"/>
          </w:divBdr>
          <w:divsChild>
            <w:div w:id="455609372">
              <w:marLeft w:val="0"/>
              <w:marRight w:val="0"/>
              <w:marTop w:val="0"/>
              <w:marBottom w:val="0"/>
              <w:divBdr>
                <w:top w:val="none" w:sz="0" w:space="0" w:color="auto"/>
                <w:left w:val="none" w:sz="0" w:space="0" w:color="auto"/>
                <w:bottom w:val="none" w:sz="0" w:space="0" w:color="auto"/>
                <w:right w:val="none" w:sz="0" w:space="0" w:color="auto"/>
              </w:divBdr>
              <w:divsChild>
                <w:div w:id="152262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2529">
          <w:marLeft w:val="0"/>
          <w:marRight w:val="0"/>
          <w:marTop w:val="0"/>
          <w:marBottom w:val="0"/>
          <w:divBdr>
            <w:top w:val="none" w:sz="0" w:space="0" w:color="auto"/>
            <w:left w:val="none" w:sz="0" w:space="0" w:color="auto"/>
            <w:bottom w:val="none" w:sz="0" w:space="0" w:color="auto"/>
            <w:right w:val="none" w:sz="0" w:space="0" w:color="auto"/>
          </w:divBdr>
          <w:divsChild>
            <w:div w:id="562720015">
              <w:marLeft w:val="0"/>
              <w:marRight w:val="0"/>
              <w:marTop w:val="0"/>
              <w:marBottom w:val="0"/>
              <w:divBdr>
                <w:top w:val="none" w:sz="0" w:space="0" w:color="auto"/>
                <w:left w:val="none" w:sz="0" w:space="0" w:color="auto"/>
                <w:bottom w:val="none" w:sz="0" w:space="0" w:color="auto"/>
                <w:right w:val="none" w:sz="0" w:space="0" w:color="auto"/>
              </w:divBdr>
              <w:divsChild>
                <w:div w:id="180912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8369">
          <w:marLeft w:val="0"/>
          <w:marRight w:val="0"/>
          <w:marTop w:val="0"/>
          <w:marBottom w:val="0"/>
          <w:divBdr>
            <w:top w:val="none" w:sz="0" w:space="0" w:color="auto"/>
            <w:left w:val="none" w:sz="0" w:space="0" w:color="auto"/>
            <w:bottom w:val="none" w:sz="0" w:space="0" w:color="auto"/>
            <w:right w:val="none" w:sz="0" w:space="0" w:color="auto"/>
          </w:divBdr>
          <w:divsChild>
            <w:div w:id="2044862280">
              <w:marLeft w:val="0"/>
              <w:marRight w:val="0"/>
              <w:marTop w:val="0"/>
              <w:marBottom w:val="0"/>
              <w:divBdr>
                <w:top w:val="none" w:sz="0" w:space="0" w:color="auto"/>
                <w:left w:val="none" w:sz="0" w:space="0" w:color="auto"/>
                <w:bottom w:val="none" w:sz="0" w:space="0" w:color="auto"/>
                <w:right w:val="none" w:sz="0" w:space="0" w:color="auto"/>
              </w:divBdr>
              <w:divsChild>
                <w:div w:id="20585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1099">
          <w:marLeft w:val="0"/>
          <w:marRight w:val="0"/>
          <w:marTop w:val="0"/>
          <w:marBottom w:val="0"/>
          <w:divBdr>
            <w:top w:val="none" w:sz="0" w:space="0" w:color="auto"/>
            <w:left w:val="none" w:sz="0" w:space="0" w:color="auto"/>
            <w:bottom w:val="none" w:sz="0" w:space="0" w:color="auto"/>
            <w:right w:val="none" w:sz="0" w:space="0" w:color="auto"/>
          </w:divBdr>
          <w:divsChild>
            <w:div w:id="1327245349">
              <w:marLeft w:val="0"/>
              <w:marRight w:val="0"/>
              <w:marTop w:val="0"/>
              <w:marBottom w:val="0"/>
              <w:divBdr>
                <w:top w:val="none" w:sz="0" w:space="0" w:color="auto"/>
                <w:left w:val="none" w:sz="0" w:space="0" w:color="auto"/>
                <w:bottom w:val="none" w:sz="0" w:space="0" w:color="auto"/>
                <w:right w:val="none" w:sz="0" w:space="0" w:color="auto"/>
              </w:divBdr>
              <w:divsChild>
                <w:div w:id="27382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939">
          <w:marLeft w:val="0"/>
          <w:marRight w:val="0"/>
          <w:marTop w:val="0"/>
          <w:marBottom w:val="0"/>
          <w:divBdr>
            <w:top w:val="none" w:sz="0" w:space="0" w:color="auto"/>
            <w:left w:val="none" w:sz="0" w:space="0" w:color="auto"/>
            <w:bottom w:val="none" w:sz="0" w:space="0" w:color="auto"/>
            <w:right w:val="none" w:sz="0" w:space="0" w:color="auto"/>
          </w:divBdr>
          <w:divsChild>
            <w:div w:id="1936403873">
              <w:marLeft w:val="0"/>
              <w:marRight w:val="0"/>
              <w:marTop w:val="0"/>
              <w:marBottom w:val="0"/>
              <w:divBdr>
                <w:top w:val="none" w:sz="0" w:space="0" w:color="auto"/>
                <w:left w:val="none" w:sz="0" w:space="0" w:color="auto"/>
                <w:bottom w:val="none" w:sz="0" w:space="0" w:color="auto"/>
                <w:right w:val="none" w:sz="0" w:space="0" w:color="auto"/>
              </w:divBdr>
              <w:divsChild>
                <w:div w:id="5011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87726">
          <w:marLeft w:val="0"/>
          <w:marRight w:val="0"/>
          <w:marTop w:val="0"/>
          <w:marBottom w:val="0"/>
          <w:divBdr>
            <w:top w:val="none" w:sz="0" w:space="0" w:color="auto"/>
            <w:left w:val="none" w:sz="0" w:space="0" w:color="auto"/>
            <w:bottom w:val="none" w:sz="0" w:space="0" w:color="auto"/>
            <w:right w:val="none" w:sz="0" w:space="0" w:color="auto"/>
          </w:divBdr>
          <w:divsChild>
            <w:div w:id="829491622">
              <w:marLeft w:val="0"/>
              <w:marRight w:val="0"/>
              <w:marTop w:val="0"/>
              <w:marBottom w:val="0"/>
              <w:divBdr>
                <w:top w:val="none" w:sz="0" w:space="0" w:color="auto"/>
                <w:left w:val="none" w:sz="0" w:space="0" w:color="auto"/>
                <w:bottom w:val="none" w:sz="0" w:space="0" w:color="auto"/>
                <w:right w:val="none" w:sz="0" w:space="0" w:color="auto"/>
              </w:divBdr>
              <w:divsChild>
                <w:div w:id="124553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4115">
          <w:marLeft w:val="0"/>
          <w:marRight w:val="0"/>
          <w:marTop w:val="0"/>
          <w:marBottom w:val="0"/>
          <w:divBdr>
            <w:top w:val="none" w:sz="0" w:space="0" w:color="auto"/>
            <w:left w:val="none" w:sz="0" w:space="0" w:color="auto"/>
            <w:bottom w:val="none" w:sz="0" w:space="0" w:color="auto"/>
            <w:right w:val="none" w:sz="0" w:space="0" w:color="auto"/>
          </w:divBdr>
          <w:divsChild>
            <w:div w:id="879166081">
              <w:marLeft w:val="0"/>
              <w:marRight w:val="0"/>
              <w:marTop w:val="0"/>
              <w:marBottom w:val="0"/>
              <w:divBdr>
                <w:top w:val="none" w:sz="0" w:space="0" w:color="auto"/>
                <w:left w:val="none" w:sz="0" w:space="0" w:color="auto"/>
                <w:bottom w:val="none" w:sz="0" w:space="0" w:color="auto"/>
                <w:right w:val="none" w:sz="0" w:space="0" w:color="auto"/>
              </w:divBdr>
            </w:div>
            <w:div w:id="2099053519">
              <w:marLeft w:val="0"/>
              <w:marRight w:val="0"/>
              <w:marTop w:val="0"/>
              <w:marBottom w:val="0"/>
              <w:divBdr>
                <w:top w:val="none" w:sz="0" w:space="0" w:color="auto"/>
                <w:left w:val="none" w:sz="0" w:space="0" w:color="auto"/>
                <w:bottom w:val="none" w:sz="0" w:space="0" w:color="auto"/>
                <w:right w:val="none" w:sz="0" w:space="0" w:color="auto"/>
              </w:divBdr>
            </w:div>
          </w:divsChild>
        </w:div>
        <w:div w:id="747847116">
          <w:marLeft w:val="0"/>
          <w:marRight w:val="0"/>
          <w:marTop w:val="0"/>
          <w:marBottom w:val="0"/>
          <w:divBdr>
            <w:top w:val="none" w:sz="0" w:space="0" w:color="auto"/>
            <w:left w:val="none" w:sz="0" w:space="0" w:color="auto"/>
            <w:bottom w:val="none" w:sz="0" w:space="0" w:color="auto"/>
            <w:right w:val="none" w:sz="0" w:space="0" w:color="auto"/>
          </w:divBdr>
          <w:divsChild>
            <w:div w:id="112360985">
              <w:marLeft w:val="0"/>
              <w:marRight w:val="0"/>
              <w:marTop w:val="0"/>
              <w:marBottom w:val="0"/>
              <w:divBdr>
                <w:top w:val="none" w:sz="0" w:space="0" w:color="auto"/>
                <w:left w:val="none" w:sz="0" w:space="0" w:color="auto"/>
                <w:bottom w:val="none" w:sz="0" w:space="0" w:color="auto"/>
                <w:right w:val="none" w:sz="0" w:space="0" w:color="auto"/>
              </w:divBdr>
              <w:divsChild>
                <w:div w:id="857740430">
                  <w:marLeft w:val="0"/>
                  <w:marRight w:val="0"/>
                  <w:marTop w:val="0"/>
                  <w:marBottom w:val="0"/>
                  <w:divBdr>
                    <w:top w:val="none" w:sz="0" w:space="0" w:color="auto"/>
                    <w:left w:val="none" w:sz="0" w:space="0" w:color="auto"/>
                    <w:bottom w:val="none" w:sz="0" w:space="0" w:color="auto"/>
                    <w:right w:val="none" w:sz="0" w:space="0" w:color="auto"/>
                  </w:divBdr>
                  <w:divsChild>
                    <w:div w:id="14852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794566">
          <w:marLeft w:val="0"/>
          <w:marRight w:val="0"/>
          <w:marTop w:val="0"/>
          <w:marBottom w:val="0"/>
          <w:divBdr>
            <w:top w:val="none" w:sz="0" w:space="0" w:color="auto"/>
            <w:left w:val="none" w:sz="0" w:space="0" w:color="auto"/>
            <w:bottom w:val="none" w:sz="0" w:space="0" w:color="auto"/>
            <w:right w:val="none" w:sz="0" w:space="0" w:color="auto"/>
          </w:divBdr>
          <w:divsChild>
            <w:div w:id="169102900">
              <w:marLeft w:val="0"/>
              <w:marRight w:val="0"/>
              <w:marTop w:val="0"/>
              <w:marBottom w:val="0"/>
              <w:divBdr>
                <w:top w:val="none" w:sz="0" w:space="0" w:color="auto"/>
                <w:left w:val="none" w:sz="0" w:space="0" w:color="auto"/>
                <w:bottom w:val="none" w:sz="0" w:space="0" w:color="auto"/>
                <w:right w:val="none" w:sz="0" w:space="0" w:color="auto"/>
              </w:divBdr>
              <w:divsChild>
                <w:div w:id="151217216">
                  <w:marLeft w:val="0"/>
                  <w:marRight w:val="0"/>
                  <w:marTop w:val="0"/>
                  <w:marBottom w:val="0"/>
                  <w:divBdr>
                    <w:top w:val="none" w:sz="0" w:space="0" w:color="auto"/>
                    <w:left w:val="none" w:sz="0" w:space="0" w:color="auto"/>
                    <w:bottom w:val="none" w:sz="0" w:space="0" w:color="auto"/>
                    <w:right w:val="none" w:sz="0" w:space="0" w:color="auto"/>
                  </w:divBdr>
                  <w:divsChild>
                    <w:div w:id="2575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86216">
          <w:marLeft w:val="0"/>
          <w:marRight w:val="0"/>
          <w:marTop w:val="0"/>
          <w:marBottom w:val="0"/>
          <w:divBdr>
            <w:top w:val="none" w:sz="0" w:space="0" w:color="auto"/>
            <w:left w:val="none" w:sz="0" w:space="0" w:color="auto"/>
            <w:bottom w:val="none" w:sz="0" w:space="0" w:color="auto"/>
            <w:right w:val="none" w:sz="0" w:space="0" w:color="auto"/>
          </w:divBdr>
          <w:divsChild>
            <w:div w:id="135995554">
              <w:marLeft w:val="0"/>
              <w:marRight w:val="0"/>
              <w:marTop w:val="0"/>
              <w:marBottom w:val="0"/>
              <w:divBdr>
                <w:top w:val="none" w:sz="0" w:space="0" w:color="auto"/>
                <w:left w:val="none" w:sz="0" w:space="0" w:color="auto"/>
                <w:bottom w:val="none" w:sz="0" w:space="0" w:color="auto"/>
                <w:right w:val="none" w:sz="0" w:space="0" w:color="auto"/>
              </w:divBdr>
            </w:div>
            <w:div w:id="254292540">
              <w:marLeft w:val="0"/>
              <w:marRight w:val="0"/>
              <w:marTop w:val="0"/>
              <w:marBottom w:val="0"/>
              <w:divBdr>
                <w:top w:val="none" w:sz="0" w:space="0" w:color="auto"/>
                <w:left w:val="none" w:sz="0" w:space="0" w:color="auto"/>
                <w:bottom w:val="none" w:sz="0" w:space="0" w:color="auto"/>
                <w:right w:val="none" w:sz="0" w:space="0" w:color="auto"/>
              </w:divBdr>
              <w:divsChild>
                <w:div w:id="922110625">
                  <w:marLeft w:val="0"/>
                  <w:marRight w:val="0"/>
                  <w:marTop w:val="0"/>
                  <w:marBottom w:val="0"/>
                  <w:divBdr>
                    <w:top w:val="none" w:sz="0" w:space="0" w:color="auto"/>
                    <w:left w:val="none" w:sz="0" w:space="0" w:color="auto"/>
                    <w:bottom w:val="none" w:sz="0" w:space="0" w:color="auto"/>
                    <w:right w:val="none" w:sz="0" w:space="0" w:color="auto"/>
                  </w:divBdr>
                  <w:divsChild>
                    <w:div w:id="1404253236">
                      <w:marLeft w:val="0"/>
                      <w:marRight w:val="0"/>
                      <w:marTop w:val="0"/>
                      <w:marBottom w:val="0"/>
                      <w:divBdr>
                        <w:top w:val="none" w:sz="0" w:space="0" w:color="auto"/>
                        <w:left w:val="none" w:sz="0" w:space="0" w:color="auto"/>
                        <w:bottom w:val="none" w:sz="0" w:space="0" w:color="auto"/>
                        <w:right w:val="none" w:sz="0" w:space="0" w:color="auto"/>
                      </w:divBdr>
                      <w:divsChild>
                        <w:div w:id="2048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347477">
          <w:marLeft w:val="0"/>
          <w:marRight w:val="0"/>
          <w:marTop w:val="0"/>
          <w:marBottom w:val="0"/>
          <w:divBdr>
            <w:top w:val="none" w:sz="0" w:space="0" w:color="auto"/>
            <w:left w:val="none" w:sz="0" w:space="0" w:color="auto"/>
            <w:bottom w:val="none" w:sz="0" w:space="0" w:color="auto"/>
            <w:right w:val="none" w:sz="0" w:space="0" w:color="auto"/>
          </w:divBdr>
          <w:divsChild>
            <w:div w:id="1257523643">
              <w:marLeft w:val="0"/>
              <w:marRight w:val="0"/>
              <w:marTop w:val="0"/>
              <w:marBottom w:val="0"/>
              <w:divBdr>
                <w:top w:val="none" w:sz="0" w:space="0" w:color="auto"/>
                <w:left w:val="none" w:sz="0" w:space="0" w:color="auto"/>
                <w:bottom w:val="none" w:sz="0" w:space="0" w:color="auto"/>
                <w:right w:val="none" w:sz="0" w:space="0" w:color="auto"/>
              </w:divBdr>
              <w:divsChild>
                <w:div w:id="117453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32129">
          <w:marLeft w:val="0"/>
          <w:marRight w:val="0"/>
          <w:marTop w:val="0"/>
          <w:marBottom w:val="0"/>
          <w:divBdr>
            <w:top w:val="none" w:sz="0" w:space="0" w:color="auto"/>
            <w:left w:val="none" w:sz="0" w:space="0" w:color="auto"/>
            <w:bottom w:val="none" w:sz="0" w:space="0" w:color="auto"/>
            <w:right w:val="none" w:sz="0" w:space="0" w:color="auto"/>
          </w:divBdr>
          <w:divsChild>
            <w:div w:id="1188252792">
              <w:marLeft w:val="0"/>
              <w:marRight w:val="0"/>
              <w:marTop w:val="0"/>
              <w:marBottom w:val="0"/>
              <w:divBdr>
                <w:top w:val="none" w:sz="0" w:space="0" w:color="auto"/>
                <w:left w:val="none" w:sz="0" w:space="0" w:color="auto"/>
                <w:bottom w:val="none" w:sz="0" w:space="0" w:color="auto"/>
                <w:right w:val="none" w:sz="0" w:space="0" w:color="auto"/>
              </w:divBdr>
              <w:divsChild>
                <w:div w:id="396898579">
                  <w:marLeft w:val="0"/>
                  <w:marRight w:val="0"/>
                  <w:marTop w:val="0"/>
                  <w:marBottom w:val="0"/>
                  <w:divBdr>
                    <w:top w:val="none" w:sz="0" w:space="0" w:color="auto"/>
                    <w:left w:val="none" w:sz="0" w:space="0" w:color="auto"/>
                    <w:bottom w:val="none" w:sz="0" w:space="0" w:color="auto"/>
                    <w:right w:val="none" w:sz="0" w:space="0" w:color="auto"/>
                  </w:divBdr>
                  <w:divsChild>
                    <w:div w:id="1752000226">
                      <w:marLeft w:val="0"/>
                      <w:marRight w:val="0"/>
                      <w:marTop w:val="0"/>
                      <w:marBottom w:val="0"/>
                      <w:divBdr>
                        <w:top w:val="none" w:sz="0" w:space="0" w:color="auto"/>
                        <w:left w:val="none" w:sz="0" w:space="0" w:color="auto"/>
                        <w:bottom w:val="none" w:sz="0" w:space="0" w:color="auto"/>
                        <w:right w:val="none" w:sz="0" w:space="0" w:color="auto"/>
                      </w:divBdr>
                      <w:divsChild>
                        <w:div w:id="6376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10921">
              <w:marLeft w:val="0"/>
              <w:marRight w:val="0"/>
              <w:marTop w:val="0"/>
              <w:marBottom w:val="0"/>
              <w:divBdr>
                <w:top w:val="none" w:sz="0" w:space="0" w:color="auto"/>
                <w:left w:val="none" w:sz="0" w:space="0" w:color="auto"/>
                <w:bottom w:val="none" w:sz="0" w:space="0" w:color="auto"/>
                <w:right w:val="none" w:sz="0" w:space="0" w:color="auto"/>
              </w:divBdr>
            </w:div>
          </w:divsChild>
        </w:div>
        <w:div w:id="948778565">
          <w:marLeft w:val="0"/>
          <w:marRight w:val="0"/>
          <w:marTop w:val="0"/>
          <w:marBottom w:val="0"/>
          <w:divBdr>
            <w:top w:val="none" w:sz="0" w:space="0" w:color="auto"/>
            <w:left w:val="none" w:sz="0" w:space="0" w:color="auto"/>
            <w:bottom w:val="none" w:sz="0" w:space="0" w:color="auto"/>
            <w:right w:val="none" w:sz="0" w:space="0" w:color="auto"/>
          </w:divBdr>
          <w:divsChild>
            <w:div w:id="301278902">
              <w:marLeft w:val="0"/>
              <w:marRight w:val="0"/>
              <w:marTop w:val="0"/>
              <w:marBottom w:val="0"/>
              <w:divBdr>
                <w:top w:val="none" w:sz="0" w:space="0" w:color="auto"/>
                <w:left w:val="none" w:sz="0" w:space="0" w:color="auto"/>
                <w:bottom w:val="none" w:sz="0" w:space="0" w:color="auto"/>
                <w:right w:val="none" w:sz="0" w:space="0" w:color="auto"/>
              </w:divBdr>
              <w:divsChild>
                <w:div w:id="987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5301">
          <w:marLeft w:val="0"/>
          <w:marRight w:val="0"/>
          <w:marTop w:val="0"/>
          <w:marBottom w:val="0"/>
          <w:divBdr>
            <w:top w:val="none" w:sz="0" w:space="0" w:color="auto"/>
            <w:left w:val="none" w:sz="0" w:space="0" w:color="auto"/>
            <w:bottom w:val="none" w:sz="0" w:space="0" w:color="auto"/>
            <w:right w:val="none" w:sz="0" w:space="0" w:color="auto"/>
          </w:divBdr>
          <w:divsChild>
            <w:div w:id="1370716175">
              <w:marLeft w:val="0"/>
              <w:marRight w:val="0"/>
              <w:marTop w:val="0"/>
              <w:marBottom w:val="0"/>
              <w:divBdr>
                <w:top w:val="none" w:sz="0" w:space="0" w:color="auto"/>
                <w:left w:val="none" w:sz="0" w:space="0" w:color="auto"/>
                <w:bottom w:val="none" w:sz="0" w:space="0" w:color="auto"/>
                <w:right w:val="none" w:sz="0" w:space="0" w:color="auto"/>
              </w:divBdr>
            </w:div>
            <w:div w:id="2077586702">
              <w:marLeft w:val="0"/>
              <w:marRight w:val="0"/>
              <w:marTop w:val="0"/>
              <w:marBottom w:val="0"/>
              <w:divBdr>
                <w:top w:val="none" w:sz="0" w:space="0" w:color="auto"/>
                <w:left w:val="none" w:sz="0" w:space="0" w:color="auto"/>
                <w:bottom w:val="none" w:sz="0" w:space="0" w:color="auto"/>
                <w:right w:val="none" w:sz="0" w:space="0" w:color="auto"/>
              </w:divBdr>
            </w:div>
          </w:divsChild>
        </w:div>
        <w:div w:id="976034667">
          <w:marLeft w:val="0"/>
          <w:marRight w:val="0"/>
          <w:marTop w:val="0"/>
          <w:marBottom w:val="0"/>
          <w:divBdr>
            <w:top w:val="none" w:sz="0" w:space="0" w:color="auto"/>
            <w:left w:val="none" w:sz="0" w:space="0" w:color="auto"/>
            <w:bottom w:val="none" w:sz="0" w:space="0" w:color="auto"/>
            <w:right w:val="none" w:sz="0" w:space="0" w:color="auto"/>
          </w:divBdr>
        </w:div>
        <w:div w:id="1014110672">
          <w:marLeft w:val="0"/>
          <w:marRight w:val="0"/>
          <w:marTop w:val="0"/>
          <w:marBottom w:val="0"/>
          <w:divBdr>
            <w:top w:val="none" w:sz="0" w:space="0" w:color="auto"/>
            <w:left w:val="none" w:sz="0" w:space="0" w:color="auto"/>
            <w:bottom w:val="none" w:sz="0" w:space="0" w:color="auto"/>
            <w:right w:val="none" w:sz="0" w:space="0" w:color="auto"/>
          </w:divBdr>
          <w:divsChild>
            <w:div w:id="687831163">
              <w:marLeft w:val="0"/>
              <w:marRight w:val="0"/>
              <w:marTop w:val="0"/>
              <w:marBottom w:val="0"/>
              <w:divBdr>
                <w:top w:val="none" w:sz="0" w:space="0" w:color="auto"/>
                <w:left w:val="none" w:sz="0" w:space="0" w:color="auto"/>
                <w:bottom w:val="none" w:sz="0" w:space="0" w:color="auto"/>
                <w:right w:val="none" w:sz="0" w:space="0" w:color="auto"/>
              </w:divBdr>
              <w:divsChild>
                <w:div w:id="198496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69563">
          <w:marLeft w:val="0"/>
          <w:marRight w:val="0"/>
          <w:marTop w:val="0"/>
          <w:marBottom w:val="0"/>
          <w:divBdr>
            <w:top w:val="none" w:sz="0" w:space="0" w:color="auto"/>
            <w:left w:val="none" w:sz="0" w:space="0" w:color="auto"/>
            <w:bottom w:val="none" w:sz="0" w:space="0" w:color="auto"/>
            <w:right w:val="none" w:sz="0" w:space="0" w:color="auto"/>
          </w:divBdr>
          <w:divsChild>
            <w:div w:id="1315184821">
              <w:marLeft w:val="0"/>
              <w:marRight w:val="0"/>
              <w:marTop w:val="0"/>
              <w:marBottom w:val="0"/>
              <w:divBdr>
                <w:top w:val="none" w:sz="0" w:space="0" w:color="auto"/>
                <w:left w:val="none" w:sz="0" w:space="0" w:color="auto"/>
                <w:bottom w:val="none" w:sz="0" w:space="0" w:color="auto"/>
                <w:right w:val="none" w:sz="0" w:space="0" w:color="auto"/>
              </w:divBdr>
            </w:div>
          </w:divsChild>
        </w:div>
        <w:div w:id="1140730640">
          <w:marLeft w:val="0"/>
          <w:marRight w:val="0"/>
          <w:marTop w:val="0"/>
          <w:marBottom w:val="0"/>
          <w:divBdr>
            <w:top w:val="none" w:sz="0" w:space="0" w:color="auto"/>
            <w:left w:val="none" w:sz="0" w:space="0" w:color="auto"/>
            <w:bottom w:val="none" w:sz="0" w:space="0" w:color="auto"/>
            <w:right w:val="none" w:sz="0" w:space="0" w:color="auto"/>
          </w:divBdr>
          <w:divsChild>
            <w:div w:id="1541474993">
              <w:marLeft w:val="0"/>
              <w:marRight w:val="0"/>
              <w:marTop w:val="0"/>
              <w:marBottom w:val="0"/>
              <w:divBdr>
                <w:top w:val="none" w:sz="0" w:space="0" w:color="auto"/>
                <w:left w:val="none" w:sz="0" w:space="0" w:color="auto"/>
                <w:bottom w:val="none" w:sz="0" w:space="0" w:color="auto"/>
                <w:right w:val="none" w:sz="0" w:space="0" w:color="auto"/>
              </w:divBdr>
              <w:divsChild>
                <w:div w:id="7263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63309">
          <w:marLeft w:val="0"/>
          <w:marRight w:val="0"/>
          <w:marTop w:val="0"/>
          <w:marBottom w:val="0"/>
          <w:divBdr>
            <w:top w:val="none" w:sz="0" w:space="0" w:color="auto"/>
            <w:left w:val="none" w:sz="0" w:space="0" w:color="auto"/>
            <w:bottom w:val="none" w:sz="0" w:space="0" w:color="auto"/>
            <w:right w:val="none" w:sz="0" w:space="0" w:color="auto"/>
          </w:divBdr>
          <w:divsChild>
            <w:div w:id="1695497252">
              <w:marLeft w:val="0"/>
              <w:marRight w:val="0"/>
              <w:marTop w:val="0"/>
              <w:marBottom w:val="0"/>
              <w:divBdr>
                <w:top w:val="none" w:sz="0" w:space="0" w:color="auto"/>
                <w:left w:val="none" w:sz="0" w:space="0" w:color="auto"/>
                <w:bottom w:val="none" w:sz="0" w:space="0" w:color="auto"/>
                <w:right w:val="none" w:sz="0" w:space="0" w:color="auto"/>
              </w:divBdr>
            </w:div>
          </w:divsChild>
        </w:div>
        <w:div w:id="1243878310">
          <w:marLeft w:val="0"/>
          <w:marRight w:val="0"/>
          <w:marTop w:val="0"/>
          <w:marBottom w:val="0"/>
          <w:divBdr>
            <w:top w:val="none" w:sz="0" w:space="0" w:color="auto"/>
            <w:left w:val="none" w:sz="0" w:space="0" w:color="auto"/>
            <w:bottom w:val="none" w:sz="0" w:space="0" w:color="auto"/>
            <w:right w:val="none" w:sz="0" w:space="0" w:color="auto"/>
          </w:divBdr>
          <w:divsChild>
            <w:div w:id="490953099">
              <w:marLeft w:val="0"/>
              <w:marRight w:val="0"/>
              <w:marTop w:val="0"/>
              <w:marBottom w:val="0"/>
              <w:divBdr>
                <w:top w:val="none" w:sz="0" w:space="0" w:color="auto"/>
                <w:left w:val="none" w:sz="0" w:space="0" w:color="auto"/>
                <w:bottom w:val="none" w:sz="0" w:space="0" w:color="auto"/>
                <w:right w:val="none" w:sz="0" w:space="0" w:color="auto"/>
              </w:divBdr>
              <w:divsChild>
                <w:div w:id="89662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74705">
          <w:marLeft w:val="0"/>
          <w:marRight w:val="0"/>
          <w:marTop w:val="0"/>
          <w:marBottom w:val="0"/>
          <w:divBdr>
            <w:top w:val="none" w:sz="0" w:space="0" w:color="auto"/>
            <w:left w:val="none" w:sz="0" w:space="0" w:color="auto"/>
            <w:bottom w:val="none" w:sz="0" w:space="0" w:color="auto"/>
            <w:right w:val="none" w:sz="0" w:space="0" w:color="auto"/>
          </w:divBdr>
          <w:divsChild>
            <w:div w:id="2062512038">
              <w:marLeft w:val="0"/>
              <w:marRight w:val="0"/>
              <w:marTop w:val="0"/>
              <w:marBottom w:val="0"/>
              <w:divBdr>
                <w:top w:val="none" w:sz="0" w:space="0" w:color="auto"/>
                <w:left w:val="none" w:sz="0" w:space="0" w:color="auto"/>
                <w:bottom w:val="none" w:sz="0" w:space="0" w:color="auto"/>
                <w:right w:val="none" w:sz="0" w:space="0" w:color="auto"/>
              </w:divBdr>
              <w:divsChild>
                <w:div w:id="138386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82916">
          <w:marLeft w:val="0"/>
          <w:marRight w:val="0"/>
          <w:marTop w:val="0"/>
          <w:marBottom w:val="0"/>
          <w:divBdr>
            <w:top w:val="none" w:sz="0" w:space="0" w:color="auto"/>
            <w:left w:val="none" w:sz="0" w:space="0" w:color="auto"/>
            <w:bottom w:val="none" w:sz="0" w:space="0" w:color="auto"/>
            <w:right w:val="none" w:sz="0" w:space="0" w:color="auto"/>
          </w:divBdr>
          <w:divsChild>
            <w:div w:id="1814757618">
              <w:marLeft w:val="0"/>
              <w:marRight w:val="0"/>
              <w:marTop w:val="0"/>
              <w:marBottom w:val="0"/>
              <w:divBdr>
                <w:top w:val="none" w:sz="0" w:space="0" w:color="auto"/>
                <w:left w:val="none" w:sz="0" w:space="0" w:color="auto"/>
                <w:bottom w:val="none" w:sz="0" w:space="0" w:color="auto"/>
                <w:right w:val="none" w:sz="0" w:space="0" w:color="auto"/>
              </w:divBdr>
              <w:divsChild>
                <w:div w:id="67403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3935">
          <w:marLeft w:val="0"/>
          <w:marRight w:val="0"/>
          <w:marTop w:val="0"/>
          <w:marBottom w:val="0"/>
          <w:divBdr>
            <w:top w:val="none" w:sz="0" w:space="0" w:color="auto"/>
            <w:left w:val="none" w:sz="0" w:space="0" w:color="auto"/>
            <w:bottom w:val="none" w:sz="0" w:space="0" w:color="auto"/>
            <w:right w:val="none" w:sz="0" w:space="0" w:color="auto"/>
          </w:divBdr>
          <w:divsChild>
            <w:div w:id="1439178990">
              <w:marLeft w:val="0"/>
              <w:marRight w:val="0"/>
              <w:marTop w:val="0"/>
              <w:marBottom w:val="0"/>
              <w:divBdr>
                <w:top w:val="none" w:sz="0" w:space="0" w:color="auto"/>
                <w:left w:val="none" w:sz="0" w:space="0" w:color="auto"/>
                <w:bottom w:val="none" w:sz="0" w:space="0" w:color="auto"/>
                <w:right w:val="none" w:sz="0" w:space="0" w:color="auto"/>
              </w:divBdr>
              <w:divsChild>
                <w:div w:id="14019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8609">
          <w:marLeft w:val="0"/>
          <w:marRight w:val="0"/>
          <w:marTop w:val="0"/>
          <w:marBottom w:val="0"/>
          <w:divBdr>
            <w:top w:val="none" w:sz="0" w:space="0" w:color="auto"/>
            <w:left w:val="none" w:sz="0" w:space="0" w:color="auto"/>
            <w:bottom w:val="none" w:sz="0" w:space="0" w:color="auto"/>
            <w:right w:val="none" w:sz="0" w:space="0" w:color="auto"/>
          </w:divBdr>
          <w:divsChild>
            <w:div w:id="1816099127">
              <w:marLeft w:val="0"/>
              <w:marRight w:val="0"/>
              <w:marTop w:val="0"/>
              <w:marBottom w:val="0"/>
              <w:divBdr>
                <w:top w:val="none" w:sz="0" w:space="0" w:color="auto"/>
                <w:left w:val="none" w:sz="0" w:space="0" w:color="auto"/>
                <w:bottom w:val="none" w:sz="0" w:space="0" w:color="auto"/>
                <w:right w:val="none" w:sz="0" w:space="0" w:color="auto"/>
              </w:divBdr>
              <w:divsChild>
                <w:div w:id="119727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6757">
          <w:marLeft w:val="0"/>
          <w:marRight w:val="0"/>
          <w:marTop w:val="0"/>
          <w:marBottom w:val="0"/>
          <w:divBdr>
            <w:top w:val="none" w:sz="0" w:space="0" w:color="auto"/>
            <w:left w:val="none" w:sz="0" w:space="0" w:color="auto"/>
            <w:bottom w:val="none" w:sz="0" w:space="0" w:color="auto"/>
            <w:right w:val="none" w:sz="0" w:space="0" w:color="auto"/>
          </w:divBdr>
          <w:divsChild>
            <w:div w:id="270941538">
              <w:marLeft w:val="0"/>
              <w:marRight w:val="0"/>
              <w:marTop w:val="0"/>
              <w:marBottom w:val="0"/>
              <w:divBdr>
                <w:top w:val="none" w:sz="0" w:space="0" w:color="auto"/>
                <w:left w:val="none" w:sz="0" w:space="0" w:color="auto"/>
                <w:bottom w:val="none" w:sz="0" w:space="0" w:color="auto"/>
                <w:right w:val="none" w:sz="0" w:space="0" w:color="auto"/>
              </w:divBdr>
              <w:divsChild>
                <w:div w:id="154050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4198">
          <w:marLeft w:val="0"/>
          <w:marRight w:val="0"/>
          <w:marTop w:val="0"/>
          <w:marBottom w:val="0"/>
          <w:divBdr>
            <w:top w:val="none" w:sz="0" w:space="0" w:color="auto"/>
            <w:left w:val="none" w:sz="0" w:space="0" w:color="auto"/>
            <w:bottom w:val="none" w:sz="0" w:space="0" w:color="auto"/>
            <w:right w:val="none" w:sz="0" w:space="0" w:color="auto"/>
          </w:divBdr>
          <w:divsChild>
            <w:div w:id="1260871987">
              <w:marLeft w:val="0"/>
              <w:marRight w:val="0"/>
              <w:marTop w:val="0"/>
              <w:marBottom w:val="0"/>
              <w:divBdr>
                <w:top w:val="none" w:sz="0" w:space="0" w:color="auto"/>
                <w:left w:val="none" w:sz="0" w:space="0" w:color="auto"/>
                <w:bottom w:val="none" w:sz="0" w:space="0" w:color="auto"/>
                <w:right w:val="none" w:sz="0" w:space="0" w:color="auto"/>
              </w:divBdr>
              <w:divsChild>
                <w:div w:id="20465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30495">
          <w:marLeft w:val="0"/>
          <w:marRight w:val="0"/>
          <w:marTop w:val="0"/>
          <w:marBottom w:val="0"/>
          <w:divBdr>
            <w:top w:val="none" w:sz="0" w:space="0" w:color="auto"/>
            <w:left w:val="none" w:sz="0" w:space="0" w:color="auto"/>
            <w:bottom w:val="none" w:sz="0" w:space="0" w:color="auto"/>
            <w:right w:val="none" w:sz="0" w:space="0" w:color="auto"/>
          </w:divBdr>
          <w:divsChild>
            <w:div w:id="1110666658">
              <w:marLeft w:val="0"/>
              <w:marRight w:val="0"/>
              <w:marTop w:val="0"/>
              <w:marBottom w:val="0"/>
              <w:divBdr>
                <w:top w:val="none" w:sz="0" w:space="0" w:color="auto"/>
                <w:left w:val="none" w:sz="0" w:space="0" w:color="auto"/>
                <w:bottom w:val="none" w:sz="0" w:space="0" w:color="auto"/>
                <w:right w:val="none" w:sz="0" w:space="0" w:color="auto"/>
              </w:divBdr>
              <w:divsChild>
                <w:div w:id="1007369385">
                  <w:marLeft w:val="0"/>
                  <w:marRight w:val="0"/>
                  <w:marTop w:val="0"/>
                  <w:marBottom w:val="0"/>
                  <w:divBdr>
                    <w:top w:val="none" w:sz="0" w:space="0" w:color="auto"/>
                    <w:left w:val="none" w:sz="0" w:space="0" w:color="auto"/>
                    <w:bottom w:val="none" w:sz="0" w:space="0" w:color="auto"/>
                    <w:right w:val="none" w:sz="0" w:space="0" w:color="auto"/>
                  </w:divBdr>
                  <w:divsChild>
                    <w:div w:id="1310135793">
                      <w:marLeft w:val="0"/>
                      <w:marRight w:val="0"/>
                      <w:marTop w:val="0"/>
                      <w:marBottom w:val="0"/>
                      <w:divBdr>
                        <w:top w:val="none" w:sz="0" w:space="0" w:color="auto"/>
                        <w:left w:val="none" w:sz="0" w:space="0" w:color="auto"/>
                        <w:bottom w:val="none" w:sz="0" w:space="0" w:color="auto"/>
                        <w:right w:val="none" w:sz="0" w:space="0" w:color="auto"/>
                      </w:divBdr>
                      <w:divsChild>
                        <w:div w:id="185456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954841">
      <w:bodyDiv w:val="1"/>
      <w:marLeft w:val="0"/>
      <w:marRight w:val="0"/>
      <w:marTop w:val="0"/>
      <w:marBottom w:val="0"/>
      <w:divBdr>
        <w:top w:val="none" w:sz="0" w:space="0" w:color="auto"/>
        <w:left w:val="none" w:sz="0" w:space="0" w:color="auto"/>
        <w:bottom w:val="none" w:sz="0" w:space="0" w:color="auto"/>
        <w:right w:val="none" w:sz="0" w:space="0" w:color="auto"/>
      </w:divBdr>
      <w:divsChild>
        <w:div w:id="2109425655">
          <w:marLeft w:val="0"/>
          <w:marRight w:val="0"/>
          <w:marTop w:val="270"/>
          <w:marBottom w:val="270"/>
          <w:divBdr>
            <w:top w:val="none" w:sz="0" w:space="0" w:color="auto"/>
            <w:left w:val="none" w:sz="0" w:space="0" w:color="auto"/>
            <w:bottom w:val="none" w:sz="0" w:space="0" w:color="auto"/>
            <w:right w:val="none" w:sz="0" w:space="0" w:color="auto"/>
          </w:divBdr>
          <w:divsChild>
            <w:div w:id="2004120894">
              <w:marLeft w:val="0"/>
              <w:marRight w:val="0"/>
              <w:marTop w:val="270"/>
              <w:marBottom w:val="270"/>
              <w:divBdr>
                <w:top w:val="none" w:sz="0" w:space="0" w:color="auto"/>
                <w:left w:val="none" w:sz="0" w:space="0" w:color="auto"/>
                <w:bottom w:val="none" w:sz="0" w:space="0" w:color="auto"/>
                <w:right w:val="none" w:sz="0" w:space="0" w:color="auto"/>
              </w:divBdr>
              <w:divsChild>
                <w:div w:id="2658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17685">
      <w:bodyDiv w:val="1"/>
      <w:marLeft w:val="0"/>
      <w:marRight w:val="0"/>
      <w:marTop w:val="0"/>
      <w:marBottom w:val="0"/>
      <w:divBdr>
        <w:top w:val="none" w:sz="0" w:space="0" w:color="auto"/>
        <w:left w:val="none" w:sz="0" w:space="0" w:color="auto"/>
        <w:bottom w:val="none" w:sz="0" w:space="0" w:color="auto"/>
        <w:right w:val="none" w:sz="0" w:space="0" w:color="auto"/>
      </w:divBdr>
    </w:div>
    <w:div w:id="1535532456">
      <w:bodyDiv w:val="1"/>
      <w:marLeft w:val="0"/>
      <w:marRight w:val="0"/>
      <w:marTop w:val="0"/>
      <w:marBottom w:val="0"/>
      <w:divBdr>
        <w:top w:val="none" w:sz="0" w:space="0" w:color="auto"/>
        <w:left w:val="none" w:sz="0" w:space="0" w:color="auto"/>
        <w:bottom w:val="none" w:sz="0" w:space="0" w:color="auto"/>
        <w:right w:val="none" w:sz="0" w:space="0" w:color="auto"/>
      </w:divBdr>
      <w:divsChild>
        <w:div w:id="1552114814">
          <w:marLeft w:val="0"/>
          <w:marRight w:val="0"/>
          <w:marTop w:val="0"/>
          <w:marBottom w:val="0"/>
          <w:divBdr>
            <w:top w:val="none" w:sz="0" w:space="0" w:color="auto"/>
            <w:left w:val="none" w:sz="0" w:space="0" w:color="auto"/>
            <w:bottom w:val="none" w:sz="0" w:space="0" w:color="auto"/>
            <w:right w:val="none" w:sz="0" w:space="0" w:color="auto"/>
          </w:divBdr>
          <w:divsChild>
            <w:div w:id="1900557091">
              <w:marLeft w:val="0"/>
              <w:marRight w:val="0"/>
              <w:marTop w:val="0"/>
              <w:marBottom w:val="0"/>
              <w:divBdr>
                <w:top w:val="none" w:sz="0" w:space="0" w:color="auto"/>
                <w:left w:val="none" w:sz="0" w:space="0" w:color="auto"/>
                <w:bottom w:val="none" w:sz="0" w:space="0" w:color="auto"/>
                <w:right w:val="none" w:sz="0" w:space="0" w:color="auto"/>
              </w:divBdr>
              <w:divsChild>
                <w:div w:id="13680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930067">
      <w:bodyDiv w:val="1"/>
      <w:marLeft w:val="0"/>
      <w:marRight w:val="0"/>
      <w:marTop w:val="0"/>
      <w:marBottom w:val="0"/>
      <w:divBdr>
        <w:top w:val="none" w:sz="0" w:space="0" w:color="auto"/>
        <w:left w:val="none" w:sz="0" w:space="0" w:color="auto"/>
        <w:bottom w:val="none" w:sz="0" w:space="0" w:color="auto"/>
        <w:right w:val="none" w:sz="0" w:space="0" w:color="auto"/>
      </w:divBdr>
      <w:divsChild>
        <w:div w:id="258684280">
          <w:marLeft w:val="0"/>
          <w:marRight w:val="0"/>
          <w:marTop w:val="0"/>
          <w:marBottom w:val="0"/>
          <w:divBdr>
            <w:top w:val="none" w:sz="0" w:space="0" w:color="auto"/>
            <w:left w:val="none" w:sz="0" w:space="0" w:color="auto"/>
            <w:bottom w:val="none" w:sz="0" w:space="0" w:color="auto"/>
            <w:right w:val="none" w:sz="0" w:space="0" w:color="auto"/>
          </w:divBdr>
          <w:divsChild>
            <w:div w:id="512719988">
              <w:marLeft w:val="0"/>
              <w:marRight w:val="0"/>
              <w:marTop w:val="0"/>
              <w:marBottom w:val="0"/>
              <w:divBdr>
                <w:top w:val="none" w:sz="0" w:space="0" w:color="auto"/>
                <w:left w:val="none" w:sz="0" w:space="0" w:color="auto"/>
                <w:bottom w:val="none" w:sz="0" w:space="0" w:color="auto"/>
                <w:right w:val="none" w:sz="0" w:space="0" w:color="auto"/>
              </w:divBdr>
            </w:div>
            <w:div w:id="568425684">
              <w:marLeft w:val="0"/>
              <w:marRight w:val="0"/>
              <w:marTop w:val="0"/>
              <w:marBottom w:val="0"/>
              <w:divBdr>
                <w:top w:val="none" w:sz="0" w:space="0" w:color="auto"/>
                <w:left w:val="none" w:sz="0" w:space="0" w:color="auto"/>
                <w:bottom w:val="none" w:sz="0" w:space="0" w:color="auto"/>
                <w:right w:val="none" w:sz="0" w:space="0" w:color="auto"/>
              </w:divBdr>
            </w:div>
          </w:divsChild>
        </w:div>
        <w:div w:id="720712492">
          <w:marLeft w:val="0"/>
          <w:marRight w:val="0"/>
          <w:marTop w:val="0"/>
          <w:marBottom w:val="0"/>
          <w:divBdr>
            <w:top w:val="none" w:sz="0" w:space="0" w:color="auto"/>
            <w:left w:val="none" w:sz="0" w:space="0" w:color="auto"/>
            <w:bottom w:val="none" w:sz="0" w:space="0" w:color="auto"/>
            <w:right w:val="none" w:sz="0" w:space="0" w:color="auto"/>
          </w:divBdr>
          <w:divsChild>
            <w:div w:id="1271474210">
              <w:marLeft w:val="0"/>
              <w:marRight w:val="0"/>
              <w:marTop w:val="0"/>
              <w:marBottom w:val="0"/>
              <w:divBdr>
                <w:top w:val="none" w:sz="0" w:space="0" w:color="auto"/>
                <w:left w:val="none" w:sz="0" w:space="0" w:color="auto"/>
                <w:bottom w:val="none" w:sz="0" w:space="0" w:color="auto"/>
                <w:right w:val="none" w:sz="0" w:space="0" w:color="auto"/>
              </w:divBdr>
              <w:divsChild>
                <w:div w:id="38144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5944">
          <w:marLeft w:val="0"/>
          <w:marRight w:val="0"/>
          <w:marTop w:val="0"/>
          <w:marBottom w:val="0"/>
          <w:divBdr>
            <w:top w:val="none" w:sz="0" w:space="0" w:color="auto"/>
            <w:left w:val="none" w:sz="0" w:space="0" w:color="auto"/>
            <w:bottom w:val="none" w:sz="0" w:space="0" w:color="auto"/>
            <w:right w:val="none" w:sz="0" w:space="0" w:color="auto"/>
          </w:divBdr>
        </w:div>
        <w:div w:id="787547821">
          <w:marLeft w:val="0"/>
          <w:marRight w:val="0"/>
          <w:marTop w:val="0"/>
          <w:marBottom w:val="0"/>
          <w:divBdr>
            <w:top w:val="none" w:sz="0" w:space="0" w:color="auto"/>
            <w:left w:val="none" w:sz="0" w:space="0" w:color="auto"/>
            <w:bottom w:val="none" w:sz="0" w:space="0" w:color="auto"/>
            <w:right w:val="none" w:sz="0" w:space="0" w:color="auto"/>
          </w:divBdr>
          <w:divsChild>
            <w:div w:id="1520045432">
              <w:marLeft w:val="0"/>
              <w:marRight w:val="0"/>
              <w:marTop w:val="0"/>
              <w:marBottom w:val="0"/>
              <w:divBdr>
                <w:top w:val="none" w:sz="0" w:space="0" w:color="auto"/>
                <w:left w:val="none" w:sz="0" w:space="0" w:color="auto"/>
                <w:bottom w:val="none" w:sz="0" w:space="0" w:color="auto"/>
                <w:right w:val="none" w:sz="0" w:space="0" w:color="auto"/>
              </w:divBdr>
              <w:divsChild>
                <w:div w:id="12290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7708">
          <w:marLeft w:val="0"/>
          <w:marRight w:val="0"/>
          <w:marTop w:val="0"/>
          <w:marBottom w:val="0"/>
          <w:divBdr>
            <w:top w:val="none" w:sz="0" w:space="0" w:color="auto"/>
            <w:left w:val="none" w:sz="0" w:space="0" w:color="auto"/>
            <w:bottom w:val="none" w:sz="0" w:space="0" w:color="auto"/>
            <w:right w:val="none" w:sz="0" w:space="0" w:color="auto"/>
          </w:divBdr>
          <w:divsChild>
            <w:div w:id="1404256202">
              <w:marLeft w:val="0"/>
              <w:marRight w:val="0"/>
              <w:marTop w:val="0"/>
              <w:marBottom w:val="0"/>
              <w:divBdr>
                <w:top w:val="none" w:sz="0" w:space="0" w:color="auto"/>
                <w:left w:val="none" w:sz="0" w:space="0" w:color="auto"/>
                <w:bottom w:val="none" w:sz="0" w:space="0" w:color="auto"/>
                <w:right w:val="none" w:sz="0" w:space="0" w:color="auto"/>
              </w:divBdr>
              <w:divsChild>
                <w:div w:id="19182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93158">
          <w:marLeft w:val="0"/>
          <w:marRight w:val="0"/>
          <w:marTop w:val="0"/>
          <w:marBottom w:val="0"/>
          <w:divBdr>
            <w:top w:val="none" w:sz="0" w:space="0" w:color="auto"/>
            <w:left w:val="none" w:sz="0" w:space="0" w:color="auto"/>
            <w:bottom w:val="none" w:sz="0" w:space="0" w:color="auto"/>
            <w:right w:val="none" w:sz="0" w:space="0" w:color="auto"/>
          </w:divBdr>
          <w:divsChild>
            <w:div w:id="2001538878">
              <w:marLeft w:val="0"/>
              <w:marRight w:val="0"/>
              <w:marTop w:val="0"/>
              <w:marBottom w:val="0"/>
              <w:divBdr>
                <w:top w:val="none" w:sz="0" w:space="0" w:color="auto"/>
                <w:left w:val="none" w:sz="0" w:space="0" w:color="auto"/>
                <w:bottom w:val="none" w:sz="0" w:space="0" w:color="auto"/>
                <w:right w:val="none" w:sz="0" w:space="0" w:color="auto"/>
              </w:divBdr>
              <w:divsChild>
                <w:div w:id="145864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93331">
          <w:marLeft w:val="0"/>
          <w:marRight w:val="0"/>
          <w:marTop w:val="0"/>
          <w:marBottom w:val="0"/>
          <w:divBdr>
            <w:top w:val="none" w:sz="0" w:space="0" w:color="auto"/>
            <w:left w:val="none" w:sz="0" w:space="0" w:color="auto"/>
            <w:bottom w:val="none" w:sz="0" w:space="0" w:color="auto"/>
            <w:right w:val="none" w:sz="0" w:space="0" w:color="auto"/>
          </w:divBdr>
          <w:divsChild>
            <w:div w:id="1088118705">
              <w:marLeft w:val="0"/>
              <w:marRight w:val="0"/>
              <w:marTop w:val="0"/>
              <w:marBottom w:val="0"/>
              <w:divBdr>
                <w:top w:val="none" w:sz="0" w:space="0" w:color="auto"/>
                <w:left w:val="none" w:sz="0" w:space="0" w:color="auto"/>
                <w:bottom w:val="none" w:sz="0" w:space="0" w:color="auto"/>
                <w:right w:val="none" w:sz="0" w:space="0" w:color="auto"/>
              </w:divBdr>
              <w:divsChild>
                <w:div w:id="1811362347">
                  <w:marLeft w:val="0"/>
                  <w:marRight w:val="0"/>
                  <w:marTop w:val="0"/>
                  <w:marBottom w:val="0"/>
                  <w:divBdr>
                    <w:top w:val="none" w:sz="0" w:space="0" w:color="auto"/>
                    <w:left w:val="none" w:sz="0" w:space="0" w:color="auto"/>
                    <w:bottom w:val="none" w:sz="0" w:space="0" w:color="auto"/>
                    <w:right w:val="none" w:sz="0" w:space="0" w:color="auto"/>
                  </w:divBdr>
                  <w:divsChild>
                    <w:div w:id="21057364">
                      <w:marLeft w:val="0"/>
                      <w:marRight w:val="0"/>
                      <w:marTop w:val="0"/>
                      <w:marBottom w:val="0"/>
                      <w:divBdr>
                        <w:top w:val="none" w:sz="0" w:space="0" w:color="auto"/>
                        <w:left w:val="none" w:sz="0" w:space="0" w:color="auto"/>
                        <w:bottom w:val="none" w:sz="0" w:space="0" w:color="auto"/>
                        <w:right w:val="none" w:sz="0" w:space="0" w:color="auto"/>
                      </w:divBdr>
                      <w:divsChild>
                        <w:div w:id="903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107890">
          <w:marLeft w:val="0"/>
          <w:marRight w:val="0"/>
          <w:marTop w:val="0"/>
          <w:marBottom w:val="0"/>
          <w:divBdr>
            <w:top w:val="none" w:sz="0" w:space="0" w:color="auto"/>
            <w:left w:val="none" w:sz="0" w:space="0" w:color="auto"/>
            <w:bottom w:val="none" w:sz="0" w:space="0" w:color="auto"/>
            <w:right w:val="none" w:sz="0" w:space="0" w:color="auto"/>
          </w:divBdr>
          <w:divsChild>
            <w:div w:id="507133314">
              <w:marLeft w:val="0"/>
              <w:marRight w:val="0"/>
              <w:marTop w:val="0"/>
              <w:marBottom w:val="0"/>
              <w:divBdr>
                <w:top w:val="none" w:sz="0" w:space="0" w:color="auto"/>
                <w:left w:val="none" w:sz="0" w:space="0" w:color="auto"/>
                <w:bottom w:val="none" w:sz="0" w:space="0" w:color="auto"/>
                <w:right w:val="none" w:sz="0" w:space="0" w:color="auto"/>
              </w:divBdr>
            </w:div>
          </w:divsChild>
        </w:div>
        <w:div w:id="1787117771">
          <w:marLeft w:val="0"/>
          <w:marRight w:val="0"/>
          <w:marTop w:val="0"/>
          <w:marBottom w:val="0"/>
          <w:divBdr>
            <w:top w:val="none" w:sz="0" w:space="0" w:color="auto"/>
            <w:left w:val="none" w:sz="0" w:space="0" w:color="auto"/>
            <w:bottom w:val="none" w:sz="0" w:space="0" w:color="auto"/>
            <w:right w:val="none" w:sz="0" w:space="0" w:color="auto"/>
          </w:divBdr>
          <w:divsChild>
            <w:div w:id="1278760005">
              <w:marLeft w:val="0"/>
              <w:marRight w:val="0"/>
              <w:marTop w:val="0"/>
              <w:marBottom w:val="0"/>
              <w:divBdr>
                <w:top w:val="none" w:sz="0" w:space="0" w:color="auto"/>
                <w:left w:val="none" w:sz="0" w:space="0" w:color="auto"/>
                <w:bottom w:val="none" w:sz="0" w:space="0" w:color="auto"/>
                <w:right w:val="none" w:sz="0" w:space="0" w:color="auto"/>
              </w:divBdr>
              <w:divsChild>
                <w:div w:id="17868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4764">
          <w:marLeft w:val="0"/>
          <w:marRight w:val="0"/>
          <w:marTop w:val="0"/>
          <w:marBottom w:val="0"/>
          <w:divBdr>
            <w:top w:val="none" w:sz="0" w:space="0" w:color="auto"/>
            <w:left w:val="none" w:sz="0" w:space="0" w:color="auto"/>
            <w:bottom w:val="none" w:sz="0" w:space="0" w:color="auto"/>
            <w:right w:val="none" w:sz="0" w:space="0" w:color="auto"/>
          </w:divBdr>
          <w:divsChild>
            <w:div w:id="1383990512">
              <w:marLeft w:val="0"/>
              <w:marRight w:val="0"/>
              <w:marTop w:val="0"/>
              <w:marBottom w:val="0"/>
              <w:divBdr>
                <w:top w:val="none" w:sz="0" w:space="0" w:color="auto"/>
                <w:left w:val="none" w:sz="0" w:space="0" w:color="auto"/>
                <w:bottom w:val="none" w:sz="0" w:space="0" w:color="auto"/>
                <w:right w:val="none" w:sz="0" w:space="0" w:color="auto"/>
              </w:divBdr>
              <w:divsChild>
                <w:div w:id="425073564">
                  <w:marLeft w:val="0"/>
                  <w:marRight w:val="0"/>
                  <w:marTop w:val="0"/>
                  <w:marBottom w:val="0"/>
                  <w:divBdr>
                    <w:top w:val="none" w:sz="0" w:space="0" w:color="auto"/>
                    <w:left w:val="none" w:sz="0" w:space="0" w:color="auto"/>
                    <w:bottom w:val="none" w:sz="0" w:space="0" w:color="auto"/>
                    <w:right w:val="none" w:sz="0" w:space="0" w:color="auto"/>
                  </w:divBdr>
                  <w:divsChild>
                    <w:div w:id="63919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151816">
          <w:marLeft w:val="0"/>
          <w:marRight w:val="0"/>
          <w:marTop w:val="0"/>
          <w:marBottom w:val="0"/>
          <w:divBdr>
            <w:top w:val="none" w:sz="0" w:space="0" w:color="auto"/>
            <w:left w:val="none" w:sz="0" w:space="0" w:color="auto"/>
            <w:bottom w:val="none" w:sz="0" w:space="0" w:color="auto"/>
            <w:right w:val="none" w:sz="0" w:space="0" w:color="auto"/>
          </w:divBdr>
          <w:divsChild>
            <w:div w:id="1398934595">
              <w:marLeft w:val="0"/>
              <w:marRight w:val="0"/>
              <w:marTop w:val="0"/>
              <w:marBottom w:val="0"/>
              <w:divBdr>
                <w:top w:val="none" w:sz="0" w:space="0" w:color="auto"/>
                <w:left w:val="none" w:sz="0" w:space="0" w:color="auto"/>
                <w:bottom w:val="none" w:sz="0" w:space="0" w:color="auto"/>
                <w:right w:val="none" w:sz="0" w:space="0" w:color="auto"/>
              </w:divBdr>
              <w:divsChild>
                <w:div w:id="6699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586301">
      <w:bodyDiv w:val="1"/>
      <w:marLeft w:val="0"/>
      <w:marRight w:val="0"/>
      <w:marTop w:val="0"/>
      <w:marBottom w:val="0"/>
      <w:divBdr>
        <w:top w:val="none" w:sz="0" w:space="0" w:color="auto"/>
        <w:left w:val="none" w:sz="0" w:space="0" w:color="auto"/>
        <w:bottom w:val="none" w:sz="0" w:space="0" w:color="auto"/>
        <w:right w:val="none" w:sz="0" w:space="0" w:color="auto"/>
      </w:divBdr>
      <w:divsChild>
        <w:div w:id="114956172">
          <w:marLeft w:val="0"/>
          <w:marRight w:val="0"/>
          <w:marTop w:val="270"/>
          <w:marBottom w:val="270"/>
          <w:divBdr>
            <w:top w:val="none" w:sz="0" w:space="0" w:color="auto"/>
            <w:left w:val="none" w:sz="0" w:space="0" w:color="auto"/>
            <w:bottom w:val="none" w:sz="0" w:space="0" w:color="auto"/>
            <w:right w:val="none" w:sz="0" w:space="0" w:color="auto"/>
          </w:divBdr>
          <w:divsChild>
            <w:div w:id="155072439">
              <w:marLeft w:val="0"/>
              <w:marRight w:val="0"/>
              <w:marTop w:val="270"/>
              <w:marBottom w:val="270"/>
              <w:divBdr>
                <w:top w:val="none" w:sz="0" w:space="0" w:color="auto"/>
                <w:left w:val="none" w:sz="0" w:space="0" w:color="auto"/>
                <w:bottom w:val="none" w:sz="0" w:space="0" w:color="auto"/>
                <w:right w:val="none" w:sz="0" w:space="0" w:color="auto"/>
              </w:divBdr>
              <w:divsChild>
                <w:div w:id="12532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778860">
      <w:bodyDiv w:val="1"/>
      <w:marLeft w:val="0"/>
      <w:marRight w:val="0"/>
      <w:marTop w:val="0"/>
      <w:marBottom w:val="0"/>
      <w:divBdr>
        <w:top w:val="none" w:sz="0" w:space="0" w:color="auto"/>
        <w:left w:val="none" w:sz="0" w:space="0" w:color="auto"/>
        <w:bottom w:val="none" w:sz="0" w:space="0" w:color="auto"/>
        <w:right w:val="none" w:sz="0" w:space="0" w:color="auto"/>
      </w:divBdr>
    </w:div>
    <w:div w:id="1542204978">
      <w:bodyDiv w:val="1"/>
      <w:marLeft w:val="0"/>
      <w:marRight w:val="0"/>
      <w:marTop w:val="0"/>
      <w:marBottom w:val="0"/>
      <w:divBdr>
        <w:top w:val="none" w:sz="0" w:space="0" w:color="auto"/>
        <w:left w:val="none" w:sz="0" w:space="0" w:color="auto"/>
        <w:bottom w:val="none" w:sz="0" w:space="0" w:color="auto"/>
        <w:right w:val="none" w:sz="0" w:space="0" w:color="auto"/>
      </w:divBdr>
      <w:divsChild>
        <w:div w:id="1765371370">
          <w:marLeft w:val="0"/>
          <w:marRight w:val="0"/>
          <w:marTop w:val="0"/>
          <w:marBottom w:val="0"/>
          <w:divBdr>
            <w:top w:val="none" w:sz="0" w:space="0" w:color="auto"/>
            <w:left w:val="none" w:sz="0" w:space="0" w:color="auto"/>
            <w:bottom w:val="none" w:sz="0" w:space="0" w:color="auto"/>
            <w:right w:val="none" w:sz="0" w:space="0" w:color="auto"/>
          </w:divBdr>
          <w:divsChild>
            <w:div w:id="2104761846">
              <w:marLeft w:val="0"/>
              <w:marRight w:val="0"/>
              <w:marTop w:val="0"/>
              <w:marBottom w:val="0"/>
              <w:divBdr>
                <w:top w:val="none" w:sz="0" w:space="0" w:color="auto"/>
                <w:left w:val="none" w:sz="0" w:space="0" w:color="auto"/>
                <w:bottom w:val="none" w:sz="0" w:space="0" w:color="auto"/>
                <w:right w:val="none" w:sz="0" w:space="0" w:color="auto"/>
              </w:divBdr>
              <w:divsChild>
                <w:div w:id="2430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6024">
          <w:marLeft w:val="0"/>
          <w:marRight w:val="0"/>
          <w:marTop w:val="0"/>
          <w:marBottom w:val="0"/>
          <w:divBdr>
            <w:top w:val="none" w:sz="0" w:space="0" w:color="auto"/>
            <w:left w:val="none" w:sz="0" w:space="0" w:color="auto"/>
            <w:bottom w:val="none" w:sz="0" w:space="0" w:color="auto"/>
            <w:right w:val="none" w:sz="0" w:space="0" w:color="auto"/>
          </w:divBdr>
          <w:divsChild>
            <w:div w:id="1606772342">
              <w:marLeft w:val="0"/>
              <w:marRight w:val="0"/>
              <w:marTop w:val="0"/>
              <w:marBottom w:val="0"/>
              <w:divBdr>
                <w:top w:val="none" w:sz="0" w:space="0" w:color="auto"/>
                <w:left w:val="none" w:sz="0" w:space="0" w:color="auto"/>
                <w:bottom w:val="none" w:sz="0" w:space="0" w:color="auto"/>
                <w:right w:val="none" w:sz="0" w:space="0" w:color="auto"/>
              </w:divBdr>
              <w:divsChild>
                <w:div w:id="145124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17164">
      <w:bodyDiv w:val="1"/>
      <w:marLeft w:val="0"/>
      <w:marRight w:val="0"/>
      <w:marTop w:val="0"/>
      <w:marBottom w:val="0"/>
      <w:divBdr>
        <w:top w:val="none" w:sz="0" w:space="0" w:color="auto"/>
        <w:left w:val="none" w:sz="0" w:space="0" w:color="auto"/>
        <w:bottom w:val="none" w:sz="0" w:space="0" w:color="auto"/>
        <w:right w:val="none" w:sz="0" w:space="0" w:color="auto"/>
      </w:divBdr>
      <w:divsChild>
        <w:div w:id="1133209303">
          <w:marLeft w:val="0"/>
          <w:marRight w:val="0"/>
          <w:marTop w:val="0"/>
          <w:marBottom w:val="0"/>
          <w:divBdr>
            <w:top w:val="none" w:sz="0" w:space="0" w:color="auto"/>
            <w:left w:val="none" w:sz="0" w:space="0" w:color="auto"/>
            <w:bottom w:val="none" w:sz="0" w:space="0" w:color="auto"/>
            <w:right w:val="none" w:sz="0" w:space="0" w:color="auto"/>
          </w:divBdr>
        </w:div>
      </w:divsChild>
    </w:div>
    <w:div w:id="1548834407">
      <w:bodyDiv w:val="1"/>
      <w:marLeft w:val="0"/>
      <w:marRight w:val="0"/>
      <w:marTop w:val="0"/>
      <w:marBottom w:val="0"/>
      <w:divBdr>
        <w:top w:val="none" w:sz="0" w:space="0" w:color="auto"/>
        <w:left w:val="none" w:sz="0" w:space="0" w:color="auto"/>
        <w:bottom w:val="none" w:sz="0" w:space="0" w:color="auto"/>
        <w:right w:val="none" w:sz="0" w:space="0" w:color="auto"/>
      </w:divBdr>
    </w:div>
    <w:div w:id="1551333897">
      <w:bodyDiv w:val="1"/>
      <w:marLeft w:val="0"/>
      <w:marRight w:val="0"/>
      <w:marTop w:val="0"/>
      <w:marBottom w:val="0"/>
      <w:divBdr>
        <w:top w:val="none" w:sz="0" w:space="0" w:color="auto"/>
        <w:left w:val="none" w:sz="0" w:space="0" w:color="auto"/>
        <w:bottom w:val="none" w:sz="0" w:space="0" w:color="auto"/>
        <w:right w:val="none" w:sz="0" w:space="0" w:color="auto"/>
      </w:divBdr>
    </w:div>
    <w:div w:id="1556357678">
      <w:bodyDiv w:val="1"/>
      <w:marLeft w:val="0"/>
      <w:marRight w:val="0"/>
      <w:marTop w:val="0"/>
      <w:marBottom w:val="0"/>
      <w:divBdr>
        <w:top w:val="none" w:sz="0" w:space="0" w:color="auto"/>
        <w:left w:val="none" w:sz="0" w:space="0" w:color="auto"/>
        <w:bottom w:val="none" w:sz="0" w:space="0" w:color="auto"/>
        <w:right w:val="none" w:sz="0" w:space="0" w:color="auto"/>
      </w:divBdr>
      <w:divsChild>
        <w:div w:id="897740206">
          <w:marLeft w:val="0"/>
          <w:marRight w:val="0"/>
          <w:marTop w:val="0"/>
          <w:marBottom w:val="0"/>
          <w:divBdr>
            <w:top w:val="none" w:sz="0" w:space="0" w:color="auto"/>
            <w:left w:val="none" w:sz="0" w:space="0" w:color="auto"/>
            <w:bottom w:val="none" w:sz="0" w:space="0" w:color="auto"/>
            <w:right w:val="none" w:sz="0" w:space="0" w:color="auto"/>
          </w:divBdr>
          <w:divsChild>
            <w:div w:id="539559050">
              <w:marLeft w:val="0"/>
              <w:marRight w:val="0"/>
              <w:marTop w:val="0"/>
              <w:marBottom w:val="0"/>
              <w:divBdr>
                <w:top w:val="none" w:sz="0" w:space="0" w:color="auto"/>
                <w:left w:val="none" w:sz="0" w:space="0" w:color="auto"/>
                <w:bottom w:val="none" w:sz="0" w:space="0" w:color="auto"/>
                <w:right w:val="none" w:sz="0" w:space="0" w:color="auto"/>
              </w:divBdr>
              <w:divsChild>
                <w:div w:id="108773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4377">
          <w:marLeft w:val="0"/>
          <w:marRight w:val="0"/>
          <w:marTop w:val="0"/>
          <w:marBottom w:val="0"/>
          <w:divBdr>
            <w:top w:val="none" w:sz="0" w:space="0" w:color="auto"/>
            <w:left w:val="none" w:sz="0" w:space="0" w:color="auto"/>
            <w:bottom w:val="none" w:sz="0" w:space="0" w:color="auto"/>
            <w:right w:val="none" w:sz="0" w:space="0" w:color="auto"/>
          </w:divBdr>
          <w:divsChild>
            <w:div w:id="1183470144">
              <w:marLeft w:val="0"/>
              <w:marRight w:val="0"/>
              <w:marTop w:val="0"/>
              <w:marBottom w:val="0"/>
              <w:divBdr>
                <w:top w:val="none" w:sz="0" w:space="0" w:color="auto"/>
                <w:left w:val="none" w:sz="0" w:space="0" w:color="auto"/>
                <w:bottom w:val="none" w:sz="0" w:space="0" w:color="auto"/>
                <w:right w:val="none" w:sz="0" w:space="0" w:color="auto"/>
              </w:divBdr>
              <w:divsChild>
                <w:div w:id="18626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31995">
      <w:bodyDiv w:val="1"/>
      <w:marLeft w:val="0"/>
      <w:marRight w:val="0"/>
      <w:marTop w:val="0"/>
      <w:marBottom w:val="0"/>
      <w:divBdr>
        <w:top w:val="none" w:sz="0" w:space="0" w:color="auto"/>
        <w:left w:val="none" w:sz="0" w:space="0" w:color="auto"/>
        <w:bottom w:val="none" w:sz="0" w:space="0" w:color="auto"/>
        <w:right w:val="none" w:sz="0" w:space="0" w:color="auto"/>
      </w:divBdr>
      <w:divsChild>
        <w:div w:id="19355159">
          <w:marLeft w:val="0"/>
          <w:marRight w:val="0"/>
          <w:marTop w:val="330"/>
          <w:marBottom w:val="330"/>
          <w:divBdr>
            <w:top w:val="none" w:sz="0" w:space="0" w:color="auto"/>
            <w:left w:val="none" w:sz="0" w:space="0" w:color="auto"/>
            <w:bottom w:val="none" w:sz="0" w:space="0" w:color="auto"/>
            <w:right w:val="none" w:sz="0" w:space="0" w:color="auto"/>
          </w:divBdr>
          <w:divsChild>
            <w:div w:id="69474616">
              <w:marLeft w:val="0"/>
              <w:marRight w:val="0"/>
              <w:marTop w:val="360"/>
              <w:marBottom w:val="0"/>
              <w:divBdr>
                <w:top w:val="none" w:sz="0" w:space="0" w:color="auto"/>
                <w:left w:val="none" w:sz="0" w:space="0" w:color="auto"/>
                <w:bottom w:val="none" w:sz="0" w:space="0" w:color="auto"/>
                <w:right w:val="none" w:sz="0" w:space="0" w:color="auto"/>
              </w:divBdr>
              <w:divsChild>
                <w:div w:id="15985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3046">
          <w:marLeft w:val="0"/>
          <w:marRight w:val="0"/>
          <w:marTop w:val="330"/>
          <w:marBottom w:val="330"/>
          <w:divBdr>
            <w:top w:val="none" w:sz="0" w:space="0" w:color="auto"/>
            <w:left w:val="none" w:sz="0" w:space="0" w:color="auto"/>
            <w:bottom w:val="none" w:sz="0" w:space="0" w:color="auto"/>
            <w:right w:val="none" w:sz="0" w:space="0" w:color="auto"/>
          </w:divBdr>
          <w:divsChild>
            <w:div w:id="2125226615">
              <w:marLeft w:val="0"/>
              <w:marRight w:val="0"/>
              <w:marTop w:val="360"/>
              <w:marBottom w:val="0"/>
              <w:divBdr>
                <w:top w:val="none" w:sz="0" w:space="0" w:color="auto"/>
                <w:left w:val="none" w:sz="0" w:space="0" w:color="auto"/>
                <w:bottom w:val="none" w:sz="0" w:space="0" w:color="auto"/>
                <w:right w:val="none" w:sz="0" w:space="0" w:color="auto"/>
              </w:divBdr>
              <w:divsChild>
                <w:div w:id="1269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5497">
          <w:marLeft w:val="0"/>
          <w:marRight w:val="0"/>
          <w:marTop w:val="330"/>
          <w:marBottom w:val="330"/>
          <w:divBdr>
            <w:top w:val="none" w:sz="0" w:space="0" w:color="auto"/>
            <w:left w:val="none" w:sz="0" w:space="0" w:color="auto"/>
            <w:bottom w:val="none" w:sz="0" w:space="0" w:color="auto"/>
            <w:right w:val="none" w:sz="0" w:space="0" w:color="auto"/>
          </w:divBdr>
          <w:divsChild>
            <w:div w:id="1579943934">
              <w:marLeft w:val="0"/>
              <w:marRight w:val="0"/>
              <w:marTop w:val="360"/>
              <w:marBottom w:val="0"/>
              <w:divBdr>
                <w:top w:val="none" w:sz="0" w:space="0" w:color="auto"/>
                <w:left w:val="none" w:sz="0" w:space="0" w:color="auto"/>
                <w:bottom w:val="none" w:sz="0" w:space="0" w:color="auto"/>
                <w:right w:val="none" w:sz="0" w:space="0" w:color="auto"/>
              </w:divBdr>
              <w:divsChild>
                <w:div w:id="141095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945682">
      <w:bodyDiv w:val="1"/>
      <w:marLeft w:val="0"/>
      <w:marRight w:val="0"/>
      <w:marTop w:val="0"/>
      <w:marBottom w:val="0"/>
      <w:divBdr>
        <w:top w:val="none" w:sz="0" w:space="0" w:color="auto"/>
        <w:left w:val="none" w:sz="0" w:space="0" w:color="auto"/>
        <w:bottom w:val="none" w:sz="0" w:space="0" w:color="auto"/>
        <w:right w:val="none" w:sz="0" w:space="0" w:color="auto"/>
      </w:divBdr>
      <w:divsChild>
        <w:div w:id="162165503">
          <w:marLeft w:val="0"/>
          <w:marRight w:val="0"/>
          <w:marTop w:val="0"/>
          <w:marBottom w:val="0"/>
          <w:divBdr>
            <w:top w:val="none" w:sz="0" w:space="0" w:color="auto"/>
            <w:left w:val="none" w:sz="0" w:space="0" w:color="auto"/>
            <w:bottom w:val="none" w:sz="0" w:space="0" w:color="auto"/>
            <w:right w:val="none" w:sz="0" w:space="0" w:color="auto"/>
          </w:divBdr>
          <w:divsChild>
            <w:div w:id="1792824833">
              <w:marLeft w:val="0"/>
              <w:marRight w:val="0"/>
              <w:marTop w:val="0"/>
              <w:marBottom w:val="0"/>
              <w:divBdr>
                <w:top w:val="none" w:sz="0" w:space="0" w:color="auto"/>
                <w:left w:val="none" w:sz="0" w:space="0" w:color="auto"/>
                <w:bottom w:val="none" w:sz="0" w:space="0" w:color="auto"/>
                <w:right w:val="none" w:sz="0" w:space="0" w:color="auto"/>
              </w:divBdr>
              <w:divsChild>
                <w:div w:id="659119604">
                  <w:marLeft w:val="0"/>
                  <w:marRight w:val="0"/>
                  <w:marTop w:val="0"/>
                  <w:marBottom w:val="0"/>
                  <w:divBdr>
                    <w:top w:val="none" w:sz="0" w:space="0" w:color="auto"/>
                    <w:left w:val="none" w:sz="0" w:space="0" w:color="auto"/>
                    <w:bottom w:val="none" w:sz="0" w:space="0" w:color="auto"/>
                    <w:right w:val="none" w:sz="0" w:space="0" w:color="auto"/>
                  </w:divBdr>
                  <w:divsChild>
                    <w:div w:id="1284265557">
                      <w:marLeft w:val="0"/>
                      <w:marRight w:val="0"/>
                      <w:marTop w:val="0"/>
                      <w:marBottom w:val="0"/>
                      <w:divBdr>
                        <w:top w:val="none" w:sz="0" w:space="0" w:color="auto"/>
                        <w:left w:val="none" w:sz="0" w:space="0" w:color="auto"/>
                        <w:bottom w:val="none" w:sz="0" w:space="0" w:color="auto"/>
                        <w:right w:val="none" w:sz="0" w:space="0" w:color="auto"/>
                      </w:divBdr>
                      <w:divsChild>
                        <w:div w:id="65267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51129">
              <w:marLeft w:val="0"/>
              <w:marRight w:val="0"/>
              <w:marTop w:val="0"/>
              <w:marBottom w:val="0"/>
              <w:divBdr>
                <w:top w:val="none" w:sz="0" w:space="0" w:color="auto"/>
                <w:left w:val="none" w:sz="0" w:space="0" w:color="auto"/>
                <w:bottom w:val="none" w:sz="0" w:space="0" w:color="auto"/>
                <w:right w:val="none" w:sz="0" w:space="0" w:color="auto"/>
              </w:divBdr>
            </w:div>
          </w:divsChild>
        </w:div>
        <w:div w:id="201131988">
          <w:marLeft w:val="0"/>
          <w:marRight w:val="0"/>
          <w:marTop w:val="0"/>
          <w:marBottom w:val="0"/>
          <w:divBdr>
            <w:top w:val="none" w:sz="0" w:space="0" w:color="auto"/>
            <w:left w:val="none" w:sz="0" w:space="0" w:color="auto"/>
            <w:bottom w:val="none" w:sz="0" w:space="0" w:color="auto"/>
            <w:right w:val="none" w:sz="0" w:space="0" w:color="auto"/>
          </w:divBdr>
          <w:divsChild>
            <w:div w:id="1979384208">
              <w:marLeft w:val="0"/>
              <w:marRight w:val="0"/>
              <w:marTop w:val="0"/>
              <w:marBottom w:val="0"/>
              <w:divBdr>
                <w:top w:val="none" w:sz="0" w:space="0" w:color="auto"/>
                <w:left w:val="none" w:sz="0" w:space="0" w:color="auto"/>
                <w:bottom w:val="none" w:sz="0" w:space="0" w:color="auto"/>
                <w:right w:val="none" w:sz="0" w:space="0" w:color="auto"/>
              </w:divBdr>
              <w:divsChild>
                <w:div w:id="15633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9684">
          <w:marLeft w:val="0"/>
          <w:marRight w:val="0"/>
          <w:marTop w:val="0"/>
          <w:marBottom w:val="0"/>
          <w:divBdr>
            <w:top w:val="none" w:sz="0" w:space="0" w:color="auto"/>
            <w:left w:val="none" w:sz="0" w:space="0" w:color="auto"/>
            <w:bottom w:val="none" w:sz="0" w:space="0" w:color="auto"/>
            <w:right w:val="none" w:sz="0" w:space="0" w:color="auto"/>
          </w:divBdr>
          <w:divsChild>
            <w:div w:id="446125894">
              <w:marLeft w:val="0"/>
              <w:marRight w:val="0"/>
              <w:marTop w:val="0"/>
              <w:marBottom w:val="0"/>
              <w:divBdr>
                <w:top w:val="none" w:sz="0" w:space="0" w:color="auto"/>
                <w:left w:val="none" w:sz="0" w:space="0" w:color="auto"/>
                <w:bottom w:val="none" w:sz="0" w:space="0" w:color="auto"/>
                <w:right w:val="none" w:sz="0" w:space="0" w:color="auto"/>
              </w:divBdr>
            </w:div>
            <w:div w:id="1746223083">
              <w:marLeft w:val="0"/>
              <w:marRight w:val="0"/>
              <w:marTop w:val="0"/>
              <w:marBottom w:val="0"/>
              <w:divBdr>
                <w:top w:val="none" w:sz="0" w:space="0" w:color="auto"/>
                <w:left w:val="none" w:sz="0" w:space="0" w:color="auto"/>
                <w:bottom w:val="none" w:sz="0" w:space="0" w:color="auto"/>
                <w:right w:val="none" w:sz="0" w:space="0" w:color="auto"/>
              </w:divBdr>
              <w:divsChild>
                <w:div w:id="102389061">
                  <w:marLeft w:val="0"/>
                  <w:marRight w:val="0"/>
                  <w:marTop w:val="0"/>
                  <w:marBottom w:val="0"/>
                  <w:divBdr>
                    <w:top w:val="none" w:sz="0" w:space="0" w:color="auto"/>
                    <w:left w:val="none" w:sz="0" w:space="0" w:color="auto"/>
                    <w:bottom w:val="none" w:sz="0" w:space="0" w:color="auto"/>
                    <w:right w:val="none" w:sz="0" w:space="0" w:color="auto"/>
                  </w:divBdr>
                  <w:divsChild>
                    <w:div w:id="676426907">
                      <w:marLeft w:val="0"/>
                      <w:marRight w:val="0"/>
                      <w:marTop w:val="0"/>
                      <w:marBottom w:val="0"/>
                      <w:divBdr>
                        <w:top w:val="none" w:sz="0" w:space="0" w:color="auto"/>
                        <w:left w:val="none" w:sz="0" w:space="0" w:color="auto"/>
                        <w:bottom w:val="none" w:sz="0" w:space="0" w:color="auto"/>
                        <w:right w:val="none" w:sz="0" w:space="0" w:color="auto"/>
                      </w:divBdr>
                      <w:divsChild>
                        <w:div w:id="10292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718353">
          <w:marLeft w:val="0"/>
          <w:marRight w:val="0"/>
          <w:marTop w:val="0"/>
          <w:marBottom w:val="0"/>
          <w:divBdr>
            <w:top w:val="none" w:sz="0" w:space="0" w:color="auto"/>
            <w:left w:val="none" w:sz="0" w:space="0" w:color="auto"/>
            <w:bottom w:val="none" w:sz="0" w:space="0" w:color="auto"/>
            <w:right w:val="none" w:sz="0" w:space="0" w:color="auto"/>
          </w:divBdr>
          <w:divsChild>
            <w:div w:id="1122727065">
              <w:marLeft w:val="0"/>
              <w:marRight w:val="0"/>
              <w:marTop w:val="0"/>
              <w:marBottom w:val="0"/>
              <w:divBdr>
                <w:top w:val="none" w:sz="0" w:space="0" w:color="auto"/>
                <w:left w:val="none" w:sz="0" w:space="0" w:color="auto"/>
                <w:bottom w:val="none" w:sz="0" w:space="0" w:color="auto"/>
                <w:right w:val="none" w:sz="0" w:space="0" w:color="auto"/>
              </w:divBdr>
              <w:divsChild>
                <w:div w:id="7420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1678">
          <w:marLeft w:val="0"/>
          <w:marRight w:val="0"/>
          <w:marTop w:val="0"/>
          <w:marBottom w:val="0"/>
          <w:divBdr>
            <w:top w:val="none" w:sz="0" w:space="0" w:color="auto"/>
            <w:left w:val="none" w:sz="0" w:space="0" w:color="auto"/>
            <w:bottom w:val="none" w:sz="0" w:space="0" w:color="auto"/>
            <w:right w:val="none" w:sz="0" w:space="0" w:color="auto"/>
          </w:divBdr>
          <w:divsChild>
            <w:div w:id="1302464875">
              <w:marLeft w:val="0"/>
              <w:marRight w:val="0"/>
              <w:marTop w:val="0"/>
              <w:marBottom w:val="0"/>
              <w:divBdr>
                <w:top w:val="none" w:sz="0" w:space="0" w:color="auto"/>
                <w:left w:val="none" w:sz="0" w:space="0" w:color="auto"/>
                <w:bottom w:val="none" w:sz="0" w:space="0" w:color="auto"/>
                <w:right w:val="none" w:sz="0" w:space="0" w:color="auto"/>
              </w:divBdr>
            </w:div>
          </w:divsChild>
        </w:div>
        <w:div w:id="2000960212">
          <w:marLeft w:val="0"/>
          <w:marRight w:val="0"/>
          <w:marTop w:val="0"/>
          <w:marBottom w:val="0"/>
          <w:divBdr>
            <w:top w:val="none" w:sz="0" w:space="0" w:color="auto"/>
            <w:left w:val="none" w:sz="0" w:space="0" w:color="auto"/>
            <w:bottom w:val="none" w:sz="0" w:space="0" w:color="auto"/>
            <w:right w:val="none" w:sz="0" w:space="0" w:color="auto"/>
          </w:divBdr>
          <w:divsChild>
            <w:div w:id="1431657842">
              <w:marLeft w:val="0"/>
              <w:marRight w:val="0"/>
              <w:marTop w:val="0"/>
              <w:marBottom w:val="0"/>
              <w:divBdr>
                <w:top w:val="none" w:sz="0" w:space="0" w:color="auto"/>
                <w:left w:val="none" w:sz="0" w:space="0" w:color="auto"/>
                <w:bottom w:val="none" w:sz="0" w:space="0" w:color="auto"/>
                <w:right w:val="none" w:sz="0" w:space="0" w:color="auto"/>
              </w:divBdr>
              <w:divsChild>
                <w:div w:id="4702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406584">
      <w:bodyDiv w:val="1"/>
      <w:marLeft w:val="0"/>
      <w:marRight w:val="0"/>
      <w:marTop w:val="0"/>
      <w:marBottom w:val="0"/>
      <w:divBdr>
        <w:top w:val="none" w:sz="0" w:space="0" w:color="auto"/>
        <w:left w:val="none" w:sz="0" w:space="0" w:color="auto"/>
        <w:bottom w:val="none" w:sz="0" w:space="0" w:color="auto"/>
        <w:right w:val="none" w:sz="0" w:space="0" w:color="auto"/>
      </w:divBdr>
      <w:divsChild>
        <w:div w:id="302736022">
          <w:marLeft w:val="0"/>
          <w:marRight w:val="0"/>
          <w:marTop w:val="0"/>
          <w:marBottom w:val="0"/>
          <w:divBdr>
            <w:top w:val="none" w:sz="0" w:space="0" w:color="auto"/>
            <w:left w:val="none" w:sz="0" w:space="0" w:color="auto"/>
            <w:bottom w:val="none" w:sz="0" w:space="0" w:color="auto"/>
            <w:right w:val="none" w:sz="0" w:space="0" w:color="auto"/>
          </w:divBdr>
          <w:divsChild>
            <w:div w:id="544028693">
              <w:marLeft w:val="0"/>
              <w:marRight w:val="0"/>
              <w:marTop w:val="0"/>
              <w:marBottom w:val="0"/>
              <w:divBdr>
                <w:top w:val="none" w:sz="0" w:space="0" w:color="auto"/>
                <w:left w:val="none" w:sz="0" w:space="0" w:color="auto"/>
                <w:bottom w:val="none" w:sz="0" w:space="0" w:color="auto"/>
                <w:right w:val="none" w:sz="0" w:space="0" w:color="auto"/>
              </w:divBdr>
              <w:divsChild>
                <w:div w:id="21315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40003">
          <w:marLeft w:val="0"/>
          <w:marRight w:val="0"/>
          <w:marTop w:val="0"/>
          <w:marBottom w:val="0"/>
          <w:divBdr>
            <w:top w:val="none" w:sz="0" w:space="0" w:color="auto"/>
            <w:left w:val="none" w:sz="0" w:space="0" w:color="auto"/>
            <w:bottom w:val="none" w:sz="0" w:space="0" w:color="auto"/>
            <w:right w:val="none" w:sz="0" w:space="0" w:color="auto"/>
          </w:divBdr>
          <w:divsChild>
            <w:div w:id="1512334387">
              <w:marLeft w:val="0"/>
              <w:marRight w:val="0"/>
              <w:marTop w:val="0"/>
              <w:marBottom w:val="0"/>
              <w:divBdr>
                <w:top w:val="none" w:sz="0" w:space="0" w:color="auto"/>
                <w:left w:val="none" w:sz="0" w:space="0" w:color="auto"/>
                <w:bottom w:val="none" w:sz="0" w:space="0" w:color="auto"/>
                <w:right w:val="none" w:sz="0" w:space="0" w:color="auto"/>
              </w:divBdr>
              <w:divsChild>
                <w:div w:id="8963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2390">
          <w:marLeft w:val="0"/>
          <w:marRight w:val="0"/>
          <w:marTop w:val="0"/>
          <w:marBottom w:val="0"/>
          <w:divBdr>
            <w:top w:val="none" w:sz="0" w:space="0" w:color="auto"/>
            <w:left w:val="none" w:sz="0" w:space="0" w:color="auto"/>
            <w:bottom w:val="none" w:sz="0" w:space="0" w:color="auto"/>
            <w:right w:val="none" w:sz="0" w:space="0" w:color="auto"/>
          </w:divBdr>
          <w:divsChild>
            <w:div w:id="707486939">
              <w:marLeft w:val="0"/>
              <w:marRight w:val="0"/>
              <w:marTop w:val="0"/>
              <w:marBottom w:val="0"/>
              <w:divBdr>
                <w:top w:val="none" w:sz="0" w:space="0" w:color="auto"/>
                <w:left w:val="none" w:sz="0" w:space="0" w:color="auto"/>
                <w:bottom w:val="none" w:sz="0" w:space="0" w:color="auto"/>
                <w:right w:val="none" w:sz="0" w:space="0" w:color="auto"/>
              </w:divBdr>
              <w:divsChild>
                <w:div w:id="12351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89112">
          <w:marLeft w:val="0"/>
          <w:marRight w:val="0"/>
          <w:marTop w:val="0"/>
          <w:marBottom w:val="0"/>
          <w:divBdr>
            <w:top w:val="none" w:sz="0" w:space="0" w:color="auto"/>
            <w:left w:val="none" w:sz="0" w:space="0" w:color="auto"/>
            <w:bottom w:val="none" w:sz="0" w:space="0" w:color="auto"/>
            <w:right w:val="none" w:sz="0" w:space="0" w:color="auto"/>
          </w:divBdr>
          <w:divsChild>
            <w:div w:id="32583839">
              <w:marLeft w:val="0"/>
              <w:marRight w:val="0"/>
              <w:marTop w:val="0"/>
              <w:marBottom w:val="0"/>
              <w:divBdr>
                <w:top w:val="none" w:sz="0" w:space="0" w:color="auto"/>
                <w:left w:val="none" w:sz="0" w:space="0" w:color="auto"/>
                <w:bottom w:val="none" w:sz="0" w:space="0" w:color="auto"/>
                <w:right w:val="none" w:sz="0" w:space="0" w:color="auto"/>
              </w:divBdr>
              <w:divsChild>
                <w:div w:id="1293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0490">
          <w:marLeft w:val="0"/>
          <w:marRight w:val="0"/>
          <w:marTop w:val="0"/>
          <w:marBottom w:val="0"/>
          <w:divBdr>
            <w:top w:val="none" w:sz="0" w:space="0" w:color="auto"/>
            <w:left w:val="none" w:sz="0" w:space="0" w:color="auto"/>
            <w:bottom w:val="none" w:sz="0" w:space="0" w:color="auto"/>
            <w:right w:val="none" w:sz="0" w:space="0" w:color="auto"/>
          </w:divBdr>
          <w:divsChild>
            <w:div w:id="1842693748">
              <w:marLeft w:val="0"/>
              <w:marRight w:val="0"/>
              <w:marTop w:val="0"/>
              <w:marBottom w:val="0"/>
              <w:divBdr>
                <w:top w:val="none" w:sz="0" w:space="0" w:color="auto"/>
                <w:left w:val="none" w:sz="0" w:space="0" w:color="auto"/>
                <w:bottom w:val="none" w:sz="0" w:space="0" w:color="auto"/>
                <w:right w:val="none" w:sz="0" w:space="0" w:color="auto"/>
              </w:divBdr>
              <w:divsChild>
                <w:div w:id="17816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818246">
      <w:bodyDiv w:val="1"/>
      <w:marLeft w:val="0"/>
      <w:marRight w:val="0"/>
      <w:marTop w:val="0"/>
      <w:marBottom w:val="0"/>
      <w:divBdr>
        <w:top w:val="none" w:sz="0" w:space="0" w:color="auto"/>
        <w:left w:val="none" w:sz="0" w:space="0" w:color="auto"/>
        <w:bottom w:val="none" w:sz="0" w:space="0" w:color="auto"/>
        <w:right w:val="none" w:sz="0" w:space="0" w:color="auto"/>
      </w:divBdr>
      <w:divsChild>
        <w:div w:id="1502743508">
          <w:marLeft w:val="0"/>
          <w:marRight w:val="0"/>
          <w:marTop w:val="270"/>
          <w:marBottom w:val="270"/>
          <w:divBdr>
            <w:top w:val="none" w:sz="0" w:space="0" w:color="auto"/>
            <w:left w:val="none" w:sz="0" w:space="0" w:color="auto"/>
            <w:bottom w:val="none" w:sz="0" w:space="0" w:color="auto"/>
            <w:right w:val="none" w:sz="0" w:space="0" w:color="auto"/>
          </w:divBdr>
          <w:divsChild>
            <w:div w:id="128012196">
              <w:marLeft w:val="0"/>
              <w:marRight w:val="0"/>
              <w:marTop w:val="270"/>
              <w:marBottom w:val="270"/>
              <w:divBdr>
                <w:top w:val="none" w:sz="0" w:space="0" w:color="auto"/>
                <w:left w:val="none" w:sz="0" w:space="0" w:color="auto"/>
                <w:bottom w:val="none" w:sz="0" w:space="0" w:color="auto"/>
                <w:right w:val="none" w:sz="0" w:space="0" w:color="auto"/>
              </w:divBdr>
              <w:divsChild>
                <w:div w:id="16047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92806">
      <w:bodyDiv w:val="1"/>
      <w:marLeft w:val="0"/>
      <w:marRight w:val="0"/>
      <w:marTop w:val="0"/>
      <w:marBottom w:val="0"/>
      <w:divBdr>
        <w:top w:val="none" w:sz="0" w:space="0" w:color="auto"/>
        <w:left w:val="none" w:sz="0" w:space="0" w:color="auto"/>
        <w:bottom w:val="none" w:sz="0" w:space="0" w:color="auto"/>
        <w:right w:val="none" w:sz="0" w:space="0" w:color="auto"/>
      </w:divBdr>
      <w:divsChild>
        <w:div w:id="381053559">
          <w:marLeft w:val="0"/>
          <w:marRight w:val="0"/>
          <w:marTop w:val="0"/>
          <w:marBottom w:val="240"/>
          <w:divBdr>
            <w:top w:val="none" w:sz="0" w:space="0" w:color="auto"/>
            <w:left w:val="none" w:sz="0" w:space="0" w:color="auto"/>
            <w:bottom w:val="none" w:sz="0" w:space="0" w:color="auto"/>
            <w:right w:val="none" w:sz="0" w:space="0" w:color="auto"/>
          </w:divBdr>
        </w:div>
        <w:div w:id="958610209">
          <w:marLeft w:val="0"/>
          <w:marRight w:val="0"/>
          <w:marTop w:val="0"/>
          <w:marBottom w:val="240"/>
          <w:divBdr>
            <w:top w:val="none" w:sz="0" w:space="0" w:color="auto"/>
            <w:left w:val="none" w:sz="0" w:space="0" w:color="auto"/>
            <w:bottom w:val="none" w:sz="0" w:space="0" w:color="auto"/>
            <w:right w:val="none" w:sz="0" w:space="0" w:color="auto"/>
          </w:divBdr>
        </w:div>
        <w:div w:id="1176338383">
          <w:marLeft w:val="0"/>
          <w:marRight w:val="0"/>
          <w:marTop w:val="0"/>
          <w:marBottom w:val="240"/>
          <w:divBdr>
            <w:top w:val="none" w:sz="0" w:space="0" w:color="auto"/>
            <w:left w:val="none" w:sz="0" w:space="0" w:color="auto"/>
            <w:bottom w:val="none" w:sz="0" w:space="0" w:color="auto"/>
            <w:right w:val="none" w:sz="0" w:space="0" w:color="auto"/>
          </w:divBdr>
        </w:div>
        <w:div w:id="1492327556">
          <w:marLeft w:val="0"/>
          <w:marRight w:val="0"/>
          <w:marTop w:val="0"/>
          <w:marBottom w:val="240"/>
          <w:divBdr>
            <w:top w:val="none" w:sz="0" w:space="0" w:color="auto"/>
            <w:left w:val="none" w:sz="0" w:space="0" w:color="auto"/>
            <w:bottom w:val="none" w:sz="0" w:space="0" w:color="auto"/>
            <w:right w:val="none" w:sz="0" w:space="0" w:color="auto"/>
          </w:divBdr>
        </w:div>
        <w:div w:id="1860240703">
          <w:marLeft w:val="0"/>
          <w:marRight w:val="0"/>
          <w:marTop w:val="0"/>
          <w:marBottom w:val="240"/>
          <w:divBdr>
            <w:top w:val="none" w:sz="0" w:space="0" w:color="auto"/>
            <w:left w:val="none" w:sz="0" w:space="0" w:color="auto"/>
            <w:bottom w:val="none" w:sz="0" w:space="0" w:color="auto"/>
            <w:right w:val="none" w:sz="0" w:space="0" w:color="auto"/>
          </w:divBdr>
        </w:div>
        <w:div w:id="2056157488">
          <w:marLeft w:val="0"/>
          <w:marRight w:val="0"/>
          <w:marTop w:val="0"/>
          <w:marBottom w:val="240"/>
          <w:divBdr>
            <w:top w:val="none" w:sz="0" w:space="0" w:color="auto"/>
            <w:left w:val="none" w:sz="0" w:space="0" w:color="auto"/>
            <w:bottom w:val="none" w:sz="0" w:space="0" w:color="auto"/>
            <w:right w:val="none" w:sz="0" w:space="0" w:color="auto"/>
          </w:divBdr>
        </w:div>
      </w:divsChild>
    </w:div>
    <w:div w:id="1563131541">
      <w:bodyDiv w:val="1"/>
      <w:marLeft w:val="0"/>
      <w:marRight w:val="0"/>
      <w:marTop w:val="0"/>
      <w:marBottom w:val="0"/>
      <w:divBdr>
        <w:top w:val="none" w:sz="0" w:space="0" w:color="auto"/>
        <w:left w:val="none" w:sz="0" w:space="0" w:color="auto"/>
        <w:bottom w:val="none" w:sz="0" w:space="0" w:color="auto"/>
        <w:right w:val="none" w:sz="0" w:space="0" w:color="auto"/>
      </w:divBdr>
    </w:div>
    <w:div w:id="1567717187">
      <w:bodyDiv w:val="1"/>
      <w:marLeft w:val="0"/>
      <w:marRight w:val="0"/>
      <w:marTop w:val="0"/>
      <w:marBottom w:val="0"/>
      <w:divBdr>
        <w:top w:val="none" w:sz="0" w:space="0" w:color="auto"/>
        <w:left w:val="none" w:sz="0" w:space="0" w:color="auto"/>
        <w:bottom w:val="none" w:sz="0" w:space="0" w:color="auto"/>
        <w:right w:val="none" w:sz="0" w:space="0" w:color="auto"/>
      </w:divBdr>
    </w:div>
    <w:div w:id="1569681708">
      <w:bodyDiv w:val="1"/>
      <w:marLeft w:val="0"/>
      <w:marRight w:val="0"/>
      <w:marTop w:val="0"/>
      <w:marBottom w:val="0"/>
      <w:divBdr>
        <w:top w:val="none" w:sz="0" w:space="0" w:color="auto"/>
        <w:left w:val="none" w:sz="0" w:space="0" w:color="auto"/>
        <w:bottom w:val="none" w:sz="0" w:space="0" w:color="auto"/>
        <w:right w:val="none" w:sz="0" w:space="0" w:color="auto"/>
      </w:divBdr>
      <w:divsChild>
        <w:div w:id="778253585">
          <w:marLeft w:val="0"/>
          <w:marRight w:val="0"/>
          <w:marTop w:val="0"/>
          <w:marBottom w:val="0"/>
          <w:divBdr>
            <w:top w:val="none" w:sz="0" w:space="0" w:color="auto"/>
            <w:left w:val="none" w:sz="0" w:space="0" w:color="auto"/>
            <w:bottom w:val="none" w:sz="0" w:space="0" w:color="auto"/>
            <w:right w:val="none" w:sz="0" w:space="0" w:color="auto"/>
          </w:divBdr>
          <w:divsChild>
            <w:div w:id="663896520">
              <w:marLeft w:val="0"/>
              <w:marRight w:val="0"/>
              <w:marTop w:val="0"/>
              <w:marBottom w:val="0"/>
              <w:divBdr>
                <w:top w:val="none" w:sz="0" w:space="0" w:color="auto"/>
                <w:left w:val="none" w:sz="0" w:space="0" w:color="auto"/>
                <w:bottom w:val="none" w:sz="0" w:space="0" w:color="auto"/>
                <w:right w:val="none" w:sz="0" w:space="0" w:color="auto"/>
              </w:divBdr>
              <w:divsChild>
                <w:div w:id="886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17195">
          <w:marLeft w:val="0"/>
          <w:marRight w:val="0"/>
          <w:marTop w:val="0"/>
          <w:marBottom w:val="0"/>
          <w:divBdr>
            <w:top w:val="none" w:sz="0" w:space="0" w:color="auto"/>
            <w:left w:val="none" w:sz="0" w:space="0" w:color="auto"/>
            <w:bottom w:val="none" w:sz="0" w:space="0" w:color="auto"/>
            <w:right w:val="none" w:sz="0" w:space="0" w:color="auto"/>
          </w:divBdr>
          <w:divsChild>
            <w:div w:id="928317603">
              <w:marLeft w:val="0"/>
              <w:marRight w:val="0"/>
              <w:marTop w:val="0"/>
              <w:marBottom w:val="0"/>
              <w:divBdr>
                <w:top w:val="none" w:sz="0" w:space="0" w:color="auto"/>
                <w:left w:val="none" w:sz="0" w:space="0" w:color="auto"/>
                <w:bottom w:val="none" w:sz="0" w:space="0" w:color="auto"/>
                <w:right w:val="none" w:sz="0" w:space="0" w:color="auto"/>
              </w:divBdr>
              <w:divsChild>
                <w:div w:id="97676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4488">
          <w:marLeft w:val="0"/>
          <w:marRight w:val="0"/>
          <w:marTop w:val="0"/>
          <w:marBottom w:val="0"/>
          <w:divBdr>
            <w:top w:val="none" w:sz="0" w:space="0" w:color="auto"/>
            <w:left w:val="none" w:sz="0" w:space="0" w:color="auto"/>
            <w:bottom w:val="none" w:sz="0" w:space="0" w:color="auto"/>
            <w:right w:val="none" w:sz="0" w:space="0" w:color="auto"/>
          </w:divBdr>
          <w:divsChild>
            <w:div w:id="867765075">
              <w:marLeft w:val="0"/>
              <w:marRight w:val="0"/>
              <w:marTop w:val="0"/>
              <w:marBottom w:val="0"/>
              <w:divBdr>
                <w:top w:val="none" w:sz="0" w:space="0" w:color="auto"/>
                <w:left w:val="none" w:sz="0" w:space="0" w:color="auto"/>
                <w:bottom w:val="none" w:sz="0" w:space="0" w:color="auto"/>
                <w:right w:val="none" w:sz="0" w:space="0" w:color="auto"/>
              </w:divBdr>
              <w:divsChild>
                <w:div w:id="6763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614519">
      <w:bodyDiv w:val="1"/>
      <w:marLeft w:val="0"/>
      <w:marRight w:val="0"/>
      <w:marTop w:val="0"/>
      <w:marBottom w:val="0"/>
      <w:divBdr>
        <w:top w:val="none" w:sz="0" w:space="0" w:color="auto"/>
        <w:left w:val="none" w:sz="0" w:space="0" w:color="auto"/>
        <w:bottom w:val="none" w:sz="0" w:space="0" w:color="auto"/>
        <w:right w:val="none" w:sz="0" w:space="0" w:color="auto"/>
      </w:divBdr>
      <w:divsChild>
        <w:div w:id="261039381">
          <w:marLeft w:val="0"/>
          <w:marRight w:val="0"/>
          <w:marTop w:val="0"/>
          <w:marBottom w:val="0"/>
          <w:divBdr>
            <w:top w:val="none" w:sz="0" w:space="0" w:color="auto"/>
            <w:left w:val="none" w:sz="0" w:space="0" w:color="auto"/>
            <w:bottom w:val="none" w:sz="0" w:space="0" w:color="auto"/>
            <w:right w:val="none" w:sz="0" w:space="0" w:color="auto"/>
          </w:divBdr>
        </w:div>
        <w:div w:id="782698149">
          <w:marLeft w:val="0"/>
          <w:marRight w:val="0"/>
          <w:marTop w:val="0"/>
          <w:marBottom w:val="0"/>
          <w:divBdr>
            <w:top w:val="none" w:sz="0" w:space="0" w:color="auto"/>
            <w:left w:val="none" w:sz="0" w:space="0" w:color="auto"/>
            <w:bottom w:val="none" w:sz="0" w:space="0" w:color="auto"/>
            <w:right w:val="none" w:sz="0" w:space="0" w:color="auto"/>
          </w:divBdr>
          <w:divsChild>
            <w:div w:id="881601637">
              <w:marLeft w:val="450"/>
              <w:marRight w:val="450"/>
              <w:marTop w:val="375"/>
              <w:marBottom w:val="375"/>
              <w:divBdr>
                <w:top w:val="none" w:sz="0" w:space="0" w:color="auto"/>
                <w:left w:val="none" w:sz="0" w:space="0" w:color="auto"/>
                <w:bottom w:val="none" w:sz="0" w:space="0" w:color="auto"/>
                <w:right w:val="none" w:sz="0" w:space="0" w:color="auto"/>
              </w:divBdr>
            </w:div>
          </w:divsChild>
        </w:div>
        <w:div w:id="990598163">
          <w:marLeft w:val="0"/>
          <w:marRight w:val="0"/>
          <w:marTop w:val="0"/>
          <w:marBottom w:val="0"/>
          <w:divBdr>
            <w:top w:val="none" w:sz="0" w:space="0" w:color="auto"/>
            <w:left w:val="none" w:sz="0" w:space="0" w:color="auto"/>
            <w:bottom w:val="none" w:sz="0" w:space="0" w:color="auto"/>
            <w:right w:val="none" w:sz="0" w:space="0" w:color="auto"/>
          </w:divBdr>
          <w:divsChild>
            <w:div w:id="1559046435">
              <w:marLeft w:val="450"/>
              <w:marRight w:val="450"/>
              <w:marTop w:val="375"/>
              <w:marBottom w:val="375"/>
              <w:divBdr>
                <w:top w:val="none" w:sz="0" w:space="0" w:color="auto"/>
                <w:left w:val="none" w:sz="0" w:space="0" w:color="auto"/>
                <w:bottom w:val="none" w:sz="0" w:space="0" w:color="auto"/>
                <w:right w:val="none" w:sz="0" w:space="0" w:color="auto"/>
              </w:divBdr>
              <w:divsChild>
                <w:div w:id="2018921820">
                  <w:marLeft w:val="0"/>
                  <w:marRight w:val="0"/>
                  <w:marTop w:val="270"/>
                  <w:marBottom w:val="270"/>
                  <w:divBdr>
                    <w:top w:val="none" w:sz="0" w:space="0" w:color="auto"/>
                    <w:left w:val="none" w:sz="0" w:space="0" w:color="auto"/>
                    <w:bottom w:val="none" w:sz="0" w:space="0" w:color="auto"/>
                    <w:right w:val="none" w:sz="0" w:space="0" w:color="auto"/>
                  </w:divBdr>
                  <w:divsChild>
                    <w:div w:id="1674450325">
                      <w:marLeft w:val="0"/>
                      <w:marRight w:val="0"/>
                      <w:marTop w:val="270"/>
                      <w:marBottom w:val="270"/>
                      <w:divBdr>
                        <w:top w:val="none" w:sz="0" w:space="0" w:color="auto"/>
                        <w:left w:val="none" w:sz="0" w:space="0" w:color="auto"/>
                        <w:bottom w:val="none" w:sz="0" w:space="0" w:color="auto"/>
                        <w:right w:val="none" w:sz="0" w:space="0" w:color="auto"/>
                      </w:divBdr>
                      <w:divsChild>
                        <w:div w:id="78815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909393">
          <w:marLeft w:val="0"/>
          <w:marRight w:val="0"/>
          <w:marTop w:val="0"/>
          <w:marBottom w:val="0"/>
          <w:divBdr>
            <w:top w:val="none" w:sz="0" w:space="0" w:color="auto"/>
            <w:left w:val="none" w:sz="0" w:space="0" w:color="auto"/>
            <w:bottom w:val="none" w:sz="0" w:space="0" w:color="auto"/>
            <w:right w:val="none" w:sz="0" w:space="0" w:color="auto"/>
          </w:divBdr>
          <w:divsChild>
            <w:div w:id="1233004420">
              <w:marLeft w:val="450"/>
              <w:marRight w:val="450"/>
              <w:marTop w:val="375"/>
              <w:marBottom w:val="375"/>
              <w:divBdr>
                <w:top w:val="none" w:sz="0" w:space="0" w:color="auto"/>
                <w:left w:val="none" w:sz="0" w:space="0" w:color="auto"/>
                <w:bottom w:val="none" w:sz="0" w:space="0" w:color="auto"/>
                <w:right w:val="none" w:sz="0" w:space="0" w:color="auto"/>
              </w:divBdr>
              <w:divsChild>
                <w:div w:id="365253940">
                  <w:marLeft w:val="0"/>
                  <w:marRight w:val="0"/>
                  <w:marTop w:val="270"/>
                  <w:marBottom w:val="270"/>
                  <w:divBdr>
                    <w:top w:val="none" w:sz="0" w:space="0" w:color="auto"/>
                    <w:left w:val="none" w:sz="0" w:space="0" w:color="auto"/>
                    <w:bottom w:val="none" w:sz="0" w:space="0" w:color="auto"/>
                    <w:right w:val="none" w:sz="0" w:space="0" w:color="auto"/>
                  </w:divBdr>
                  <w:divsChild>
                    <w:div w:id="2027055092">
                      <w:marLeft w:val="0"/>
                      <w:marRight w:val="0"/>
                      <w:marTop w:val="270"/>
                      <w:marBottom w:val="270"/>
                      <w:divBdr>
                        <w:top w:val="none" w:sz="0" w:space="0" w:color="auto"/>
                        <w:left w:val="none" w:sz="0" w:space="0" w:color="auto"/>
                        <w:bottom w:val="none" w:sz="0" w:space="0" w:color="auto"/>
                        <w:right w:val="none" w:sz="0" w:space="0" w:color="auto"/>
                      </w:divBdr>
                      <w:divsChild>
                        <w:div w:id="19417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394228">
      <w:bodyDiv w:val="1"/>
      <w:marLeft w:val="0"/>
      <w:marRight w:val="0"/>
      <w:marTop w:val="0"/>
      <w:marBottom w:val="0"/>
      <w:divBdr>
        <w:top w:val="none" w:sz="0" w:space="0" w:color="auto"/>
        <w:left w:val="none" w:sz="0" w:space="0" w:color="auto"/>
        <w:bottom w:val="none" w:sz="0" w:space="0" w:color="auto"/>
        <w:right w:val="none" w:sz="0" w:space="0" w:color="auto"/>
      </w:divBdr>
      <w:divsChild>
        <w:div w:id="1713456275">
          <w:marLeft w:val="0"/>
          <w:marRight w:val="0"/>
          <w:marTop w:val="330"/>
          <w:marBottom w:val="330"/>
          <w:divBdr>
            <w:top w:val="none" w:sz="0" w:space="0" w:color="auto"/>
            <w:left w:val="none" w:sz="0" w:space="0" w:color="auto"/>
            <w:bottom w:val="none" w:sz="0" w:space="0" w:color="auto"/>
            <w:right w:val="none" w:sz="0" w:space="0" w:color="auto"/>
          </w:divBdr>
          <w:divsChild>
            <w:div w:id="1863283149">
              <w:marLeft w:val="0"/>
              <w:marRight w:val="0"/>
              <w:marTop w:val="360"/>
              <w:marBottom w:val="0"/>
              <w:divBdr>
                <w:top w:val="none" w:sz="0" w:space="0" w:color="auto"/>
                <w:left w:val="none" w:sz="0" w:space="0" w:color="auto"/>
                <w:bottom w:val="none" w:sz="0" w:space="0" w:color="auto"/>
                <w:right w:val="none" w:sz="0" w:space="0" w:color="auto"/>
              </w:divBdr>
              <w:divsChild>
                <w:div w:id="20876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731016">
      <w:bodyDiv w:val="1"/>
      <w:marLeft w:val="0"/>
      <w:marRight w:val="0"/>
      <w:marTop w:val="0"/>
      <w:marBottom w:val="0"/>
      <w:divBdr>
        <w:top w:val="none" w:sz="0" w:space="0" w:color="auto"/>
        <w:left w:val="none" w:sz="0" w:space="0" w:color="auto"/>
        <w:bottom w:val="none" w:sz="0" w:space="0" w:color="auto"/>
        <w:right w:val="none" w:sz="0" w:space="0" w:color="auto"/>
      </w:divBdr>
    </w:div>
    <w:div w:id="1576285245">
      <w:bodyDiv w:val="1"/>
      <w:marLeft w:val="0"/>
      <w:marRight w:val="0"/>
      <w:marTop w:val="0"/>
      <w:marBottom w:val="0"/>
      <w:divBdr>
        <w:top w:val="none" w:sz="0" w:space="0" w:color="auto"/>
        <w:left w:val="none" w:sz="0" w:space="0" w:color="auto"/>
        <w:bottom w:val="none" w:sz="0" w:space="0" w:color="auto"/>
        <w:right w:val="none" w:sz="0" w:space="0" w:color="auto"/>
      </w:divBdr>
    </w:div>
    <w:div w:id="1576938128">
      <w:bodyDiv w:val="1"/>
      <w:marLeft w:val="0"/>
      <w:marRight w:val="0"/>
      <w:marTop w:val="0"/>
      <w:marBottom w:val="0"/>
      <w:divBdr>
        <w:top w:val="none" w:sz="0" w:space="0" w:color="auto"/>
        <w:left w:val="none" w:sz="0" w:space="0" w:color="auto"/>
        <w:bottom w:val="none" w:sz="0" w:space="0" w:color="auto"/>
        <w:right w:val="none" w:sz="0" w:space="0" w:color="auto"/>
      </w:divBdr>
      <w:divsChild>
        <w:div w:id="1790666862">
          <w:marLeft w:val="0"/>
          <w:marRight w:val="0"/>
          <w:marTop w:val="0"/>
          <w:marBottom w:val="0"/>
          <w:divBdr>
            <w:top w:val="none" w:sz="0" w:space="0" w:color="auto"/>
            <w:left w:val="none" w:sz="0" w:space="0" w:color="auto"/>
            <w:bottom w:val="none" w:sz="0" w:space="0" w:color="auto"/>
            <w:right w:val="none" w:sz="0" w:space="0" w:color="auto"/>
          </w:divBdr>
          <w:divsChild>
            <w:div w:id="771128768">
              <w:marLeft w:val="0"/>
              <w:marRight w:val="0"/>
              <w:marTop w:val="0"/>
              <w:marBottom w:val="0"/>
              <w:divBdr>
                <w:top w:val="none" w:sz="0" w:space="0" w:color="auto"/>
                <w:left w:val="none" w:sz="0" w:space="0" w:color="auto"/>
                <w:bottom w:val="none" w:sz="0" w:space="0" w:color="auto"/>
                <w:right w:val="none" w:sz="0" w:space="0" w:color="auto"/>
              </w:divBdr>
              <w:divsChild>
                <w:div w:id="1905948311">
                  <w:marLeft w:val="0"/>
                  <w:marRight w:val="0"/>
                  <w:marTop w:val="0"/>
                  <w:marBottom w:val="0"/>
                  <w:divBdr>
                    <w:top w:val="none" w:sz="0" w:space="0" w:color="auto"/>
                    <w:left w:val="none" w:sz="0" w:space="0" w:color="auto"/>
                    <w:bottom w:val="none" w:sz="0" w:space="0" w:color="auto"/>
                    <w:right w:val="none" w:sz="0" w:space="0" w:color="auto"/>
                  </w:divBdr>
                  <w:divsChild>
                    <w:div w:id="1320495">
                      <w:marLeft w:val="0"/>
                      <w:marRight w:val="0"/>
                      <w:marTop w:val="0"/>
                      <w:marBottom w:val="0"/>
                      <w:divBdr>
                        <w:top w:val="none" w:sz="0" w:space="0" w:color="auto"/>
                        <w:left w:val="none" w:sz="0" w:space="0" w:color="auto"/>
                        <w:bottom w:val="none" w:sz="0" w:space="0" w:color="auto"/>
                        <w:right w:val="none" w:sz="0" w:space="0" w:color="auto"/>
                      </w:divBdr>
                      <w:divsChild>
                        <w:div w:id="330960234">
                          <w:marLeft w:val="0"/>
                          <w:marRight w:val="0"/>
                          <w:marTop w:val="0"/>
                          <w:marBottom w:val="0"/>
                          <w:divBdr>
                            <w:top w:val="none" w:sz="0" w:space="0" w:color="auto"/>
                            <w:left w:val="none" w:sz="0" w:space="0" w:color="auto"/>
                            <w:bottom w:val="none" w:sz="0" w:space="0" w:color="auto"/>
                            <w:right w:val="none" w:sz="0" w:space="0" w:color="auto"/>
                          </w:divBdr>
                        </w:div>
                        <w:div w:id="63086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594139">
      <w:bodyDiv w:val="1"/>
      <w:marLeft w:val="0"/>
      <w:marRight w:val="0"/>
      <w:marTop w:val="0"/>
      <w:marBottom w:val="0"/>
      <w:divBdr>
        <w:top w:val="none" w:sz="0" w:space="0" w:color="auto"/>
        <w:left w:val="none" w:sz="0" w:space="0" w:color="auto"/>
        <w:bottom w:val="none" w:sz="0" w:space="0" w:color="auto"/>
        <w:right w:val="none" w:sz="0" w:space="0" w:color="auto"/>
      </w:divBdr>
    </w:div>
    <w:div w:id="1578519701">
      <w:bodyDiv w:val="1"/>
      <w:marLeft w:val="0"/>
      <w:marRight w:val="0"/>
      <w:marTop w:val="0"/>
      <w:marBottom w:val="0"/>
      <w:divBdr>
        <w:top w:val="none" w:sz="0" w:space="0" w:color="auto"/>
        <w:left w:val="none" w:sz="0" w:space="0" w:color="auto"/>
        <w:bottom w:val="none" w:sz="0" w:space="0" w:color="auto"/>
        <w:right w:val="none" w:sz="0" w:space="0" w:color="auto"/>
      </w:divBdr>
    </w:div>
    <w:div w:id="1579054677">
      <w:bodyDiv w:val="1"/>
      <w:marLeft w:val="0"/>
      <w:marRight w:val="0"/>
      <w:marTop w:val="0"/>
      <w:marBottom w:val="0"/>
      <w:divBdr>
        <w:top w:val="none" w:sz="0" w:space="0" w:color="auto"/>
        <w:left w:val="none" w:sz="0" w:space="0" w:color="auto"/>
        <w:bottom w:val="none" w:sz="0" w:space="0" w:color="auto"/>
        <w:right w:val="none" w:sz="0" w:space="0" w:color="auto"/>
      </w:divBdr>
      <w:divsChild>
        <w:div w:id="629366392">
          <w:marLeft w:val="0"/>
          <w:marRight w:val="0"/>
          <w:marTop w:val="0"/>
          <w:marBottom w:val="0"/>
          <w:divBdr>
            <w:top w:val="none" w:sz="0" w:space="0" w:color="auto"/>
            <w:left w:val="none" w:sz="0" w:space="0" w:color="auto"/>
            <w:bottom w:val="none" w:sz="0" w:space="0" w:color="auto"/>
            <w:right w:val="none" w:sz="0" w:space="0" w:color="auto"/>
          </w:divBdr>
          <w:divsChild>
            <w:div w:id="975718419">
              <w:marLeft w:val="0"/>
              <w:marRight w:val="0"/>
              <w:marTop w:val="0"/>
              <w:marBottom w:val="0"/>
              <w:divBdr>
                <w:top w:val="none" w:sz="0" w:space="0" w:color="auto"/>
                <w:left w:val="none" w:sz="0" w:space="0" w:color="auto"/>
                <w:bottom w:val="none" w:sz="0" w:space="0" w:color="auto"/>
                <w:right w:val="none" w:sz="0" w:space="0" w:color="auto"/>
              </w:divBdr>
              <w:divsChild>
                <w:div w:id="395278082">
                  <w:marLeft w:val="0"/>
                  <w:marRight w:val="0"/>
                  <w:marTop w:val="0"/>
                  <w:marBottom w:val="0"/>
                  <w:divBdr>
                    <w:top w:val="none" w:sz="0" w:space="0" w:color="auto"/>
                    <w:left w:val="none" w:sz="0" w:space="0" w:color="auto"/>
                    <w:bottom w:val="none" w:sz="0" w:space="0" w:color="auto"/>
                    <w:right w:val="none" w:sz="0" w:space="0" w:color="auto"/>
                  </w:divBdr>
                  <w:divsChild>
                    <w:div w:id="18674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028739">
      <w:bodyDiv w:val="1"/>
      <w:marLeft w:val="0"/>
      <w:marRight w:val="0"/>
      <w:marTop w:val="0"/>
      <w:marBottom w:val="0"/>
      <w:divBdr>
        <w:top w:val="none" w:sz="0" w:space="0" w:color="auto"/>
        <w:left w:val="none" w:sz="0" w:space="0" w:color="auto"/>
        <w:bottom w:val="none" w:sz="0" w:space="0" w:color="auto"/>
        <w:right w:val="none" w:sz="0" w:space="0" w:color="auto"/>
      </w:divBdr>
    </w:div>
    <w:div w:id="1586574589">
      <w:bodyDiv w:val="1"/>
      <w:marLeft w:val="0"/>
      <w:marRight w:val="0"/>
      <w:marTop w:val="0"/>
      <w:marBottom w:val="0"/>
      <w:divBdr>
        <w:top w:val="none" w:sz="0" w:space="0" w:color="auto"/>
        <w:left w:val="none" w:sz="0" w:space="0" w:color="auto"/>
        <w:bottom w:val="none" w:sz="0" w:space="0" w:color="auto"/>
        <w:right w:val="none" w:sz="0" w:space="0" w:color="auto"/>
      </w:divBdr>
    </w:div>
    <w:div w:id="1586839430">
      <w:bodyDiv w:val="1"/>
      <w:marLeft w:val="0"/>
      <w:marRight w:val="0"/>
      <w:marTop w:val="0"/>
      <w:marBottom w:val="0"/>
      <w:divBdr>
        <w:top w:val="none" w:sz="0" w:space="0" w:color="auto"/>
        <w:left w:val="none" w:sz="0" w:space="0" w:color="auto"/>
        <w:bottom w:val="none" w:sz="0" w:space="0" w:color="auto"/>
        <w:right w:val="none" w:sz="0" w:space="0" w:color="auto"/>
      </w:divBdr>
    </w:div>
    <w:div w:id="1587224215">
      <w:bodyDiv w:val="1"/>
      <w:marLeft w:val="0"/>
      <w:marRight w:val="0"/>
      <w:marTop w:val="0"/>
      <w:marBottom w:val="0"/>
      <w:divBdr>
        <w:top w:val="none" w:sz="0" w:space="0" w:color="auto"/>
        <w:left w:val="none" w:sz="0" w:space="0" w:color="auto"/>
        <w:bottom w:val="none" w:sz="0" w:space="0" w:color="auto"/>
        <w:right w:val="none" w:sz="0" w:space="0" w:color="auto"/>
      </w:divBdr>
      <w:divsChild>
        <w:div w:id="684870540">
          <w:marLeft w:val="0"/>
          <w:marRight w:val="0"/>
          <w:marTop w:val="0"/>
          <w:marBottom w:val="0"/>
          <w:divBdr>
            <w:top w:val="none" w:sz="0" w:space="0" w:color="auto"/>
            <w:left w:val="none" w:sz="0" w:space="0" w:color="auto"/>
            <w:bottom w:val="none" w:sz="0" w:space="0" w:color="auto"/>
            <w:right w:val="none" w:sz="0" w:space="0" w:color="auto"/>
          </w:divBdr>
          <w:divsChild>
            <w:div w:id="274287045">
              <w:marLeft w:val="0"/>
              <w:marRight w:val="0"/>
              <w:marTop w:val="0"/>
              <w:marBottom w:val="0"/>
              <w:divBdr>
                <w:top w:val="none" w:sz="0" w:space="0" w:color="auto"/>
                <w:left w:val="none" w:sz="0" w:space="0" w:color="auto"/>
                <w:bottom w:val="none" w:sz="0" w:space="0" w:color="auto"/>
                <w:right w:val="none" w:sz="0" w:space="0" w:color="auto"/>
              </w:divBdr>
              <w:divsChild>
                <w:div w:id="14731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809973">
      <w:bodyDiv w:val="1"/>
      <w:marLeft w:val="0"/>
      <w:marRight w:val="0"/>
      <w:marTop w:val="0"/>
      <w:marBottom w:val="0"/>
      <w:divBdr>
        <w:top w:val="none" w:sz="0" w:space="0" w:color="auto"/>
        <w:left w:val="none" w:sz="0" w:space="0" w:color="auto"/>
        <w:bottom w:val="none" w:sz="0" w:space="0" w:color="auto"/>
        <w:right w:val="none" w:sz="0" w:space="0" w:color="auto"/>
      </w:divBdr>
    </w:div>
    <w:div w:id="1588266968">
      <w:bodyDiv w:val="1"/>
      <w:marLeft w:val="0"/>
      <w:marRight w:val="0"/>
      <w:marTop w:val="0"/>
      <w:marBottom w:val="0"/>
      <w:divBdr>
        <w:top w:val="none" w:sz="0" w:space="0" w:color="auto"/>
        <w:left w:val="none" w:sz="0" w:space="0" w:color="auto"/>
        <w:bottom w:val="none" w:sz="0" w:space="0" w:color="auto"/>
        <w:right w:val="none" w:sz="0" w:space="0" w:color="auto"/>
      </w:divBdr>
    </w:div>
    <w:div w:id="1588802577">
      <w:bodyDiv w:val="1"/>
      <w:marLeft w:val="0"/>
      <w:marRight w:val="0"/>
      <w:marTop w:val="0"/>
      <w:marBottom w:val="0"/>
      <w:divBdr>
        <w:top w:val="none" w:sz="0" w:space="0" w:color="auto"/>
        <w:left w:val="none" w:sz="0" w:space="0" w:color="auto"/>
        <w:bottom w:val="none" w:sz="0" w:space="0" w:color="auto"/>
        <w:right w:val="none" w:sz="0" w:space="0" w:color="auto"/>
      </w:divBdr>
      <w:divsChild>
        <w:div w:id="1505625193">
          <w:marLeft w:val="0"/>
          <w:marRight w:val="0"/>
          <w:marTop w:val="0"/>
          <w:marBottom w:val="0"/>
          <w:divBdr>
            <w:top w:val="none" w:sz="0" w:space="0" w:color="auto"/>
            <w:left w:val="none" w:sz="0" w:space="0" w:color="auto"/>
            <w:bottom w:val="none" w:sz="0" w:space="0" w:color="auto"/>
            <w:right w:val="none" w:sz="0" w:space="0" w:color="auto"/>
          </w:divBdr>
          <w:divsChild>
            <w:div w:id="1834180130">
              <w:marLeft w:val="0"/>
              <w:marRight w:val="0"/>
              <w:marTop w:val="0"/>
              <w:marBottom w:val="0"/>
              <w:divBdr>
                <w:top w:val="none" w:sz="0" w:space="0" w:color="auto"/>
                <w:left w:val="none" w:sz="0" w:space="0" w:color="auto"/>
                <w:bottom w:val="none" w:sz="0" w:space="0" w:color="auto"/>
                <w:right w:val="none" w:sz="0" w:space="0" w:color="auto"/>
              </w:divBdr>
              <w:divsChild>
                <w:div w:id="187256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84093">
          <w:marLeft w:val="0"/>
          <w:marRight w:val="0"/>
          <w:marTop w:val="0"/>
          <w:marBottom w:val="0"/>
          <w:divBdr>
            <w:top w:val="none" w:sz="0" w:space="0" w:color="auto"/>
            <w:left w:val="none" w:sz="0" w:space="0" w:color="auto"/>
            <w:bottom w:val="none" w:sz="0" w:space="0" w:color="auto"/>
            <w:right w:val="none" w:sz="0" w:space="0" w:color="auto"/>
          </w:divBdr>
          <w:divsChild>
            <w:div w:id="2028746391">
              <w:marLeft w:val="0"/>
              <w:marRight w:val="0"/>
              <w:marTop w:val="0"/>
              <w:marBottom w:val="0"/>
              <w:divBdr>
                <w:top w:val="none" w:sz="0" w:space="0" w:color="auto"/>
                <w:left w:val="none" w:sz="0" w:space="0" w:color="auto"/>
                <w:bottom w:val="none" w:sz="0" w:space="0" w:color="auto"/>
                <w:right w:val="none" w:sz="0" w:space="0" w:color="auto"/>
              </w:divBdr>
              <w:divsChild>
                <w:div w:id="1082290499">
                  <w:marLeft w:val="0"/>
                  <w:marRight w:val="0"/>
                  <w:marTop w:val="0"/>
                  <w:marBottom w:val="0"/>
                  <w:divBdr>
                    <w:top w:val="none" w:sz="0" w:space="0" w:color="auto"/>
                    <w:left w:val="none" w:sz="0" w:space="0" w:color="auto"/>
                    <w:bottom w:val="none" w:sz="0" w:space="0" w:color="auto"/>
                    <w:right w:val="none" w:sz="0" w:space="0" w:color="auto"/>
                  </w:divBdr>
                </w:div>
                <w:div w:id="8273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279789">
      <w:bodyDiv w:val="1"/>
      <w:marLeft w:val="0"/>
      <w:marRight w:val="0"/>
      <w:marTop w:val="0"/>
      <w:marBottom w:val="0"/>
      <w:divBdr>
        <w:top w:val="none" w:sz="0" w:space="0" w:color="auto"/>
        <w:left w:val="none" w:sz="0" w:space="0" w:color="auto"/>
        <w:bottom w:val="none" w:sz="0" w:space="0" w:color="auto"/>
        <w:right w:val="none" w:sz="0" w:space="0" w:color="auto"/>
      </w:divBdr>
    </w:div>
    <w:div w:id="1593972328">
      <w:bodyDiv w:val="1"/>
      <w:marLeft w:val="0"/>
      <w:marRight w:val="0"/>
      <w:marTop w:val="0"/>
      <w:marBottom w:val="0"/>
      <w:divBdr>
        <w:top w:val="none" w:sz="0" w:space="0" w:color="auto"/>
        <w:left w:val="none" w:sz="0" w:space="0" w:color="auto"/>
        <w:bottom w:val="none" w:sz="0" w:space="0" w:color="auto"/>
        <w:right w:val="none" w:sz="0" w:space="0" w:color="auto"/>
      </w:divBdr>
      <w:divsChild>
        <w:div w:id="100801173">
          <w:marLeft w:val="0"/>
          <w:marRight w:val="0"/>
          <w:marTop w:val="0"/>
          <w:marBottom w:val="0"/>
          <w:divBdr>
            <w:top w:val="none" w:sz="0" w:space="0" w:color="auto"/>
            <w:left w:val="none" w:sz="0" w:space="0" w:color="auto"/>
            <w:bottom w:val="none" w:sz="0" w:space="0" w:color="auto"/>
            <w:right w:val="none" w:sz="0" w:space="0" w:color="auto"/>
          </w:divBdr>
          <w:divsChild>
            <w:div w:id="167867524">
              <w:marLeft w:val="0"/>
              <w:marRight w:val="0"/>
              <w:marTop w:val="0"/>
              <w:marBottom w:val="0"/>
              <w:divBdr>
                <w:top w:val="none" w:sz="0" w:space="0" w:color="auto"/>
                <w:left w:val="none" w:sz="0" w:space="0" w:color="auto"/>
                <w:bottom w:val="none" w:sz="0" w:space="0" w:color="auto"/>
                <w:right w:val="none" w:sz="0" w:space="0" w:color="auto"/>
              </w:divBdr>
              <w:divsChild>
                <w:div w:id="10504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23500">
          <w:marLeft w:val="0"/>
          <w:marRight w:val="0"/>
          <w:marTop w:val="0"/>
          <w:marBottom w:val="0"/>
          <w:divBdr>
            <w:top w:val="none" w:sz="0" w:space="0" w:color="auto"/>
            <w:left w:val="none" w:sz="0" w:space="0" w:color="auto"/>
            <w:bottom w:val="none" w:sz="0" w:space="0" w:color="auto"/>
            <w:right w:val="none" w:sz="0" w:space="0" w:color="auto"/>
          </w:divBdr>
          <w:divsChild>
            <w:div w:id="772167133">
              <w:marLeft w:val="0"/>
              <w:marRight w:val="0"/>
              <w:marTop w:val="0"/>
              <w:marBottom w:val="0"/>
              <w:divBdr>
                <w:top w:val="none" w:sz="0" w:space="0" w:color="auto"/>
                <w:left w:val="none" w:sz="0" w:space="0" w:color="auto"/>
                <w:bottom w:val="none" w:sz="0" w:space="0" w:color="auto"/>
                <w:right w:val="none" w:sz="0" w:space="0" w:color="auto"/>
              </w:divBdr>
              <w:divsChild>
                <w:div w:id="9214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16844">
          <w:marLeft w:val="0"/>
          <w:marRight w:val="0"/>
          <w:marTop w:val="0"/>
          <w:marBottom w:val="0"/>
          <w:divBdr>
            <w:top w:val="none" w:sz="0" w:space="0" w:color="auto"/>
            <w:left w:val="none" w:sz="0" w:space="0" w:color="auto"/>
            <w:bottom w:val="none" w:sz="0" w:space="0" w:color="auto"/>
            <w:right w:val="none" w:sz="0" w:space="0" w:color="auto"/>
          </w:divBdr>
          <w:divsChild>
            <w:div w:id="2102599010">
              <w:marLeft w:val="0"/>
              <w:marRight w:val="0"/>
              <w:marTop w:val="0"/>
              <w:marBottom w:val="0"/>
              <w:divBdr>
                <w:top w:val="none" w:sz="0" w:space="0" w:color="auto"/>
                <w:left w:val="none" w:sz="0" w:space="0" w:color="auto"/>
                <w:bottom w:val="none" w:sz="0" w:space="0" w:color="auto"/>
                <w:right w:val="none" w:sz="0" w:space="0" w:color="auto"/>
              </w:divBdr>
              <w:divsChild>
                <w:div w:id="24330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3020">
          <w:marLeft w:val="0"/>
          <w:marRight w:val="0"/>
          <w:marTop w:val="0"/>
          <w:marBottom w:val="0"/>
          <w:divBdr>
            <w:top w:val="none" w:sz="0" w:space="0" w:color="auto"/>
            <w:left w:val="none" w:sz="0" w:space="0" w:color="auto"/>
            <w:bottom w:val="none" w:sz="0" w:space="0" w:color="auto"/>
            <w:right w:val="none" w:sz="0" w:space="0" w:color="auto"/>
          </w:divBdr>
          <w:divsChild>
            <w:div w:id="105932755">
              <w:marLeft w:val="0"/>
              <w:marRight w:val="0"/>
              <w:marTop w:val="0"/>
              <w:marBottom w:val="0"/>
              <w:divBdr>
                <w:top w:val="none" w:sz="0" w:space="0" w:color="auto"/>
                <w:left w:val="none" w:sz="0" w:space="0" w:color="auto"/>
                <w:bottom w:val="none" w:sz="0" w:space="0" w:color="auto"/>
                <w:right w:val="none" w:sz="0" w:space="0" w:color="auto"/>
              </w:divBdr>
              <w:divsChild>
                <w:div w:id="132523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560378">
      <w:bodyDiv w:val="1"/>
      <w:marLeft w:val="0"/>
      <w:marRight w:val="0"/>
      <w:marTop w:val="0"/>
      <w:marBottom w:val="0"/>
      <w:divBdr>
        <w:top w:val="none" w:sz="0" w:space="0" w:color="auto"/>
        <w:left w:val="none" w:sz="0" w:space="0" w:color="auto"/>
        <w:bottom w:val="none" w:sz="0" w:space="0" w:color="auto"/>
        <w:right w:val="none" w:sz="0" w:space="0" w:color="auto"/>
      </w:divBdr>
    </w:div>
    <w:div w:id="1603803018">
      <w:bodyDiv w:val="1"/>
      <w:marLeft w:val="0"/>
      <w:marRight w:val="0"/>
      <w:marTop w:val="0"/>
      <w:marBottom w:val="0"/>
      <w:divBdr>
        <w:top w:val="none" w:sz="0" w:space="0" w:color="auto"/>
        <w:left w:val="none" w:sz="0" w:space="0" w:color="auto"/>
        <w:bottom w:val="none" w:sz="0" w:space="0" w:color="auto"/>
        <w:right w:val="none" w:sz="0" w:space="0" w:color="auto"/>
      </w:divBdr>
    </w:div>
    <w:div w:id="1604069589">
      <w:bodyDiv w:val="1"/>
      <w:marLeft w:val="0"/>
      <w:marRight w:val="0"/>
      <w:marTop w:val="0"/>
      <w:marBottom w:val="0"/>
      <w:divBdr>
        <w:top w:val="none" w:sz="0" w:space="0" w:color="auto"/>
        <w:left w:val="none" w:sz="0" w:space="0" w:color="auto"/>
        <w:bottom w:val="none" w:sz="0" w:space="0" w:color="auto"/>
        <w:right w:val="none" w:sz="0" w:space="0" w:color="auto"/>
      </w:divBdr>
    </w:div>
    <w:div w:id="1604649902">
      <w:bodyDiv w:val="1"/>
      <w:marLeft w:val="0"/>
      <w:marRight w:val="0"/>
      <w:marTop w:val="0"/>
      <w:marBottom w:val="0"/>
      <w:divBdr>
        <w:top w:val="none" w:sz="0" w:space="0" w:color="auto"/>
        <w:left w:val="none" w:sz="0" w:space="0" w:color="auto"/>
        <w:bottom w:val="none" w:sz="0" w:space="0" w:color="auto"/>
        <w:right w:val="none" w:sz="0" w:space="0" w:color="auto"/>
      </w:divBdr>
    </w:div>
    <w:div w:id="1617517963">
      <w:bodyDiv w:val="1"/>
      <w:marLeft w:val="0"/>
      <w:marRight w:val="0"/>
      <w:marTop w:val="0"/>
      <w:marBottom w:val="0"/>
      <w:divBdr>
        <w:top w:val="none" w:sz="0" w:space="0" w:color="auto"/>
        <w:left w:val="none" w:sz="0" w:space="0" w:color="auto"/>
        <w:bottom w:val="none" w:sz="0" w:space="0" w:color="auto"/>
        <w:right w:val="none" w:sz="0" w:space="0" w:color="auto"/>
      </w:divBdr>
    </w:div>
    <w:div w:id="1618102643">
      <w:bodyDiv w:val="1"/>
      <w:marLeft w:val="0"/>
      <w:marRight w:val="0"/>
      <w:marTop w:val="0"/>
      <w:marBottom w:val="0"/>
      <w:divBdr>
        <w:top w:val="none" w:sz="0" w:space="0" w:color="auto"/>
        <w:left w:val="none" w:sz="0" w:space="0" w:color="auto"/>
        <w:bottom w:val="none" w:sz="0" w:space="0" w:color="auto"/>
        <w:right w:val="none" w:sz="0" w:space="0" w:color="auto"/>
      </w:divBdr>
    </w:div>
    <w:div w:id="1620839567">
      <w:bodyDiv w:val="1"/>
      <w:marLeft w:val="0"/>
      <w:marRight w:val="0"/>
      <w:marTop w:val="0"/>
      <w:marBottom w:val="0"/>
      <w:divBdr>
        <w:top w:val="none" w:sz="0" w:space="0" w:color="auto"/>
        <w:left w:val="none" w:sz="0" w:space="0" w:color="auto"/>
        <w:bottom w:val="none" w:sz="0" w:space="0" w:color="auto"/>
        <w:right w:val="none" w:sz="0" w:space="0" w:color="auto"/>
      </w:divBdr>
      <w:divsChild>
        <w:div w:id="259069582">
          <w:marLeft w:val="0"/>
          <w:marRight w:val="0"/>
          <w:marTop w:val="0"/>
          <w:marBottom w:val="0"/>
          <w:divBdr>
            <w:top w:val="none" w:sz="0" w:space="0" w:color="auto"/>
            <w:left w:val="none" w:sz="0" w:space="0" w:color="auto"/>
            <w:bottom w:val="none" w:sz="0" w:space="0" w:color="auto"/>
            <w:right w:val="none" w:sz="0" w:space="0" w:color="auto"/>
          </w:divBdr>
          <w:divsChild>
            <w:div w:id="1927379099">
              <w:marLeft w:val="0"/>
              <w:marRight w:val="0"/>
              <w:marTop w:val="0"/>
              <w:marBottom w:val="0"/>
              <w:divBdr>
                <w:top w:val="none" w:sz="0" w:space="0" w:color="auto"/>
                <w:left w:val="none" w:sz="0" w:space="0" w:color="auto"/>
                <w:bottom w:val="none" w:sz="0" w:space="0" w:color="auto"/>
                <w:right w:val="none" w:sz="0" w:space="0" w:color="auto"/>
              </w:divBdr>
              <w:divsChild>
                <w:div w:id="2137093208">
                  <w:marLeft w:val="0"/>
                  <w:marRight w:val="0"/>
                  <w:marTop w:val="0"/>
                  <w:marBottom w:val="0"/>
                  <w:divBdr>
                    <w:top w:val="none" w:sz="0" w:space="0" w:color="auto"/>
                    <w:left w:val="none" w:sz="0" w:space="0" w:color="auto"/>
                    <w:bottom w:val="none" w:sz="0" w:space="0" w:color="auto"/>
                    <w:right w:val="none" w:sz="0" w:space="0" w:color="auto"/>
                  </w:divBdr>
                  <w:divsChild>
                    <w:div w:id="13559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638556">
          <w:marLeft w:val="0"/>
          <w:marRight w:val="0"/>
          <w:marTop w:val="0"/>
          <w:marBottom w:val="0"/>
          <w:divBdr>
            <w:top w:val="none" w:sz="0" w:space="0" w:color="auto"/>
            <w:left w:val="none" w:sz="0" w:space="0" w:color="auto"/>
            <w:bottom w:val="none" w:sz="0" w:space="0" w:color="auto"/>
            <w:right w:val="none" w:sz="0" w:space="0" w:color="auto"/>
          </w:divBdr>
          <w:divsChild>
            <w:div w:id="984551566">
              <w:marLeft w:val="0"/>
              <w:marRight w:val="0"/>
              <w:marTop w:val="0"/>
              <w:marBottom w:val="0"/>
              <w:divBdr>
                <w:top w:val="none" w:sz="0" w:space="0" w:color="auto"/>
                <w:left w:val="none" w:sz="0" w:space="0" w:color="auto"/>
                <w:bottom w:val="none" w:sz="0" w:space="0" w:color="auto"/>
                <w:right w:val="none" w:sz="0" w:space="0" w:color="auto"/>
              </w:divBdr>
              <w:divsChild>
                <w:div w:id="12408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15906">
      <w:bodyDiv w:val="1"/>
      <w:marLeft w:val="0"/>
      <w:marRight w:val="0"/>
      <w:marTop w:val="0"/>
      <w:marBottom w:val="0"/>
      <w:divBdr>
        <w:top w:val="none" w:sz="0" w:space="0" w:color="auto"/>
        <w:left w:val="none" w:sz="0" w:space="0" w:color="auto"/>
        <w:bottom w:val="none" w:sz="0" w:space="0" w:color="auto"/>
        <w:right w:val="none" w:sz="0" w:space="0" w:color="auto"/>
      </w:divBdr>
      <w:divsChild>
        <w:div w:id="1809666510">
          <w:marLeft w:val="0"/>
          <w:marRight w:val="0"/>
          <w:marTop w:val="0"/>
          <w:marBottom w:val="0"/>
          <w:divBdr>
            <w:top w:val="none" w:sz="0" w:space="0" w:color="auto"/>
            <w:left w:val="none" w:sz="0" w:space="0" w:color="auto"/>
            <w:bottom w:val="none" w:sz="0" w:space="0" w:color="auto"/>
            <w:right w:val="none" w:sz="0" w:space="0" w:color="auto"/>
          </w:divBdr>
          <w:divsChild>
            <w:div w:id="1708680896">
              <w:marLeft w:val="0"/>
              <w:marRight w:val="0"/>
              <w:marTop w:val="0"/>
              <w:marBottom w:val="0"/>
              <w:divBdr>
                <w:top w:val="none" w:sz="0" w:space="0" w:color="auto"/>
                <w:left w:val="none" w:sz="0" w:space="0" w:color="auto"/>
                <w:bottom w:val="none" w:sz="0" w:space="0" w:color="auto"/>
                <w:right w:val="none" w:sz="0" w:space="0" w:color="auto"/>
              </w:divBdr>
              <w:divsChild>
                <w:div w:id="133125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1559">
          <w:marLeft w:val="0"/>
          <w:marRight w:val="0"/>
          <w:marTop w:val="0"/>
          <w:marBottom w:val="0"/>
          <w:divBdr>
            <w:top w:val="none" w:sz="0" w:space="0" w:color="auto"/>
            <w:left w:val="none" w:sz="0" w:space="0" w:color="auto"/>
            <w:bottom w:val="none" w:sz="0" w:space="0" w:color="auto"/>
            <w:right w:val="none" w:sz="0" w:space="0" w:color="auto"/>
          </w:divBdr>
          <w:divsChild>
            <w:div w:id="711346327">
              <w:marLeft w:val="0"/>
              <w:marRight w:val="0"/>
              <w:marTop w:val="0"/>
              <w:marBottom w:val="0"/>
              <w:divBdr>
                <w:top w:val="none" w:sz="0" w:space="0" w:color="auto"/>
                <w:left w:val="none" w:sz="0" w:space="0" w:color="auto"/>
                <w:bottom w:val="none" w:sz="0" w:space="0" w:color="auto"/>
                <w:right w:val="none" w:sz="0" w:space="0" w:color="auto"/>
              </w:divBdr>
              <w:divsChild>
                <w:div w:id="642122947">
                  <w:marLeft w:val="0"/>
                  <w:marRight w:val="0"/>
                  <w:marTop w:val="0"/>
                  <w:marBottom w:val="0"/>
                  <w:divBdr>
                    <w:top w:val="none" w:sz="0" w:space="0" w:color="auto"/>
                    <w:left w:val="none" w:sz="0" w:space="0" w:color="auto"/>
                    <w:bottom w:val="none" w:sz="0" w:space="0" w:color="auto"/>
                    <w:right w:val="none" w:sz="0" w:space="0" w:color="auto"/>
                  </w:divBdr>
                  <w:divsChild>
                    <w:div w:id="17104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536674">
      <w:bodyDiv w:val="1"/>
      <w:marLeft w:val="0"/>
      <w:marRight w:val="0"/>
      <w:marTop w:val="0"/>
      <w:marBottom w:val="0"/>
      <w:divBdr>
        <w:top w:val="none" w:sz="0" w:space="0" w:color="auto"/>
        <w:left w:val="none" w:sz="0" w:space="0" w:color="auto"/>
        <w:bottom w:val="none" w:sz="0" w:space="0" w:color="auto"/>
        <w:right w:val="none" w:sz="0" w:space="0" w:color="auto"/>
      </w:divBdr>
      <w:divsChild>
        <w:div w:id="397023778">
          <w:marLeft w:val="0"/>
          <w:marRight w:val="0"/>
          <w:marTop w:val="0"/>
          <w:marBottom w:val="0"/>
          <w:divBdr>
            <w:top w:val="none" w:sz="0" w:space="0" w:color="auto"/>
            <w:left w:val="none" w:sz="0" w:space="0" w:color="auto"/>
            <w:bottom w:val="none" w:sz="0" w:space="0" w:color="auto"/>
            <w:right w:val="none" w:sz="0" w:space="0" w:color="auto"/>
          </w:divBdr>
          <w:divsChild>
            <w:div w:id="1495537046">
              <w:marLeft w:val="0"/>
              <w:marRight w:val="0"/>
              <w:marTop w:val="0"/>
              <w:marBottom w:val="0"/>
              <w:divBdr>
                <w:top w:val="none" w:sz="0" w:space="0" w:color="auto"/>
                <w:left w:val="none" w:sz="0" w:space="0" w:color="auto"/>
                <w:bottom w:val="none" w:sz="0" w:space="0" w:color="auto"/>
                <w:right w:val="none" w:sz="0" w:space="0" w:color="auto"/>
              </w:divBdr>
              <w:divsChild>
                <w:div w:id="2930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47166">
          <w:marLeft w:val="0"/>
          <w:marRight w:val="0"/>
          <w:marTop w:val="0"/>
          <w:marBottom w:val="0"/>
          <w:divBdr>
            <w:top w:val="none" w:sz="0" w:space="0" w:color="auto"/>
            <w:left w:val="none" w:sz="0" w:space="0" w:color="auto"/>
            <w:bottom w:val="none" w:sz="0" w:space="0" w:color="auto"/>
            <w:right w:val="none" w:sz="0" w:space="0" w:color="auto"/>
          </w:divBdr>
          <w:divsChild>
            <w:div w:id="278026559">
              <w:marLeft w:val="0"/>
              <w:marRight w:val="0"/>
              <w:marTop w:val="0"/>
              <w:marBottom w:val="0"/>
              <w:divBdr>
                <w:top w:val="none" w:sz="0" w:space="0" w:color="auto"/>
                <w:left w:val="none" w:sz="0" w:space="0" w:color="auto"/>
                <w:bottom w:val="none" w:sz="0" w:space="0" w:color="auto"/>
                <w:right w:val="none" w:sz="0" w:space="0" w:color="auto"/>
              </w:divBdr>
              <w:divsChild>
                <w:div w:id="67680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657706">
      <w:bodyDiv w:val="1"/>
      <w:marLeft w:val="0"/>
      <w:marRight w:val="0"/>
      <w:marTop w:val="0"/>
      <w:marBottom w:val="0"/>
      <w:divBdr>
        <w:top w:val="none" w:sz="0" w:space="0" w:color="auto"/>
        <w:left w:val="none" w:sz="0" w:space="0" w:color="auto"/>
        <w:bottom w:val="none" w:sz="0" w:space="0" w:color="auto"/>
        <w:right w:val="none" w:sz="0" w:space="0" w:color="auto"/>
      </w:divBdr>
    </w:div>
    <w:div w:id="1624801049">
      <w:bodyDiv w:val="1"/>
      <w:marLeft w:val="0"/>
      <w:marRight w:val="0"/>
      <w:marTop w:val="0"/>
      <w:marBottom w:val="0"/>
      <w:divBdr>
        <w:top w:val="none" w:sz="0" w:space="0" w:color="auto"/>
        <w:left w:val="none" w:sz="0" w:space="0" w:color="auto"/>
        <w:bottom w:val="none" w:sz="0" w:space="0" w:color="auto"/>
        <w:right w:val="none" w:sz="0" w:space="0" w:color="auto"/>
      </w:divBdr>
    </w:div>
    <w:div w:id="1628465317">
      <w:bodyDiv w:val="1"/>
      <w:marLeft w:val="0"/>
      <w:marRight w:val="0"/>
      <w:marTop w:val="0"/>
      <w:marBottom w:val="0"/>
      <w:divBdr>
        <w:top w:val="none" w:sz="0" w:space="0" w:color="auto"/>
        <w:left w:val="none" w:sz="0" w:space="0" w:color="auto"/>
        <w:bottom w:val="none" w:sz="0" w:space="0" w:color="auto"/>
        <w:right w:val="none" w:sz="0" w:space="0" w:color="auto"/>
      </w:divBdr>
    </w:div>
    <w:div w:id="1634097264">
      <w:bodyDiv w:val="1"/>
      <w:marLeft w:val="0"/>
      <w:marRight w:val="0"/>
      <w:marTop w:val="0"/>
      <w:marBottom w:val="0"/>
      <w:divBdr>
        <w:top w:val="none" w:sz="0" w:space="0" w:color="auto"/>
        <w:left w:val="none" w:sz="0" w:space="0" w:color="auto"/>
        <w:bottom w:val="none" w:sz="0" w:space="0" w:color="auto"/>
        <w:right w:val="none" w:sz="0" w:space="0" w:color="auto"/>
      </w:divBdr>
      <w:divsChild>
        <w:div w:id="337119112">
          <w:marLeft w:val="0"/>
          <w:marRight w:val="0"/>
          <w:marTop w:val="0"/>
          <w:marBottom w:val="0"/>
          <w:divBdr>
            <w:top w:val="none" w:sz="0" w:space="0" w:color="auto"/>
            <w:left w:val="none" w:sz="0" w:space="0" w:color="auto"/>
            <w:bottom w:val="none" w:sz="0" w:space="0" w:color="auto"/>
            <w:right w:val="none" w:sz="0" w:space="0" w:color="auto"/>
          </w:divBdr>
          <w:divsChild>
            <w:div w:id="36050429">
              <w:marLeft w:val="0"/>
              <w:marRight w:val="0"/>
              <w:marTop w:val="0"/>
              <w:marBottom w:val="0"/>
              <w:divBdr>
                <w:top w:val="none" w:sz="0" w:space="0" w:color="auto"/>
                <w:left w:val="none" w:sz="0" w:space="0" w:color="auto"/>
                <w:bottom w:val="none" w:sz="0" w:space="0" w:color="auto"/>
                <w:right w:val="none" w:sz="0" w:space="0" w:color="auto"/>
              </w:divBdr>
              <w:divsChild>
                <w:div w:id="8284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16427">
          <w:marLeft w:val="0"/>
          <w:marRight w:val="0"/>
          <w:marTop w:val="0"/>
          <w:marBottom w:val="0"/>
          <w:divBdr>
            <w:top w:val="none" w:sz="0" w:space="0" w:color="auto"/>
            <w:left w:val="none" w:sz="0" w:space="0" w:color="auto"/>
            <w:bottom w:val="none" w:sz="0" w:space="0" w:color="auto"/>
            <w:right w:val="none" w:sz="0" w:space="0" w:color="auto"/>
          </w:divBdr>
          <w:divsChild>
            <w:div w:id="334695916">
              <w:marLeft w:val="0"/>
              <w:marRight w:val="0"/>
              <w:marTop w:val="0"/>
              <w:marBottom w:val="0"/>
              <w:divBdr>
                <w:top w:val="none" w:sz="0" w:space="0" w:color="auto"/>
                <w:left w:val="none" w:sz="0" w:space="0" w:color="auto"/>
                <w:bottom w:val="none" w:sz="0" w:space="0" w:color="auto"/>
                <w:right w:val="none" w:sz="0" w:space="0" w:color="auto"/>
              </w:divBdr>
              <w:divsChild>
                <w:div w:id="3439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5885">
          <w:marLeft w:val="0"/>
          <w:marRight w:val="0"/>
          <w:marTop w:val="0"/>
          <w:marBottom w:val="0"/>
          <w:divBdr>
            <w:top w:val="none" w:sz="0" w:space="0" w:color="auto"/>
            <w:left w:val="none" w:sz="0" w:space="0" w:color="auto"/>
            <w:bottom w:val="none" w:sz="0" w:space="0" w:color="auto"/>
            <w:right w:val="none" w:sz="0" w:space="0" w:color="auto"/>
          </w:divBdr>
          <w:divsChild>
            <w:div w:id="2145610520">
              <w:marLeft w:val="0"/>
              <w:marRight w:val="0"/>
              <w:marTop w:val="0"/>
              <w:marBottom w:val="0"/>
              <w:divBdr>
                <w:top w:val="none" w:sz="0" w:space="0" w:color="auto"/>
                <w:left w:val="none" w:sz="0" w:space="0" w:color="auto"/>
                <w:bottom w:val="none" w:sz="0" w:space="0" w:color="auto"/>
                <w:right w:val="none" w:sz="0" w:space="0" w:color="auto"/>
              </w:divBdr>
              <w:divsChild>
                <w:div w:id="43182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9110">
          <w:marLeft w:val="0"/>
          <w:marRight w:val="0"/>
          <w:marTop w:val="0"/>
          <w:marBottom w:val="0"/>
          <w:divBdr>
            <w:top w:val="none" w:sz="0" w:space="0" w:color="auto"/>
            <w:left w:val="none" w:sz="0" w:space="0" w:color="auto"/>
            <w:bottom w:val="none" w:sz="0" w:space="0" w:color="auto"/>
            <w:right w:val="none" w:sz="0" w:space="0" w:color="auto"/>
          </w:divBdr>
          <w:divsChild>
            <w:div w:id="326060732">
              <w:marLeft w:val="0"/>
              <w:marRight w:val="0"/>
              <w:marTop w:val="0"/>
              <w:marBottom w:val="0"/>
              <w:divBdr>
                <w:top w:val="none" w:sz="0" w:space="0" w:color="auto"/>
                <w:left w:val="none" w:sz="0" w:space="0" w:color="auto"/>
                <w:bottom w:val="none" w:sz="0" w:space="0" w:color="auto"/>
                <w:right w:val="none" w:sz="0" w:space="0" w:color="auto"/>
              </w:divBdr>
              <w:divsChild>
                <w:div w:id="11286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23844">
          <w:marLeft w:val="0"/>
          <w:marRight w:val="0"/>
          <w:marTop w:val="0"/>
          <w:marBottom w:val="0"/>
          <w:divBdr>
            <w:top w:val="none" w:sz="0" w:space="0" w:color="auto"/>
            <w:left w:val="none" w:sz="0" w:space="0" w:color="auto"/>
            <w:bottom w:val="none" w:sz="0" w:space="0" w:color="auto"/>
            <w:right w:val="none" w:sz="0" w:space="0" w:color="auto"/>
          </w:divBdr>
          <w:divsChild>
            <w:div w:id="165678382">
              <w:marLeft w:val="0"/>
              <w:marRight w:val="0"/>
              <w:marTop w:val="0"/>
              <w:marBottom w:val="0"/>
              <w:divBdr>
                <w:top w:val="none" w:sz="0" w:space="0" w:color="auto"/>
                <w:left w:val="none" w:sz="0" w:space="0" w:color="auto"/>
                <w:bottom w:val="none" w:sz="0" w:space="0" w:color="auto"/>
                <w:right w:val="none" w:sz="0" w:space="0" w:color="auto"/>
              </w:divBdr>
              <w:divsChild>
                <w:div w:id="179701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53686">
          <w:marLeft w:val="0"/>
          <w:marRight w:val="0"/>
          <w:marTop w:val="0"/>
          <w:marBottom w:val="0"/>
          <w:divBdr>
            <w:top w:val="none" w:sz="0" w:space="0" w:color="auto"/>
            <w:left w:val="none" w:sz="0" w:space="0" w:color="auto"/>
            <w:bottom w:val="none" w:sz="0" w:space="0" w:color="auto"/>
            <w:right w:val="none" w:sz="0" w:space="0" w:color="auto"/>
          </w:divBdr>
          <w:divsChild>
            <w:div w:id="1067414671">
              <w:marLeft w:val="0"/>
              <w:marRight w:val="0"/>
              <w:marTop w:val="0"/>
              <w:marBottom w:val="0"/>
              <w:divBdr>
                <w:top w:val="none" w:sz="0" w:space="0" w:color="auto"/>
                <w:left w:val="none" w:sz="0" w:space="0" w:color="auto"/>
                <w:bottom w:val="none" w:sz="0" w:space="0" w:color="auto"/>
                <w:right w:val="none" w:sz="0" w:space="0" w:color="auto"/>
              </w:divBdr>
              <w:divsChild>
                <w:div w:id="5147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0800">
          <w:marLeft w:val="0"/>
          <w:marRight w:val="0"/>
          <w:marTop w:val="0"/>
          <w:marBottom w:val="0"/>
          <w:divBdr>
            <w:top w:val="none" w:sz="0" w:space="0" w:color="auto"/>
            <w:left w:val="none" w:sz="0" w:space="0" w:color="auto"/>
            <w:bottom w:val="none" w:sz="0" w:space="0" w:color="auto"/>
            <w:right w:val="none" w:sz="0" w:space="0" w:color="auto"/>
          </w:divBdr>
          <w:divsChild>
            <w:div w:id="1325746893">
              <w:marLeft w:val="0"/>
              <w:marRight w:val="0"/>
              <w:marTop w:val="0"/>
              <w:marBottom w:val="0"/>
              <w:divBdr>
                <w:top w:val="none" w:sz="0" w:space="0" w:color="auto"/>
                <w:left w:val="none" w:sz="0" w:space="0" w:color="auto"/>
                <w:bottom w:val="none" w:sz="0" w:space="0" w:color="auto"/>
                <w:right w:val="none" w:sz="0" w:space="0" w:color="auto"/>
              </w:divBdr>
              <w:divsChild>
                <w:div w:id="12906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68982">
          <w:marLeft w:val="0"/>
          <w:marRight w:val="0"/>
          <w:marTop w:val="0"/>
          <w:marBottom w:val="0"/>
          <w:divBdr>
            <w:top w:val="none" w:sz="0" w:space="0" w:color="auto"/>
            <w:left w:val="none" w:sz="0" w:space="0" w:color="auto"/>
            <w:bottom w:val="none" w:sz="0" w:space="0" w:color="auto"/>
            <w:right w:val="none" w:sz="0" w:space="0" w:color="auto"/>
          </w:divBdr>
          <w:divsChild>
            <w:div w:id="172230051">
              <w:marLeft w:val="0"/>
              <w:marRight w:val="0"/>
              <w:marTop w:val="0"/>
              <w:marBottom w:val="0"/>
              <w:divBdr>
                <w:top w:val="none" w:sz="0" w:space="0" w:color="auto"/>
                <w:left w:val="none" w:sz="0" w:space="0" w:color="auto"/>
                <w:bottom w:val="none" w:sz="0" w:space="0" w:color="auto"/>
                <w:right w:val="none" w:sz="0" w:space="0" w:color="auto"/>
              </w:divBdr>
              <w:divsChild>
                <w:div w:id="3921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95537">
          <w:marLeft w:val="0"/>
          <w:marRight w:val="0"/>
          <w:marTop w:val="0"/>
          <w:marBottom w:val="0"/>
          <w:divBdr>
            <w:top w:val="none" w:sz="0" w:space="0" w:color="auto"/>
            <w:left w:val="none" w:sz="0" w:space="0" w:color="auto"/>
            <w:bottom w:val="none" w:sz="0" w:space="0" w:color="auto"/>
            <w:right w:val="none" w:sz="0" w:space="0" w:color="auto"/>
          </w:divBdr>
          <w:divsChild>
            <w:div w:id="682517476">
              <w:marLeft w:val="0"/>
              <w:marRight w:val="0"/>
              <w:marTop w:val="0"/>
              <w:marBottom w:val="0"/>
              <w:divBdr>
                <w:top w:val="none" w:sz="0" w:space="0" w:color="auto"/>
                <w:left w:val="none" w:sz="0" w:space="0" w:color="auto"/>
                <w:bottom w:val="none" w:sz="0" w:space="0" w:color="auto"/>
                <w:right w:val="none" w:sz="0" w:space="0" w:color="auto"/>
              </w:divBdr>
              <w:divsChild>
                <w:div w:id="15499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18901">
          <w:marLeft w:val="0"/>
          <w:marRight w:val="0"/>
          <w:marTop w:val="0"/>
          <w:marBottom w:val="0"/>
          <w:divBdr>
            <w:top w:val="none" w:sz="0" w:space="0" w:color="auto"/>
            <w:left w:val="none" w:sz="0" w:space="0" w:color="auto"/>
            <w:bottom w:val="none" w:sz="0" w:space="0" w:color="auto"/>
            <w:right w:val="none" w:sz="0" w:space="0" w:color="auto"/>
          </w:divBdr>
          <w:divsChild>
            <w:div w:id="394279445">
              <w:marLeft w:val="0"/>
              <w:marRight w:val="0"/>
              <w:marTop w:val="0"/>
              <w:marBottom w:val="0"/>
              <w:divBdr>
                <w:top w:val="none" w:sz="0" w:space="0" w:color="auto"/>
                <w:left w:val="none" w:sz="0" w:space="0" w:color="auto"/>
                <w:bottom w:val="none" w:sz="0" w:space="0" w:color="auto"/>
                <w:right w:val="none" w:sz="0" w:space="0" w:color="auto"/>
              </w:divBdr>
              <w:divsChild>
                <w:div w:id="129258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98361">
          <w:marLeft w:val="0"/>
          <w:marRight w:val="0"/>
          <w:marTop w:val="0"/>
          <w:marBottom w:val="0"/>
          <w:divBdr>
            <w:top w:val="none" w:sz="0" w:space="0" w:color="auto"/>
            <w:left w:val="none" w:sz="0" w:space="0" w:color="auto"/>
            <w:bottom w:val="none" w:sz="0" w:space="0" w:color="auto"/>
            <w:right w:val="none" w:sz="0" w:space="0" w:color="auto"/>
          </w:divBdr>
          <w:divsChild>
            <w:div w:id="1425303504">
              <w:marLeft w:val="0"/>
              <w:marRight w:val="0"/>
              <w:marTop w:val="0"/>
              <w:marBottom w:val="0"/>
              <w:divBdr>
                <w:top w:val="none" w:sz="0" w:space="0" w:color="auto"/>
                <w:left w:val="none" w:sz="0" w:space="0" w:color="auto"/>
                <w:bottom w:val="none" w:sz="0" w:space="0" w:color="auto"/>
                <w:right w:val="none" w:sz="0" w:space="0" w:color="auto"/>
              </w:divBdr>
              <w:divsChild>
                <w:div w:id="1003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0543">
          <w:marLeft w:val="0"/>
          <w:marRight w:val="0"/>
          <w:marTop w:val="0"/>
          <w:marBottom w:val="0"/>
          <w:divBdr>
            <w:top w:val="none" w:sz="0" w:space="0" w:color="auto"/>
            <w:left w:val="none" w:sz="0" w:space="0" w:color="auto"/>
            <w:bottom w:val="none" w:sz="0" w:space="0" w:color="auto"/>
            <w:right w:val="none" w:sz="0" w:space="0" w:color="auto"/>
          </w:divBdr>
          <w:divsChild>
            <w:div w:id="1910647039">
              <w:marLeft w:val="0"/>
              <w:marRight w:val="0"/>
              <w:marTop w:val="0"/>
              <w:marBottom w:val="0"/>
              <w:divBdr>
                <w:top w:val="none" w:sz="0" w:space="0" w:color="auto"/>
                <w:left w:val="none" w:sz="0" w:space="0" w:color="auto"/>
                <w:bottom w:val="none" w:sz="0" w:space="0" w:color="auto"/>
                <w:right w:val="none" w:sz="0" w:space="0" w:color="auto"/>
              </w:divBdr>
              <w:divsChild>
                <w:div w:id="15069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93089">
          <w:marLeft w:val="0"/>
          <w:marRight w:val="0"/>
          <w:marTop w:val="0"/>
          <w:marBottom w:val="0"/>
          <w:divBdr>
            <w:top w:val="none" w:sz="0" w:space="0" w:color="auto"/>
            <w:left w:val="none" w:sz="0" w:space="0" w:color="auto"/>
            <w:bottom w:val="none" w:sz="0" w:space="0" w:color="auto"/>
            <w:right w:val="none" w:sz="0" w:space="0" w:color="auto"/>
          </w:divBdr>
          <w:divsChild>
            <w:div w:id="1796022399">
              <w:marLeft w:val="0"/>
              <w:marRight w:val="0"/>
              <w:marTop w:val="0"/>
              <w:marBottom w:val="0"/>
              <w:divBdr>
                <w:top w:val="none" w:sz="0" w:space="0" w:color="auto"/>
                <w:left w:val="none" w:sz="0" w:space="0" w:color="auto"/>
                <w:bottom w:val="none" w:sz="0" w:space="0" w:color="auto"/>
                <w:right w:val="none" w:sz="0" w:space="0" w:color="auto"/>
              </w:divBdr>
              <w:divsChild>
                <w:div w:id="18089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0529">
          <w:marLeft w:val="0"/>
          <w:marRight w:val="0"/>
          <w:marTop w:val="0"/>
          <w:marBottom w:val="0"/>
          <w:divBdr>
            <w:top w:val="none" w:sz="0" w:space="0" w:color="auto"/>
            <w:left w:val="none" w:sz="0" w:space="0" w:color="auto"/>
            <w:bottom w:val="none" w:sz="0" w:space="0" w:color="auto"/>
            <w:right w:val="none" w:sz="0" w:space="0" w:color="auto"/>
          </w:divBdr>
          <w:divsChild>
            <w:div w:id="1540360348">
              <w:marLeft w:val="0"/>
              <w:marRight w:val="0"/>
              <w:marTop w:val="0"/>
              <w:marBottom w:val="0"/>
              <w:divBdr>
                <w:top w:val="none" w:sz="0" w:space="0" w:color="auto"/>
                <w:left w:val="none" w:sz="0" w:space="0" w:color="auto"/>
                <w:bottom w:val="none" w:sz="0" w:space="0" w:color="auto"/>
                <w:right w:val="none" w:sz="0" w:space="0" w:color="auto"/>
              </w:divBdr>
              <w:divsChild>
                <w:div w:id="15660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00299">
          <w:marLeft w:val="0"/>
          <w:marRight w:val="0"/>
          <w:marTop w:val="0"/>
          <w:marBottom w:val="0"/>
          <w:divBdr>
            <w:top w:val="none" w:sz="0" w:space="0" w:color="auto"/>
            <w:left w:val="none" w:sz="0" w:space="0" w:color="auto"/>
            <w:bottom w:val="none" w:sz="0" w:space="0" w:color="auto"/>
            <w:right w:val="none" w:sz="0" w:space="0" w:color="auto"/>
          </w:divBdr>
          <w:divsChild>
            <w:div w:id="591858718">
              <w:marLeft w:val="0"/>
              <w:marRight w:val="0"/>
              <w:marTop w:val="0"/>
              <w:marBottom w:val="0"/>
              <w:divBdr>
                <w:top w:val="none" w:sz="0" w:space="0" w:color="auto"/>
                <w:left w:val="none" w:sz="0" w:space="0" w:color="auto"/>
                <w:bottom w:val="none" w:sz="0" w:space="0" w:color="auto"/>
                <w:right w:val="none" w:sz="0" w:space="0" w:color="auto"/>
              </w:divBdr>
              <w:divsChild>
                <w:div w:id="18823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630629">
          <w:marLeft w:val="0"/>
          <w:marRight w:val="0"/>
          <w:marTop w:val="0"/>
          <w:marBottom w:val="0"/>
          <w:divBdr>
            <w:top w:val="none" w:sz="0" w:space="0" w:color="auto"/>
            <w:left w:val="none" w:sz="0" w:space="0" w:color="auto"/>
            <w:bottom w:val="none" w:sz="0" w:space="0" w:color="auto"/>
            <w:right w:val="none" w:sz="0" w:space="0" w:color="auto"/>
          </w:divBdr>
          <w:divsChild>
            <w:div w:id="15667507">
              <w:marLeft w:val="0"/>
              <w:marRight w:val="0"/>
              <w:marTop w:val="0"/>
              <w:marBottom w:val="0"/>
              <w:divBdr>
                <w:top w:val="none" w:sz="0" w:space="0" w:color="auto"/>
                <w:left w:val="none" w:sz="0" w:space="0" w:color="auto"/>
                <w:bottom w:val="none" w:sz="0" w:space="0" w:color="auto"/>
                <w:right w:val="none" w:sz="0" w:space="0" w:color="auto"/>
              </w:divBdr>
              <w:divsChild>
                <w:div w:id="6499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12631">
          <w:marLeft w:val="0"/>
          <w:marRight w:val="0"/>
          <w:marTop w:val="0"/>
          <w:marBottom w:val="0"/>
          <w:divBdr>
            <w:top w:val="none" w:sz="0" w:space="0" w:color="auto"/>
            <w:left w:val="none" w:sz="0" w:space="0" w:color="auto"/>
            <w:bottom w:val="none" w:sz="0" w:space="0" w:color="auto"/>
            <w:right w:val="none" w:sz="0" w:space="0" w:color="auto"/>
          </w:divBdr>
          <w:divsChild>
            <w:div w:id="1496990977">
              <w:marLeft w:val="0"/>
              <w:marRight w:val="0"/>
              <w:marTop w:val="0"/>
              <w:marBottom w:val="0"/>
              <w:divBdr>
                <w:top w:val="none" w:sz="0" w:space="0" w:color="auto"/>
                <w:left w:val="none" w:sz="0" w:space="0" w:color="auto"/>
                <w:bottom w:val="none" w:sz="0" w:space="0" w:color="auto"/>
                <w:right w:val="none" w:sz="0" w:space="0" w:color="auto"/>
              </w:divBdr>
              <w:divsChild>
                <w:div w:id="80925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2780">
          <w:marLeft w:val="0"/>
          <w:marRight w:val="0"/>
          <w:marTop w:val="0"/>
          <w:marBottom w:val="0"/>
          <w:divBdr>
            <w:top w:val="none" w:sz="0" w:space="0" w:color="auto"/>
            <w:left w:val="none" w:sz="0" w:space="0" w:color="auto"/>
            <w:bottom w:val="none" w:sz="0" w:space="0" w:color="auto"/>
            <w:right w:val="none" w:sz="0" w:space="0" w:color="auto"/>
          </w:divBdr>
          <w:divsChild>
            <w:div w:id="793063873">
              <w:marLeft w:val="0"/>
              <w:marRight w:val="0"/>
              <w:marTop w:val="0"/>
              <w:marBottom w:val="0"/>
              <w:divBdr>
                <w:top w:val="none" w:sz="0" w:space="0" w:color="auto"/>
                <w:left w:val="none" w:sz="0" w:space="0" w:color="auto"/>
                <w:bottom w:val="none" w:sz="0" w:space="0" w:color="auto"/>
                <w:right w:val="none" w:sz="0" w:space="0" w:color="auto"/>
              </w:divBdr>
              <w:divsChild>
                <w:div w:id="173342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65043">
          <w:marLeft w:val="0"/>
          <w:marRight w:val="0"/>
          <w:marTop w:val="0"/>
          <w:marBottom w:val="0"/>
          <w:divBdr>
            <w:top w:val="none" w:sz="0" w:space="0" w:color="auto"/>
            <w:left w:val="none" w:sz="0" w:space="0" w:color="auto"/>
            <w:bottom w:val="none" w:sz="0" w:space="0" w:color="auto"/>
            <w:right w:val="none" w:sz="0" w:space="0" w:color="auto"/>
          </w:divBdr>
          <w:divsChild>
            <w:div w:id="1313296405">
              <w:marLeft w:val="0"/>
              <w:marRight w:val="0"/>
              <w:marTop w:val="0"/>
              <w:marBottom w:val="0"/>
              <w:divBdr>
                <w:top w:val="none" w:sz="0" w:space="0" w:color="auto"/>
                <w:left w:val="none" w:sz="0" w:space="0" w:color="auto"/>
                <w:bottom w:val="none" w:sz="0" w:space="0" w:color="auto"/>
                <w:right w:val="none" w:sz="0" w:space="0" w:color="auto"/>
              </w:divBdr>
              <w:divsChild>
                <w:div w:id="250359113">
                  <w:marLeft w:val="0"/>
                  <w:marRight w:val="0"/>
                  <w:marTop w:val="0"/>
                  <w:marBottom w:val="0"/>
                  <w:divBdr>
                    <w:top w:val="none" w:sz="0" w:space="0" w:color="auto"/>
                    <w:left w:val="none" w:sz="0" w:space="0" w:color="auto"/>
                    <w:bottom w:val="none" w:sz="0" w:space="0" w:color="auto"/>
                    <w:right w:val="none" w:sz="0" w:space="0" w:color="auto"/>
                  </w:divBdr>
                  <w:divsChild>
                    <w:div w:id="1234463949">
                      <w:marLeft w:val="0"/>
                      <w:marRight w:val="0"/>
                      <w:marTop w:val="0"/>
                      <w:marBottom w:val="0"/>
                      <w:divBdr>
                        <w:top w:val="none" w:sz="0" w:space="0" w:color="auto"/>
                        <w:left w:val="none" w:sz="0" w:space="0" w:color="auto"/>
                        <w:bottom w:val="none" w:sz="0" w:space="0" w:color="auto"/>
                        <w:right w:val="none" w:sz="0" w:space="0" w:color="auto"/>
                      </w:divBdr>
                      <w:divsChild>
                        <w:div w:id="149117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488662">
          <w:marLeft w:val="0"/>
          <w:marRight w:val="0"/>
          <w:marTop w:val="0"/>
          <w:marBottom w:val="0"/>
          <w:divBdr>
            <w:top w:val="none" w:sz="0" w:space="0" w:color="auto"/>
            <w:left w:val="none" w:sz="0" w:space="0" w:color="auto"/>
            <w:bottom w:val="none" w:sz="0" w:space="0" w:color="auto"/>
            <w:right w:val="none" w:sz="0" w:space="0" w:color="auto"/>
          </w:divBdr>
          <w:divsChild>
            <w:div w:id="1968195715">
              <w:marLeft w:val="0"/>
              <w:marRight w:val="0"/>
              <w:marTop w:val="0"/>
              <w:marBottom w:val="0"/>
              <w:divBdr>
                <w:top w:val="none" w:sz="0" w:space="0" w:color="auto"/>
                <w:left w:val="none" w:sz="0" w:space="0" w:color="auto"/>
                <w:bottom w:val="none" w:sz="0" w:space="0" w:color="auto"/>
                <w:right w:val="none" w:sz="0" w:space="0" w:color="auto"/>
              </w:divBdr>
              <w:divsChild>
                <w:div w:id="9042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2037">
          <w:marLeft w:val="0"/>
          <w:marRight w:val="0"/>
          <w:marTop w:val="0"/>
          <w:marBottom w:val="0"/>
          <w:divBdr>
            <w:top w:val="none" w:sz="0" w:space="0" w:color="auto"/>
            <w:left w:val="none" w:sz="0" w:space="0" w:color="auto"/>
            <w:bottom w:val="none" w:sz="0" w:space="0" w:color="auto"/>
            <w:right w:val="none" w:sz="0" w:space="0" w:color="auto"/>
          </w:divBdr>
          <w:divsChild>
            <w:div w:id="2036609491">
              <w:marLeft w:val="0"/>
              <w:marRight w:val="0"/>
              <w:marTop w:val="0"/>
              <w:marBottom w:val="0"/>
              <w:divBdr>
                <w:top w:val="none" w:sz="0" w:space="0" w:color="auto"/>
                <w:left w:val="none" w:sz="0" w:space="0" w:color="auto"/>
                <w:bottom w:val="none" w:sz="0" w:space="0" w:color="auto"/>
                <w:right w:val="none" w:sz="0" w:space="0" w:color="auto"/>
              </w:divBdr>
              <w:divsChild>
                <w:div w:id="2392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75220">
          <w:marLeft w:val="0"/>
          <w:marRight w:val="0"/>
          <w:marTop w:val="0"/>
          <w:marBottom w:val="0"/>
          <w:divBdr>
            <w:top w:val="none" w:sz="0" w:space="0" w:color="auto"/>
            <w:left w:val="none" w:sz="0" w:space="0" w:color="auto"/>
            <w:bottom w:val="none" w:sz="0" w:space="0" w:color="auto"/>
            <w:right w:val="none" w:sz="0" w:space="0" w:color="auto"/>
          </w:divBdr>
          <w:divsChild>
            <w:div w:id="872420116">
              <w:marLeft w:val="0"/>
              <w:marRight w:val="0"/>
              <w:marTop w:val="0"/>
              <w:marBottom w:val="0"/>
              <w:divBdr>
                <w:top w:val="none" w:sz="0" w:space="0" w:color="auto"/>
                <w:left w:val="none" w:sz="0" w:space="0" w:color="auto"/>
                <w:bottom w:val="none" w:sz="0" w:space="0" w:color="auto"/>
                <w:right w:val="none" w:sz="0" w:space="0" w:color="auto"/>
              </w:divBdr>
              <w:divsChild>
                <w:div w:id="209447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927370">
      <w:bodyDiv w:val="1"/>
      <w:marLeft w:val="0"/>
      <w:marRight w:val="0"/>
      <w:marTop w:val="0"/>
      <w:marBottom w:val="0"/>
      <w:divBdr>
        <w:top w:val="none" w:sz="0" w:space="0" w:color="auto"/>
        <w:left w:val="none" w:sz="0" w:space="0" w:color="auto"/>
        <w:bottom w:val="none" w:sz="0" w:space="0" w:color="auto"/>
        <w:right w:val="none" w:sz="0" w:space="0" w:color="auto"/>
      </w:divBdr>
    </w:div>
    <w:div w:id="1644579715">
      <w:bodyDiv w:val="1"/>
      <w:marLeft w:val="0"/>
      <w:marRight w:val="0"/>
      <w:marTop w:val="0"/>
      <w:marBottom w:val="0"/>
      <w:divBdr>
        <w:top w:val="none" w:sz="0" w:space="0" w:color="auto"/>
        <w:left w:val="none" w:sz="0" w:space="0" w:color="auto"/>
        <w:bottom w:val="none" w:sz="0" w:space="0" w:color="auto"/>
        <w:right w:val="none" w:sz="0" w:space="0" w:color="auto"/>
      </w:divBdr>
      <w:divsChild>
        <w:div w:id="588349257">
          <w:marLeft w:val="0"/>
          <w:marRight w:val="0"/>
          <w:marTop w:val="0"/>
          <w:marBottom w:val="0"/>
          <w:divBdr>
            <w:top w:val="none" w:sz="0" w:space="0" w:color="auto"/>
            <w:left w:val="none" w:sz="0" w:space="0" w:color="auto"/>
            <w:bottom w:val="none" w:sz="0" w:space="0" w:color="auto"/>
            <w:right w:val="none" w:sz="0" w:space="0" w:color="auto"/>
          </w:divBdr>
        </w:div>
        <w:div w:id="717096352">
          <w:marLeft w:val="0"/>
          <w:marRight w:val="0"/>
          <w:marTop w:val="270"/>
          <w:marBottom w:val="315"/>
          <w:divBdr>
            <w:top w:val="none" w:sz="0" w:space="0" w:color="auto"/>
            <w:left w:val="none" w:sz="0" w:space="0" w:color="auto"/>
            <w:bottom w:val="none" w:sz="0" w:space="0" w:color="auto"/>
            <w:right w:val="none" w:sz="0" w:space="0" w:color="auto"/>
          </w:divBdr>
          <w:divsChild>
            <w:div w:id="1922135897">
              <w:marLeft w:val="0"/>
              <w:marRight w:val="0"/>
              <w:marTop w:val="270"/>
              <w:marBottom w:val="270"/>
              <w:divBdr>
                <w:top w:val="none" w:sz="0" w:space="0" w:color="auto"/>
                <w:left w:val="none" w:sz="0" w:space="0" w:color="auto"/>
                <w:bottom w:val="none" w:sz="0" w:space="0" w:color="auto"/>
                <w:right w:val="none" w:sz="0" w:space="0" w:color="auto"/>
              </w:divBdr>
              <w:divsChild>
                <w:div w:id="297496924">
                  <w:marLeft w:val="0"/>
                  <w:marRight w:val="0"/>
                  <w:marTop w:val="270"/>
                  <w:marBottom w:val="270"/>
                  <w:divBdr>
                    <w:top w:val="none" w:sz="0" w:space="0" w:color="auto"/>
                    <w:left w:val="none" w:sz="0" w:space="0" w:color="auto"/>
                    <w:bottom w:val="none" w:sz="0" w:space="0" w:color="auto"/>
                    <w:right w:val="none" w:sz="0" w:space="0" w:color="auto"/>
                  </w:divBdr>
                  <w:divsChild>
                    <w:div w:id="93822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36592">
          <w:marLeft w:val="0"/>
          <w:marRight w:val="0"/>
          <w:marTop w:val="90"/>
          <w:marBottom w:val="0"/>
          <w:divBdr>
            <w:top w:val="none" w:sz="0" w:space="0" w:color="auto"/>
            <w:left w:val="none" w:sz="0" w:space="0" w:color="auto"/>
            <w:bottom w:val="none" w:sz="0" w:space="0" w:color="auto"/>
            <w:right w:val="none" w:sz="0" w:space="0" w:color="auto"/>
          </w:divBdr>
        </w:div>
      </w:divsChild>
    </w:div>
    <w:div w:id="1644768430">
      <w:bodyDiv w:val="1"/>
      <w:marLeft w:val="0"/>
      <w:marRight w:val="0"/>
      <w:marTop w:val="0"/>
      <w:marBottom w:val="0"/>
      <w:divBdr>
        <w:top w:val="none" w:sz="0" w:space="0" w:color="auto"/>
        <w:left w:val="none" w:sz="0" w:space="0" w:color="auto"/>
        <w:bottom w:val="none" w:sz="0" w:space="0" w:color="auto"/>
        <w:right w:val="none" w:sz="0" w:space="0" w:color="auto"/>
      </w:divBdr>
      <w:divsChild>
        <w:div w:id="409472664">
          <w:marLeft w:val="0"/>
          <w:marRight w:val="0"/>
          <w:marTop w:val="0"/>
          <w:marBottom w:val="0"/>
          <w:divBdr>
            <w:top w:val="none" w:sz="0" w:space="0" w:color="auto"/>
            <w:left w:val="none" w:sz="0" w:space="0" w:color="auto"/>
            <w:bottom w:val="none" w:sz="0" w:space="0" w:color="auto"/>
            <w:right w:val="none" w:sz="0" w:space="0" w:color="auto"/>
          </w:divBdr>
          <w:divsChild>
            <w:div w:id="16007413">
              <w:marLeft w:val="0"/>
              <w:marRight w:val="0"/>
              <w:marTop w:val="0"/>
              <w:marBottom w:val="0"/>
              <w:divBdr>
                <w:top w:val="none" w:sz="0" w:space="0" w:color="auto"/>
                <w:left w:val="none" w:sz="0" w:space="0" w:color="auto"/>
                <w:bottom w:val="none" w:sz="0" w:space="0" w:color="auto"/>
                <w:right w:val="none" w:sz="0" w:space="0" w:color="auto"/>
              </w:divBdr>
            </w:div>
            <w:div w:id="564799621">
              <w:marLeft w:val="0"/>
              <w:marRight w:val="0"/>
              <w:marTop w:val="0"/>
              <w:marBottom w:val="0"/>
              <w:divBdr>
                <w:top w:val="none" w:sz="0" w:space="0" w:color="auto"/>
                <w:left w:val="none" w:sz="0" w:space="0" w:color="auto"/>
                <w:bottom w:val="none" w:sz="0" w:space="0" w:color="auto"/>
                <w:right w:val="none" w:sz="0" w:space="0" w:color="auto"/>
              </w:divBdr>
            </w:div>
          </w:divsChild>
        </w:div>
        <w:div w:id="932399659">
          <w:marLeft w:val="0"/>
          <w:marRight w:val="0"/>
          <w:marTop w:val="0"/>
          <w:marBottom w:val="0"/>
          <w:divBdr>
            <w:top w:val="none" w:sz="0" w:space="0" w:color="auto"/>
            <w:left w:val="none" w:sz="0" w:space="0" w:color="auto"/>
            <w:bottom w:val="none" w:sz="0" w:space="0" w:color="auto"/>
            <w:right w:val="none" w:sz="0" w:space="0" w:color="auto"/>
          </w:divBdr>
          <w:divsChild>
            <w:div w:id="1023017535">
              <w:marLeft w:val="0"/>
              <w:marRight w:val="0"/>
              <w:marTop w:val="0"/>
              <w:marBottom w:val="0"/>
              <w:divBdr>
                <w:top w:val="none" w:sz="0" w:space="0" w:color="auto"/>
                <w:left w:val="none" w:sz="0" w:space="0" w:color="auto"/>
                <w:bottom w:val="none" w:sz="0" w:space="0" w:color="auto"/>
                <w:right w:val="none" w:sz="0" w:space="0" w:color="auto"/>
              </w:divBdr>
              <w:divsChild>
                <w:div w:id="21067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02232">
          <w:marLeft w:val="0"/>
          <w:marRight w:val="0"/>
          <w:marTop w:val="0"/>
          <w:marBottom w:val="0"/>
          <w:divBdr>
            <w:top w:val="none" w:sz="0" w:space="0" w:color="auto"/>
            <w:left w:val="none" w:sz="0" w:space="0" w:color="auto"/>
            <w:bottom w:val="none" w:sz="0" w:space="0" w:color="auto"/>
            <w:right w:val="none" w:sz="0" w:space="0" w:color="auto"/>
          </w:divBdr>
          <w:divsChild>
            <w:div w:id="1090200139">
              <w:marLeft w:val="0"/>
              <w:marRight w:val="0"/>
              <w:marTop w:val="0"/>
              <w:marBottom w:val="0"/>
              <w:divBdr>
                <w:top w:val="none" w:sz="0" w:space="0" w:color="auto"/>
                <w:left w:val="none" w:sz="0" w:space="0" w:color="auto"/>
                <w:bottom w:val="none" w:sz="0" w:space="0" w:color="auto"/>
                <w:right w:val="none" w:sz="0" w:space="0" w:color="auto"/>
              </w:divBdr>
              <w:divsChild>
                <w:div w:id="159023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88462">
          <w:marLeft w:val="0"/>
          <w:marRight w:val="0"/>
          <w:marTop w:val="0"/>
          <w:marBottom w:val="0"/>
          <w:divBdr>
            <w:top w:val="none" w:sz="0" w:space="0" w:color="auto"/>
            <w:left w:val="none" w:sz="0" w:space="0" w:color="auto"/>
            <w:bottom w:val="none" w:sz="0" w:space="0" w:color="auto"/>
            <w:right w:val="none" w:sz="0" w:space="0" w:color="auto"/>
          </w:divBdr>
          <w:divsChild>
            <w:div w:id="777530677">
              <w:marLeft w:val="0"/>
              <w:marRight w:val="0"/>
              <w:marTop w:val="0"/>
              <w:marBottom w:val="0"/>
              <w:divBdr>
                <w:top w:val="none" w:sz="0" w:space="0" w:color="auto"/>
                <w:left w:val="none" w:sz="0" w:space="0" w:color="auto"/>
                <w:bottom w:val="none" w:sz="0" w:space="0" w:color="auto"/>
                <w:right w:val="none" w:sz="0" w:space="0" w:color="auto"/>
              </w:divBdr>
              <w:divsChild>
                <w:div w:id="73809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88243">
      <w:bodyDiv w:val="1"/>
      <w:marLeft w:val="0"/>
      <w:marRight w:val="0"/>
      <w:marTop w:val="0"/>
      <w:marBottom w:val="0"/>
      <w:divBdr>
        <w:top w:val="none" w:sz="0" w:space="0" w:color="auto"/>
        <w:left w:val="none" w:sz="0" w:space="0" w:color="auto"/>
        <w:bottom w:val="none" w:sz="0" w:space="0" w:color="auto"/>
        <w:right w:val="none" w:sz="0" w:space="0" w:color="auto"/>
      </w:divBdr>
    </w:div>
    <w:div w:id="1663968361">
      <w:bodyDiv w:val="1"/>
      <w:marLeft w:val="0"/>
      <w:marRight w:val="0"/>
      <w:marTop w:val="0"/>
      <w:marBottom w:val="0"/>
      <w:divBdr>
        <w:top w:val="none" w:sz="0" w:space="0" w:color="auto"/>
        <w:left w:val="none" w:sz="0" w:space="0" w:color="auto"/>
        <w:bottom w:val="none" w:sz="0" w:space="0" w:color="auto"/>
        <w:right w:val="none" w:sz="0" w:space="0" w:color="auto"/>
      </w:divBdr>
      <w:divsChild>
        <w:div w:id="1036781901">
          <w:marLeft w:val="0"/>
          <w:marRight w:val="0"/>
          <w:marTop w:val="0"/>
          <w:marBottom w:val="0"/>
          <w:divBdr>
            <w:top w:val="none" w:sz="0" w:space="0" w:color="auto"/>
            <w:left w:val="none" w:sz="0" w:space="0" w:color="auto"/>
            <w:bottom w:val="none" w:sz="0" w:space="0" w:color="auto"/>
            <w:right w:val="none" w:sz="0" w:space="0" w:color="auto"/>
          </w:divBdr>
          <w:divsChild>
            <w:div w:id="1018391861">
              <w:marLeft w:val="0"/>
              <w:marRight w:val="0"/>
              <w:marTop w:val="0"/>
              <w:marBottom w:val="0"/>
              <w:divBdr>
                <w:top w:val="none" w:sz="0" w:space="0" w:color="auto"/>
                <w:left w:val="none" w:sz="0" w:space="0" w:color="auto"/>
                <w:bottom w:val="none" w:sz="0" w:space="0" w:color="auto"/>
                <w:right w:val="none" w:sz="0" w:space="0" w:color="auto"/>
              </w:divBdr>
              <w:divsChild>
                <w:div w:id="6650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428106">
      <w:bodyDiv w:val="1"/>
      <w:marLeft w:val="0"/>
      <w:marRight w:val="0"/>
      <w:marTop w:val="0"/>
      <w:marBottom w:val="0"/>
      <w:divBdr>
        <w:top w:val="none" w:sz="0" w:space="0" w:color="auto"/>
        <w:left w:val="none" w:sz="0" w:space="0" w:color="auto"/>
        <w:bottom w:val="none" w:sz="0" w:space="0" w:color="auto"/>
        <w:right w:val="none" w:sz="0" w:space="0" w:color="auto"/>
      </w:divBdr>
    </w:div>
    <w:div w:id="1664821408">
      <w:bodyDiv w:val="1"/>
      <w:marLeft w:val="0"/>
      <w:marRight w:val="0"/>
      <w:marTop w:val="0"/>
      <w:marBottom w:val="0"/>
      <w:divBdr>
        <w:top w:val="none" w:sz="0" w:space="0" w:color="auto"/>
        <w:left w:val="none" w:sz="0" w:space="0" w:color="auto"/>
        <w:bottom w:val="none" w:sz="0" w:space="0" w:color="auto"/>
        <w:right w:val="none" w:sz="0" w:space="0" w:color="auto"/>
      </w:divBdr>
    </w:div>
    <w:div w:id="1668704748">
      <w:bodyDiv w:val="1"/>
      <w:marLeft w:val="0"/>
      <w:marRight w:val="0"/>
      <w:marTop w:val="0"/>
      <w:marBottom w:val="0"/>
      <w:divBdr>
        <w:top w:val="none" w:sz="0" w:space="0" w:color="auto"/>
        <w:left w:val="none" w:sz="0" w:space="0" w:color="auto"/>
        <w:bottom w:val="none" w:sz="0" w:space="0" w:color="auto"/>
        <w:right w:val="none" w:sz="0" w:space="0" w:color="auto"/>
      </w:divBdr>
    </w:div>
    <w:div w:id="1679967895">
      <w:bodyDiv w:val="1"/>
      <w:marLeft w:val="0"/>
      <w:marRight w:val="0"/>
      <w:marTop w:val="0"/>
      <w:marBottom w:val="0"/>
      <w:divBdr>
        <w:top w:val="none" w:sz="0" w:space="0" w:color="auto"/>
        <w:left w:val="none" w:sz="0" w:space="0" w:color="auto"/>
        <w:bottom w:val="none" w:sz="0" w:space="0" w:color="auto"/>
        <w:right w:val="none" w:sz="0" w:space="0" w:color="auto"/>
      </w:divBdr>
    </w:div>
    <w:div w:id="1687826949">
      <w:bodyDiv w:val="1"/>
      <w:marLeft w:val="0"/>
      <w:marRight w:val="0"/>
      <w:marTop w:val="0"/>
      <w:marBottom w:val="0"/>
      <w:divBdr>
        <w:top w:val="none" w:sz="0" w:space="0" w:color="auto"/>
        <w:left w:val="none" w:sz="0" w:space="0" w:color="auto"/>
        <w:bottom w:val="none" w:sz="0" w:space="0" w:color="auto"/>
        <w:right w:val="none" w:sz="0" w:space="0" w:color="auto"/>
      </w:divBdr>
      <w:divsChild>
        <w:div w:id="194080234">
          <w:marLeft w:val="0"/>
          <w:marRight w:val="0"/>
          <w:marTop w:val="0"/>
          <w:marBottom w:val="0"/>
          <w:divBdr>
            <w:top w:val="none" w:sz="0" w:space="0" w:color="auto"/>
            <w:left w:val="none" w:sz="0" w:space="0" w:color="auto"/>
            <w:bottom w:val="none" w:sz="0" w:space="0" w:color="auto"/>
            <w:right w:val="none" w:sz="0" w:space="0" w:color="auto"/>
          </w:divBdr>
          <w:divsChild>
            <w:div w:id="603613819">
              <w:marLeft w:val="0"/>
              <w:marRight w:val="0"/>
              <w:marTop w:val="0"/>
              <w:marBottom w:val="0"/>
              <w:divBdr>
                <w:top w:val="none" w:sz="0" w:space="0" w:color="auto"/>
                <w:left w:val="none" w:sz="0" w:space="0" w:color="auto"/>
                <w:bottom w:val="none" w:sz="0" w:space="0" w:color="auto"/>
                <w:right w:val="none" w:sz="0" w:space="0" w:color="auto"/>
              </w:divBdr>
              <w:divsChild>
                <w:div w:id="1600484708">
                  <w:marLeft w:val="0"/>
                  <w:marRight w:val="0"/>
                  <w:marTop w:val="0"/>
                  <w:marBottom w:val="0"/>
                  <w:divBdr>
                    <w:top w:val="none" w:sz="0" w:space="0" w:color="auto"/>
                    <w:left w:val="none" w:sz="0" w:space="0" w:color="auto"/>
                    <w:bottom w:val="none" w:sz="0" w:space="0" w:color="auto"/>
                    <w:right w:val="none" w:sz="0" w:space="0" w:color="auto"/>
                  </w:divBdr>
                  <w:divsChild>
                    <w:div w:id="78908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470928">
          <w:marLeft w:val="0"/>
          <w:marRight w:val="0"/>
          <w:marTop w:val="0"/>
          <w:marBottom w:val="0"/>
          <w:divBdr>
            <w:top w:val="none" w:sz="0" w:space="0" w:color="auto"/>
            <w:left w:val="none" w:sz="0" w:space="0" w:color="auto"/>
            <w:bottom w:val="none" w:sz="0" w:space="0" w:color="auto"/>
            <w:right w:val="none" w:sz="0" w:space="0" w:color="auto"/>
          </w:divBdr>
        </w:div>
      </w:divsChild>
    </w:div>
    <w:div w:id="1688555197">
      <w:bodyDiv w:val="1"/>
      <w:marLeft w:val="0"/>
      <w:marRight w:val="0"/>
      <w:marTop w:val="0"/>
      <w:marBottom w:val="0"/>
      <w:divBdr>
        <w:top w:val="none" w:sz="0" w:space="0" w:color="auto"/>
        <w:left w:val="none" w:sz="0" w:space="0" w:color="auto"/>
        <w:bottom w:val="none" w:sz="0" w:space="0" w:color="auto"/>
        <w:right w:val="none" w:sz="0" w:space="0" w:color="auto"/>
      </w:divBdr>
    </w:div>
    <w:div w:id="1696078272">
      <w:bodyDiv w:val="1"/>
      <w:marLeft w:val="0"/>
      <w:marRight w:val="0"/>
      <w:marTop w:val="0"/>
      <w:marBottom w:val="0"/>
      <w:divBdr>
        <w:top w:val="none" w:sz="0" w:space="0" w:color="auto"/>
        <w:left w:val="none" w:sz="0" w:space="0" w:color="auto"/>
        <w:bottom w:val="none" w:sz="0" w:space="0" w:color="auto"/>
        <w:right w:val="none" w:sz="0" w:space="0" w:color="auto"/>
      </w:divBdr>
      <w:divsChild>
        <w:div w:id="260912186">
          <w:marLeft w:val="0"/>
          <w:marRight w:val="0"/>
          <w:marTop w:val="0"/>
          <w:marBottom w:val="0"/>
          <w:divBdr>
            <w:top w:val="none" w:sz="0" w:space="0" w:color="auto"/>
            <w:left w:val="none" w:sz="0" w:space="0" w:color="auto"/>
            <w:bottom w:val="none" w:sz="0" w:space="0" w:color="auto"/>
            <w:right w:val="none" w:sz="0" w:space="0" w:color="auto"/>
          </w:divBdr>
          <w:divsChild>
            <w:div w:id="378939892">
              <w:marLeft w:val="0"/>
              <w:marRight w:val="0"/>
              <w:marTop w:val="0"/>
              <w:marBottom w:val="0"/>
              <w:divBdr>
                <w:top w:val="none" w:sz="0" w:space="0" w:color="auto"/>
                <w:left w:val="none" w:sz="0" w:space="0" w:color="auto"/>
                <w:bottom w:val="none" w:sz="0" w:space="0" w:color="auto"/>
                <w:right w:val="none" w:sz="0" w:space="0" w:color="auto"/>
              </w:divBdr>
              <w:divsChild>
                <w:div w:id="31322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0606">
          <w:marLeft w:val="0"/>
          <w:marRight w:val="0"/>
          <w:marTop w:val="0"/>
          <w:marBottom w:val="0"/>
          <w:divBdr>
            <w:top w:val="none" w:sz="0" w:space="0" w:color="auto"/>
            <w:left w:val="none" w:sz="0" w:space="0" w:color="auto"/>
            <w:bottom w:val="none" w:sz="0" w:space="0" w:color="auto"/>
            <w:right w:val="none" w:sz="0" w:space="0" w:color="auto"/>
          </w:divBdr>
          <w:divsChild>
            <w:div w:id="267203472">
              <w:marLeft w:val="0"/>
              <w:marRight w:val="0"/>
              <w:marTop w:val="0"/>
              <w:marBottom w:val="0"/>
              <w:divBdr>
                <w:top w:val="none" w:sz="0" w:space="0" w:color="auto"/>
                <w:left w:val="none" w:sz="0" w:space="0" w:color="auto"/>
                <w:bottom w:val="none" w:sz="0" w:space="0" w:color="auto"/>
                <w:right w:val="none" w:sz="0" w:space="0" w:color="auto"/>
              </w:divBdr>
              <w:divsChild>
                <w:div w:id="161304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39315">
          <w:marLeft w:val="0"/>
          <w:marRight w:val="0"/>
          <w:marTop w:val="0"/>
          <w:marBottom w:val="0"/>
          <w:divBdr>
            <w:top w:val="none" w:sz="0" w:space="0" w:color="auto"/>
            <w:left w:val="none" w:sz="0" w:space="0" w:color="auto"/>
            <w:bottom w:val="none" w:sz="0" w:space="0" w:color="auto"/>
            <w:right w:val="none" w:sz="0" w:space="0" w:color="auto"/>
          </w:divBdr>
        </w:div>
        <w:div w:id="645475606">
          <w:marLeft w:val="0"/>
          <w:marRight w:val="0"/>
          <w:marTop w:val="0"/>
          <w:marBottom w:val="0"/>
          <w:divBdr>
            <w:top w:val="none" w:sz="0" w:space="0" w:color="auto"/>
            <w:left w:val="none" w:sz="0" w:space="0" w:color="auto"/>
            <w:bottom w:val="none" w:sz="0" w:space="0" w:color="auto"/>
            <w:right w:val="none" w:sz="0" w:space="0" w:color="auto"/>
          </w:divBdr>
          <w:divsChild>
            <w:div w:id="2108691762">
              <w:marLeft w:val="0"/>
              <w:marRight w:val="0"/>
              <w:marTop w:val="0"/>
              <w:marBottom w:val="0"/>
              <w:divBdr>
                <w:top w:val="none" w:sz="0" w:space="0" w:color="auto"/>
                <w:left w:val="none" w:sz="0" w:space="0" w:color="auto"/>
                <w:bottom w:val="none" w:sz="0" w:space="0" w:color="auto"/>
                <w:right w:val="none" w:sz="0" w:space="0" w:color="auto"/>
              </w:divBdr>
              <w:divsChild>
                <w:div w:id="48918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03929">
          <w:marLeft w:val="0"/>
          <w:marRight w:val="0"/>
          <w:marTop w:val="0"/>
          <w:marBottom w:val="0"/>
          <w:divBdr>
            <w:top w:val="none" w:sz="0" w:space="0" w:color="auto"/>
            <w:left w:val="none" w:sz="0" w:space="0" w:color="auto"/>
            <w:bottom w:val="none" w:sz="0" w:space="0" w:color="auto"/>
            <w:right w:val="none" w:sz="0" w:space="0" w:color="auto"/>
          </w:divBdr>
        </w:div>
        <w:div w:id="983584702">
          <w:marLeft w:val="0"/>
          <w:marRight w:val="0"/>
          <w:marTop w:val="0"/>
          <w:marBottom w:val="0"/>
          <w:divBdr>
            <w:top w:val="none" w:sz="0" w:space="0" w:color="auto"/>
            <w:left w:val="none" w:sz="0" w:space="0" w:color="auto"/>
            <w:bottom w:val="none" w:sz="0" w:space="0" w:color="auto"/>
            <w:right w:val="none" w:sz="0" w:space="0" w:color="auto"/>
          </w:divBdr>
        </w:div>
        <w:div w:id="1045178049">
          <w:marLeft w:val="0"/>
          <w:marRight w:val="0"/>
          <w:marTop w:val="0"/>
          <w:marBottom w:val="0"/>
          <w:divBdr>
            <w:top w:val="none" w:sz="0" w:space="0" w:color="auto"/>
            <w:left w:val="none" w:sz="0" w:space="0" w:color="auto"/>
            <w:bottom w:val="none" w:sz="0" w:space="0" w:color="auto"/>
            <w:right w:val="none" w:sz="0" w:space="0" w:color="auto"/>
          </w:divBdr>
          <w:divsChild>
            <w:div w:id="1499076121">
              <w:marLeft w:val="0"/>
              <w:marRight w:val="0"/>
              <w:marTop w:val="0"/>
              <w:marBottom w:val="0"/>
              <w:divBdr>
                <w:top w:val="none" w:sz="0" w:space="0" w:color="auto"/>
                <w:left w:val="none" w:sz="0" w:space="0" w:color="auto"/>
                <w:bottom w:val="none" w:sz="0" w:space="0" w:color="auto"/>
                <w:right w:val="none" w:sz="0" w:space="0" w:color="auto"/>
              </w:divBdr>
              <w:divsChild>
                <w:div w:id="10925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89446">
          <w:marLeft w:val="0"/>
          <w:marRight w:val="0"/>
          <w:marTop w:val="0"/>
          <w:marBottom w:val="0"/>
          <w:divBdr>
            <w:top w:val="none" w:sz="0" w:space="0" w:color="auto"/>
            <w:left w:val="none" w:sz="0" w:space="0" w:color="auto"/>
            <w:bottom w:val="none" w:sz="0" w:space="0" w:color="auto"/>
            <w:right w:val="none" w:sz="0" w:space="0" w:color="auto"/>
          </w:divBdr>
        </w:div>
        <w:div w:id="1682126219">
          <w:marLeft w:val="0"/>
          <w:marRight w:val="0"/>
          <w:marTop w:val="0"/>
          <w:marBottom w:val="0"/>
          <w:divBdr>
            <w:top w:val="none" w:sz="0" w:space="0" w:color="auto"/>
            <w:left w:val="none" w:sz="0" w:space="0" w:color="auto"/>
            <w:bottom w:val="none" w:sz="0" w:space="0" w:color="auto"/>
            <w:right w:val="none" w:sz="0" w:space="0" w:color="auto"/>
          </w:divBdr>
          <w:divsChild>
            <w:div w:id="836656801">
              <w:marLeft w:val="0"/>
              <w:marRight w:val="0"/>
              <w:marTop w:val="0"/>
              <w:marBottom w:val="0"/>
              <w:divBdr>
                <w:top w:val="none" w:sz="0" w:space="0" w:color="auto"/>
                <w:left w:val="none" w:sz="0" w:space="0" w:color="auto"/>
                <w:bottom w:val="none" w:sz="0" w:space="0" w:color="auto"/>
                <w:right w:val="none" w:sz="0" w:space="0" w:color="auto"/>
              </w:divBdr>
              <w:divsChild>
                <w:div w:id="521750154">
                  <w:marLeft w:val="0"/>
                  <w:marRight w:val="0"/>
                  <w:marTop w:val="0"/>
                  <w:marBottom w:val="0"/>
                  <w:divBdr>
                    <w:top w:val="none" w:sz="0" w:space="0" w:color="auto"/>
                    <w:left w:val="none" w:sz="0" w:space="0" w:color="auto"/>
                    <w:bottom w:val="none" w:sz="0" w:space="0" w:color="auto"/>
                    <w:right w:val="none" w:sz="0" w:space="0" w:color="auto"/>
                  </w:divBdr>
                  <w:divsChild>
                    <w:div w:id="215161865">
                      <w:marLeft w:val="0"/>
                      <w:marRight w:val="0"/>
                      <w:marTop w:val="0"/>
                      <w:marBottom w:val="0"/>
                      <w:divBdr>
                        <w:top w:val="none" w:sz="0" w:space="0" w:color="auto"/>
                        <w:left w:val="none" w:sz="0" w:space="0" w:color="auto"/>
                        <w:bottom w:val="none" w:sz="0" w:space="0" w:color="auto"/>
                        <w:right w:val="none" w:sz="0" w:space="0" w:color="auto"/>
                      </w:divBdr>
                      <w:divsChild>
                        <w:div w:id="20869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008216">
          <w:marLeft w:val="0"/>
          <w:marRight w:val="0"/>
          <w:marTop w:val="0"/>
          <w:marBottom w:val="0"/>
          <w:divBdr>
            <w:top w:val="none" w:sz="0" w:space="0" w:color="auto"/>
            <w:left w:val="none" w:sz="0" w:space="0" w:color="auto"/>
            <w:bottom w:val="none" w:sz="0" w:space="0" w:color="auto"/>
            <w:right w:val="none" w:sz="0" w:space="0" w:color="auto"/>
          </w:divBdr>
          <w:divsChild>
            <w:div w:id="1375346523">
              <w:marLeft w:val="0"/>
              <w:marRight w:val="0"/>
              <w:marTop w:val="0"/>
              <w:marBottom w:val="0"/>
              <w:divBdr>
                <w:top w:val="none" w:sz="0" w:space="0" w:color="auto"/>
                <w:left w:val="none" w:sz="0" w:space="0" w:color="auto"/>
                <w:bottom w:val="none" w:sz="0" w:space="0" w:color="auto"/>
                <w:right w:val="none" w:sz="0" w:space="0" w:color="auto"/>
              </w:divBdr>
            </w:div>
            <w:div w:id="1410270097">
              <w:marLeft w:val="0"/>
              <w:marRight w:val="0"/>
              <w:marTop w:val="0"/>
              <w:marBottom w:val="0"/>
              <w:divBdr>
                <w:top w:val="none" w:sz="0" w:space="0" w:color="auto"/>
                <w:left w:val="none" w:sz="0" w:space="0" w:color="auto"/>
                <w:bottom w:val="none" w:sz="0" w:space="0" w:color="auto"/>
                <w:right w:val="none" w:sz="0" w:space="0" w:color="auto"/>
              </w:divBdr>
            </w:div>
          </w:divsChild>
        </w:div>
        <w:div w:id="1870559191">
          <w:marLeft w:val="0"/>
          <w:marRight w:val="0"/>
          <w:marTop w:val="0"/>
          <w:marBottom w:val="0"/>
          <w:divBdr>
            <w:top w:val="none" w:sz="0" w:space="0" w:color="auto"/>
            <w:left w:val="none" w:sz="0" w:space="0" w:color="auto"/>
            <w:bottom w:val="none" w:sz="0" w:space="0" w:color="auto"/>
            <w:right w:val="none" w:sz="0" w:space="0" w:color="auto"/>
          </w:divBdr>
          <w:divsChild>
            <w:div w:id="120880136">
              <w:marLeft w:val="0"/>
              <w:marRight w:val="0"/>
              <w:marTop w:val="0"/>
              <w:marBottom w:val="0"/>
              <w:divBdr>
                <w:top w:val="none" w:sz="0" w:space="0" w:color="auto"/>
                <w:left w:val="none" w:sz="0" w:space="0" w:color="auto"/>
                <w:bottom w:val="none" w:sz="0" w:space="0" w:color="auto"/>
                <w:right w:val="none" w:sz="0" w:space="0" w:color="auto"/>
              </w:divBdr>
              <w:divsChild>
                <w:div w:id="15748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33808">
      <w:bodyDiv w:val="1"/>
      <w:marLeft w:val="0"/>
      <w:marRight w:val="0"/>
      <w:marTop w:val="0"/>
      <w:marBottom w:val="0"/>
      <w:divBdr>
        <w:top w:val="none" w:sz="0" w:space="0" w:color="auto"/>
        <w:left w:val="none" w:sz="0" w:space="0" w:color="auto"/>
        <w:bottom w:val="none" w:sz="0" w:space="0" w:color="auto"/>
        <w:right w:val="none" w:sz="0" w:space="0" w:color="auto"/>
      </w:divBdr>
    </w:div>
    <w:div w:id="1702629109">
      <w:bodyDiv w:val="1"/>
      <w:marLeft w:val="0"/>
      <w:marRight w:val="0"/>
      <w:marTop w:val="0"/>
      <w:marBottom w:val="0"/>
      <w:divBdr>
        <w:top w:val="none" w:sz="0" w:space="0" w:color="auto"/>
        <w:left w:val="none" w:sz="0" w:space="0" w:color="auto"/>
        <w:bottom w:val="none" w:sz="0" w:space="0" w:color="auto"/>
        <w:right w:val="none" w:sz="0" w:space="0" w:color="auto"/>
      </w:divBdr>
    </w:div>
    <w:div w:id="1708480802">
      <w:bodyDiv w:val="1"/>
      <w:marLeft w:val="0"/>
      <w:marRight w:val="0"/>
      <w:marTop w:val="0"/>
      <w:marBottom w:val="0"/>
      <w:divBdr>
        <w:top w:val="none" w:sz="0" w:space="0" w:color="auto"/>
        <w:left w:val="none" w:sz="0" w:space="0" w:color="auto"/>
        <w:bottom w:val="none" w:sz="0" w:space="0" w:color="auto"/>
        <w:right w:val="none" w:sz="0" w:space="0" w:color="auto"/>
      </w:divBdr>
    </w:div>
    <w:div w:id="1711568288">
      <w:bodyDiv w:val="1"/>
      <w:marLeft w:val="0"/>
      <w:marRight w:val="0"/>
      <w:marTop w:val="0"/>
      <w:marBottom w:val="0"/>
      <w:divBdr>
        <w:top w:val="none" w:sz="0" w:space="0" w:color="auto"/>
        <w:left w:val="none" w:sz="0" w:space="0" w:color="auto"/>
        <w:bottom w:val="none" w:sz="0" w:space="0" w:color="auto"/>
        <w:right w:val="none" w:sz="0" w:space="0" w:color="auto"/>
      </w:divBdr>
    </w:div>
    <w:div w:id="1718046095">
      <w:bodyDiv w:val="1"/>
      <w:marLeft w:val="0"/>
      <w:marRight w:val="0"/>
      <w:marTop w:val="0"/>
      <w:marBottom w:val="0"/>
      <w:divBdr>
        <w:top w:val="none" w:sz="0" w:space="0" w:color="auto"/>
        <w:left w:val="none" w:sz="0" w:space="0" w:color="auto"/>
        <w:bottom w:val="none" w:sz="0" w:space="0" w:color="auto"/>
        <w:right w:val="none" w:sz="0" w:space="0" w:color="auto"/>
      </w:divBdr>
      <w:divsChild>
        <w:div w:id="1826848594">
          <w:marLeft w:val="0"/>
          <w:marRight w:val="0"/>
          <w:marTop w:val="0"/>
          <w:marBottom w:val="0"/>
          <w:divBdr>
            <w:top w:val="none" w:sz="0" w:space="0" w:color="auto"/>
            <w:left w:val="none" w:sz="0" w:space="0" w:color="auto"/>
            <w:bottom w:val="none" w:sz="0" w:space="0" w:color="auto"/>
            <w:right w:val="none" w:sz="0" w:space="0" w:color="auto"/>
          </w:divBdr>
          <w:divsChild>
            <w:div w:id="17051247">
              <w:marLeft w:val="450"/>
              <w:marRight w:val="450"/>
              <w:marTop w:val="375"/>
              <w:marBottom w:val="375"/>
              <w:divBdr>
                <w:top w:val="none" w:sz="0" w:space="0" w:color="auto"/>
                <w:left w:val="none" w:sz="0" w:space="0" w:color="auto"/>
                <w:bottom w:val="none" w:sz="0" w:space="0" w:color="auto"/>
                <w:right w:val="none" w:sz="0" w:space="0" w:color="auto"/>
              </w:divBdr>
            </w:div>
          </w:divsChild>
        </w:div>
        <w:div w:id="1055472300">
          <w:marLeft w:val="0"/>
          <w:marRight w:val="0"/>
          <w:marTop w:val="0"/>
          <w:marBottom w:val="0"/>
          <w:divBdr>
            <w:top w:val="none" w:sz="0" w:space="0" w:color="auto"/>
            <w:left w:val="none" w:sz="0" w:space="0" w:color="auto"/>
            <w:bottom w:val="none" w:sz="0" w:space="0" w:color="auto"/>
            <w:right w:val="none" w:sz="0" w:space="0" w:color="auto"/>
          </w:divBdr>
          <w:divsChild>
            <w:div w:id="899487824">
              <w:marLeft w:val="450"/>
              <w:marRight w:val="450"/>
              <w:marTop w:val="375"/>
              <w:marBottom w:val="375"/>
              <w:divBdr>
                <w:top w:val="none" w:sz="0" w:space="0" w:color="auto"/>
                <w:left w:val="none" w:sz="0" w:space="0" w:color="auto"/>
                <w:bottom w:val="none" w:sz="0" w:space="0" w:color="auto"/>
                <w:right w:val="none" w:sz="0" w:space="0" w:color="auto"/>
              </w:divBdr>
              <w:divsChild>
                <w:div w:id="531187752">
                  <w:marLeft w:val="0"/>
                  <w:marRight w:val="0"/>
                  <w:marTop w:val="270"/>
                  <w:marBottom w:val="270"/>
                  <w:divBdr>
                    <w:top w:val="none" w:sz="0" w:space="0" w:color="auto"/>
                    <w:left w:val="none" w:sz="0" w:space="0" w:color="auto"/>
                    <w:bottom w:val="none" w:sz="0" w:space="0" w:color="auto"/>
                    <w:right w:val="none" w:sz="0" w:space="0" w:color="auto"/>
                  </w:divBdr>
                  <w:divsChild>
                    <w:div w:id="1281229555">
                      <w:marLeft w:val="0"/>
                      <w:marRight w:val="0"/>
                      <w:marTop w:val="270"/>
                      <w:marBottom w:val="270"/>
                      <w:divBdr>
                        <w:top w:val="none" w:sz="0" w:space="0" w:color="auto"/>
                        <w:left w:val="none" w:sz="0" w:space="0" w:color="auto"/>
                        <w:bottom w:val="none" w:sz="0" w:space="0" w:color="auto"/>
                        <w:right w:val="none" w:sz="0" w:space="0" w:color="auto"/>
                      </w:divBdr>
                      <w:divsChild>
                        <w:div w:id="782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5092">
                  <w:marLeft w:val="0"/>
                  <w:marRight w:val="0"/>
                  <w:marTop w:val="270"/>
                  <w:marBottom w:val="270"/>
                  <w:divBdr>
                    <w:top w:val="none" w:sz="0" w:space="0" w:color="auto"/>
                    <w:left w:val="none" w:sz="0" w:space="0" w:color="auto"/>
                    <w:bottom w:val="none" w:sz="0" w:space="0" w:color="auto"/>
                    <w:right w:val="none" w:sz="0" w:space="0" w:color="auto"/>
                  </w:divBdr>
                  <w:divsChild>
                    <w:div w:id="1523976851">
                      <w:marLeft w:val="0"/>
                      <w:marRight w:val="0"/>
                      <w:marTop w:val="270"/>
                      <w:marBottom w:val="270"/>
                      <w:divBdr>
                        <w:top w:val="none" w:sz="0" w:space="0" w:color="auto"/>
                        <w:left w:val="none" w:sz="0" w:space="0" w:color="auto"/>
                        <w:bottom w:val="none" w:sz="0" w:space="0" w:color="auto"/>
                        <w:right w:val="none" w:sz="0" w:space="0" w:color="auto"/>
                      </w:divBdr>
                      <w:divsChild>
                        <w:div w:id="117113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6573">
                  <w:marLeft w:val="0"/>
                  <w:marRight w:val="0"/>
                  <w:marTop w:val="270"/>
                  <w:marBottom w:val="270"/>
                  <w:divBdr>
                    <w:top w:val="none" w:sz="0" w:space="0" w:color="auto"/>
                    <w:left w:val="none" w:sz="0" w:space="0" w:color="auto"/>
                    <w:bottom w:val="none" w:sz="0" w:space="0" w:color="auto"/>
                    <w:right w:val="none" w:sz="0" w:space="0" w:color="auto"/>
                  </w:divBdr>
                  <w:divsChild>
                    <w:div w:id="845554431">
                      <w:marLeft w:val="0"/>
                      <w:marRight w:val="0"/>
                      <w:marTop w:val="270"/>
                      <w:marBottom w:val="270"/>
                      <w:divBdr>
                        <w:top w:val="none" w:sz="0" w:space="0" w:color="auto"/>
                        <w:left w:val="none" w:sz="0" w:space="0" w:color="auto"/>
                        <w:bottom w:val="none" w:sz="0" w:space="0" w:color="auto"/>
                        <w:right w:val="none" w:sz="0" w:space="0" w:color="auto"/>
                      </w:divBdr>
                      <w:divsChild>
                        <w:div w:id="8633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586177">
      <w:bodyDiv w:val="1"/>
      <w:marLeft w:val="0"/>
      <w:marRight w:val="0"/>
      <w:marTop w:val="0"/>
      <w:marBottom w:val="0"/>
      <w:divBdr>
        <w:top w:val="none" w:sz="0" w:space="0" w:color="auto"/>
        <w:left w:val="none" w:sz="0" w:space="0" w:color="auto"/>
        <w:bottom w:val="none" w:sz="0" w:space="0" w:color="auto"/>
        <w:right w:val="none" w:sz="0" w:space="0" w:color="auto"/>
      </w:divBdr>
      <w:divsChild>
        <w:div w:id="544407845">
          <w:marLeft w:val="0"/>
          <w:marRight w:val="0"/>
          <w:marTop w:val="0"/>
          <w:marBottom w:val="0"/>
          <w:divBdr>
            <w:top w:val="none" w:sz="0" w:space="0" w:color="auto"/>
            <w:left w:val="none" w:sz="0" w:space="0" w:color="auto"/>
            <w:bottom w:val="none" w:sz="0" w:space="0" w:color="auto"/>
            <w:right w:val="none" w:sz="0" w:space="0" w:color="auto"/>
          </w:divBdr>
          <w:divsChild>
            <w:div w:id="1171484891">
              <w:marLeft w:val="0"/>
              <w:marRight w:val="0"/>
              <w:marTop w:val="0"/>
              <w:marBottom w:val="0"/>
              <w:divBdr>
                <w:top w:val="none" w:sz="0" w:space="0" w:color="auto"/>
                <w:left w:val="none" w:sz="0" w:space="0" w:color="auto"/>
                <w:bottom w:val="none" w:sz="0" w:space="0" w:color="auto"/>
                <w:right w:val="none" w:sz="0" w:space="0" w:color="auto"/>
              </w:divBdr>
              <w:divsChild>
                <w:div w:id="8874066">
                  <w:marLeft w:val="0"/>
                  <w:marRight w:val="0"/>
                  <w:marTop w:val="0"/>
                  <w:marBottom w:val="0"/>
                  <w:divBdr>
                    <w:top w:val="none" w:sz="0" w:space="0" w:color="auto"/>
                    <w:left w:val="none" w:sz="0" w:space="0" w:color="auto"/>
                    <w:bottom w:val="none" w:sz="0" w:space="0" w:color="auto"/>
                    <w:right w:val="none" w:sz="0" w:space="0" w:color="auto"/>
                  </w:divBdr>
                  <w:divsChild>
                    <w:div w:id="19481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831107">
      <w:bodyDiv w:val="1"/>
      <w:marLeft w:val="0"/>
      <w:marRight w:val="0"/>
      <w:marTop w:val="0"/>
      <w:marBottom w:val="0"/>
      <w:divBdr>
        <w:top w:val="none" w:sz="0" w:space="0" w:color="auto"/>
        <w:left w:val="none" w:sz="0" w:space="0" w:color="auto"/>
        <w:bottom w:val="none" w:sz="0" w:space="0" w:color="auto"/>
        <w:right w:val="none" w:sz="0" w:space="0" w:color="auto"/>
      </w:divBdr>
    </w:div>
    <w:div w:id="1727143136">
      <w:bodyDiv w:val="1"/>
      <w:marLeft w:val="0"/>
      <w:marRight w:val="0"/>
      <w:marTop w:val="0"/>
      <w:marBottom w:val="0"/>
      <w:divBdr>
        <w:top w:val="none" w:sz="0" w:space="0" w:color="auto"/>
        <w:left w:val="none" w:sz="0" w:space="0" w:color="auto"/>
        <w:bottom w:val="none" w:sz="0" w:space="0" w:color="auto"/>
        <w:right w:val="none" w:sz="0" w:space="0" w:color="auto"/>
      </w:divBdr>
    </w:div>
    <w:div w:id="1731267337">
      <w:bodyDiv w:val="1"/>
      <w:marLeft w:val="0"/>
      <w:marRight w:val="0"/>
      <w:marTop w:val="0"/>
      <w:marBottom w:val="0"/>
      <w:divBdr>
        <w:top w:val="none" w:sz="0" w:space="0" w:color="auto"/>
        <w:left w:val="none" w:sz="0" w:space="0" w:color="auto"/>
        <w:bottom w:val="none" w:sz="0" w:space="0" w:color="auto"/>
        <w:right w:val="none" w:sz="0" w:space="0" w:color="auto"/>
      </w:divBdr>
      <w:divsChild>
        <w:div w:id="1591086060">
          <w:marLeft w:val="0"/>
          <w:marRight w:val="0"/>
          <w:marTop w:val="0"/>
          <w:marBottom w:val="0"/>
          <w:divBdr>
            <w:top w:val="none" w:sz="0" w:space="0" w:color="auto"/>
            <w:left w:val="none" w:sz="0" w:space="0" w:color="auto"/>
            <w:bottom w:val="none" w:sz="0" w:space="0" w:color="auto"/>
            <w:right w:val="none" w:sz="0" w:space="0" w:color="auto"/>
          </w:divBdr>
          <w:divsChild>
            <w:div w:id="181826027">
              <w:marLeft w:val="0"/>
              <w:marRight w:val="0"/>
              <w:marTop w:val="0"/>
              <w:marBottom w:val="0"/>
              <w:divBdr>
                <w:top w:val="none" w:sz="0" w:space="0" w:color="auto"/>
                <w:left w:val="none" w:sz="0" w:space="0" w:color="auto"/>
                <w:bottom w:val="none" w:sz="0" w:space="0" w:color="auto"/>
                <w:right w:val="none" w:sz="0" w:space="0" w:color="auto"/>
              </w:divBdr>
              <w:divsChild>
                <w:div w:id="40794108">
                  <w:marLeft w:val="0"/>
                  <w:marRight w:val="0"/>
                  <w:marTop w:val="330"/>
                  <w:marBottom w:val="330"/>
                  <w:divBdr>
                    <w:top w:val="none" w:sz="0" w:space="0" w:color="auto"/>
                    <w:left w:val="none" w:sz="0" w:space="0" w:color="auto"/>
                    <w:bottom w:val="none" w:sz="0" w:space="0" w:color="auto"/>
                    <w:right w:val="none" w:sz="0" w:space="0" w:color="auto"/>
                  </w:divBdr>
                  <w:divsChild>
                    <w:div w:id="589200496">
                      <w:marLeft w:val="0"/>
                      <w:marRight w:val="0"/>
                      <w:marTop w:val="360"/>
                      <w:marBottom w:val="0"/>
                      <w:divBdr>
                        <w:top w:val="none" w:sz="0" w:space="0" w:color="auto"/>
                        <w:left w:val="none" w:sz="0" w:space="0" w:color="auto"/>
                        <w:bottom w:val="none" w:sz="0" w:space="0" w:color="auto"/>
                        <w:right w:val="none" w:sz="0" w:space="0" w:color="auto"/>
                      </w:divBdr>
                      <w:divsChild>
                        <w:div w:id="11208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9377">
                  <w:marLeft w:val="0"/>
                  <w:marRight w:val="0"/>
                  <w:marTop w:val="330"/>
                  <w:marBottom w:val="330"/>
                  <w:divBdr>
                    <w:top w:val="none" w:sz="0" w:space="0" w:color="auto"/>
                    <w:left w:val="none" w:sz="0" w:space="0" w:color="auto"/>
                    <w:bottom w:val="none" w:sz="0" w:space="0" w:color="auto"/>
                    <w:right w:val="none" w:sz="0" w:space="0" w:color="auto"/>
                  </w:divBdr>
                  <w:divsChild>
                    <w:div w:id="289361722">
                      <w:marLeft w:val="0"/>
                      <w:marRight w:val="0"/>
                      <w:marTop w:val="360"/>
                      <w:marBottom w:val="0"/>
                      <w:divBdr>
                        <w:top w:val="none" w:sz="0" w:space="0" w:color="auto"/>
                        <w:left w:val="none" w:sz="0" w:space="0" w:color="auto"/>
                        <w:bottom w:val="none" w:sz="0" w:space="0" w:color="auto"/>
                        <w:right w:val="none" w:sz="0" w:space="0" w:color="auto"/>
                      </w:divBdr>
                      <w:divsChild>
                        <w:div w:id="195344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528">
                  <w:marLeft w:val="0"/>
                  <w:marRight w:val="0"/>
                  <w:marTop w:val="330"/>
                  <w:marBottom w:val="330"/>
                  <w:divBdr>
                    <w:top w:val="none" w:sz="0" w:space="0" w:color="auto"/>
                    <w:left w:val="none" w:sz="0" w:space="0" w:color="auto"/>
                    <w:bottom w:val="none" w:sz="0" w:space="0" w:color="auto"/>
                    <w:right w:val="none" w:sz="0" w:space="0" w:color="auto"/>
                  </w:divBdr>
                  <w:divsChild>
                    <w:div w:id="1814634515">
                      <w:marLeft w:val="0"/>
                      <w:marRight w:val="0"/>
                      <w:marTop w:val="360"/>
                      <w:marBottom w:val="0"/>
                      <w:divBdr>
                        <w:top w:val="none" w:sz="0" w:space="0" w:color="auto"/>
                        <w:left w:val="none" w:sz="0" w:space="0" w:color="auto"/>
                        <w:bottom w:val="none" w:sz="0" w:space="0" w:color="auto"/>
                        <w:right w:val="none" w:sz="0" w:space="0" w:color="auto"/>
                      </w:divBdr>
                      <w:divsChild>
                        <w:div w:id="45764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6440">
                  <w:marLeft w:val="0"/>
                  <w:marRight w:val="0"/>
                  <w:marTop w:val="330"/>
                  <w:marBottom w:val="330"/>
                  <w:divBdr>
                    <w:top w:val="none" w:sz="0" w:space="0" w:color="auto"/>
                    <w:left w:val="none" w:sz="0" w:space="0" w:color="auto"/>
                    <w:bottom w:val="none" w:sz="0" w:space="0" w:color="auto"/>
                    <w:right w:val="none" w:sz="0" w:space="0" w:color="auto"/>
                  </w:divBdr>
                  <w:divsChild>
                    <w:div w:id="1068072806">
                      <w:marLeft w:val="0"/>
                      <w:marRight w:val="0"/>
                      <w:marTop w:val="360"/>
                      <w:marBottom w:val="0"/>
                      <w:divBdr>
                        <w:top w:val="none" w:sz="0" w:space="0" w:color="auto"/>
                        <w:left w:val="none" w:sz="0" w:space="0" w:color="auto"/>
                        <w:bottom w:val="none" w:sz="0" w:space="0" w:color="auto"/>
                        <w:right w:val="none" w:sz="0" w:space="0" w:color="auto"/>
                      </w:divBdr>
                      <w:divsChild>
                        <w:div w:id="9984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49374">
                  <w:marLeft w:val="0"/>
                  <w:marRight w:val="0"/>
                  <w:marTop w:val="330"/>
                  <w:marBottom w:val="330"/>
                  <w:divBdr>
                    <w:top w:val="none" w:sz="0" w:space="0" w:color="auto"/>
                    <w:left w:val="none" w:sz="0" w:space="0" w:color="auto"/>
                    <w:bottom w:val="none" w:sz="0" w:space="0" w:color="auto"/>
                    <w:right w:val="none" w:sz="0" w:space="0" w:color="auto"/>
                  </w:divBdr>
                  <w:divsChild>
                    <w:div w:id="1006708555">
                      <w:marLeft w:val="0"/>
                      <w:marRight w:val="0"/>
                      <w:marTop w:val="360"/>
                      <w:marBottom w:val="0"/>
                      <w:divBdr>
                        <w:top w:val="none" w:sz="0" w:space="0" w:color="auto"/>
                        <w:left w:val="none" w:sz="0" w:space="0" w:color="auto"/>
                        <w:bottom w:val="none" w:sz="0" w:space="0" w:color="auto"/>
                        <w:right w:val="none" w:sz="0" w:space="0" w:color="auto"/>
                      </w:divBdr>
                      <w:divsChild>
                        <w:div w:id="39570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41001">
                  <w:marLeft w:val="0"/>
                  <w:marRight w:val="0"/>
                  <w:marTop w:val="330"/>
                  <w:marBottom w:val="330"/>
                  <w:divBdr>
                    <w:top w:val="none" w:sz="0" w:space="0" w:color="auto"/>
                    <w:left w:val="none" w:sz="0" w:space="0" w:color="auto"/>
                    <w:bottom w:val="none" w:sz="0" w:space="0" w:color="auto"/>
                    <w:right w:val="none" w:sz="0" w:space="0" w:color="auto"/>
                  </w:divBdr>
                  <w:divsChild>
                    <w:div w:id="1018699225">
                      <w:marLeft w:val="0"/>
                      <w:marRight w:val="0"/>
                      <w:marTop w:val="360"/>
                      <w:marBottom w:val="0"/>
                      <w:divBdr>
                        <w:top w:val="none" w:sz="0" w:space="0" w:color="auto"/>
                        <w:left w:val="none" w:sz="0" w:space="0" w:color="auto"/>
                        <w:bottom w:val="none" w:sz="0" w:space="0" w:color="auto"/>
                        <w:right w:val="none" w:sz="0" w:space="0" w:color="auto"/>
                      </w:divBdr>
                      <w:divsChild>
                        <w:div w:id="113425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28171">
                  <w:marLeft w:val="0"/>
                  <w:marRight w:val="0"/>
                  <w:marTop w:val="330"/>
                  <w:marBottom w:val="330"/>
                  <w:divBdr>
                    <w:top w:val="none" w:sz="0" w:space="0" w:color="auto"/>
                    <w:left w:val="none" w:sz="0" w:space="0" w:color="auto"/>
                    <w:bottom w:val="none" w:sz="0" w:space="0" w:color="auto"/>
                    <w:right w:val="none" w:sz="0" w:space="0" w:color="auto"/>
                  </w:divBdr>
                  <w:divsChild>
                    <w:div w:id="562956272">
                      <w:marLeft w:val="0"/>
                      <w:marRight w:val="0"/>
                      <w:marTop w:val="360"/>
                      <w:marBottom w:val="0"/>
                      <w:divBdr>
                        <w:top w:val="none" w:sz="0" w:space="0" w:color="auto"/>
                        <w:left w:val="none" w:sz="0" w:space="0" w:color="auto"/>
                        <w:bottom w:val="none" w:sz="0" w:space="0" w:color="auto"/>
                        <w:right w:val="none" w:sz="0" w:space="0" w:color="auto"/>
                      </w:divBdr>
                      <w:divsChild>
                        <w:div w:id="6526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6247">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819004820">
                      <w:marLeft w:val="360"/>
                      <w:marRight w:val="360"/>
                      <w:marTop w:val="180"/>
                      <w:marBottom w:val="360"/>
                      <w:divBdr>
                        <w:top w:val="none" w:sz="0" w:space="0" w:color="auto"/>
                        <w:left w:val="none" w:sz="0" w:space="0" w:color="auto"/>
                        <w:bottom w:val="none" w:sz="0" w:space="0" w:color="auto"/>
                        <w:right w:val="none" w:sz="0" w:space="0" w:color="auto"/>
                      </w:divBdr>
                    </w:div>
                    <w:div w:id="866025162">
                      <w:marLeft w:val="0"/>
                      <w:marRight w:val="0"/>
                      <w:marTop w:val="0"/>
                      <w:marBottom w:val="0"/>
                      <w:divBdr>
                        <w:top w:val="none" w:sz="0" w:space="0" w:color="auto"/>
                        <w:left w:val="none" w:sz="0" w:space="0" w:color="auto"/>
                        <w:bottom w:val="none" w:sz="0" w:space="0" w:color="auto"/>
                        <w:right w:val="none" w:sz="0" w:space="0" w:color="auto"/>
                      </w:divBdr>
                    </w:div>
                  </w:divsChild>
                </w:div>
                <w:div w:id="488982667">
                  <w:marLeft w:val="0"/>
                  <w:marRight w:val="0"/>
                  <w:marTop w:val="330"/>
                  <w:marBottom w:val="330"/>
                  <w:divBdr>
                    <w:top w:val="none" w:sz="0" w:space="0" w:color="auto"/>
                    <w:left w:val="none" w:sz="0" w:space="0" w:color="auto"/>
                    <w:bottom w:val="none" w:sz="0" w:space="0" w:color="auto"/>
                    <w:right w:val="none" w:sz="0" w:space="0" w:color="auto"/>
                  </w:divBdr>
                  <w:divsChild>
                    <w:div w:id="1204558597">
                      <w:marLeft w:val="0"/>
                      <w:marRight w:val="0"/>
                      <w:marTop w:val="360"/>
                      <w:marBottom w:val="0"/>
                      <w:divBdr>
                        <w:top w:val="none" w:sz="0" w:space="0" w:color="auto"/>
                        <w:left w:val="none" w:sz="0" w:space="0" w:color="auto"/>
                        <w:bottom w:val="none" w:sz="0" w:space="0" w:color="auto"/>
                        <w:right w:val="none" w:sz="0" w:space="0" w:color="auto"/>
                      </w:divBdr>
                      <w:divsChild>
                        <w:div w:id="7901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064124">
                  <w:marLeft w:val="0"/>
                  <w:marRight w:val="0"/>
                  <w:marTop w:val="330"/>
                  <w:marBottom w:val="330"/>
                  <w:divBdr>
                    <w:top w:val="none" w:sz="0" w:space="0" w:color="auto"/>
                    <w:left w:val="none" w:sz="0" w:space="0" w:color="auto"/>
                    <w:bottom w:val="none" w:sz="0" w:space="0" w:color="auto"/>
                    <w:right w:val="none" w:sz="0" w:space="0" w:color="auto"/>
                  </w:divBdr>
                  <w:divsChild>
                    <w:div w:id="1894465868">
                      <w:marLeft w:val="0"/>
                      <w:marRight w:val="0"/>
                      <w:marTop w:val="360"/>
                      <w:marBottom w:val="0"/>
                      <w:divBdr>
                        <w:top w:val="none" w:sz="0" w:space="0" w:color="auto"/>
                        <w:left w:val="none" w:sz="0" w:space="0" w:color="auto"/>
                        <w:bottom w:val="none" w:sz="0" w:space="0" w:color="auto"/>
                        <w:right w:val="none" w:sz="0" w:space="0" w:color="auto"/>
                      </w:divBdr>
                      <w:divsChild>
                        <w:div w:id="34841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85686">
                  <w:marLeft w:val="0"/>
                  <w:marRight w:val="0"/>
                  <w:marTop w:val="330"/>
                  <w:marBottom w:val="330"/>
                  <w:divBdr>
                    <w:top w:val="none" w:sz="0" w:space="0" w:color="auto"/>
                    <w:left w:val="none" w:sz="0" w:space="0" w:color="auto"/>
                    <w:bottom w:val="none" w:sz="0" w:space="0" w:color="auto"/>
                    <w:right w:val="none" w:sz="0" w:space="0" w:color="auto"/>
                  </w:divBdr>
                  <w:divsChild>
                    <w:div w:id="1703088247">
                      <w:marLeft w:val="0"/>
                      <w:marRight w:val="0"/>
                      <w:marTop w:val="360"/>
                      <w:marBottom w:val="0"/>
                      <w:divBdr>
                        <w:top w:val="none" w:sz="0" w:space="0" w:color="auto"/>
                        <w:left w:val="none" w:sz="0" w:space="0" w:color="auto"/>
                        <w:bottom w:val="none" w:sz="0" w:space="0" w:color="auto"/>
                        <w:right w:val="none" w:sz="0" w:space="0" w:color="auto"/>
                      </w:divBdr>
                      <w:divsChild>
                        <w:div w:id="4241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2102">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421536544">
                      <w:marLeft w:val="360"/>
                      <w:marRight w:val="360"/>
                      <w:marTop w:val="180"/>
                      <w:marBottom w:val="360"/>
                      <w:divBdr>
                        <w:top w:val="none" w:sz="0" w:space="0" w:color="auto"/>
                        <w:left w:val="none" w:sz="0" w:space="0" w:color="auto"/>
                        <w:bottom w:val="none" w:sz="0" w:space="0" w:color="auto"/>
                        <w:right w:val="none" w:sz="0" w:space="0" w:color="auto"/>
                      </w:divBdr>
                      <w:divsChild>
                        <w:div w:id="958757737">
                          <w:marLeft w:val="0"/>
                          <w:marRight w:val="0"/>
                          <w:marTop w:val="330"/>
                          <w:marBottom w:val="330"/>
                          <w:divBdr>
                            <w:top w:val="none" w:sz="0" w:space="0" w:color="auto"/>
                            <w:left w:val="none" w:sz="0" w:space="0" w:color="auto"/>
                            <w:bottom w:val="none" w:sz="0" w:space="0" w:color="auto"/>
                            <w:right w:val="none" w:sz="0" w:space="0" w:color="auto"/>
                          </w:divBdr>
                          <w:divsChild>
                            <w:div w:id="768549949">
                              <w:marLeft w:val="0"/>
                              <w:marRight w:val="0"/>
                              <w:marTop w:val="360"/>
                              <w:marBottom w:val="0"/>
                              <w:divBdr>
                                <w:top w:val="none" w:sz="0" w:space="0" w:color="auto"/>
                                <w:left w:val="none" w:sz="0" w:space="0" w:color="auto"/>
                                <w:bottom w:val="none" w:sz="0" w:space="0" w:color="auto"/>
                                <w:right w:val="none" w:sz="0" w:space="0" w:color="auto"/>
                              </w:divBdr>
                              <w:divsChild>
                                <w:div w:id="185082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47878">
                      <w:marLeft w:val="0"/>
                      <w:marRight w:val="0"/>
                      <w:marTop w:val="0"/>
                      <w:marBottom w:val="0"/>
                      <w:divBdr>
                        <w:top w:val="none" w:sz="0" w:space="0" w:color="auto"/>
                        <w:left w:val="none" w:sz="0" w:space="0" w:color="auto"/>
                        <w:bottom w:val="none" w:sz="0" w:space="0" w:color="auto"/>
                        <w:right w:val="none" w:sz="0" w:space="0" w:color="auto"/>
                      </w:divBdr>
                    </w:div>
                  </w:divsChild>
                </w:div>
                <w:div w:id="1020352319">
                  <w:marLeft w:val="0"/>
                  <w:marRight w:val="0"/>
                  <w:marTop w:val="330"/>
                  <w:marBottom w:val="330"/>
                  <w:divBdr>
                    <w:top w:val="none" w:sz="0" w:space="0" w:color="auto"/>
                    <w:left w:val="none" w:sz="0" w:space="0" w:color="auto"/>
                    <w:bottom w:val="none" w:sz="0" w:space="0" w:color="auto"/>
                    <w:right w:val="none" w:sz="0" w:space="0" w:color="auto"/>
                  </w:divBdr>
                  <w:divsChild>
                    <w:div w:id="312491094">
                      <w:marLeft w:val="0"/>
                      <w:marRight w:val="0"/>
                      <w:marTop w:val="360"/>
                      <w:marBottom w:val="0"/>
                      <w:divBdr>
                        <w:top w:val="none" w:sz="0" w:space="0" w:color="auto"/>
                        <w:left w:val="none" w:sz="0" w:space="0" w:color="auto"/>
                        <w:bottom w:val="none" w:sz="0" w:space="0" w:color="auto"/>
                        <w:right w:val="none" w:sz="0" w:space="0" w:color="auto"/>
                      </w:divBdr>
                      <w:divsChild>
                        <w:div w:id="1337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70126">
                  <w:marLeft w:val="0"/>
                  <w:marRight w:val="0"/>
                  <w:marTop w:val="330"/>
                  <w:marBottom w:val="330"/>
                  <w:divBdr>
                    <w:top w:val="none" w:sz="0" w:space="0" w:color="auto"/>
                    <w:left w:val="none" w:sz="0" w:space="0" w:color="auto"/>
                    <w:bottom w:val="none" w:sz="0" w:space="0" w:color="auto"/>
                    <w:right w:val="none" w:sz="0" w:space="0" w:color="auto"/>
                  </w:divBdr>
                  <w:divsChild>
                    <w:div w:id="665135725">
                      <w:marLeft w:val="0"/>
                      <w:marRight w:val="0"/>
                      <w:marTop w:val="360"/>
                      <w:marBottom w:val="0"/>
                      <w:divBdr>
                        <w:top w:val="none" w:sz="0" w:space="0" w:color="auto"/>
                        <w:left w:val="none" w:sz="0" w:space="0" w:color="auto"/>
                        <w:bottom w:val="none" w:sz="0" w:space="0" w:color="auto"/>
                        <w:right w:val="none" w:sz="0" w:space="0" w:color="auto"/>
                      </w:divBdr>
                      <w:divsChild>
                        <w:div w:id="19078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2627">
                  <w:marLeft w:val="0"/>
                  <w:marRight w:val="0"/>
                  <w:marTop w:val="330"/>
                  <w:marBottom w:val="330"/>
                  <w:divBdr>
                    <w:top w:val="none" w:sz="0" w:space="0" w:color="auto"/>
                    <w:left w:val="none" w:sz="0" w:space="0" w:color="auto"/>
                    <w:bottom w:val="none" w:sz="0" w:space="0" w:color="auto"/>
                    <w:right w:val="none" w:sz="0" w:space="0" w:color="auto"/>
                  </w:divBdr>
                  <w:divsChild>
                    <w:div w:id="2038965483">
                      <w:marLeft w:val="0"/>
                      <w:marRight w:val="0"/>
                      <w:marTop w:val="360"/>
                      <w:marBottom w:val="0"/>
                      <w:divBdr>
                        <w:top w:val="none" w:sz="0" w:space="0" w:color="auto"/>
                        <w:left w:val="none" w:sz="0" w:space="0" w:color="auto"/>
                        <w:bottom w:val="none" w:sz="0" w:space="0" w:color="auto"/>
                        <w:right w:val="none" w:sz="0" w:space="0" w:color="auto"/>
                      </w:divBdr>
                      <w:divsChild>
                        <w:div w:id="122279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63447">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91972921">
                      <w:marLeft w:val="0"/>
                      <w:marRight w:val="0"/>
                      <w:marTop w:val="0"/>
                      <w:marBottom w:val="0"/>
                      <w:divBdr>
                        <w:top w:val="none" w:sz="0" w:space="0" w:color="auto"/>
                        <w:left w:val="none" w:sz="0" w:space="0" w:color="auto"/>
                        <w:bottom w:val="none" w:sz="0" w:space="0" w:color="auto"/>
                        <w:right w:val="none" w:sz="0" w:space="0" w:color="auto"/>
                      </w:divBdr>
                    </w:div>
                    <w:div w:id="1905868833">
                      <w:marLeft w:val="360"/>
                      <w:marRight w:val="360"/>
                      <w:marTop w:val="180"/>
                      <w:marBottom w:val="360"/>
                      <w:divBdr>
                        <w:top w:val="none" w:sz="0" w:space="0" w:color="auto"/>
                        <w:left w:val="none" w:sz="0" w:space="0" w:color="auto"/>
                        <w:bottom w:val="none" w:sz="0" w:space="0" w:color="auto"/>
                        <w:right w:val="none" w:sz="0" w:space="0" w:color="auto"/>
                      </w:divBdr>
                    </w:div>
                  </w:divsChild>
                </w:div>
                <w:div w:id="1712223655">
                  <w:marLeft w:val="0"/>
                  <w:marRight w:val="0"/>
                  <w:marTop w:val="330"/>
                  <w:marBottom w:val="330"/>
                  <w:divBdr>
                    <w:top w:val="none" w:sz="0" w:space="0" w:color="auto"/>
                    <w:left w:val="none" w:sz="0" w:space="0" w:color="auto"/>
                    <w:bottom w:val="none" w:sz="0" w:space="0" w:color="auto"/>
                    <w:right w:val="none" w:sz="0" w:space="0" w:color="auto"/>
                  </w:divBdr>
                  <w:divsChild>
                    <w:div w:id="770777256">
                      <w:marLeft w:val="0"/>
                      <w:marRight w:val="0"/>
                      <w:marTop w:val="360"/>
                      <w:marBottom w:val="0"/>
                      <w:divBdr>
                        <w:top w:val="none" w:sz="0" w:space="0" w:color="auto"/>
                        <w:left w:val="none" w:sz="0" w:space="0" w:color="auto"/>
                        <w:bottom w:val="none" w:sz="0" w:space="0" w:color="auto"/>
                        <w:right w:val="none" w:sz="0" w:space="0" w:color="auto"/>
                      </w:divBdr>
                      <w:divsChild>
                        <w:div w:id="95710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0761">
                  <w:marLeft w:val="0"/>
                  <w:marRight w:val="0"/>
                  <w:marTop w:val="330"/>
                  <w:marBottom w:val="330"/>
                  <w:divBdr>
                    <w:top w:val="none" w:sz="0" w:space="0" w:color="auto"/>
                    <w:left w:val="none" w:sz="0" w:space="0" w:color="auto"/>
                    <w:bottom w:val="none" w:sz="0" w:space="0" w:color="auto"/>
                    <w:right w:val="none" w:sz="0" w:space="0" w:color="auto"/>
                  </w:divBdr>
                  <w:divsChild>
                    <w:div w:id="1649170534">
                      <w:marLeft w:val="0"/>
                      <w:marRight w:val="0"/>
                      <w:marTop w:val="360"/>
                      <w:marBottom w:val="0"/>
                      <w:divBdr>
                        <w:top w:val="none" w:sz="0" w:space="0" w:color="auto"/>
                        <w:left w:val="none" w:sz="0" w:space="0" w:color="auto"/>
                        <w:bottom w:val="none" w:sz="0" w:space="0" w:color="auto"/>
                        <w:right w:val="none" w:sz="0" w:space="0" w:color="auto"/>
                      </w:divBdr>
                      <w:divsChild>
                        <w:div w:id="11830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3549">
                  <w:marLeft w:val="0"/>
                  <w:marRight w:val="0"/>
                  <w:marTop w:val="330"/>
                  <w:marBottom w:val="330"/>
                  <w:divBdr>
                    <w:top w:val="none" w:sz="0" w:space="0" w:color="auto"/>
                    <w:left w:val="none" w:sz="0" w:space="0" w:color="auto"/>
                    <w:bottom w:val="none" w:sz="0" w:space="0" w:color="auto"/>
                    <w:right w:val="none" w:sz="0" w:space="0" w:color="auto"/>
                  </w:divBdr>
                  <w:divsChild>
                    <w:div w:id="150755103">
                      <w:marLeft w:val="0"/>
                      <w:marRight w:val="0"/>
                      <w:marTop w:val="360"/>
                      <w:marBottom w:val="0"/>
                      <w:divBdr>
                        <w:top w:val="none" w:sz="0" w:space="0" w:color="auto"/>
                        <w:left w:val="none" w:sz="0" w:space="0" w:color="auto"/>
                        <w:bottom w:val="none" w:sz="0" w:space="0" w:color="auto"/>
                        <w:right w:val="none" w:sz="0" w:space="0" w:color="auto"/>
                      </w:divBdr>
                      <w:divsChild>
                        <w:div w:id="958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4564">
                  <w:marLeft w:val="0"/>
                  <w:marRight w:val="0"/>
                  <w:marTop w:val="330"/>
                  <w:marBottom w:val="330"/>
                  <w:divBdr>
                    <w:top w:val="none" w:sz="0" w:space="0" w:color="auto"/>
                    <w:left w:val="none" w:sz="0" w:space="0" w:color="auto"/>
                    <w:bottom w:val="none" w:sz="0" w:space="0" w:color="auto"/>
                    <w:right w:val="none" w:sz="0" w:space="0" w:color="auto"/>
                  </w:divBdr>
                  <w:divsChild>
                    <w:div w:id="1137380519">
                      <w:marLeft w:val="0"/>
                      <w:marRight w:val="0"/>
                      <w:marTop w:val="360"/>
                      <w:marBottom w:val="0"/>
                      <w:divBdr>
                        <w:top w:val="none" w:sz="0" w:space="0" w:color="auto"/>
                        <w:left w:val="none" w:sz="0" w:space="0" w:color="auto"/>
                        <w:bottom w:val="none" w:sz="0" w:space="0" w:color="auto"/>
                        <w:right w:val="none" w:sz="0" w:space="0" w:color="auto"/>
                      </w:divBdr>
                      <w:divsChild>
                        <w:div w:id="12973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2098">
                  <w:marLeft w:val="0"/>
                  <w:marRight w:val="0"/>
                  <w:marTop w:val="330"/>
                  <w:marBottom w:val="330"/>
                  <w:divBdr>
                    <w:top w:val="none" w:sz="0" w:space="0" w:color="auto"/>
                    <w:left w:val="none" w:sz="0" w:space="0" w:color="auto"/>
                    <w:bottom w:val="none" w:sz="0" w:space="0" w:color="auto"/>
                    <w:right w:val="none" w:sz="0" w:space="0" w:color="auto"/>
                  </w:divBdr>
                  <w:divsChild>
                    <w:div w:id="362900674">
                      <w:marLeft w:val="0"/>
                      <w:marRight w:val="0"/>
                      <w:marTop w:val="360"/>
                      <w:marBottom w:val="0"/>
                      <w:divBdr>
                        <w:top w:val="none" w:sz="0" w:space="0" w:color="auto"/>
                        <w:left w:val="none" w:sz="0" w:space="0" w:color="auto"/>
                        <w:bottom w:val="none" w:sz="0" w:space="0" w:color="auto"/>
                        <w:right w:val="none" w:sz="0" w:space="0" w:color="auto"/>
                      </w:divBdr>
                      <w:divsChild>
                        <w:div w:id="20396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35074">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349920412">
                      <w:marLeft w:val="360"/>
                      <w:marRight w:val="360"/>
                      <w:marTop w:val="180"/>
                      <w:marBottom w:val="360"/>
                      <w:divBdr>
                        <w:top w:val="none" w:sz="0" w:space="0" w:color="auto"/>
                        <w:left w:val="none" w:sz="0" w:space="0" w:color="auto"/>
                        <w:bottom w:val="none" w:sz="0" w:space="0" w:color="auto"/>
                        <w:right w:val="none" w:sz="0" w:space="0" w:color="auto"/>
                      </w:divBdr>
                      <w:divsChild>
                        <w:div w:id="886526896">
                          <w:marLeft w:val="0"/>
                          <w:marRight w:val="0"/>
                          <w:marTop w:val="330"/>
                          <w:marBottom w:val="330"/>
                          <w:divBdr>
                            <w:top w:val="none" w:sz="0" w:space="0" w:color="auto"/>
                            <w:left w:val="none" w:sz="0" w:space="0" w:color="auto"/>
                            <w:bottom w:val="none" w:sz="0" w:space="0" w:color="auto"/>
                            <w:right w:val="none" w:sz="0" w:space="0" w:color="auto"/>
                          </w:divBdr>
                          <w:divsChild>
                            <w:div w:id="1894005725">
                              <w:marLeft w:val="0"/>
                              <w:marRight w:val="0"/>
                              <w:marTop w:val="360"/>
                              <w:marBottom w:val="0"/>
                              <w:divBdr>
                                <w:top w:val="none" w:sz="0" w:space="0" w:color="auto"/>
                                <w:left w:val="none" w:sz="0" w:space="0" w:color="auto"/>
                                <w:bottom w:val="none" w:sz="0" w:space="0" w:color="auto"/>
                                <w:right w:val="none" w:sz="0" w:space="0" w:color="auto"/>
                              </w:divBdr>
                              <w:divsChild>
                                <w:div w:id="12158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92539">
                          <w:marLeft w:val="0"/>
                          <w:marRight w:val="0"/>
                          <w:marTop w:val="330"/>
                          <w:marBottom w:val="330"/>
                          <w:divBdr>
                            <w:top w:val="none" w:sz="0" w:space="0" w:color="auto"/>
                            <w:left w:val="none" w:sz="0" w:space="0" w:color="auto"/>
                            <w:bottom w:val="none" w:sz="0" w:space="0" w:color="auto"/>
                            <w:right w:val="none" w:sz="0" w:space="0" w:color="auto"/>
                          </w:divBdr>
                          <w:divsChild>
                            <w:div w:id="1751154275">
                              <w:marLeft w:val="0"/>
                              <w:marRight w:val="0"/>
                              <w:marTop w:val="360"/>
                              <w:marBottom w:val="0"/>
                              <w:divBdr>
                                <w:top w:val="none" w:sz="0" w:space="0" w:color="auto"/>
                                <w:left w:val="none" w:sz="0" w:space="0" w:color="auto"/>
                                <w:bottom w:val="none" w:sz="0" w:space="0" w:color="auto"/>
                                <w:right w:val="none" w:sz="0" w:space="0" w:color="auto"/>
                              </w:divBdr>
                              <w:divsChild>
                                <w:div w:id="51755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8730">
                          <w:marLeft w:val="0"/>
                          <w:marRight w:val="0"/>
                          <w:marTop w:val="330"/>
                          <w:marBottom w:val="330"/>
                          <w:divBdr>
                            <w:top w:val="none" w:sz="0" w:space="0" w:color="auto"/>
                            <w:left w:val="none" w:sz="0" w:space="0" w:color="auto"/>
                            <w:bottom w:val="none" w:sz="0" w:space="0" w:color="auto"/>
                            <w:right w:val="none" w:sz="0" w:space="0" w:color="auto"/>
                          </w:divBdr>
                          <w:divsChild>
                            <w:div w:id="32969685">
                              <w:marLeft w:val="0"/>
                              <w:marRight w:val="0"/>
                              <w:marTop w:val="360"/>
                              <w:marBottom w:val="0"/>
                              <w:divBdr>
                                <w:top w:val="none" w:sz="0" w:space="0" w:color="auto"/>
                                <w:left w:val="none" w:sz="0" w:space="0" w:color="auto"/>
                                <w:bottom w:val="none" w:sz="0" w:space="0" w:color="auto"/>
                                <w:right w:val="none" w:sz="0" w:space="0" w:color="auto"/>
                              </w:divBdr>
                              <w:divsChild>
                                <w:div w:id="13086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338990">
      <w:bodyDiv w:val="1"/>
      <w:marLeft w:val="0"/>
      <w:marRight w:val="0"/>
      <w:marTop w:val="0"/>
      <w:marBottom w:val="0"/>
      <w:divBdr>
        <w:top w:val="none" w:sz="0" w:space="0" w:color="auto"/>
        <w:left w:val="none" w:sz="0" w:space="0" w:color="auto"/>
        <w:bottom w:val="none" w:sz="0" w:space="0" w:color="auto"/>
        <w:right w:val="none" w:sz="0" w:space="0" w:color="auto"/>
      </w:divBdr>
      <w:divsChild>
        <w:div w:id="1721783922">
          <w:marLeft w:val="0"/>
          <w:marRight w:val="0"/>
          <w:marTop w:val="0"/>
          <w:marBottom w:val="240"/>
          <w:divBdr>
            <w:top w:val="none" w:sz="0" w:space="0" w:color="auto"/>
            <w:left w:val="none" w:sz="0" w:space="0" w:color="auto"/>
            <w:bottom w:val="none" w:sz="0" w:space="0" w:color="auto"/>
            <w:right w:val="none" w:sz="0" w:space="0" w:color="auto"/>
          </w:divBdr>
        </w:div>
      </w:divsChild>
    </w:div>
    <w:div w:id="1735010400">
      <w:bodyDiv w:val="1"/>
      <w:marLeft w:val="0"/>
      <w:marRight w:val="0"/>
      <w:marTop w:val="0"/>
      <w:marBottom w:val="0"/>
      <w:divBdr>
        <w:top w:val="none" w:sz="0" w:space="0" w:color="auto"/>
        <w:left w:val="none" w:sz="0" w:space="0" w:color="auto"/>
        <w:bottom w:val="none" w:sz="0" w:space="0" w:color="auto"/>
        <w:right w:val="none" w:sz="0" w:space="0" w:color="auto"/>
      </w:divBdr>
    </w:div>
    <w:div w:id="1738898357">
      <w:bodyDiv w:val="1"/>
      <w:marLeft w:val="0"/>
      <w:marRight w:val="0"/>
      <w:marTop w:val="0"/>
      <w:marBottom w:val="0"/>
      <w:divBdr>
        <w:top w:val="none" w:sz="0" w:space="0" w:color="auto"/>
        <w:left w:val="none" w:sz="0" w:space="0" w:color="auto"/>
        <w:bottom w:val="none" w:sz="0" w:space="0" w:color="auto"/>
        <w:right w:val="none" w:sz="0" w:space="0" w:color="auto"/>
      </w:divBdr>
      <w:divsChild>
        <w:div w:id="887257448">
          <w:marLeft w:val="0"/>
          <w:marRight w:val="0"/>
          <w:marTop w:val="0"/>
          <w:marBottom w:val="240"/>
          <w:divBdr>
            <w:top w:val="none" w:sz="0" w:space="0" w:color="auto"/>
            <w:left w:val="none" w:sz="0" w:space="0" w:color="auto"/>
            <w:bottom w:val="none" w:sz="0" w:space="0" w:color="auto"/>
            <w:right w:val="none" w:sz="0" w:space="0" w:color="auto"/>
          </w:divBdr>
        </w:div>
        <w:div w:id="1713923741">
          <w:marLeft w:val="0"/>
          <w:marRight w:val="0"/>
          <w:marTop w:val="0"/>
          <w:marBottom w:val="240"/>
          <w:divBdr>
            <w:top w:val="none" w:sz="0" w:space="0" w:color="auto"/>
            <w:left w:val="none" w:sz="0" w:space="0" w:color="auto"/>
            <w:bottom w:val="none" w:sz="0" w:space="0" w:color="auto"/>
            <w:right w:val="none" w:sz="0" w:space="0" w:color="auto"/>
          </w:divBdr>
        </w:div>
      </w:divsChild>
    </w:div>
    <w:div w:id="1740707643">
      <w:bodyDiv w:val="1"/>
      <w:marLeft w:val="0"/>
      <w:marRight w:val="0"/>
      <w:marTop w:val="0"/>
      <w:marBottom w:val="0"/>
      <w:divBdr>
        <w:top w:val="none" w:sz="0" w:space="0" w:color="auto"/>
        <w:left w:val="none" w:sz="0" w:space="0" w:color="auto"/>
        <w:bottom w:val="none" w:sz="0" w:space="0" w:color="auto"/>
        <w:right w:val="none" w:sz="0" w:space="0" w:color="auto"/>
      </w:divBdr>
    </w:div>
    <w:div w:id="1742295111">
      <w:bodyDiv w:val="1"/>
      <w:marLeft w:val="0"/>
      <w:marRight w:val="0"/>
      <w:marTop w:val="0"/>
      <w:marBottom w:val="0"/>
      <w:divBdr>
        <w:top w:val="none" w:sz="0" w:space="0" w:color="auto"/>
        <w:left w:val="none" w:sz="0" w:space="0" w:color="auto"/>
        <w:bottom w:val="none" w:sz="0" w:space="0" w:color="auto"/>
        <w:right w:val="none" w:sz="0" w:space="0" w:color="auto"/>
      </w:divBdr>
      <w:divsChild>
        <w:div w:id="1841502549">
          <w:marLeft w:val="0"/>
          <w:marRight w:val="0"/>
          <w:marTop w:val="0"/>
          <w:marBottom w:val="240"/>
          <w:divBdr>
            <w:top w:val="none" w:sz="0" w:space="0" w:color="auto"/>
            <w:left w:val="none" w:sz="0" w:space="0" w:color="auto"/>
            <w:bottom w:val="none" w:sz="0" w:space="0" w:color="auto"/>
            <w:right w:val="none" w:sz="0" w:space="0" w:color="auto"/>
          </w:divBdr>
        </w:div>
        <w:div w:id="1870332450">
          <w:marLeft w:val="0"/>
          <w:marRight w:val="0"/>
          <w:marTop w:val="0"/>
          <w:marBottom w:val="240"/>
          <w:divBdr>
            <w:top w:val="none" w:sz="0" w:space="0" w:color="auto"/>
            <w:left w:val="none" w:sz="0" w:space="0" w:color="auto"/>
            <w:bottom w:val="none" w:sz="0" w:space="0" w:color="auto"/>
            <w:right w:val="none" w:sz="0" w:space="0" w:color="auto"/>
          </w:divBdr>
        </w:div>
      </w:divsChild>
    </w:div>
    <w:div w:id="1742484172">
      <w:bodyDiv w:val="1"/>
      <w:marLeft w:val="0"/>
      <w:marRight w:val="0"/>
      <w:marTop w:val="0"/>
      <w:marBottom w:val="0"/>
      <w:divBdr>
        <w:top w:val="none" w:sz="0" w:space="0" w:color="auto"/>
        <w:left w:val="none" w:sz="0" w:space="0" w:color="auto"/>
        <w:bottom w:val="none" w:sz="0" w:space="0" w:color="auto"/>
        <w:right w:val="none" w:sz="0" w:space="0" w:color="auto"/>
      </w:divBdr>
      <w:divsChild>
        <w:div w:id="1057127445">
          <w:marLeft w:val="0"/>
          <w:marRight w:val="0"/>
          <w:marTop w:val="270"/>
          <w:marBottom w:val="270"/>
          <w:divBdr>
            <w:top w:val="none" w:sz="0" w:space="0" w:color="auto"/>
            <w:left w:val="none" w:sz="0" w:space="0" w:color="auto"/>
            <w:bottom w:val="none" w:sz="0" w:space="0" w:color="auto"/>
            <w:right w:val="none" w:sz="0" w:space="0" w:color="auto"/>
          </w:divBdr>
          <w:divsChild>
            <w:div w:id="93945236">
              <w:marLeft w:val="0"/>
              <w:marRight w:val="0"/>
              <w:marTop w:val="270"/>
              <w:marBottom w:val="270"/>
              <w:divBdr>
                <w:top w:val="none" w:sz="0" w:space="0" w:color="auto"/>
                <w:left w:val="none" w:sz="0" w:space="0" w:color="auto"/>
                <w:bottom w:val="none" w:sz="0" w:space="0" w:color="auto"/>
                <w:right w:val="none" w:sz="0" w:space="0" w:color="auto"/>
              </w:divBdr>
              <w:divsChild>
                <w:div w:id="100659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093236">
      <w:bodyDiv w:val="1"/>
      <w:marLeft w:val="0"/>
      <w:marRight w:val="0"/>
      <w:marTop w:val="0"/>
      <w:marBottom w:val="0"/>
      <w:divBdr>
        <w:top w:val="none" w:sz="0" w:space="0" w:color="auto"/>
        <w:left w:val="none" w:sz="0" w:space="0" w:color="auto"/>
        <w:bottom w:val="none" w:sz="0" w:space="0" w:color="auto"/>
        <w:right w:val="none" w:sz="0" w:space="0" w:color="auto"/>
      </w:divBdr>
      <w:divsChild>
        <w:div w:id="1245899">
          <w:marLeft w:val="0"/>
          <w:marRight w:val="0"/>
          <w:marTop w:val="330"/>
          <w:marBottom w:val="330"/>
          <w:divBdr>
            <w:top w:val="none" w:sz="0" w:space="0" w:color="auto"/>
            <w:left w:val="none" w:sz="0" w:space="0" w:color="auto"/>
            <w:bottom w:val="none" w:sz="0" w:space="0" w:color="auto"/>
            <w:right w:val="none" w:sz="0" w:space="0" w:color="auto"/>
          </w:divBdr>
          <w:divsChild>
            <w:div w:id="880674950">
              <w:marLeft w:val="0"/>
              <w:marRight w:val="0"/>
              <w:marTop w:val="360"/>
              <w:marBottom w:val="0"/>
              <w:divBdr>
                <w:top w:val="none" w:sz="0" w:space="0" w:color="auto"/>
                <w:left w:val="none" w:sz="0" w:space="0" w:color="auto"/>
                <w:bottom w:val="none" w:sz="0" w:space="0" w:color="auto"/>
                <w:right w:val="none" w:sz="0" w:space="0" w:color="auto"/>
              </w:divBdr>
              <w:divsChild>
                <w:div w:id="112986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98110">
          <w:marLeft w:val="0"/>
          <w:marRight w:val="0"/>
          <w:marTop w:val="330"/>
          <w:marBottom w:val="330"/>
          <w:divBdr>
            <w:top w:val="none" w:sz="0" w:space="0" w:color="auto"/>
            <w:left w:val="none" w:sz="0" w:space="0" w:color="auto"/>
            <w:bottom w:val="none" w:sz="0" w:space="0" w:color="auto"/>
            <w:right w:val="none" w:sz="0" w:space="0" w:color="auto"/>
          </w:divBdr>
          <w:divsChild>
            <w:div w:id="2069261920">
              <w:marLeft w:val="0"/>
              <w:marRight w:val="0"/>
              <w:marTop w:val="360"/>
              <w:marBottom w:val="0"/>
              <w:divBdr>
                <w:top w:val="none" w:sz="0" w:space="0" w:color="auto"/>
                <w:left w:val="none" w:sz="0" w:space="0" w:color="auto"/>
                <w:bottom w:val="none" w:sz="0" w:space="0" w:color="auto"/>
                <w:right w:val="none" w:sz="0" w:space="0" w:color="auto"/>
              </w:divBdr>
              <w:divsChild>
                <w:div w:id="197462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1317">
          <w:marLeft w:val="0"/>
          <w:marRight w:val="0"/>
          <w:marTop w:val="330"/>
          <w:marBottom w:val="330"/>
          <w:divBdr>
            <w:top w:val="none" w:sz="0" w:space="0" w:color="auto"/>
            <w:left w:val="none" w:sz="0" w:space="0" w:color="auto"/>
            <w:bottom w:val="none" w:sz="0" w:space="0" w:color="auto"/>
            <w:right w:val="none" w:sz="0" w:space="0" w:color="auto"/>
          </w:divBdr>
          <w:divsChild>
            <w:div w:id="269320022">
              <w:marLeft w:val="0"/>
              <w:marRight w:val="0"/>
              <w:marTop w:val="360"/>
              <w:marBottom w:val="0"/>
              <w:divBdr>
                <w:top w:val="none" w:sz="0" w:space="0" w:color="auto"/>
                <w:left w:val="none" w:sz="0" w:space="0" w:color="auto"/>
                <w:bottom w:val="none" w:sz="0" w:space="0" w:color="auto"/>
                <w:right w:val="none" w:sz="0" w:space="0" w:color="auto"/>
              </w:divBdr>
              <w:divsChild>
                <w:div w:id="18335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6002">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72817587">
              <w:marLeft w:val="0"/>
              <w:marRight w:val="0"/>
              <w:marTop w:val="0"/>
              <w:marBottom w:val="0"/>
              <w:divBdr>
                <w:top w:val="none" w:sz="0" w:space="0" w:color="auto"/>
                <w:left w:val="none" w:sz="0" w:space="0" w:color="auto"/>
                <w:bottom w:val="none" w:sz="0" w:space="0" w:color="auto"/>
                <w:right w:val="none" w:sz="0" w:space="0" w:color="auto"/>
              </w:divBdr>
            </w:div>
            <w:div w:id="1157108809">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744448951">
      <w:bodyDiv w:val="1"/>
      <w:marLeft w:val="0"/>
      <w:marRight w:val="0"/>
      <w:marTop w:val="0"/>
      <w:marBottom w:val="0"/>
      <w:divBdr>
        <w:top w:val="none" w:sz="0" w:space="0" w:color="auto"/>
        <w:left w:val="none" w:sz="0" w:space="0" w:color="auto"/>
        <w:bottom w:val="none" w:sz="0" w:space="0" w:color="auto"/>
        <w:right w:val="none" w:sz="0" w:space="0" w:color="auto"/>
      </w:divBdr>
    </w:div>
    <w:div w:id="1744910601">
      <w:bodyDiv w:val="1"/>
      <w:marLeft w:val="0"/>
      <w:marRight w:val="0"/>
      <w:marTop w:val="0"/>
      <w:marBottom w:val="0"/>
      <w:divBdr>
        <w:top w:val="none" w:sz="0" w:space="0" w:color="auto"/>
        <w:left w:val="none" w:sz="0" w:space="0" w:color="auto"/>
        <w:bottom w:val="none" w:sz="0" w:space="0" w:color="auto"/>
        <w:right w:val="none" w:sz="0" w:space="0" w:color="auto"/>
      </w:divBdr>
    </w:div>
    <w:div w:id="1745252726">
      <w:bodyDiv w:val="1"/>
      <w:marLeft w:val="0"/>
      <w:marRight w:val="0"/>
      <w:marTop w:val="0"/>
      <w:marBottom w:val="0"/>
      <w:divBdr>
        <w:top w:val="none" w:sz="0" w:space="0" w:color="auto"/>
        <w:left w:val="none" w:sz="0" w:space="0" w:color="auto"/>
        <w:bottom w:val="none" w:sz="0" w:space="0" w:color="auto"/>
        <w:right w:val="none" w:sz="0" w:space="0" w:color="auto"/>
      </w:divBdr>
    </w:div>
    <w:div w:id="1747072121">
      <w:bodyDiv w:val="1"/>
      <w:marLeft w:val="0"/>
      <w:marRight w:val="0"/>
      <w:marTop w:val="0"/>
      <w:marBottom w:val="0"/>
      <w:divBdr>
        <w:top w:val="none" w:sz="0" w:space="0" w:color="auto"/>
        <w:left w:val="none" w:sz="0" w:space="0" w:color="auto"/>
        <w:bottom w:val="none" w:sz="0" w:space="0" w:color="auto"/>
        <w:right w:val="none" w:sz="0" w:space="0" w:color="auto"/>
      </w:divBdr>
      <w:divsChild>
        <w:div w:id="1157258307">
          <w:marLeft w:val="0"/>
          <w:marRight w:val="0"/>
          <w:marTop w:val="0"/>
          <w:marBottom w:val="0"/>
          <w:divBdr>
            <w:top w:val="none" w:sz="0" w:space="0" w:color="auto"/>
            <w:left w:val="none" w:sz="0" w:space="0" w:color="auto"/>
            <w:bottom w:val="none" w:sz="0" w:space="0" w:color="auto"/>
            <w:right w:val="none" w:sz="0" w:space="0" w:color="auto"/>
          </w:divBdr>
          <w:divsChild>
            <w:div w:id="1612325555">
              <w:marLeft w:val="0"/>
              <w:marRight w:val="0"/>
              <w:marTop w:val="0"/>
              <w:marBottom w:val="0"/>
              <w:divBdr>
                <w:top w:val="none" w:sz="0" w:space="0" w:color="auto"/>
                <w:left w:val="none" w:sz="0" w:space="0" w:color="auto"/>
                <w:bottom w:val="none" w:sz="0" w:space="0" w:color="auto"/>
                <w:right w:val="none" w:sz="0" w:space="0" w:color="auto"/>
              </w:divBdr>
              <w:divsChild>
                <w:div w:id="56842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18734">
          <w:marLeft w:val="0"/>
          <w:marRight w:val="0"/>
          <w:marTop w:val="0"/>
          <w:marBottom w:val="0"/>
          <w:divBdr>
            <w:top w:val="none" w:sz="0" w:space="0" w:color="auto"/>
            <w:left w:val="none" w:sz="0" w:space="0" w:color="auto"/>
            <w:bottom w:val="none" w:sz="0" w:space="0" w:color="auto"/>
            <w:right w:val="none" w:sz="0" w:space="0" w:color="auto"/>
          </w:divBdr>
          <w:divsChild>
            <w:div w:id="2008635367">
              <w:marLeft w:val="0"/>
              <w:marRight w:val="0"/>
              <w:marTop w:val="0"/>
              <w:marBottom w:val="0"/>
              <w:divBdr>
                <w:top w:val="none" w:sz="0" w:space="0" w:color="auto"/>
                <w:left w:val="none" w:sz="0" w:space="0" w:color="auto"/>
                <w:bottom w:val="none" w:sz="0" w:space="0" w:color="auto"/>
                <w:right w:val="none" w:sz="0" w:space="0" w:color="auto"/>
              </w:divBdr>
              <w:divsChild>
                <w:div w:id="7234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77567">
      <w:bodyDiv w:val="1"/>
      <w:marLeft w:val="0"/>
      <w:marRight w:val="0"/>
      <w:marTop w:val="0"/>
      <w:marBottom w:val="0"/>
      <w:divBdr>
        <w:top w:val="none" w:sz="0" w:space="0" w:color="auto"/>
        <w:left w:val="none" w:sz="0" w:space="0" w:color="auto"/>
        <w:bottom w:val="none" w:sz="0" w:space="0" w:color="auto"/>
        <w:right w:val="none" w:sz="0" w:space="0" w:color="auto"/>
      </w:divBdr>
    </w:div>
    <w:div w:id="1751389279">
      <w:bodyDiv w:val="1"/>
      <w:marLeft w:val="0"/>
      <w:marRight w:val="0"/>
      <w:marTop w:val="0"/>
      <w:marBottom w:val="0"/>
      <w:divBdr>
        <w:top w:val="none" w:sz="0" w:space="0" w:color="auto"/>
        <w:left w:val="none" w:sz="0" w:space="0" w:color="auto"/>
        <w:bottom w:val="none" w:sz="0" w:space="0" w:color="auto"/>
        <w:right w:val="none" w:sz="0" w:space="0" w:color="auto"/>
      </w:divBdr>
    </w:div>
    <w:div w:id="1751468794">
      <w:bodyDiv w:val="1"/>
      <w:marLeft w:val="0"/>
      <w:marRight w:val="0"/>
      <w:marTop w:val="0"/>
      <w:marBottom w:val="0"/>
      <w:divBdr>
        <w:top w:val="none" w:sz="0" w:space="0" w:color="auto"/>
        <w:left w:val="none" w:sz="0" w:space="0" w:color="auto"/>
        <w:bottom w:val="none" w:sz="0" w:space="0" w:color="auto"/>
        <w:right w:val="none" w:sz="0" w:space="0" w:color="auto"/>
      </w:divBdr>
    </w:div>
    <w:div w:id="1752699388">
      <w:bodyDiv w:val="1"/>
      <w:marLeft w:val="0"/>
      <w:marRight w:val="0"/>
      <w:marTop w:val="0"/>
      <w:marBottom w:val="0"/>
      <w:divBdr>
        <w:top w:val="none" w:sz="0" w:space="0" w:color="auto"/>
        <w:left w:val="none" w:sz="0" w:space="0" w:color="auto"/>
        <w:bottom w:val="none" w:sz="0" w:space="0" w:color="auto"/>
        <w:right w:val="none" w:sz="0" w:space="0" w:color="auto"/>
      </w:divBdr>
      <w:divsChild>
        <w:div w:id="328556309">
          <w:blockQuote w:val="1"/>
          <w:marLeft w:val="0"/>
          <w:marRight w:val="0"/>
          <w:marTop w:val="0"/>
          <w:marBottom w:val="240"/>
          <w:divBdr>
            <w:top w:val="none" w:sz="0" w:space="0" w:color="auto"/>
            <w:left w:val="single" w:sz="24" w:space="12" w:color="DFE2E5"/>
            <w:bottom w:val="none" w:sz="0" w:space="0" w:color="auto"/>
            <w:right w:val="none" w:sz="0" w:space="0" w:color="auto"/>
          </w:divBdr>
        </w:div>
        <w:div w:id="378096645">
          <w:blockQuote w:val="1"/>
          <w:marLeft w:val="0"/>
          <w:marRight w:val="0"/>
          <w:marTop w:val="0"/>
          <w:marBottom w:val="240"/>
          <w:divBdr>
            <w:top w:val="none" w:sz="0" w:space="0" w:color="auto"/>
            <w:left w:val="single" w:sz="24" w:space="12" w:color="DFE2E5"/>
            <w:bottom w:val="none" w:sz="0" w:space="0" w:color="auto"/>
            <w:right w:val="none" w:sz="0" w:space="0" w:color="auto"/>
          </w:divBdr>
        </w:div>
        <w:div w:id="561334882">
          <w:marLeft w:val="0"/>
          <w:marRight w:val="0"/>
          <w:marTop w:val="0"/>
          <w:marBottom w:val="240"/>
          <w:divBdr>
            <w:top w:val="none" w:sz="0" w:space="0" w:color="auto"/>
            <w:left w:val="none" w:sz="0" w:space="0" w:color="auto"/>
            <w:bottom w:val="none" w:sz="0" w:space="0" w:color="auto"/>
            <w:right w:val="none" w:sz="0" w:space="0" w:color="auto"/>
          </w:divBdr>
        </w:div>
        <w:div w:id="577324045">
          <w:blockQuote w:val="1"/>
          <w:marLeft w:val="0"/>
          <w:marRight w:val="0"/>
          <w:marTop w:val="0"/>
          <w:marBottom w:val="240"/>
          <w:divBdr>
            <w:top w:val="none" w:sz="0" w:space="0" w:color="auto"/>
            <w:left w:val="single" w:sz="24" w:space="12" w:color="DFE2E5"/>
            <w:bottom w:val="none" w:sz="0" w:space="0" w:color="auto"/>
            <w:right w:val="none" w:sz="0" w:space="0" w:color="auto"/>
          </w:divBdr>
        </w:div>
        <w:div w:id="594094307">
          <w:blockQuote w:val="1"/>
          <w:marLeft w:val="0"/>
          <w:marRight w:val="0"/>
          <w:marTop w:val="0"/>
          <w:marBottom w:val="240"/>
          <w:divBdr>
            <w:top w:val="none" w:sz="0" w:space="0" w:color="auto"/>
            <w:left w:val="single" w:sz="24" w:space="12" w:color="DFE2E5"/>
            <w:bottom w:val="none" w:sz="0" w:space="0" w:color="auto"/>
            <w:right w:val="none" w:sz="0" w:space="0" w:color="auto"/>
          </w:divBdr>
        </w:div>
        <w:div w:id="1085608189">
          <w:blockQuote w:val="1"/>
          <w:marLeft w:val="0"/>
          <w:marRight w:val="0"/>
          <w:marTop w:val="0"/>
          <w:marBottom w:val="240"/>
          <w:divBdr>
            <w:top w:val="none" w:sz="0" w:space="0" w:color="auto"/>
            <w:left w:val="single" w:sz="24" w:space="12" w:color="DFE2E5"/>
            <w:bottom w:val="none" w:sz="0" w:space="0" w:color="auto"/>
            <w:right w:val="none" w:sz="0" w:space="0" w:color="auto"/>
          </w:divBdr>
        </w:div>
        <w:div w:id="1164980148">
          <w:blockQuote w:val="1"/>
          <w:marLeft w:val="0"/>
          <w:marRight w:val="0"/>
          <w:marTop w:val="0"/>
          <w:marBottom w:val="240"/>
          <w:divBdr>
            <w:top w:val="none" w:sz="0" w:space="0" w:color="auto"/>
            <w:left w:val="single" w:sz="24" w:space="12" w:color="DFE2E5"/>
            <w:bottom w:val="none" w:sz="0" w:space="0" w:color="auto"/>
            <w:right w:val="none" w:sz="0" w:space="0" w:color="auto"/>
          </w:divBdr>
        </w:div>
        <w:div w:id="1166172424">
          <w:blockQuote w:val="1"/>
          <w:marLeft w:val="0"/>
          <w:marRight w:val="0"/>
          <w:marTop w:val="0"/>
          <w:marBottom w:val="240"/>
          <w:divBdr>
            <w:top w:val="none" w:sz="0" w:space="0" w:color="auto"/>
            <w:left w:val="single" w:sz="24" w:space="12" w:color="DFE2E5"/>
            <w:bottom w:val="none" w:sz="0" w:space="0" w:color="auto"/>
            <w:right w:val="none" w:sz="0" w:space="0" w:color="auto"/>
          </w:divBdr>
        </w:div>
        <w:div w:id="1193807719">
          <w:blockQuote w:val="1"/>
          <w:marLeft w:val="0"/>
          <w:marRight w:val="0"/>
          <w:marTop w:val="0"/>
          <w:marBottom w:val="240"/>
          <w:divBdr>
            <w:top w:val="none" w:sz="0" w:space="0" w:color="auto"/>
            <w:left w:val="single" w:sz="24" w:space="12" w:color="DFE2E5"/>
            <w:bottom w:val="none" w:sz="0" w:space="0" w:color="auto"/>
            <w:right w:val="none" w:sz="0" w:space="0" w:color="auto"/>
          </w:divBdr>
        </w:div>
        <w:div w:id="1224292922">
          <w:blockQuote w:val="1"/>
          <w:marLeft w:val="0"/>
          <w:marRight w:val="0"/>
          <w:marTop w:val="0"/>
          <w:marBottom w:val="240"/>
          <w:divBdr>
            <w:top w:val="none" w:sz="0" w:space="0" w:color="auto"/>
            <w:left w:val="single" w:sz="24" w:space="12" w:color="DFE2E5"/>
            <w:bottom w:val="none" w:sz="0" w:space="0" w:color="auto"/>
            <w:right w:val="none" w:sz="0" w:space="0" w:color="auto"/>
          </w:divBdr>
        </w:div>
        <w:div w:id="1229993076">
          <w:blockQuote w:val="1"/>
          <w:marLeft w:val="0"/>
          <w:marRight w:val="0"/>
          <w:marTop w:val="0"/>
          <w:marBottom w:val="240"/>
          <w:divBdr>
            <w:top w:val="none" w:sz="0" w:space="0" w:color="auto"/>
            <w:left w:val="single" w:sz="24" w:space="12" w:color="DFE2E5"/>
            <w:bottom w:val="none" w:sz="0" w:space="0" w:color="auto"/>
            <w:right w:val="none" w:sz="0" w:space="0" w:color="auto"/>
          </w:divBdr>
        </w:div>
        <w:div w:id="1792742301">
          <w:blockQuote w:val="1"/>
          <w:marLeft w:val="0"/>
          <w:marRight w:val="0"/>
          <w:marTop w:val="0"/>
          <w:marBottom w:val="240"/>
          <w:divBdr>
            <w:top w:val="none" w:sz="0" w:space="0" w:color="auto"/>
            <w:left w:val="single" w:sz="24" w:space="12" w:color="DFE2E5"/>
            <w:bottom w:val="none" w:sz="0" w:space="0" w:color="auto"/>
            <w:right w:val="none" w:sz="0" w:space="0" w:color="auto"/>
          </w:divBdr>
        </w:div>
        <w:div w:id="1859537837">
          <w:blockQuote w:val="1"/>
          <w:marLeft w:val="0"/>
          <w:marRight w:val="0"/>
          <w:marTop w:val="0"/>
          <w:marBottom w:val="240"/>
          <w:divBdr>
            <w:top w:val="none" w:sz="0" w:space="0" w:color="auto"/>
            <w:left w:val="single" w:sz="24" w:space="12" w:color="DFE2E5"/>
            <w:bottom w:val="none" w:sz="0" w:space="0" w:color="auto"/>
            <w:right w:val="none" w:sz="0" w:space="0" w:color="auto"/>
          </w:divBdr>
        </w:div>
        <w:div w:id="187781682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754080238">
      <w:bodyDiv w:val="1"/>
      <w:marLeft w:val="0"/>
      <w:marRight w:val="0"/>
      <w:marTop w:val="0"/>
      <w:marBottom w:val="0"/>
      <w:divBdr>
        <w:top w:val="none" w:sz="0" w:space="0" w:color="auto"/>
        <w:left w:val="none" w:sz="0" w:space="0" w:color="auto"/>
        <w:bottom w:val="none" w:sz="0" w:space="0" w:color="auto"/>
        <w:right w:val="none" w:sz="0" w:space="0" w:color="auto"/>
      </w:divBdr>
      <w:divsChild>
        <w:div w:id="2040161430">
          <w:marLeft w:val="0"/>
          <w:marRight w:val="0"/>
          <w:marTop w:val="0"/>
          <w:marBottom w:val="0"/>
          <w:divBdr>
            <w:top w:val="none" w:sz="0" w:space="0" w:color="auto"/>
            <w:left w:val="none" w:sz="0" w:space="0" w:color="auto"/>
            <w:bottom w:val="none" w:sz="0" w:space="0" w:color="auto"/>
            <w:right w:val="none" w:sz="0" w:space="0" w:color="auto"/>
          </w:divBdr>
          <w:divsChild>
            <w:div w:id="572355052">
              <w:marLeft w:val="0"/>
              <w:marRight w:val="0"/>
              <w:marTop w:val="0"/>
              <w:marBottom w:val="0"/>
              <w:divBdr>
                <w:top w:val="none" w:sz="0" w:space="0" w:color="auto"/>
                <w:left w:val="none" w:sz="0" w:space="0" w:color="auto"/>
                <w:bottom w:val="none" w:sz="0" w:space="0" w:color="auto"/>
                <w:right w:val="none" w:sz="0" w:space="0" w:color="auto"/>
              </w:divBdr>
              <w:divsChild>
                <w:div w:id="743920">
                  <w:marLeft w:val="0"/>
                  <w:marRight w:val="0"/>
                  <w:marTop w:val="0"/>
                  <w:marBottom w:val="0"/>
                  <w:divBdr>
                    <w:top w:val="none" w:sz="0" w:space="0" w:color="auto"/>
                    <w:left w:val="none" w:sz="0" w:space="0" w:color="auto"/>
                    <w:bottom w:val="none" w:sz="0" w:space="0" w:color="auto"/>
                    <w:right w:val="none" w:sz="0" w:space="0" w:color="auto"/>
                  </w:divBdr>
                </w:div>
                <w:div w:id="7410550">
                  <w:marLeft w:val="0"/>
                  <w:marRight w:val="0"/>
                  <w:marTop w:val="330"/>
                  <w:marBottom w:val="330"/>
                  <w:divBdr>
                    <w:top w:val="none" w:sz="0" w:space="0" w:color="auto"/>
                    <w:left w:val="none" w:sz="0" w:space="0" w:color="auto"/>
                    <w:bottom w:val="none" w:sz="0" w:space="0" w:color="auto"/>
                    <w:right w:val="none" w:sz="0" w:space="0" w:color="auto"/>
                  </w:divBdr>
                  <w:divsChild>
                    <w:div w:id="1194003874">
                      <w:marLeft w:val="0"/>
                      <w:marRight w:val="0"/>
                      <w:marTop w:val="360"/>
                      <w:marBottom w:val="0"/>
                      <w:divBdr>
                        <w:top w:val="none" w:sz="0" w:space="0" w:color="auto"/>
                        <w:left w:val="none" w:sz="0" w:space="0" w:color="auto"/>
                        <w:bottom w:val="none" w:sz="0" w:space="0" w:color="auto"/>
                        <w:right w:val="none" w:sz="0" w:space="0" w:color="auto"/>
                      </w:divBdr>
                      <w:divsChild>
                        <w:div w:id="742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2207">
                  <w:marLeft w:val="0"/>
                  <w:marRight w:val="0"/>
                  <w:marTop w:val="330"/>
                  <w:marBottom w:val="330"/>
                  <w:divBdr>
                    <w:top w:val="none" w:sz="0" w:space="0" w:color="auto"/>
                    <w:left w:val="none" w:sz="0" w:space="0" w:color="auto"/>
                    <w:bottom w:val="none" w:sz="0" w:space="0" w:color="auto"/>
                    <w:right w:val="none" w:sz="0" w:space="0" w:color="auto"/>
                  </w:divBdr>
                  <w:divsChild>
                    <w:div w:id="398747025">
                      <w:marLeft w:val="0"/>
                      <w:marRight w:val="0"/>
                      <w:marTop w:val="360"/>
                      <w:marBottom w:val="0"/>
                      <w:divBdr>
                        <w:top w:val="none" w:sz="0" w:space="0" w:color="auto"/>
                        <w:left w:val="none" w:sz="0" w:space="0" w:color="auto"/>
                        <w:bottom w:val="none" w:sz="0" w:space="0" w:color="auto"/>
                        <w:right w:val="none" w:sz="0" w:space="0" w:color="auto"/>
                      </w:divBdr>
                      <w:divsChild>
                        <w:div w:id="21374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561">
                  <w:marLeft w:val="0"/>
                  <w:marRight w:val="0"/>
                  <w:marTop w:val="330"/>
                  <w:marBottom w:val="330"/>
                  <w:divBdr>
                    <w:top w:val="none" w:sz="0" w:space="0" w:color="auto"/>
                    <w:left w:val="none" w:sz="0" w:space="0" w:color="auto"/>
                    <w:bottom w:val="none" w:sz="0" w:space="0" w:color="auto"/>
                    <w:right w:val="none" w:sz="0" w:space="0" w:color="auto"/>
                  </w:divBdr>
                  <w:divsChild>
                    <w:div w:id="1397702691">
                      <w:marLeft w:val="0"/>
                      <w:marRight w:val="0"/>
                      <w:marTop w:val="360"/>
                      <w:marBottom w:val="0"/>
                      <w:divBdr>
                        <w:top w:val="none" w:sz="0" w:space="0" w:color="auto"/>
                        <w:left w:val="none" w:sz="0" w:space="0" w:color="auto"/>
                        <w:bottom w:val="none" w:sz="0" w:space="0" w:color="auto"/>
                        <w:right w:val="none" w:sz="0" w:space="0" w:color="auto"/>
                      </w:divBdr>
                      <w:divsChild>
                        <w:div w:id="55863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3982">
                  <w:marLeft w:val="0"/>
                  <w:marRight w:val="0"/>
                  <w:marTop w:val="330"/>
                  <w:marBottom w:val="330"/>
                  <w:divBdr>
                    <w:top w:val="none" w:sz="0" w:space="0" w:color="auto"/>
                    <w:left w:val="none" w:sz="0" w:space="0" w:color="auto"/>
                    <w:bottom w:val="none" w:sz="0" w:space="0" w:color="auto"/>
                    <w:right w:val="none" w:sz="0" w:space="0" w:color="auto"/>
                  </w:divBdr>
                  <w:divsChild>
                    <w:div w:id="250435450">
                      <w:marLeft w:val="0"/>
                      <w:marRight w:val="0"/>
                      <w:marTop w:val="360"/>
                      <w:marBottom w:val="0"/>
                      <w:divBdr>
                        <w:top w:val="none" w:sz="0" w:space="0" w:color="auto"/>
                        <w:left w:val="none" w:sz="0" w:space="0" w:color="auto"/>
                        <w:bottom w:val="none" w:sz="0" w:space="0" w:color="auto"/>
                        <w:right w:val="none" w:sz="0" w:space="0" w:color="auto"/>
                      </w:divBdr>
                      <w:divsChild>
                        <w:div w:id="3262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2392">
                  <w:marLeft w:val="0"/>
                  <w:marRight w:val="0"/>
                  <w:marTop w:val="330"/>
                  <w:marBottom w:val="330"/>
                  <w:divBdr>
                    <w:top w:val="none" w:sz="0" w:space="0" w:color="auto"/>
                    <w:left w:val="none" w:sz="0" w:space="0" w:color="auto"/>
                    <w:bottom w:val="none" w:sz="0" w:space="0" w:color="auto"/>
                    <w:right w:val="none" w:sz="0" w:space="0" w:color="auto"/>
                  </w:divBdr>
                  <w:divsChild>
                    <w:div w:id="884368792">
                      <w:marLeft w:val="0"/>
                      <w:marRight w:val="0"/>
                      <w:marTop w:val="360"/>
                      <w:marBottom w:val="0"/>
                      <w:divBdr>
                        <w:top w:val="none" w:sz="0" w:space="0" w:color="auto"/>
                        <w:left w:val="none" w:sz="0" w:space="0" w:color="auto"/>
                        <w:bottom w:val="none" w:sz="0" w:space="0" w:color="auto"/>
                        <w:right w:val="none" w:sz="0" w:space="0" w:color="auto"/>
                      </w:divBdr>
                      <w:divsChild>
                        <w:div w:id="17733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1805">
                  <w:marLeft w:val="0"/>
                  <w:marRight w:val="0"/>
                  <w:marTop w:val="0"/>
                  <w:marBottom w:val="0"/>
                  <w:divBdr>
                    <w:top w:val="none" w:sz="0" w:space="0" w:color="auto"/>
                    <w:left w:val="none" w:sz="0" w:space="0" w:color="auto"/>
                    <w:bottom w:val="none" w:sz="0" w:space="0" w:color="auto"/>
                    <w:right w:val="none" w:sz="0" w:space="0" w:color="auto"/>
                  </w:divBdr>
                </w:div>
                <w:div w:id="553008554">
                  <w:marLeft w:val="0"/>
                  <w:marRight w:val="0"/>
                  <w:marTop w:val="0"/>
                  <w:marBottom w:val="0"/>
                  <w:divBdr>
                    <w:top w:val="none" w:sz="0" w:space="0" w:color="auto"/>
                    <w:left w:val="none" w:sz="0" w:space="0" w:color="auto"/>
                    <w:bottom w:val="none" w:sz="0" w:space="0" w:color="auto"/>
                    <w:right w:val="none" w:sz="0" w:space="0" w:color="auto"/>
                  </w:divBdr>
                </w:div>
                <w:div w:id="586883596">
                  <w:marLeft w:val="0"/>
                  <w:marRight w:val="0"/>
                  <w:marTop w:val="330"/>
                  <w:marBottom w:val="330"/>
                  <w:divBdr>
                    <w:top w:val="none" w:sz="0" w:space="0" w:color="auto"/>
                    <w:left w:val="none" w:sz="0" w:space="0" w:color="auto"/>
                    <w:bottom w:val="none" w:sz="0" w:space="0" w:color="auto"/>
                    <w:right w:val="none" w:sz="0" w:space="0" w:color="auto"/>
                  </w:divBdr>
                  <w:divsChild>
                    <w:div w:id="406004679">
                      <w:marLeft w:val="0"/>
                      <w:marRight w:val="0"/>
                      <w:marTop w:val="360"/>
                      <w:marBottom w:val="0"/>
                      <w:divBdr>
                        <w:top w:val="none" w:sz="0" w:space="0" w:color="auto"/>
                        <w:left w:val="none" w:sz="0" w:space="0" w:color="auto"/>
                        <w:bottom w:val="none" w:sz="0" w:space="0" w:color="auto"/>
                        <w:right w:val="none" w:sz="0" w:space="0" w:color="auto"/>
                      </w:divBdr>
                      <w:divsChild>
                        <w:div w:id="20149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6784">
                  <w:marLeft w:val="0"/>
                  <w:marRight w:val="0"/>
                  <w:marTop w:val="330"/>
                  <w:marBottom w:val="330"/>
                  <w:divBdr>
                    <w:top w:val="none" w:sz="0" w:space="0" w:color="auto"/>
                    <w:left w:val="none" w:sz="0" w:space="0" w:color="auto"/>
                    <w:bottom w:val="none" w:sz="0" w:space="0" w:color="auto"/>
                    <w:right w:val="none" w:sz="0" w:space="0" w:color="auto"/>
                  </w:divBdr>
                  <w:divsChild>
                    <w:div w:id="1935094822">
                      <w:marLeft w:val="0"/>
                      <w:marRight w:val="0"/>
                      <w:marTop w:val="360"/>
                      <w:marBottom w:val="0"/>
                      <w:divBdr>
                        <w:top w:val="none" w:sz="0" w:space="0" w:color="auto"/>
                        <w:left w:val="none" w:sz="0" w:space="0" w:color="auto"/>
                        <w:bottom w:val="none" w:sz="0" w:space="0" w:color="auto"/>
                        <w:right w:val="none" w:sz="0" w:space="0" w:color="auto"/>
                      </w:divBdr>
                      <w:divsChild>
                        <w:div w:id="9517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2960">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987393545">
                      <w:marLeft w:val="0"/>
                      <w:marRight w:val="0"/>
                      <w:marTop w:val="0"/>
                      <w:marBottom w:val="0"/>
                      <w:divBdr>
                        <w:top w:val="none" w:sz="0" w:space="0" w:color="auto"/>
                        <w:left w:val="none" w:sz="0" w:space="0" w:color="auto"/>
                        <w:bottom w:val="none" w:sz="0" w:space="0" w:color="auto"/>
                        <w:right w:val="none" w:sz="0" w:space="0" w:color="auto"/>
                      </w:divBdr>
                    </w:div>
                    <w:div w:id="1793550938">
                      <w:marLeft w:val="360"/>
                      <w:marRight w:val="360"/>
                      <w:marTop w:val="180"/>
                      <w:marBottom w:val="360"/>
                      <w:divBdr>
                        <w:top w:val="none" w:sz="0" w:space="0" w:color="auto"/>
                        <w:left w:val="none" w:sz="0" w:space="0" w:color="auto"/>
                        <w:bottom w:val="none" w:sz="0" w:space="0" w:color="auto"/>
                        <w:right w:val="none" w:sz="0" w:space="0" w:color="auto"/>
                      </w:divBdr>
                      <w:divsChild>
                        <w:div w:id="375082579">
                          <w:marLeft w:val="0"/>
                          <w:marRight w:val="0"/>
                          <w:marTop w:val="330"/>
                          <w:marBottom w:val="330"/>
                          <w:divBdr>
                            <w:top w:val="none" w:sz="0" w:space="0" w:color="auto"/>
                            <w:left w:val="none" w:sz="0" w:space="0" w:color="auto"/>
                            <w:bottom w:val="none" w:sz="0" w:space="0" w:color="auto"/>
                            <w:right w:val="none" w:sz="0" w:space="0" w:color="auto"/>
                          </w:divBdr>
                          <w:divsChild>
                            <w:div w:id="1168059235">
                              <w:marLeft w:val="0"/>
                              <w:marRight w:val="0"/>
                              <w:marTop w:val="360"/>
                              <w:marBottom w:val="0"/>
                              <w:divBdr>
                                <w:top w:val="none" w:sz="0" w:space="0" w:color="auto"/>
                                <w:left w:val="none" w:sz="0" w:space="0" w:color="auto"/>
                                <w:bottom w:val="none" w:sz="0" w:space="0" w:color="auto"/>
                                <w:right w:val="none" w:sz="0" w:space="0" w:color="auto"/>
                              </w:divBdr>
                              <w:divsChild>
                                <w:div w:id="195979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992545">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24662618">
                      <w:marLeft w:val="0"/>
                      <w:marRight w:val="0"/>
                      <w:marTop w:val="0"/>
                      <w:marBottom w:val="0"/>
                      <w:divBdr>
                        <w:top w:val="none" w:sz="0" w:space="0" w:color="auto"/>
                        <w:left w:val="none" w:sz="0" w:space="0" w:color="auto"/>
                        <w:bottom w:val="none" w:sz="0" w:space="0" w:color="auto"/>
                        <w:right w:val="none" w:sz="0" w:space="0" w:color="auto"/>
                      </w:divBdr>
                    </w:div>
                    <w:div w:id="530455051">
                      <w:marLeft w:val="360"/>
                      <w:marRight w:val="360"/>
                      <w:marTop w:val="180"/>
                      <w:marBottom w:val="360"/>
                      <w:divBdr>
                        <w:top w:val="none" w:sz="0" w:space="0" w:color="auto"/>
                        <w:left w:val="none" w:sz="0" w:space="0" w:color="auto"/>
                        <w:bottom w:val="none" w:sz="0" w:space="0" w:color="auto"/>
                        <w:right w:val="none" w:sz="0" w:space="0" w:color="auto"/>
                      </w:divBdr>
                    </w:div>
                  </w:divsChild>
                </w:div>
                <w:div w:id="1014379437">
                  <w:marLeft w:val="0"/>
                  <w:marRight w:val="0"/>
                  <w:marTop w:val="330"/>
                  <w:marBottom w:val="330"/>
                  <w:divBdr>
                    <w:top w:val="none" w:sz="0" w:space="0" w:color="auto"/>
                    <w:left w:val="none" w:sz="0" w:space="0" w:color="auto"/>
                    <w:bottom w:val="none" w:sz="0" w:space="0" w:color="auto"/>
                    <w:right w:val="none" w:sz="0" w:space="0" w:color="auto"/>
                  </w:divBdr>
                  <w:divsChild>
                    <w:div w:id="1342053309">
                      <w:marLeft w:val="0"/>
                      <w:marRight w:val="0"/>
                      <w:marTop w:val="360"/>
                      <w:marBottom w:val="0"/>
                      <w:divBdr>
                        <w:top w:val="none" w:sz="0" w:space="0" w:color="auto"/>
                        <w:left w:val="none" w:sz="0" w:space="0" w:color="auto"/>
                        <w:bottom w:val="none" w:sz="0" w:space="0" w:color="auto"/>
                        <w:right w:val="none" w:sz="0" w:space="0" w:color="auto"/>
                      </w:divBdr>
                      <w:divsChild>
                        <w:div w:id="6993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63995">
                  <w:marLeft w:val="0"/>
                  <w:marRight w:val="0"/>
                  <w:marTop w:val="330"/>
                  <w:marBottom w:val="330"/>
                  <w:divBdr>
                    <w:top w:val="none" w:sz="0" w:space="0" w:color="auto"/>
                    <w:left w:val="none" w:sz="0" w:space="0" w:color="auto"/>
                    <w:bottom w:val="none" w:sz="0" w:space="0" w:color="auto"/>
                    <w:right w:val="none" w:sz="0" w:space="0" w:color="auto"/>
                  </w:divBdr>
                  <w:divsChild>
                    <w:div w:id="1907913267">
                      <w:marLeft w:val="0"/>
                      <w:marRight w:val="0"/>
                      <w:marTop w:val="360"/>
                      <w:marBottom w:val="0"/>
                      <w:divBdr>
                        <w:top w:val="none" w:sz="0" w:space="0" w:color="auto"/>
                        <w:left w:val="none" w:sz="0" w:space="0" w:color="auto"/>
                        <w:bottom w:val="none" w:sz="0" w:space="0" w:color="auto"/>
                        <w:right w:val="none" w:sz="0" w:space="0" w:color="auto"/>
                      </w:divBdr>
                      <w:divsChild>
                        <w:div w:id="141971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80695">
                  <w:marLeft w:val="0"/>
                  <w:marRight w:val="0"/>
                  <w:marTop w:val="330"/>
                  <w:marBottom w:val="330"/>
                  <w:divBdr>
                    <w:top w:val="none" w:sz="0" w:space="0" w:color="auto"/>
                    <w:left w:val="none" w:sz="0" w:space="0" w:color="auto"/>
                    <w:bottom w:val="none" w:sz="0" w:space="0" w:color="auto"/>
                    <w:right w:val="none" w:sz="0" w:space="0" w:color="auto"/>
                  </w:divBdr>
                  <w:divsChild>
                    <w:div w:id="1818646193">
                      <w:marLeft w:val="0"/>
                      <w:marRight w:val="0"/>
                      <w:marTop w:val="360"/>
                      <w:marBottom w:val="0"/>
                      <w:divBdr>
                        <w:top w:val="none" w:sz="0" w:space="0" w:color="auto"/>
                        <w:left w:val="none" w:sz="0" w:space="0" w:color="auto"/>
                        <w:bottom w:val="none" w:sz="0" w:space="0" w:color="auto"/>
                        <w:right w:val="none" w:sz="0" w:space="0" w:color="auto"/>
                      </w:divBdr>
                      <w:divsChild>
                        <w:div w:id="175735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5574">
                  <w:marLeft w:val="0"/>
                  <w:marRight w:val="0"/>
                  <w:marTop w:val="0"/>
                  <w:marBottom w:val="0"/>
                  <w:divBdr>
                    <w:top w:val="none" w:sz="0" w:space="0" w:color="auto"/>
                    <w:left w:val="none" w:sz="0" w:space="0" w:color="auto"/>
                    <w:bottom w:val="none" w:sz="0" w:space="0" w:color="auto"/>
                    <w:right w:val="none" w:sz="0" w:space="0" w:color="auto"/>
                  </w:divBdr>
                </w:div>
                <w:div w:id="1954481438">
                  <w:marLeft w:val="0"/>
                  <w:marRight w:val="0"/>
                  <w:marTop w:val="330"/>
                  <w:marBottom w:val="330"/>
                  <w:divBdr>
                    <w:top w:val="none" w:sz="0" w:space="0" w:color="auto"/>
                    <w:left w:val="none" w:sz="0" w:space="0" w:color="auto"/>
                    <w:bottom w:val="none" w:sz="0" w:space="0" w:color="auto"/>
                    <w:right w:val="none" w:sz="0" w:space="0" w:color="auto"/>
                  </w:divBdr>
                  <w:divsChild>
                    <w:div w:id="105394866">
                      <w:marLeft w:val="0"/>
                      <w:marRight w:val="0"/>
                      <w:marTop w:val="360"/>
                      <w:marBottom w:val="0"/>
                      <w:divBdr>
                        <w:top w:val="none" w:sz="0" w:space="0" w:color="auto"/>
                        <w:left w:val="none" w:sz="0" w:space="0" w:color="auto"/>
                        <w:bottom w:val="none" w:sz="0" w:space="0" w:color="auto"/>
                        <w:right w:val="none" w:sz="0" w:space="0" w:color="auto"/>
                      </w:divBdr>
                      <w:divsChild>
                        <w:div w:id="13748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1965">
                  <w:marLeft w:val="0"/>
                  <w:marRight w:val="0"/>
                  <w:marTop w:val="330"/>
                  <w:marBottom w:val="330"/>
                  <w:divBdr>
                    <w:top w:val="none" w:sz="0" w:space="0" w:color="auto"/>
                    <w:left w:val="none" w:sz="0" w:space="0" w:color="auto"/>
                    <w:bottom w:val="none" w:sz="0" w:space="0" w:color="auto"/>
                    <w:right w:val="none" w:sz="0" w:space="0" w:color="auto"/>
                  </w:divBdr>
                  <w:divsChild>
                    <w:div w:id="1138912307">
                      <w:marLeft w:val="0"/>
                      <w:marRight w:val="0"/>
                      <w:marTop w:val="360"/>
                      <w:marBottom w:val="0"/>
                      <w:divBdr>
                        <w:top w:val="none" w:sz="0" w:space="0" w:color="auto"/>
                        <w:left w:val="none" w:sz="0" w:space="0" w:color="auto"/>
                        <w:bottom w:val="none" w:sz="0" w:space="0" w:color="auto"/>
                        <w:right w:val="none" w:sz="0" w:space="0" w:color="auto"/>
                      </w:divBdr>
                      <w:divsChild>
                        <w:div w:id="47175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033738">
              <w:marLeft w:val="0"/>
              <w:marRight w:val="0"/>
              <w:marTop w:val="600"/>
              <w:marBottom w:val="0"/>
              <w:divBdr>
                <w:top w:val="single" w:sz="6" w:space="0" w:color="CFCFCF"/>
                <w:left w:val="single" w:sz="6" w:space="0" w:color="CFCFCF"/>
                <w:bottom w:val="single" w:sz="6" w:space="0" w:color="CFCFCF"/>
                <w:right w:val="single" w:sz="6" w:space="0" w:color="CFCFCF"/>
              </w:divBdr>
            </w:div>
          </w:divsChild>
        </w:div>
      </w:divsChild>
    </w:div>
    <w:div w:id="1756824454">
      <w:bodyDiv w:val="1"/>
      <w:marLeft w:val="0"/>
      <w:marRight w:val="0"/>
      <w:marTop w:val="0"/>
      <w:marBottom w:val="0"/>
      <w:divBdr>
        <w:top w:val="none" w:sz="0" w:space="0" w:color="auto"/>
        <w:left w:val="none" w:sz="0" w:space="0" w:color="auto"/>
        <w:bottom w:val="none" w:sz="0" w:space="0" w:color="auto"/>
        <w:right w:val="none" w:sz="0" w:space="0" w:color="auto"/>
      </w:divBdr>
      <w:divsChild>
        <w:div w:id="588465917">
          <w:marLeft w:val="0"/>
          <w:marRight w:val="0"/>
          <w:marTop w:val="0"/>
          <w:marBottom w:val="0"/>
          <w:divBdr>
            <w:top w:val="none" w:sz="0" w:space="0" w:color="auto"/>
            <w:left w:val="none" w:sz="0" w:space="0" w:color="auto"/>
            <w:bottom w:val="none" w:sz="0" w:space="0" w:color="auto"/>
            <w:right w:val="none" w:sz="0" w:space="0" w:color="auto"/>
          </w:divBdr>
          <w:divsChild>
            <w:div w:id="1383401550">
              <w:marLeft w:val="0"/>
              <w:marRight w:val="0"/>
              <w:marTop w:val="0"/>
              <w:marBottom w:val="0"/>
              <w:divBdr>
                <w:top w:val="none" w:sz="0" w:space="0" w:color="auto"/>
                <w:left w:val="none" w:sz="0" w:space="0" w:color="auto"/>
                <w:bottom w:val="none" w:sz="0" w:space="0" w:color="auto"/>
                <w:right w:val="none" w:sz="0" w:space="0" w:color="auto"/>
              </w:divBdr>
              <w:divsChild>
                <w:div w:id="8592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12243">
      <w:bodyDiv w:val="1"/>
      <w:marLeft w:val="0"/>
      <w:marRight w:val="0"/>
      <w:marTop w:val="0"/>
      <w:marBottom w:val="0"/>
      <w:divBdr>
        <w:top w:val="none" w:sz="0" w:space="0" w:color="auto"/>
        <w:left w:val="none" w:sz="0" w:space="0" w:color="auto"/>
        <w:bottom w:val="none" w:sz="0" w:space="0" w:color="auto"/>
        <w:right w:val="none" w:sz="0" w:space="0" w:color="auto"/>
      </w:divBdr>
      <w:divsChild>
        <w:div w:id="170410404">
          <w:marLeft w:val="0"/>
          <w:marRight w:val="0"/>
          <w:marTop w:val="0"/>
          <w:marBottom w:val="240"/>
          <w:divBdr>
            <w:top w:val="none" w:sz="0" w:space="0" w:color="auto"/>
            <w:left w:val="none" w:sz="0" w:space="0" w:color="auto"/>
            <w:bottom w:val="none" w:sz="0" w:space="0" w:color="auto"/>
            <w:right w:val="none" w:sz="0" w:space="0" w:color="auto"/>
          </w:divBdr>
        </w:div>
        <w:div w:id="1084108922">
          <w:marLeft w:val="0"/>
          <w:marRight w:val="0"/>
          <w:marTop w:val="0"/>
          <w:marBottom w:val="240"/>
          <w:divBdr>
            <w:top w:val="none" w:sz="0" w:space="0" w:color="auto"/>
            <w:left w:val="none" w:sz="0" w:space="0" w:color="auto"/>
            <w:bottom w:val="none" w:sz="0" w:space="0" w:color="auto"/>
            <w:right w:val="none" w:sz="0" w:space="0" w:color="auto"/>
          </w:divBdr>
        </w:div>
        <w:div w:id="1275668987">
          <w:marLeft w:val="0"/>
          <w:marRight w:val="0"/>
          <w:marTop w:val="0"/>
          <w:marBottom w:val="240"/>
          <w:divBdr>
            <w:top w:val="none" w:sz="0" w:space="0" w:color="auto"/>
            <w:left w:val="none" w:sz="0" w:space="0" w:color="auto"/>
            <w:bottom w:val="none" w:sz="0" w:space="0" w:color="auto"/>
            <w:right w:val="none" w:sz="0" w:space="0" w:color="auto"/>
          </w:divBdr>
        </w:div>
        <w:div w:id="1575357543">
          <w:marLeft w:val="0"/>
          <w:marRight w:val="0"/>
          <w:marTop w:val="0"/>
          <w:marBottom w:val="240"/>
          <w:divBdr>
            <w:top w:val="none" w:sz="0" w:space="0" w:color="auto"/>
            <w:left w:val="none" w:sz="0" w:space="0" w:color="auto"/>
            <w:bottom w:val="none" w:sz="0" w:space="0" w:color="auto"/>
            <w:right w:val="none" w:sz="0" w:space="0" w:color="auto"/>
          </w:divBdr>
        </w:div>
      </w:divsChild>
    </w:div>
    <w:div w:id="1762025939">
      <w:bodyDiv w:val="1"/>
      <w:marLeft w:val="0"/>
      <w:marRight w:val="0"/>
      <w:marTop w:val="0"/>
      <w:marBottom w:val="0"/>
      <w:divBdr>
        <w:top w:val="none" w:sz="0" w:space="0" w:color="auto"/>
        <w:left w:val="none" w:sz="0" w:space="0" w:color="auto"/>
        <w:bottom w:val="none" w:sz="0" w:space="0" w:color="auto"/>
        <w:right w:val="none" w:sz="0" w:space="0" w:color="auto"/>
      </w:divBdr>
    </w:div>
    <w:div w:id="1762988877">
      <w:bodyDiv w:val="1"/>
      <w:marLeft w:val="0"/>
      <w:marRight w:val="0"/>
      <w:marTop w:val="0"/>
      <w:marBottom w:val="0"/>
      <w:divBdr>
        <w:top w:val="none" w:sz="0" w:space="0" w:color="auto"/>
        <w:left w:val="none" w:sz="0" w:space="0" w:color="auto"/>
        <w:bottom w:val="none" w:sz="0" w:space="0" w:color="auto"/>
        <w:right w:val="none" w:sz="0" w:space="0" w:color="auto"/>
      </w:divBdr>
      <w:divsChild>
        <w:div w:id="318964367">
          <w:marLeft w:val="0"/>
          <w:marRight w:val="0"/>
          <w:marTop w:val="0"/>
          <w:marBottom w:val="0"/>
          <w:divBdr>
            <w:top w:val="none" w:sz="0" w:space="0" w:color="auto"/>
            <w:left w:val="none" w:sz="0" w:space="0" w:color="auto"/>
            <w:bottom w:val="none" w:sz="0" w:space="0" w:color="auto"/>
            <w:right w:val="none" w:sz="0" w:space="0" w:color="auto"/>
          </w:divBdr>
        </w:div>
        <w:div w:id="1373191972">
          <w:marLeft w:val="0"/>
          <w:marRight w:val="0"/>
          <w:marTop w:val="0"/>
          <w:marBottom w:val="0"/>
          <w:divBdr>
            <w:top w:val="none" w:sz="0" w:space="0" w:color="auto"/>
            <w:left w:val="none" w:sz="0" w:space="0" w:color="auto"/>
            <w:bottom w:val="none" w:sz="0" w:space="0" w:color="auto"/>
            <w:right w:val="none" w:sz="0" w:space="0" w:color="auto"/>
          </w:divBdr>
          <w:divsChild>
            <w:div w:id="90667669">
              <w:marLeft w:val="0"/>
              <w:marRight w:val="0"/>
              <w:marTop w:val="0"/>
              <w:marBottom w:val="0"/>
              <w:divBdr>
                <w:top w:val="none" w:sz="0" w:space="0" w:color="auto"/>
                <w:left w:val="none" w:sz="0" w:space="0" w:color="auto"/>
                <w:bottom w:val="none" w:sz="0" w:space="0" w:color="auto"/>
                <w:right w:val="none" w:sz="0" w:space="0" w:color="auto"/>
              </w:divBdr>
              <w:divsChild>
                <w:div w:id="658189519">
                  <w:marLeft w:val="0"/>
                  <w:marRight w:val="0"/>
                  <w:marTop w:val="0"/>
                  <w:marBottom w:val="0"/>
                  <w:divBdr>
                    <w:top w:val="none" w:sz="0" w:space="0" w:color="auto"/>
                    <w:left w:val="none" w:sz="0" w:space="0" w:color="auto"/>
                    <w:bottom w:val="none" w:sz="0" w:space="0" w:color="auto"/>
                    <w:right w:val="none" w:sz="0" w:space="0" w:color="auto"/>
                  </w:divBdr>
                  <w:divsChild>
                    <w:div w:id="74869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760252">
          <w:marLeft w:val="0"/>
          <w:marRight w:val="0"/>
          <w:marTop w:val="0"/>
          <w:marBottom w:val="0"/>
          <w:divBdr>
            <w:top w:val="none" w:sz="0" w:space="0" w:color="auto"/>
            <w:left w:val="none" w:sz="0" w:space="0" w:color="auto"/>
            <w:bottom w:val="none" w:sz="0" w:space="0" w:color="auto"/>
            <w:right w:val="none" w:sz="0" w:space="0" w:color="auto"/>
          </w:divBdr>
        </w:div>
      </w:divsChild>
    </w:div>
    <w:div w:id="1765154149">
      <w:bodyDiv w:val="1"/>
      <w:marLeft w:val="0"/>
      <w:marRight w:val="0"/>
      <w:marTop w:val="0"/>
      <w:marBottom w:val="0"/>
      <w:divBdr>
        <w:top w:val="none" w:sz="0" w:space="0" w:color="auto"/>
        <w:left w:val="none" w:sz="0" w:space="0" w:color="auto"/>
        <w:bottom w:val="none" w:sz="0" w:space="0" w:color="auto"/>
        <w:right w:val="none" w:sz="0" w:space="0" w:color="auto"/>
      </w:divBdr>
      <w:divsChild>
        <w:div w:id="2113476959">
          <w:marLeft w:val="0"/>
          <w:marRight w:val="0"/>
          <w:marTop w:val="0"/>
          <w:marBottom w:val="0"/>
          <w:divBdr>
            <w:top w:val="none" w:sz="0" w:space="0" w:color="auto"/>
            <w:left w:val="none" w:sz="0" w:space="0" w:color="auto"/>
            <w:bottom w:val="none" w:sz="0" w:space="0" w:color="auto"/>
            <w:right w:val="none" w:sz="0" w:space="0" w:color="auto"/>
          </w:divBdr>
          <w:divsChild>
            <w:div w:id="1731921046">
              <w:marLeft w:val="0"/>
              <w:marRight w:val="0"/>
              <w:marTop w:val="0"/>
              <w:marBottom w:val="0"/>
              <w:divBdr>
                <w:top w:val="none" w:sz="0" w:space="0" w:color="auto"/>
                <w:left w:val="none" w:sz="0" w:space="0" w:color="auto"/>
                <w:bottom w:val="none" w:sz="0" w:space="0" w:color="auto"/>
                <w:right w:val="none" w:sz="0" w:space="0" w:color="auto"/>
              </w:divBdr>
              <w:divsChild>
                <w:div w:id="6003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8180">
      <w:bodyDiv w:val="1"/>
      <w:marLeft w:val="0"/>
      <w:marRight w:val="0"/>
      <w:marTop w:val="0"/>
      <w:marBottom w:val="0"/>
      <w:divBdr>
        <w:top w:val="none" w:sz="0" w:space="0" w:color="auto"/>
        <w:left w:val="none" w:sz="0" w:space="0" w:color="auto"/>
        <w:bottom w:val="none" w:sz="0" w:space="0" w:color="auto"/>
        <w:right w:val="none" w:sz="0" w:space="0" w:color="auto"/>
      </w:divBdr>
      <w:divsChild>
        <w:div w:id="856847357">
          <w:marLeft w:val="0"/>
          <w:marRight w:val="0"/>
          <w:marTop w:val="0"/>
          <w:marBottom w:val="240"/>
          <w:divBdr>
            <w:top w:val="none" w:sz="0" w:space="0" w:color="auto"/>
            <w:left w:val="none" w:sz="0" w:space="0" w:color="auto"/>
            <w:bottom w:val="none" w:sz="0" w:space="0" w:color="auto"/>
            <w:right w:val="none" w:sz="0" w:space="0" w:color="auto"/>
          </w:divBdr>
        </w:div>
        <w:div w:id="1439982178">
          <w:marLeft w:val="0"/>
          <w:marRight w:val="0"/>
          <w:marTop w:val="0"/>
          <w:marBottom w:val="240"/>
          <w:divBdr>
            <w:top w:val="none" w:sz="0" w:space="0" w:color="auto"/>
            <w:left w:val="none" w:sz="0" w:space="0" w:color="auto"/>
            <w:bottom w:val="none" w:sz="0" w:space="0" w:color="auto"/>
            <w:right w:val="none" w:sz="0" w:space="0" w:color="auto"/>
          </w:divBdr>
        </w:div>
      </w:divsChild>
    </w:div>
    <w:div w:id="1770083383">
      <w:bodyDiv w:val="1"/>
      <w:marLeft w:val="0"/>
      <w:marRight w:val="0"/>
      <w:marTop w:val="0"/>
      <w:marBottom w:val="0"/>
      <w:divBdr>
        <w:top w:val="none" w:sz="0" w:space="0" w:color="auto"/>
        <w:left w:val="none" w:sz="0" w:space="0" w:color="auto"/>
        <w:bottom w:val="none" w:sz="0" w:space="0" w:color="auto"/>
        <w:right w:val="none" w:sz="0" w:space="0" w:color="auto"/>
      </w:divBdr>
      <w:divsChild>
        <w:div w:id="1918052241">
          <w:marLeft w:val="0"/>
          <w:marRight w:val="0"/>
          <w:marTop w:val="0"/>
          <w:marBottom w:val="0"/>
          <w:divBdr>
            <w:top w:val="none" w:sz="0" w:space="0" w:color="auto"/>
            <w:left w:val="none" w:sz="0" w:space="0" w:color="auto"/>
            <w:bottom w:val="none" w:sz="0" w:space="0" w:color="auto"/>
            <w:right w:val="none" w:sz="0" w:space="0" w:color="auto"/>
          </w:divBdr>
          <w:divsChild>
            <w:div w:id="1722899779">
              <w:marLeft w:val="0"/>
              <w:marRight w:val="0"/>
              <w:marTop w:val="0"/>
              <w:marBottom w:val="0"/>
              <w:divBdr>
                <w:top w:val="none" w:sz="0" w:space="0" w:color="auto"/>
                <w:left w:val="none" w:sz="0" w:space="0" w:color="auto"/>
                <w:bottom w:val="none" w:sz="0" w:space="0" w:color="auto"/>
                <w:right w:val="none" w:sz="0" w:space="0" w:color="auto"/>
              </w:divBdr>
              <w:divsChild>
                <w:div w:id="87157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56462">
      <w:bodyDiv w:val="1"/>
      <w:marLeft w:val="0"/>
      <w:marRight w:val="0"/>
      <w:marTop w:val="0"/>
      <w:marBottom w:val="0"/>
      <w:divBdr>
        <w:top w:val="none" w:sz="0" w:space="0" w:color="auto"/>
        <w:left w:val="none" w:sz="0" w:space="0" w:color="auto"/>
        <w:bottom w:val="none" w:sz="0" w:space="0" w:color="auto"/>
        <w:right w:val="none" w:sz="0" w:space="0" w:color="auto"/>
      </w:divBdr>
    </w:div>
    <w:div w:id="1781879251">
      <w:bodyDiv w:val="1"/>
      <w:marLeft w:val="0"/>
      <w:marRight w:val="0"/>
      <w:marTop w:val="0"/>
      <w:marBottom w:val="0"/>
      <w:divBdr>
        <w:top w:val="none" w:sz="0" w:space="0" w:color="auto"/>
        <w:left w:val="none" w:sz="0" w:space="0" w:color="auto"/>
        <w:bottom w:val="none" w:sz="0" w:space="0" w:color="auto"/>
        <w:right w:val="none" w:sz="0" w:space="0" w:color="auto"/>
      </w:divBdr>
      <w:divsChild>
        <w:div w:id="215288979">
          <w:marLeft w:val="0"/>
          <w:marRight w:val="0"/>
          <w:marTop w:val="330"/>
          <w:marBottom w:val="330"/>
          <w:divBdr>
            <w:top w:val="none" w:sz="0" w:space="0" w:color="auto"/>
            <w:left w:val="none" w:sz="0" w:space="0" w:color="auto"/>
            <w:bottom w:val="none" w:sz="0" w:space="0" w:color="auto"/>
            <w:right w:val="none" w:sz="0" w:space="0" w:color="auto"/>
          </w:divBdr>
          <w:divsChild>
            <w:div w:id="1582332927">
              <w:marLeft w:val="0"/>
              <w:marRight w:val="0"/>
              <w:marTop w:val="360"/>
              <w:marBottom w:val="0"/>
              <w:divBdr>
                <w:top w:val="none" w:sz="0" w:space="0" w:color="auto"/>
                <w:left w:val="none" w:sz="0" w:space="0" w:color="auto"/>
                <w:bottom w:val="none" w:sz="0" w:space="0" w:color="auto"/>
                <w:right w:val="none" w:sz="0" w:space="0" w:color="auto"/>
              </w:divBdr>
              <w:divsChild>
                <w:div w:id="10794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182197">
      <w:bodyDiv w:val="1"/>
      <w:marLeft w:val="0"/>
      <w:marRight w:val="0"/>
      <w:marTop w:val="0"/>
      <w:marBottom w:val="0"/>
      <w:divBdr>
        <w:top w:val="none" w:sz="0" w:space="0" w:color="auto"/>
        <w:left w:val="none" w:sz="0" w:space="0" w:color="auto"/>
        <w:bottom w:val="none" w:sz="0" w:space="0" w:color="auto"/>
        <w:right w:val="none" w:sz="0" w:space="0" w:color="auto"/>
      </w:divBdr>
    </w:div>
    <w:div w:id="1785231019">
      <w:bodyDiv w:val="1"/>
      <w:marLeft w:val="0"/>
      <w:marRight w:val="0"/>
      <w:marTop w:val="0"/>
      <w:marBottom w:val="0"/>
      <w:divBdr>
        <w:top w:val="none" w:sz="0" w:space="0" w:color="auto"/>
        <w:left w:val="none" w:sz="0" w:space="0" w:color="auto"/>
        <w:bottom w:val="none" w:sz="0" w:space="0" w:color="auto"/>
        <w:right w:val="none" w:sz="0" w:space="0" w:color="auto"/>
      </w:divBdr>
      <w:divsChild>
        <w:div w:id="1787500628">
          <w:marLeft w:val="0"/>
          <w:marRight w:val="0"/>
          <w:marTop w:val="0"/>
          <w:marBottom w:val="0"/>
          <w:divBdr>
            <w:top w:val="none" w:sz="0" w:space="0" w:color="auto"/>
            <w:left w:val="none" w:sz="0" w:space="0" w:color="auto"/>
            <w:bottom w:val="none" w:sz="0" w:space="0" w:color="auto"/>
            <w:right w:val="none" w:sz="0" w:space="0" w:color="auto"/>
          </w:divBdr>
          <w:divsChild>
            <w:div w:id="235867810">
              <w:marLeft w:val="0"/>
              <w:marRight w:val="0"/>
              <w:marTop w:val="0"/>
              <w:marBottom w:val="0"/>
              <w:divBdr>
                <w:top w:val="none" w:sz="0" w:space="0" w:color="auto"/>
                <w:left w:val="none" w:sz="0" w:space="0" w:color="auto"/>
                <w:bottom w:val="none" w:sz="0" w:space="0" w:color="auto"/>
                <w:right w:val="none" w:sz="0" w:space="0" w:color="auto"/>
              </w:divBdr>
              <w:divsChild>
                <w:div w:id="1181967120">
                  <w:marLeft w:val="0"/>
                  <w:marRight w:val="0"/>
                  <w:marTop w:val="0"/>
                  <w:marBottom w:val="0"/>
                  <w:divBdr>
                    <w:top w:val="none" w:sz="0" w:space="0" w:color="auto"/>
                    <w:left w:val="none" w:sz="0" w:space="0" w:color="auto"/>
                    <w:bottom w:val="none" w:sz="0" w:space="0" w:color="auto"/>
                    <w:right w:val="none" w:sz="0" w:space="0" w:color="auto"/>
                  </w:divBdr>
                  <w:divsChild>
                    <w:div w:id="765880586">
                      <w:marLeft w:val="0"/>
                      <w:marRight w:val="0"/>
                      <w:marTop w:val="0"/>
                      <w:marBottom w:val="0"/>
                      <w:divBdr>
                        <w:top w:val="none" w:sz="0" w:space="0" w:color="auto"/>
                        <w:left w:val="none" w:sz="0" w:space="0" w:color="auto"/>
                        <w:bottom w:val="none" w:sz="0" w:space="0" w:color="auto"/>
                        <w:right w:val="none" w:sz="0" w:space="0" w:color="auto"/>
                      </w:divBdr>
                      <w:divsChild>
                        <w:div w:id="70132087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577624">
      <w:bodyDiv w:val="1"/>
      <w:marLeft w:val="0"/>
      <w:marRight w:val="0"/>
      <w:marTop w:val="0"/>
      <w:marBottom w:val="0"/>
      <w:divBdr>
        <w:top w:val="none" w:sz="0" w:space="0" w:color="auto"/>
        <w:left w:val="none" w:sz="0" w:space="0" w:color="auto"/>
        <w:bottom w:val="none" w:sz="0" w:space="0" w:color="auto"/>
        <w:right w:val="none" w:sz="0" w:space="0" w:color="auto"/>
      </w:divBdr>
      <w:divsChild>
        <w:div w:id="370999462">
          <w:marLeft w:val="0"/>
          <w:marRight w:val="0"/>
          <w:marTop w:val="0"/>
          <w:marBottom w:val="0"/>
          <w:divBdr>
            <w:top w:val="none" w:sz="0" w:space="0" w:color="auto"/>
            <w:left w:val="none" w:sz="0" w:space="0" w:color="auto"/>
            <w:bottom w:val="none" w:sz="0" w:space="0" w:color="auto"/>
            <w:right w:val="none" w:sz="0" w:space="0" w:color="auto"/>
          </w:divBdr>
          <w:divsChild>
            <w:div w:id="200478725">
              <w:marLeft w:val="0"/>
              <w:marRight w:val="0"/>
              <w:marTop w:val="0"/>
              <w:marBottom w:val="0"/>
              <w:divBdr>
                <w:top w:val="none" w:sz="0" w:space="0" w:color="auto"/>
                <w:left w:val="none" w:sz="0" w:space="0" w:color="auto"/>
                <w:bottom w:val="none" w:sz="0" w:space="0" w:color="auto"/>
                <w:right w:val="none" w:sz="0" w:space="0" w:color="auto"/>
              </w:divBdr>
              <w:divsChild>
                <w:div w:id="1237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56032">
          <w:marLeft w:val="0"/>
          <w:marRight w:val="0"/>
          <w:marTop w:val="0"/>
          <w:marBottom w:val="0"/>
          <w:divBdr>
            <w:top w:val="none" w:sz="0" w:space="0" w:color="auto"/>
            <w:left w:val="none" w:sz="0" w:space="0" w:color="auto"/>
            <w:bottom w:val="none" w:sz="0" w:space="0" w:color="auto"/>
            <w:right w:val="none" w:sz="0" w:space="0" w:color="auto"/>
          </w:divBdr>
          <w:divsChild>
            <w:div w:id="1660843239">
              <w:marLeft w:val="0"/>
              <w:marRight w:val="0"/>
              <w:marTop w:val="0"/>
              <w:marBottom w:val="0"/>
              <w:divBdr>
                <w:top w:val="none" w:sz="0" w:space="0" w:color="auto"/>
                <w:left w:val="none" w:sz="0" w:space="0" w:color="auto"/>
                <w:bottom w:val="none" w:sz="0" w:space="0" w:color="auto"/>
                <w:right w:val="none" w:sz="0" w:space="0" w:color="auto"/>
              </w:divBdr>
              <w:divsChild>
                <w:div w:id="176272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1410">
          <w:marLeft w:val="0"/>
          <w:marRight w:val="0"/>
          <w:marTop w:val="0"/>
          <w:marBottom w:val="0"/>
          <w:divBdr>
            <w:top w:val="none" w:sz="0" w:space="0" w:color="auto"/>
            <w:left w:val="none" w:sz="0" w:space="0" w:color="auto"/>
            <w:bottom w:val="none" w:sz="0" w:space="0" w:color="auto"/>
            <w:right w:val="none" w:sz="0" w:space="0" w:color="auto"/>
          </w:divBdr>
          <w:divsChild>
            <w:div w:id="968827465">
              <w:marLeft w:val="0"/>
              <w:marRight w:val="0"/>
              <w:marTop w:val="0"/>
              <w:marBottom w:val="0"/>
              <w:divBdr>
                <w:top w:val="none" w:sz="0" w:space="0" w:color="auto"/>
                <w:left w:val="none" w:sz="0" w:space="0" w:color="auto"/>
                <w:bottom w:val="none" w:sz="0" w:space="0" w:color="auto"/>
                <w:right w:val="none" w:sz="0" w:space="0" w:color="auto"/>
              </w:divBdr>
              <w:divsChild>
                <w:div w:id="95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75699">
      <w:bodyDiv w:val="1"/>
      <w:marLeft w:val="0"/>
      <w:marRight w:val="0"/>
      <w:marTop w:val="0"/>
      <w:marBottom w:val="0"/>
      <w:divBdr>
        <w:top w:val="none" w:sz="0" w:space="0" w:color="auto"/>
        <w:left w:val="none" w:sz="0" w:space="0" w:color="auto"/>
        <w:bottom w:val="none" w:sz="0" w:space="0" w:color="auto"/>
        <w:right w:val="none" w:sz="0" w:space="0" w:color="auto"/>
      </w:divBdr>
      <w:divsChild>
        <w:div w:id="915554238">
          <w:marLeft w:val="0"/>
          <w:marRight w:val="0"/>
          <w:marTop w:val="270"/>
          <w:marBottom w:val="270"/>
          <w:divBdr>
            <w:top w:val="none" w:sz="0" w:space="0" w:color="auto"/>
            <w:left w:val="none" w:sz="0" w:space="0" w:color="auto"/>
            <w:bottom w:val="none" w:sz="0" w:space="0" w:color="auto"/>
            <w:right w:val="none" w:sz="0" w:space="0" w:color="auto"/>
          </w:divBdr>
          <w:divsChild>
            <w:div w:id="333798708">
              <w:marLeft w:val="0"/>
              <w:marRight w:val="0"/>
              <w:marTop w:val="270"/>
              <w:marBottom w:val="270"/>
              <w:divBdr>
                <w:top w:val="none" w:sz="0" w:space="0" w:color="auto"/>
                <w:left w:val="none" w:sz="0" w:space="0" w:color="auto"/>
                <w:bottom w:val="none" w:sz="0" w:space="0" w:color="auto"/>
                <w:right w:val="none" w:sz="0" w:space="0" w:color="auto"/>
              </w:divBdr>
              <w:divsChild>
                <w:div w:id="52756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968454">
      <w:bodyDiv w:val="1"/>
      <w:marLeft w:val="0"/>
      <w:marRight w:val="0"/>
      <w:marTop w:val="0"/>
      <w:marBottom w:val="0"/>
      <w:divBdr>
        <w:top w:val="none" w:sz="0" w:space="0" w:color="auto"/>
        <w:left w:val="none" w:sz="0" w:space="0" w:color="auto"/>
        <w:bottom w:val="none" w:sz="0" w:space="0" w:color="auto"/>
        <w:right w:val="none" w:sz="0" w:space="0" w:color="auto"/>
      </w:divBdr>
    </w:div>
    <w:div w:id="1795171673">
      <w:bodyDiv w:val="1"/>
      <w:marLeft w:val="0"/>
      <w:marRight w:val="0"/>
      <w:marTop w:val="0"/>
      <w:marBottom w:val="0"/>
      <w:divBdr>
        <w:top w:val="none" w:sz="0" w:space="0" w:color="auto"/>
        <w:left w:val="none" w:sz="0" w:space="0" w:color="auto"/>
        <w:bottom w:val="none" w:sz="0" w:space="0" w:color="auto"/>
        <w:right w:val="none" w:sz="0" w:space="0" w:color="auto"/>
      </w:divBdr>
      <w:divsChild>
        <w:div w:id="1899390352">
          <w:marLeft w:val="0"/>
          <w:marRight w:val="0"/>
          <w:marTop w:val="0"/>
          <w:marBottom w:val="0"/>
          <w:divBdr>
            <w:top w:val="none" w:sz="0" w:space="0" w:color="auto"/>
            <w:left w:val="none" w:sz="0" w:space="0" w:color="auto"/>
            <w:bottom w:val="none" w:sz="0" w:space="0" w:color="auto"/>
            <w:right w:val="none" w:sz="0" w:space="0" w:color="auto"/>
          </w:divBdr>
          <w:divsChild>
            <w:div w:id="126171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91489">
      <w:bodyDiv w:val="1"/>
      <w:marLeft w:val="0"/>
      <w:marRight w:val="0"/>
      <w:marTop w:val="0"/>
      <w:marBottom w:val="0"/>
      <w:divBdr>
        <w:top w:val="none" w:sz="0" w:space="0" w:color="auto"/>
        <w:left w:val="none" w:sz="0" w:space="0" w:color="auto"/>
        <w:bottom w:val="none" w:sz="0" w:space="0" w:color="auto"/>
        <w:right w:val="none" w:sz="0" w:space="0" w:color="auto"/>
      </w:divBdr>
    </w:div>
    <w:div w:id="1803380940">
      <w:bodyDiv w:val="1"/>
      <w:marLeft w:val="0"/>
      <w:marRight w:val="0"/>
      <w:marTop w:val="0"/>
      <w:marBottom w:val="0"/>
      <w:divBdr>
        <w:top w:val="none" w:sz="0" w:space="0" w:color="auto"/>
        <w:left w:val="none" w:sz="0" w:space="0" w:color="auto"/>
        <w:bottom w:val="none" w:sz="0" w:space="0" w:color="auto"/>
        <w:right w:val="none" w:sz="0" w:space="0" w:color="auto"/>
      </w:divBdr>
    </w:div>
    <w:div w:id="1804542774">
      <w:bodyDiv w:val="1"/>
      <w:marLeft w:val="0"/>
      <w:marRight w:val="0"/>
      <w:marTop w:val="0"/>
      <w:marBottom w:val="0"/>
      <w:divBdr>
        <w:top w:val="none" w:sz="0" w:space="0" w:color="auto"/>
        <w:left w:val="none" w:sz="0" w:space="0" w:color="auto"/>
        <w:bottom w:val="none" w:sz="0" w:space="0" w:color="auto"/>
        <w:right w:val="none" w:sz="0" w:space="0" w:color="auto"/>
      </w:divBdr>
      <w:divsChild>
        <w:div w:id="773668929">
          <w:marLeft w:val="0"/>
          <w:marRight w:val="0"/>
          <w:marTop w:val="0"/>
          <w:marBottom w:val="0"/>
          <w:divBdr>
            <w:top w:val="none" w:sz="0" w:space="0" w:color="auto"/>
            <w:left w:val="none" w:sz="0" w:space="0" w:color="auto"/>
            <w:bottom w:val="none" w:sz="0" w:space="0" w:color="auto"/>
            <w:right w:val="none" w:sz="0" w:space="0" w:color="auto"/>
          </w:divBdr>
        </w:div>
        <w:div w:id="1285429237">
          <w:marLeft w:val="0"/>
          <w:marRight w:val="0"/>
          <w:marTop w:val="0"/>
          <w:marBottom w:val="0"/>
          <w:divBdr>
            <w:top w:val="none" w:sz="0" w:space="0" w:color="auto"/>
            <w:left w:val="none" w:sz="0" w:space="0" w:color="auto"/>
            <w:bottom w:val="none" w:sz="0" w:space="0" w:color="auto"/>
            <w:right w:val="none" w:sz="0" w:space="0" w:color="auto"/>
          </w:divBdr>
        </w:div>
        <w:div w:id="1295529407">
          <w:marLeft w:val="0"/>
          <w:marRight w:val="0"/>
          <w:marTop w:val="0"/>
          <w:marBottom w:val="0"/>
          <w:divBdr>
            <w:top w:val="none" w:sz="0" w:space="0" w:color="auto"/>
            <w:left w:val="none" w:sz="0" w:space="0" w:color="auto"/>
            <w:bottom w:val="none" w:sz="0" w:space="0" w:color="auto"/>
            <w:right w:val="none" w:sz="0" w:space="0" w:color="auto"/>
          </w:divBdr>
          <w:divsChild>
            <w:div w:id="1953126288">
              <w:marLeft w:val="0"/>
              <w:marRight w:val="0"/>
              <w:marTop w:val="0"/>
              <w:marBottom w:val="0"/>
              <w:divBdr>
                <w:top w:val="none" w:sz="0" w:space="0" w:color="auto"/>
                <w:left w:val="none" w:sz="0" w:space="0" w:color="auto"/>
                <w:bottom w:val="none" w:sz="0" w:space="0" w:color="auto"/>
                <w:right w:val="none" w:sz="0" w:space="0" w:color="auto"/>
              </w:divBdr>
              <w:divsChild>
                <w:div w:id="1637298756">
                  <w:marLeft w:val="0"/>
                  <w:marRight w:val="0"/>
                  <w:marTop w:val="0"/>
                  <w:marBottom w:val="0"/>
                  <w:divBdr>
                    <w:top w:val="none" w:sz="0" w:space="0" w:color="auto"/>
                    <w:left w:val="none" w:sz="0" w:space="0" w:color="auto"/>
                    <w:bottom w:val="none" w:sz="0" w:space="0" w:color="auto"/>
                    <w:right w:val="none" w:sz="0" w:space="0" w:color="auto"/>
                  </w:divBdr>
                  <w:divsChild>
                    <w:div w:id="71835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899">
          <w:marLeft w:val="0"/>
          <w:marRight w:val="0"/>
          <w:marTop w:val="0"/>
          <w:marBottom w:val="0"/>
          <w:divBdr>
            <w:top w:val="none" w:sz="0" w:space="0" w:color="auto"/>
            <w:left w:val="none" w:sz="0" w:space="0" w:color="auto"/>
            <w:bottom w:val="none" w:sz="0" w:space="0" w:color="auto"/>
            <w:right w:val="none" w:sz="0" w:space="0" w:color="auto"/>
          </w:divBdr>
          <w:divsChild>
            <w:div w:id="802888642">
              <w:marLeft w:val="0"/>
              <w:marRight w:val="0"/>
              <w:marTop w:val="0"/>
              <w:marBottom w:val="0"/>
              <w:divBdr>
                <w:top w:val="none" w:sz="0" w:space="0" w:color="auto"/>
                <w:left w:val="none" w:sz="0" w:space="0" w:color="auto"/>
                <w:bottom w:val="none" w:sz="0" w:space="0" w:color="auto"/>
                <w:right w:val="none" w:sz="0" w:space="0" w:color="auto"/>
              </w:divBdr>
              <w:divsChild>
                <w:div w:id="184563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274793">
      <w:bodyDiv w:val="1"/>
      <w:marLeft w:val="0"/>
      <w:marRight w:val="0"/>
      <w:marTop w:val="0"/>
      <w:marBottom w:val="0"/>
      <w:divBdr>
        <w:top w:val="none" w:sz="0" w:space="0" w:color="auto"/>
        <w:left w:val="none" w:sz="0" w:space="0" w:color="auto"/>
        <w:bottom w:val="none" w:sz="0" w:space="0" w:color="auto"/>
        <w:right w:val="none" w:sz="0" w:space="0" w:color="auto"/>
      </w:divBdr>
    </w:div>
    <w:div w:id="1809929716">
      <w:bodyDiv w:val="1"/>
      <w:marLeft w:val="0"/>
      <w:marRight w:val="0"/>
      <w:marTop w:val="0"/>
      <w:marBottom w:val="0"/>
      <w:divBdr>
        <w:top w:val="none" w:sz="0" w:space="0" w:color="auto"/>
        <w:left w:val="none" w:sz="0" w:space="0" w:color="auto"/>
        <w:bottom w:val="none" w:sz="0" w:space="0" w:color="auto"/>
        <w:right w:val="none" w:sz="0" w:space="0" w:color="auto"/>
      </w:divBdr>
      <w:divsChild>
        <w:div w:id="39017213">
          <w:marLeft w:val="0"/>
          <w:marRight w:val="0"/>
          <w:marTop w:val="0"/>
          <w:marBottom w:val="0"/>
          <w:divBdr>
            <w:top w:val="none" w:sz="0" w:space="0" w:color="auto"/>
            <w:left w:val="none" w:sz="0" w:space="0" w:color="auto"/>
            <w:bottom w:val="none" w:sz="0" w:space="0" w:color="auto"/>
            <w:right w:val="none" w:sz="0" w:space="0" w:color="auto"/>
          </w:divBdr>
          <w:divsChild>
            <w:div w:id="2039155613">
              <w:marLeft w:val="0"/>
              <w:marRight w:val="0"/>
              <w:marTop w:val="0"/>
              <w:marBottom w:val="0"/>
              <w:divBdr>
                <w:top w:val="none" w:sz="0" w:space="0" w:color="auto"/>
                <w:left w:val="none" w:sz="0" w:space="0" w:color="auto"/>
                <w:bottom w:val="none" w:sz="0" w:space="0" w:color="auto"/>
                <w:right w:val="none" w:sz="0" w:space="0" w:color="auto"/>
              </w:divBdr>
              <w:divsChild>
                <w:div w:id="8897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3767">
          <w:marLeft w:val="0"/>
          <w:marRight w:val="0"/>
          <w:marTop w:val="0"/>
          <w:marBottom w:val="0"/>
          <w:divBdr>
            <w:top w:val="none" w:sz="0" w:space="0" w:color="auto"/>
            <w:left w:val="none" w:sz="0" w:space="0" w:color="auto"/>
            <w:bottom w:val="none" w:sz="0" w:space="0" w:color="auto"/>
            <w:right w:val="none" w:sz="0" w:space="0" w:color="auto"/>
          </w:divBdr>
          <w:divsChild>
            <w:div w:id="76482157">
              <w:marLeft w:val="0"/>
              <w:marRight w:val="0"/>
              <w:marTop w:val="0"/>
              <w:marBottom w:val="0"/>
              <w:divBdr>
                <w:top w:val="none" w:sz="0" w:space="0" w:color="auto"/>
                <w:left w:val="none" w:sz="0" w:space="0" w:color="auto"/>
                <w:bottom w:val="none" w:sz="0" w:space="0" w:color="auto"/>
                <w:right w:val="none" w:sz="0" w:space="0" w:color="auto"/>
              </w:divBdr>
              <w:divsChild>
                <w:div w:id="132127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3203">
          <w:marLeft w:val="0"/>
          <w:marRight w:val="0"/>
          <w:marTop w:val="0"/>
          <w:marBottom w:val="0"/>
          <w:divBdr>
            <w:top w:val="none" w:sz="0" w:space="0" w:color="auto"/>
            <w:left w:val="none" w:sz="0" w:space="0" w:color="auto"/>
            <w:bottom w:val="none" w:sz="0" w:space="0" w:color="auto"/>
            <w:right w:val="none" w:sz="0" w:space="0" w:color="auto"/>
          </w:divBdr>
          <w:divsChild>
            <w:div w:id="1912885334">
              <w:marLeft w:val="0"/>
              <w:marRight w:val="0"/>
              <w:marTop w:val="0"/>
              <w:marBottom w:val="0"/>
              <w:divBdr>
                <w:top w:val="none" w:sz="0" w:space="0" w:color="auto"/>
                <w:left w:val="none" w:sz="0" w:space="0" w:color="auto"/>
                <w:bottom w:val="none" w:sz="0" w:space="0" w:color="auto"/>
                <w:right w:val="none" w:sz="0" w:space="0" w:color="auto"/>
              </w:divBdr>
              <w:divsChild>
                <w:div w:id="741948590">
                  <w:marLeft w:val="0"/>
                  <w:marRight w:val="0"/>
                  <w:marTop w:val="0"/>
                  <w:marBottom w:val="0"/>
                  <w:divBdr>
                    <w:top w:val="none" w:sz="0" w:space="0" w:color="auto"/>
                    <w:left w:val="none" w:sz="0" w:space="0" w:color="auto"/>
                    <w:bottom w:val="none" w:sz="0" w:space="0" w:color="auto"/>
                    <w:right w:val="none" w:sz="0" w:space="0" w:color="auto"/>
                  </w:divBdr>
                  <w:divsChild>
                    <w:div w:id="88533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999750">
          <w:marLeft w:val="0"/>
          <w:marRight w:val="0"/>
          <w:marTop w:val="0"/>
          <w:marBottom w:val="0"/>
          <w:divBdr>
            <w:top w:val="none" w:sz="0" w:space="0" w:color="auto"/>
            <w:left w:val="none" w:sz="0" w:space="0" w:color="auto"/>
            <w:bottom w:val="none" w:sz="0" w:space="0" w:color="auto"/>
            <w:right w:val="none" w:sz="0" w:space="0" w:color="auto"/>
          </w:divBdr>
          <w:divsChild>
            <w:div w:id="1224560723">
              <w:marLeft w:val="0"/>
              <w:marRight w:val="0"/>
              <w:marTop w:val="0"/>
              <w:marBottom w:val="0"/>
              <w:divBdr>
                <w:top w:val="none" w:sz="0" w:space="0" w:color="auto"/>
                <w:left w:val="none" w:sz="0" w:space="0" w:color="auto"/>
                <w:bottom w:val="none" w:sz="0" w:space="0" w:color="auto"/>
                <w:right w:val="none" w:sz="0" w:space="0" w:color="auto"/>
              </w:divBdr>
              <w:divsChild>
                <w:div w:id="158873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29824">
          <w:marLeft w:val="0"/>
          <w:marRight w:val="0"/>
          <w:marTop w:val="0"/>
          <w:marBottom w:val="0"/>
          <w:divBdr>
            <w:top w:val="none" w:sz="0" w:space="0" w:color="auto"/>
            <w:left w:val="none" w:sz="0" w:space="0" w:color="auto"/>
            <w:bottom w:val="none" w:sz="0" w:space="0" w:color="auto"/>
            <w:right w:val="none" w:sz="0" w:space="0" w:color="auto"/>
          </w:divBdr>
          <w:divsChild>
            <w:div w:id="1697081258">
              <w:marLeft w:val="0"/>
              <w:marRight w:val="0"/>
              <w:marTop w:val="0"/>
              <w:marBottom w:val="0"/>
              <w:divBdr>
                <w:top w:val="none" w:sz="0" w:space="0" w:color="auto"/>
                <w:left w:val="none" w:sz="0" w:space="0" w:color="auto"/>
                <w:bottom w:val="none" w:sz="0" w:space="0" w:color="auto"/>
                <w:right w:val="none" w:sz="0" w:space="0" w:color="auto"/>
              </w:divBdr>
              <w:divsChild>
                <w:div w:id="90519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50278">
          <w:marLeft w:val="0"/>
          <w:marRight w:val="0"/>
          <w:marTop w:val="0"/>
          <w:marBottom w:val="0"/>
          <w:divBdr>
            <w:top w:val="none" w:sz="0" w:space="0" w:color="auto"/>
            <w:left w:val="none" w:sz="0" w:space="0" w:color="auto"/>
            <w:bottom w:val="none" w:sz="0" w:space="0" w:color="auto"/>
            <w:right w:val="none" w:sz="0" w:space="0" w:color="auto"/>
          </w:divBdr>
          <w:divsChild>
            <w:div w:id="1555651901">
              <w:marLeft w:val="0"/>
              <w:marRight w:val="0"/>
              <w:marTop w:val="0"/>
              <w:marBottom w:val="0"/>
              <w:divBdr>
                <w:top w:val="none" w:sz="0" w:space="0" w:color="auto"/>
                <w:left w:val="none" w:sz="0" w:space="0" w:color="auto"/>
                <w:bottom w:val="none" w:sz="0" w:space="0" w:color="auto"/>
                <w:right w:val="none" w:sz="0" w:space="0" w:color="auto"/>
              </w:divBdr>
              <w:divsChild>
                <w:div w:id="21031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3205">
          <w:marLeft w:val="0"/>
          <w:marRight w:val="0"/>
          <w:marTop w:val="0"/>
          <w:marBottom w:val="0"/>
          <w:divBdr>
            <w:top w:val="none" w:sz="0" w:space="0" w:color="auto"/>
            <w:left w:val="none" w:sz="0" w:space="0" w:color="auto"/>
            <w:bottom w:val="none" w:sz="0" w:space="0" w:color="auto"/>
            <w:right w:val="none" w:sz="0" w:space="0" w:color="auto"/>
          </w:divBdr>
          <w:divsChild>
            <w:div w:id="1007100804">
              <w:marLeft w:val="0"/>
              <w:marRight w:val="0"/>
              <w:marTop w:val="0"/>
              <w:marBottom w:val="0"/>
              <w:divBdr>
                <w:top w:val="none" w:sz="0" w:space="0" w:color="auto"/>
                <w:left w:val="none" w:sz="0" w:space="0" w:color="auto"/>
                <w:bottom w:val="none" w:sz="0" w:space="0" w:color="auto"/>
                <w:right w:val="none" w:sz="0" w:space="0" w:color="auto"/>
              </w:divBdr>
              <w:divsChild>
                <w:div w:id="167156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2242">
          <w:marLeft w:val="0"/>
          <w:marRight w:val="0"/>
          <w:marTop w:val="0"/>
          <w:marBottom w:val="0"/>
          <w:divBdr>
            <w:top w:val="none" w:sz="0" w:space="0" w:color="auto"/>
            <w:left w:val="none" w:sz="0" w:space="0" w:color="auto"/>
            <w:bottom w:val="none" w:sz="0" w:space="0" w:color="auto"/>
            <w:right w:val="none" w:sz="0" w:space="0" w:color="auto"/>
          </w:divBdr>
          <w:divsChild>
            <w:div w:id="1739937929">
              <w:marLeft w:val="0"/>
              <w:marRight w:val="0"/>
              <w:marTop w:val="0"/>
              <w:marBottom w:val="0"/>
              <w:divBdr>
                <w:top w:val="none" w:sz="0" w:space="0" w:color="auto"/>
                <w:left w:val="none" w:sz="0" w:space="0" w:color="auto"/>
                <w:bottom w:val="none" w:sz="0" w:space="0" w:color="auto"/>
                <w:right w:val="none" w:sz="0" w:space="0" w:color="auto"/>
              </w:divBdr>
              <w:divsChild>
                <w:div w:id="150779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6376">
          <w:marLeft w:val="0"/>
          <w:marRight w:val="0"/>
          <w:marTop w:val="0"/>
          <w:marBottom w:val="0"/>
          <w:divBdr>
            <w:top w:val="none" w:sz="0" w:space="0" w:color="auto"/>
            <w:left w:val="none" w:sz="0" w:space="0" w:color="auto"/>
            <w:bottom w:val="none" w:sz="0" w:space="0" w:color="auto"/>
            <w:right w:val="none" w:sz="0" w:space="0" w:color="auto"/>
          </w:divBdr>
          <w:divsChild>
            <w:div w:id="1121924073">
              <w:marLeft w:val="0"/>
              <w:marRight w:val="0"/>
              <w:marTop w:val="0"/>
              <w:marBottom w:val="0"/>
              <w:divBdr>
                <w:top w:val="none" w:sz="0" w:space="0" w:color="auto"/>
                <w:left w:val="none" w:sz="0" w:space="0" w:color="auto"/>
                <w:bottom w:val="none" w:sz="0" w:space="0" w:color="auto"/>
                <w:right w:val="none" w:sz="0" w:space="0" w:color="auto"/>
              </w:divBdr>
              <w:divsChild>
                <w:div w:id="12105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2484">
          <w:marLeft w:val="0"/>
          <w:marRight w:val="0"/>
          <w:marTop w:val="0"/>
          <w:marBottom w:val="0"/>
          <w:divBdr>
            <w:top w:val="none" w:sz="0" w:space="0" w:color="auto"/>
            <w:left w:val="none" w:sz="0" w:space="0" w:color="auto"/>
            <w:bottom w:val="none" w:sz="0" w:space="0" w:color="auto"/>
            <w:right w:val="none" w:sz="0" w:space="0" w:color="auto"/>
          </w:divBdr>
          <w:divsChild>
            <w:div w:id="1618179585">
              <w:marLeft w:val="0"/>
              <w:marRight w:val="0"/>
              <w:marTop w:val="0"/>
              <w:marBottom w:val="0"/>
              <w:divBdr>
                <w:top w:val="none" w:sz="0" w:space="0" w:color="auto"/>
                <w:left w:val="none" w:sz="0" w:space="0" w:color="auto"/>
                <w:bottom w:val="none" w:sz="0" w:space="0" w:color="auto"/>
                <w:right w:val="none" w:sz="0" w:space="0" w:color="auto"/>
              </w:divBdr>
              <w:divsChild>
                <w:div w:id="4653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9120">
          <w:marLeft w:val="0"/>
          <w:marRight w:val="0"/>
          <w:marTop w:val="0"/>
          <w:marBottom w:val="0"/>
          <w:divBdr>
            <w:top w:val="none" w:sz="0" w:space="0" w:color="auto"/>
            <w:left w:val="none" w:sz="0" w:space="0" w:color="auto"/>
            <w:bottom w:val="none" w:sz="0" w:space="0" w:color="auto"/>
            <w:right w:val="none" w:sz="0" w:space="0" w:color="auto"/>
          </w:divBdr>
          <w:divsChild>
            <w:div w:id="1395353548">
              <w:marLeft w:val="0"/>
              <w:marRight w:val="0"/>
              <w:marTop w:val="0"/>
              <w:marBottom w:val="0"/>
              <w:divBdr>
                <w:top w:val="none" w:sz="0" w:space="0" w:color="auto"/>
                <w:left w:val="none" w:sz="0" w:space="0" w:color="auto"/>
                <w:bottom w:val="none" w:sz="0" w:space="0" w:color="auto"/>
                <w:right w:val="none" w:sz="0" w:space="0" w:color="auto"/>
              </w:divBdr>
              <w:divsChild>
                <w:div w:id="126638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962">
          <w:marLeft w:val="0"/>
          <w:marRight w:val="0"/>
          <w:marTop w:val="0"/>
          <w:marBottom w:val="0"/>
          <w:divBdr>
            <w:top w:val="none" w:sz="0" w:space="0" w:color="auto"/>
            <w:left w:val="none" w:sz="0" w:space="0" w:color="auto"/>
            <w:bottom w:val="none" w:sz="0" w:space="0" w:color="auto"/>
            <w:right w:val="none" w:sz="0" w:space="0" w:color="auto"/>
          </w:divBdr>
          <w:divsChild>
            <w:div w:id="1117874748">
              <w:marLeft w:val="0"/>
              <w:marRight w:val="0"/>
              <w:marTop w:val="0"/>
              <w:marBottom w:val="0"/>
              <w:divBdr>
                <w:top w:val="none" w:sz="0" w:space="0" w:color="auto"/>
                <w:left w:val="none" w:sz="0" w:space="0" w:color="auto"/>
                <w:bottom w:val="none" w:sz="0" w:space="0" w:color="auto"/>
                <w:right w:val="none" w:sz="0" w:space="0" w:color="auto"/>
              </w:divBdr>
              <w:divsChild>
                <w:div w:id="476650730">
                  <w:marLeft w:val="0"/>
                  <w:marRight w:val="0"/>
                  <w:marTop w:val="0"/>
                  <w:marBottom w:val="0"/>
                  <w:divBdr>
                    <w:top w:val="none" w:sz="0" w:space="0" w:color="auto"/>
                    <w:left w:val="none" w:sz="0" w:space="0" w:color="auto"/>
                    <w:bottom w:val="none" w:sz="0" w:space="0" w:color="auto"/>
                    <w:right w:val="none" w:sz="0" w:space="0" w:color="auto"/>
                  </w:divBdr>
                  <w:divsChild>
                    <w:div w:id="1179272798">
                      <w:marLeft w:val="0"/>
                      <w:marRight w:val="0"/>
                      <w:marTop w:val="0"/>
                      <w:marBottom w:val="0"/>
                      <w:divBdr>
                        <w:top w:val="none" w:sz="0" w:space="0" w:color="auto"/>
                        <w:left w:val="none" w:sz="0" w:space="0" w:color="auto"/>
                        <w:bottom w:val="none" w:sz="0" w:space="0" w:color="auto"/>
                        <w:right w:val="none" w:sz="0" w:space="0" w:color="auto"/>
                      </w:divBdr>
                      <w:divsChild>
                        <w:div w:id="17500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663114">
              <w:marLeft w:val="0"/>
              <w:marRight w:val="0"/>
              <w:marTop w:val="0"/>
              <w:marBottom w:val="0"/>
              <w:divBdr>
                <w:top w:val="none" w:sz="0" w:space="0" w:color="auto"/>
                <w:left w:val="none" w:sz="0" w:space="0" w:color="auto"/>
                <w:bottom w:val="none" w:sz="0" w:space="0" w:color="auto"/>
                <w:right w:val="none" w:sz="0" w:space="0" w:color="auto"/>
              </w:divBdr>
            </w:div>
          </w:divsChild>
        </w:div>
        <w:div w:id="858549007">
          <w:marLeft w:val="0"/>
          <w:marRight w:val="0"/>
          <w:marTop w:val="0"/>
          <w:marBottom w:val="0"/>
          <w:divBdr>
            <w:top w:val="none" w:sz="0" w:space="0" w:color="auto"/>
            <w:left w:val="none" w:sz="0" w:space="0" w:color="auto"/>
            <w:bottom w:val="none" w:sz="0" w:space="0" w:color="auto"/>
            <w:right w:val="none" w:sz="0" w:space="0" w:color="auto"/>
          </w:divBdr>
          <w:divsChild>
            <w:div w:id="603075892">
              <w:marLeft w:val="0"/>
              <w:marRight w:val="0"/>
              <w:marTop w:val="0"/>
              <w:marBottom w:val="0"/>
              <w:divBdr>
                <w:top w:val="none" w:sz="0" w:space="0" w:color="auto"/>
                <w:left w:val="none" w:sz="0" w:space="0" w:color="auto"/>
                <w:bottom w:val="none" w:sz="0" w:space="0" w:color="auto"/>
                <w:right w:val="none" w:sz="0" w:space="0" w:color="auto"/>
              </w:divBdr>
            </w:div>
            <w:div w:id="1155755974">
              <w:marLeft w:val="0"/>
              <w:marRight w:val="0"/>
              <w:marTop w:val="0"/>
              <w:marBottom w:val="0"/>
              <w:divBdr>
                <w:top w:val="none" w:sz="0" w:space="0" w:color="auto"/>
                <w:left w:val="none" w:sz="0" w:space="0" w:color="auto"/>
                <w:bottom w:val="none" w:sz="0" w:space="0" w:color="auto"/>
                <w:right w:val="none" w:sz="0" w:space="0" w:color="auto"/>
              </w:divBdr>
            </w:div>
          </w:divsChild>
        </w:div>
        <w:div w:id="862943689">
          <w:marLeft w:val="0"/>
          <w:marRight w:val="0"/>
          <w:marTop w:val="0"/>
          <w:marBottom w:val="0"/>
          <w:divBdr>
            <w:top w:val="none" w:sz="0" w:space="0" w:color="auto"/>
            <w:left w:val="none" w:sz="0" w:space="0" w:color="auto"/>
            <w:bottom w:val="none" w:sz="0" w:space="0" w:color="auto"/>
            <w:right w:val="none" w:sz="0" w:space="0" w:color="auto"/>
          </w:divBdr>
          <w:divsChild>
            <w:div w:id="694038843">
              <w:marLeft w:val="0"/>
              <w:marRight w:val="0"/>
              <w:marTop w:val="0"/>
              <w:marBottom w:val="0"/>
              <w:divBdr>
                <w:top w:val="none" w:sz="0" w:space="0" w:color="auto"/>
                <w:left w:val="none" w:sz="0" w:space="0" w:color="auto"/>
                <w:bottom w:val="none" w:sz="0" w:space="0" w:color="auto"/>
                <w:right w:val="none" w:sz="0" w:space="0" w:color="auto"/>
              </w:divBdr>
              <w:divsChild>
                <w:div w:id="191608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85652">
          <w:marLeft w:val="0"/>
          <w:marRight w:val="0"/>
          <w:marTop w:val="0"/>
          <w:marBottom w:val="0"/>
          <w:divBdr>
            <w:top w:val="none" w:sz="0" w:space="0" w:color="auto"/>
            <w:left w:val="none" w:sz="0" w:space="0" w:color="auto"/>
            <w:bottom w:val="none" w:sz="0" w:space="0" w:color="auto"/>
            <w:right w:val="none" w:sz="0" w:space="0" w:color="auto"/>
          </w:divBdr>
          <w:divsChild>
            <w:div w:id="1883705697">
              <w:marLeft w:val="0"/>
              <w:marRight w:val="0"/>
              <w:marTop w:val="0"/>
              <w:marBottom w:val="0"/>
              <w:divBdr>
                <w:top w:val="none" w:sz="0" w:space="0" w:color="auto"/>
                <w:left w:val="none" w:sz="0" w:space="0" w:color="auto"/>
                <w:bottom w:val="none" w:sz="0" w:space="0" w:color="auto"/>
                <w:right w:val="none" w:sz="0" w:space="0" w:color="auto"/>
              </w:divBdr>
              <w:divsChild>
                <w:div w:id="202782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99750">
          <w:marLeft w:val="0"/>
          <w:marRight w:val="0"/>
          <w:marTop w:val="0"/>
          <w:marBottom w:val="0"/>
          <w:divBdr>
            <w:top w:val="none" w:sz="0" w:space="0" w:color="auto"/>
            <w:left w:val="none" w:sz="0" w:space="0" w:color="auto"/>
            <w:bottom w:val="none" w:sz="0" w:space="0" w:color="auto"/>
            <w:right w:val="none" w:sz="0" w:space="0" w:color="auto"/>
          </w:divBdr>
          <w:divsChild>
            <w:div w:id="20907280">
              <w:marLeft w:val="0"/>
              <w:marRight w:val="0"/>
              <w:marTop w:val="0"/>
              <w:marBottom w:val="0"/>
              <w:divBdr>
                <w:top w:val="none" w:sz="0" w:space="0" w:color="auto"/>
                <w:left w:val="none" w:sz="0" w:space="0" w:color="auto"/>
                <w:bottom w:val="none" w:sz="0" w:space="0" w:color="auto"/>
                <w:right w:val="none" w:sz="0" w:space="0" w:color="auto"/>
              </w:divBdr>
              <w:divsChild>
                <w:div w:id="153426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5604">
          <w:marLeft w:val="0"/>
          <w:marRight w:val="0"/>
          <w:marTop w:val="0"/>
          <w:marBottom w:val="0"/>
          <w:divBdr>
            <w:top w:val="none" w:sz="0" w:space="0" w:color="auto"/>
            <w:left w:val="none" w:sz="0" w:space="0" w:color="auto"/>
            <w:bottom w:val="none" w:sz="0" w:space="0" w:color="auto"/>
            <w:right w:val="none" w:sz="0" w:space="0" w:color="auto"/>
          </w:divBdr>
          <w:divsChild>
            <w:div w:id="174465131">
              <w:marLeft w:val="0"/>
              <w:marRight w:val="0"/>
              <w:marTop w:val="0"/>
              <w:marBottom w:val="0"/>
              <w:divBdr>
                <w:top w:val="none" w:sz="0" w:space="0" w:color="auto"/>
                <w:left w:val="none" w:sz="0" w:space="0" w:color="auto"/>
                <w:bottom w:val="none" w:sz="0" w:space="0" w:color="auto"/>
                <w:right w:val="none" w:sz="0" w:space="0" w:color="auto"/>
              </w:divBdr>
              <w:divsChild>
                <w:div w:id="208039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1415">
          <w:marLeft w:val="0"/>
          <w:marRight w:val="0"/>
          <w:marTop w:val="0"/>
          <w:marBottom w:val="0"/>
          <w:divBdr>
            <w:top w:val="none" w:sz="0" w:space="0" w:color="auto"/>
            <w:left w:val="none" w:sz="0" w:space="0" w:color="auto"/>
            <w:bottom w:val="none" w:sz="0" w:space="0" w:color="auto"/>
            <w:right w:val="none" w:sz="0" w:space="0" w:color="auto"/>
          </w:divBdr>
          <w:divsChild>
            <w:div w:id="1615363202">
              <w:marLeft w:val="0"/>
              <w:marRight w:val="0"/>
              <w:marTop w:val="0"/>
              <w:marBottom w:val="0"/>
              <w:divBdr>
                <w:top w:val="none" w:sz="0" w:space="0" w:color="auto"/>
                <w:left w:val="none" w:sz="0" w:space="0" w:color="auto"/>
                <w:bottom w:val="none" w:sz="0" w:space="0" w:color="auto"/>
                <w:right w:val="none" w:sz="0" w:space="0" w:color="auto"/>
              </w:divBdr>
              <w:divsChild>
                <w:div w:id="195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6532">
          <w:marLeft w:val="0"/>
          <w:marRight w:val="0"/>
          <w:marTop w:val="0"/>
          <w:marBottom w:val="0"/>
          <w:divBdr>
            <w:top w:val="none" w:sz="0" w:space="0" w:color="auto"/>
            <w:left w:val="none" w:sz="0" w:space="0" w:color="auto"/>
            <w:bottom w:val="none" w:sz="0" w:space="0" w:color="auto"/>
            <w:right w:val="none" w:sz="0" w:space="0" w:color="auto"/>
          </w:divBdr>
          <w:divsChild>
            <w:div w:id="1694376787">
              <w:marLeft w:val="0"/>
              <w:marRight w:val="0"/>
              <w:marTop w:val="0"/>
              <w:marBottom w:val="0"/>
              <w:divBdr>
                <w:top w:val="none" w:sz="0" w:space="0" w:color="auto"/>
                <w:left w:val="none" w:sz="0" w:space="0" w:color="auto"/>
                <w:bottom w:val="none" w:sz="0" w:space="0" w:color="auto"/>
                <w:right w:val="none" w:sz="0" w:space="0" w:color="auto"/>
              </w:divBdr>
              <w:divsChild>
                <w:div w:id="14749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61800">
          <w:marLeft w:val="0"/>
          <w:marRight w:val="0"/>
          <w:marTop w:val="0"/>
          <w:marBottom w:val="0"/>
          <w:divBdr>
            <w:top w:val="none" w:sz="0" w:space="0" w:color="auto"/>
            <w:left w:val="none" w:sz="0" w:space="0" w:color="auto"/>
            <w:bottom w:val="none" w:sz="0" w:space="0" w:color="auto"/>
            <w:right w:val="none" w:sz="0" w:space="0" w:color="auto"/>
          </w:divBdr>
          <w:divsChild>
            <w:div w:id="1014500224">
              <w:marLeft w:val="0"/>
              <w:marRight w:val="0"/>
              <w:marTop w:val="0"/>
              <w:marBottom w:val="0"/>
              <w:divBdr>
                <w:top w:val="none" w:sz="0" w:space="0" w:color="auto"/>
                <w:left w:val="none" w:sz="0" w:space="0" w:color="auto"/>
                <w:bottom w:val="none" w:sz="0" w:space="0" w:color="auto"/>
                <w:right w:val="none" w:sz="0" w:space="0" w:color="auto"/>
              </w:divBdr>
              <w:divsChild>
                <w:div w:id="9008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53883">
          <w:marLeft w:val="0"/>
          <w:marRight w:val="0"/>
          <w:marTop w:val="0"/>
          <w:marBottom w:val="0"/>
          <w:divBdr>
            <w:top w:val="none" w:sz="0" w:space="0" w:color="auto"/>
            <w:left w:val="none" w:sz="0" w:space="0" w:color="auto"/>
            <w:bottom w:val="none" w:sz="0" w:space="0" w:color="auto"/>
            <w:right w:val="none" w:sz="0" w:space="0" w:color="auto"/>
          </w:divBdr>
        </w:div>
        <w:div w:id="1309360898">
          <w:marLeft w:val="0"/>
          <w:marRight w:val="0"/>
          <w:marTop w:val="0"/>
          <w:marBottom w:val="0"/>
          <w:divBdr>
            <w:top w:val="none" w:sz="0" w:space="0" w:color="auto"/>
            <w:left w:val="none" w:sz="0" w:space="0" w:color="auto"/>
            <w:bottom w:val="none" w:sz="0" w:space="0" w:color="auto"/>
            <w:right w:val="none" w:sz="0" w:space="0" w:color="auto"/>
          </w:divBdr>
          <w:divsChild>
            <w:div w:id="1380207913">
              <w:marLeft w:val="0"/>
              <w:marRight w:val="0"/>
              <w:marTop w:val="0"/>
              <w:marBottom w:val="0"/>
              <w:divBdr>
                <w:top w:val="none" w:sz="0" w:space="0" w:color="auto"/>
                <w:left w:val="none" w:sz="0" w:space="0" w:color="auto"/>
                <w:bottom w:val="none" w:sz="0" w:space="0" w:color="auto"/>
                <w:right w:val="none" w:sz="0" w:space="0" w:color="auto"/>
              </w:divBdr>
              <w:divsChild>
                <w:div w:id="5787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48705">
          <w:marLeft w:val="0"/>
          <w:marRight w:val="0"/>
          <w:marTop w:val="0"/>
          <w:marBottom w:val="0"/>
          <w:divBdr>
            <w:top w:val="none" w:sz="0" w:space="0" w:color="auto"/>
            <w:left w:val="none" w:sz="0" w:space="0" w:color="auto"/>
            <w:bottom w:val="none" w:sz="0" w:space="0" w:color="auto"/>
            <w:right w:val="none" w:sz="0" w:space="0" w:color="auto"/>
          </w:divBdr>
          <w:divsChild>
            <w:div w:id="1152867106">
              <w:marLeft w:val="0"/>
              <w:marRight w:val="0"/>
              <w:marTop w:val="0"/>
              <w:marBottom w:val="0"/>
              <w:divBdr>
                <w:top w:val="none" w:sz="0" w:space="0" w:color="auto"/>
                <w:left w:val="none" w:sz="0" w:space="0" w:color="auto"/>
                <w:bottom w:val="none" w:sz="0" w:space="0" w:color="auto"/>
                <w:right w:val="none" w:sz="0" w:space="0" w:color="auto"/>
              </w:divBdr>
              <w:divsChild>
                <w:div w:id="12410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1707">
          <w:marLeft w:val="0"/>
          <w:marRight w:val="0"/>
          <w:marTop w:val="0"/>
          <w:marBottom w:val="0"/>
          <w:divBdr>
            <w:top w:val="none" w:sz="0" w:space="0" w:color="auto"/>
            <w:left w:val="none" w:sz="0" w:space="0" w:color="auto"/>
            <w:bottom w:val="none" w:sz="0" w:space="0" w:color="auto"/>
            <w:right w:val="none" w:sz="0" w:space="0" w:color="auto"/>
          </w:divBdr>
          <w:divsChild>
            <w:div w:id="2132626229">
              <w:marLeft w:val="0"/>
              <w:marRight w:val="0"/>
              <w:marTop w:val="0"/>
              <w:marBottom w:val="0"/>
              <w:divBdr>
                <w:top w:val="none" w:sz="0" w:space="0" w:color="auto"/>
                <w:left w:val="none" w:sz="0" w:space="0" w:color="auto"/>
                <w:bottom w:val="none" w:sz="0" w:space="0" w:color="auto"/>
                <w:right w:val="none" w:sz="0" w:space="0" w:color="auto"/>
              </w:divBdr>
              <w:divsChild>
                <w:div w:id="24518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802">
          <w:marLeft w:val="0"/>
          <w:marRight w:val="0"/>
          <w:marTop w:val="0"/>
          <w:marBottom w:val="0"/>
          <w:divBdr>
            <w:top w:val="none" w:sz="0" w:space="0" w:color="auto"/>
            <w:left w:val="none" w:sz="0" w:space="0" w:color="auto"/>
            <w:bottom w:val="none" w:sz="0" w:space="0" w:color="auto"/>
            <w:right w:val="none" w:sz="0" w:space="0" w:color="auto"/>
          </w:divBdr>
          <w:divsChild>
            <w:div w:id="772014823">
              <w:marLeft w:val="0"/>
              <w:marRight w:val="0"/>
              <w:marTop w:val="0"/>
              <w:marBottom w:val="0"/>
              <w:divBdr>
                <w:top w:val="none" w:sz="0" w:space="0" w:color="auto"/>
                <w:left w:val="none" w:sz="0" w:space="0" w:color="auto"/>
                <w:bottom w:val="none" w:sz="0" w:space="0" w:color="auto"/>
                <w:right w:val="none" w:sz="0" w:space="0" w:color="auto"/>
              </w:divBdr>
              <w:divsChild>
                <w:div w:id="144396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0263">
          <w:marLeft w:val="0"/>
          <w:marRight w:val="0"/>
          <w:marTop w:val="0"/>
          <w:marBottom w:val="0"/>
          <w:divBdr>
            <w:top w:val="none" w:sz="0" w:space="0" w:color="auto"/>
            <w:left w:val="none" w:sz="0" w:space="0" w:color="auto"/>
            <w:bottom w:val="none" w:sz="0" w:space="0" w:color="auto"/>
            <w:right w:val="none" w:sz="0" w:space="0" w:color="auto"/>
          </w:divBdr>
          <w:divsChild>
            <w:div w:id="1768311872">
              <w:marLeft w:val="0"/>
              <w:marRight w:val="0"/>
              <w:marTop w:val="0"/>
              <w:marBottom w:val="0"/>
              <w:divBdr>
                <w:top w:val="none" w:sz="0" w:space="0" w:color="auto"/>
                <w:left w:val="none" w:sz="0" w:space="0" w:color="auto"/>
                <w:bottom w:val="none" w:sz="0" w:space="0" w:color="auto"/>
                <w:right w:val="none" w:sz="0" w:space="0" w:color="auto"/>
              </w:divBdr>
              <w:divsChild>
                <w:div w:id="12881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5030">
          <w:marLeft w:val="0"/>
          <w:marRight w:val="0"/>
          <w:marTop w:val="0"/>
          <w:marBottom w:val="0"/>
          <w:divBdr>
            <w:top w:val="none" w:sz="0" w:space="0" w:color="auto"/>
            <w:left w:val="none" w:sz="0" w:space="0" w:color="auto"/>
            <w:bottom w:val="none" w:sz="0" w:space="0" w:color="auto"/>
            <w:right w:val="none" w:sz="0" w:space="0" w:color="auto"/>
          </w:divBdr>
          <w:divsChild>
            <w:div w:id="163936243">
              <w:marLeft w:val="0"/>
              <w:marRight w:val="0"/>
              <w:marTop w:val="0"/>
              <w:marBottom w:val="0"/>
              <w:divBdr>
                <w:top w:val="none" w:sz="0" w:space="0" w:color="auto"/>
                <w:left w:val="none" w:sz="0" w:space="0" w:color="auto"/>
                <w:bottom w:val="none" w:sz="0" w:space="0" w:color="auto"/>
                <w:right w:val="none" w:sz="0" w:space="0" w:color="auto"/>
              </w:divBdr>
              <w:divsChild>
                <w:div w:id="118300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012994">
          <w:marLeft w:val="0"/>
          <w:marRight w:val="0"/>
          <w:marTop w:val="0"/>
          <w:marBottom w:val="0"/>
          <w:divBdr>
            <w:top w:val="none" w:sz="0" w:space="0" w:color="auto"/>
            <w:left w:val="none" w:sz="0" w:space="0" w:color="auto"/>
            <w:bottom w:val="none" w:sz="0" w:space="0" w:color="auto"/>
            <w:right w:val="none" w:sz="0" w:space="0" w:color="auto"/>
          </w:divBdr>
          <w:divsChild>
            <w:div w:id="2144538968">
              <w:marLeft w:val="0"/>
              <w:marRight w:val="0"/>
              <w:marTop w:val="0"/>
              <w:marBottom w:val="0"/>
              <w:divBdr>
                <w:top w:val="none" w:sz="0" w:space="0" w:color="auto"/>
                <w:left w:val="none" w:sz="0" w:space="0" w:color="auto"/>
                <w:bottom w:val="none" w:sz="0" w:space="0" w:color="auto"/>
                <w:right w:val="none" w:sz="0" w:space="0" w:color="auto"/>
              </w:divBdr>
              <w:divsChild>
                <w:div w:id="4056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7665">
          <w:marLeft w:val="0"/>
          <w:marRight w:val="0"/>
          <w:marTop w:val="0"/>
          <w:marBottom w:val="0"/>
          <w:divBdr>
            <w:top w:val="none" w:sz="0" w:space="0" w:color="auto"/>
            <w:left w:val="none" w:sz="0" w:space="0" w:color="auto"/>
            <w:bottom w:val="none" w:sz="0" w:space="0" w:color="auto"/>
            <w:right w:val="none" w:sz="0" w:space="0" w:color="auto"/>
          </w:divBdr>
          <w:divsChild>
            <w:div w:id="2023044536">
              <w:marLeft w:val="0"/>
              <w:marRight w:val="0"/>
              <w:marTop w:val="0"/>
              <w:marBottom w:val="0"/>
              <w:divBdr>
                <w:top w:val="none" w:sz="0" w:space="0" w:color="auto"/>
                <w:left w:val="none" w:sz="0" w:space="0" w:color="auto"/>
                <w:bottom w:val="none" w:sz="0" w:space="0" w:color="auto"/>
                <w:right w:val="none" w:sz="0" w:space="0" w:color="auto"/>
              </w:divBdr>
              <w:divsChild>
                <w:div w:id="19454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5182">
          <w:marLeft w:val="0"/>
          <w:marRight w:val="0"/>
          <w:marTop w:val="0"/>
          <w:marBottom w:val="0"/>
          <w:divBdr>
            <w:top w:val="none" w:sz="0" w:space="0" w:color="auto"/>
            <w:left w:val="none" w:sz="0" w:space="0" w:color="auto"/>
            <w:bottom w:val="none" w:sz="0" w:space="0" w:color="auto"/>
            <w:right w:val="none" w:sz="0" w:space="0" w:color="auto"/>
          </w:divBdr>
          <w:divsChild>
            <w:div w:id="485049595">
              <w:marLeft w:val="0"/>
              <w:marRight w:val="0"/>
              <w:marTop w:val="0"/>
              <w:marBottom w:val="0"/>
              <w:divBdr>
                <w:top w:val="none" w:sz="0" w:space="0" w:color="auto"/>
                <w:left w:val="none" w:sz="0" w:space="0" w:color="auto"/>
                <w:bottom w:val="none" w:sz="0" w:space="0" w:color="auto"/>
                <w:right w:val="none" w:sz="0" w:space="0" w:color="auto"/>
              </w:divBdr>
            </w:div>
            <w:div w:id="1973821648">
              <w:marLeft w:val="0"/>
              <w:marRight w:val="0"/>
              <w:marTop w:val="0"/>
              <w:marBottom w:val="0"/>
              <w:divBdr>
                <w:top w:val="none" w:sz="0" w:space="0" w:color="auto"/>
                <w:left w:val="none" w:sz="0" w:space="0" w:color="auto"/>
                <w:bottom w:val="none" w:sz="0" w:space="0" w:color="auto"/>
                <w:right w:val="none" w:sz="0" w:space="0" w:color="auto"/>
              </w:divBdr>
            </w:div>
          </w:divsChild>
        </w:div>
        <w:div w:id="1727490942">
          <w:marLeft w:val="0"/>
          <w:marRight w:val="0"/>
          <w:marTop w:val="0"/>
          <w:marBottom w:val="0"/>
          <w:divBdr>
            <w:top w:val="none" w:sz="0" w:space="0" w:color="auto"/>
            <w:left w:val="none" w:sz="0" w:space="0" w:color="auto"/>
            <w:bottom w:val="none" w:sz="0" w:space="0" w:color="auto"/>
            <w:right w:val="none" w:sz="0" w:space="0" w:color="auto"/>
          </w:divBdr>
          <w:divsChild>
            <w:div w:id="2071071604">
              <w:marLeft w:val="0"/>
              <w:marRight w:val="0"/>
              <w:marTop w:val="0"/>
              <w:marBottom w:val="0"/>
              <w:divBdr>
                <w:top w:val="none" w:sz="0" w:space="0" w:color="auto"/>
                <w:left w:val="none" w:sz="0" w:space="0" w:color="auto"/>
                <w:bottom w:val="none" w:sz="0" w:space="0" w:color="auto"/>
                <w:right w:val="none" w:sz="0" w:space="0" w:color="auto"/>
              </w:divBdr>
              <w:divsChild>
                <w:div w:id="13055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4397">
          <w:marLeft w:val="0"/>
          <w:marRight w:val="0"/>
          <w:marTop w:val="0"/>
          <w:marBottom w:val="0"/>
          <w:divBdr>
            <w:top w:val="none" w:sz="0" w:space="0" w:color="auto"/>
            <w:left w:val="none" w:sz="0" w:space="0" w:color="auto"/>
            <w:bottom w:val="none" w:sz="0" w:space="0" w:color="auto"/>
            <w:right w:val="none" w:sz="0" w:space="0" w:color="auto"/>
          </w:divBdr>
        </w:div>
        <w:div w:id="1782722777">
          <w:marLeft w:val="0"/>
          <w:marRight w:val="0"/>
          <w:marTop w:val="0"/>
          <w:marBottom w:val="0"/>
          <w:divBdr>
            <w:top w:val="none" w:sz="0" w:space="0" w:color="auto"/>
            <w:left w:val="none" w:sz="0" w:space="0" w:color="auto"/>
            <w:bottom w:val="none" w:sz="0" w:space="0" w:color="auto"/>
            <w:right w:val="none" w:sz="0" w:space="0" w:color="auto"/>
          </w:divBdr>
          <w:divsChild>
            <w:div w:id="990207766">
              <w:marLeft w:val="0"/>
              <w:marRight w:val="0"/>
              <w:marTop w:val="0"/>
              <w:marBottom w:val="0"/>
              <w:divBdr>
                <w:top w:val="none" w:sz="0" w:space="0" w:color="auto"/>
                <w:left w:val="none" w:sz="0" w:space="0" w:color="auto"/>
                <w:bottom w:val="none" w:sz="0" w:space="0" w:color="auto"/>
                <w:right w:val="none" w:sz="0" w:space="0" w:color="auto"/>
              </w:divBdr>
            </w:div>
          </w:divsChild>
        </w:div>
        <w:div w:id="1798909054">
          <w:marLeft w:val="0"/>
          <w:marRight w:val="0"/>
          <w:marTop w:val="0"/>
          <w:marBottom w:val="0"/>
          <w:divBdr>
            <w:top w:val="none" w:sz="0" w:space="0" w:color="auto"/>
            <w:left w:val="none" w:sz="0" w:space="0" w:color="auto"/>
            <w:bottom w:val="none" w:sz="0" w:space="0" w:color="auto"/>
            <w:right w:val="none" w:sz="0" w:space="0" w:color="auto"/>
          </w:divBdr>
          <w:divsChild>
            <w:div w:id="1843203579">
              <w:marLeft w:val="0"/>
              <w:marRight w:val="0"/>
              <w:marTop w:val="0"/>
              <w:marBottom w:val="0"/>
              <w:divBdr>
                <w:top w:val="none" w:sz="0" w:space="0" w:color="auto"/>
                <w:left w:val="none" w:sz="0" w:space="0" w:color="auto"/>
                <w:bottom w:val="none" w:sz="0" w:space="0" w:color="auto"/>
                <w:right w:val="none" w:sz="0" w:space="0" w:color="auto"/>
              </w:divBdr>
              <w:divsChild>
                <w:div w:id="7287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8151">
          <w:marLeft w:val="0"/>
          <w:marRight w:val="0"/>
          <w:marTop w:val="0"/>
          <w:marBottom w:val="0"/>
          <w:divBdr>
            <w:top w:val="none" w:sz="0" w:space="0" w:color="auto"/>
            <w:left w:val="none" w:sz="0" w:space="0" w:color="auto"/>
            <w:bottom w:val="none" w:sz="0" w:space="0" w:color="auto"/>
            <w:right w:val="none" w:sz="0" w:space="0" w:color="auto"/>
          </w:divBdr>
          <w:divsChild>
            <w:div w:id="1186138315">
              <w:marLeft w:val="0"/>
              <w:marRight w:val="0"/>
              <w:marTop w:val="0"/>
              <w:marBottom w:val="0"/>
              <w:divBdr>
                <w:top w:val="none" w:sz="0" w:space="0" w:color="auto"/>
                <w:left w:val="none" w:sz="0" w:space="0" w:color="auto"/>
                <w:bottom w:val="none" w:sz="0" w:space="0" w:color="auto"/>
                <w:right w:val="none" w:sz="0" w:space="0" w:color="auto"/>
              </w:divBdr>
            </w:div>
          </w:divsChild>
        </w:div>
        <w:div w:id="1874996409">
          <w:marLeft w:val="0"/>
          <w:marRight w:val="0"/>
          <w:marTop w:val="0"/>
          <w:marBottom w:val="0"/>
          <w:divBdr>
            <w:top w:val="none" w:sz="0" w:space="0" w:color="auto"/>
            <w:left w:val="none" w:sz="0" w:space="0" w:color="auto"/>
            <w:bottom w:val="none" w:sz="0" w:space="0" w:color="auto"/>
            <w:right w:val="none" w:sz="0" w:space="0" w:color="auto"/>
          </w:divBdr>
          <w:divsChild>
            <w:div w:id="922031615">
              <w:marLeft w:val="0"/>
              <w:marRight w:val="0"/>
              <w:marTop w:val="0"/>
              <w:marBottom w:val="0"/>
              <w:divBdr>
                <w:top w:val="none" w:sz="0" w:space="0" w:color="auto"/>
                <w:left w:val="none" w:sz="0" w:space="0" w:color="auto"/>
                <w:bottom w:val="none" w:sz="0" w:space="0" w:color="auto"/>
                <w:right w:val="none" w:sz="0" w:space="0" w:color="auto"/>
              </w:divBdr>
              <w:divsChild>
                <w:div w:id="810292654">
                  <w:marLeft w:val="0"/>
                  <w:marRight w:val="0"/>
                  <w:marTop w:val="0"/>
                  <w:marBottom w:val="0"/>
                  <w:divBdr>
                    <w:top w:val="none" w:sz="0" w:space="0" w:color="auto"/>
                    <w:left w:val="none" w:sz="0" w:space="0" w:color="auto"/>
                    <w:bottom w:val="none" w:sz="0" w:space="0" w:color="auto"/>
                    <w:right w:val="none" w:sz="0" w:space="0" w:color="auto"/>
                  </w:divBdr>
                  <w:divsChild>
                    <w:div w:id="1514608179">
                      <w:marLeft w:val="0"/>
                      <w:marRight w:val="0"/>
                      <w:marTop w:val="0"/>
                      <w:marBottom w:val="0"/>
                      <w:divBdr>
                        <w:top w:val="none" w:sz="0" w:space="0" w:color="auto"/>
                        <w:left w:val="none" w:sz="0" w:space="0" w:color="auto"/>
                        <w:bottom w:val="none" w:sz="0" w:space="0" w:color="auto"/>
                        <w:right w:val="none" w:sz="0" w:space="0" w:color="auto"/>
                      </w:divBdr>
                      <w:divsChild>
                        <w:div w:id="20172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155687">
          <w:marLeft w:val="0"/>
          <w:marRight w:val="0"/>
          <w:marTop w:val="0"/>
          <w:marBottom w:val="0"/>
          <w:divBdr>
            <w:top w:val="none" w:sz="0" w:space="0" w:color="auto"/>
            <w:left w:val="none" w:sz="0" w:space="0" w:color="auto"/>
            <w:bottom w:val="none" w:sz="0" w:space="0" w:color="auto"/>
            <w:right w:val="none" w:sz="0" w:space="0" w:color="auto"/>
          </w:divBdr>
          <w:divsChild>
            <w:div w:id="1200242969">
              <w:marLeft w:val="0"/>
              <w:marRight w:val="0"/>
              <w:marTop w:val="0"/>
              <w:marBottom w:val="0"/>
              <w:divBdr>
                <w:top w:val="none" w:sz="0" w:space="0" w:color="auto"/>
                <w:left w:val="none" w:sz="0" w:space="0" w:color="auto"/>
                <w:bottom w:val="none" w:sz="0" w:space="0" w:color="auto"/>
                <w:right w:val="none" w:sz="0" w:space="0" w:color="auto"/>
              </w:divBdr>
              <w:divsChild>
                <w:div w:id="9352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2111">
          <w:marLeft w:val="0"/>
          <w:marRight w:val="0"/>
          <w:marTop w:val="0"/>
          <w:marBottom w:val="0"/>
          <w:divBdr>
            <w:top w:val="none" w:sz="0" w:space="0" w:color="auto"/>
            <w:left w:val="none" w:sz="0" w:space="0" w:color="auto"/>
            <w:bottom w:val="none" w:sz="0" w:space="0" w:color="auto"/>
            <w:right w:val="none" w:sz="0" w:space="0" w:color="auto"/>
          </w:divBdr>
          <w:divsChild>
            <w:div w:id="48187657">
              <w:marLeft w:val="0"/>
              <w:marRight w:val="0"/>
              <w:marTop w:val="0"/>
              <w:marBottom w:val="0"/>
              <w:divBdr>
                <w:top w:val="none" w:sz="0" w:space="0" w:color="auto"/>
                <w:left w:val="none" w:sz="0" w:space="0" w:color="auto"/>
                <w:bottom w:val="none" w:sz="0" w:space="0" w:color="auto"/>
                <w:right w:val="none" w:sz="0" w:space="0" w:color="auto"/>
              </w:divBdr>
              <w:divsChild>
                <w:div w:id="17902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81152">
          <w:marLeft w:val="0"/>
          <w:marRight w:val="0"/>
          <w:marTop w:val="0"/>
          <w:marBottom w:val="0"/>
          <w:divBdr>
            <w:top w:val="none" w:sz="0" w:space="0" w:color="auto"/>
            <w:left w:val="none" w:sz="0" w:space="0" w:color="auto"/>
            <w:bottom w:val="none" w:sz="0" w:space="0" w:color="auto"/>
            <w:right w:val="none" w:sz="0" w:space="0" w:color="auto"/>
          </w:divBdr>
          <w:divsChild>
            <w:div w:id="158162383">
              <w:marLeft w:val="0"/>
              <w:marRight w:val="0"/>
              <w:marTop w:val="0"/>
              <w:marBottom w:val="0"/>
              <w:divBdr>
                <w:top w:val="none" w:sz="0" w:space="0" w:color="auto"/>
                <w:left w:val="none" w:sz="0" w:space="0" w:color="auto"/>
                <w:bottom w:val="none" w:sz="0" w:space="0" w:color="auto"/>
                <w:right w:val="none" w:sz="0" w:space="0" w:color="auto"/>
              </w:divBdr>
              <w:divsChild>
                <w:div w:id="172120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14490">
          <w:marLeft w:val="0"/>
          <w:marRight w:val="0"/>
          <w:marTop w:val="0"/>
          <w:marBottom w:val="0"/>
          <w:divBdr>
            <w:top w:val="none" w:sz="0" w:space="0" w:color="auto"/>
            <w:left w:val="none" w:sz="0" w:space="0" w:color="auto"/>
            <w:bottom w:val="none" w:sz="0" w:space="0" w:color="auto"/>
            <w:right w:val="none" w:sz="0" w:space="0" w:color="auto"/>
          </w:divBdr>
          <w:divsChild>
            <w:div w:id="1061827350">
              <w:marLeft w:val="0"/>
              <w:marRight w:val="0"/>
              <w:marTop w:val="0"/>
              <w:marBottom w:val="0"/>
              <w:divBdr>
                <w:top w:val="none" w:sz="0" w:space="0" w:color="auto"/>
                <w:left w:val="none" w:sz="0" w:space="0" w:color="auto"/>
                <w:bottom w:val="none" w:sz="0" w:space="0" w:color="auto"/>
                <w:right w:val="none" w:sz="0" w:space="0" w:color="auto"/>
              </w:divBdr>
              <w:divsChild>
                <w:div w:id="69438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2114">
          <w:marLeft w:val="0"/>
          <w:marRight w:val="0"/>
          <w:marTop w:val="0"/>
          <w:marBottom w:val="0"/>
          <w:divBdr>
            <w:top w:val="none" w:sz="0" w:space="0" w:color="auto"/>
            <w:left w:val="none" w:sz="0" w:space="0" w:color="auto"/>
            <w:bottom w:val="none" w:sz="0" w:space="0" w:color="auto"/>
            <w:right w:val="none" w:sz="0" w:space="0" w:color="auto"/>
          </w:divBdr>
          <w:divsChild>
            <w:div w:id="685331495">
              <w:marLeft w:val="0"/>
              <w:marRight w:val="0"/>
              <w:marTop w:val="0"/>
              <w:marBottom w:val="0"/>
              <w:divBdr>
                <w:top w:val="none" w:sz="0" w:space="0" w:color="auto"/>
                <w:left w:val="none" w:sz="0" w:space="0" w:color="auto"/>
                <w:bottom w:val="none" w:sz="0" w:space="0" w:color="auto"/>
                <w:right w:val="none" w:sz="0" w:space="0" w:color="auto"/>
              </w:divBdr>
              <w:divsChild>
                <w:div w:id="17378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095733">
      <w:bodyDiv w:val="1"/>
      <w:marLeft w:val="0"/>
      <w:marRight w:val="0"/>
      <w:marTop w:val="0"/>
      <w:marBottom w:val="0"/>
      <w:divBdr>
        <w:top w:val="none" w:sz="0" w:space="0" w:color="auto"/>
        <w:left w:val="none" w:sz="0" w:space="0" w:color="auto"/>
        <w:bottom w:val="none" w:sz="0" w:space="0" w:color="auto"/>
        <w:right w:val="none" w:sz="0" w:space="0" w:color="auto"/>
      </w:divBdr>
    </w:div>
    <w:div w:id="1817575428">
      <w:bodyDiv w:val="1"/>
      <w:marLeft w:val="0"/>
      <w:marRight w:val="0"/>
      <w:marTop w:val="0"/>
      <w:marBottom w:val="0"/>
      <w:divBdr>
        <w:top w:val="none" w:sz="0" w:space="0" w:color="auto"/>
        <w:left w:val="none" w:sz="0" w:space="0" w:color="auto"/>
        <w:bottom w:val="none" w:sz="0" w:space="0" w:color="auto"/>
        <w:right w:val="none" w:sz="0" w:space="0" w:color="auto"/>
      </w:divBdr>
      <w:divsChild>
        <w:div w:id="1650093980">
          <w:marLeft w:val="0"/>
          <w:marRight w:val="0"/>
          <w:marTop w:val="0"/>
          <w:marBottom w:val="0"/>
          <w:divBdr>
            <w:top w:val="none" w:sz="0" w:space="0" w:color="auto"/>
            <w:left w:val="none" w:sz="0" w:space="0" w:color="auto"/>
            <w:bottom w:val="none" w:sz="0" w:space="0" w:color="auto"/>
            <w:right w:val="none" w:sz="0" w:space="0" w:color="auto"/>
          </w:divBdr>
          <w:divsChild>
            <w:div w:id="586694259">
              <w:marLeft w:val="0"/>
              <w:marRight w:val="0"/>
              <w:marTop w:val="0"/>
              <w:marBottom w:val="0"/>
              <w:divBdr>
                <w:top w:val="none" w:sz="0" w:space="0" w:color="auto"/>
                <w:left w:val="none" w:sz="0" w:space="0" w:color="auto"/>
                <w:bottom w:val="none" w:sz="0" w:space="0" w:color="auto"/>
                <w:right w:val="none" w:sz="0" w:space="0" w:color="auto"/>
              </w:divBdr>
              <w:divsChild>
                <w:div w:id="3038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45179">
      <w:bodyDiv w:val="1"/>
      <w:marLeft w:val="0"/>
      <w:marRight w:val="0"/>
      <w:marTop w:val="0"/>
      <w:marBottom w:val="0"/>
      <w:divBdr>
        <w:top w:val="none" w:sz="0" w:space="0" w:color="auto"/>
        <w:left w:val="none" w:sz="0" w:space="0" w:color="auto"/>
        <w:bottom w:val="none" w:sz="0" w:space="0" w:color="auto"/>
        <w:right w:val="none" w:sz="0" w:space="0" w:color="auto"/>
      </w:divBdr>
    </w:div>
    <w:div w:id="1823305950">
      <w:bodyDiv w:val="1"/>
      <w:marLeft w:val="0"/>
      <w:marRight w:val="0"/>
      <w:marTop w:val="0"/>
      <w:marBottom w:val="0"/>
      <w:divBdr>
        <w:top w:val="none" w:sz="0" w:space="0" w:color="auto"/>
        <w:left w:val="none" w:sz="0" w:space="0" w:color="auto"/>
        <w:bottom w:val="none" w:sz="0" w:space="0" w:color="auto"/>
        <w:right w:val="none" w:sz="0" w:space="0" w:color="auto"/>
      </w:divBdr>
    </w:div>
    <w:div w:id="1841197109">
      <w:bodyDiv w:val="1"/>
      <w:marLeft w:val="0"/>
      <w:marRight w:val="0"/>
      <w:marTop w:val="0"/>
      <w:marBottom w:val="0"/>
      <w:divBdr>
        <w:top w:val="none" w:sz="0" w:space="0" w:color="auto"/>
        <w:left w:val="none" w:sz="0" w:space="0" w:color="auto"/>
        <w:bottom w:val="none" w:sz="0" w:space="0" w:color="auto"/>
        <w:right w:val="none" w:sz="0" w:space="0" w:color="auto"/>
      </w:divBdr>
      <w:divsChild>
        <w:div w:id="745228633">
          <w:marLeft w:val="0"/>
          <w:marRight w:val="0"/>
          <w:marTop w:val="330"/>
          <w:marBottom w:val="330"/>
          <w:divBdr>
            <w:top w:val="none" w:sz="0" w:space="0" w:color="auto"/>
            <w:left w:val="none" w:sz="0" w:space="0" w:color="auto"/>
            <w:bottom w:val="none" w:sz="0" w:space="0" w:color="auto"/>
            <w:right w:val="none" w:sz="0" w:space="0" w:color="auto"/>
          </w:divBdr>
          <w:divsChild>
            <w:div w:id="265237315">
              <w:marLeft w:val="0"/>
              <w:marRight w:val="0"/>
              <w:marTop w:val="360"/>
              <w:marBottom w:val="0"/>
              <w:divBdr>
                <w:top w:val="none" w:sz="0" w:space="0" w:color="auto"/>
                <w:left w:val="none" w:sz="0" w:space="0" w:color="auto"/>
                <w:bottom w:val="none" w:sz="0" w:space="0" w:color="auto"/>
                <w:right w:val="none" w:sz="0" w:space="0" w:color="auto"/>
              </w:divBdr>
              <w:divsChild>
                <w:div w:id="16236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3321">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1249538646">
              <w:marLeft w:val="360"/>
              <w:marRight w:val="360"/>
              <w:marTop w:val="180"/>
              <w:marBottom w:val="360"/>
              <w:divBdr>
                <w:top w:val="none" w:sz="0" w:space="0" w:color="auto"/>
                <w:left w:val="none" w:sz="0" w:space="0" w:color="auto"/>
                <w:bottom w:val="none" w:sz="0" w:space="0" w:color="auto"/>
                <w:right w:val="none" w:sz="0" w:space="0" w:color="auto"/>
              </w:divBdr>
            </w:div>
            <w:div w:id="1691637247">
              <w:marLeft w:val="0"/>
              <w:marRight w:val="0"/>
              <w:marTop w:val="0"/>
              <w:marBottom w:val="0"/>
              <w:divBdr>
                <w:top w:val="none" w:sz="0" w:space="0" w:color="auto"/>
                <w:left w:val="none" w:sz="0" w:space="0" w:color="auto"/>
                <w:bottom w:val="none" w:sz="0" w:space="0" w:color="auto"/>
                <w:right w:val="none" w:sz="0" w:space="0" w:color="auto"/>
              </w:divBdr>
            </w:div>
          </w:divsChild>
        </w:div>
        <w:div w:id="1827164832">
          <w:marLeft w:val="0"/>
          <w:marRight w:val="0"/>
          <w:marTop w:val="330"/>
          <w:marBottom w:val="330"/>
          <w:divBdr>
            <w:top w:val="none" w:sz="0" w:space="0" w:color="auto"/>
            <w:left w:val="none" w:sz="0" w:space="0" w:color="auto"/>
            <w:bottom w:val="none" w:sz="0" w:space="0" w:color="auto"/>
            <w:right w:val="none" w:sz="0" w:space="0" w:color="auto"/>
          </w:divBdr>
          <w:divsChild>
            <w:div w:id="1260529583">
              <w:marLeft w:val="0"/>
              <w:marRight w:val="0"/>
              <w:marTop w:val="360"/>
              <w:marBottom w:val="0"/>
              <w:divBdr>
                <w:top w:val="none" w:sz="0" w:space="0" w:color="auto"/>
                <w:left w:val="none" w:sz="0" w:space="0" w:color="auto"/>
                <w:bottom w:val="none" w:sz="0" w:space="0" w:color="auto"/>
                <w:right w:val="none" w:sz="0" w:space="0" w:color="auto"/>
              </w:divBdr>
              <w:divsChild>
                <w:div w:id="2661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67110">
          <w:marLeft w:val="0"/>
          <w:marRight w:val="0"/>
          <w:marTop w:val="330"/>
          <w:marBottom w:val="330"/>
          <w:divBdr>
            <w:top w:val="none" w:sz="0" w:space="0" w:color="auto"/>
            <w:left w:val="none" w:sz="0" w:space="0" w:color="auto"/>
            <w:bottom w:val="none" w:sz="0" w:space="0" w:color="auto"/>
            <w:right w:val="none" w:sz="0" w:space="0" w:color="auto"/>
          </w:divBdr>
          <w:divsChild>
            <w:div w:id="1764035818">
              <w:marLeft w:val="0"/>
              <w:marRight w:val="0"/>
              <w:marTop w:val="360"/>
              <w:marBottom w:val="0"/>
              <w:divBdr>
                <w:top w:val="none" w:sz="0" w:space="0" w:color="auto"/>
                <w:left w:val="none" w:sz="0" w:space="0" w:color="auto"/>
                <w:bottom w:val="none" w:sz="0" w:space="0" w:color="auto"/>
                <w:right w:val="none" w:sz="0" w:space="0" w:color="auto"/>
              </w:divBdr>
              <w:divsChild>
                <w:div w:id="189897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618526">
      <w:bodyDiv w:val="1"/>
      <w:marLeft w:val="0"/>
      <w:marRight w:val="0"/>
      <w:marTop w:val="0"/>
      <w:marBottom w:val="0"/>
      <w:divBdr>
        <w:top w:val="none" w:sz="0" w:space="0" w:color="auto"/>
        <w:left w:val="none" w:sz="0" w:space="0" w:color="auto"/>
        <w:bottom w:val="none" w:sz="0" w:space="0" w:color="auto"/>
        <w:right w:val="none" w:sz="0" w:space="0" w:color="auto"/>
      </w:divBdr>
      <w:divsChild>
        <w:div w:id="854461463">
          <w:marLeft w:val="0"/>
          <w:marRight w:val="0"/>
          <w:marTop w:val="0"/>
          <w:marBottom w:val="240"/>
          <w:divBdr>
            <w:top w:val="none" w:sz="0" w:space="0" w:color="auto"/>
            <w:left w:val="none" w:sz="0" w:space="0" w:color="auto"/>
            <w:bottom w:val="none" w:sz="0" w:space="0" w:color="auto"/>
            <w:right w:val="none" w:sz="0" w:space="0" w:color="auto"/>
          </w:divBdr>
        </w:div>
        <w:div w:id="1524704954">
          <w:marLeft w:val="0"/>
          <w:marRight w:val="0"/>
          <w:marTop w:val="0"/>
          <w:marBottom w:val="240"/>
          <w:divBdr>
            <w:top w:val="none" w:sz="0" w:space="0" w:color="auto"/>
            <w:left w:val="none" w:sz="0" w:space="0" w:color="auto"/>
            <w:bottom w:val="none" w:sz="0" w:space="0" w:color="auto"/>
            <w:right w:val="none" w:sz="0" w:space="0" w:color="auto"/>
          </w:divBdr>
        </w:div>
        <w:div w:id="2121103367">
          <w:marLeft w:val="0"/>
          <w:marRight w:val="0"/>
          <w:marTop w:val="0"/>
          <w:marBottom w:val="240"/>
          <w:divBdr>
            <w:top w:val="none" w:sz="0" w:space="0" w:color="auto"/>
            <w:left w:val="none" w:sz="0" w:space="0" w:color="auto"/>
            <w:bottom w:val="none" w:sz="0" w:space="0" w:color="auto"/>
            <w:right w:val="none" w:sz="0" w:space="0" w:color="auto"/>
          </w:divBdr>
        </w:div>
      </w:divsChild>
    </w:div>
    <w:div w:id="1843397050">
      <w:bodyDiv w:val="1"/>
      <w:marLeft w:val="0"/>
      <w:marRight w:val="0"/>
      <w:marTop w:val="0"/>
      <w:marBottom w:val="0"/>
      <w:divBdr>
        <w:top w:val="none" w:sz="0" w:space="0" w:color="auto"/>
        <w:left w:val="none" w:sz="0" w:space="0" w:color="auto"/>
        <w:bottom w:val="none" w:sz="0" w:space="0" w:color="auto"/>
        <w:right w:val="none" w:sz="0" w:space="0" w:color="auto"/>
      </w:divBdr>
      <w:divsChild>
        <w:div w:id="457114764">
          <w:marLeft w:val="0"/>
          <w:marRight w:val="0"/>
          <w:marTop w:val="0"/>
          <w:marBottom w:val="0"/>
          <w:divBdr>
            <w:top w:val="none" w:sz="0" w:space="0" w:color="auto"/>
            <w:left w:val="none" w:sz="0" w:space="0" w:color="auto"/>
            <w:bottom w:val="none" w:sz="0" w:space="0" w:color="auto"/>
            <w:right w:val="none" w:sz="0" w:space="0" w:color="auto"/>
          </w:divBdr>
        </w:div>
        <w:div w:id="1362127350">
          <w:marLeft w:val="0"/>
          <w:marRight w:val="0"/>
          <w:marTop w:val="0"/>
          <w:marBottom w:val="0"/>
          <w:divBdr>
            <w:top w:val="none" w:sz="0" w:space="0" w:color="auto"/>
            <w:left w:val="none" w:sz="0" w:space="0" w:color="auto"/>
            <w:bottom w:val="none" w:sz="0" w:space="0" w:color="auto"/>
            <w:right w:val="none" w:sz="0" w:space="0" w:color="auto"/>
          </w:divBdr>
        </w:div>
        <w:div w:id="1563708320">
          <w:marLeft w:val="0"/>
          <w:marRight w:val="0"/>
          <w:marTop w:val="0"/>
          <w:marBottom w:val="0"/>
          <w:divBdr>
            <w:top w:val="none" w:sz="0" w:space="0" w:color="auto"/>
            <w:left w:val="none" w:sz="0" w:space="0" w:color="auto"/>
            <w:bottom w:val="none" w:sz="0" w:space="0" w:color="auto"/>
            <w:right w:val="none" w:sz="0" w:space="0" w:color="auto"/>
          </w:divBdr>
        </w:div>
      </w:divsChild>
    </w:div>
    <w:div w:id="1844511626">
      <w:bodyDiv w:val="1"/>
      <w:marLeft w:val="0"/>
      <w:marRight w:val="0"/>
      <w:marTop w:val="0"/>
      <w:marBottom w:val="0"/>
      <w:divBdr>
        <w:top w:val="none" w:sz="0" w:space="0" w:color="auto"/>
        <w:left w:val="none" w:sz="0" w:space="0" w:color="auto"/>
        <w:bottom w:val="none" w:sz="0" w:space="0" w:color="auto"/>
        <w:right w:val="none" w:sz="0" w:space="0" w:color="auto"/>
      </w:divBdr>
      <w:divsChild>
        <w:div w:id="232395797">
          <w:marLeft w:val="0"/>
          <w:marRight w:val="0"/>
          <w:marTop w:val="330"/>
          <w:marBottom w:val="330"/>
          <w:divBdr>
            <w:top w:val="none" w:sz="0" w:space="0" w:color="auto"/>
            <w:left w:val="none" w:sz="0" w:space="0" w:color="auto"/>
            <w:bottom w:val="none" w:sz="0" w:space="0" w:color="auto"/>
            <w:right w:val="none" w:sz="0" w:space="0" w:color="auto"/>
          </w:divBdr>
          <w:divsChild>
            <w:div w:id="495456321">
              <w:marLeft w:val="0"/>
              <w:marRight w:val="0"/>
              <w:marTop w:val="360"/>
              <w:marBottom w:val="0"/>
              <w:divBdr>
                <w:top w:val="none" w:sz="0" w:space="0" w:color="auto"/>
                <w:left w:val="none" w:sz="0" w:space="0" w:color="auto"/>
                <w:bottom w:val="none" w:sz="0" w:space="0" w:color="auto"/>
                <w:right w:val="none" w:sz="0" w:space="0" w:color="auto"/>
              </w:divBdr>
              <w:divsChild>
                <w:div w:id="176503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75381">
      <w:bodyDiv w:val="1"/>
      <w:marLeft w:val="0"/>
      <w:marRight w:val="0"/>
      <w:marTop w:val="0"/>
      <w:marBottom w:val="0"/>
      <w:divBdr>
        <w:top w:val="none" w:sz="0" w:space="0" w:color="auto"/>
        <w:left w:val="none" w:sz="0" w:space="0" w:color="auto"/>
        <w:bottom w:val="none" w:sz="0" w:space="0" w:color="auto"/>
        <w:right w:val="none" w:sz="0" w:space="0" w:color="auto"/>
      </w:divBdr>
      <w:divsChild>
        <w:div w:id="911737369">
          <w:marLeft w:val="0"/>
          <w:marRight w:val="0"/>
          <w:marTop w:val="0"/>
          <w:marBottom w:val="0"/>
          <w:divBdr>
            <w:top w:val="none" w:sz="0" w:space="0" w:color="auto"/>
            <w:left w:val="none" w:sz="0" w:space="0" w:color="auto"/>
            <w:bottom w:val="none" w:sz="0" w:space="0" w:color="auto"/>
            <w:right w:val="none" w:sz="0" w:space="0" w:color="auto"/>
          </w:divBdr>
          <w:divsChild>
            <w:div w:id="691498613">
              <w:marLeft w:val="0"/>
              <w:marRight w:val="0"/>
              <w:marTop w:val="0"/>
              <w:marBottom w:val="0"/>
              <w:divBdr>
                <w:top w:val="none" w:sz="0" w:space="0" w:color="auto"/>
                <w:left w:val="none" w:sz="0" w:space="0" w:color="auto"/>
                <w:bottom w:val="none" w:sz="0" w:space="0" w:color="auto"/>
                <w:right w:val="none" w:sz="0" w:space="0" w:color="auto"/>
              </w:divBdr>
              <w:divsChild>
                <w:div w:id="62188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585814">
      <w:bodyDiv w:val="1"/>
      <w:marLeft w:val="0"/>
      <w:marRight w:val="0"/>
      <w:marTop w:val="0"/>
      <w:marBottom w:val="0"/>
      <w:divBdr>
        <w:top w:val="none" w:sz="0" w:space="0" w:color="auto"/>
        <w:left w:val="none" w:sz="0" w:space="0" w:color="auto"/>
        <w:bottom w:val="none" w:sz="0" w:space="0" w:color="auto"/>
        <w:right w:val="none" w:sz="0" w:space="0" w:color="auto"/>
      </w:divBdr>
    </w:div>
    <w:div w:id="1868761212">
      <w:bodyDiv w:val="1"/>
      <w:marLeft w:val="0"/>
      <w:marRight w:val="0"/>
      <w:marTop w:val="0"/>
      <w:marBottom w:val="0"/>
      <w:divBdr>
        <w:top w:val="none" w:sz="0" w:space="0" w:color="auto"/>
        <w:left w:val="none" w:sz="0" w:space="0" w:color="auto"/>
        <w:bottom w:val="none" w:sz="0" w:space="0" w:color="auto"/>
        <w:right w:val="none" w:sz="0" w:space="0" w:color="auto"/>
      </w:divBdr>
    </w:div>
    <w:div w:id="1870332133">
      <w:bodyDiv w:val="1"/>
      <w:marLeft w:val="0"/>
      <w:marRight w:val="0"/>
      <w:marTop w:val="0"/>
      <w:marBottom w:val="0"/>
      <w:divBdr>
        <w:top w:val="none" w:sz="0" w:space="0" w:color="auto"/>
        <w:left w:val="none" w:sz="0" w:space="0" w:color="auto"/>
        <w:bottom w:val="none" w:sz="0" w:space="0" w:color="auto"/>
        <w:right w:val="none" w:sz="0" w:space="0" w:color="auto"/>
      </w:divBdr>
    </w:div>
    <w:div w:id="1872260469">
      <w:bodyDiv w:val="1"/>
      <w:marLeft w:val="0"/>
      <w:marRight w:val="0"/>
      <w:marTop w:val="0"/>
      <w:marBottom w:val="0"/>
      <w:divBdr>
        <w:top w:val="none" w:sz="0" w:space="0" w:color="auto"/>
        <w:left w:val="none" w:sz="0" w:space="0" w:color="auto"/>
        <w:bottom w:val="none" w:sz="0" w:space="0" w:color="auto"/>
        <w:right w:val="none" w:sz="0" w:space="0" w:color="auto"/>
      </w:divBdr>
      <w:divsChild>
        <w:div w:id="528567296">
          <w:marLeft w:val="0"/>
          <w:marRight w:val="0"/>
          <w:marTop w:val="0"/>
          <w:marBottom w:val="0"/>
          <w:divBdr>
            <w:top w:val="none" w:sz="0" w:space="0" w:color="auto"/>
            <w:left w:val="none" w:sz="0" w:space="0" w:color="auto"/>
            <w:bottom w:val="none" w:sz="0" w:space="0" w:color="auto"/>
            <w:right w:val="none" w:sz="0" w:space="0" w:color="auto"/>
          </w:divBdr>
        </w:div>
        <w:div w:id="811604471">
          <w:marLeft w:val="0"/>
          <w:marRight w:val="0"/>
          <w:marTop w:val="0"/>
          <w:marBottom w:val="0"/>
          <w:divBdr>
            <w:top w:val="none" w:sz="0" w:space="0" w:color="auto"/>
            <w:left w:val="none" w:sz="0" w:space="0" w:color="auto"/>
            <w:bottom w:val="none" w:sz="0" w:space="0" w:color="auto"/>
            <w:right w:val="none" w:sz="0" w:space="0" w:color="auto"/>
          </w:divBdr>
        </w:div>
        <w:div w:id="1221594422">
          <w:marLeft w:val="0"/>
          <w:marRight w:val="0"/>
          <w:marTop w:val="0"/>
          <w:marBottom w:val="0"/>
          <w:divBdr>
            <w:top w:val="none" w:sz="0" w:space="0" w:color="auto"/>
            <w:left w:val="none" w:sz="0" w:space="0" w:color="auto"/>
            <w:bottom w:val="none" w:sz="0" w:space="0" w:color="auto"/>
            <w:right w:val="none" w:sz="0" w:space="0" w:color="auto"/>
          </w:divBdr>
          <w:divsChild>
            <w:div w:id="844325456">
              <w:marLeft w:val="0"/>
              <w:marRight w:val="0"/>
              <w:marTop w:val="0"/>
              <w:marBottom w:val="0"/>
              <w:divBdr>
                <w:top w:val="none" w:sz="0" w:space="0" w:color="auto"/>
                <w:left w:val="none" w:sz="0" w:space="0" w:color="auto"/>
                <w:bottom w:val="none" w:sz="0" w:space="0" w:color="auto"/>
                <w:right w:val="none" w:sz="0" w:space="0" w:color="auto"/>
              </w:divBdr>
              <w:divsChild>
                <w:div w:id="1115949258">
                  <w:marLeft w:val="0"/>
                  <w:marRight w:val="0"/>
                  <w:marTop w:val="0"/>
                  <w:marBottom w:val="0"/>
                  <w:divBdr>
                    <w:top w:val="none" w:sz="0" w:space="0" w:color="auto"/>
                    <w:left w:val="none" w:sz="0" w:space="0" w:color="auto"/>
                    <w:bottom w:val="none" w:sz="0" w:space="0" w:color="auto"/>
                    <w:right w:val="none" w:sz="0" w:space="0" w:color="auto"/>
                  </w:divBdr>
                  <w:divsChild>
                    <w:div w:id="7633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079030">
      <w:bodyDiv w:val="1"/>
      <w:marLeft w:val="0"/>
      <w:marRight w:val="0"/>
      <w:marTop w:val="0"/>
      <w:marBottom w:val="0"/>
      <w:divBdr>
        <w:top w:val="none" w:sz="0" w:space="0" w:color="auto"/>
        <w:left w:val="none" w:sz="0" w:space="0" w:color="auto"/>
        <w:bottom w:val="none" w:sz="0" w:space="0" w:color="auto"/>
        <w:right w:val="none" w:sz="0" w:space="0" w:color="auto"/>
      </w:divBdr>
      <w:divsChild>
        <w:div w:id="215287161">
          <w:marLeft w:val="360"/>
          <w:marRight w:val="360"/>
          <w:marTop w:val="180"/>
          <w:marBottom w:val="360"/>
          <w:divBdr>
            <w:top w:val="none" w:sz="0" w:space="0" w:color="auto"/>
            <w:left w:val="none" w:sz="0" w:space="0" w:color="auto"/>
            <w:bottom w:val="none" w:sz="0" w:space="0" w:color="auto"/>
            <w:right w:val="none" w:sz="0" w:space="0" w:color="auto"/>
          </w:divBdr>
          <w:divsChild>
            <w:div w:id="1271359505">
              <w:marLeft w:val="0"/>
              <w:marRight w:val="0"/>
              <w:marTop w:val="330"/>
              <w:marBottom w:val="330"/>
              <w:divBdr>
                <w:top w:val="none" w:sz="0" w:space="0" w:color="auto"/>
                <w:left w:val="none" w:sz="0" w:space="0" w:color="auto"/>
                <w:bottom w:val="none" w:sz="0" w:space="0" w:color="auto"/>
                <w:right w:val="none" w:sz="0" w:space="0" w:color="auto"/>
              </w:divBdr>
              <w:divsChild>
                <w:div w:id="1699891023">
                  <w:marLeft w:val="0"/>
                  <w:marRight w:val="0"/>
                  <w:marTop w:val="360"/>
                  <w:marBottom w:val="0"/>
                  <w:divBdr>
                    <w:top w:val="none" w:sz="0" w:space="0" w:color="auto"/>
                    <w:left w:val="none" w:sz="0" w:space="0" w:color="auto"/>
                    <w:bottom w:val="none" w:sz="0" w:space="0" w:color="auto"/>
                    <w:right w:val="none" w:sz="0" w:space="0" w:color="auto"/>
                  </w:divBdr>
                  <w:divsChild>
                    <w:div w:id="9354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355655">
          <w:marLeft w:val="0"/>
          <w:marRight w:val="0"/>
          <w:marTop w:val="0"/>
          <w:marBottom w:val="0"/>
          <w:divBdr>
            <w:top w:val="none" w:sz="0" w:space="0" w:color="auto"/>
            <w:left w:val="none" w:sz="0" w:space="0" w:color="auto"/>
            <w:bottom w:val="none" w:sz="0" w:space="0" w:color="auto"/>
            <w:right w:val="none" w:sz="0" w:space="0" w:color="auto"/>
          </w:divBdr>
        </w:div>
      </w:divsChild>
    </w:div>
    <w:div w:id="1883907199">
      <w:bodyDiv w:val="1"/>
      <w:marLeft w:val="0"/>
      <w:marRight w:val="0"/>
      <w:marTop w:val="0"/>
      <w:marBottom w:val="0"/>
      <w:divBdr>
        <w:top w:val="none" w:sz="0" w:space="0" w:color="auto"/>
        <w:left w:val="none" w:sz="0" w:space="0" w:color="auto"/>
        <w:bottom w:val="none" w:sz="0" w:space="0" w:color="auto"/>
        <w:right w:val="none" w:sz="0" w:space="0" w:color="auto"/>
      </w:divBdr>
      <w:divsChild>
        <w:div w:id="1421295750">
          <w:marLeft w:val="0"/>
          <w:marRight w:val="0"/>
          <w:marTop w:val="0"/>
          <w:marBottom w:val="0"/>
          <w:divBdr>
            <w:top w:val="none" w:sz="0" w:space="0" w:color="auto"/>
            <w:left w:val="none" w:sz="0" w:space="0" w:color="auto"/>
            <w:bottom w:val="none" w:sz="0" w:space="0" w:color="auto"/>
            <w:right w:val="none" w:sz="0" w:space="0" w:color="auto"/>
          </w:divBdr>
        </w:div>
      </w:divsChild>
    </w:div>
    <w:div w:id="1884053954">
      <w:bodyDiv w:val="1"/>
      <w:marLeft w:val="0"/>
      <w:marRight w:val="0"/>
      <w:marTop w:val="0"/>
      <w:marBottom w:val="0"/>
      <w:divBdr>
        <w:top w:val="none" w:sz="0" w:space="0" w:color="auto"/>
        <w:left w:val="none" w:sz="0" w:space="0" w:color="auto"/>
        <w:bottom w:val="none" w:sz="0" w:space="0" w:color="auto"/>
        <w:right w:val="none" w:sz="0" w:space="0" w:color="auto"/>
      </w:divBdr>
      <w:divsChild>
        <w:div w:id="609119111">
          <w:marLeft w:val="0"/>
          <w:marRight w:val="0"/>
          <w:marTop w:val="0"/>
          <w:marBottom w:val="0"/>
          <w:divBdr>
            <w:top w:val="none" w:sz="0" w:space="0" w:color="auto"/>
            <w:left w:val="none" w:sz="0" w:space="0" w:color="auto"/>
            <w:bottom w:val="none" w:sz="0" w:space="0" w:color="auto"/>
            <w:right w:val="none" w:sz="0" w:space="0" w:color="auto"/>
          </w:divBdr>
        </w:div>
        <w:div w:id="910702385">
          <w:marLeft w:val="0"/>
          <w:marRight w:val="0"/>
          <w:marTop w:val="0"/>
          <w:marBottom w:val="0"/>
          <w:divBdr>
            <w:top w:val="none" w:sz="0" w:space="0" w:color="auto"/>
            <w:left w:val="none" w:sz="0" w:space="0" w:color="auto"/>
            <w:bottom w:val="none" w:sz="0" w:space="0" w:color="auto"/>
            <w:right w:val="none" w:sz="0" w:space="0" w:color="auto"/>
          </w:divBdr>
        </w:div>
        <w:div w:id="1188176149">
          <w:marLeft w:val="0"/>
          <w:marRight w:val="0"/>
          <w:marTop w:val="0"/>
          <w:marBottom w:val="0"/>
          <w:divBdr>
            <w:top w:val="none" w:sz="0" w:space="0" w:color="auto"/>
            <w:left w:val="none" w:sz="0" w:space="0" w:color="auto"/>
            <w:bottom w:val="none" w:sz="0" w:space="0" w:color="auto"/>
            <w:right w:val="none" w:sz="0" w:space="0" w:color="auto"/>
          </w:divBdr>
        </w:div>
        <w:div w:id="1378041136">
          <w:marLeft w:val="0"/>
          <w:marRight w:val="0"/>
          <w:marTop w:val="0"/>
          <w:marBottom w:val="0"/>
          <w:divBdr>
            <w:top w:val="none" w:sz="0" w:space="0" w:color="auto"/>
            <w:left w:val="none" w:sz="0" w:space="0" w:color="auto"/>
            <w:bottom w:val="none" w:sz="0" w:space="0" w:color="auto"/>
            <w:right w:val="none" w:sz="0" w:space="0" w:color="auto"/>
          </w:divBdr>
        </w:div>
        <w:div w:id="2015450036">
          <w:marLeft w:val="0"/>
          <w:marRight w:val="0"/>
          <w:marTop w:val="0"/>
          <w:marBottom w:val="0"/>
          <w:divBdr>
            <w:top w:val="none" w:sz="0" w:space="0" w:color="auto"/>
            <w:left w:val="none" w:sz="0" w:space="0" w:color="auto"/>
            <w:bottom w:val="none" w:sz="0" w:space="0" w:color="auto"/>
            <w:right w:val="none" w:sz="0" w:space="0" w:color="auto"/>
          </w:divBdr>
        </w:div>
      </w:divsChild>
    </w:div>
    <w:div w:id="1884318380">
      <w:bodyDiv w:val="1"/>
      <w:marLeft w:val="0"/>
      <w:marRight w:val="0"/>
      <w:marTop w:val="0"/>
      <w:marBottom w:val="0"/>
      <w:divBdr>
        <w:top w:val="none" w:sz="0" w:space="0" w:color="auto"/>
        <w:left w:val="none" w:sz="0" w:space="0" w:color="auto"/>
        <w:bottom w:val="none" w:sz="0" w:space="0" w:color="auto"/>
        <w:right w:val="none" w:sz="0" w:space="0" w:color="auto"/>
      </w:divBdr>
      <w:divsChild>
        <w:div w:id="587543458">
          <w:marLeft w:val="0"/>
          <w:marRight w:val="0"/>
          <w:marTop w:val="0"/>
          <w:marBottom w:val="0"/>
          <w:divBdr>
            <w:top w:val="none" w:sz="0" w:space="0" w:color="auto"/>
            <w:left w:val="none" w:sz="0" w:space="0" w:color="auto"/>
            <w:bottom w:val="none" w:sz="0" w:space="0" w:color="auto"/>
            <w:right w:val="none" w:sz="0" w:space="0" w:color="auto"/>
          </w:divBdr>
          <w:divsChild>
            <w:div w:id="1900625798">
              <w:marLeft w:val="0"/>
              <w:marRight w:val="0"/>
              <w:marTop w:val="0"/>
              <w:marBottom w:val="0"/>
              <w:divBdr>
                <w:top w:val="none" w:sz="0" w:space="0" w:color="auto"/>
                <w:left w:val="none" w:sz="0" w:space="0" w:color="auto"/>
                <w:bottom w:val="none" w:sz="0" w:space="0" w:color="auto"/>
                <w:right w:val="none" w:sz="0" w:space="0" w:color="auto"/>
              </w:divBdr>
              <w:divsChild>
                <w:div w:id="247736554">
                  <w:marLeft w:val="0"/>
                  <w:marRight w:val="0"/>
                  <w:marTop w:val="330"/>
                  <w:marBottom w:val="330"/>
                  <w:divBdr>
                    <w:top w:val="none" w:sz="0" w:space="0" w:color="auto"/>
                    <w:left w:val="none" w:sz="0" w:space="0" w:color="auto"/>
                    <w:bottom w:val="none" w:sz="0" w:space="0" w:color="auto"/>
                    <w:right w:val="none" w:sz="0" w:space="0" w:color="auto"/>
                  </w:divBdr>
                  <w:divsChild>
                    <w:div w:id="1851262743">
                      <w:marLeft w:val="0"/>
                      <w:marRight w:val="0"/>
                      <w:marTop w:val="360"/>
                      <w:marBottom w:val="0"/>
                      <w:divBdr>
                        <w:top w:val="none" w:sz="0" w:space="0" w:color="auto"/>
                        <w:left w:val="none" w:sz="0" w:space="0" w:color="auto"/>
                        <w:bottom w:val="none" w:sz="0" w:space="0" w:color="auto"/>
                        <w:right w:val="none" w:sz="0" w:space="0" w:color="auto"/>
                      </w:divBdr>
                      <w:divsChild>
                        <w:div w:id="152026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31033">
                  <w:marLeft w:val="0"/>
                  <w:marRight w:val="0"/>
                  <w:marTop w:val="330"/>
                  <w:marBottom w:val="330"/>
                  <w:divBdr>
                    <w:top w:val="none" w:sz="0" w:space="0" w:color="auto"/>
                    <w:left w:val="none" w:sz="0" w:space="0" w:color="auto"/>
                    <w:bottom w:val="none" w:sz="0" w:space="0" w:color="auto"/>
                    <w:right w:val="none" w:sz="0" w:space="0" w:color="auto"/>
                  </w:divBdr>
                  <w:divsChild>
                    <w:div w:id="884952387">
                      <w:marLeft w:val="0"/>
                      <w:marRight w:val="0"/>
                      <w:marTop w:val="360"/>
                      <w:marBottom w:val="0"/>
                      <w:divBdr>
                        <w:top w:val="none" w:sz="0" w:space="0" w:color="auto"/>
                        <w:left w:val="none" w:sz="0" w:space="0" w:color="auto"/>
                        <w:bottom w:val="none" w:sz="0" w:space="0" w:color="auto"/>
                        <w:right w:val="none" w:sz="0" w:space="0" w:color="auto"/>
                      </w:divBdr>
                      <w:divsChild>
                        <w:div w:id="34066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3993">
                  <w:marLeft w:val="0"/>
                  <w:marRight w:val="0"/>
                  <w:marTop w:val="330"/>
                  <w:marBottom w:val="330"/>
                  <w:divBdr>
                    <w:top w:val="none" w:sz="0" w:space="0" w:color="auto"/>
                    <w:left w:val="none" w:sz="0" w:space="0" w:color="auto"/>
                    <w:bottom w:val="none" w:sz="0" w:space="0" w:color="auto"/>
                    <w:right w:val="none" w:sz="0" w:space="0" w:color="auto"/>
                  </w:divBdr>
                  <w:divsChild>
                    <w:div w:id="1864588288">
                      <w:marLeft w:val="0"/>
                      <w:marRight w:val="0"/>
                      <w:marTop w:val="360"/>
                      <w:marBottom w:val="0"/>
                      <w:divBdr>
                        <w:top w:val="none" w:sz="0" w:space="0" w:color="auto"/>
                        <w:left w:val="none" w:sz="0" w:space="0" w:color="auto"/>
                        <w:bottom w:val="none" w:sz="0" w:space="0" w:color="auto"/>
                        <w:right w:val="none" w:sz="0" w:space="0" w:color="auto"/>
                      </w:divBdr>
                      <w:divsChild>
                        <w:div w:id="181266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6234">
                  <w:marLeft w:val="0"/>
                  <w:marRight w:val="0"/>
                  <w:marTop w:val="330"/>
                  <w:marBottom w:val="330"/>
                  <w:divBdr>
                    <w:top w:val="none" w:sz="0" w:space="0" w:color="auto"/>
                    <w:left w:val="none" w:sz="0" w:space="0" w:color="auto"/>
                    <w:bottom w:val="none" w:sz="0" w:space="0" w:color="auto"/>
                    <w:right w:val="none" w:sz="0" w:space="0" w:color="auto"/>
                  </w:divBdr>
                  <w:divsChild>
                    <w:div w:id="965820215">
                      <w:marLeft w:val="0"/>
                      <w:marRight w:val="0"/>
                      <w:marTop w:val="360"/>
                      <w:marBottom w:val="0"/>
                      <w:divBdr>
                        <w:top w:val="none" w:sz="0" w:space="0" w:color="auto"/>
                        <w:left w:val="none" w:sz="0" w:space="0" w:color="auto"/>
                        <w:bottom w:val="none" w:sz="0" w:space="0" w:color="auto"/>
                        <w:right w:val="none" w:sz="0" w:space="0" w:color="auto"/>
                      </w:divBdr>
                      <w:divsChild>
                        <w:div w:id="4515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05016">
                  <w:marLeft w:val="0"/>
                  <w:marRight w:val="0"/>
                  <w:marTop w:val="330"/>
                  <w:marBottom w:val="330"/>
                  <w:divBdr>
                    <w:top w:val="none" w:sz="0" w:space="0" w:color="auto"/>
                    <w:left w:val="none" w:sz="0" w:space="0" w:color="auto"/>
                    <w:bottom w:val="none" w:sz="0" w:space="0" w:color="auto"/>
                    <w:right w:val="none" w:sz="0" w:space="0" w:color="auto"/>
                  </w:divBdr>
                  <w:divsChild>
                    <w:div w:id="571818170">
                      <w:marLeft w:val="0"/>
                      <w:marRight w:val="0"/>
                      <w:marTop w:val="360"/>
                      <w:marBottom w:val="0"/>
                      <w:divBdr>
                        <w:top w:val="none" w:sz="0" w:space="0" w:color="auto"/>
                        <w:left w:val="none" w:sz="0" w:space="0" w:color="auto"/>
                        <w:bottom w:val="none" w:sz="0" w:space="0" w:color="auto"/>
                        <w:right w:val="none" w:sz="0" w:space="0" w:color="auto"/>
                      </w:divBdr>
                      <w:divsChild>
                        <w:div w:id="101326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3377">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27337896">
                      <w:marLeft w:val="360"/>
                      <w:marRight w:val="360"/>
                      <w:marTop w:val="180"/>
                      <w:marBottom w:val="360"/>
                      <w:divBdr>
                        <w:top w:val="none" w:sz="0" w:space="0" w:color="auto"/>
                        <w:left w:val="none" w:sz="0" w:space="0" w:color="auto"/>
                        <w:bottom w:val="none" w:sz="0" w:space="0" w:color="auto"/>
                        <w:right w:val="none" w:sz="0" w:space="0" w:color="auto"/>
                      </w:divBdr>
                      <w:divsChild>
                        <w:div w:id="866017538">
                          <w:marLeft w:val="0"/>
                          <w:marRight w:val="0"/>
                          <w:marTop w:val="330"/>
                          <w:marBottom w:val="330"/>
                          <w:divBdr>
                            <w:top w:val="none" w:sz="0" w:space="0" w:color="auto"/>
                            <w:left w:val="none" w:sz="0" w:space="0" w:color="auto"/>
                            <w:bottom w:val="none" w:sz="0" w:space="0" w:color="auto"/>
                            <w:right w:val="none" w:sz="0" w:space="0" w:color="auto"/>
                          </w:divBdr>
                          <w:divsChild>
                            <w:div w:id="2022538133">
                              <w:marLeft w:val="0"/>
                              <w:marRight w:val="0"/>
                              <w:marTop w:val="360"/>
                              <w:marBottom w:val="0"/>
                              <w:divBdr>
                                <w:top w:val="none" w:sz="0" w:space="0" w:color="auto"/>
                                <w:left w:val="none" w:sz="0" w:space="0" w:color="auto"/>
                                <w:bottom w:val="none" w:sz="0" w:space="0" w:color="auto"/>
                                <w:right w:val="none" w:sz="0" w:space="0" w:color="auto"/>
                              </w:divBdr>
                              <w:divsChild>
                                <w:div w:id="94431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2432">
                          <w:marLeft w:val="0"/>
                          <w:marRight w:val="0"/>
                          <w:marTop w:val="330"/>
                          <w:marBottom w:val="330"/>
                          <w:divBdr>
                            <w:top w:val="none" w:sz="0" w:space="0" w:color="auto"/>
                            <w:left w:val="none" w:sz="0" w:space="0" w:color="auto"/>
                            <w:bottom w:val="none" w:sz="0" w:space="0" w:color="auto"/>
                            <w:right w:val="none" w:sz="0" w:space="0" w:color="auto"/>
                          </w:divBdr>
                          <w:divsChild>
                            <w:div w:id="1014190558">
                              <w:marLeft w:val="0"/>
                              <w:marRight w:val="0"/>
                              <w:marTop w:val="360"/>
                              <w:marBottom w:val="0"/>
                              <w:divBdr>
                                <w:top w:val="none" w:sz="0" w:space="0" w:color="auto"/>
                                <w:left w:val="none" w:sz="0" w:space="0" w:color="auto"/>
                                <w:bottom w:val="none" w:sz="0" w:space="0" w:color="auto"/>
                                <w:right w:val="none" w:sz="0" w:space="0" w:color="auto"/>
                              </w:divBdr>
                              <w:divsChild>
                                <w:div w:id="97795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51826">
                          <w:marLeft w:val="0"/>
                          <w:marRight w:val="0"/>
                          <w:marTop w:val="330"/>
                          <w:marBottom w:val="330"/>
                          <w:divBdr>
                            <w:top w:val="none" w:sz="0" w:space="0" w:color="auto"/>
                            <w:left w:val="none" w:sz="0" w:space="0" w:color="auto"/>
                            <w:bottom w:val="none" w:sz="0" w:space="0" w:color="auto"/>
                            <w:right w:val="none" w:sz="0" w:space="0" w:color="auto"/>
                          </w:divBdr>
                          <w:divsChild>
                            <w:div w:id="504368722">
                              <w:marLeft w:val="0"/>
                              <w:marRight w:val="0"/>
                              <w:marTop w:val="360"/>
                              <w:marBottom w:val="0"/>
                              <w:divBdr>
                                <w:top w:val="none" w:sz="0" w:space="0" w:color="auto"/>
                                <w:left w:val="none" w:sz="0" w:space="0" w:color="auto"/>
                                <w:bottom w:val="none" w:sz="0" w:space="0" w:color="auto"/>
                                <w:right w:val="none" w:sz="0" w:space="0" w:color="auto"/>
                              </w:divBdr>
                              <w:divsChild>
                                <w:div w:id="40379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16096">
                      <w:marLeft w:val="0"/>
                      <w:marRight w:val="0"/>
                      <w:marTop w:val="0"/>
                      <w:marBottom w:val="0"/>
                      <w:divBdr>
                        <w:top w:val="none" w:sz="0" w:space="0" w:color="auto"/>
                        <w:left w:val="none" w:sz="0" w:space="0" w:color="auto"/>
                        <w:bottom w:val="none" w:sz="0" w:space="0" w:color="auto"/>
                        <w:right w:val="none" w:sz="0" w:space="0" w:color="auto"/>
                      </w:divBdr>
                    </w:div>
                  </w:divsChild>
                </w:div>
                <w:div w:id="1222716635">
                  <w:marLeft w:val="0"/>
                  <w:marRight w:val="0"/>
                  <w:marTop w:val="330"/>
                  <w:marBottom w:val="330"/>
                  <w:divBdr>
                    <w:top w:val="none" w:sz="0" w:space="0" w:color="auto"/>
                    <w:left w:val="none" w:sz="0" w:space="0" w:color="auto"/>
                    <w:bottom w:val="none" w:sz="0" w:space="0" w:color="auto"/>
                    <w:right w:val="none" w:sz="0" w:space="0" w:color="auto"/>
                  </w:divBdr>
                  <w:divsChild>
                    <w:div w:id="279859">
                      <w:marLeft w:val="0"/>
                      <w:marRight w:val="0"/>
                      <w:marTop w:val="360"/>
                      <w:marBottom w:val="0"/>
                      <w:divBdr>
                        <w:top w:val="none" w:sz="0" w:space="0" w:color="auto"/>
                        <w:left w:val="none" w:sz="0" w:space="0" w:color="auto"/>
                        <w:bottom w:val="none" w:sz="0" w:space="0" w:color="auto"/>
                        <w:right w:val="none" w:sz="0" w:space="0" w:color="auto"/>
                      </w:divBdr>
                      <w:divsChild>
                        <w:div w:id="147070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57693">
                  <w:marLeft w:val="0"/>
                  <w:marRight w:val="0"/>
                  <w:marTop w:val="330"/>
                  <w:marBottom w:val="330"/>
                  <w:divBdr>
                    <w:top w:val="none" w:sz="0" w:space="0" w:color="auto"/>
                    <w:left w:val="none" w:sz="0" w:space="0" w:color="auto"/>
                    <w:bottom w:val="none" w:sz="0" w:space="0" w:color="auto"/>
                    <w:right w:val="none" w:sz="0" w:space="0" w:color="auto"/>
                  </w:divBdr>
                  <w:divsChild>
                    <w:div w:id="539243522">
                      <w:marLeft w:val="0"/>
                      <w:marRight w:val="0"/>
                      <w:marTop w:val="360"/>
                      <w:marBottom w:val="0"/>
                      <w:divBdr>
                        <w:top w:val="none" w:sz="0" w:space="0" w:color="auto"/>
                        <w:left w:val="none" w:sz="0" w:space="0" w:color="auto"/>
                        <w:bottom w:val="none" w:sz="0" w:space="0" w:color="auto"/>
                        <w:right w:val="none" w:sz="0" w:space="0" w:color="auto"/>
                      </w:divBdr>
                      <w:divsChild>
                        <w:div w:id="170840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23696">
                  <w:marLeft w:val="0"/>
                  <w:marRight w:val="0"/>
                  <w:marTop w:val="330"/>
                  <w:marBottom w:val="330"/>
                  <w:divBdr>
                    <w:top w:val="none" w:sz="0" w:space="0" w:color="auto"/>
                    <w:left w:val="none" w:sz="0" w:space="0" w:color="auto"/>
                    <w:bottom w:val="none" w:sz="0" w:space="0" w:color="auto"/>
                    <w:right w:val="none" w:sz="0" w:space="0" w:color="auto"/>
                  </w:divBdr>
                  <w:divsChild>
                    <w:div w:id="530803792">
                      <w:marLeft w:val="0"/>
                      <w:marRight w:val="0"/>
                      <w:marTop w:val="360"/>
                      <w:marBottom w:val="0"/>
                      <w:divBdr>
                        <w:top w:val="none" w:sz="0" w:space="0" w:color="auto"/>
                        <w:left w:val="none" w:sz="0" w:space="0" w:color="auto"/>
                        <w:bottom w:val="none" w:sz="0" w:space="0" w:color="auto"/>
                        <w:right w:val="none" w:sz="0" w:space="0" w:color="auto"/>
                      </w:divBdr>
                      <w:divsChild>
                        <w:div w:id="104058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8937">
                  <w:marLeft w:val="0"/>
                  <w:marRight w:val="0"/>
                  <w:marTop w:val="330"/>
                  <w:marBottom w:val="330"/>
                  <w:divBdr>
                    <w:top w:val="none" w:sz="0" w:space="0" w:color="auto"/>
                    <w:left w:val="none" w:sz="0" w:space="0" w:color="auto"/>
                    <w:bottom w:val="none" w:sz="0" w:space="0" w:color="auto"/>
                    <w:right w:val="none" w:sz="0" w:space="0" w:color="auto"/>
                  </w:divBdr>
                  <w:divsChild>
                    <w:div w:id="125122777">
                      <w:marLeft w:val="0"/>
                      <w:marRight w:val="0"/>
                      <w:marTop w:val="360"/>
                      <w:marBottom w:val="0"/>
                      <w:divBdr>
                        <w:top w:val="none" w:sz="0" w:space="0" w:color="auto"/>
                        <w:left w:val="none" w:sz="0" w:space="0" w:color="auto"/>
                        <w:bottom w:val="none" w:sz="0" w:space="0" w:color="auto"/>
                        <w:right w:val="none" w:sz="0" w:space="0" w:color="auto"/>
                      </w:divBdr>
                      <w:divsChild>
                        <w:div w:id="170185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7622">
                  <w:marLeft w:val="0"/>
                  <w:marRight w:val="0"/>
                  <w:marTop w:val="330"/>
                  <w:marBottom w:val="330"/>
                  <w:divBdr>
                    <w:top w:val="none" w:sz="0" w:space="0" w:color="auto"/>
                    <w:left w:val="none" w:sz="0" w:space="0" w:color="auto"/>
                    <w:bottom w:val="none" w:sz="0" w:space="0" w:color="auto"/>
                    <w:right w:val="none" w:sz="0" w:space="0" w:color="auto"/>
                  </w:divBdr>
                  <w:divsChild>
                    <w:div w:id="412549663">
                      <w:marLeft w:val="0"/>
                      <w:marRight w:val="0"/>
                      <w:marTop w:val="360"/>
                      <w:marBottom w:val="0"/>
                      <w:divBdr>
                        <w:top w:val="none" w:sz="0" w:space="0" w:color="auto"/>
                        <w:left w:val="none" w:sz="0" w:space="0" w:color="auto"/>
                        <w:bottom w:val="none" w:sz="0" w:space="0" w:color="auto"/>
                        <w:right w:val="none" w:sz="0" w:space="0" w:color="auto"/>
                      </w:divBdr>
                      <w:divsChild>
                        <w:div w:id="1880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030518">
      <w:bodyDiv w:val="1"/>
      <w:marLeft w:val="0"/>
      <w:marRight w:val="0"/>
      <w:marTop w:val="0"/>
      <w:marBottom w:val="0"/>
      <w:divBdr>
        <w:top w:val="none" w:sz="0" w:space="0" w:color="auto"/>
        <w:left w:val="none" w:sz="0" w:space="0" w:color="auto"/>
        <w:bottom w:val="none" w:sz="0" w:space="0" w:color="auto"/>
        <w:right w:val="none" w:sz="0" w:space="0" w:color="auto"/>
      </w:divBdr>
    </w:div>
    <w:div w:id="1901402109">
      <w:bodyDiv w:val="1"/>
      <w:marLeft w:val="0"/>
      <w:marRight w:val="0"/>
      <w:marTop w:val="0"/>
      <w:marBottom w:val="0"/>
      <w:divBdr>
        <w:top w:val="none" w:sz="0" w:space="0" w:color="auto"/>
        <w:left w:val="none" w:sz="0" w:space="0" w:color="auto"/>
        <w:bottom w:val="none" w:sz="0" w:space="0" w:color="auto"/>
        <w:right w:val="none" w:sz="0" w:space="0" w:color="auto"/>
      </w:divBdr>
    </w:div>
    <w:div w:id="1901557093">
      <w:bodyDiv w:val="1"/>
      <w:marLeft w:val="0"/>
      <w:marRight w:val="0"/>
      <w:marTop w:val="0"/>
      <w:marBottom w:val="0"/>
      <w:divBdr>
        <w:top w:val="none" w:sz="0" w:space="0" w:color="auto"/>
        <w:left w:val="none" w:sz="0" w:space="0" w:color="auto"/>
        <w:bottom w:val="none" w:sz="0" w:space="0" w:color="auto"/>
        <w:right w:val="none" w:sz="0" w:space="0" w:color="auto"/>
      </w:divBdr>
      <w:divsChild>
        <w:div w:id="410808608">
          <w:marLeft w:val="0"/>
          <w:marRight w:val="0"/>
          <w:marTop w:val="0"/>
          <w:marBottom w:val="0"/>
          <w:divBdr>
            <w:top w:val="none" w:sz="0" w:space="0" w:color="auto"/>
            <w:left w:val="none" w:sz="0" w:space="0" w:color="auto"/>
            <w:bottom w:val="none" w:sz="0" w:space="0" w:color="auto"/>
            <w:right w:val="none" w:sz="0" w:space="0" w:color="auto"/>
          </w:divBdr>
          <w:divsChild>
            <w:div w:id="1405490955">
              <w:marLeft w:val="0"/>
              <w:marRight w:val="0"/>
              <w:marTop w:val="0"/>
              <w:marBottom w:val="0"/>
              <w:divBdr>
                <w:top w:val="none" w:sz="0" w:space="0" w:color="auto"/>
                <w:left w:val="none" w:sz="0" w:space="0" w:color="auto"/>
                <w:bottom w:val="none" w:sz="0" w:space="0" w:color="auto"/>
                <w:right w:val="none" w:sz="0" w:space="0" w:color="auto"/>
              </w:divBdr>
              <w:divsChild>
                <w:div w:id="4534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5545">
          <w:marLeft w:val="0"/>
          <w:marRight w:val="0"/>
          <w:marTop w:val="0"/>
          <w:marBottom w:val="0"/>
          <w:divBdr>
            <w:top w:val="none" w:sz="0" w:space="0" w:color="auto"/>
            <w:left w:val="none" w:sz="0" w:space="0" w:color="auto"/>
            <w:bottom w:val="none" w:sz="0" w:space="0" w:color="auto"/>
            <w:right w:val="none" w:sz="0" w:space="0" w:color="auto"/>
          </w:divBdr>
          <w:divsChild>
            <w:div w:id="1704211167">
              <w:marLeft w:val="0"/>
              <w:marRight w:val="0"/>
              <w:marTop w:val="0"/>
              <w:marBottom w:val="0"/>
              <w:divBdr>
                <w:top w:val="none" w:sz="0" w:space="0" w:color="auto"/>
                <w:left w:val="none" w:sz="0" w:space="0" w:color="auto"/>
                <w:bottom w:val="none" w:sz="0" w:space="0" w:color="auto"/>
                <w:right w:val="none" w:sz="0" w:space="0" w:color="auto"/>
              </w:divBdr>
              <w:divsChild>
                <w:div w:id="1369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05357">
          <w:marLeft w:val="0"/>
          <w:marRight w:val="0"/>
          <w:marTop w:val="0"/>
          <w:marBottom w:val="0"/>
          <w:divBdr>
            <w:top w:val="none" w:sz="0" w:space="0" w:color="auto"/>
            <w:left w:val="none" w:sz="0" w:space="0" w:color="auto"/>
            <w:bottom w:val="none" w:sz="0" w:space="0" w:color="auto"/>
            <w:right w:val="none" w:sz="0" w:space="0" w:color="auto"/>
          </w:divBdr>
          <w:divsChild>
            <w:div w:id="2007437127">
              <w:marLeft w:val="0"/>
              <w:marRight w:val="0"/>
              <w:marTop w:val="0"/>
              <w:marBottom w:val="0"/>
              <w:divBdr>
                <w:top w:val="none" w:sz="0" w:space="0" w:color="auto"/>
                <w:left w:val="none" w:sz="0" w:space="0" w:color="auto"/>
                <w:bottom w:val="none" w:sz="0" w:space="0" w:color="auto"/>
                <w:right w:val="none" w:sz="0" w:space="0" w:color="auto"/>
              </w:divBdr>
              <w:divsChild>
                <w:div w:id="3822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0440">
          <w:marLeft w:val="0"/>
          <w:marRight w:val="0"/>
          <w:marTop w:val="0"/>
          <w:marBottom w:val="0"/>
          <w:divBdr>
            <w:top w:val="none" w:sz="0" w:space="0" w:color="auto"/>
            <w:left w:val="none" w:sz="0" w:space="0" w:color="auto"/>
            <w:bottom w:val="none" w:sz="0" w:space="0" w:color="auto"/>
            <w:right w:val="none" w:sz="0" w:space="0" w:color="auto"/>
          </w:divBdr>
          <w:divsChild>
            <w:div w:id="1978681641">
              <w:marLeft w:val="0"/>
              <w:marRight w:val="0"/>
              <w:marTop w:val="0"/>
              <w:marBottom w:val="0"/>
              <w:divBdr>
                <w:top w:val="none" w:sz="0" w:space="0" w:color="auto"/>
                <w:left w:val="none" w:sz="0" w:space="0" w:color="auto"/>
                <w:bottom w:val="none" w:sz="0" w:space="0" w:color="auto"/>
                <w:right w:val="none" w:sz="0" w:space="0" w:color="auto"/>
              </w:divBdr>
              <w:divsChild>
                <w:div w:id="1278638815">
                  <w:marLeft w:val="0"/>
                  <w:marRight w:val="0"/>
                  <w:marTop w:val="0"/>
                  <w:marBottom w:val="0"/>
                  <w:divBdr>
                    <w:top w:val="none" w:sz="0" w:space="0" w:color="auto"/>
                    <w:left w:val="none" w:sz="0" w:space="0" w:color="auto"/>
                    <w:bottom w:val="none" w:sz="0" w:space="0" w:color="auto"/>
                    <w:right w:val="none" w:sz="0" w:space="0" w:color="auto"/>
                  </w:divBdr>
                  <w:divsChild>
                    <w:div w:id="123012262">
                      <w:marLeft w:val="0"/>
                      <w:marRight w:val="0"/>
                      <w:marTop w:val="0"/>
                      <w:marBottom w:val="0"/>
                      <w:divBdr>
                        <w:top w:val="none" w:sz="0" w:space="0" w:color="auto"/>
                        <w:left w:val="none" w:sz="0" w:space="0" w:color="auto"/>
                        <w:bottom w:val="none" w:sz="0" w:space="0" w:color="auto"/>
                        <w:right w:val="none" w:sz="0" w:space="0" w:color="auto"/>
                      </w:divBdr>
                      <w:divsChild>
                        <w:div w:id="161062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252446">
          <w:marLeft w:val="0"/>
          <w:marRight w:val="0"/>
          <w:marTop w:val="0"/>
          <w:marBottom w:val="0"/>
          <w:divBdr>
            <w:top w:val="none" w:sz="0" w:space="0" w:color="auto"/>
            <w:left w:val="none" w:sz="0" w:space="0" w:color="auto"/>
            <w:bottom w:val="none" w:sz="0" w:space="0" w:color="auto"/>
            <w:right w:val="none" w:sz="0" w:space="0" w:color="auto"/>
          </w:divBdr>
          <w:divsChild>
            <w:div w:id="2078551538">
              <w:marLeft w:val="0"/>
              <w:marRight w:val="0"/>
              <w:marTop w:val="0"/>
              <w:marBottom w:val="0"/>
              <w:divBdr>
                <w:top w:val="none" w:sz="0" w:space="0" w:color="auto"/>
                <w:left w:val="none" w:sz="0" w:space="0" w:color="auto"/>
                <w:bottom w:val="none" w:sz="0" w:space="0" w:color="auto"/>
                <w:right w:val="none" w:sz="0" w:space="0" w:color="auto"/>
              </w:divBdr>
              <w:divsChild>
                <w:div w:id="118378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801">
          <w:marLeft w:val="0"/>
          <w:marRight w:val="0"/>
          <w:marTop w:val="0"/>
          <w:marBottom w:val="0"/>
          <w:divBdr>
            <w:top w:val="none" w:sz="0" w:space="0" w:color="auto"/>
            <w:left w:val="none" w:sz="0" w:space="0" w:color="auto"/>
            <w:bottom w:val="none" w:sz="0" w:space="0" w:color="auto"/>
            <w:right w:val="none" w:sz="0" w:space="0" w:color="auto"/>
          </w:divBdr>
          <w:divsChild>
            <w:div w:id="2000381978">
              <w:marLeft w:val="0"/>
              <w:marRight w:val="0"/>
              <w:marTop w:val="0"/>
              <w:marBottom w:val="0"/>
              <w:divBdr>
                <w:top w:val="none" w:sz="0" w:space="0" w:color="auto"/>
                <w:left w:val="none" w:sz="0" w:space="0" w:color="auto"/>
                <w:bottom w:val="none" w:sz="0" w:space="0" w:color="auto"/>
                <w:right w:val="none" w:sz="0" w:space="0" w:color="auto"/>
              </w:divBdr>
              <w:divsChild>
                <w:div w:id="177192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632690">
      <w:bodyDiv w:val="1"/>
      <w:marLeft w:val="0"/>
      <w:marRight w:val="0"/>
      <w:marTop w:val="0"/>
      <w:marBottom w:val="0"/>
      <w:divBdr>
        <w:top w:val="none" w:sz="0" w:space="0" w:color="auto"/>
        <w:left w:val="none" w:sz="0" w:space="0" w:color="auto"/>
        <w:bottom w:val="none" w:sz="0" w:space="0" w:color="auto"/>
        <w:right w:val="none" w:sz="0" w:space="0" w:color="auto"/>
      </w:divBdr>
      <w:divsChild>
        <w:div w:id="1564369609">
          <w:marLeft w:val="0"/>
          <w:marRight w:val="0"/>
          <w:marTop w:val="0"/>
          <w:marBottom w:val="0"/>
          <w:divBdr>
            <w:top w:val="none" w:sz="0" w:space="0" w:color="auto"/>
            <w:left w:val="none" w:sz="0" w:space="0" w:color="auto"/>
            <w:bottom w:val="none" w:sz="0" w:space="0" w:color="auto"/>
            <w:right w:val="none" w:sz="0" w:space="0" w:color="auto"/>
          </w:divBdr>
          <w:divsChild>
            <w:div w:id="971521718">
              <w:marLeft w:val="0"/>
              <w:marRight w:val="0"/>
              <w:marTop w:val="0"/>
              <w:marBottom w:val="0"/>
              <w:divBdr>
                <w:top w:val="none" w:sz="0" w:space="0" w:color="auto"/>
                <w:left w:val="none" w:sz="0" w:space="0" w:color="auto"/>
                <w:bottom w:val="none" w:sz="0" w:space="0" w:color="auto"/>
                <w:right w:val="none" w:sz="0" w:space="0" w:color="auto"/>
              </w:divBdr>
              <w:divsChild>
                <w:div w:id="6125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4639">
      <w:bodyDiv w:val="1"/>
      <w:marLeft w:val="0"/>
      <w:marRight w:val="0"/>
      <w:marTop w:val="0"/>
      <w:marBottom w:val="0"/>
      <w:divBdr>
        <w:top w:val="none" w:sz="0" w:space="0" w:color="auto"/>
        <w:left w:val="none" w:sz="0" w:space="0" w:color="auto"/>
        <w:bottom w:val="none" w:sz="0" w:space="0" w:color="auto"/>
        <w:right w:val="none" w:sz="0" w:space="0" w:color="auto"/>
      </w:divBdr>
    </w:div>
    <w:div w:id="1907371893">
      <w:bodyDiv w:val="1"/>
      <w:marLeft w:val="0"/>
      <w:marRight w:val="0"/>
      <w:marTop w:val="0"/>
      <w:marBottom w:val="0"/>
      <w:divBdr>
        <w:top w:val="none" w:sz="0" w:space="0" w:color="auto"/>
        <w:left w:val="none" w:sz="0" w:space="0" w:color="auto"/>
        <w:bottom w:val="none" w:sz="0" w:space="0" w:color="auto"/>
        <w:right w:val="none" w:sz="0" w:space="0" w:color="auto"/>
      </w:divBdr>
      <w:divsChild>
        <w:div w:id="588539931">
          <w:marLeft w:val="0"/>
          <w:marRight w:val="0"/>
          <w:marTop w:val="0"/>
          <w:marBottom w:val="0"/>
          <w:divBdr>
            <w:top w:val="none" w:sz="0" w:space="0" w:color="auto"/>
            <w:left w:val="none" w:sz="0" w:space="0" w:color="auto"/>
            <w:bottom w:val="none" w:sz="0" w:space="0" w:color="auto"/>
            <w:right w:val="none" w:sz="0" w:space="0" w:color="auto"/>
          </w:divBdr>
          <w:divsChild>
            <w:div w:id="303659744">
              <w:marLeft w:val="0"/>
              <w:marRight w:val="0"/>
              <w:marTop w:val="0"/>
              <w:marBottom w:val="0"/>
              <w:divBdr>
                <w:top w:val="none" w:sz="0" w:space="0" w:color="auto"/>
                <w:left w:val="none" w:sz="0" w:space="0" w:color="auto"/>
                <w:bottom w:val="none" w:sz="0" w:space="0" w:color="auto"/>
                <w:right w:val="none" w:sz="0" w:space="0" w:color="auto"/>
              </w:divBdr>
              <w:divsChild>
                <w:div w:id="1133598289">
                  <w:marLeft w:val="0"/>
                  <w:marRight w:val="0"/>
                  <w:marTop w:val="0"/>
                  <w:marBottom w:val="0"/>
                  <w:divBdr>
                    <w:top w:val="none" w:sz="0" w:space="0" w:color="auto"/>
                    <w:left w:val="none" w:sz="0" w:space="0" w:color="auto"/>
                    <w:bottom w:val="none" w:sz="0" w:space="0" w:color="auto"/>
                    <w:right w:val="none" w:sz="0" w:space="0" w:color="auto"/>
                  </w:divBdr>
                  <w:divsChild>
                    <w:div w:id="211466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54362">
      <w:bodyDiv w:val="1"/>
      <w:marLeft w:val="0"/>
      <w:marRight w:val="0"/>
      <w:marTop w:val="0"/>
      <w:marBottom w:val="0"/>
      <w:divBdr>
        <w:top w:val="none" w:sz="0" w:space="0" w:color="auto"/>
        <w:left w:val="none" w:sz="0" w:space="0" w:color="auto"/>
        <w:bottom w:val="none" w:sz="0" w:space="0" w:color="auto"/>
        <w:right w:val="none" w:sz="0" w:space="0" w:color="auto"/>
      </w:divBdr>
    </w:div>
    <w:div w:id="1908299895">
      <w:bodyDiv w:val="1"/>
      <w:marLeft w:val="0"/>
      <w:marRight w:val="0"/>
      <w:marTop w:val="0"/>
      <w:marBottom w:val="0"/>
      <w:divBdr>
        <w:top w:val="none" w:sz="0" w:space="0" w:color="auto"/>
        <w:left w:val="none" w:sz="0" w:space="0" w:color="auto"/>
        <w:bottom w:val="none" w:sz="0" w:space="0" w:color="auto"/>
        <w:right w:val="none" w:sz="0" w:space="0" w:color="auto"/>
      </w:divBdr>
      <w:divsChild>
        <w:div w:id="87506545">
          <w:marLeft w:val="0"/>
          <w:marRight w:val="0"/>
          <w:marTop w:val="330"/>
          <w:marBottom w:val="330"/>
          <w:divBdr>
            <w:top w:val="none" w:sz="0" w:space="0" w:color="auto"/>
            <w:left w:val="none" w:sz="0" w:space="0" w:color="auto"/>
            <w:bottom w:val="none" w:sz="0" w:space="0" w:color="auto"/>
            <w:right w:val="none" w:sz="0" w:space="0" w:color="auto"/>
          </w:divBdr>
          <w:divsChild>
            <w:div w:id="1032027231">
              <w:marLeft w:val="0"/>
              <w:marRight w:val="0"/>
              <w:marTop w:val="360"/>
              <w:marBottom w:val="0"/>
              <w:divBdr>
                <w:top w:val="none" w:sz="0" w:space="0" w:color="auto"/>
                <w:left w:val="none" w:sz="0" w:space="0" w:color="auto"/>
                <w:bottom w:val="none" w:sz="0" w:space="0" w:color="auto"/>
                <w:right w:val="none" w:sz="0" w:space="0" w:color="auto"/>
              </w:divBdr>
              <w:divsChild>
                <w:div w:id="24912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899777">
          <w:marLeft w:val="0"/>
          <w:marRight w:val="0"/>
          <w:marTop w:val="330"/>
          <w:marBottom w:val="330"/>
          <w:divBdr>
            <w:top w:val="none" w:sz="0" w:space="0" w:color="auto"/>
            <w:left w:val="none" w:sz="0" w:space="0" w:color="auto"/>
            <w:bottom w:val="none" w:sz="0" w:space="0" w:color="auto"/>
            <w:right w:val="none" w:sz="0" w:space="0" w:color="auto"/>
          </w:divBdr>
          <w:divsChild>
            <w:div w:id="1074084636">
              <w:marLeft w:val="0"/>
              <w:marRight w:val="0"/>
              <w:marTop w:val="360"/>
              <w:marBottom w:val="0"/>
              <w:divBdr>
                <w:top w:val="none" w:sz="0" w:space="0" w:color="auto"/>
                <w:left w:val="none" w:sz="0" w:space="0" w:color="auto"/>
                <w:bottom w:val="none" w:sz="0" w:space="0" w:color="auto"/>
                <w:right w:val="none" w:sz="0" w:space="0" w:color="auto"/>
              </w:divBdr>
              <w:divsChild>
                <w:div w:id="1868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10880">
      <w:bodyDiv w:val="1"/>
      <w:marLeft w:val="0"/>
      <w:marRight w:val="0"/>
      <w:marTop w:val="0"/>
      <w:marBottom w:val="0"/>
      <w:divBdr>
        <w:top w:val="none" w:sz="0" w:space="0" w:color="auto"/>
        <w:left w:val="none" w:sz="0" w:space="0" w:color="auto"/>
        <w:bottom w:val="none" w:sz="0" w:space="0" w:color="auto"/>
        <w:right w:val="none" w:sz="0" w:space="0" w:color="auto"/>
      </w:divBdr>
    </w:div>
    <w:div w:id="1913157007">
      <w:bodyDiv w:val="1"/>
      <w:marLeft w:val="0"/>
      <w:marRight w:val="0"/>
      <w:marTop w:val="0"/>
      <w:marBottom w:val="0"/>
      <w:divBdr>
        <w:top w:val="none" w:sz="0" w:space="0" w:color="auto"/>
        <w:left w:val="none" w:sz="0" w:space="0" w:color="auto"/>
        <w:bottom w:val="none" w:sz="0" w:space="0" w:color="auto"/>
        <w:right w:val="none" w:sz="0" w:space="0" w:color="auto"/>
      </w:divBdr>
      <w:divsChild>
        <w:div w:id="730732986">
          <w:marLeft w:val="0"/>
          <w:marRight w:val="0"/>
          <w:marTop w:val="0"/>
          <w:marBottom w:val="0"/>
          <w:divBdr>
            <w:top w:val="none" w:sz="0" w:space="0" w:color="auto"/>
            <w:left w:val="none" w:sz="0" w:space="0" w:color="auto"/>
            <w:bottom w:val="none" w:sz="0" w:space="0" w:color="auto"/>
            <w:right w:val="none" w:sz="0" w:space="0" w:color="auto"/>
          </w:divBdr>
          <w:divsChild>
            <w:div w:id="1577671617">
              <w:marLeft w:val="0"/>
              <w:marRight w:val="0"/>
              <w:marTop w:val="0"/>
              <w:marBottom w:val="0"/>
              <w:divBdr>
                <w:top w:val="none" w:sz="0" w:space="0" w:color="auto"/>
                <w:left w:val="none" w:sz="0" w:space="0" w:color="auto"/>
                <w:bottom w:val="none" w:sz="0" w:space="0" w:color="auto"/>
                <w:right w:val="none" w:sz="0" w:space="0" w:color="auto"/>
              </w:divBdr>
              <w:divsChild>
                <w:div w:id="2142842622">
                  <w:marLeft w:val="0"/>
                  <w:marRight w:val="0"/>
                  <w:marTop w:val="330"/>
                  <w:marBottom w:val="330"/>
                  <w:divBdr>
                    <w:top w:val="none" w:sz="0" w:space="0" w:color="auto"/>
                    <w:left w:val="none" w:sz="0" w:space="0" w:color="auto"/>
                    <w:bottom w:val="none" w:sz="0" w:space="0" w:color="auto"/>
                    <w:right w:val="none" w:sz="0" w:space="0" w:color="auto"/>
                  </w:divBdr>
                  <w:divsChild>
                    <w:div w:id="10424765">
                      <w:marLeft w:val="0"/>
                      <w:marRight w:val="0"/>
                      <w:marTop w:val="360"/>
                      <w:marBottom w:val="0"/>
                      <w:divBdr>
                        <w:top w:val="none" w:sz="0" w:space="0" w:color="auto"/>
                        <w:left w:val="none" w:sz="0" w:space="0" w:color="auto"/>
                        <w:bottom w:val="none" w:sz="0" w:space="0" w:color="auto"/>
                        <w:right w:val="none" w:sz="0" w:space="0" w:color="auto"/>
                      </w:divBdr>
                      <w:divsChild>
                        <w:div w:id="16664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78653">
                  <w:marLeft w:val="0"/>
                  <w:marRight w:val="0"/>
                  <w:marTop w:val="330"/>
                  <w:marBottom w:val="330"/>
                  <w:divBdr>
                    <w:top w:val="none" w:sz="0" w:space="0" w:color="auto"/>
                    <w:left w:val="none" w:sz="0" w:space="0" w:color="auto"/>
                    <w:bottom w:val="none" w:sz="0" w:space="0" w:color="auto"/>
                    <w:right w:val="none" w:sz="0" w:space="0" w:color="auto"/>
                  </w:divBdr>
                  <w:divsChild>
                    <w:div w:id="21056980">
                      <w:marLeft w:val="0"/>
                      <w:marRight w:val="0"/>
                      <w:marTop w:val="360"/>
                      <w:marBottom w:val="0"/>
                      <w:divBdr>
                        <w:top w:val="none" w:sz="0" w:space="0" w:color="auto"/>
                        <w:left w:val="none" w:sz="0" w:space="0" w:color="auto"/>
                        <w:bottom w:val="none" w:sz="0" w:space="0" w:color="auto"/>
                        <w:right w:val="none" w:sz="0" w:space="0" w:color="auto"/>
                      </w:divBdr>
                      <w:divsChild>
                        <w:div w:id="2678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169">
                  <w:marLeft w:val="0"/>
                  <w:marRight w:val="0"/>
                  <w:marTop w:val="330"/>
                  <w:marBottom w:val="330"/>
                  <w:divBdr>
                    <w:top w:val="none" w:sz="0" w:space="0" w:color="auto"/>
                    <w:left w:val="none" w:sz="0" w:space="0" w:color="auto"/>
                    <w:bottom w:val="none" w:sz="0" w:space="0" w:color="auto"/>
                    <w:right w:val="none" w:sz="0" w:space="0" w:color="auto"/>
                  </w:divBdr>
                  <w:divsChild>
                    <w:div w:id="2078933625">
                      <w:marLeft w:val="0"/>
                      <w:marRight w:val="0"/>
                      <w:marTop w:val="360"/>
                      <w:marBottom w:val="0"/>
                      <w:divBdr>
                        <w:top w:val="none" w:sz="0" w:space="0" w:color="auto"/>
                        <w:left w:val="none" w:sz="0" w:space="0" w:color="auto"/>
                        <w:bottom w:val="none" w:sz="0" w:space="0" w:color="auto"/>
                        <w:right w:val="none" w:sz="0" w:space="0" w:color="auto"/>
                      </w:divBdr>
                      <w:divsChild>
                        <w:div w:id="61120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115">
                  <w:marLeft w:val="0"/>
                  <w:marRight w:val="0"/>
                  <w:marTop w:val="330"/>
                  <w:marBottom w:val="330"/>
                  <w:divBdr>
                    <w:top w:val="none" w:sz="0" w:space="0" w:color="auto"/>
                    <w:left w:val="none" w:sz="0" w:space="0" w:color="auto"/>
                    <w:bottom w:val="none" w:sz="0" w:space="0" w:color="auto"/>
                    <w:right w:val="none" w:sz="0" w:space="0" w:color="auto"/>
                  </w:divBdr>
                  <w:divsChild>
                    <w:div w:id="1147404899">
                      <w:marLeft w:val="0"/>
                      <w:marRight w:val="0"/>
                      <w:marTop w:val="360"/>
                      <w:marBottom w:val="0"/>
                      <w:divBdr>
                        <w:top w:val="none" w:sz="0" w:space="0" w:color="auto"/>
                        <w:left w:val="none" w:sz="0" w:space="0" w:color="auto"/>
                        <w:bottom w:val="none" w:sz="0" w:space="0" w:color="auto"/>
                        <w:right w:val="none" w:sz="0" w:space="0" w:color="auto"/>
                      </w:divBdr>
                      <w:divsChild>
                        <w:div w:id="16888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843360">
                  <w:marLeft w:val="0"/>
                  <w:marRight w:val="0"/>
                  <w:marTop w:val="330"/>
                  <w:marBottom w:val="330"/>
                  <w:divBdr>
                    <w:top w:val="none" w:sz="0" w:space="0" w:color="auto"/>
                    <w:left w:val="none" w:sz="0" w:space="0" w:color="auto"/>
                    <w:bottom w:val="none" w:sz="0" w:space="0" w:color="auto"/>
                    <w:right w:val="none" w:sz="0" w:space="0" w:color="auto"/>
                  </w:divBdr>
                  <w:divsChild>
                    <w:div w:id="2107800287">
                      <w:marLeft w:val="0"/>
                      <w:marRight w:val="0"/>
                      <w:marTop w:val="360"/>
                      <w:marBottom w:val="0"/>
                      <w:divBdr>
                        <w:top w:val="none" w:sz="0" w:space="0" w:color="auto"/>
                        <w:left w:val="none" w:sz="0" w:space="0" w:color="auto"/>
                        <w:bottom w:val="none" w:sz="0" w:space="0" w:color="auto"/>
                        <w:right w:val="none" w:sz="0" w:space="0" w:color="auto"/>
                      </w:divBdr>
                      <w:divsChild>
                        <w:div w:id="93146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4066">
                  <w:marLeft w:val="0"/>
                  <w:marRight w:val="0"/>
                  <w:marTop w:val="330"/>
                  <w:marBottom w:val="330"/>
                  <w:divBdr>
                    <w:top w:val="none" w:sz="0" w:space="0" w:color="auto"/>
                    <w:left w:val="none" w:sz="0" w:space="0" w:color="auto"/>
                    <w:bottom w:val="none" w:sz="0" w:space="0" w:color="auto"/>
                    <w:right w:val="none" w:sz="0" w:space="0" w:color="auto"/>
                  </w:divBdr>
                  <w:divsChild>
                    <w:div w:id="779297468">
                      <w:marLeft w:val="0"/>
                      <w:marRight w:val="0"/>
                      <w:marTop w:val="360"/>
                      <w:marBottom w:val="0"/>
                      <w:divBdr>
                        <w:top w:val="none" w:sz="0" w:space="0" w:color="auto"/>
                        <w:left w:val="none" w:sz="0" w:space="0" w:color="auto"/>
                        <w:bottom w:val="none" w:sz="0" w:space="0" w:color="auto"/>
                        <w:right w:val="none" w:sz="0" w:space="0" w:color="auto"/>
                      </w:divBdr>
                      <w:divsChild>
                        <w:div w:id="14900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140">
                  <w:marLeft w:val="0"/>
                  <w:marRight w:val="0"/>
                  <w:marTop w:val="330"/>
                  <w:marBottom w:val="330"/>
                  <w:divBdr>
                    <w:top w:val="none" w:sz="0" w:space="0" w:color="auto"/>
                    <w:left w:val="none" w:sz="0" w:space="0" w:color="auto"/>
                    <w:bottom w:val="none" w:sz="0" w:space="0" w:color="auto"/>
                    <w:right w:val="none" w:sz="0" w:space="0" w:color="auto"/>
                  </w:divBdr>
                  <w:divsChild>
                    <w:div w:id="204947527">
                      <w:marLeft w:val="0"/>
                      <w:marRight w:val="0"/>
                      <w:marTop w:val="360"/>
                      <w:marBottom w:val="0"/>
                      <w:divBdr>
                        <w:top w:val="none" w:sz="0" w:space="0" w:color="auto"/>
                        <w:left w:val="none" w:sz="0" w:space="0" w:color="auto"/>
                        <w:bottom w:val="none" w:sz="0" w:space="0" w:color="auto"/>
                        <w:right w:val="none" w:sz="0" w:space="0" w:color="auto"/>
                      </w:divBdr>
                      <w:divsChild>
                        <w:div w:id="151456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08601">
                  <w:marLeft w:val="0"/>
                  <w:marRight w:val="0"/>
                  <w:marTop w:val="330"/>
                  <w:marBottom w:val="330"/>
                  <w:divBdr>
                    <w:top w:val="none" w:sz="0" w:space="0" w:color="auto"/>
                    <w:left w:val="none" w:sz="0" w:space="0" w:color="auto"/>
                    <w:bottom w:val="none" w:sz="0" w:space="0" w:color="auto"/>
                    <w:right w:val="none" w:sz="0" w:space="0" w:color="auto"/>
                  </w:divBdr>
                  <w:divsChild>
                    <w:div w:id="1223784701">
                      <w:marLeft w:val="0"/>
                      <w:marRight w:val="0"/>
                      <w:marTop w:val="360"/>
                      <w:marBottom w:val="0"/>
                      <w:divBdr>
                        <w:top w:val="none" w:sz="0" w:space="0" w:color="auto"/>
                        <w:left w:val="none" w:sz="0" w:space="0" w:color="auto"/>
                        <w:bottom w:val="none" w:sz="0" w:space="0" w:color="auto"/>
                        <w:right w:val="none" w:sz="0" w:space="0" w:color="auto"/>
                      </w:divBdr>
                      <w:divsChild>
                        <w:div w:id="15002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6590">
                  <w:marLeft w:val="0"/>
                  <w:marRight w:val="0"/>
                  <w:marTop w:val="330"/>
                  <w:marBottom w:val="330"/>
                  <w:divBdr>
                    <w:top w:val="none" w:sz="0" w:space="0" w:color="auto"/>
                    <w:left w:val="none" w:sz="0" w:space="0" w:color="auto"/>
                    <w:bottom w:val="none" w:sz="0" w:space="0" w:color="auto"/>
                    <w:right w:val="none" w:sz="0" w:space="0" w:color="auto"/>
                  </w:divBdr>
                  <w:divsChild>
                    <w:div w:id="248464749">
                      <w:marLeft w:val="0"/>
                      <w:marRight w:val="0"/>
                      <w:marTop w:val="360"/>
                      <w:marBottom w:val="0"/>
                      <w:divBdr>
                        <w:top w:val="none" w:sz="0" w:space="0" w:color="auto"/>
                        <w:left w:val="none" w:sz="0" w:space="0" w:color="auto"/>
                        <w:bottom w:val="none" w:sz="0" w:space="0" w:color="auto"/>
                        <w:right w:val="none" w:sz="0" w:space="0" w:color="auto"/>
                      </w:divBdr>
                      <w:divsChild>
                        <w:div w:id="11189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92724">
                  <w:marLeft w:val="0"/>
                  <w:marRight w:val="0"/>
                  <w:marTop w:val="330"/>
                  <w:marBottom w:val="330"/>
                  <w:divBdr>
                    <w:top w:val="none" w:sz="0" w:space="0" w:color="auto"/>
                    <w:left w:val="none" w:sz="0" w:space="0" w:color="auto"/>
                    <w:bottom w:val="none" w:sz="0" w:space="0" w:color="auto"/>
                    <w:right w:val="none" w:sz="0" w:space="0" w:color="auto"/>
                  </w:divBdr>
                  <w:divsChild>
                    <w:div w:id="1261178148">
                      <w:marLeft w:val="0"/>
                      <w:marRight w:val="0"/>
                      <w:marTop w:val="360"/>
                      <w:marBottom w:val="0"/>
                      <w:divBdr>
                        <w:top w:val="none" w:sz="0" w:space="0" w:color="auto"/>
                        <w:left w:val="none" w:sz="0" w:space="0" w:color="auto"/>
                        <w:bottom w:val="none" w:sz="0" w:space="0" w:color="auto"/>
                        <w:right w:val="none" w:sz="0" w:space="0" w:color="auto"/>
                      </w:divBdr>
                      <w:divsChild>
                        <w:div w:id="9485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5757">
                  <w:marLeft w:val="0"/>
                  <w:marRight w:val="0"/>
                  <w:marTop w:val="330"/>
                  <w:marBottom w:val="330"/>
                  <w:divBdr>
                    <w:top w:val="none" w:sz="0" w:space="0" w:color="auto"/>
                    <w:left w:val="none" w:sz="0" w:space="0" w:color="auto"/>
                    <w:bottom w:val="none" w:sz="0" w:space="0" w:color="auto"/>
                    <w:right w:val="none" w:sz="0" w:space="0" w:color="auto"/>
                  </w:divBdr>
                  <w:divsChild>
                    <w:div w:id="1479687526">
                      <w:marLeft w:val="0"/>
                      <w:marRight w:val="0"/>
                      <w:marTop w:val="360"/>
                      <w:marBottom w:val="0"/>
                      <w:divBdr>
                        <w:top w:val="none" w:sz="0" w:space="0" w:color="auto"/>
                        <w:left w:val="none" w:sz="0" w:space="0" w:color="auto"/>
                        <w:bottom w:val="none" w:sz="0" w:space="0" w:color="auto"/>
                        <w:right w:val="none" w:sz="0" w:space="0" w:color="auto"/>
                      </w:divBdr>
                      <w:divsChild>
                        <w:div w:id="12088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5942">
                  <w:marLeft w:val="0"/>
                  <w:marRight w:val="0"/>
                  <w:marTop w:val="330"/>
                  <w:marBottom w:val="330"/>
                  <w:divBdr>
                    <w:top w:val="none" w:sz="0" w:space="0" w:color="auto"/>
                    <w:left w:val="none" w:sz="0" w:space="0" w:color="auto"/>
                    <w:bottom w:val="none" w:sz="0" w:space="0" w:color="auto"/>
                    <w:right w:val="none" w:sz="0" w:space="0" w:color="auto"/>
                  </w:divBdr>
                  <w:divsChild>
                    <w:div w:id="1866866462">
                      <w:marLeft w:val="0"/>
                      <w:marRight w:val="0"/>
                      <w:marTop w:val="360"/>
                      <w:marBottom w:val="0"/>
                      <w:divBdr>
                        <w:top w:val="none" w:sz="0" w:space="0" w:color="auto"/>
                        <w:left w:val="none" w:sz="0" w:space="0" w:color="auto"/>
                        <w:bottom w:val="none" w:sz="0" w:space="0" w:color="auto"/>
                        <w:right w:val="none" w:sz="0" w:space="0" w:color="auto"/>
                      </w:divBdr>
                      <w:divsChild>
                        <w:div w:id="43444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4754">
                  <w:marLeft w:val="0"/>
                  <w:marRight w:val="0"/>
                  <w:marTop w:val="330"/>
                  <w:marBottom w:val="330"/>
                  <w:divBdr>
                    <w:top w:val="none" w:sz="0" w:space="0" w:color="auto"/>
                    <w:left w:val="none" w:sz="0" w:space="0" w:color="auto"/>
                    <w:bottom w:val="none" w:sz="0" w:space="0" w:color="auto"/>
                    <w:right w:val="none" w:sz="0" w:space="0" w:color="auto"/>
                  </w:divBdr>
                  <w:divsChild>
                    <w:div w:id="2034766683">
                      <w:marLeft w:val="0"/>
                      <w:marRight w:val="0"/>
                      <w:marTop w:val="360"/>
                      <w:marBottom w:val="0"/>
                      <w:divBdr>
                        <w:top w:val="none" w:sz="0" w:space="0" w:color="auto"/>
                        <w:left w:val="none" w:sz="0" w:space="0" w:color="auto"/>
                        <w:bottom w:val="none" w:sz="0" w:space="0" w:color="auto"/>
                        <w:right w:val="none" w:sz="0" w:space="0" w:color="auto"/>
                      </w:divBdr>
                      <w:divsChild>
                        <w:div w:id="821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4672">
                  <w:marLeft w:val="0"/>
                  <w:marRight w:val="0"/>
                  <w:marTop w:val="330"/>
                  <w:marBottom w:val="330"/>
                  <w:divBdr>
                    <w:top w:val="none" w:sz="0" w:space="0" w:color="auto"/>
                    <w:left w:val="none" w:sz="0" w:space="0" w:color="auto"/>
                    <w:bottom w:val="none" w:sz="0" w:space="0" w:color="auto"/>
                    <w:right w:val="none" w:sz="0" w:space="0" w:color="auto"/>
                  </w:divBdr>
                  <w:divsChild>
                    <w:div w:id="2069105728">
                      <w:marLeft w:val="0"/>
                      <w:marRight w:val="0"/>
                      <w:marTop w:val="360"/>
                      <w:marBottom w:val="0"/>
                      <w:divBdr>
                        <w:top w:val="none" w:sz="0" w:space="0" w:color="auto"/>
                        <w:left w:val="none" w:sz="0" w:space="0" w:color="auto"/>
                        <w:bottom w:val="none" w:sz="0" w:space="0" w:color="auto"/>
                        <w:right w:val="none" w:sz="0" w:space="0" w:color="auto"/>
                      </w:divBdr>
                      <w:divsChild>
                        <w:div w:id="6573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100520">
      <w:bodyDiv w:val="1"/>
      <w:marLeft w:val="0"/>
      <w:marRight w:val="0"/>
      <w:marTop w:val="0"/>
      <w:marBottom w:val="0"/>
      <w:divBdr>
        <w:top w:val="none" w:sz="0" w:space="0" w:color="auto"/>
        <w:left w:val="none" w:sz="0" w:space="0" w:color="auto"/>
        <w:bottom w:val="none" w:sz="0" w:space="0" w:color="auto"/>
        <w:right w:val="none" w:sz="0" w:space="0" w:color="auto"/>
      </w:divBdr>
      <w:divsChild>
        <w:div w:id="772016805">
          <w:marLeft w:val="0"/>
          <w:marRight w:val="0"/>
          <w:marTop w:val="0"/>
          <w:marBottom w:val="0"/>
          <w:divBdr>
            <w:top w:val="none" w:sz="0" w:space="0" w:color="auto"/>
            <w:left w:val="none" w:sz="0" w:space="0" w:color="auto"/>
            <w:bottom w:val="none" w:sz="0" w:space="0" w:color="auto"/>
            <w:right w:val="none" w:sz="0" w:space="0" w:color="auto"/>
          </w:divBdr>
          <w:divsChild>
            <w:div w:id="18286433">
              <w:marLeft w:val="0"/>
              <w:marRight w:val="0"/>
              <w:marTop w:val="0"/>
              <w:marBottom w:val="0"/>
              <w:divBdr>
                <w:top w:val="none" w:sz="0" w:space="0" w:color="auto"/>
                <w:left w:val="none" w:sz="0" w:space="0" w:color="auto"/>
                <w:bottom w:val="none" w:sz="0" w:space="0" w:color="auto"/>
                <w:right w:val="none" w:sz="0" w:space="0" w:color="auto"/>
              </w:divBdr>
              <w:divsChild>
                <w:div w:id="70825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22570">
      <w:bodyDiv w:val="1"/>
      <w:marLeft w:val="0"/>
      <w:marRight w:val="0"/>
      <w:marTop w:val="0"/>
      <w:marBottom w:val="0"/>
      <w:divBdr>
        <w:top w:val="none" w:sz="0" w:space="0" w:color="auto"/>
        <w:left w:val="none" w:sz="0" w:space="0" w:color="auto"/>
        <w:bottom w:val="none" w:sz="0" w:space="0" w:color="auto"/>
        <w:right w:val="none" w:sz="0" w:space="0" w:color="auto"/>
      </w:divBdr>
      <w:divsChild>
        <w:div w:id="38552222">
          <w:marLeft w:val="0"/>
          <w:marRight w:val="0"/>
          <w:marTop w:val="0"/>
          <w:marBottom w:val="0"/>
          <w:divBdr>
            <w:top w:val="none" w:sz="0" w:space="0" w:color="auto"/>
            <w:left w:val="none" w:sz="0" w:space="0" w:color="auto"/>
            <w:bottom w:val="none" w:sz="0" w:space="0" w:color="auto"/>
            <w:right w:val="none" w:sz="0" w:space="0" w:color="auto"/>
          </w:divBdr>
        </w:div>
        <w:div w:id="1220287617">
          <w:marLeft w:val="0"/>
          <w:marRight w:val="0"/>
          <w:marTop w:val="0"/>
          <w:marBottom w:val="0"/>
          <w:divBdr>
            <w:top w:val="none" w:sz="0" w:space="0" w:color="auto"/>
            <w:left w:val="none" w:sz="0" w:space="0" w:color="auto"/>
            <w:bottom w:val="none" w:sz="0" w:space="0" w:color="auto"/>
            <w:right w:val="none" w:sz="0" w:space="0" w:color="auto"/>
          </w:divBdr>
        </w:div>
        <w:div w:id="1825659446">
          <w:marLeft w:val="0"/>
          <w:marRight w:val="0"/>
          <w:marTop w:val="0"/>
          <w:marBottom w:val="0"/>
          <w:divBdr>
            <w:top w:val="none" w:sz="0" w:space="0" w:color="auto"/>
            <w:left w:val="none" w:sz="0" w:space="0" w:color="auto"/>
            <w:bottom w:val="none" w:sz="0" w:space="0" w:color="auto"/>
            <w:right w:val="none" w:sz="0" w:space="0" w:color="auto"/>
          </w:divBdr>
          <w:divsChild>
            <w:div w:id="345983554">
              <w:marLeft w:val="0"/>
              <w:marRight w:val="0"/>
              <w:marTop w:val="0"/>
              <w:marBottom w:val="0"/>
              <w:divBdr>
                <w:top w:val="none" w:sz="0" w:space="0" w:color="auto"/>
                <w:left w:val="none" w:sz="0" w:space="0" w:color="auto"/>
                <w:bottom w:val="none" w:sz="0" w:space="0" w:color="auto"/>
                <w:right w:val="none" w:sz="0" w:space="0" w:color="auto"/>
              </w:divBdr>
              <w:divsChild>
                <w:div w:id="1657489644">
                  <w:marLeft w:val="0"/>
                  <w:marRight w:val="0"/>
                  <w:marTop w:val="0"/>
                  <w:marBottom w:val="0"/>
                  <w:divBdr>
                    <w:top w:val="none" w:sz="0" w:space="0" w:color="auto"/>
                    <w:left w:val="none" w:sz="0" w:space="0" w:color="auto"/>
                    <w:bottom w:val="none" w:sz="0" w:space="0" w:color="auto"/>
                    <w:right w:val="none" w:sz="0" w:space="0" w:color="auto"/>
                  </w:divBdr>
                  <w:divsChild>
                    <w:div w:id="102933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242623">
          <w:marLeft w:val="0"/>
          <w:marRight w:val="0"/>
          <w:marTop w:val="0"/>
          <w:marBottom w:val="0"/>
          <w:divBdr>
            <w:top w:val="none" w:sz="0" w:space="0" w:color="auto"/>
            <w:left w:val="none" w:sz="0" w:space="0" w:color="auto"/>
            <w:bottom w:val="none" w:sz="0" w:space="0" w:color="auto"/>
            <w:right w:val="none" w:sz="0" w:space="0" w:color="auto"/>
          </w:divBdr>
          <w:divsChild>
            <w:div w:id="637413959">
              <w:marLeft w:val="0"/>
              <w:marRight w:val="0"/>
              <w:marTop w:val="0"/>
              <w:marBottom w:val="0"/>
              <w:divBdr>
                <w:top w:val="none" w:sz="0" w:space="0" w:color="auto"/>
                <w:left w:val="none" w:sz="0" w:space="0" w:color="auto"/>
                <w:bottom w:val="none" w:sz="0" w:space="0" w:color="auto"/>
                <w:right w:val="none" w:sz="0" w:space="0" w:color="auto"/>
              </w:divBdr>
              <w:divsChild>
                <w:div w:id="174930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733762">
      <w:bodyDiv w:val="1"/>
      <w:marLeft w:val="0"/>
      <w:marRight w:val="0"/>
      <w:marTop w:val="0"/>
      <w:marBottom w:val="0"/>
      <w:divBdr>
        <w:top w:val="none" w:sz="0" w:space="0" w:color="auto"/>
        <w:left w:val="none" w:sz="0" w:space="0" w:color="auto"/>
        <w:bottom w:val="none" w:sz="0" w:space="0" w:color="auto"/>
        <w:right w:val="none" w:sz="0" w:space="0" w:color="auto"/>
      </w:divBdr>
      <w:divsChild>
        <w:div w:id="285548122">
          <w:marLeft w:val="0"/>
          <w:marRight w:val="0"/>
          <w:marTop w:val="0"/>
          <w:marBottom w:val="0"/>
          <w:divBdr>
            <w:top w:val="none" w:sz="0" w:space="0" w:color="auto"/>
            <w:left w:val="none" w:sz="0" w:space="0" w:color="auto"/>
            <w:bottom w:val="none" w:sz="0" w:space="0" w:color="auto"/>
            <w:right w:val="none" w:sz="0" w:space="0" w:color="auto"/>
          </w:divBdr>
          <w:divsChild>
            <w:div w:id="476340478">
              <w:marLeft w:val="0"/>
              <w:marRight w:val="0"/>
              <w:marTop w:val="0"/>
              <w:marBottom w:val="0"/>
              <w:divBdr>
                <w:top w:val="none" w:sz="0" w:space="0" w:color="auto"/>
                <w:left w:val="none" w:sz="0" w:space="0" w:color="auto"/>
                <w:bottom w:val="none" w:sz="0" w:space="0" w:color="auto"/>
                <w:right w:val="none" w:sz="0" w:space="0" w:color="auto"/>
              </w:divBdr>
              <w:divsChild>
                <w:div w:id="26176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4410">
          <w:marLeft w:val="0"/>
          <w:marRight w:val="0"/>
          <w:marTop w:val="0"/>
          <w:marBottom w:val="0"/>
          <w:divBdr>
            <w:top w:val="none" w:sz="0" w:space="0" w:color="auto"/>
            <w:left w:val="none" w:sz="0" w:space="0" w:color="auto"/>
            <w:bottom w:val="none" w:sz="0" w:space="0" w:color="auto"/>
            <w:right w:val="none" w:sz="0" w:space="0" w:color="auto"/>
          </w:divBdr>
        </w:div>
        <w:div w:id="699891692">
          <w:marLeft w:val="0"/>
          <w:marRight w:val="0"/>
          <w:marTop w:val="0"/>
          <w:marBottom w:val="0"/>
          <w:divBdr>
            <w:top w:val="none" w:sz="0" w:space="0" w:color="auto"/>
            <w:left w:val="none" w:sz="0" w:space="0" w:color="auto"/>
            <w:bottom w:val="none" w:sz="0" w:space="0" w:color="auto"/>
            <w:right w:val="none" w:sz="0" w:space="0" w:color="auto"/>
          </w:divBdr>
        </w:div>
        <w:div w:id="700594480">
          <w:marLeft w:val="0"/>
          <w:marRight w:val="0"/>
          <w:marTop w:val="0"/>
          <w:marBottom w:val="0"/>
          <w:divBdr>
            <w:top w:val="none" w:sz="0" w:space="0" w:color="auto"/>
            <w:left w:val="none" w:sz="0" w:space="0" w:color="auto"/>
            <w:bottom w:val="none" w:sz="0" w:space="0" w:color="auto"/>
            <w:right w:val="none" w:sz="0" w:space="0" w:color="auto"/>
          </w:divBdr>
          <w:divsChild>
            <w:div w:id="1388645271">
              <w:marLeft w:val="0"/>
              <w:marRight w:val="0"/>
              <w:marTop w:val="0"/>
              <w:marBottom w:val="0"/>
              <w:divBdr>
                <w:top w:val="none" w:sz="0" w:space="0" w:color="auto"/>
                <w:left w:val="none" w:sz="0" w:space="0" w:color="auto"/>
                <w:bottom w:val="none" w:sz="0" w:space="0" w:color="auto"/>
                <w:right w:val="none" w:sz="0" w:space="0" w:color="auto"/>
              </w:divBdr>
              <w:divsChild>
                <w:div w:id="759523224">
                  <w:marLeft w:val="0"/>
                  <w:marRight w:val="0"/>
                  <w:marTop w:val="0"/>
                  <w:marBottom w:val="0"/>
                  <w:divBdr>
                    <w:top w:val="none" w:sz="0" w:space="0" w:color="auto"/>
                    <w:left w:val="none" w:sz="0" w:space="0" w:color="auto"/>
                    <w:bottom w:val="none" w:sz="0" w:space="0" w:color="auto"/>
                    <w:right w:val="none" w:sz="0" w:space="0" w:color="auto"/>
                  </w:divBdr>
                  <w:divsChild>
                    <w:div w:id="17025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261155">
      <w:bodyDiv w:val="1"/>
      <w:marLeft w:val="0"/>
      <w:marRight w:val="0"/>
      <w:marTop w:val="0"/>
      <w:marBottom w:val="0"/>
      <w:divBdr>
        <w:top w:val="none" w:sz="0" w:space="0" w:color="auto"/>
        <w:left w:val="none" w:sz="0" w:space="0" w:color="auto"/>
        <w:bottom w:val="none" w:sz="0" w:space="0" w:color="auto"/>
        <w:right w:val="none" w:sz="0" w:space="0" w:color="auto"/>
      </w:divBdr>
      <w:divsChild>
        <w:div w:id="13268253">
          <w:marLeft w:val="0"/>
          <w:marRight w:val="0"/>
          <w:marTop w:val="0"/>
          <w:marBottom w:val="0"/>
          <w:divBdr>
            <w:top w:val="none" w:sz="0" w:space="0" w:color="auto"/>
            <w:left w:val="none" w:sz="0" w:space="0" w:color="auto"/>
            <w:bottom w:val="none" w:sz="0" w:space="0" w:color="auto"/>
            <w:right w:val="none" w:sz="0" w:space="0" w:color="auto"/>
          </w:divBdr>
          <w:divsChild>
            <w:div w:id="1313605365">
              <w:marLeft w:val="0"/>
              <w:marRight w:val="0"/>
              <w:marTop w:val="0"/>
              <w:marBottom w:val="0"/>
              <w:divBdr>
                <w:top w:val="none" w:sz="0" w:space="0" w:color="auto"/>
                <w:left w:val="none" w:sz="0" w:space="0" w:color="auto"/>
                <w:bottom w:val="none" w:sz="0" w:space="0" w:color="auto"/>
                <w:right w:val="none" w:sz="0" w:space="0" w:color="auto"/>
              </w:divBdr>
              <w:divsChild>
                <w:div w:id="9074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1529">
          <w:marLeft w:val="0"/>
          <w:marRight w:val="0"/>
          <w:marTop w:val="0"/>
          <w:marBottom w:val="0"/>
          <w:divBdr>
            <w:top w:val="none" w:sz="0" w:space="0" w:color="auto"/>
            <w:left w:val="none" w:sz="0" w:space="0" w:color="auto"/>
            <w:bottom w:val="none" w:sz="0" w:space="0" w:color="auto"/>
            <w:right w:val="none" w:sz="0" w:space="0" w:color="auto"/>
          </w:divBdr>
          <w:divsChild>
            <w:div w:id="235289741">
              <w:marLeft w:val="0"/>
              <w:marRight w:val="0"/>
              <w:marTop w:val="0"/>
              <w:marBottom w:val="0"/>
              <w:divBdr>
                <w:top w:val="none" w:sz="0" w:space="0" w:color="auto"/>
                <w:left w:val="none" w:sz="0" w:space="0" w:color="auto"/>
                <w:bottom w:val="none" w:sz="0" w:space="0" w:color="auto"/>
                <w:right w:val="none" w:sz="0" w:space="0" w:color="auto"/>
              </w:divBdr>
              <w:divsChild>
                <w:div w:id="21022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8101">
          <w:marLeft w:val="0"/>
          <w:marRight w:val="0"/>
          <w:marTop w:val="0"/>
          <w:marBottom w:val="0"/>
          <w:divBdr>
            <w:top w:val="none" w:sz="0" w:space="0" w:color="auto"/>
            <w:left w:val="none" w:sz="0" w:space="0" w:color="auto"/>
            <w:bottom w:val="none" w:sz="0" w:space="0" w:color="auto"/>
            <w:right w:val="none" w:sz="0" w:space="0" w:color="auto"/>
          </w:divBdr>
          <w:divsChild>
            <w:div w:id="1130174940">
              <w:marLeft w:val="0"/>
              <w:marRight w:val="0"/>
              <w:marTop w:val="0"/>
              <w:marBottom w:val="0"/>
              <w:divBdr>
                <w:top w:val="none" w:sz="0" w:space="0" w:color="auto"/>
                <w:left w:val="none" w:sz="0" w:space="0" w:color="auto"/>
                <w:bottom w:val="none" w:sz="0" w:space="0" w:color="auto"/>
                <w:right w:val="none" w:sz="0" w:space="0" w:color="auto"/>
              </w:divBdr>
              <w:divsChild>
                <w:div w:id="75467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91874">
          <w:marLeft w:val="0"/>
          <w:marRight w:val="0"/>
          <w:marTop w:val="0"/>
          <w:marBottom w:val="0"/>
          <w:divBdr>
            <w:top w:val="none" w:sz="0" w:space="0" w:color="auto"/>
            <w:left w:val="none" w:sz="0" w:space="0" w:color="auto"/>
            <w:bottom w:val="none" w:sz="0" w:space="0" w:color="auto"/>
            <w:right w:val="none" w:sz="0" w:space="0" w:color="auto"/>
          </w:divBdr>
          <w:divsChild>
            <w:div w:id="1022783894">
              <w:marLeft w:val="0"/>
              <w:marRight w:val="0"/>
              <w:marTop w:val="0"/>
              <w:marBottom w:val="0"/>
              <w:divBdr>
                <w:top w:val="none" w:sz="0" w:space="0" w:color="auto"/>
                <w:left w:val="none" w:sz="0" w:space="0" w:color="auto"/>
                <w:bottom w:val="none" w:sz="0" w:space="0" w:color="auto"/>
                <w:right w:val="none" w:sz="0" w:space="0" w:color="auto"/>
              </w:divBdr>
              <w:divsChild>
                <w:div w:id="20816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66603">
          <w:marLeft w:val="0"/>
          <w:marRight w:val="0"/>
          <w:marTop w:val="0"/>
          <w:marBottom w:val="0"/>
          <w:divBdr>
            <w:top w:val="none" w:sz="0" w:space="0" w:color="auto"/>
            <w:left w:val="none" w:sz="0" w:space="0" w:color="auto"/>
            <w:bottom w:val="none" w:sz="0" w:space="0" w:color="auto"/>
            <w:right w:val="none" w:sz="0" w:space="0" w:color="auto"/>
          </w:divBdr>
          <w:divsChild>
            <w:div w:id="1542089007">
              <w:marLeft w:val="0"/>
              <w:marRight w:val="0"/>
              <w:marTop w:val="0"/>
              <w:marBottom w:val="0"/>
              <w:divBdr>
                <w:top w:val="none" w:sz="0" w:space="0" w:color="auto"/>
                <w:left w:val="none" w:sz="0" w:space="0" w:color="auto"/>
                <w:bottom w:val="none" w:sz="0" w:space="0" w:color="auto"/>
                <w:right w:val="none" w:sz="0" w:space="0" w:color="auto"/>
              </w:divBdr>
              <w:divsChild>
                <w:div w:id="4589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13488">
          <w:marLeft w:val="0"/>
          <w:marRight w:val="0"/>
          <w:marTop w:val="0"/>
          <w:marBottom w:val="0"/>
          <w:divBdr>
            <w:top w:val="none" w:sz="0" w:space="0" w:color="auto"/>
            <w:left w:val="none" w:sz="0" w:space="0" w:color="auto"/>
            <w:bottom w:val="none" w:sz="0" w:space="0" w:color="auto"/>
            <w:right w:val="none" w:sz="0" w:space="0" w:color="auto"/>
          </w:divBdr>
          <w:divsChild>
            <w:div w:id="99494711">
              <w:marLeft w:val="0"/>
              <w:marRight w:val="0"/>
              <w:marTop w:val="0"/>
              <w:marBottom w:val="0"/>
              <w:divBdr>
                <w:top w:val="none" w:sz="0" w:space="0" w:color="auto"/>
                <w:left w:val="none" w:sz="0" w:space="0" w:color="auto"/>
                <w:bottom w:val="none" w:sz="0" w:space="0" w:color="auto"/>
                <w:right w:val="none" w:sz="0" w:space="0" w:color="auto"/>
              </w:divBdr>
              <w:divsChild>
                <w:div w:id="179124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61853">
      <w:bodyDiv w:val="1"/>
      <w:marLeft w:val="0"/>
      <w:marRight w:val="0"/>
      <w:marTop w:val="0"/>
      <w:marBottom w:val="0"/>
      <w:divBdr>
        <w:top w:val="none" w:sz="0" w:space="0" w:color="auto"/>
        <w:left w:val="none" w:sz="0" w:space="0" w:color="auto"/>
        <w:bottom w:val="none" w:sz="0" w:space="0" w:color="auto"/>
        <w:right w:val="none" w:sz="0" w:space="0" w:color="auto"/>
      </w:divBdr>
      <w:divsChild>
        <w:div w:id="544292335">
          <w:marLeft w:val="0"/>
          <w:marRight w:val="0"/>
          <w:marTop w:val="0"/>
          <w:marBottom w:val="0"/>
          <w:divBdr>
            <w:top w:val="none" w:sz="0" w:space="0" w:color="auto"/>
            <w:left w:val="none" w:sz="0" w:space="0" w:color="auto"/>
            <w:bottom w:val="none" w:sz="0" w:space="0" w:color="auto"/>
            <w:right w:val="none" w:sz="0" w:space="0" w:color="auto"/>
          </w:divBdr>
          <w:divsChild>
            <w:div w:id="310788051">
              <w:marLeft w:val="0"/>
              <w:marRight w:val="0"/>
              <w:marTop w:val="0"/>
              <w:marBottom w:val="0"/>
              <w:divBdr>
                <w:top w:val="none" w:sz="0" w:space="0" w:color="auto"/>
                <w:left w:val="none" w:sz="0" w:space="0" w:color="auto"/>
                <w:bottom w:val="none" w:sz="0" w:space="0" w:color="auto"/>
                <w:right w:val="none" w:sz="0" w:space="0" w:color="auto"/>
              </w:divBdr>
              <w:divsChild>
                <w:div w:id="24905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3690">
          <w:marLeft w:val="0"/>
          <w:marRight w:val="0"/>
          <w:marTop w:val="0"/>
          <w:marBottom w:val="0"/>
          <w:divBdr>
            <w:top w:val="none" w:sz="0" w:space="0" w:color="auto"/>
            <w:left w:val="none" w:sz="0" w:space="0" w:color="auto"/>
            <w:bottom w:val="none" w:sz="0" w:space="0" w:color="auto"/>
            <w:right w:val="none" w:sz="0" w:space="0" w:color="auto"/>
          </w:divBdr>
          <w:divsChild>
            <w:div w:id="2136828199">
              <w:marLeft w:val="0"/>
              <w:marRight w:val="0"/>
              <w:marTop w:val="0"/>
              <w:marBottom w:val="0"/>
              <w:divBdr>
                <w:top w:val="none" w:sz="0" w:space="0" w:color="auto"/>
                <w:left w:val="none" w:sz="0" w:space="0" w:color="auto"/>
                <w:bottom w:val="none" w:sz="0" w:space="0" w:color="auto"/>
                <w:right w:val="none" w:sz="0" w:space="0" w:color="auto"/>
              </w:divBdr>
              <w:divsChild>
                <w:div w:id="139561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98758">
      <w:bodyDiv w:val="1"/>
      <w:marLeft w:val="0"/>
      <w:marRight w:val="0"/>
      <w:marTop w:val="0"/>
      <w:marBottom w:val="0"/>
      <w:divBdr>
        <w:top w:val="none" w:sz="0" w:space="0" w:color="auto"/>
        <w:left w:val="none" w:sz="0" w:space="0" w:color="auto"/>
        <w:bottom w:val="none" w:sz="0" w:space="0" w:color="auto"/>
        <w:right w:val="none" w:sz="0" w:space="0" w:color="auto"/>
      </w:divBdr>
    </w:div>
    <w:div w:id="1957592875">
      <w:bodyDiv w:val="1"/>
      <w:marLeft w:val="0"/>
      <w:marRight w:val="0"/>
      <w:marTop w:val="0"/>
      <w:marBottom w:val="0"/>
      <w:divBdr>
        <w:top w:val="none" w:sz="0" w:space="0" w:color="auto"/>
        <w:left w:val="none" w:sz="0" w:space="0" w:color="auto"/>
        <w:bottom w:val="none" w:sz="0" w:space="0" w:color="auto"/>
        <w:right w:val="none" w:sz="0" w:space="0" w:color="auto"/>
      </w:divBdr>
    </w:div>
    <w:div w:id="1963799979">
      <w:bodyDiv w:val="1"/>
      <w:marLeft w:val="0"/>
      <w:marRight w:val="0"/>
      <w:marTop w:val="0"/>
      <w:marBottom w:val="0"/>
      <w:divBdr>
        <w:top w:val="none" w:sz="0" w:space="0" w:color="auto"/>
        <w:left w:val="none" w:sz="0" w:space="0" w:color="auto"/>
        <w:bottom w:val="none" w:sz="0" w:space="0" w:color="auto"/>
        <w:right w:val="none" w:sz="0" w:space="0" w:color="auto"/>
      </w:divBdr>
      <w:divsChild>
        <w:div w:id="599995820">
          <w:marLeft w:val="0"/>
          <w:marRight w:val="0"/>
          <w:marTop w:val="0"/>
          <w:marBottom w:val="0"/>
          <w:divBdr>
            <w:top w:val="none" w:sz="0" w:space="0" w:color="auto"/>
            <w:left w:val="none" w:sz="0" w:space="0" w:color="auto"/>
            <w:bottom w:val="none" w:sz="0" w:space="0" w:color="auto"/>
            <w:right w:val="none" w:sz="0" w:space="0" w:color="auto"/>
          </w:divBdr>
        </w:div>
        <w:div w:id="771246390">
          <w:marLeft w:val="0"/>
          <w:marRight w:val="0"/>
          <w:marTop w:val="90"/>
          <w:marBottom w:val="0"/>
          <w:divBdr>
            <w:top w:val="none" w:sz="0" w:space="0" w:color="auto"/>
            <w:left w:val="none" w:sz="0" w:space="0" w:color="auto"/>
            <w:bottom w:val="none" w:sz="0" w:space="0" w:color="auto"/>
            <w:right w:val="none" w:sz="0" w:space="0" w:color="auto"/>
          </w:divBdr>
        </w:div>
        <w:div w:id="2006544755">
          <w:marLeft w:val="0"/>
          <w:marRight w:val="0"/>
          <w:marTop w:val="270"/>
          <w:marBottom w:val="315"/>
          <w:divBdr>
            <w:top w:val="none" w:sz="0" w:space="0" w:color="auto"/>
            <w:left w:val="none" w:sz="0" w:space="0" w:color="auto"/>
            <w:bottom w:val="none" w:sz="0" w:space="0" w:color="auto"/>
            <w:right w:val="none" w:sz="0" w:space="0" w:color="auto"/>
          </w:divBdr>
          <w:divsChild>
            <w:div w:id="286012476">
              <w:marLeft w:val="0"/>
              <w:marRight w:val="0"/>
              <w:marTop w:val="270"/>
              <w:marBottom w:val="270"/>
              <w:divBdr>
                <w:top w:val="none" w:sz="0" w:space="0" w:color="auto"/>
                <w:left w:val="none" w:sz="0" w:space="0" w:color="auto"/>
                <w:bottom w:val="none" w:sz="0" w:space="0" w:color="auto"/>
                <w:right w:val="none" w:sz="0" w:space="0" w:color="auto"/>
              </w:divBdr>
              <w:divsChild>
                <w:div w:id="823470160">
                  <w:marLeft w:val="0"/>
                  <w:marRight w:val="0"/>
                  <w:marTop w:val="270"/>
                  <w:marBottom w:val="270"/>
                  <w:divBdr>
                    <w:top w:val="none" w:sz="0" w:space="0" w:color="auto"/>
                    <w:left w:val="none" w:sz="0" w:space="0" w:color="auto"/>
                    <w:bottom w:val="none" w:sz="0" w:space="0" w:color="auto"/>
                    <w:right w:val="none" w:sz="0" w:space="0" w:color="auto"/>
                  </w:divBdr>
                  <w:divsChild>
                    <w:div w:id="89338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089661">
      <w:bodyDiv w:val="1"/>
      <w:marLeft w:val="0"/>
      <w:marRight w:val="0"/>
      <w:marTop w:val="0"/>
      <w:marBottom w:val="0"/>
      <w:divBdr>
        <w:top w:val="none" w:sz="0" w:space="0" w:color="auto"/>
        <w:left w:val="none" w:sz="0" w:space="0" w:color="auto"/>
        <w:bottom w:val="none" w:sz="0" w:space="0" w:color="auto"/>
        <w:right w:val="none" w:sz="0" w:space="0" w:color="auto"/>
      </w:divBdr>
      <w:divsChild>
        <w:div w:id="6446527">
          <w:marLeft w:val="0"/>
          <w:marRight w:val="0"/>
          <w:marTop w:val="0"/>
          <w:marBottom w:val="0"/>
          <w:divBdr>
            <w:top w:val="none" w:sz="0" w:space="0" w:color="auto"/>
            <w:left w:val="none" w:sz="0" w:space="0" w:color="auto"/>
            <w:bottom w:val="none" w:sz="0" w:space="0" w:color="auto"/>
            <w:right w:val="none" w:sz="0" w:space="0" w:color="auto"/>
          </w:divBdr>
          <w:divsChild>
            <w:div w:id="760561351">
              <w:marLeft w:val="0"/>
              <w:marRight w:val="0"/>
              <w:marTop w:val="0"/>
              <w:marBottom w:val="0"/>
              <w:divBdr>
                <w:top w:val="none" w:sz="0" w:space="0" w:color="auto"/>
                <w:left w:val="none" w:sz="0" w:space="0" w:color="auto"/>
                <w:bottom w:val="none" w:sz="0" w:space="0" w:color="auto"/>
                <w:right w:val="none" w:sz="0" w:space="0" w:color="auto"/>
              </w:divBdr>
              <w:divsChild>
                <w:div w:id="18891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878">
          <w:marLeft w:val="0"/>
          <w:marRight w:val="0"/>
          <w:marTop w:val="0"/>
          <w:marBottom w:val="0"/>
          <w:divBdr>
            <w:top w:val="none" w:sz="0" w:space="0" w:color="auto"/>
            <w:left w:val="none" w:sz="0" w:space="0" w:color="auto"/>
            <w:bottom w:val="none" w:sz="0" w:space="0" w:color="auto"/>
            <w:right w:val="none" w:sz="0" w:space="0" w:color="auto"/>
          </w:divBdr>
          <w:divsChild>
            <w:div w:id="563297604">
              <w:marLeft w:val="0"/>
              <w:marRight w:val="0"/>
              <w:marTop w:val="0"/>
              <w:marBottom w:val="0"/>
              <w:divBdr>
                <w:top w:val="none" w:sz="0" w:space="0" w:color="auto"/>
                <w:left w:val="none" w:sz="0" w:space="0" w:color="auto"/>
                <w:bottom w:val="none" w:sz="0" w:space="0" w:color="auto"/>
                <w:right w:val="none" w:sz="0" w:space="0" w:color="auto"/>
              </w:divBdr>
              <w:divsChild>
                <w:div w:id="36460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145">
          <w:marLeft w:val="0"/>
          <w:marRight w:val="0"/>
          <w:marTop w:val="0"/>
          <w:marBottom w:val="0"/>
          <w:divBdr>
            <w:top w:val="none" w:sz="0" w:space="0" w:color="auto"/>
            <w:left w:val="none" w:sz="0" w:space="0" w:color="auto"/>
            <w:bottom w:val="none" w:sz="0" w:space="0" w:color="auto"/>
            <w:right w:val="none" w:sz="0" w:space="0" w:color="auto"/>
          </w:divBdr>
          <w:divsChild>
            <w:div w:id="170798133">
              <w:marLeft w:val="0"/>
              <w:marRight w:val="0"/>
              <w:marTop w:val="0"/>
              <w:marBottom w:val="0"/>
              <w:divBdr>
                <w:top w:val="none" w:sz="0" w:space="0" w:color="auto"/>
                <w:left w:val="none" w:sz="0" w:space="0" w:color="auto"/>
                <w:bottom w:val="none" w:sz="0" w:space="0" w:color="auto"/>
                <w:right w:val="none" w:sz="0" w:space="0" w:color="auto"/>
              </w:divBdr>
              <w:divsChild>
                <w:div w:id="7435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612">
          <w:marLeft w:val="0"/>
          <w:marRight w:val="0"/>
          <w:marTop w:val="0"/>
          <w:marBottom w:val="0"/>
          <w:divBdr>
            <w:top w:val="none" w:sz="0" w:space="0" w:color="auto"/>
            <w:left w:val="none" w:sz="0" w:space="0" w:color="auto"/>
            <w:bottom w:val="none" w:sz="0" w:space="0" w:color="auto"/>
            <w:right w:val="none" w:sz="0" w:space="0" w:color="auto"/>
          </w:divBdr>
          <w:divsChild>
            <w:div w:id="1977564314">
              <w:marLeft w:val="0"/>
              <w:marRight w:val="0"/>
              <w:marTop w:val="0"/>
              <w:marBottom w:val="0"/>
              <w:divBdr>
                <w:top w:val="none" w:sz="0" w:space="0" w:color="auto"/>
                <w:left w:val="none" w:sz="0" w:space="0" w:color="auto"/>
                <w:bottom w:val="none" w:sz="0" w:space="0" w:color="auto"/>
                <w:right w:val="none" w:sz="0" w:space="0" w:color="auto"/>
              </w:divBdr>
              <w:divsChild>
                <w:div w:id="46400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95316">
          <w:marLeft w:val="0"/>
          <w:marRight w:val="0"/>
          <w:marTop w:val="0"/>
          <w:marBottom w:val="0"/>
          <w:divBdr>
            <w:top w:val="none" w:sz="0" w:space="0" w:color="auto"/>
            <w:left w:val="none" w:sz="0" w:space="0" w:color="auto"/>
            <w:bottom w:val="none" w:sz="0" w:space="0" w:color="auto"/>
            <w:right w:val="none" w:sz="0" w:space="0" w:color="auto"/>
          </w:divBdr>
          <w:divsChild>
            <w:div w:id="2036534497">
              <w:marLeft w:val="0"/>
              <w:marRight w:val="0"/>
              <w:marTop w:val="0"/>
              <w:marBottom w:val="0"/>
              <w:divBdr>
                <w:top w:val="none" w:sz="0" w:space="0" w:color="auto"/>
                <w:left w:val="none" w:sz="0" w:space="0" w:color="auto"/>
                <w:bottom w:val="none" w:sz="0" w:space="0" w:color="auto"/>
                <w:right w:val="none" w:sz="0" w:space="0" w:color="auto"/>
              </w:divBdr>
              <w:divsChild>
                <w:div w:id="156422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09302">
          <w:marLeft w:val="0"/>
          <w:marRight w:val="0"/>
          <w:marTop w:val="0"/>
          <w:marBottom w:val="0"/>
          <w:divBdr>
            <w:top w:val="none" w:sz="0" w:space="0" w:color="auto"/>
            <w:left w:val="none" w:sz="0" w:space="0" w:color="auto"/>
            <w:bottom w:val="none" w:sz="0" w:space="0" w:color="auto"/>
            <w:right w:val="none" w:sz="0" w:space="0" w:color="auto"/>
          </w:divBdr>
          <w:divsChild>
            <w:div w:id="406539577">
              <w:marLeft w:val="0"/>
              <w:marRight w:val="0"/>
              <w:marTop w:val="0"/>
              <w:marBottom w:val="0"/>
              <w:divBdr>
                <w:top w:val="none" w:sz="0" w:space="0" w:color="auto"/>
                <w:left w:val="none" w:sz="0" w:space="0" w:color="auto"/>
                <w:bottom w:val="none" w:sz="0" w:space="0" w:color="auto"/>
                <w:right w:val="none" w:sz="0" w:space="0" w:color="auto"/>
              </w:divBdr>
              <w:divsChild>
                <w:div w:id="7084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6356">
          <w:marLeft w:val="0"/>
          <w:marRight w:val="0"/>
          <w:marTop w:val="0"/>
          <w:marBottom w:val="0"/>
          <w:divBdr>
            <w:top w:val="none" w:sz="0" w:space="0" w:color="auto"/>
            <w:left w:val="none" w:sz="0" w:space="0" w:color="auto"/>
            <w:bottom w:val="none" w:sz="0" w:space="0" w:color="auto"/>
            <w:right w:val="none" w:sz="0" w:space="0" w:color="auto"/>
          </w:divBdr>
          <w:divsChild>
            <w:div w:id="732774685">
              <w:marLeft w:val="0"/>
              <w:marRight w:val="0"/>
              <w:marTop w:val="0"/>
              <w:marBottom w:val="0"/>
              <w:divBdr>
                <w:top w:val="none" w:sz="0" w:space="0" w:color="auto"/>
                <w:left w:val="none" w:sz="0" w:space="0" w:color="auto"/>
                <w:bottom w:val="none" w:sz="0" w:space="0" w:color="auto"/>
                <w:right w:val="none" w:sz="0" w:space="0" w:color="auto"/>
              </w:divBdr>
              <w:divsChild>
                <w:div w:id="11263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13103">
          <w:marLeft w:val="0"/>
          <w:marRight w:val="0"/>
          <w:marTop w:val="0"/>
          <w:marBottom w:val="0"/>
          <w:divBdr>
            <w:top w:val="none" w:sz="0" w:space="0" w:color="auto"/>
            <w:left w:val="none" w:sz="0" w:space="0" w:color="auto"/>
            <w:bottom w:val="none" w:sz="0" w:space="0" w:color="auto"/>
            <w:right w:val="none" w:sz="0" w:space="0" w:color="auto"/>
          </w:divBdr>
          <w:divsChild>
            <w:div w:id="1050181211">
              <w:marLeft w:val="0"/>
              <w:marRight w:val="0"/>
              <w:marTop w:val="0"/>
              <w:marBottom w:val="0"/>
              <w:divBdr>
                <w:top w:val="none" w:sz="0" w:space="0" w:color="auto"/>
                <w:left w:val="none" w:sz="0" w:space="0" w:color="auto"/>
                <w:bottom w:val="none" w:sz="0" w:space="0" w:color="auto"/>
                <w:right w:val="none" w:sz="0" w:space="0" w:color="auto"/>
              </w:divBdr>
              <w:divsChild>
                <w:div w:id="3333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70512">
          <w:marLeft w:val="0"/>
          <w:marRight w:val="0"/>
          <w:marTop w:val="0"/>
          <w:marBottom w:val="0"/>
          <w:divBdr>
            <w:top w:val="none" w:sz="0" w:space="0" w:color="auto"/>
            <w:left w:val="none" w:sz="0" w:space="0" w:color="auto"/>
            <w:bottom w:val="none" w:sz="0" w:space="0" w:color="auto"/>
            <w:right w:val="none" w:sz="0" w:space="0" w:color="auto"/>
          </w:divBdr>
          <w:divsChild>
            <w:div w:id="1626692856">
              <w:marLeft w:val="0"/>
              <w:marRight w:val="0"/>
              <w:marTop w:val="0"/>
              <w:marBottom w:val="0"/>
              <w:divBdr>
                <w:top w:val="none" w:sz="0" w:space="0" w:color="auto"/>
                <w:left w:val="none" w:sz="0" w:space="0" w:color="auto"/>
                <w:bottom w:val="none" w:sz="0" w:space="0" w:color="auto"/>
                <w:right w:val="none" w:sz="0" w:space="0" w:color="auto"/>
              </w:divBdr>
              <w:divsChild>
                <w:div w:id="13450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261">
          <w:marLeft w:val="0"/>
          <w:marRight w:val="0"/>
          <w:marTop w:val="0"/>
          <w:marBottom w:val="0"/>
          <w:divBdr>
            <w:top w:val="none" w:sz="0" w:space="0" w:color="auto"/>
            <w:left w:val="none" w:sz="0" w:space="0" w:color="auto"/>
            <w:bottom w:val="none" w:sz="0" w:space="0" w:color="auto"/>
            <w:right w:val="none" w:sz="0" w:space="0" w:color="auto"/>
          </w:divBdr>
          <w:divsChild>
            <w:div w:id="1172648711">
              <w:marLeft w:val="0"/>
              <w:marRight w:val="0"/>
              <w:marTop w:val="0"/>
              <w:marBottom w:val="0"/>
              <w:divBdr>
                <w:top w:val="none" w:sz="0" w:space="0" w:color="auto"/>
                <w:left w:val="none" w:sz="0" w:space="0" w:color="auto"/>
                <w:bottom w:val="none" w:sz="0" w:space="0" w:color="auto"/>
                <w:right w:val="none" w:sz="0" w:space="0" w:color="auto"/>
              </w:divBdr>
              <w:divsChild>
                <w:div w:id="92191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9318">
          <w:marLeft w:val="0"/>
          <w:marRight w:val="0"/>
          <w:marTop w:val="0"/>
          <w:marBottom w:val="0"/>
          <w:divBdr>
            <w:top w:val="none" w:sz="0" w:space="0" w:color="auto"/>
            <w:left w:val="none" w:sz="0" w:space="0" w:color="auto"/>
            <w:bottom w:val="none" w:sz="0" w:space="0" w:color="auto"/>
            <w:right w:val="none" w:sz="0" w:space="0" w:color="auto"/>
          </w:divBdr>
          <w:divsChild>
            <w:div w:id="1325666843">
              <w:marLeft w:val="0"/>
              <w:marRight w:val="0"/>
              <w:marTop w:val="0"/>
              <w:marBottom w:val="0"/>
              <w:divBdr>
                <w:top w:val="none" w:sz="0" w:space="0" w:color="auto"/>
                <w:left w:val="none" w:sz="0" w:space="0" w:color="auto"/>
                <w:bottom w:val="none" w:sz="0" w:space="0" w:color="auto"/>
                <w:right w:val="none" w:sz="0" w:space="0" w:color="auto"/>
              </w:divBdr>
              <w:divsChild>
                <w:div w:id="9495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8360">
          <w:marLeft w:val="0"/>
          <w:marRight w:val="0"/>
          <w:marTop w:val="0"/>
          <w:marBottom w:val="0"/>
          <w:divBdr>
            <w:top w:val="none" w:sz="0" w:space="0" w:color="auto"/>
            <w:left w:val="none" w:sz="0" w:space="0" w:color="auto"/>
            <w:bottom w:val="none" w:sz="0" w:space="0" w:color="auto"/>
            <w:right w:val="none" w:sz="0" w:space="0" w:color="auto"/>
          </w:divBdr>
          <w:divsChild>
            <w:div w:id="1182084147">
              <w:marLeft w:val="0"/>
              <w:marRight w:val="0"/>
              <w:marTop w:val="0"/>
              <w:marBottom w:val="0"/>
              <w:divBdr>
                <w:top w:val="none" w:sz="0" w:space="0" w:color="auto"/>
                <w:left w:val="none" w:sz="0" w:space="0" w:color="auto"/>
                <w:bottom w:val="none" w:sz="0" w:space="0" w:color="auto"/>
                <w:right w:val="none" w:sz="0" w:space="0" w:color="auto"/>
              </w:divBdr>
              <w:divsChild>
                <w:div w:id="12365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450360">
          <w:marLeft w:val="0"/>
          <w:marRight w:val="0"/>
          <w:marTop w:val="0"/>
          <w:marBottom w:val="0"/>
          <w:divBdr>
            <w:top w:val="none" w:sz="0" w:space="0" w:color="auto"/>
            <w:left w:val="none" w:sz="0" w:space="0" w:color="auto"/>
            <w:bottom w:val="none" w:sz="0" w:space="0" w:color="auto"/>
            <w:right w:val="none" w:sz="0" w:space="0" w:color="auto"/>
          </w:divBdr>
          <w:divsChild>
            <w:div w:id="736125611">
              <w:marLeft w:val="0"/>
              <w:marRight w:val="0"/>
              <w:marTop w:val="0"/>
              <w:marBottom w:val="0"/>
              <w:divBdr>
                <w:top w:val="none" w:sz="0" w:space="0" w:color="auto"/>
                <w:left w:val="none" w:sz="0" w:space="0" w:color="auto"/>
                <w:bottom w:val="none" w:sz="0" w:space="0" w:color="auto"/>
                <w:right w:val="none" w:sz="0" w:space="0" w:color="auto"/>
              </w:divBdr>
            </w:div>
            <w:div w:id="1672020917">
              <w:marLeft w:val="0"/>
              <w:marRight w:val="0"/>
              <w:marTop w:val="0"/>
              <w:marBottom w:val="0"/>
              <w:divBdr>
                <w:top w:val="none" w:sz="0" w:space="0" w:color="auto"/>
                <w:left w:val="none" w:sz="0" w:space="0" w:color="auto"/>
                <w:bottom w:val="none" w:sz="0" w:space="0" w:color="auto"/>
                <w:right w:val="none" w:sz="0" w:space="0" w:color="auto"/>
              </w:divBdr>
            </w:div>
          </w:divsChild>
        </w:div>
        <w:div w:id="1213885258">
          <w:marLeft w:val="0"/>
          <w:marRight w:val="0"/>
          <w:marTop w:val="0"/>
          <w:marBottom w:val="0"/>
          <w:divBdr>
            <w:top w:val="none" w:sz="0" w:space="0" w:color="auto"/>
            <w:left w:val="none" w:sz="0" w:space="0" w:color="auto"/>
            <w:bottom w:val="none" w:sz="0" w:space="0" w:color="auto"/>
            <w:right w:val="none" w:sz="0" w:space="0" w:color="auto"/>
          </w:divBdr>
          <w:divsChild>
            <w:div w:id="111752153">
              <w:marLeft w:val="0"/>
              <w:marRight w:val="0"/>
              <w:marTop w:val="0"/>
              <w:marBottom w:val="0"/>
              <w:divBdr>
                <w:top w:val="none" w:sz="0" w:space="0" w:color="auto"/>
                <w:left w:val="none" w:sz="0" w:space="0" w:color="auto"/>
                <w:bottom w:val="none" w:sz="0" w:space="0" w:color="auto"/>
                <w:right w:val="none" w:sz="0" w:space="0" w:color="auto"/>
              </w:divBdr>
            </w:div>
            <w:div w:id="2006666601">
              <w:marLeft w:val="0"/>
              <w:marRight w:val="0"/>
              <w:marTop w:val="0"/>
              <w:marBottom w:val="0"/>
              <w:divBdr>
                <w:top w:val="none" w:sz="0" w:space="0" w:color="auto"/>
                <w:left w:val="none" w:sz="0" w:space="0" w:color="auto"/>
                <w:bottom w:val="none" w:sz="0" w:space="0" w:color="auto"/>
                <w:right w:val="none" w:sz="0" w:space="0" w:color="auto"/>
              </w:divBdr>
              <w:divsChild>
                <w:div w:id="211162363">
                  <w:marLeft w:val="0"/>
                  <w:marRight w:val="0"/>
                  <w:marTop w:val="0"/>
                  <w:marBottom w:val="0"/>
                  <w:divBdr>
                    <w:top w:val="none" w:sz="0" w:space="0" w:color="auto"/>
                    <w:left w:val="none" w:sz="0" w:space="0" w:color="auto"/>
                    <w:bottom w:val="none" w:sz="0" w:space="0" w:color="auto"/>
                    <w:right w:val="none" w:sz="0" w:space="0" w:color="auto"/>
                  </w:divBdr>
                  <w:divsChild>
                    <w:div w:id="293145831">
                      <w:marLeft w:val="0"/>
                      <w:marRight w:val="0"/>
                      <w:marTop w:val="0"/>
                      <w:marBottom w:val="0"/>
                      <w:divBdr>
                        <w:top w:val="none" w:sz="0" w:space="0" w:color="auto"/>
                        <w:left w:val="none" w:sz="0" w:space="0" w:color="auto"/>
                        <w:bottom w:val="none" w:sz="0" w:space="0" w:color="auto"/>
                        <w:right w:val="none" w:sz="0" w:space="0" w:color="auto"/>
                      </w:divBdr>
                      <w:divsChild>
                        <w:div w:id="83148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11074">
          <w:marLeft w:val="0"/>
          <w:marRight w:val="0"/>
          <w:marTop w:val="0"/>
          <w:marBottom w:val="0"/>
          <w:divBdr>
            <w:top w:val="none" w:sz="0" w:space="0" w:color="auto"/>
            <w:left w:val="none" w:sz="0" w:space="0" w:color="auto"/>
            <w:bottom w:val="none" w:sz="0" w:space="0" w:color="auto"/>
            <w:right w:val="none" w:sz="0" w:space="0" w:color="auto"/>
          </w:divBdr>
          <w:divsChild>
            <w:div w:id="1252466609">
              <w:marLeft w:val="0"/>
              <w:marRight w:val="0"/>
              <w:marTop w:val="0"/>
              <w:marBottom w:val="0"/>
              <w:divBdr>
                <w:top w:val="none" w:sz="0" w:space="0" w:color="auto"/>
                <w:left w:val="none" w:sz="0" w:space="0" w:color="auto"/>
                <w:bottom w:val="none" w:sz="0" w:space="0" w:color="auto"/>
                <w:right w:val="none" w:sz="0" w:space="0" w:color="auto"/>
              </w:divBdr>
              <w:divsChild>
                <w:div w:id="761489971">
                  <w:marLeft w:val="0"/>
                  <w:marRight w:val="0"/>
                  <w:marTop w:val="0"/>
                  <w:marBottom w:val="0"/>
                  <w:divBdr>
                    <w:top w:val="none" w:sz="0" w:space="0" w:color="auto"/>
                    <w:left w:val="none" w:sz="0" w:space="0" w:color="auto"/>
                    <w:bottom w:val="none" w:sz="0" w:space="0" w:color="auto"/>
                    <w:right w:val="none" w:sz="0" w:space="0" w:color="auto"/>
                  </w:divBdr>
                  <w:divsChild>
                    <w:div w:id="878736246">
                      <w:marLeft w:val="0"/>
                      <w:marRight w:val="0"/>
                      <w:marTop w:val="0"/>
                      <w:marBottom w:val="0"/>
                      <w:divBdr>
                        <w:top w:val="none" w:sz="0" w:space="0" w:color="auto"/>
                        <w:left w:val="none" w:sz="0" w:space="0" w:color="auto"/>
                        <w:bottom w:val="none" w:sz="0" w:space="0" w:color="auto"/>
                        <w:right w:val="none" w:sz="0" w:space="0" w:color="auto"/>
                      </w:divBdr>
                      <w:divsChild>
                        <w:div w:id="15523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89203">
          <w:marLeft w:val="0"/>
          <w:marRight w:val="0"/>
          <w:marTop w:val="0"/>
          <w:marBottom w:val="0"/>
          <w:divBdr>
            <w:top w:val="none" w:sz="0" w:space="0" w:color="auto"/>
            <w:left w:val="none" w:sz="0" w:space="0" w:color="auto"/>
            <w:bottom w:val="none" w:sz="0" w:space="0" w:color="auto"/>
            <w:right w:val="none" w:sz="0" w:space="0" w:color="auto"/>
          </w:divBdr>
          <w:divsChild>
            <w:div w:id="314183997">
              <w:marLeft w:val="0"/>
              <w:marRight w:val="0"/>
              <w:marTop w:val="0"/>
              <w:marBottom w:val="0"/>
              <w:divBdr>
                <w:top w:val="none" w:sz="0" w:space="0" w:color="auto"/>
                <w:left w:val="none" w:sz="0" w:space="0" w:color="auto"/>
                <w:bottom w:val="none" w:sz="0" w:space="0" w:color="auto"/>
                <w:right w:val="none" w:sz="0" w:space="0" w:color="auto"/>
              </w:divBdr>
              <w:divsChild>
                <w:div w:id="19696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65709">
          <w:marLeft w:val="0"/>
          <w:marRight w:val="0"/>
          <w:marTop w:val="0"/>
          <w:marBottom w:val="0"/>
          <w:divBdr>
            <w:top w:val="none" w:sz="0" w:space="0" w:color="auto"/>
            <w:left w:val="none" w:sz="0" w:space="0" w:color="auto"/>
            <w:bottom w:val="none" w:sz="0" w:space="0" w:color="auto"/>
            <w:right w:val="none" w:sz="0" w:space="0" w:color="auto"/>
          </w:divBdr>
          <w:divsChild>
            <w:div w:id="719399408">
              <w:marLeft w:val="0"/>
              <w:marRight w:val="0"/>
              <w:marTop w:val="0"/>
              <w:marBottom w:val="0"/>
              <w:divBdr>
                <w:top w:val="none" w:sz="0" w:space="0" w:color="auto"/>
                <w:left w:val="none" w:sz="0" w:space="0" w:color="auto"/>
                <w:bottom w:val="none" w:sz="0" w:space="0" w:color="auto"/>
                <w:right w:val="none" w:sz="0" w:space="0" w:color="auto"/>
              </w:divBdr>
              <w:divsChild>
                <w:div w:id="173030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097490">
      <w:bodyDiv w:val="1"/>
      <w:marLeft w:val="0"/>
      <w:marRight w:val="0"/>
      <w:marTop w:val="0"/>
      <w:marBottom w:val="0"/>
      <w:divBdr>
        <w:top w:val="none" w:sz="0" w:space="0" w:color="auto"/>
        <w:left w:val="none" w:sz="0" w:space="0" w:color="auto"/>
        <w:bottom w:val="none" w:sz="0" w:space="0" w:color="auto"/>
        <w:right w:val="none" w:sz="0" w:space="0" w:color="auto"/>
      </w:divBdr>
    </w:div>
    <w:div w:id="1985742384">
      <w:bodyDiv w:val="1"/>
      <w:marLeft w:val="0"/>
      <w:marRight w:val="0"/>
      <w:marTop w:val="0"/>
      <w:marBottom w:val="0"/>
      <w:divBdr>
        <w:top w:val="none" w:sz="0" w:space="0" w:color="auto"/>
        <w:left w:val="none" w:sz="0" w:space="0" w:color="auto"/>
        <w:bottom w:val="none" w:sz="0" w:space="0" w:color="auto"/>
        <w:right w:val="none" w:sz="0" w:space="0" w:color="auto"/>
      </w:divBdr>
      <w:divsChild>
        <w:div w:id="1206017262">
          <w:marLeft w:val="0"/>
          <w:marRight w:val="0"/>
          <w:marTop w:val="0"/>
          <w:marBottom w:val="0"/>
          <w:divBdr>
            <w:top w:val="none" w:sz="0" w:space="0" w:color="auto"/>
            <w:left w:val="none" w:sz="0" w:space="0" w:color="auto"/>
            <w:bottom w:val="none" w:sz="0" w:space="0" w:color="auto"/>
            <w:right w:val="none" w:sz="0" w:space="0" w:color="auto"/>
          </w:divBdr>
          <w:divsChild>
            <w:div w:id="796949458">
              <w:marLeft w:val="0"/>
              <w:marRight w:val="0"/>
              <w:marTop w:val="0"/>
              <w:marBottom w:val="0"/>
              <w:divBdr>
                <w:top w:val="none" w:sz="0" w:space="0" w:color="auto"/>
                <w:left w:val="none" w:sz="0" w:space="0" w:color="auto"/>
                <w:bottom w:val="none" w:sz="0" w:space="0" w:color="auto"/>
                <w:right w:val="none" w:sz="0" w:space="0" w:color="auto"/>
              </w:divBdr>
              <w:divsChild>
                <w:div w:id="1542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2406">
          <w:marLeft w:val="0"/>
          <w:marRight w:val="0"/>
          <w:marTop w:val="0"/>
          <w:marBottom w:val="0"/>
          <w:divBdr>
            <w:top w:val="none" w:sz="0" w:space="0" w:color="auto"/>
            <w:left w:val="none" w:sz="0" w:space="0" w:color="auto"/>
            <w:bottom w:val="none" w:sz="0" w:space="0" w:color="auto"/>
            <w:right w:val="none" w:sz="0" w:space="0" w:color="auto"/>
          </w:divBdr>
          <w:divsChild>
            <w:div w:id="349452064">
              <w:marLeft w:val="0"/>
              <w:marRight w:val="0"/>
              <w:marTop w:val="0"/>
              <w:marBottom w:val="0"/>
              <w:divBdr>
                <w:top w:val="none" w:sz="0" w:space="0" w:color="auto"/>
                <w:left w:val="none" w:sz="0" w:space="0" w:color="auto"/>
                <w:bottom w:val="none" w:sz="0" w:space="0" w:color="auto"/>
                <w:right w:val="none" w:sz="0" w:space="0" w:color="auto"/>
              </w:divBdr>
              <w:divsChild>
                <w:div w:id="10308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3847">
          <w:marLeft w:val="0"/>
          <w:marRight w:val="0"/>
          <w:marTop w:val="0"/>
          <w:marBottom w:val="0"/>
          <w:divBdr>
            <w:top w:val="none" w:sz="0" w:space="0" w:color="auto"/>
            <w:left w:val="none" w:sz="0" w:space="0" w:color="auto"/>
            <w:bottom w:val="none" w:sz="0" w:space="0" w:color="auto"/>
            <w:right w:val="none" w:sz="0" w:space="0" w:color="auto"/>
          </w:divBdr>
          <w:divsChild>
            <w:div w:id="1663926003">
              <w:marLeft w:val="0"/>
              <w:marRight w:val="0"/>
              <w:marTop w:val="0"/>
              <w:marBottom w:val="0"/>
              <w:divBdr>
                <w:top w:val="none" w:sz="0" w:space="0" w:color="auto"/>
                <w:left w:val="none" w:sz="0" w:space="0" w:color="auto"/>
                <w:bottom w:val="none" w:sz="0" w:space="0" w:color="auto"/>
                <w:right w:val="none" w:sz="0" w:space="0" w:color="auto"/>
              </w:divBdr>
              <w:divsChild>
                <w:div w:id="9644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934836">
      <w:bodyDiv w:val="1"/>
      <w:marLeft w:val="0"/>
      <w:marRight w:val="0"/>
      <w:marTop w:val="0"/>
      <w:marBottom w:val="0"/>
      <w:divBdr>
        <w:top w:val="none" w:sz="0" w:space="0" w:color="auto"/>
        <w:left w:val="none" w:sz="0" w:space="0" w:color="auto"/>
        <w:bottom w:val="none" w:sz="0" w:space="0" w:color="auto"/>
        <w:right w:val="none" w:sz="0" w:space="0" w:color="auto"/>
      </w:divBdr>
    </w:div>
    <w:div w:id="1989935777">
      <w:bodyDiv w:val="1"/>
      <w:marLeft w:val="0"/>
      <w:marRight w:val="0"/>
      <w:marTop w:val="0"/>
      <w:marBottom w:val="0"/>
      <w:divBdr>
        <w:top w:val="none" w:sz="0" w:space="0" w:color="auto"/>
        <w:left w:val="none" w:sz="0" w:space="0" w:color="auto"/>
        <w:bottom w:val="none" w:sz="0" w:space="0" w:color="auto"/>
        <w:right w:val="none" w:sz="0" w:space="0" w:color="auto"/>
      </w:divBdr>
    </w:div>
    <w:div w:id="1992905405">
      <w:bodyDiv w:val="1"/>
      <w:marLeft w:val="0"/>
      <w:marRight w:val="0"/>
      <w:marTop w:val="0"/>
      <w:marBottom w:val="0"/>
      <w:divBdr>
        <w:top w:val="none" w:sz="0" w:space="0" w:color="auto"/>
        <w:left w:val="none" w:sz="0" w:space="0" w:color="auto"/>
        <w:bottom w:val="none" w:sz="0" w:space="0" w:color="auto"/>
        <w:right w:val="none" w:sz="0" w:space="0" w:color="auto"/>
      </w:divBdr>
      <w:divsChild>
        <w:div w:id="311521751">
          <w:marLeft w:val="0"/>
          <w:marRight w:val="0"/>
          <w:marTop w:val="0"/>
          <w:marBottom w:val="0"/>
          <w:divBdr>
            <w:top w:val="none" w:sz="0" w:space="0" w:color="auto"/>
            <w:left w:val="none" w:sz="0" w:space="0" w:color="auto"/>
            <w:bottom w:val="none" w:sz="0" w:space="0" w:color="auto"/>
            <w:right w:val="none" w:sz="0" w:space="0" w:color="auto"/>
          </w:divBdr>
          <w:divsChild>
            <w:div w:id="308481082">
              <w:marLeft w:val="0"/>
              <w:marRight w:val="0"/>
              <w:marTop w:val="0"/>
              <w:marBottom w:val="0"/>
              <w:divBdr>
                <w:top w:val="none" w:sz="0" w:space="0" w:color="auto"/>
                <w:left w:val="none" w:sz="0" w:space="0" w:color="auto"/>
                <w:bottom w:val="none" w:sz="0" w:space="0" w:color="auto"/>
                <w:right w:val="none" w:sz="0" w:space="0" w:color="auto"/>
              </w:divBdr>
              <w:divsChild>
                <w:div w:id="1149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103905">
      <w:bodyDiv w:val="1"/>
      <w:marLeft w:val="0"/>
      <w:marRight w:val="0"/>
      <w:marTop w:val="0"/>
      <w:marBottom w:val="0"/>
      <w:divBdr>
        <w:top w:val="none" w:sz="0" w:space="0" w:color="auto"/>
        <w:left w:val="none" w:sz="0" w:space="0" w:color="auto"/>
        <w:bottom w:val="none" w:sz="0" w:space="0" w:color="auto"/>
        <w:right w:val="none" w:sz="0" w:space="0" w:color="auto"/>
      </w:divBdr>
    </w:div>
    <w:div w:id="1997492144">
      <w:bodyDiv w:val="1"/>
      <w:marLeft w:val="0"/>
      <w:marRight w:val="0"/>
      <w:marTop w:val="0"/>
      <w:marBottom w:val="0"/>
      <w:divBdr>
        <w:top w:val="none" w:sz="0" w:space="0" w:color="auto"/>
        <w:left w:val="none" w:sz="0" w:space="0" w:color="auto"/>
        <w:bottom w:val="none" w:sz="0" w:space="0" w:color="auto"/>
        <w:right w:val="none" w:sz="0" w:space="0" w:color="auto"/>
      </w:divBdr>
    </w:div>
    <w:div w:id="2001039670">
      <w:bodyDiv w:val="1"/>
      <w:marLeft w:val="0"/>
      <w:marRight w:val="0"/>
      <w:marTop w:val="0"/>
      <w:marBottom w:val="0"/>
      <w:divBdr>
        <w:top w:val="none" w:sz="0" w:space="0" w:color="auto"/>
        <w:left w:val="none" w:sz="0" w:space="0" w:color="auto"/>
        <w:bottom w:val="none" w:sz="0" w:space="0" w:color="auto"/>
        <w:right w:val="none" w:sz="0" w:space="0" w:color="auto"/>
      </w:divBdr>
    </w:div>
    <w:div w:id="2013297436">
      <w:bodyDiv w:val="1"/>
      <w:marLeft w:val="0"/>
      <w:marRight w:val="0"/>
      <w:marTop w:val="0"/>
      <w:marBottom w:val="0"/>
      <w:divBdr>
        <w:top w:val="none" w:sz="0" w:space="0" w:color="auto"/>
        <w:left w:val="none" w:sz="0" w:space="0" w:color="auto"/>
        <w:bottom w:val="none" w:sz="0" w:space="0" w:color="auto"/>
        <w:right w:val="none" w:sz="0" w:space="0" w:color="auto"/>
      </w:divBdr>
    </w:div>
    <w:div w:id="2022466844">
      <w:bodyDiv w:val="1"/>
      <w:marLeft w:val="0"/>
      <w:marRight w:val="0"/>
      <w:marTop w:val="0"/>
      <w:marBottom w:val="0"/>
      <w:divBdr>
        <w:top w:val="none" w:sz="0" w:space="0" w:color="auto"/>
        <w:left w:val="none" w:sz="0" w:space="0" w:color="auto"/>
        <w:bottom w:val="none" w:sz="0" w:space="0" w:color="auto"/>
        <w:right w:val="none" w:sz="0" w:space="0" w:color="auto"/>
      </w:divBdr>
    </w:div>
    <w:div w:id="2025596011">
      <w:bodyDiv w:val="1"/>
      <w:marLeft w:val="0"/>
      <w:marRight w:val="0"/>
      <w:marTop w:val="0"/>
      <w:marBottom w:val="0"/>
      <w:divBdr>
        <w:top w:val="none" w:sz="0" w:space="0" w:color="auto"/>
        <w:left w:val="none" w:sz="0" w:space="0" w:color="auto"/>
        <w:bottom w:val="none" w:sz="0" w:space="0" w:color="auto"/>
        <w:right w:val="none" w:sz="0" w:space="0" w:color="auto"/>
      </w:divBdr>
      <w:divsChild>
        <w:div w:id="622081364">
          <w:marLeft w:val="0"/>
          <w:marRight w:val="0"/>
          <w:marTop w:val="0"/>
          <w:marBottom w:val="240"/>
          <w:divBdr>
            <w:top w:val="none" w:sz="0" w:space="0" w:color="auto"/>
            <w:left w:val="none" w:sz="0" w:space="0" w:color="auto"/>
            <w:bottom w:val="none" w:sz="0" w:space="0" w:color="auto"/>
            <w:right w:val="none" w:sz="0" w:space="0" w:color="auto"/>
          </w:divBdr>
        </w:div>
      </w:divsChild>
    </w:div>
    <w:div w:id="2026325735">
      <w:bodyDiv w:val="1"/>
      <w:marLeft w:val="0"/>
      <w:marRight w:val="0"/>
      <w:marTop w:val="0"/>
      <w:marBottom w:val="0"/>
      <w:divBdr>
        <w:top w:val="none" w:sz="0" w:space="0" w:color="auto"/>
        <w:left w:val="none" w:sz="0" w:space="0" w:color="auto"/>
        <w:bottom w:val="none" w:sz="0" w:space="0" w:color="auto"/>
        <w:right w:val="none" w:sz="0" w:space="0" w:color="auto"/>
      </w:divBdr>
    </w:div>
    <w:div w:id="2026901513">
      <w:bodyDiv w:val="1"/>
      <w:marLeft w:val="0"/>
      <w:marRight w:val="0"/>
      <w:marTop w:val="0"/>
      <w:marBottom w:val="0"/>
      <w:divBdr>
        <w:top w:val="none" w:sz="0" w:space="0" w:color="auto"/>
        <w:left w:val="none" w:sz="0" w:space="0" w:color="auto"/>
        <w:bottom w:val="none" w:sz="0" w:space="0" w:color="auto"/>
        <w:right w:val="none" w:sz="0" w:space="0" w:color="auto"/>
      </w:divBdr>
    </w:div>
    <w:div w:id="2030525954">
      <w:bodyDiv w:val="1"/>
      <w:marLeft w:val="0"/>
      <w:marRight w:val="0"/>
      <w:marTop w:val="0"/>
      <w:marBottom w:val="0"/>
      <w:divBdr>
        <w:top w:val="none" w:sz="0" w:space="0" w:color="auto"/>
        <w:left w:val="none" w:sz="0" w:space="0" w:color="auto"/>
        <w:bottom w:val="none" w:sz="0" w:space="0" w:color="auto"/>
        <w:right w:val="none" w:sz="0" w:space="0" w:color="auto"/>
      </w:divBdr>
      <w:divsChild>
        <w:div w:id="508838582">
          <w:marLeft w:val="0"/>
          <w:marRight w:val="0"/>
          <w:marTop w:val="330"/>
          <w:marBottom w:val="330"/>
          <w:divBdr>
            <w:top w:val="none" w:sz="0" w:space="0" w:color="auto"/>
            <w:left w:val="none" w:sz="0" w:space="0" w:color="auto"/>
            <w:bottom w:val="none" w:sz="0" w:space="0" w:color="auto"/>
            <w:right w:val="none" w:sz="0" w:space="0" w:color="auto"/>
          </w:divBdr>
          <w:divsChild>
            <w:div w:id="666594693">
              <w:marLeft w:val="0"/>
              <w:marRight w:val="0"/>
              <w:marTop w:val="360"/>
              <w:marBottom w:val="0"/>
              <w:divBdr>
                <w:top w:val="none" w:sz="0" w:space="0" w:color="auto"/>
                <w:left w:val="none" w:sz="0" w:space="0" w:color="auto"/>
                <w:bottom w:val="none" w:sz="0" w:space="0" w:color="auto"/>
                <w:right w:val="none" w:sz="0" w:space="0" w:color="auto"/>
              </w:divBdr>
              <w:divsChild>
                <w:div w:id="924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46002">
          <w:marLeft w:val="0"/>
          <w:marRight w:val="0"/>
          <w:marTop w:val="330"/>
          <w:marBottom w:val="330"/>
          <w:divBdr>
            <w:top w:val="none" w:sz="0" w:space="0" w:color="auto"/>
            <w:left w:val="none" w:sz="0" w:space="0" w:color="auto"/>
            <w:bottom w:val="none" w:sz="0" w:space="0" w:color="auto"/>
            <w:right w:val="none" w:sz="0" w:space="0" w:color="auto"/>
          </w:divBdr>
          <w:divsChild>
            <w:div w:id="273679548">
              <w:marLeft w:val="0"/>
              <w:marRight w:val="0"/>
              <w:marTop w:val="360"/>
              <w:marBottom w:val="0"/>
              <w:divBdr>
                <w:top w:val="none" w:sz="0" w:space="0" w:color="auto"/>
                <w:left w:val="none" w:sz="0" w:space="0" w:color="auto"/>
                <w:bottom w:val="none" w:sz="0" w:space="0" w:color="auto"/>
                <w:right w:val="none" w:sz="0" w:space="0" w:color="auto"/>
              </w:divBdr>
              <w:divsChild>
                <w:div w:id="14363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37361">
          <w:marLeft w:val="0"/>
          <w:marRight w:val="0"/>
          <w:marTop w:val="330"/>
          <w:marBottom w:val="330"/>
          <w:divBdr>
            <w:top w:val="none" w:sz="0" w:space="0" w:color="auto"/>
            <w:left w:val="none" w:sz="0" w:space="0" w:color="auto"/>
            <w:bottom w:val="none" w:sz="0" w:space="0" w:color="auto"/>
            <w:right w:val="none" w:sz="0" w:space="0" w:color="auto"/>
          </w:divBdr>
          <w:divsChild>
            <w:div w:id="1013266785">
              <w:marLeft w:val="0"/>
              <w:marRight w:val="0"/>
              <w:marTop w:val="360"/>
              <w:marBottom w:val="0"/>
              <w:divBdr>
                <w:top w:val="none" w:sz="0" w:space="0" w:color="auto"/>
                <w:left w:val="none" w:sz="0" w:space="0" w:color="auto"/>
                <w:bottom w:val="none" w:sz="0" w:space="0" w:color="auto"/>
                <w:right w:val="none" w:sz="0" w:space="0" w:color="auto"/>
              </w:divBdr>
              <w:divsChild>
                <w:div w:id="16231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39070">
          <w:marLeft w:val="0"/>
          <w:marRight w:val="0"/>
          <w:marTop w:val="330"/>
          <w:marBottom w:val="330"/>
          <w:divBdr>
            <w:top w:val="none" w:sz="0" w:space="0" w:color="auto"/>
            <w:left w:val="none" w:sz="0" w:space="0" w:color="auto"/>
            <w:bottom w:val="none" w:sz="0" w:space="0" w:color="auto"/>
            <w:right w:val="none" w:sz="0" w:space="0" w:color="auto"/>
          </w:divBdr>
          <w:divsChild>
            <w:div w:id="685139487">
              <w:marLeft w:val="0"/>
              <w:marRight w:val="0"/>
              <w:marTop w:val="360"/>
              <w:marBottom w:val="0"/>
              <w:divBdr>
                <w:top w:val="none" w:sz="0" w:space="0" w:color="auto"/>
                <w:left w:val="none" w:sz="0" w:space="0" w:color="auto"/>
                <w:bottom w:val="none" w:sz="0" w:space="0" w:color="auto"/>
                <w:right w:val="none" w:sz="0" w:space="0" w:color="auto"/>
              </w:divBdr>
              <w:divsChild>
                <w:div w:id="160727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22084">
          <w:marLeft w:val="0"/>
          <w:marRight w:val="0"/>
          <w:marTop w:val="330"/>
          <w:marBottom w:val="330"/>
          <w:divBdr>
            <w:top w:val="none" w:sz="0" w:space="0" w:color="auto"/>
            <w:left w:val="none" w:sz="0" w:space="0" w:color="auto"/>
            <w:bottom w:val="none" w:sz="0" w:space="0" w:color="auto"/>
            <w:right w:val="none" w:sz="0" w:space="0" w:color="auto"/>
          </w:divBdr>
          <w:divsChild>
            <w:div w:id="52394075">
              <w:marLeft w:val="0"/>
              <w:marRight w:val="0"/>
              <w:marTop w:val="360"/>
              <w:marBottom w:val="0"/>
              <w:divBdr>
                <w:top w:val="none" w:sz="0" w:space="0" w:color="auto"/>
                <w:left w:val="none" w:sz="0" w:space="0" w:color="auto"/>
                <w:bottom w:val="none" w:sz="0" w:space="0" w:color="auto"/>
                <w:right w:val="none" w:sz="0" w:space="0" w:color="auto"/>
              </w:divBdr>
              <w:divsChild>
                <w:div w:id="15143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95118">
      <w:bodyDiv w:val="1"/>
      <w:marLeft w:val="0"/>
      <w:marRight w:val="0"/>
      <w:marTop w:val="0"/>
      <w:marBottom w:val="0"/>
      <w:divBdr>
        <w:top w:val="none" w:sz="0" w:space="0" w:color="auto"/>
        <w:left w:val="none" w:sz="0" w:space="0" w:color="auto"/>
        <w:bottom w:val="none" w:sz="0" w:space="0" w:color="auto"/>
        <w:right w:val="none" w:sz="0" w:space="0" w:color="auto"/>
      </w:divBdr>
    </w:div>
    <w:div w:id="2038043616">
      <w:bodyDiv w:val="1"/>
      <w:marLeft w:val="0"/>
      <w:marRight w:val="0"/>
      <w:marTop w:val="0"/>
      <w:marBottom w:val="0"/>
      <w:divBdr>
        <w:top w:val="none" w:sz="0" w:space="0" w:color="auto"/>
        <w:left w:val="none" w:sz="0" w:space="0" w:color="auto"/>
        <w:bottom w:val="none" w:sz="0" w:space="0" w:color="auto"/>
        <w:right w:val="none" w:sz="0" w:space="0" w:color="auto"/>
      </w:divBdr>
      <w:divsChild>
        <w:div w:id="34738868">
          <w:marLeft w:val="0"/>
          <w:marRight w:val="0"/>
          <w:marTop w:val="0"/>
          <w:marBottom w:val="240"/>
          <w:divBdr>
            <w:top w:val="none" w:sz="0" w:space="0" w:color="auto"/>
            <w:left w:val="none" w:sz="0" w:space="0" w:color="auto"/>
            <w:bottom w:val="none" w:sz="0" w:space="0" w:color="auto"/>
            <w:right w:val="none" w:sz="0" w:space="0" w:color="auto"/>
          </w:divBdr>
        </w:div>
        <w:div w:id="206797128">
          <w:marLeft w:val="0"/>
          <w:marRight w:val="0"/>
          <w:marTop w:val="0"/>
          <w:marBottom w:val="240"/>
          <w:divBdr>
            <w:top w:val="none" w:sz="0" w:space="0" w:color="auto"/>
            <w:left w:val="none" w:sz="0" w:space="0" w:color="auto"/>
            <w:bottom w:val="none" w:sz="0" w:space="0" w:color="auto"/>
            <w:right w:val="none" w:sz="0" w:space="0" w:color="auto"/>
          </w:divBdr>
        </w:div>
        <w:div w:id="524634407">
          <w:marLeft w:val="0"/>
          <w:marRight w:val="0"/>
          <w:marTop w:val="0"/>
          <w:marBottom w:val="240"/>
          <w:divBdr>
            <w:top w:val="none" w:sz="0" w:space="0" w:color="auto"/>
            <w:left w:val="none" w:sz="0" w:space="0" w:color="auto"/>
            <w:bottom w:val="none" w:sz="0" w:space="0" w:color="auto"/>
            <w:right w:val="none" w:sz="0" w:space="0" w:color="auto"/>
          </w:divBdr>
        </w:div>
        <w:div w:id="986595904">
          <w:marLeft w:val="0"/>
          <w:marRight w:val="0"/>
          <w:marTop w:val="0"/>
          <w:marBottom w:val="240"/>
          <w:divBdr>
            <w:top w:val="none" w:sz="0" w:space="0" w:color="auto"/>
            <w:left w:val="none" w:sz="0" w:space="0" w:color="auto"/>
            <w:bottom w:val="none" w:sz="0" w:space="0" w:color="auto"/>
            <w:right w:val="none" w:sz="0" w:space="0" w:color="auto"/>
          </w:divBdr>
        </w:div>
        <w:div w:id="1629626653">
          <w:marLeft w:val="0"/>
          <w:marRight w:val="0"/>
          <w:marTop w:val="0"/>
          <w:marBottom w:val="240"/>
          <w:divBdr>
            <w:top w:val="none" w:sz="0" w:space="0" w:color="auto"/>
            <w:left w:val="none" w:sz="0" w:space="0" w:color="auto"/>
            <w:bottom w:val="none" w:sz="0" w:space="0" w:color="auto"/>
            <w:right w:val="none" w:sz="0" w:space="0" w:color="auto"/>
          </w:divBdr>
        </w:div>
      </w:divsChild>
    </w:div>
    <w:div w:id="2039234079">
      <w:bodyDiv w:val="1"/>
      <w:marLeft w:val="0"/>
      <w:marRight w:val="0"/>
      <w:marTop w:val="0"/>
      <w:marBottom w:val="0"/>
      <w:divBdr>
        <w:top w:val="none" w:sz="0" w:space="0" w:color="auto"/>
        <w:left w:val="none" w:sz="0" w:space="0" w:color="auto"/>
        <w:bottom w:val="none" w:sz="0" w:space="0" w:color="auto"/>
        <w:right w:val="none" w:sz="0" w:space="0" w:color="auto"/>
      </w:divBdr>
    </w:div>
    <w:div w:id="2042587716">
      <w:bodyDiv w:val="1"/>
      <w:marLeft w:val="0"/>
      <w:marRight w:val="0"/>
      <w:marTop w:val="0"/>
      <w:marBottom w:val="0"/>
      <w:divBdr>
        <w:top w:val="none" w:sz="0" w:space="0" w:color="auto"/>
        <w:left w:val="none" w:sz="0" w:space="0" w:color="auto"/>
        <w:bottom w:val="none" w:sz="0" w:space="0" w:color="auto"/>
        <w:right w:val="none" w:sz="0" w:space="0" w:color="auto"/>
      </w:divBdr>
    </w:div>
    <w:div w:id="2049253829">
      <w:bodyDiv w:val="1"/>
      <w:marLeft w:val="0"/>
      <w:marRight w:val="0"/>
      <w:marTop w:val="0"/>
      <w:marBottom w:val="0"/>
      <w:divBdr>
        <w:top w:val="none" w:sz="0" w:space="0" w:color="auto"/>
        <w:left w:val="none" w:sz="0" w:space="0" w:color="auto"/>
        <w:bottom w:val="none" w:sz="0" w:space="0" w:color="auto"/>
        <w:right w:val="none" w:sz="0" w:space="0" w:color="auto"/>
      </w:divBdr>
    </w:div>
    <w:div w:id="2052342479">
      <w:bodyDiv w:val="1"/>
      <w:marLeft w:val="0"/>
      <w:marRight w:val="0"/>
      <w:marTop w:val="0"/>
      <w:marBottom w:val="0"/>
      <w:divBdr>
        <w:top w:val="none" w:sz="0" w:space="0" w:color="auto"/>
        <w:left w:val="none" w:sz="0" w:space="0" w:color="auto"/>
        <w:bottom w:val="none" w:sz="0" w:space="0" w:color="auto"/>
        <w:right w:val="none" w:sz="0" w:space="0" w:color="auto"/>
      </w:divBdr>
      <w:divsChild>
        <w:div w:id="39482953">
          <w:marLeft w:val="0"/>
          <w:marRight w:val="0"/>
          <w:marTop w:val="270"/>
          <w:marBottom w:val="315"/>
          <w:divBdr>
            <w:top w:val="none" w:sz="0" w:space="0" w:color="auto"/>
            <w:left w:val="none" w:sz="0" w:space="0" w:color="auto"/>
            <w:bottom w:val="none" w:sz="0" w:space="0" w:color="auto"/>
            <w:right w:val="none" w:sz="0" w:space="0" w:color="auto"/>
          </w:divBdr>
          <w:divsChild>
            <w:div w:id="1405953327">
              <w:marLeft w:val="0"/>
              <w:marRight w:val="0"/>
              <w:marTop w:val="270"/>
              <w:marBottom w:val="270"/>
              <w:divBdr>
                <w:top w:val="none" w:sz="0" w:space="0" w:color="auto"/>
                <w:left w:val="none" w:sz="0" w:space="0" w:color="auto"/>
                <w:bottom w:val="none" w:sz="0" w:space="0" w:color="auto"/>
                <w:right w:val="none" w:sz="0" w:space="0" w:color="auto"/>
              </w:divBdr>
              <w:divsChild>
                <w:div w:id="1203401601">
                  <w:marLeft w:val="0"/>
                  <w:marRight w:val="0"/>
                  <w:marTop w:val="270"/>
                  <w:marBottom w:val="270"/>
                  <w:divBdr>
                    <w:top w:val="none" w:sz="0" w:space="0" w:color="auto"/>
                    <w:left w:val="none" w:sz="0" w:space="0" w:color="auto"/>
                    <w:bottom w:val="none" w:sz="0" w:space="0" w:color="auto"/>
                    <w:right w:val="none" w:sz="0" w:space="0" w:color="auto"/>
                  </w:divBdr>
                  <w:divsChild>
                    <w:div w:id="4177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090803">
          <w:marLeft w:val="0"/>
          <w:marRight w:val="0"/>
          <w:marTop w:val="90"/>
          <w:marBottom w:val="0"/>
          <w:divBdr>
            <w:top w:val="none" w:sz="0" w:space="0" w:color="auto"/>
            <w:left w:val="none" w:sz="0" w:space="0" w:color="auto"/>
            <w:bottom w:val="none" w:sz="0" w:space="0" w:color="auto"/>
            <w:right w:val="none" w:sz="0" w:space="0" w:color="auto"/>
          </w:divBdr>
        </w:div>
        <w:div w:id="1939438296">
          <w:marLeft w:val="0"/>
          <w:marRight w:val="0"/>
          <w:marTop w:val="0"/>
          <w:marBottom w:val="0"/>
          <w:divBdr>
            <w:top w:val="none" w:sz="0" w:space="0" w:color="auto"/>
            <w:left w:val="none" w:sz="0" w:space="0" w:color="auto"/>
            <w:bottom w:val="none" w:sz="0" w:space="0" w:color="auto"/>
            <w:right w:val="none" w:sz="0" w:space="0" w:color="auto"/>
          </w:divBdr>
        </w:div>
      </w:divsChild>
    </w:div>
    <w:div w:id="2054385136">
      <w:bodyDiv w:val="1"/>
      <w:marLeft w:val="0"/>
      <w:marRight w:val="0"/>
      <w:marTop w:val="0"/>
      <w:marBottom w:val="0"/>
      <w:divBdr>
        <w:top w:val="none" w:sz="0" w:space="0" w:color="auto"/>
        <w:left w:val="none" w:sz="0" w:space="0" w:color="auto"/>
        <w:bottom w:val="none" w:sz="0" w:space="0" w:color="auto"/>
        <w:right w:val="none" w:sz="0" w:space="0" w:color="auto"/>
      </w:divBdr>
      <w:divsChild>
        <w:div w:id="914439365">
          <w:marLeft w:val="0"/>
          <w:marRight w:val="0"/>
          <w:marTop w:val="270"/>
          <w:marBottom w:val="270"/>
          <w:divBdr>
            <w:top w:val="none" w:sz="0" w:space="0" w:color="auto"/>
            <w:left w:val="none" w:sz="0" w:space="0" w:color="auto"/>
            <w:bottom w:val="none" w:sz="0" w:space="0" w:color="auto"/>
            <w:right w:val="none" w:sz="0" w:space="0" w:color="auto"/>
          </w:divBdr>
          <w:divsChild>
            <w:div w:id="1184586489">
              <w:marLeft w:val="0"/>
              <w:marRight w:val="0"/>
              <w:marTop w:val="270"/>
              <w:marBottom w:val="270"/>
              <w:divBdr>
                <w:top w:val="none" w:sz="0" w:space="0" w:color="auto"/>
                <w:left w:val="none" w:sz="0" w:space="0" w:color="auto"/>
                <w:bottom w:val="none" w:sz="0" w:space="0" w:color="auto"/>
                <w:right w:val="none" w:sz="0" w:space="0" w:color="auto"/>
              </w:divBdr>
              <w:divsChild>
                <w:div w:id="93514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448582">
      <w:bodyDiv w:val="1"/>
      <w:marLeft w:val="0"/>
      <w:marRight w:val="0"/>
      <w:marTop w:val="0"/>
      <w:marBottom w:val="0"/>
      <w:divBdr>
        <w:top w:val="none" w:sz="0" w:space="0" w:color="auto"/>
        <w:left w:val="none" w:sz="0" w:space="0" w:color="auto"/>
        <w:bottom w:val="none" w:sz="0" w:space="0" w:color="auto"/>
        <w:right w:val="none" w:sz="0" w:space="0" w:color="auto"/>
      </w:divBdr>
      <w:divsChild>
        <w:div w:id="13699566">
          <w:marLeft w:val="0"/>
          <w:marRight w:val="0"/>
          <w:marTop w:val="0"/>
          <w:marBottom w:val="0"/>
          <w:divBdr>
            <w:top w:val="none" w:sz="0" w:space="0" w:color="auto"/>
            <w:left w:val="none" w:sz="0" w:space="0" w:color="auto"/>
            <w:bottom w:val="none" w:sz="0" w:space="0" w:color="auto"/>
            <w:right w:val="none" w:sz="0" w:space="0" w:color="auto"/>
          </w:divBdr>
          <w:divsChild>
            <w:div w:id="750464333">
              <w:marLeft w:val="0"/>
              <w:marRight w:val="0"/>
              <w:marTop w:val="0"/>
              <w:marBottom w:val="0"/>
              <w:divBdr>
                <w:top w:val="none" w:sz="0" w:space="0" w:color="auto"/>
                <w:left w:val="none" w:sz="0" w:space="0" w:color="auto"/>
                <w:bottom w:val="none" w:sz="0" w:space="0" w:color="auto"/>
                <w:right w:val="none" w:sz="0" w:space="0" w:color="auto"/>
              </w:divBdr>
              <w:divsChild>
                <w:div w:id="1937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86053">
      <w:bodyDiv w:val="1"/>
      <w:marLeft w:val="0"/>
      <w:marRight w:val="0"/>
      <w:marTop w:val="0"/>
      <w:marBottom w:val="0"/>
      <w:divBdr>
        <w:top w:val="none" w:sz="0" w:space="0" w:color="auto"/>
        <w:left w:val="none" w:sz="0" w:space="0" w:color="auto"/>
        <w:bottom w:val="none" w:sz="0" w:space="0" w:color="auto"/>
        <w:right w:val="none" w:sz="0" w:space="0" w:color="auto"/>
      </w:divBdr>
    </w:div>
    <w:div w:id="2067336198">
      <w:bodyDiv w:val="1"/>
      <w:marLeft w:val="0"/>
      <w:marRight w:val="0"/>
      <w:marTop w:val="0"/>
      <w:marBottom w:val="0"/>
      <w:divBdr>
        <w:top w:val="none" w:sz="0" w:space="0" w:color="auto"/>
        <w:left w:val="none" w:sz="0" w:space="0" w:color="auto"/>
        <w:bottom w:val="none" w:sz="0" w:space="0" w:color="auto"/>
        <w:right w:val="none" w:sz="0" w:space="0" w:color="auto"/>
      </w:divBdr>
      <w:divsChild>
        <w:div w:id="381055272">
          <w:marLeft w:val="0"/>
          <w:marRight w:val="0"/>
          <w:marTop w:val="0"/>
          <w:marBottom w:val="0"/>
          <w:divBdr>
            <w:top w:val="none" w:sz="0" w:space="0" w:color="auto"/>
            <w:left w:val="none" w:sz="0" w:space="0" w:color="auto"/>
            <w:bottom w:val="none" w:sz="0" w:space="0" w:color="auto"/>
            <w:right w:val="none" w:sz="0" w:space="0" w:color="auto"/>
          </w:divBdr>
        </w:div>
        <w:div w:id="981271609">
          <w:marLeft w:val="0"/>
          <w:marRight w:val="0"/>
          <w:marTop w:val="90"/>
          <w:marBottom w:val="0"/>
          <w:divBdr>
            <w:top w:val="none" w:sz="0" w:space="0" w:color="auto"/>
            <w:left w:val="none" w:sz="0" w:space="0" w:color="auto"/>
            <w:bottom w:val="none" w:sz="0" w:space="0" w:color="auto"/>
            <w:right w:val="none" w:sz="0" w:space="0" w:color="auto"/>
          </w:divBdr>
        </w:div>
        <w:div w:id="1328628530">
          <w:marLeft w:val="0"/>
          <w:marRight w:val="0"/>
          <w:marTop w:val="270"/>
          <w:marBottom w:val="315"/>
          <w:divBdr>
            <w:top w:val="none" w:sz="0" w:space="0" w:color="auto"/>
            <w:left w:val="none" w:sz="0" w:space="0" w:color="auto"/>
            <w:bottom w:val="none" w:sz="0" w:space="0" w:color="auto"/>
            <w:right w:val="none" w:sz="0" w:space="0" w:color="auto"/>
          </w:divBdr>
          <w:divsChild>
            <w:div w:id="1787698063">
              <w:marLeft w:val="0"/>
              <w:marRight w:val="0"/>
              <w:marTop w:val="270"/>
              <w:marBottom w:val="270"/>
              <w:divBdr>
                <w:top w:val="none" w:sz="0" w:space="0" w:color="auto"/>
                <w:left w:val="none" w:sz="0" w:space="0" w:color="auto"/>
                <w:bottom w:val="none" w:sz="0" w:space="0" w:color="auto"/>
                <w:right w:val="none" w:sz="0" w:space="0" w:color="auto"/>
              </w:divBdr>
              <w:divsChild>
                <w:div w:id="176624604">
                  <w:marLeft w:val="0"/>
                  <w:marRight w:val="0"/>
                  <w:marTop w:val="270"/>
                  <w:marBottom w:val="270"/>
                  <w:divBdr>
                    <w:top w:val="none" w:sz="0" w:space="0" w:color="auto"/>
                    <w:left w:val="none" w:sz="0" w:space="0" w:color="auto"/>
                    <w:bottom w:val="none" w:sz="0" w:space="0" w:color="auto"/>
                    <w:right w:val="none" w:sz="0" w:space="0" w:color="auto"/>
                  </w:divBdr>
                  <w:divsChild>
                    <w:div w:id="15330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679618">
      <w:bodyDiv w:val="1"/>
      <w:marLeft w:val="0"/>
      <w:marRight w:val="0"/>
      <w:marTop w:val="0"/>
      <w:marBottom w:val="0"/>
      <w:divBdr>
        <w:top w:val="none" w:sz="0" w:space="0" w:color="auto"/>
        <w:left w:val="none" w:sz="0" w:space="0" w:color="auto"/>
        <w:bottom w:val="none" w:sz="0" w:space="0" w:color="auto"/>
        <w:right w:val="none" w:sz="0" w:space="0" w:color="auto"/>
      </w:divBdr>
    </w:div>
    <w:div w:id="2070684048">
      <w:bodyDiv w:val="1"/>
      <w:marLeft w:val="0"/>
      <w:marRight w:val="0"/>
      <w:marTop w:val="0"/>
      <w:marBottom w:val="0"/>
      <w:divBdr>
        <w:top w:val="none" w:sz="0" w:space="0" w:color="auto"/>
        <w:left w:val="none" w:sz="0" w:space="0" w:color="auto"/>
        <w:bottom w:val="none" w:sz="0" w:space="0" w:color="auto"/>
        <w:right w:val="none" w:sz="0" w:space="0" w:color="auto"/>
      </w:divBdr>
      <w:divsChild>
        <w:div w:id="1199734052">
          <w:marLeft w:val="0"/>
          <w:marRight w:val="0"/>
          <w:marTop w:val="0"/>
          <w:marBottom w:val="0"/>
          <w:divBdr>
            <w:top w:val="none" w:sz="0" w:space="0" w:color="auto"/>
            <w:left w:val="none" w:sz="0" w:space="0" w:color="auto"/>
            <w:bottom w:val="none" w:sz="0" w:space="0" w:color="auto"/>
            <w:right w:val="none" w:sz="0" w:space="0" w:color="auto"/>
          </w:divBdr>
        </w:div>
        <w:div w:id="1716614384">
          <w:marLeft w:val="0"/>
          <w:marRight w:val="0"/>
          <w:marTop w:val="0"/>
          <w:marBottom w:val="0"/>
          <w:divBdr>
            <w:top w:val="none" w:sz="0" w:space="0" w:color="auto"/>
            <w:left w:val="none" w:sz="0" w:space="0" w:color="auto"/>
            <w:bottom w:val="none" w:sz="0" w:space="0" w:color="auto"/>
            <w:right w:val="none" w:sz="0" w:space="0" w:color="auto"/>
          </w:divBdr>
        </w:div>
        <w:div w:id="1833835035">
          <w:marLeft w:val="0"/>
          <w:marRight w:val="0"/>
          <w:marTop w:val="0"/>
          <w:marBottom w:val="0"/>
          <w:divBdr>
            <w:top w:val="none" w:sz="0" w:space="0" w:color="auto"/>
            <w:left w:val="none" w:sz="0" w:space="0" w:color="auto"/>
            <w:bottom w:val="none" w:sz="0" w:space="0" w:color="auto"/>
            <w:right w:val="none" w:sz="0" w:space="0" w:color="auto"/>
          </w:divBdr>
        </w:div>
      </w:divsChild>
    </w:div>
    <w:div w:id="2072191180">
      <w:bodyDiv w:val="1"/>
      <w:marLeft w:val="0"/>
      <w:marRight w:val="0"/>
      <w:marTop w:val="0"/>
      <w:marBottom w:val="0"/>
      <w:divBdr>
        <w:top w:val="none" w:sz="0" w:space="0" w:color="auto"/>
        <w:left w:val="none" w:sz="0" w:space="0" w:color="auto"/>
        <w:bottom w:val="none" w:sz="0" w:space="0" w:color="auto"/>
        <w:right w:val="none" w:sz="0" w:space="0" w:color="auto"/>
      </w:divBdr>
      <w:divsChild>
        <w:div w:id="234239874">
          <w:marLeft w:val="0"/>
          <w:marRight w:val="0"/>
          <w:marTop w:val="0"/>
          <w:marBottom w:val="240"/>
          <w:divBdr>
            <w:top w:val="none" w:sz="0" w:space="0" w:color="auto"/>
            <w:left w:val="none" w:sz="0" w:space="0" w:color="auto"/>
            <w:bottom w:val="none" w:sz="0" w:space="0" w:color="auto"/>
            <w:right w:val="none" w:sz="0" w:space="0" w:color="auto"/>
          </w:divBdr>
        </w:div>
        <w:div w:id="273752410">
          <w:marLeft w:val="0"/>
          <w:marRight w:val="0"/>
          <w:marTop w:val="0"/>
          <w:marBottom w:val="240"/>
          <w:divBdr>
            <w:top w:val="none" w:sz="0" w:space="0" w:color="auto"/>
            <w:left w:val="none" w:sz="0" w:space="0" w:color="auto"/>
            <w:bottom w:val="none" w:sz="0" w:space="0" w:color="auto"/>
            <w:right w:val="none" w:sz="0" w:space="0" w:color="auto"/>
          </w:divBdr>
        </w:div>
        <w:div w:id="462188888">
          <w:marLeft w:val="0"/>
          <w:marRight w:val="0"/>
          <w:marTop w:val="0"/>
          <w:marBottom w:val="240"/>
          <w:divBdr>
            <w:top w:val="none" w:sz="0" w:space="0" w:color="auto"/>
            <w:left w:val="none" w:sz="0" w:space="0" w:color="auto"/>
            <w:bottom w:val="none" w:sz="0" w:space="0" w:color="auto"/>
            <w:right w:val="none" w:sz="0" w:space="0" w:color="auto"/>
          </w:divBdr>
        </w:div>
        <w:div w:id="1349789979">
          <w:marLeft w:val="0"/>
          <w:marRight w:val="0"/>
          <w:marTop w:val="0"/>
          <w:marBottom w:val="240"/>
          <w:divBdr>
            <w:top w:val="none" w:sz="0" w:space="0" w:color="auto"/>
            <w:left w:val="none" w:sz="0" w:space="0" w:color="auto"/>
            <w:bottom w:val="none" w:sz="0" w:space="0" w:color="auto"/>
            <w:right w:val="none" w:sz="0" w:space="0" w:color="auto"/>
          </w:divBdr>
        </w:div>
        <w:div w:id="1500347780">
          <w:marLeft w:val="0"/>
          <w:marRight w:val="0"/>
          <w:marTop w:val="0"/>
          <w:marBottom w:val="240"/>
          <w:divBdr>
            <w:top w:val="none" w:sz="0" w:space="0" w:color="auto"/>
            <w:left w:val="none" w:sz="0" w:space="0" w:color="auto"/>
            <w:bottom w:val="none" w:sz="0" w:space="0" w:color="auto"/>
            <w:right w:val="none" w:sz="0" w:space="0" w:color="auto"/>
          </w:divBdr>
        </w:div>
      </w:divsChild>
    </w:div>
    <w:div w:id="2073649321">
      <w:bodyDiv w:val="1"/>
      <w:marLeft w:val="0"/>
      <w:marRight w:val="0"/>
      <w:marTop w:val="0"/>
      <w:marBottom w:val="0"/>
      <w:divBdr>
        <w:top w:val="none" w:sz="0" w:space="0" w:color="auto"/>
        <w:left w:val="none" w:sz="0" w:space="0" w:color="auto"/>
        <w:bottom w:val="none" w:sz="0" w:space="0" w:color="auto"/>
        <w:right w:val="none" w:sz="0" w:space="0" w:color="auto"/>
      </w:divBdr>
    </w:div>
    <w:div w:id="2074623252">
      <w:bodyDiv w:val="1"/>
      <w:marLeft w:val="0"/>
      <w:marRight w:val="0"/>
      <w:marTop w:val="0"/>
      <w:marBottom w:val="0"/>
      <w:divBdr>
        <w:top w:val="none" w:sz="0" w:space="0" w:color="auto"/>
        <w:left w:val="none" w:sz="0" w:space="0" w:color="auto"/>
        <w:bottom w:val="none" w:sz="0" w:space="0" w:color="auto"/>
        <w:right w:val="none" w:sz="0" w:space="0" w:color="auto"/>
      </w:divBdr>
    </w:div>
    <w:div w:id="2082629485">
      <w:bodyDiv w:val="1"/>
      <w:marLeft w:val="0"/>
      <w:marRight w:val="0"/>
      <w:marTop w:val="0"/>
      <w:marBottom w:val="0"/>
      <w:divBdr>
        <w:top w:val="none" w:sz="0" w:space="0" w:color="auto"/>
        <w:left w:val="none" w:sz="0" w:space="0" w:color="auto"/>
        <w:bottom w:val="none" w:sz="0" w:space="0" w:color="auto"/>
        <w:right w:val="none" w:sz="0" w:space="0" w:color="auto"/>
      </w:divBdr>
      <w:divsChild>
        <w:div w:id="1475104984">
          <w:marLeft w:val="0"/>
          <w:marRight w:val="0"/>
          <w:marTop w:val="0"/>
          <w:marBottom w:val="0"/>
          <w:divBdr>
            <w:top w:val="none" w:sz="0" w:space="0" w:color="auto"/>
            <w:left w:val="none" w:sz="0" w:space="0" w:color="auto"/>
            <w:bottom w:val="none" w:sz="0" w:space="0" w:color="auto"/>
            <w:right w:val="none" w:sz="0" w:space="0" w:color="auto"/>
          </w:divBdr>
          <w:divsChild>
            <w:div w:id="1533498473">
              <w:marLeft w:val="0"/>
              <w:marRight w:val="0"/>
              <w:marTop w:val="0"/>
              <w:marBottom w:val="0"/>
              <w:divBdr>
                <w:top w:val="none" w:sz="0" w:space="0" w:color="auto"/>
                <w:left w:val="none" w:sz="0" w:space="0" w:color="auto"/>
                <w:bottom w:val="none" w:sz="0" w:space="0" w:color="auto"/>
                <w:right w:val="none" w:sz="0" w:space="0" w:color="auto"/>
              </w:divBdr>
              <w:divsChild>
                <w:div w:id="3638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1205">
          <w:marLeft w:val="0"/>
          <w:marRight w:val="0"/>
          <w:marTop w:val="0"/>
          <w:marBottom w:val="0"/>
          <w:divBdr>
            <w:top w:val="none" w:sz="0" w:space="0" w:color="auto"/>
            <w:left w:val="none" w:sz="0" w:space="0" w:color="auto"/>
            <w:bottom w:val="none" w:sz="0" w:space="0" w:color="auto"/>
            <w:right w:val="none" w:sz="0" w:space="0" w:color="auto"/>
          </w:divBdr>
        </w:div>
      </w:divsChild>
    </w:div>
    <w:div w:id="2083328096">
      <w:bodyDiv w:val="1"/>
      <w:marLeft w:val="0"/>
      <w:marRight w:val="0"/>
      <w:marTop w:val="0"/>
      <w:marBottom w:val="0"/>
      <w:divBdr>
        <w:top w:val="none" w:sz="0" w:space="0" w:color="auto"/>
        <w:left w:val="none" w:sz="0" w:space="0" w:color="auto"/>
        <w:bottom w:val="none" w:sz="0" w:space="0" w:color="auto"/>
        <w:right w:val="none" w:sz="0" w:space="0" w:color="auto"/>
      </w:divBdr>
      <w:divsChild>
        <w:div w:id="1282809381">
          <w:marLeft w:val="0"/>
          <w:marRight w:val="0"/>
          <w:marTop w:val="0"/>
          <w:marBottom w:val="0"/>
          <w:divBdr>
            <w:top w:val="none" w:sz="0" w:space="0" w:color="auto"/>
            <w:left w:val="none" w:sz="0" w:space="0" w:color="auto"/>
            <w:bottom w:val="none" w:sz="0" w:space="0" w:color="auto"/>
            <w:right w:val="none" w:sz="0" w:space="0" w:color="auto"/>
          </w:divBdr>
          <w:divsChild>
            <w:div w:id="50542271">
              <w:marLeft w:val="0"/>
              <w:marRight w:val="0"/>
              <w:marTop w:val="0"/>
              <w:marBottom w:val="0"/>
              <w:divBdr>
                <w:top w:val="none" w:sz="0" w:space="0" w:color="auto"/>
                <w:left w:val="none" w:sz="0" w:space="0" w:color="auto"/>
                <w:bottom w:val="none" w:sz="0" w:space="0" w:color="auto"/>
                <w:right w:val="none" w:sz="0" w:space="0" w:color="auto"/>
              </w:divBdr>
              <w:divsChild>
                <w:div w:id="7850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98251">
      <w:bodyDiv w:val="1"/>
      <w:marLeft w:val="0"/>
      <w:marRight w:val="0"/>
      <w:marTop w:val="0"/>
      <w:marBottom w:val="0"/>
      <w:divBdr>
        <w:top w:val="none" w:sz="0" w:space="0" w:color="auto"/>
        <w:left w:val="none" w:sz="0" w:space="0" w:color="auto"/>
        <w:bottom w:val="none" w:sz="0" w:space="0" w:color="auto"/>
        <w:right w:val="none" w:sz="0" w:space="0" w:color="auto"/>
      </w:divBdr>
      <w:divsChild>
        <w:div w:id="285283790">
          <w:marLeft w:val="0"/>
          <w:marRight w:val="0"/>
          <w:marTop w:val="330"/>
          <w:marBottom w:val="330"/>
          <w:divBdr>
            <w:top w:val="none" w:sz="0" w:space="0" w:color="auto"/>
            <w:left w:val="none" w:sz="0" w:space="0" w:color="auto"/>
            <w:bottom w:val="none" w:sz="0" w:space="0" w:color="auto"/>
            <w:right w:val="none" w:sz="0" w:space="0" w:color="auto"/>
          </w:divBdr>
          <w:divsChild>
            <w:div w:id="2043284808">
              <w:marLeft w:val="0"/>
              <w:marRight w:val="0"/>
              <w:marTop w:val="360"/>
              <w:marBottom w:val="0"/>
              <w:divBdr>
                <w:top w:val="none" w:sz="0" w:space="0" w:color="auto"/>
                <w:left w:val="none" w:sz="0" w:space="0" w:color="auto"/>
                <w:bottom w:val="none" w:sz="0" w:space="0" w:color="auto"/>
                <w:right w:val="none" w:sz="0" w:space="0" w:color="auto"/>
              </w:divBdr>
              <w:divsChild>
                <w:div w:id="16944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98964">
      <w:bodyDiv w:val="1"/>
      <w:marLeft w:val="0"/>
      <w:marRight w:val="0"/>
      <w:marTop w:val="0"/>
      <w:marBottom w:val="0"/>
      <w:divBdr>
        <w:top w:val="none" w:sz="0" w:space="0" w:color="auto"/>
        <w:left w:val="none" w:sz="0" w:space="0" w:color="auto"/>
        <w:bottom w:val="none" w:sz="0" w:space="0" w:color="auto"/>
        <w:right w:val="none" w:sz="0" w:space="0" w:color="auto"/>
      </w:divBdr>
      <w:divsChild>
        <w:div w:id="986277908">
          <w:marLeft w:val="0"/>
          <w:marRight w:val="0"/>
          <w:marTop w:val="0"/>
          <w:marBottom w:val="0"/>
          <w:divBdr>
            <w:top w:val="none" w:sz="0" w:space="0" w:color="auto"/>
            <w:left w:val="none" w:sz="0" w:space="0" w:color="auto"/>
            <w:bottom w:val="none" w:sz="0" w:space="0" w:color="auto"/>
            <w:right w:val="none" w:sz="0" w:space="0" w:color="auto"/>
          </w:divBdr>
          <w:divsChild>
            <w:div w:id="219947075">
              <w:marLeft w:val="0"/>
              <w:marRight w:val="0"/>
              <w:marTop w:val="0"/>
              <w:marBottom w:val="0"/>
              <w:divBdr>
                <w:top w:val="none" w:sz="0" w:space="0" w:color="auto"/>
                <w:left w:val="none" w:sz="0" w:space="0" w:color="auto"/>
                <w:bottom w:val="none" w:sz="0" w:space="0" w:color="auto"/>
                <w:right w:val="none" w:sz="0" w:space="0" w:color="auto"/>
              </w:divBdr>
              <w:divsChild>
                <w:div w:id="18598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650935">
      <w:bodyDiv w:val="1"/>
      <w:marLeft w:val="0"/>
      <w:marRight w:val="0"/>
      <w:marTop w:val="0"/>
      <w:marBottom w:val="0"/>
      <w:divBdr>
        <w:top w:val="none" w:sz="0" w:space="0" w:color="auto"/>
        <w:left w:val="none" w:sz="0" w:space="0" w:color="auto"/>
        <w:bottom w:val="none" w:sz="0" w:space="0" w:color="auto"/>
        <w:right w:val="none" w:sz="0" w:space="0" w:color="auto"/>
      </w:divBdr>
      <w:divsChild>
        <w:div w:id="26414175">
          <w:marLeft w:val="0"/>
          <w:marRight w:val="0"/>
          <w:marTop w:val="0"/>
          <w:marBottom w:val="0"/>
          <w:divBdr>
            <w:top w:val="none" w:sz="0" w:space="0" w:color="auto"/>
            <w:left w:val="none" w:sz="0" w:space="0" w:color="auto"/>
            <w:bottom w:val="none" w:sz="0" w:space="0" w:color="auto"/>
            <w:right w:val="none" w:sz="0" w:space="0" w:color="auto"/>
          </w:divBdr>
          <w:divsChild>
            <w:div w:id="869302104">
              <w:marLeft w:val="0"/>
              <w:marRight w:val="0"/>
              <w:marTop w:val="0"/>
              <w:marBottom w:val="0"/>
              <w:divBdr>
                <w:top w:val="none" w:sz="0" w:space="0" w:color="auto"/>
                <w:left w:val="none" w:sz="0" w:space="0" w:color="auto"/>
                <w:bottom w:val="none" w:sz="0" w:space="0" w:color="auto"/>
                <w:right w:val="none" w:sz="0" w:space="0" w:color="auto"/>
              </w:divBdr>
              <w:divsChild>
                <w:div w:id="41452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3264">
          <w:marLeft w:val="0"/>
          <w:marRight w:val="0"/>
          <w:marTop w:val="0"/>
          <w:marBottom w:val="0"/>
          <w:divBdr>
            <w:top w:val="none" w:sz="0" w:space="0" w:color="auto"/>
            <w:left w:val="none" w:sz="0" w:space="0" w:color="auto"/>
            <w:bottom w:val="none" w:sz="0" w:space="0" w:color="auto"/>
            <w:right w:val="none" w:sz="0" w:space="0" w:color="auto"/>
          </w:divBdr>
        </w:div>
        <w:div w:id="93520697">
          <w:marLeft w:val="0"/>
          <w:marRight w:val="0"/>
          <w:marTop w:val="0"/>
          <w:marBottom w:val="0"/>
          <w:divBdr>
            <w:top w:val="none" w:sz="0" w:space="0" w:color="auto"/>
            <w:left w:val="none" w:sz="0" w:space="0" w:color="auto"/>
            <w:bottom w:val="none" w:sz="0" w:space="0" w:color="auto"/>
            <w:right w:val="none" w:sz="0" w:space="0" w:color="auto"/>
          </w:divBdr>
          <w:divsChild>
            <w:div w:id="95176465">
              <w:marLeft w:val="0"/>
              <w:marRight w:val="0"/>
              <w:marTop w:val="0"/>
              <w:marBottom w:val="0"/>
              <w:divBdr>
                <w:top w:val="none" w:sz="0" w:space="0" w:color="auto"/>
                <w:left w:val="none" w:sz="0" w:space="0" w:color="auto"/>
                <w:bottom w:val="none" w:sz="0" w:space="0" w:color="auto"/>
                <w:right w:val="none" w:sz="0" w:space="0" w:color="auto"/>
              </w:divBdr>
              <w:divsChild>
                <w:div w:id="79602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2155">
          <w:marLeft w:val="0"/>
          <w:marRight w:val="0"/>
          <w:marTop w:val="0"/>
          <w:marBottom w:val="0"/>
          <w:divBdr>
            <w:top w:val="none" w:sz="0" w:space="0" w:color="auto"/>
            <w:left w:val="none" w:sz="0" w:space="0" w:color="auto"/>
            <w:bottom w:val="none" w:sz="0" w:space="0" w:color="auto"/>
            <w:right w:val="none" w:sz="0" w:space="0" w:color="auto"/>
          </w:divBdr>
        </w:div>
        <w:div w:id="823353125">
          <w:marLeft w:val="0"/>
          <w:marRight w:val="0"/>
          <w:marTop w:val="0"/>
          <w:marBottom w:val="0"/>
          <w:divBdr>
            <w:top w:val="none" w:sz="0" w:space="0" w:color="auto"/>
            <w:left w:val="none" w:sz="0" w:space="0" w:color="auto"/>
            <w:bottom w:val="none" w:sz="0" w:space="0" w:color="auto"/>
            <w:right w:val="none" w:sz="0" w:space="0" w:color="auto"/>
          </w:divBdr>
          <w:divsChild>
            <w:div w:id="1930459079">
              <w:marLeft w:val="0"/>
              <w:marRight w:val="0"/>
              <w:marTop w:val="0"/>
              <w:marBottom w:val="0"/>
              <w:divBdr>
                <w:top w:val="none" w:sz="0" w:space="0" w:color="auto"/>
                <w:left w:val="none" w:sz="0" w:space="0" w:color="auto"/>
                <w:bottom w:val="none" w:sz="0" w:space="0" w:color="auto"/>
                <w:right w:val="none" w:sz="0" w:space="0" w:color="auto"/>
              </w:divBdr>
              <w:divsChild>
                <w:div w:id="171704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96573">
          <w:marLeft w:val="0"/>
          <w:marRight w:val="0"/>
          <w:marTop w:val="0"/>
          <w:marBottom w:val="0"/>
          <w:divBdr>
            <w:top w:val="none" w:sz="0" w:space="0" w:color="auto"/>
            <w:left w:val="none" w:sz="0" w:space="0" w:color="auto"/>
            <w:bottom w:val="none" w:sz="0" w:space="0" w:color="auto"/>
            <w:right w:val="none" w:sz="0" w:space="0" w:color="auto"/>
          </w:divBdr>
        </w:div>
        <w:div w:id="918834026">
          <w:marLeft w:val="0"/>
          <w:marRight w:val="0"/>
          <w:marTop w:val="0"/>
          <w:marBottom w:val="0"/>
          <w:divBdr>
            <w:top w:val="none" w:sz="0" w:space="0" w:color="auto"/>
            <w:left w:val="none" w:sz="0" w:space="0" w:color="auto"/>
            <w:bottom w:val="none" w:sz="0" w:space="0" w:color="auto"/>
            <w:right w:val="none" w:sz="0" w:space="0" w:color="auto"/>
          </w:divBdr>
        </w:div>
        <w:div w:id="1439910458">
          <w:marLeft w:val="0"/>
          <w:marRight w:val="0"/>
          <w:marTop w:val="0"/>
          <w:marBottom w:val="0"/>
          <w:divBdr>
            <w:top w:val="none" w:sz="0" w:space="0" w:color="auto"/>
            <w:left w:val="none" w:sz="0" w:space="0" w:color="auto"/>
            <w:bottom w:val="none" w:sz="0" w:space="0" w:color="auto"/>
            <w:right w:val="none" w:sz="0" w:space="0" w:color="auto"/>
          </w:divBdr>
          <w:divsChild>
            <w:div w:id="2046590917">
              <w:marLeft w:val="0"/>
              <w:marRight w:val="0"/>
              <w:marTop w:val="0"/>
              <w:marBottom w:val="0"/>
              <w:divBdr>
                <w:top w:val="none" w:sz="0" w:space="0" w:color="auto"/>
                <w:left w:val="none" w:sz="0" w:space="0" w:color="auto"/>
                <w:bottom w:val="none" w:sz="0" w:space="0" w:color="auto"/>
                <w:right w:val="none" w:sz="0" w:space="0" w:color="auto"/>
              </w:divBdr>
              <w:divsChild>
                <w:div w:id="9511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4492">
          <w:marLeft w:val="0"/>
          <w:marRight w:val="0"/>
          <w:marTop w:val="0"/>
          <w:marBottom w:val="0"/>
          <w:divBdr>
            <w:top w:val="none" w:sz="0" w:space="0" w:color="auto"/>
            <w:left w:val="none" w:sz="0" w:space="0" w:color="auto"/>
            <w:bottom w:val="none" w:sz="0" w:space="0" w:color="auto"/>
            <w:right w:val="none" w:sz="0" w:space="0" w:color="auto"/>
          </w:divBdr>
          <w:divsChild>
            <w:div w:id="1245728495">
              <w:marLeft w:val="0"/>
              <w:marRight w:val="0"/>
              <w:marTop w:val="0"/>
              <w:marBottom w:val="0"/>
              <w:divBdr>
                <w:top w:val="none" w:sz="0" w:space="0" w:color="auto"/>
                <w:left w:val="none" w:sz="0" w:space="0" w:color="auto"/>
                <w:bottom w:val="none" w:sz="0" w:space="0" w:color="auto"/>
                <w:right w:val="none" w:sz="0" w:space="0" w:color="auto"/>
              </w:divBdr>
              <w:divsChild>
                <w:div w:id="298729582">
                  <w:marLeft w:val="0"/>
                  <w:marRight w:val="0"/>
                  <w:marTop w:val="0"/>
                  <w:marBottom w:val="0"/>
                  <w:divBdr>
                    <w:top w:val="none" w:sz="0" w:space="0" w:color="auto"/>
                    <w:left w:val="none" w:sz="0" w:space="0" w:color="auto"/>
                    <w:bottom w:val="none" w:sz="0" w:space="0" w:color="auto"/>
                    <w:right w:val="none" w:sz="0" w:space="0" w:color="auto"/>
                  </w:divBdr>
                  <w:divsChild>
                    <w:div w:id="377970108">
                      <w:marLeft w:val="0"/>
                      <w:marRight w:val="0"/>
                      <w:marTop w:val="0"/>
                      <w:marBottom w:val="0"/>
                      <w:divBdr>
                        <w:top w:val="none" w:sz="0" w:space="0" w:color="auto"/>
                        <w:left w:val="none" w:sz="0" w:space="0" w:color="auto"/>
                        <w:bottom w:val="none" w:sz="0" w:space="0" w:color="auto"/>
                        <w:right w:val="none" w:sz="0" w:space="0" w:color="auto"/>
                      </w:divBdr>
                      <w:divsChild>
                        <w:div w:id="60203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765922">
          <w:marLeft w:val="0"/>
          <w:marRight w:val="0"/>
          <w:marTop w:val="0"/>
          <w:marBottom w:val="0"/>
          <w:divBdr>
            <w:top w:val="none" w:sz="0" w:space="0" w:color="auto"/>
            <w:left w:val="none" w:sz="0" w:space="0" w:color="auto"/>
            <w:bottom w:val="none" w:sz="0" w:space="0" w:color="auto"/>
            <w:right w:val="none" w:sz="0" w:space="0" w:color="auto"/>
          </w:divBdr>
          <w:divsChild>
            <w:div w:id="1743673566">
              <w:marLeft w:val="0"/>
              <w:marRight w:val="0"/>
              <w:marTop w:val="0"/>
              <w:marBottom w:val="0"/>
              <w:divBdr>
                <w:top w:val="none" w:sz="0" w:space="0" w:color="auto"/>
                <w:left w:val="none" w:sz="0" w:space="0" w:color="auto"/>
                <w:bottom w:val="none" w:sz="0" w:space="0" w:color="auto"/>
                <w:right w:val="none" w:sz="0" w:space="0" w:color="auto"/>
              </w:divBdr>
              <w:divsChild>
                <w:div w:id="4350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21833">
          <w:marLeft w:val="0"/>
          <w:marRight w:val="0"/>
          <w:marTop w:val="0"/>
          <w:marBottom w:val="0"/>
          <w:divBdr>
            <w:top w:val="none" w:sz="0" w:space="0" w:color="auto"/>
            <w:left w:val="none" w:sz="0" w:space="0" w:color="auto"/>
            <w:bottom w:val="none" w:sz="0" w:space="0" w:color="auto"/>
            <w:right w:val="none" w:sz="0" w:space="0" w:color="auto"/>
          </w:divBdr>
          <w:divsChild>
            <w:div w:id="591009174">
              <w:marLeft w:val="0"/>
              <w:marRight w:val="0"/>
              <w:marTop w:val="0"/>
              <w:marBottom w:val="0"/>
              <w:divBdr>
                <w:top w:val="none" w:sz="0" w:space="0" w:color="auto"/>
                <w:left w:val="none" w:sz="0" w:space="0" w:color="auto"/>
                <w:bottom w:val="none" w:sz="0" w:space="0" w:color="auto"/>
                <w:right w:val="none" w:sz="0" w:space="0" w:color="auto"/>
              </w:divBdr>
            </w:div>
            <w:div w:id="63479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75571">
      <w:bodyDiv w:val="1"/>
      <w:marLeft w:val="0"/>
      <w:marRight w:val="0"/>
      <w:marTop w:val="0"/>
      <w:marBottom w:val="0"/>
      <w:divBdr>
        <w:top w:val="none" w:sz="0" w:space="0" w:color="auto"/>
        <w:left w:val="none" w:sz="0" w:space="0" w:color="auto"/>
        <w:bottom w:val="none" w:sz="0" w:space="0" w:color="auto"/>
        <w:right w:val="none" w:sz="0" w:space="0" w:color="auto"/>
      </w:divBdr>
    </w:div>
    <w:div w:id="2093313436">
      <w:bodyDiv w:val="1"/>
      <w:marLeft w:val="0"/>
      <w:marRight w:val="0"/>
      <w:marTop w:val="0"/>
      <w:marBottom w:val="0"/>
      <w:divBdr>
        <w:top w:val="none" w:sz="0" w:space="0" w:color="auto"/>
        <w:left w:val="none" w:sz="0" w:space="0" w:color="auto"/>
        <w:bottom w:val="none" w:sz="0" w:space="0" w:color="auto"/>
        <w:right w:val="none" w:sz="0" w:space="0" w:color="auto"/>
      </w:divBdr>
    </w:div>
    <w:div w:id="2095324511">
      <w:bodyDiv w:val="1"/>
      <w:marLeft w:val="0"/>
      <w:marRight w:val="0"/>
      <w:marTop w:val="0"/>
      <w:marBottom w:val="0"/>
      <w:divBdr>
        <w:top w:val="none" w:sz="0" w:space="0" w:color="auto"/>
        <w:left w:val="none" w:sz="0" w:space="0" w:color="auto"/>
        <w:bottom w:val="none" w:sz="0" w:space="0" w:color="auto"/>
        <w:right w:val="none" w:sz="0" w:space="0" w:color="auto"/>
      </w:divBdr>
    </w:div>
    <w:div w:id="2104451699">
      <w:bodyDiv w:val="1"/>
      <w:marLeft w:val="0"/>
      <w:marRight w:val="0"/>
      <w:marTop w:val="0"/>
      <w:marBottom w:val="0"/>
      <w:divBdr>
        <w:top w:val="none" w:sz="0" w:space="0" w:color="auto"/>
        <w:left w:val="none" w:sz="0" w:space="0" w:color="auto"/>
        <w:bottom w:val="none" w:sz="0" w:space="0" w:color="auto"/>
        <w:right w:val="none" w:sz="0" w:space="0" w:color="auto"/>
      </w:divBdr>
      <w:divsChild>
        <w:div w:id="1078671654">
          <w:marLeft w:val="0"/>
          <w:marRight w:val="0"/>
          <w:marTop w:val="0"/>
          <w:marBottom w:val="0"/>
          <w:divBdr>
            <w:top w:val="none" w:sz="0" w:space="0" w:color="auto"/>
            <w:left w:val="none" w:sz="0" w:space="0" w:color="auto"/>
            <w:bottom w:val="none" w:sz="0" w:space="0" w:color="auto"/>
            <w:right w:val="none" w:sz="0" w:space="0" w:color="auto"/>
          </w:divBdr>
          <w:divsChild>
            <w:div w:id="1937592651">
              <w:marLeft w:val="0"/>
              <w:marRight w:val="0"/>
              <w:marTop w:val="0"/>
              <w:marBottom w:val="0"/>
              <w:divBdr>
                <w:top w:val="none" w:sz="0" w:space="0" w:color="auto"/>
                <w:left w:val="none" w:sz="0" w:space="0" w:color="auto"/>
                <w:bottom w:val="none" w:sz="0" w:space="0" w:color="auto"/>
                <w:right w:val="none" w:sz="0" w:space="0" w:color="auto"/>
              </w:divBdr>
              <w:divsChild>
                <w:div w:id="1382436976">
                  <w:marLeft w:val="0"/>
                  <w:marRight w:val="0"/>
                  <w:marTop w:val="0"/>
                  <w:marBottom w:val="0"/>
                  <w:divBdr>
                    <w:top w:val="none" w:sz="0" w:space="0" w:color="auto"/>
                    <w:left w:val="none" w:sz="0" w:space="0" w:color="auto"/>
                    <w:bottom w:val="none" w:sz="0" w:space="0" w:color="auto"/>
                    <w:right w:val="none" w:sz="0" w:space="0" w:color="auto"/>
                  </w:divBdr>
                  <w:divsChild>
                    <w:div w:id="6338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507328">
          <w:marLeft w:val="0"/>
          <w:marRight w:val="0"/>
          <w:marTop w:val="0"/>
          <w:marBottom w:val="0"/>
          <w:divBdr>
            <w:top w:val="none" w:sz="0" w:space="0" w:color="auto"/>
            <w:left w:val="none" w:sz="0" w:space="0" w:color="auto"/>
            <w:bottom w:val="none" w:sz="0" w:space="0" w:color="auto"/>
            <w:right w:val="none" w:sz="0" w:space="0" w:color="auto"/>
          </w:divBdr>
        </w:div>
        <w:div w:id="1919515325">
          <w:marLeft w:val="0"/>
          <w:marRight w:val="0"/>
          <w:marTop w:val="0"/>
          <w:marBottom w:val="0"/>
          <w:divBdr>
            <w:top w:val="none" w:sz="0" w:space="0" w:color="auto"/>
            <w:left w:val="none" w:sz="0" w:space="0" w:color="auto"/>
            <w:bottom w:val="none" w:sz="0" w:space="0" w:color="auto"/>
            <w:right w:val="none" w:sz="0" w:space="0" w:color="auto"/>
          </w:divBdr>
        </w:div>
        <w:div w:id="2097708041">
          <w:marLeft w:val="0"/>
          <w:marRight w:val="0"/>
          <w:marTop w:val="0"/>
          <w:marBottom w:val="0"/>
          <w:divBdr>
            <w:top w:val="none" w:sz="0" w:space="0" w:color="auto"/>
            <w:left w:val="none" w:sz="0" w:space="0" w:color="auto"/>
            <w:bottom w:val="none" w:sz="0" w:space="0" w:color="auto"/>
            <w:right w:val="none" w:sz="0" w:space="0" w:color="auto"/>
          </w:divBdr>
        </w:div>
      </w:divsChild>
    </w:div>
    <w:div w:id="2104571802">
      <w:bodyDiv w:val="1"/>
      <w:marLeft w:val="0"/>
      <w:marRight w:val="0"/>
      <w:marTop w:val="0"/>
      <w:marBottom w:val="0"/>
      <w:divBdr>
        <w:top w:val="none" w:sz="0" w:space="0" w:color="auto"/>
        <w:left w:val="none" w:sz="0" w:space="0" w:color="auto"/>
        <w:bottom w:val="none" w:sz="0" w:space="0" w:color="auto"/>
        <w:right w:val="none" w:sz="0" w:space="0" w:color="auto"/>
      </w:divBdr>
      <w:divsChild>
        <w:div w:id="913904051">
          <w:marLeft w:val="0"/>
          <w:marRight w:val="0"/>
          <w:marTop w:val="270"/>
          <w:marBottom w:val="270"/>
          <w:divBdr>
            <w:top w:val="none" w:sz="0" w:space="0" w:color="auto"/>
            <w:left w:val="none" w:sz="0" w:space="0" w:color="auto"/>
            <w:bottom w:val="none" w:sz="0" w:space="0" w:color="auto"/>
            <w:right w:val="none" w:sz="0" w:space="0" w:color="auto"/>
          </w:divBdr>
          <w:divsChild>
            <w:div w:id="431827876">
              <w:marLeft w:val="0"/>
              <w:marRight w:val="0"/>
              <w:marTop w:val="270"/>
              <w:marBottom w:val="270"/>
              <w:divBdr>
                <w:top w:val="none" w:sz="0" w:space="0" w:color="auto"/>
                <w:left w:val="none" w:sz="0" w:space="0" w:color="auto"/>
                <w:bottom w:val="none" w:sz="0" w:space="0" w:color="auto"/>
                <w:right w:val="none" w:sz="0" w:space="0" w:color="auto"/>
              </w:divBdr>
              <w:divsChild>
                <w:div w:id="128576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21202">
      <w:bodyDiv w:val="1"/>
      <w:marLeft w:val="0"/>
      <w:marRight w:val="0"/>
      <w:marTop w:val="0"/>
      <w:marBottom w:val="0"/>
      <w:divBdr>
        <w:top w:val="none" w:sz="0" w:space="0" w:color="auto"/>
        <w:left w:val="none" w:sz="0" w:space="0" w:color="auto"/>
        <w:bottom w:val="none" w:sz="0" w:space="0" w:color="auto"/>
        <w:right w:val="none" w:sz="0" w:space="0" w:color="auto"/>
      </w:divBdr>
      <w:divsChild>
        <w:div w:id="443230661">
          <w:marLeft w:val="0"/>
          <w:marRight w:val="0"/>
          <w:marTop w:val="330"/>
          <w:marBottom w:val="330"/>
          <w:divBdr>
            <w:top w:val="none" w:sz="0" w:space="0" w:color="auto"/>
            <w:left w:val="none" w:sz="0" w:space="0" w:color="auto"/>
            <w:bottom w:val="none" w:sz="0" w:space="0" w:color="auto"/>
            <w:right w:val="none" w:sz="0" w:space="0" w:color="auto"/>
          </w:divBdr>
          <w:divsChild>
            <w:div w:id="751659583">
              <w:marLeft w:val="0"/>
              <w:marRight w:val="0"/>
              <w:marTop w:val="360"/>
              <w:marBottom w:val="0"/>
              <w:divBdr>
                <w:top w:val="none" w:sz="0" w:space="0" w:color="auto"/>
                <w:left w:val="none" w:sz="0" w:space="0" w:color="auto"/>
                <w:bottom w:val="none" w:sz="0" w:space="0" w:color="auto"/>
                <w:right w:val="none" w:sz="0" w:space="0" w:color="auto"/>
              </w:divBdr>
              <w:divsChild>
                <w:div w:id="146803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036117">
      <w:bodyDiv w:val="1"/>
      <w:marLeft w:val="0"/>
      <w:marRight w:val="0"/>
      <w:marTop w:val="0"/>
      <w:marBottom w:val="0"/>
      <w:divBdr>
        <w:top w:val="none" w:sz="0" w:space="0" w:color="auto"/>
        <w:left w:val="none" w:sz="0" w:space="0" w:color="auto"/>
        <w:bottom w:val="none" w:sz="0" w:space="0" w:color="auto"/>
        <w:right w:val="none" w:sz="0" w:space="0" w:color="auto"/>
      </w:divBdr>
    </w:div>
    <w:div w:id="2111508119">
      <w:bodyDiv w:val="1"/>
      <w:marLeft w:val="0"/>
      <w:marRight w:val="0"/>
      <w:marTop w:val="0"/>
      <w:marBottom w:val="0"/>
      <w:divBdr>
        <w:top w:val="none" w:sz="0" w:space="0" w:color="auto"/>
        <w:left w:val="none" w:sz="0" w:space="0" w:color="auto"/>
        <w:bottom w:val="none" w:sz="0" w:space="0" w:color="auto"/>
        <w:right w:val="none" w:sz="0" w:space="0" w:color="auto"/>
      </w:divBdr>
      <w:divsChild>
        <w:div w:id="1543059100">
          <w:marLeft w:val="0"/>
          <w:marRight w:val="0"/>
          <w:marTop w:val="0"/>
          <w:marBottom w:val="0"/>
          <w:divBdr>
            <w:top w:val="none" w:sz="0" w:space="0" w:color="auto"/>
            <w:left w:val="none" w:sz="0" w:space="0" w:color="auto"/>
            <w:bottom w:val="none" w:sz="0" w:space="0" w:color="auto"/>
            <w:right w:val="none" w:sz="0" w:space="0" w:color="auto"/>
          </w:divBdr>
        </w:div>
        <w:div w:id="314844743">
          <w:marLeft w:val="0"/>
          <w:marRight w:val="0"/>
          <w:marTop w:val="0"/>
          <w:marBottom w:val="0"/>
          <w:divBdr>
            <w:top w:val="none" w:sz="0" w:space="0" w:color="auto"/>
            <w:left w:val="none" w:sz="0" w:space="0" w:color="auto"/>
            <w:bottom w:val="none" w:sz="0" w:space="0" w:color="auto"/>
            <w:right w:val="none" w:sz="0" w:space="0" w:color="auto"/>
          </w:divBdr>
        </w:div>
        <w:div w:id="1119372473">
          <w:marLeft w:val="0"/>
          <w:marRight w:val="0"/>
          <w:marTop w:val="0"/>
          <w:marBottom w:val="0"/>
          <w:divBdr>
            <w:top w:val="none" w:sz="0" w:space="0" w:color="auto"/>
            <w:left w:val="none" w:sz="0" w:space="0" w:color="auto"/>
            <w:bottom w:val="none" w:sz="0" w:space="0" w:color="auto"/>
            <w:right w:val="none" w:sz="0" w:space="0" w:color="auto"/>
          </w:divBdr>
          <w:divsChild>
            <w:div w:id="1335769420">
              <w:marLeft w:val="0"/>
              <w:marRight w:val="0"/>
              <w:marTop w:val="0"/>
              <w:marBottom w:val="0"/>
              <w:divBdr>
                <w:top w:val="none" w:sz="0" w:space="0" w:color="auto"/>
                <w:left w:val="none" w:sz="0" w:space="0" w:color="auto"/>
                <w:bottom w:val="none" w:sz="0" w:space="0" w:color="auto"/>
                <w:right w:val="none" w:sz="0" w:space="0" w:color="auto"/>
              </w:divBdr>
              <w:divsChild>
                <w:div w:id="1082028485">
                  <w:marLeft w:val="0"/>
                  <w:marRight w:val="0"/>
                  <w:marTop w:val="0"/>
                  <w:marBottom w:val="0"/>
                  <w:divBdr>
                    <w:top w:val="none" w:sz="0" w:space="0" w:color="auto"/>
                    <w:left w:val="none" w:sz="0" w:space="0" w:color="auto"/>
                    <w:bottom w:val="none" w:sz="0" w:space="0" w:color="auto"/>
                    <w:right w:val="none" w:sz="0" w:space="0" w:color="auto"/>
                  </w:divBdr>
                  <w:divsChild>
                    <w:div w:id="1460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774880">
      <w:bodyDiv w:val="1"/>
      <w:marLeft w:val="0"/>
      <w:marRight w:val="0"/>
      <w:marTop w:val="0"/>
      <w:marBottom w:val="0"/>
      <w:divBdr>
        <w:top w:val="none" w:sz="0" w:space="0" w:color="auto"/>
        <w:left w:val="none" w:sz="0" w:space="0" w:color="auto"/>
        <w:bottom w:val="none" w:sz="0" w:space="0" w:color="auto"/>
        <w:right w:val="none" w:sz="0" w:space="0" w:color="auto"/>
      </w:divBdr>
    </w:div>
    <w:div w:id="2113158138">
      <w:bodyDiv w:val="1"/>
      <w:marLeft w:val="0"/>
      <w:marRight w:val="0"/>
      <w:marTop w:val="0"/>
      <w:marBottom w:val="0"/>
      <w:divBdr>
        <w:top w:val="none" w:sz="0" w:space="0" w:color="auto"/>
        <w:left w:val="none" w:sz="0" w:space="0" w:color="auto"/>
        <w:bottom w:val="none" w:sz="0" w:space="0" w:color="auto"/>
        <w:right w:val="none" w:sz="0" w:space="0" w:color="auto"/>
      </w:divBdr>
      <w:divsChild>
        <w:div w:id="502470525">
          <w:marLeft w:val="0"/>
          <w:marRight w:val="0"/>
          <w:marTop w:val="330"/>
          <w:marBottom w:val="330"/>
          <w:divBdr>
            <w:top w:val="none" w:sz="0" w:space="0" w:color="auto"/>
            <w:left w:val="none" w:sz="0" w:space="0" w:color="auto"/>
            <w:bottom w:val="none" w:sz="0" w:space="0" w:color="auto"/>
            <w:right w:val="none" w:sz="0" w:space="0" w:color="auto"/>
          </w:divBdr>
          <w:divsChild>
            <w:div w:id="789278361">
              <w:marLeft w:val="0"/>
              <w:marRight w:val="0"/>
              <w:marTop w:val="360"/>
              <w:marBottom w:val="0"/>
              <w:divBdr>
                <w:top w:val="none" w:sz="0" w:space="0" w:color="auto"/>
                <w:left w:val="none" w:sz="0" w:space="0" w:color="auto"/>
                <w:bottom w:val="none" w:sz="0" w:space="0" w:color="auto"/>
                <w:right w:val="none" w:sz="0" w:space="0" w:color="auto"/>
              </w:divBdr>
              <w:divsChild>
                <w:div w:id="20845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9333">
          <w:marLeft w:val="0"/>
          <w:marRight w:val="0"/>
          <w:marTop w:val="330"/>
          <w:marBottom w:val="330"/>
          <w:divBdr>
            <w:top w:val="none" w:sz="0" w:space="0" w:color="auto"/>
            <w:left w:val="none" w:sz="0" w:space="0" w:color="auto"/>
            <w:bottom w:val="none" w:sz="0" w:space="0" w:color="auto"/>
            <w:right w:val="none" w:sz="0" w:space="0" w:color="auto"/>
          </w:divBdr>
          <w:divsChild>
            <w:div w:id="71046048">
              <w:marLeft w:val="0"/>
              <w:marRight w:val="0"/>
              <w:marTop w:val="360"/>
              <w:marBottom w:val="0"/>
              <w:divBdr>
                <w:top w:val="none" w:sz="0" w:space="0" w:color="auto"/>
                <w:left w:val="none" w:sz="0" w:space="0" w:color="auto"/>
                <w:bottom w:val="none" w:sz="0" w:space="0" w:color="auto"/>
                <w:right w:val="none" w:sz="0" w:space="0" w:color="auto"/>
              </w:divBdr>
              <w:divsChild>
                <w:div w:id="6023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157162">
      <w:bodyDiv w:val="1"/>
      <w:marLeft w:val="0"/>
      <w:marRight w:val="0"/>
      <w:marTop w:val="0"/>
      <w:marBottom w:val="0"/>
      <w:divBdr>
        <w:top w:val="none" w:sz="0" w:space="0" w:color="auto"/>
        <w:left w:val="none" w:sz="0" w:space="0" w:color="auto"/>
        <w:bottom w:val="none" w:sz="0" w:space="0" w:color="auto"/>
        <w:right w:val="none" w:sz="0" w:space="0" w:color="auto"/>
      </w:divBdr>
    </w:div>
    <w:div w:id="2115468543">
      <w:bodyDiv w:val="1"/>
      <w:marLeft w:val="0"/>
      <w:marRight w:val="0"/>
      <w:marTop w:val="0"/>
      <w:marBottom w:val="0"/>
      <w:divBdr>
        <w:top w:val="none" w:sz="0" w:space="0" w:color="auto"/>
        <w:left w:val="none" w:sz="0" w:space="0" w:color="auto"/>
        <w:bottom w:val="none" w:sz="0" w:space="0" w:color="auto"/>
        <w:right w:val="none" w:sz="0" w:space="0" w:color="auto"/>
      </w:divBdr>
      <w:divsChild>
        <w:div w:id="283384897">
          <w:marLeft w:val="0"/>
          <w:marRight w:val="0"/>
          <w:marTop w:val="0"/>
          <w:marBottom w:val="0"/>
          <w:divBdr>
            <w:top w:val="none" w:sz="0" w:space="0" w:color="auto"/>
            <w:left w:val="none" w:sz="0" w:space="0" w:color="auto"/>
            <w:bottom w:val="none" w:sz="0" w:space="0" w:color="auto"/>
            <w:right w:val="none" w:sz="0" w:space="0" w:color="auto"/>
          </w:divBdr>
          <w:divsChild>
            <w:div w:id="841434417">
              <w:marLeft w:val="0"/>
              <w:marRight w:val="0"/>
              <w:marTop w:val="0"/>
              <w:marBottom w:val="0"/>
              <w:divBdr>
                <w:top w:val="none" w:sz="0" w:space="0" w:color="auto"/>
                <w:left w:val="none" w:sz="0" w:space="0" w:color="auto"/>
                <w:bottom w:val="none" w:sz="0" w:space="0" w:color="auto"/>
                <w:right w:val="none" w:sz="0" w:space="0" w:color="auto"/>
              </w:divBdr>
              <w:divsChild>
                <w:div w:id="12998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28026">
      <w:bodyDiv w:val="1"/>
      <w:marLeft w:val="0"/>
      <w:marRight w:val="0"/>
      <w:marTop w:val="0"/>
      <w:marBottom w:val="0"/>
      <w:divBdr>
        <w:top w:val="none" w:sz="0" w:space="0" w:color="auto"/>
        <w:left w:val="none" w:sz="0" w:space="0" w:color="auto"/>
        <w:bottom w:val="none" w:sz="0" w:space="0" w:color="auto"/>
        <w:right w:val="none" w:sz="0" w:space="0" w:color="auto"/>
      </w:divBdr>
      <w:divsChild>
        <w:div w:id="799419933">
          <w:marLeft w:val="0"/>
          <w:marRight w:val="0"/>
          <w:marTop w:val="330"/>
          <w:marBottom w:val="330"/>
          <w:divBdr>
            <w:top w:val="none" w:sz="0" w:space="0" w:color="auto"/>
            <w:left w:val="none" w:sz="0" w:space="0" w:color="auto"/>
            <w:bottom w:val="none" w:sz="0" w:space="0" w:color="auto"/>
            <w:right w:val="none" w:sz="0" w:space="0" w:color="auto"/>
          </w:divBdr>
          <w:divsChild>
            <w:div w:id="950012393">
              <w:marLeft w:val="0"/>
              <w:marRight w:val="0"/>
              <w:marTop w:val="360"/>
              <w:marBottom w:val="0"/>
              <w:divBdr>
                <w:top w:val="none" w:sz="0" w:space="0" w:color="auto"/>
                <w:left w:val="none" w:sz="0" w:space="0" w:color="auto"/>
                <w:bottom w:val="none" w:sz="0" w:space="0" w:color="auto"/>
                <w:right w:val="none" w:sz="0" w:space="0" w:color="auto"/>
              </w:divBdr>
              <w:divsChild>
                <w:div w:id="111417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64616">
          <w:marLeft w:val="0"/>
          <w:marRight w:val="0"/>
          <w:marTop w:val="330"/>
          <w:marBottom w:val="330"/>
          <w:divBdr>
            <w:top w:val="none" w:sz="0" w:space="0" w:color="auto"/>
            <w:left w:val="none" w:sz="0" w:space="0" w:color="auto"/>
            <w:bottom w:val="none" w:sz="0" w:space="0" w:color="auto"/>
            <w:right w:val="none" w:sz="0" w:space="0" w:color="auto"/>
          </w:divBdr>
          <w:divsChild>
            <w:div w:id="1747414189">
              <w:marLeft w:val="0"/>
              <w:marRight w:val="0"/>
              <w:marTop w:val="360"/>
              <w:marBottom w:val="0"/>
              <w:divBdr>
                <w:top w:val="none" w:sz="0" w:space="0" w:color="auto"/>
                <w:left w:val="none" w:sz="0" w:space="0" w:color="auto"/>
                <w:bottom w:val="none" w:sz="0" w:space="0" w:color="auto"/>
                <w:right w:val="none" w:sz="0" w:space="0" w:color="auto"/>
              </w:divBdr>
              <w:divsChild>
                <w:div w:id="12945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466411">
          <w:marLeft w:val="0"/>
          <w:marRight w:val="0"/>
          <w:marTop w:val="330"/>
          <w:marBottom w:val="330"/>
          <w:divBdr>
            <w:top w:val="none" w:sz="0" w:space="0" w:color="auto"/>
            <w:left w:val="none" w:sz="0" w:space="0" w:color="auto"/>
            <w:bottom w:val="none" w:sz="0" w:space="0" w:color="auto"/>
            <w:right w:val="none" w:sz="0" w:space="0" w:color="auto"/>
          </w:divBdr>
          <w:divsChild>
            <w:div w:id="2012098823">
              <w:marLeft w:val="0"/>
              <w:marRight w:val="0"/>
              <w:marTop w:val="360"/>
              <w:marBottom w:val="0"/>
              <w:divBdr>
                <w:top w:val="none" w:sz="0" w:space="0" w:color="auto"/>
                <w:left w:val="none" w:sz="0" w:space="0" w:color="auto"/>
                <w:bottom w:val="none" w:sz="0" w:space="0" w:color="auto"/>
                <w:right w:val="none" w:sz="0" w:space="0" w:color="auto"/>
              </w:divBdr>
              <w:divsChild>
                <w:div w:id="86189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5038">
          <w:marLeft w:val="0"/>
          <w:marRight w:val="0"/>
          <w:marTop w:val="240"/>
          <w:marBottom w:val="240"/>
          <w:divBdr>
            <w:top w:val="single" w:sz="18" w:space="0" w:color="F5F2F0"/>
            <w:left w:val="single" w:sz="18" w:space="0" w:color="F5F2F0"/>
            <w:bottom w:val="single" w:sz="18" w:space="0" w:color="F5F2F0"/>
            <w:right w:val="single" w:sz="18" w:space="0" w:color="F5F2F0"/>
          </w:divBdr>
          <w:divsChild>
            <w:div w:id="38669353">
              <w:marLeft w:val="0"/>
              <w:marRight w:val="0"/>
              <w:marTop w:val="0"/>
              <w:marBottom w:val="0"/>
              <w:divBdr>
                <w:top w:val="none" w:sz="0" w:space="0" w:color="auto"/>
                <w:left w:val="none" w:sz="0" w:space="0" w:color="auto"/>
                <w:bottom w:val="none" w:sz="0" w:space="0" w:color="auto"/>
                <w:right w:val="none" w:sz="0" w:space="0" w:color="auto"/>
              </w:divBdr>
            </w:div>
            <w:div w:id="213393586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2126264800">
      <w:bodyDiv w:val="1"/>
      <w:marLeft w:val="0"/>
      <w:marRight w:val="0"/>
      <w:marTop w:val="0"/>
      <w:marBottom w:val="0"/>
      <w:divBdr>
        <w:top w:val="none" w:sz="0" w:space="0" w:color="auto"/>
        <w:left w:val="none" w:sz="0" w:space="0" w:color="auto"/>
        <w:bottom w:val="none" w:sz="0" w:space="0" w:color="auto"/>
        <w:right w:val="none" w:sz="0" w:space="0" w:color="auto"/>
      </w:divBdr>
      <w:divsChild>
        <w:div w:id="554973288">
          <w:marLeft w:val="0"/>
          <w:marRight w:val="0"/>
          <w:marTop w:val="0"/>
          <w:marBottom w:val="0"/>
          <w:divBdr>
            <w:top w:val="none" w:sz="0" w:space="0" w:color="auto"/>
            <w:left w:val="none" w:sz="0" w:space="0" w:color="auto"/>
            <w:bottom w:val="none" w:sz="0" w:space="0" w:color="auto"/>
            <w:right w:val="none" w:sz="0" w:space="0" w:color="auto"/>
          </w:divBdr>
          <w:divsChild>
            <w:div w:id="1006128538">
              <w:marLeft w:val="0"/>
              <w:marRight w:val="0"/>
              <w:marTop w:val="0"/>
              <w:marBottom w:val="0"/>
              <w:divBdr>
                <w:top w:val="none" w:sz="0" w:space="0" w:color="auto"/>
                <w:left w:val="none" w:sz="0" w:space="0" w:color="auto"/>
                <w:bottom w:val="none" w:sz="0" w:space="0" w:color="auto"/>
                <w:right w:val="none" w:sz="0" w:space="0" w:color="auto"/>
              </w:divBdr>
              <w:divsChild>
                <w:div w:id="16211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803390">
      <w:bodyDiv w:val="1"/>
      <w:marLeft w:val="0"/>
      <w:marRight w:val="0"/>
      <w:marTop w:val="0"/>
      <w:marBottom w:val="0"/>
      <w:divBdr>
        <w:top w:val="none" w:sz="0" w:space="0" w:color="auto"/>
        <w:left w:val="none" w:sz="0" w:space="0" w:color="auto"/>
        <w:bottom w:val="none" w:sz="0" w:space="0" w:color="auto"/>
        <w:right w:val="none" w:sz="0" w:space="0" w:color="auto"/>
      </w:divBdr>
    </w:div>
    <w:div w:id="2137330125">
      <w:bodyDiv w:val="1"/>
      <w:marLeft w:val="0"/>
      <w:marRight w:val="0"/>
      <w:marTop w:val="0"/>
      <w:marBottom w:val="0"/>
      <w:divBdr>
        <w:top w:val="none" w:sz="0" w:space="0" w:color="auto"/>
        <w:left w:val="none" w:sz="0" w:space="0" w:color="auto"/>
        <w:bottom w:val="none" w:sz="0" w:space="0" w:color="auto"/>
        <w:right w:val="none" w:sz="0" w:space="0" w:color="auto"/>
      </w:divBdr>
      <w:divsChild>
        <w:div w:id="597828944">
          <w:marLeft w:val="0"/>
          <w:marRight w:val="0"/>
          <w:marTop w:val="0"/>
          <w:marBottom w:val="240"/>
          <w:divBdr>
            <w:top w:val="single" w:sz="12" w:space="0" w:color="EEEEEE"/>
            <w:left w:val="none" w:sz="0" w:space="0" w:color="auto"/>
            <w:bottom w:val="none" w:sz="0" w:space="0" w:color="auto"/>
            <w:right w:val="none" w:sz="0" w:space="0" w:color="auto"/>
          </w:divBdr>
          <w:divsChild>
            <w:div w:id="86585542">
              <w:marLeft w:val="0"/>
              <w:marRight w:val="0"/>
              <w:marTop w:val="240"/>
              <w:marBottom w:val="240"/>
              <w:divBdr>
                <w:top w:val="none" w:sz="0" w:space="0" w:color="auto"/>
                <w:left w:val="none" w:sz="0" w:space="0" w:color="auto"/>
                <w:bottom w:val="none" w:sz="0" w:space="0" w:color="auto"/>
                <w:right w:val="none" w:sz="0" w:space="0" w:color="auto"/>
              </w:divBdr>
              <w:divsChild>
                <w:div w:id="390277700">
                  <w:marLeft w:val="0"/>
                  <w:marRight w:val="0"/>
                  <w:marTop w:val="270"/>
                  <w:marBottom w:val="315"/>
                  <w:divBdr>
                    <w:top w:val="none" w:sz="0" w:space="0" w:color="auto"/>
                    <w:left w:val="none" w:sz="0" w:space="0" w:color="auto"/>
                    <w:bottom w:val="none" w:sz="0" w:space="0" w:color="auto"/>
                    <w:right w:val="none" w:sz="0" w:space="0" w:color="auto"/>
                  </w:divBdr>
                  <w:divsChild>
                    <w:div w:id="1269972083">
                      <w:marLeft w:val="0"/>
                      <w:marRight w:val="0"/>
                      <w:marTop w:val="270"/>
                      <w:marBottom w:val="270"/>
                      <w:divBdr>
                        <w:top w:val="none" w:sz="0" w:space="0" w:color="auto"/>
                        <w:left w:val="none" w:sz="0" w:space="0" w:color="auto"/>
                        <w:bottom w:val="none" w:sz="0" w:space="0" w:color="auto"/>
                        <w:right w:val="none" w:sz="0" w:space="0" w:color="auto"/>
                      </w:divBdr>
                      <w:divsChild>
                        <w:div w:id="1661615854">
                          <w:marLeft w:val="0"/>
                          <w:marRight w:val="0"/>
                          <w:marTop w:val="270"/>
                          <w:marBottom w:val="270"/>
                          <w:divBdr>
                            <w:top w:val="none" w:sz="0" w:space="0" w:color="auto"/>
                            <w:left w:val="none" w:sz="0" w:space="0" w:color="auto"/>
                            <w:bottom w:val="none" w:sz="0" w:space="0" w:color="auto"/>
                            <w:right w:val="none" w:sz="0" w:space="0" w:color="auto"/>
                          </w:divBdr>
                          <w:divsChild>
                            <w:div w:id="6521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646895">
                  <w:marLeft w:val="0"/>
                  <w:marRight w:val="0"/>
                  <w:marTop w:val="90"/>
                  <w:marBottom w:val="0"/>
                  <w:divBdr>
                    <w:top w:val="none" w:sz="0" w:space="0" w:color="auto"/>
                    <w:left w:val="none" w:sz="0" w:space="0" w:color="auto"/>
                    <w:bottom w:val="none" w:sz="0" w:space="0" w:color="auto"/>
                    <w:right w:val="none" w:sz="0" w:space="0" w:color="auto"/>
                  </w:divBdr>
                </w:div>
                <w:div w:id="191308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69">
          <w:marLeft w:val="0"/>
          <w:marRight w:val="0"/>
          <w:marTop w:val="0"/>
          <w:marBottom w:val="240"/>
          <w:divBdr>
            <w:top w:val="single" w:sz="12" w:space="0" w:color="EEEEEE"/>
            <w:left w:val="none" w:sz="0" w:space="0" w:color="auto"/>
            <w:bottom w:val="none" w:sz="0" w:space="0" w:color="auto"/>
            <w:right w:val="none" w:sz="0" w:space="0" w:color="auto"/>
          </w:divBdr>
          <w:divsChild>
            <w:div w:id="1846630347">
              <w:marLeft w:val="0"/>
              <w:marRight w:val="0"/>
              <w:marTop w:val="240"/>
              <w:marBottom w:val="240"/>
              <w:divBdr>
                <w:top w:val="none" w:sz="0" w:space="0" w:color="auto"/>
                <w:left w:val="none" w:sz="0" w:space="0" w:color="auto"/>
                <w:bottom w:val="none" w:sz="0" w:space="0" w:color="auto"/>
                <w:right w:val="none" w:sz="0" w:space="0" w:color="auto"/>
              </w:divBdr>
              <w:divsChild>
                <w:div w:id="14116418">
                  <w:marLeft w:val="0"/>
                  <w:marRight w:val="0"/>
                  <w:marTop w:val="0"/>
                  <w:marBottom w:val="0"/>
                  <w:divBdr>
                    <w:top w:val="none" w:sz="0" w:space="0" w:color="auto"/>
                    <w:left w:val="none" w:sz="0" w:space="0" w:color="auto"/>
                    <w:bottom w:val="none" w:sz="0" w:space="0" w:color="auto"/>
                    <w:right w:val="none" w:sz="0" w:space="0" w:color="auto"/>
                  </w:divBdr>
                </w:div>
                <w:div w:id="54817349">
                  <w:marLeft w:val="0"/>
                  <w:marRight w:val="0"/>
                  <w:marTop w:val="270"/>
                  <w:marBottom w:val="315"/>
                  <w:divBdr>
                    <w:top w:val="none" w:sz="0" w:space="0" w:color="auto"/>
                    <w:left w:val="none" w:sz="0" w:space="0" w:color="auto"/>
                    <w:bottom w:val="none" w:sz="0" w:space="0" w:color="auto"/>
                    <w:right w:val="none" w:sz="0" w:space="0" w:color="auto"/>
                  </w:divBdr>
                  <w:divsChild>
                    <w:div w:id="544753702">
                      <w:marLeft w:val="0"/>
                      <w:marRight w:val="0"/>
                      <w:marTop w:val="270"/>
                      <w:marBottom w:val="270"/>
                      <w:divBdr>
                        <w:top w:val="none" w:sz="0" w:space="0" w:color="auto"/>
                        <w:left w:val="none" w:sz="0" w:space="0" w:color="auto"/>
                        <w:bottom w:val="none" w:sz="0" w:space="0" w:color="auto"/>
                        <w:right w:val="none" w:sz="0" w:space="0" w:color="auto"/>
                      </w:divBdr>
                      <w:divsChild>
                        <w:div w:id="1748264508">
                          <w:marLeft w:val="0"/>
                          <w:marRight w:val="0"/>
                          <w:marTop w:val="270"/>
                          <w:marBottom w:val="270"/>
                          <w:divBdr>
                            <w:top w:val="none" w:sz="0" w:space="0" w:color="auto"/>
                            <w:left w:val="none" w:sz="0" w:space="0" w:color="auto"/>
                            <w:bottom w:val="none" w:sz="0" w:space="0" w:color="auto"/>
                            <w:right w:val="none" w:sz="0" w:space="0" w:color="auto"/>
                          </w:divBdr>
                          <w:divsChild>
                            <w:div w:id="11093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0330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104231431">
          <w:marLeft w:val="0"/>
          <w:marRight w:val="0"/>
          <w:marTop w:val="0"/>
          <w:marBottom w:val="240"/>
          <w:divBdr>
            <w:top w:val="single" w:sz="12" w:space="0" w:color="EEEEEE"/>
            <w:left w:val="none" w:sz="0" w:space="0" w:color="auto"/>
            <w:bottom w:val="none" w:sz="0" w:space="0" w:color="auto"/>
            <w:right w:val="none" w:sz="0" w:space="0" w:color="auto"/>
          </w:divBdr>
          <w:divsChild>
            <w:div w:id="320546510">
              <w:marLeft w:val="0"/>
              <w:marRight w:val="0"/>
              <w:marTop w:val="240"/>
              <w:marBottom w:val="240"/>
              <w:divBdr>
                <w:top w:val="none" w:sz="0" w:space="0" w:color="auto"/>
                <w:left w:val="none" w:sz="0" w:space="0" w:color="auto"/>
                <w:bottom w:val="none" w:sz="0" w:space="0" w:color="auto"/>
                <w:right w:val="none" w:sz="0" w:space="0" w:color="auto"/>
              </w:divBdr>
              <w:divsChild>
                <w:div w:id="100338999">
                  <w:marLeft w:val="0"/>
                  <w:marRight w:val="0"/>
                  <w:marTop w:val="270"/>
                  <w:marBottom w:val="315"/>
                  <w:divBdr>
                    <w:top w:val="none" w:sz="0" w:space="0" w:color="auto"/>
                    <w:left w:val="none" w:sz="0" w:space="0" w:color="auto"/>
                    <w:bottom w:val="none" w:sz="0" w:space="0" w:color="auto"/>
                    <w:right w:val="none" w:sz="0" w:space="0" w:color="auto"/>
                  </w:divBdr>
                  <w:divsChild>
                    <w:div w:id="1737976499">
                      <w:marLeft w:val="0"/>
                      <w:marRight w:val="0"/>
                      <w:marTop w:val="270"/>
                      <w:marBottom w:val="270"/>
                      <w:divBdr>
                        <w:top w:val="none" w:sz="0" w:space="0" w:color="auto"/>
                        <w:left w:val="none" w:sz="0" w:space="0" w:color="auto"/>
                        <w:bottom w:val="none" w:sz="0" w:space="0" w:color="auto"/>
                        <w:right w:val="none" w:sz="0" w:space="0" w:color="auto"/>
                      </w:divBdr>
                      <w:divsChild>
                        <w:div w:id="912928647">
                          <w:marLeft w:val="0"/>
                          <w:marRight w:val="0"/>
                          <w:marTop w:val="270"/>
                          <w:marBottom w:val="270"/>
                          <w:divBdr>
                            <w:top w:val="none" w:sz="0" w:space="0" w:color="auto"/>
                            <w:left w:val="none" w:sz="0" w:space="0" w:color="auto"/>
                            <w:bottom w:val="none" w:sz="0" w:space="0" w:color="auto"/>
                            <w:right w:val="none" w:sz="0" w:space="0" w:color="auto"/>
                          </w:divBdr>
                          <w:divsChild>
                            <w:div w:id="19080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7788">
                  <w:marLeft w:val="0"/>
                  <w:marRight w:val="0"/>
                  <w:marTop w:val="90"/>
                  <w:marBottom w:val="0"/>
                  <w:divBdr>
                    <w:top w:val="none" w:sz="0" w:space="0" w:color="auto"/>
                    <w:left w:val="none" w:sz="0" w:space="0" w:color="auto"/>
                    <w:bottom w:val="none" w:sz="0" w:space="0" w:color="auto"/>
                    <w:right w:val="none" w:sz="0" w:space="0" w:color="auto"/>
                  </w:divBdr>
                </w:div>
                <w:div w:id="199467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874341">
      <w:bodyDiv w:val="1"/>
      <w:marLeft w:val="0"/>
      <w:marRight w:val="0"/>
      <w:marTop w:val="0"/>
      <w:marBottom w:val="0"/>
      <w:divBdr>
        <w:top w:val="none" w:sz="0" w:space="0" w:color="auto"/>
        <w:left w:val="none" w:sz="0" w:space="0" w:color="auto"/>
        <w:bottom w:val="none" w:sz="0" w:space="0" w:color="auto"/>
        <w:right w:val="none" w:sz="0" w:space="0" w:color="auto"/>
      </w:divBdr>
      <w:divsChild>
        <w:div w:id="605506281">
          <w:marLeft w:val="0"/>
          <w:marRight w:val="0"/>
          <w:marTop w:val="90"/>
          <w:marBottom w:val="0"/>
          <w:divBdr>
            <w:top w:val="none" w:sz="0" w:space="0" w:color="auto"/>
            <w:left w:val="none" w:sz="0" w:space="0" w:color="auto"/>
            <w:bottom w:val="none" w:sz="0" w:space="0" w:color="auto"/>
            <w:right w:val="none" w:sz="0" w:space="0" w:color="auto"/>
          </w:divBdr>
        </w:div>
        <w:div w:id="933704585">
          <w:marLeft w:val="0"/>
          <w:marRight w:val="0"/>
          <w:marTop w:val="0"/>
          <w:marBottom w:val="0"/>
          <w:divBdr>
            <w:top w:val="none" w:sz="0" w:space="0" w:color="auto"/>
            <w:left w:val="none" w:sz="0" w:space="0" w:color="auto"/>
            <w:bottom w:val="none" w:sz="0" w:space="0" w:color="auto"/>
            <w:right w:val="none" w:sz="0" w:space="0" w:color="auto"/>
          </w:divBdr>
        </w:div>
        <w:div w:id="1127435753">
          <w:marLeft w:val="0"/>
          <w:marRight w:val="0"/>
          <w:marTop w:val="270"/>
          <w:marBottom w:val="315"/>
          <w:divBdr>
            <w:top w:val="none" w:sz="0" w:space="0" w:color="auto"/>
            <w:left w:val="none" w:sz="0" w:space="0" w:color="auto"/>
            <w:bottom w:val="none" w:sz="0" w:space="0" w:color="auto"/>
            <w:right w:val="none" w:sz="0" w:space="0" w:color="auto"/>
          </w:divBdr>
          <w:divsChild>
            <w:div w:id="2129008340">
              <w:marLeft w:val="0"/>
              <w:marRight w:val="0"/>
              <w:marTop w:val="270"/>
              <w:marBottom w:val="270"/>
              <w:divBdr>
                <w:top w:val="none" w:sz="0" w:space="0" w:color="auto"/>
                <w:left w:val="none" w:sz="0" w:space="0" w:color="auto"/>
                <w:bottom w:val="none" w:sz="0" w:space="0" w:color="auto"/>
                <w:right w:val="none" w:sz="0" w:space="0" w:color="auto"/>
              </w:divBdr>
              <w:divsChild>
                <w:div w:id="123039028">
                  <w:marLeft w:val="0"/>
                  <w:marRight w:val="0"/>
                  <w:marTop w:val="270"/>
                  <w:marBottom w:val="270"/>
                  <w:divBdr>
                    <w:top w:val="none" w:sz="0" w:space="0" w:color="auto"/>
                    <w:left w:val="none" w:sz="0" w:space="0" w:color="auto"/>
                    <w:bottom w:val="none" w:sz="0" w:space="0" w:color="auto"/>
                    <w:right w:val="none" w:sz="0" w:space="0" w:color="auto"/>
                  </w:divBdr>
                  <w:divsChild>
                    <w:div w:id="18398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536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maxx.ru/algo/maximum_average_segment" TargetMode="External"/><Relationship Id="rId21" Type="http://schemas.openxmlformats.org/officeDocument/2006/relationships/image" Target="media/image12.png"/><Relationship Id="rId42" Type="http://schemas.openxmlformats.org/officeDocument/2006/relationships/image" Target="media/image22.png"/><Relationship Id="rId63" Type="http://schemas.openxmlformats.org/officeDocument/2006/relationships/hyperlink" Target="http://javascript.ru/String" TargetMode="External"/><Relationship Id="rId84" Type="http://schemas.openxmlformats.org/officeDocument/2006/relationships/image" Target="media/image45.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hyperlink" Target="http://lodash.com/" TargetMode="External"/><Relationship Id="rId191" Type="http://schemas.openxmlformats.org/officeDocument/2006/relationships/hyperlink" Target="http://www.ozon.ru/context/detail/id/21916535/" TargetMode="External"/><Relationship Id="rId205" Type="http://schemas.openxmlformats.org/officeDocument/2006/relationships/hyperlink" Target="http://www.jslint.com/lint.html" TargetMode="External"/><Relationship Id="rId226" Type="http://schemas.openxmlformats.org/officeDocument/2006/relationships/hyperlink" Target="https://lodash.com/docs" TargetMode="External"/><Relationship Id="rId247" Type="http://schemas.openxmlformats.org/officeDocument/2006/relationships/fontTable" Target="fontTable.xml"/><Relationship Id="rId107" Type="http://schemas.openxmlformats.org/officeDocument/2006/relationships/hyperlink" Target="https://developer.mozilla.org/en/JavaScript/Reference/Global_Objects/Array/slice" TargetMode="External"/><Relationship Id="rId11" Type="http://schemas.openxmlformats.org/officeDocument/2006/relationships/image" Target="media/image3.png"/><Relationship Id="rId32" Type="http://schemas.openxmlformats.org/officeDocument/2006/relationships/hyperlink" Target="https://en.wikipedia.org/wiki/JerryScript" TargetMode="External"/><Relationship Id="rId53" Type="http://schemas.openxmlformats.org/officeDocument/2006/relationships/image" Target="media/image24.png"/><Relationship Id="rId74" Type="http://schemas.openxmlformats.org/officeDocument/2006/relationships/image" Target="media/image36.png"/><Relationship Id="rId128" Type="http://schemas.openxmlformats.org/officeDocument/2006/relationships/hyperlink" Target="https://developer.mozilla.org/en/JavaScript/Reference/Global_Objects/Array" TargetMode="External"/><Relationship Id="rId149" Type="http://schemas.openxmlformats.org/officeDocument/2006/relationships/image" Target="media/image69.png"/><Relationship Id="rId5" Type="http://schemas.openxmlformats.org/officeDocument/2006/relationships/settings" Target="settings.xml"/><Relationship Id="rId95" Type="http://schemas.openxmlformats.org/officeDocument/2006/relationships/hyperlink" Target="http://es5.github.com/x11.html" TargetMode="External"/><Relationship Id="rId160" Type="http://schemas.openxmlformats.org/officeDocument/2006/relationships/image" Target="media/image79.png"/><Relationship Id="rId181" Type="http://schemas.openxmlformats.org/officeDocument/2006/relationships/image" Target="media/image91.png"/><Relationship Id="rId216" Type="http://schemas.openxmlformats.org/officeDocument/2006/relationships/hyperlink" Target="https://github.com/kriskowal/es5-shim" TargetMode="External"/><Relationship Id="rId237" Type="http://schemas.openxmlformats.org/officeDocument/2006/relationships/image" Target="media/image100.png"/><Relationship Id="rId22" Type="http://schemas.openxmlformats.org/officeDocument/2006/relationships/image" Target="media/image13.png"/><Relationship Id="rId43" Type="http://schemas.openxmlformats.org/officeDocument/2006/relationships/hyperlink" Target="http://en.wikipedia.org/wiki/Atan2" TargetMode="External"/><Relationship Id="rId64" Type="http://schemas.openxmlformats.org/officeDocument/2006/relationships/image" Target="media/image26.png"/><Relationship Id="rId118" Type="http://schemas.openxmlformats.org/officeDocument/2006/relationships/hyperlink" Target="http://en.wikipedia.org/wiki/Maximum_subarray_problem" TargetMode="External"/><Relationship Id="rId139" Type="http://schemas.openxmlformats.org/officeDocument/2006/relationships/hyperlink" Target="https://rakh.im/how_computers_add_numbers/" TargetMode="External"/><Relationship Id="rId85" Type="http://schemas.openxmlformats.org/officeDocument/2006/relationships/image" Target="media/image46.png"/><Relationship Id="rId150" Type="http://schemas.openxmlformats.org/officeDocument/2006/relationships/image" Target="media/image70.png"/><Relationship Id="rId171" Type="http://schemas.openxmlformats.org/officeDocument/2006/relationships/hyperlink" Target="http://learn.javascript.ru/article/debugging-chrome/debugging/index.html" TargetMode="External"/><Relationship Id="rId192" Type="http://schemas.openxmlformats.org/officeDocument/2006/relationships/hyperlink" Target="http://ru.wikipedia.org/wiki/Unified_Modeling_Language" TargetMode="External"/><Relationship Id="rId206" Type="http://schemas.openxmlformats.org/officeDocument/2006/relationships/hyperlink" Target="http://www.jshint.com/" TargetMode="External"/><Relationship Id="rId227" Type="http://schemas.openxmlformats.org/officeDocument/2006/relationships/hyperlink" Target="https://en.wikipedia.org/wiki/Garbage_collection_(computer_science)" TargetMode="External"/><Relationship Id="rId248" Type="http://schemas.openxmlformats.org/officeDocument/2006/relationships/theme" Target="theme/theme1.xml"/><Relationship Id="rId12" Type="http://schemas.openxmlformats.org/officeDocument/2006/relationships/hyperlink" Target="https://developer.mozilla.org/ru/docs/web/events" TargetMode="External"/><Relationship Id="rId17"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hyperlink" Target="http://www.ecma-international.org/ecma-402/1.0/ECMA-402.pdf" TargetMode="External"/><Relationship Id="rId103" Type="http://schemas.openxmlformats.org/officeDocument/2006/relationships/hyperlink" Target="http://javascript.ru/String.fromCharCode" TargetMode="External"/><Relationship Id="rId108" Type="http://schemas.openxmlformats.org/officeDocument/2006/relationships/hyperlink" Target="http://ru.wikipedia.org/wiki/%D0%9E%D1%87%D0%B5%D1%80%D0%B5%D0%B4%D1%8C_%28%D0%BF%D1%80%D0%BE%D0%B3%D1%80%D0%B0%D0%BC%D0%BC%D0%B8%D1%80%D0%BE%D0%B2%D0%B0%D0%BD%D0%B8%D0%B5%29" TargetMode="External"/><Relationship Id="rId124" Type="http://schemas.openxmlformats.org/officeDocument/2006/relationships/hyperlink" Target="https://developer.mozilla.org/en/JavaScript/Reference/Global_Objects/String/indexOf" TargetMode="External"/><Relationship Id="rId129" Type="http://schemas.openxmlformats.org/officeDocument/2006/relationships/hyperlink" Target="https://github.com/kriskowal/es5-shim" TargetMode="External"/><Relationship Id="rId54"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hyperlink" Target="http://learn.javascript.ru/object-methods" TargetMode="External"/><Relationship Id="rId96" Type="http://schemas.openxmlformats.org/officeDocument/2006/relationships/hyperlink" Target="http://es5.github.com/x9.html" TargetMode="External"/><Relationship Id="rId140" Type="http://schemas.openxmlformats.org/officeDocument/2006/relationships/image" Target="media/image60.png"/><Relationship Id="rId145" Type="http://schemas.openxmlformats.org/officeDocument/2006/relationships/image" Target="media/image65.png"/><Relationship Id="rId161" Type="http://schemas.openxmlformats.org/officeDocument/2006/relationships/image" Target="media/image80.png"/><Relationship Id="rId166" Type="http://schemas.openxmlformats.org/officeDocument/2006/relationships/hyperlink" Target="https://developer.mozilla.org/ru/docs/Web/JavaScript/Reference/Classes" TargetMode="External"/><Relationship Id="rId182" Type="http://schemas.openxmlformats.org/officeDocument/2006/relationships/hyperlink" Target="https://developer.chrome.com/devtools/docs/console-api" TargetMode="External"/><Relationship Id="rId187" Type="http://schemas.openxmlformats.org/officeDocument/2006/relationships/hyperlink" Target="https://developer.chrome.com/devtools" TargetMode="External"/><Relationship Id="rId217" Type="http://schemas.openxmlformats.org/officeDocument/2006/relationships/hyperlink" Target="https://developer.mozilla.org/en/JavaScript/Reference/Global_Objects/Date/"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www.ecma-international.org/publications/standards/Ecma-402.htm" TargetMode="External"/><Relationship Id="rId233" Type="http://schemas.openxmlformats.org/officeDocument/2006/relationships/hyperlink" Target="http://jayconrod.com/posts/55/a-tour-of-v8-garbage-collection" TargetMode="External"/><Relationship Id="rId238" Type="http://schemas.openxmlformats.org/officeDocument/2006/relationships/hyperlink" Target="https://remysharp.com/2010/10/08/what-is-a-polyfill" TargetMode="External"/><Relationship Id="rId23" Type="http://schemas.openxmlformats.org/officeDocument/2006/relationships/image" Target="media/image14.jpeg"/><Relationship Id="rId28" Type="http://schemas.openxmlformats.org/officeDocument/2006/relationships/hyperlink" Target="https://en.wikipedia.org/wiki/KJS_%28KDE%29" TargetMode="External"/><Relationship Id="rId49" Type="http://schemas.openxmlformats.org/officeDocument/2006/relationships/hyperlink" Target="http://ru.wikipedia.org/wiki/%D0%A7%D0%B8%D1%81%D0%BB%D0%B0_%D0%A4%D0%B8%D0%B1%D0%BE%D0%BD%D0%B0%D1%87%D1%87%D0%B8" TargetMode="External"/><Relationship Id="rId114" Type="http://schemas.openxmlformats.org/officeDocument/2006/relationships/image" Target="media/image54.png"/><Relationship Id="rId119" Type="http://schemas.openxmlformats.org/officeDocument/2006/relationships/hyperlink" Target="http://algolist.manual.ru/sort/quick_sort.php" TargetMode="External"/><Relationship Id="rId44" Type="http://schemas.openxmlformats.org/officeDocument/2006/relationships/hyperlink" Target="http://www.ecma-international.org/ecma-402/1.0/ECMA-402.pdf" TargetMode="External"/><Relationship Id="rId60" Type="http://schemas.openxmlformats.org/officeDocument/2006/relationships/hyperlink" Target="http://learn.javascript.ru/intl" TargetMode="External"/><Relationship Id="rId65" Type="http://schemas.openxmlformats.org/officeDocument/2006/relationships/image" Target="media/image27.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hyperlink" Target="https://developer.mozilla.org/en/JavaScript/Reference/Global_Objects/Array/forEach" TargetMode="External"/><Relationship Id="rId135" Type="http://schemas.openxmlformats.org/officeDocument/2006/relationships/image" Target="media/image56.png"/><Relationship Id="rId151" Type="http://schemas.openxmlformats.org/officeDocument/2006/relationships/hyperlink" Target="http://learn.javascript.ru/arguments-pseudoarray" TargetMode="External"/><Relationship Id="rId156" Type="http://schemas.openxmlformats.org/officeDocument/2006/relationships/image" Target="media/image75.gif"/><Relationship Id="rId177" Type="http://schemas.openxmlformats.org/officeDocument/2006/relationships/image" Target="media/image87.png"/><Relationship Id="rId198" Type="http://schemas.openxmlformats.org/officeDocument/2006/relationships/hyperlink" Target="https://google.github.io/styleguide/javascriptguide.xml" TargetMode="External"/><Relationship Id="rId172" Type="http://schemas.openxmlformats.org/officeDocument/2006/relationships/image" Target="media/image82.png"/><Relationship Id="rId193" Type="http://schemas.openxmlformats.org/officeDocument/2006/relationships/hyperlink" Target="http://en.wikipedia.org/wiki/JSDoc" TargetMode="External"/><Relationship Id="rId202" Type="http://schemas.openxmlformats.org/officeDocument/2006/relationships/hyperlink" Target="https://github.com/rwaldron/idiomatic.js/tree/master/translations/ru_RU" TargetMode="External"/><Relationship Id="rId207" Type="http://schemas.openxmlformats.org/officeDocument/2006/relationships/hyperlink" Target="https://developers.google.com/closure/utilities/" TargetMode="External"/><Relationship Id="rId223" Type="http://schemas.openxmlformats.org/officeDocument/2006/relationships/hyperlink" Target="http://learn.javascript.ru/task/stringbuffer" TargetMode="External"/><Relationship Id="rId228" Type="http://schemas.openxmlformats.org/officeDocument/2006/relationships/hyperlink" Target="https://ru.wikipedia.org/wiki/%D0%A1%D0%B1%D0%BE%D1%80%D0%BA%D0%B0_%D0%BC%D1%83%D1%81%D0%BE%D1%80%D0%B0_(%D0%BF%D1%80%D0%BE%D0%B3%D1%80%D0%B0%D0%BC%D0%BC%D0%B8%D1%80%D0%BE%D0%B2%D0%B0%D0%BD%D0%B8%D0%B5)" TargetMode="External"/><Relationship Id="rId244" Type="http://schemas.openxmlformats.org/officeDocument/2006/relationships/image" Target="media/image10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50.png"/><Relationship Id="rId34" Type="http://schemas.openxmlformats.org/officeDocument/2006/relationships/hyperlink" Target="https://habrahabr.ru/company/ruvds/blog/337460/" TargetMode="External"/><Relationship Id="rId50" Type="http://schemas.openxmlformats.org/officeDocument/2006/relationships/hyperlink" Target="http://learn.javascript.ru/task/fibonacci-numbers" TargetMode="External"/><Relationship Id="rId55" Type="http://schemas.openxmlformats.org/officeDocument/2006/relationships/hyperlink" Target="http://ru.wikipedia.org/wiki/%D0%AE%D0%BD%D0%B8%D0%BA%D0%BE%D0%B4" TargetMode="External"/><Relationship Id="rId76" Type="http://schemas.openxmlformats.org/officeDocument/2006/relationships/image" Target="media/image38.png"/><Relationship Id="rId97" Type="http://schemas.openxmlformats.org/officeDocument/2006/relationships/hyperlink" Target="http://es5.github.com/x9.html" TargetMode="External"/><Relationship Id="rId104" Type="http://schemas.openxmlformats.org/officeDocument/2006/relationships/hyperlink" Target="http://learn.javascript.ru/static-properties-and-methods" TargetMode="External"/><Relationship Id="rId120" Type="http://schemas.openxmlformats.org/officeDocument/2006/relationships/hyperlink" Target="https://developer.mozilla.org/en/JavaScript/Reference/Global_Objects/Array/reverse" TargetMode="External"/><Relationship Id="rId125" Type="http://schemas.openxmlformats.org/officeDocument/2006/relationships/hyperlink" Target="https://developer.mozilla.org/en/JavaScript/Reference/Global_Objects/Array/lastIndexOf" TargetMode="External"/><Relationship Id="rId141" Type="http://schemas.openxmlformats.org/officeDocument/2006/relationships/image" Target="media/image61.png"/><Relationship Id="rId146" Type="http://schemas.openxmlformats.org/officeDocument/2006/relationships/image" Target="media/image66.png"/><Relationship Id="rId167" Type="http://schemas.openxmlformats.org/officeDocument/2006/relationships/hyperlink" Target="https://developer.mozilla.org/ru/docs/Web/JavaScript/Reference/Operators/Spread_operator" TargetMode="External"/><Relationship Id="rId188"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yperlink" Target="http://learn.javascript.ru/types-conversion" TargetMode="External"/><Relationship Id="rId162" Type="http://schemas.openxmlformats.org/officeDocument/2006/relationships/image" Target="media/image81.png"/><Relationship Id="rId183" Type="http://schemas.openxmlformats.org/officeDocument/2006/relationships/hyperlink" Target="https://developer.chrome.com/devtools/docs/commandline-api" TargetMode="External"/><Relationship Id="rId213" Type="http://schemas.openxmlformats.org/officeDocument/2006/relationships/hyperlink" Target="http://learn.javascript.ru/intl" TargetMode="External"/><Relationship Id="rId218" Type="http://schemas.openxmlformats.org/officeDocument/2006/relationships/hyperlink" Target="http://javascript.ru/Date" TargetMode="External"/><Relationship Id="rId234" Type="http://schemas.openxmlformats.org/officeDocument/2006/relationships/hyperlink" Target="http://code.google.com/intl/ru-RU/closure/compiler/" TargetMode="External"/><Relationship Id="rId239" Type="http://schemas.openxmlformats.org/officeDocument/2006/relationships/hyperlink" Target="https://github.com/es-shims/es5-shim" TargetMode="External"/><Relationship Id="rId2" Type="http://schemas.openxmlformats.org/officeDocument/2006/relationships/numbering" Target="numbering.xml"/><Relationship Id="rId29" Type="http://schemas.openxmlformats.org/officeDocument/2006/relationships/hyperlink" Target="https://en.wikipedia.org/wiki/JScript" TargetMode="External"/><Relationship Id="rId24" Type="http://schemas.openxmlformats.org/officeDocument/2006/relationships/hyperlink" Target="https://en.wikipedia.org/wiki/V8_%28JavaScript_engine%29" TargetMode="External"/><Relationship Id="rId40" Type="http://schemas.openxmlformats.org/officeDocument/2006/relationships/image" Target="media/image20.png"/><Relationship Id="rId45" Type="http://schemas.openxmlformats.org/officeDocument/2006/relationships/hyperlink" Target="https://github.com/andyearnshaw/Intl.js/" TargetMode="External"/><Relationship Id="rId66" Type="http://schemas.openxmlformats.org/officeDocument/2006/relationships/image" Target="media/image28.png"/><Relationship Id="rId87" Type="http://schemas.openxmlformats.org/officeDocument/2006/relationships/image" Target="media/image48.png"/><Relationship Id="rId110" Type="http://schemas.openxmlformats.org/officeDocument/2006/relationships/hyperlink" Target="http://ru.wikipedia.org/wiki/%D0%A1%D1%82%D0%B5%D0%BA" TargetMode="External"/><Relationship Id="rId115" Type="http://schemas.openxmlformats.org/officeDocument/2006/relationships/hyperlink" Target="https://developer.mozilla.org/en/JavaScript/Reference/Global_Objects/Array/indexOf" TargetMode="External"/><Relationship Id="rId131" Type="http://schemas.openxmlformats.org/officeDocument/2006/relationships/image" Target="media/image55.png"/><Relationship Id="rId136" Type="http://schemas.openxmlformats.org/officeDocument/2006/relationships/image" Target="media/image57.png"/><Relationship Id="rId157" Type="http://schemas.openxmlformats.org/officeDocument/2006/relationships/image" Target="media/image76.gif"/><Relationship Id="rId178" Type="http://schemas.openxmlformats.org/officeDocument/2006/relationships/image" Target="media/image88.png"/><Relationship Id="rId61" Type="http://schemas.openxmlformats.org/officeDocument/2006/relationships/hyperlink" Target="https://developer.mozilla.org/en-US/docs/Web/JavaScript/Reference/Global_Objects/String/Trim" TargetMode="External"/><Relationship Id="rId82" Type="http://schemas.openxmlformats.org/officeDocument/2006/relationships/image" Target="media/image43.png"/><Relationship Id="rId152" Type="http://schemas.openxmlformats.org/officeDocument/2006/relationships/image" Target="media/image71.png"/><Relationship Id="rId173" Type="http://schemas.openxmlformats.org/officeDocument/2006/relationships/image" Target="media/image83.png"/><Relationship Id="rId194" Type="http://schemas.openxmlformats.org/officeDocument/2006/relationships/hyperlink" Target="http://aptana.com/" TargetMode="External"/><Relationship Id="rId199" Type="http://schemas.openxmlformats.org/officeDocument/2006/relationships/hyperlink" Target="http://contribute.jquery.org/style-guide/js/" TargetMode="External"/><Relationship Id="rId203" Type="http://schemas.openxmlformats.org/officeDocument/2006/relationships/hyperlink" Target="https://dojotoolkit.org/reference-guide/1.10/developer/styleguide.html" TargetMode="External"/><Relationship Id="rId208" Type="http://schemas.openxmlformats.org/officeDocument/2006/relationships/hyperlink" Target="http://google-styleguide.googlecode.com/svn/trunk/javascriptguide.xml" TargetMode="External"/><Relationship Id="rId229" Type="http://schemas.openxmlformats.org/officeDocument/2006/relationships/image" Target="media/image96.png"/><Relationship Id="rId19" Type="http://schemas.openxmlformats.org/officeDocument/2006/relationships/image" Target="media/image10.png"/><Relationship Id="rId224" Type="http://schemas.openxmlformats.org/officeDocument/2006/relationships/hyperlink" Target="http://lodash.com/" TargetMode="External"/><Relationship Id="rId240" Type="http://schemas.openxmlformats.org/officeDocument/2006/relationships/hyperlink" Target="https://github.com/es-shims/es6-shim" TargetMode="External"/><Relationship Id="rId245" Type="http://schemas.openxmlformats.org/officeDocument/2006/relationships/hyperlink" Target="https://github.com/azat-io/you-dont-know-js-ru/blob/master/scope%20&amp;%20closures/fig2.png" TargetMode="External"/><Relationship Id="rId14" Type="http://schemas.openxmlformats.org/officeDocument/2006/relationships/image" Target="media/image5.png"/><Relationship Id="rId30" Type="http://schemas.openxmlformats.org/officeDocument/2006/relationships/hyperlink" Target="https://en.wikipedia.org/wiki/Chakra_%28JavaScript_engine%29" TargetMode="External"/><Relationship Id="rId35" Type="http://schemas.openxmlformats.org/officeDocument/2006/relationships/image" Target="media/image16.png"/><Relationship Id="rId56" Type="http://schemas.openxmlformats.org/officeDocument/2006/relationships/hyperlink" Target="http://ru.wikipedia.org/wiki/%D0%AE%D0%BD%D0%B8%D0%BA%D0%BE%D0%B4" TargetMode="External"/><Relationship Id="rId77" Type="http://schemas.openxmlformats.org/officeDocument/2006/relationships/image" Target="media/image39.png"/><Relationship Id="rId100" Type="http://schemas.openxmlformats.org/officeDocument/2006/relationships/hyperlink" Target="http://javascript.ru/String.fromCharCode" TargetMode="External"/><Relationship Id="rId105" Type="http://schemas.openxmlformats.org/officeDocument/2006/relationships/hyperlink" Target="https://developer.mozilla.org/en/JavaScript/Reference/Global_Objects/Array/join" TargetMode="External"/><Relationship Id="rId126" Type="http://schemas.openxmlformats.org/officeDocument/2006/relationships/hyperlink" Target="https://developer.mozilla.org/en-US/docs/JavaScript/Reference/Global_Objects/Object/keys" TargetMode="External"/><Relationship Id="rId147" Type="http://schemas.openxmlformats.org/officeDocument/2006/relationships/image" Target="media/image67.png"/><Relationship Id="rId168" Type="http://schemas.openxmlformats.org/officeDocument/2006/relationships/hyperlink" Target="http://jquery.com" TargetMode="External"/><Relationship Id="rId8" Type="http://schemas.openxmlformats.org/officeDocument/2006/relationships/endnotes" Target="endnotes.xml"/><Relationship Id="rId51" Type="http://schemas.openxmlformats.org/officeDocument/2006/relationships/hyperlink" Target="http://ru.wikipedia.org/wiki/%D0%A7%D0%B8%D1%81%D0%BB%D0%B0_%D0%A4%D0%B8%D0%B1%D0%BE%D0%BD%D0%B0%D1%87%D1%87%D0%B8" TargetMode="External"/><Relationship Id="rId72" Type="http://schemas.openxmlformats.org/officeDocument/2006/relationships/image" Target="media/image34.png"/><Relationship Id="rId93" Type="http://schemas.openxmlformats.org/officeDocument/2006/relationships/hyperlink" Target="http://es5.github.com/x15.2.html" TargetMode="External"/><Relationship Id="rId98" Type="http://schemas.openxmlformats.org/officeDocument/2006/relationships/hyperlink" Target="http://learn.javascript.ru/task/closure-sum" TargetMode="External"/><Relationship Id="rId121" Type="http://schemas.openxmlformats.org/officeDocument/2006/relationships/hyperlink" Target="https://developer.mozilla.org/en/JavaScript/Reference/Global_Objects/Array/concat" TargetMode="External"/><Relationship Id="rId142" Type="http://schemas.openxmlformats.org/officeDocument/2006/relationships/image" Target="media/image62.png"/><Relationship Id="rId163" Type="http://schemas.openxmlformats.org/officeDocument/2006/relationships/hyperlink" Target="https://developer.mozilla.org/ru/docs/Web/JavaScript/Guide/Expressions_and_Operators" TargetMode="External"/><Relationship Id="rId184" Type="http://schemas.openxmlformats.org/officeDocument/2006/relationships/hyperlink" Target="http://learn.javascript.ru/article/debugging-chrome/error/index.html" TargetMode="External"/><Relationship Id="rId189" Type="http://schemas.openxmlformats.org/officeDocument/2006/relationships/image" Target="media/image95.png"/><Relationship Id="rId219" Type="http://schemas.openxmlformats.org/officeDocument/2006/relationships/hyperlink" Target="http://learn.javascript.ru/function-declaration-expression" TargetMode="External"/><Relationship Id="rId3" Type="http://schemas.openxmlformats.org/officeDocument/2006/relationships/styles" Target="styles.xml"/><Relationship Id="rId214" Type="http://schemas.openxmlformats.org/officeDocument/2006/relationships/hyperlink" Target="http://momentjs.com/" TargetMode="External"/><Relationship Id="rId230" Type="http://schemas.openxmlformats.org/officeDocument/2006/relationships/image" Target="media/image97.png"/><Relationship Id="rId235" Type="http://schemas.openxmlformats.org/officeDocument/2006/relationships/hyperlink" Target="https://github.com/mishoo/UglifyJS" TargetMode="External"/><Relationship Id="rId25" Type="http://schemas.openxmlformats.org/officeDocument/2006/relationships/hyperlink" Target="https://en.wikipedia.org/wiki/Rhino_%28JavaScript_engine%29" TargetMode="External"/><Relationship Id="rId46" Type="http://schemas.openxmlformats.org/officeDocument/2006/relationships/hyperlink" Target="http://learn.javascript.ru/intl" TargetMode="External"/><Relationship Id="rId67" Type="http://schemas.openxmlformats.org/officeDocument/2006/relationships/image" Target="media/image29.png"/><Relationship Id="rId116" Type="http://schemas.openxmlformats.org/officeDocument/2006/relationships/hyperlink" Target="http://learn.javascript.ru/task/eratosthenes-sieve/sieve.gif" TargetMode="External"/><Relationship Id="rId137" Type="http://schemas.openxmlformats.org/officeDocument/2006/relationships/image" Target="media/image58.png"/><Relationship Id="rId158" Type="http://schemas.openxmlformats.org/officeDocument/2006/relationships/image" Target="media/image77.png"/><Relationship Id="rId20" Type="http://schemas.openxmlformats.org/officeDocument/2006/relationships/image" Target="media/image11.png"/><Relationship Id="rId41" Type="http://schemas.openxmlformats.org/officeDocument/2006/relationships/image" Target="media/image21.png"/><Relationship Id="rId62" Type="http://schemas.openxmlformats.org/officeDocument/2006/relationships/hyperlink" Target="https://github.com/andyearnshaw/Intl.js/"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51.png"/><Relationship Id="rId132" Type="http://schemas.openxmlformats.org/officeDocument/2006/relationships/hyperlink" Target="https://developer.mozilla.org/ru/docs/Web/JavaScript/Reference/Global_Objects/TypeError" TargetMode="External"/><Relationship Id="rId153" Type="http://schemas.openxmlformats.org/officeDocument/2006/relationships/image" Target="media/image72.png"/><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hyperlink" Target="http://www.jetbrains.com/" TargetMode="External"/><Relationship Id="rId209" Type="http://schemas.openxmlformats.org/officeDocument/2006/relationships/hyperlink" Target="http://www.jshint.com/" TargetMode="External"/><Relationship Id="rId190" Type="http://schemas.openxmlformats.org/officeDocument/2006/relationships/hyperlink" Target="http://learn.javascript.ru/while-for" TargetMode="External"/><Relationship Id="rId204" Type="http://schemas.openxmlformats.org/officeDocument/2006/relationships/hyperlink" Target="http://www.jslint.com/" TargetMode="External"/><Relationship Id="rId220" Type="http://schemas.openxmlformats.org/officeDocument/2006/relationships/hyperlink" Target="http://learn.javascript.ru/closures" TargetMode="External"/><Relationship Id="rId225" Type="http://schemas.openxmlformats.org/officeDocument/2006/relationships/hyperlink" Target="http://jquery.com/" TargetMode="External"/><Relationship Id="rId241" Type="http://schemas.openxmlformats.org/officeDocument/2006/relationships/hyperlink" Target="https://babeljs.io/" TargetMode="External"/><Relationship Id="rId246"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hyperlink" Target="http://ru.wikipedia.org/wiki/%D0%9A%D0%B8%D1%80%D0%B8%D0%BB%D0%BB%D0%B8%D1%86%D0%B0_%D0%B2_%D0%AE%D0%BD%D0%B8%D0%BA%D0%BE%D0%B4%D0%B5" TargetMode="External"/><Relationship Id="rId106" Type="http://schemas.openxmlformats.org/officeDocument/2006/relationships/hyperlink" Target="http://es5.github.com/x15.4.html" TargetMode="External"/><Relationship Id="rId127" Type="http://schemas.openxmlformats.org/officeDocument/2006/relationships/hyperlink" Target="http://javascript.ru/Array" TargetMode="External"/><Relationship Id="rId10" Type="http://schemas.openxmlformats.org/officeDocument/2006/relationships/image" Target="media/image2.png"/><Relationship Id="rId31" Type="http://schemas.openxmlformats.org/officeDocument/2006/relationships/hyperlink" Target="https://en.wikipedia.org/wiki/Nashorn_%28JavaScript_engine%29" TargetMode="External"/><Relationship Id="rId52" Type="http://schemas.openxmlformats.org/officeDocument/2006/relationships/image" Target="media/image23.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hyperlink" Target="http://es5.github.com/x11.html" TargetMode="External"/><Relationship Id="rId99" Type="http://schemas.openxmlformats.org/officeDocument/2006/relationships/hyperlink" Target="http://learn.javascript.ru/closures-usage" TargetMode="External"/><Relationship Id="rId101" Type="http://schemas.openxmlformats.org/officeDocument/2006/relationships/hyperlink" Target="http://javascript.ru/Date.parse" TargetMode="External"/><Relationship Id="rId122" Type="http://schemas.openxmlformats.org/officeDocument/2006/relationships/hyperlink" Target="https://github.com/kriskowal/es5-shim" TargetMode="External"/><Relationship Id="rId143" Type="http://schemas.openxmlformats.org/officeDocument/2006/relationships/image" Target="media/image63.png"/><Relationship Id="rId148" Type="http://schemas.openxmlformats.org/officeDocument/2006/relationships/image" Target="media/image68.png"/><Relationship Id="rId164" Type="http://schemas.openxmlformats.org/officeDocument/2006/relationships/hyperlink" Target="https://developer.mozilla.org/ru/docs/Web/JavaScript/Reference/Operators/new" TargetMode="External"/><Relationship Id="rId169" Type="http://schemas.openxmlformats.org/officeDocument/2006/relationships/hyperlink" Target="http://prototypejs.org/" TargetMode="External"/><Relationship Id="rId185"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90.png"/><Relationship Id="rId210" Type="http://schemas.openxmlformats.org/officeDocument/2006/relationships/hyperlink" Target="http://learn.javascript.ru/testing" TargetMode="External"/><Relationship Id="rId215" Type="http://schemas.openxmlformats.org/officeDocument/2006/relationships/hyperlink" Target="http://msdn.microsoft.com/en-us/library/k4w173wk%28v=vs.85%29.aspx" TargetMode="External"/><Relationship Id="rId236" Type="http://schemas.openxmlformats.org/officeDocument/2006/relationships/hyperlink" Target="https://github.com/azat-io/you-dont-know-js-ru/blob/master/up%20&amp;%20going/fig6.png" TargetMode="External"/><Relationship Id="rId26" Type="http://schemas.openxmlformats.org/officeDocument/2006/relationships/hyperlink" Target="https://en.wikipedia.org/wiki/SpiderMonkey_%28JavaScript_engine%29" TargetMode="External"/><Relationship Id="rId231" Type="http://schemas.openxmlformats.org/officeDocument/2006/relationships/image" Target="media/image98.png"/><Relationship Id="rId47" Type="http://schemas.openxmlformats.org/officeDocument/2006/relationships/hyperlink" Target="http://javascript.ru/Number" TargetMode="External"/><Relationship Id="rId68" Type="http://schemas.openxmlformats.org/officeDocument/2006/relationships/image" Target="media/image30.png"/><Relationship Id="rId89" Type="http://schemas.openxmlformats.org/officeDocument/2006/relationships/hyperlink" Target="https://people.mozilla.org/~jorendorff/es6-draft.html" TargetMode="External"/><Relationship Id="rId112" Type="http://schemas.openxmlformats.org/officeDocument/2006/relationships/image" Target="media/image52.png"/><Relationship Id="rId133" Type="http://schemas.openxmlformats.org/officeDocument/2006/relationships/hyperlink" Target="https://developer.mozilla.org/en/JavaScript/Reference/functions_and_function_scope/arguments" TargetMode="External"/><Relationship Id="rId154" Type="http://schemas.openxmlformats.org/officeDocument/2006/relationships/image" Target="media/image73.png"/><Relationship Id="rId175" Type="http://schemas.openxmlformats.org/officeDocument/2006/relationships/image" Target="media/image85.png"/><Relationship Id="rId196" Type="http://schemas.openxmlformats.org/officeDocument/2006/relationships/hyperlink" Target="https://github.com/jsdoc3/jsdoc" TargetMode="External"/><Relationship Id="rId200" Type="http://schemas.openxmlformats.org/officeDocument/2006/relationships/hyperlink" Target="https://github.com/airbnb/javascript" TargetMode="External"/><Relationship Id="rId16" Type="http://schemas.openxmlformats.org/officeDocument/2006/relationships/image" Target="media/image7.png"/><Relationship Id="rId221" Type="http://schemas.openxmlformats.org/officeDocument/2006/relationships/hyperlink" Target="http://jquery.com/" TargetMode="External"/><Relationship Id="rId242" Type="http://schemas.openxmlformats.org/officeDocument/2006/relationships/hyperlink" Target="https://github.com/google/traceur-compiler" TargetMode="External"/><Relationship Id="rId37" Type="http://schemas.openxmlformats.org/officeDocument/2006/relationships/hyperlink" Target="http://en.wikipedia.org/wiki/IEEE_754-1985" TargetMode="External"/><Relationship Id="rId58" Type="http://schemas.openxmlformats.org/officeDocument/2006/relationships/hyperlink" Target="https://github.com/andyearnshaw/Intl.js/" TargetMode="External"/><Relationship Id="rId79" Type="http://schemas.openxmlformats.org/officeDocument/2006/relationships/hyperlink" Target="http://www.slideshare.net/newmovie/know-yourengines-velocity2011" TargetMode="External"/><Relationship Id="rId102" Type="http://schemas.openxmlformats.org/officeDocument/2006/relationships/hyperlink" Target="http://learn.javascript.ru/datetime" TargetMode="External"/><Relationship Id="rId123" Type="http://schemas.openxmlformats.org/officeDocument/2006/relationships/hyperlink" Target="https://developer.mozilla.org/en/JavaScript/Reference/Global_Objects/Array/indexOf" TargetMode="External"/><Relationship Id="rId144" Type="http://schemas.openxmlformats.org/officeDocument/2006/relationships/image" Target="media/image64.png"/><Relationship Id="rId90" Type="http://schemas.openxmlformats.org/officeDocument/2006/relationships/hyperlink" Target="http://es5.github.com/x8.html" TargetMode="External"/><Relationship Id="rId165" Type="http://schemas.openxmlformats.org/officeDocument/2006/relationships/hyperlink" Target="https://developer.mozilla.org/ru/docs/Web/JavaScript/Reference/Operators/super" TargetMode="External"/><Relationship Id="rId186" Type="http://schemas.openxmlformats.org/officeDocument/2006/relationships/image" Target="media/image93.png"/><Relationship Id="rId211" Type="http://schemas.openxmlformats.org/officeDocument/2006/relationships/hyperlink" Target="https://developer.mozilla.org/en-US/docs/Web/API/performance.now" TargetMode="External"/><Relationship Id="rId232" Type="http://schemas.openxmlformats.org/officeDocument/2006/relationships/image" Target="media/image99.png"/><Relationship Id="rId27" Type="http://schemas.openxmlformats.org/officeDocument/2006/relationships/hyperlink" Target="https://en.wikipedia.org/wiki/JavaScriptCore" TargetMode="External"/><Relationship Id="rId48" Type="http://schemas.openxmlformats.org/officeDocument/2006/relationships/hyperlink" Target="http://javascript.ru/Math" TargetMode="External"/><Relationship Id="rId69" Type="http://schemas.openxmlformats.org/officeDocument/2006/relationships/image" Target="media/image31.png"/><Relationship Id="rId113" Type="http://schemas.openxmlformats.org/officeDocument/2006/relationships/image" Target="media/image53.png"/><Relationship Id="rId134" Type="http://schemas.openxmlformats.org/officeDocument/2006/relationships/hyperlink" Target="http://learn.javascript.ru/named-function-expression" TargetMode="External"/><Relationship Id="rId80" Type="http://schemas.openxmlformats.org/officeDocument/2006/relationships/image" Target="media/image41.png"/><Relationship Id="rId155" Type="http://schemas.openxmlformats.org/officeDocument/2006/relationships/image" Target="media/image74.png"/><Relationship Id="rId176" Type="http://schemas.openxmlformats.org/officeDocument/2006/relationships/image" Target="media/image86.png"/><Relationship Id="rId197" Type="http://schemas.openxmlformats.org/officeDocument/2006/relationships/hyperlink" Target="http://usejsdoc.org/" TargetMode="External"/><Relationship Id="rId201" Type="http://schemas.openxmlformats.org/officeDocument/2006/relationships/hyperlink" Target="https://github.com/rwaldron/idiomatic.js" TargetMode="External"/><Relationship Id="rId222" Type="http://schemas.openxmlformats.org/officeDocument/2006/relationships/hyperlink" Target="http://api.jquery.com/jQuery/" TargetMode="External"/><Relationship Id="rId243" Type="http://schemas.openxmlformats.org/officeDocument/2006/relationships/hyperlink" Target="https://github.com/azat-io/you-dont-know-js-ru/blob/master/scope%20&amp;%20closures/fig1.pn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7E58BA-D4C2-4D62-A589-02B91CF0A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23330</TotalTime>
  <Pages>1</Pages>
  <Words>105497</Words>
  <Characters>601336</Characters>
  <Application>Microsoft Office Word</Application>
  <DocSecurity>0</DocSecurity>
  <Lines>5011</Lines>
  <Paragraphs>1410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705423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Максим</dc:creator>
  <cp:lastModifiedBy>Минченко</cp:lastModifiedBy>
  <cp:revision>69</cp:revision>
  <cp:lastPrinted>2017-09-14T13:06:00Z</cp:lastPrinted>
  <dcterms:created xsi:type="dcterms:W3CDTF">2017-09-14T13:05:00Z</dcterms:created>
  <dcterms:modified xsi:type="dcterms:W3CDTF">2017-11-20T19:58:00Z</dcterms:modified>
</cp:coreProperties>
</file>